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pPr>
        <w:pStyle w:val="5"/>
        <w:pPrChange w:id="0" w:author="st1" w:date="2021-03-19T11:00:00Z">
          <w:pPr/>
        </w:pPrChange>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34FED70" w:rsidR="0055023D" w:rsidRPr="000F369F" w:rsidRDefault="0055023D" w:rsidP="0055023D">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161528">
              <w:rPr>
                <w:rFonts w:ascii="標楷體" w:hAnsi="標楷體" w:hint="eastAsia"/>
              </w:rPr>
              <w:t>2</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09C57AB4" w:rsidR="0055023D" w:rsidRPr="000F369F" w:rsidRDefault="0055023D" w:rsidP="00723F2B">
            <w:pPr>
              <w:pStyle w:val="af1"/>
              <w:rPr>
                <w:rFonts w:ascii="標楷體" w:hAnsi="標楷體"/>
              </w:rPr>
            </w:pPr>
            <w:r w:rsidRPr="000F369F">
              <w:rPr>
                <w:rFonts w:ascii="標楷體" w:hAnsi="標楷體"/>
              </w:rPr>
              <w:t>20</w:t>
            </w:r>
            <w:r w:rsidR="0026484B">
              <w:rPr>
                <w:rFonts w:ascii="標楷體" w:hAnsi="標楷體" w:hint="eastAsia"/>
              </w:rPr>
              <w:t>20/6/11</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A371D4">
        <w:rPr>
          <w:rFonts w:ascii="標楷體" w:hAnsi="標楷體"/>
          <w:noProof/>
        </w:rPr>
        <w:pict w14:anchorId="452197B2">
          <v:shapetyp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B6788F" w:rsidRDefault="00B6788F" w:rsidP="0055023D">
                  <w:pPr>
                    <w:pStyle w:val="af"/>
                    <w:widowControl w:val="0"/>
                    <w:spacing w:line="0" w:lineRule="atLeast"/>
                    <w:rPr>
                      <w:rStyle w:val="af5"/>
                    </w:rPr>
                  </w:pPr>
                  <w:r>
                    <w:rPr>
                      <w:rStyle w:val="af5"/>
                      <w:rFonts w:hint="eastAsia"/>
                    </w:rPr>
                    <w:t>新光人壽保險股份有限公司</w:t>
                  </w:r>
                </w:p>
                <w:p w14:paraId="0E22DD6D" w14:textId="77777777" w:rsidR="00B6788F" w:rsidRDefault="00B6788F"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6788F" w:rsidRDefault="00B6788F" w:rsidP="0055023D"/>
              </w:txbxContent>
            </v:textbox>
          </v:shape>
        </w:pict>
      </w:r>
      <w:r w:rsidR="00A371D4">
        <w:rPr>
          <w:noProof/>
        </w:rPr>
        <w:pict w14:anchorId="34C55883">
          <v:shape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B6788F" w:rsidRDefault="00B6788F" w:rsidP="0055023D">
                  <w:pPr>
                    <w:pStyle w:val="af"/>
                    <w:widowControl w:val="0"/>
                    <w:spacing w:line="0" w:lineRule="atLeast"/>
                    <w:rPr>
                      <w:rStyle w:val="af5"/>
                    </w:rPr>
                  </w:pPr>
                  <w:r>
                    <w:rPr>
                      <w:rStyle w:val="af5"/>
                      <w:rFonts w:hint="eastAsia"/>
                    </w:rPr>
                    <w:t>新光人壽保險股份有限公司</w:t>
                  </w:r>
                </w:p>
                <w:p w14:paraId="16BC0CD1" w14:textId="77777777" w:rsidR="00B6788F" w:rsidRDefault="00B6788F"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6788F" w:rsidRDefault="00B6788F"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A371D4" w:rsidP="0055023D">
      <w:pPr>
        <w:pStyle w:val="af6"/>
      </w:pPr>
      <w:r>
        <w:rPr>
          <w:noProof/>
        </w:rPr>
        <w:lastRenderedPageBreak/>
        <w:pict w14:anchorId="11E1730F">
          <v:shape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B6788F" w:rsidRDefault="00B6788F" w:rsidP="0055023D">
                  <w:pPr>
                    <w:pStyle w:val="af"/>
                    <w:widowControl w:val="0"/>
                    <w:spacing w:line="0" w:lineRule="atLeast"/>
                    <w:rPr>
                      <w:rStyle w:val="af5"/>
                    </w:rPr>
                  </w:pPr>
                  <w:r>
                    <w:rPr>
                      <w:rStyle w:val="af5"/>
                      <w:rFonts w:hint="eastAsia"/>
                    </w:rPr>
                    <w:t>新光人壽保險股份有限公司</w:t>
                  </w:r>
                </w:p>
                <w:p w14:paraId="5469D41B" w14:textId="77777777" w:rsidR="00B6788F" w:rsidRDefault="00B6788F"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6788F" w:rsidRDefault="00B6788F"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14:paraId="3EBACAD4" w14:textId="77777777" w:rsidTr="0055023D">
        <w:tc>
          <w:tcPr>
            <w:tcW w:w="1108" w:type="dxa"/>
            <w:vAlign w:val="center"/>
          </w:tcPr>
          <w:p w14:paraId="298FED49" w14:textId="11E12E70" w:rsidR="00723F2B" w:rsidRPr="0026484B" w:rsidRDefault="0026484B" w:rsidP="0055023D">
            <w:pPr>
              <w:pStyle w:val="11"/>
              <w:rPr>
                <w:rFonts w:ascii="標楷體" w:hAnsi="標楷體"/>
              </w:rPr>
            </w:pPr>
            <w:r w:rsidRPr="0026484B">
              <w:rPr>
                <w:rFonts w:ascii="標楷體" w:hAnsi="標楷體" w:hint="eastAsia"/>
              </w:rPr>
              <w:t>V1.</w:t>
            </w:r>
            <w:r w:rsidR="00161528">
              <w:rPr>
                <w:rFonts w:ascii="標楷體" w:hAnsi="標楷體" w:hint="eastAsia"/>
              </w:rPr>
              <w:t>2</w:t>
            </w:r>
          </w:p>
        </w:tc>
        <w:tc>
          <w:tcPr>
            <w:tcW w:w="1614" w:type="dxa"/>
            <w:vAlign w:val="center"/>
          </w:tcPr>
          <w:p w14:paraId="118EC936" w14:textId="19916890" w:rsidR="00723F2B" w:rsidRPr="0026484B" w:rsidRDefault="0026484B" w:rsidP="0055023D">
            <w:pPr>
              <w:pStyle w:val="11"/>
              <w:rPr>
                <w:rFonts w:ascii="標楷體" w:hAnsi="標楷體"/>
              </w:rPr>
            </w:pPr>
            <w:r w:rsidRPr="0026484B">
              <w:rPr>
                <w:rFonts w:ascii="標楷體" w:hAnsi="標楷體" w:hint="eastAsia"/>
              </w:rPr>
              <w:t>2021/6/11</w:t>
            </w:r>
          </w:p>
        </w:tc>
        <w:tc>
          <w:tcPr>
            <w:tcW w:w="3786" w:type="dxa"/>
            <w:vAlign w:val="center"/>
          </w:tcPr>
          <w:p w14:paraId="4AD628C6" w14:textId="4B894A29" w:rsidR="00723F2B" w:rsidRPr="0026484B" w:rsidRDefault="00161528" w:rsidP="0055023D">
            <w:pPr>
              <w:pStyle w:val="11"/>
              <w:rPr>
                <w:rFonts w:ascii="標楷體" w:hAnsi="標楷體"/>
              </w:rPr>
            </w:pPr>
            <w:r w:rsidRPr="0026484B">
              <w:rPr>
                <w:rFonts w:ascii="標楷體" w:hAnsi="標楷體" w:hint="eastAsia"/>
              </w:rPr>
              <w:t>交付</w:t>
            </w:r>
            <w:r w:rsidR="0026484B" w:rsidRPr="0026484B">
              <w:rPr>
                <w:rFonts w:ascii="標楷體" w:hAnsi="標楷體" w:hint="eastAsia"/>
              </w:rPr>
              <w:t>URS</w:t>
            </w:r>
            <w:r w:rsidRPr="0026484B">
              <w:rPr>
                <w:rFonts w:ascii="標楷體" w:hAnsi="標楷體"/>
              </w:rPr>
              <w:t xml:space="preserve"> </w:t>
            </w:r>
          </w:p>
          <w:p w14:paraId="2DC9DF3B" w14:textId="1FB3CAC0" w:rsidR="0026484B" w:rsidRPr="0026484B" w:rsidRDefault="0026484B" w:rsidP="0055023D">
            <w:pPr>
              <w:pStyle w:val="11"/>
              <w:rPr>
                <w:rFonts w:ascii="標楷體" w:hAnsi="標楷體"/>
              </w:rPr>
            </w:pPr>
            <w:r w:rsidRPr="0026484B">
              <w:rPr>
                <w:rFonts w:ascii="標楷體" w:hAnsi="標楷體" w:hint="eastAsia"/>
              </w:rPr>
              <w:t>L8110</w:t>
            </w:r>
          </w:p>
        </w:tc>
        <w:tc>
          <w:tcPr>
            <w:tcW w:w="1140" w:type="dxa"/>
            <w:vAlign w:val="center"/>
          </w:tcPr>
          <w:p w14:paraId="3485A045" w14:textId="39FBA802" w:rsidR="00723F2B" w:rsidRPr="0026484B" w:rsidRDefault="0026484B" w:rsidP="0055023D">
            <w:pPr>
              <w:pStyle w:val="11"/>
              <w:rPr>
                <w:rFonts w:ascii="標楷體" w:hAnsi="標楷體"/>
              </w:rPr>
            </w:pPr>
            <w:r w:rsidRPr="0026484B">
              <w:rPr>
                <w:rFonts w:ascii="標楷體" w:hAnsi="標楷體" w:hint="eastAsia"/>
              </w:rPr>
              <w:t>楊智誠</w:t>
            </w:r>
          </w:p>
        </w:tc>
        <w:tc>
          <w:tcPr>
            <w:tcW w:w="1140" w:type="dxa"/>
          </w:tcPr>
          <w:p w14:paraId="056235A3" w14:textId="77777777" w:rsidR="00723F2B" w:rsidRPr="00F43B86" w:rsidRDefault="00723F2B" w:rsidP="0055023D"/>
        </w:tc>
        <w:tc>
          <w:tcPr>
            <w:tcW w:w="1440" w:type="dxa"/>
          </w:tcPr>
          <w:p w14:paraId="23B05508" w14:textId="77777777" w:rsidR="00723F2B" w:rsidRPr="00F43B86" w:rsidRDefault="00723F2B" w:rsidP="0055023D">
            <w:pPr>
              <w:pStyle w:val="11"/>
            </w:pPr>
          </w:p>
        </w:tc>
      </w:tr>
      <w:tr w:rsidR="00723F2B" w14:paraId="0AEE2567" w14:textId="77777777" w:rsidTr="0055023D">
        <w:tc>
          <w:tcPr>
            <w:tcW w:w="1108" w:type="dxa"/>
            <w:vAlign w:val="center"/>
          </w:tcPr>
          <w:p w14:paraId="1F040654" w14:textId="77777777" w:rsidR="00723F2B" w:rsidRPr="00712D5C" w:rsidRDefault="00723F2B" w:rsidP="0055023D">
            <w:pPr>
              <w:pStyle w:val="11"/>
            </w:pPr>
          </w:p>
        </w:tc>
        <w:tc>
          <w:tcPr>
            <w:tcW w:w="1614" w:type="dxa"/>
            <w:vAlign w:val="center"/>
          </w:tcPr>
          <w:p w14:paraId="787379C9" w14:textId="77777777" w:rsidR="00723F2B" w:rsidRPr="00712D5C" w:rsidRDefault="00723F2B" w:rsidP="0055023D">
            <w:pPr>
              <w:pStyle w:val="11"/>
            </w:pPr>
          </w:p>
        </w:tc>
        <w:tc>
          <w:tcPr>
            <w:tcW w:w="3786" w:type="dxa"/>
            <w:vAlign w:val="center"/>
          </w:tcPr>
          <w:p w14:paraId="011419D8" w14:textId="77777777" w:rsidR="00723F2B" w:rsidRPr="00712D5C" w:rsidRDefault="00723F2B" w:rsidP="0055023D">
            <w:pPr>
              <w:pStyle w:val="11"/>
            </w:pPr>
          </w:p>
        </w:tc>
        <w:tc>
          <w:tcPr>
            <w:tcW w:w="1140" w:type="dxa"/>
            <w:vAlign w:val="center"/>
          </w:tcPr>
          <w:p w14:paraId="7B3036D3" w14:textId="77777777" w:rsidR="00723F2B" w:rsidRPr="00712D5C" w:rsidRDefault="00723F2B" w:rsidP="0055023D">
            <w:pPr>
              <w:pStyle w:val="11"/>
            </w:pPr>
          </w:p>
        </w:tc>
        <w:tc>
          <w:tcPr>
            <w:tcW w:w="1140" w:type="dxa"/>
          </w:tcPr>
          <w:p w14:paraId="03B4482D" w14:textId="77777777" w:rsidR="00723F2B" w:rsidRPr="00F43B86" w:rsidRDefault="00723F2B" w:rsidP="0055023D">
            <w:pPr>
              <w:pStyle w:val="11"/>
            </w:pPr>
          </w:p>
        </w:tc>
        <w:tc>
          <w:tcPr>
            <w:tcW w:w="1440" w:type="dxa"/>
          </w:tcPr>
          <w:p w14:paraId="3641873E" w14:textId="77777777" w:rsidR="00723F2B" w:rsidRPr="00F43B86" w:rsidRDefault="00723F2B" w:rsidP="0055023D">
            <w:pPr>
              <w:pStyle w:val="11"/>
            </w:pPr>
          </w:p>
        </w:tc>
      </w:tr>
      <w:tr w:rsidR="00723F2B" w14:paraId="5472EC43" w14:textId="77777777" w:rsidTr="0055023D">
        <w:tc>
          <w:tcPr>
            <w:tcW w:w="1108" w:type="dxa"/>
            <w:vAlign w:val="center"/>
          </w:tcPr>
          <w:p w14:paraId="6D1D85A8" w14:textId="77777777" w:rsidR="00723F2B" w:rsidRPr="004733DD" w:rsidRDefault="00723F2B" w:rsidP="0055023D">
            <w:pPr>
              <w:pStyle w:val="11"/>
            </w:pPr>
          </w:p>
        </w:tc>
        <w:tc>
          <w:tcPr>
            <w:tcW w:w="1614" w:type="dxa"/>
            <w:vAlign w:val="center"/>
          </w:tcPr>
          <w:p w14:paraId="209D6270" w14:textId="77777777" w:rsidR="00723F2B" w:rsidRPr="004733DD" w:rsidRDefault="00723F2B" w:rsidP="0055023D">
            <w:pPr>
              <w:pStyle w:val="11"/>
            </w:pPr>
          </w:p>
        </w:tc>
        <w:tc>
          <w:tcPr>
            <w:tcW w:w="3786" w:type="dxa"/>
            <w:vAlign w:val="center"/>
          </w:tcPr>
          <w:p w14:paraId="50D62573" w14:textId="77777777" w:rsidR="00723F2B" w:rsidRPr="004733DD" w:rsidRDefault="00723F2B" w:rsidP="0055023D">
            <w:pPr>
              <w:pStyle w:val="11"/>
            </w:pPr>
          </w:p>
        </w:tc>
        <w:tc>
          <w:tcPr>
            <w:tcW w:w="1140" w:type="dxa"/>
            <w:vAlign w:val="center"/>
          </w:tcPr>
          <w:p w14:paraId="4267808C" w14:textId="77777777" w:rsidR="00723F2B" w:rsidRPr="004733DD" w:rsidRDefault="00723F2B" w:rsidP="0055023D">
            <w:pPr>
              <w:pStyle w:val="11"/>
            </w:pPr>
          </w:p>
        </w:tc>
        <w:tc>
          <w:tcPr>
            <w:tcW w:w="1140" w:type="dxa"/>
          </w:tcPr>
          <w:p w14:paraId="17BB578C" w14:textId="77777777" w:rsidR="00723F2B" w:rsidRPr="004733DD" w:rsidRDefault="00723F2B" w:rsidP="0055023D">
            <w:pPr>
              <w:pStyle w:val="11"/>
            </w:pPr>
          </w:p>
        </w:tc>
        <w:tc>
          <w:tcPr>
            <w:tcW w:w="1440" w:type="dxa"/>
          </w:tcPr>
          <w:p w14:paraId="091A63CA" w14:textId="77777777" w:rsidR="00723F2B" w:rsidRPr="004733DD" w:rsidRDefault="00723F2B" w:rsidP="0055023D">
            <w:pPr>
              <w:pStyle w:val="11"/>
            </w:pPr>
          </w:p>
        </w:tc>
      </w:tr>
      <w:tr w:rsidR="00723F2B" w14:paraId="56725225" w14:textId="77777777" w:rsidTr="0055023D">
        <w:tc>
          <w:tcPr>
            <w:tcW w:w="1108" w:type="dxa"/>
            <w:vAlign w:val="center"/>
          </w:tcPr>
          <w:p w14:paraId="57DEA2CD" w14:textId="77777777" w:rsidR="00723F2B" w:rsidRPr="004733DD" w:rsidRDefault="00723F2B" w:rsidP="0055023D">
            <w:pPr>
              <w:pStyle w:val="11"/>
            </w:pPr>
          </w:p>
        </w:tc>
        <w:tc>
          <w:tcPr>
            <w:tcW w:w="1614" w:type="dxa"/>
            <w:vAlign w:val="center"/>
          </w:tcPr>
          <w:p w14:paraId="131871DC" w14:textId="77777777" w:rsidR="00723F2B" w:rsidRPr="004733DD" w:rsidRDefault="00723F2B" w:rsidP="0055023D">
            <w:pPr>
              <w:pStyle w:val="11"/>
            </w:pPr>
          </w:p>
        </w:tc>
        <w:tc>
          <w:tcPr>
            <w:tcW w:w="3786" w:type="dxa"/>
            <w:vAlign w:val="center"/>
          </w:tcPr>
          <w:p w14:paraId="2BD4C12A" w14:textId="77777777" w:rsidR="00723F2B" w:rsidRPr="004733DD" w:rsidRDefault="00723F2B" w:rsidP="0055023D">
            <w:pPr>
              <w:pStyle w:val="11"/>
            </w:pPr>
          </w:p>
        </w:tc>
        <w:tc>
          <w:tcPr>
            <w:tcW w:w="1140" w:type="dxa"/>
            <w:vAlign w:val="center"/>
          </w:tcPr>
          <w:p w14:paraId="1C034399" w14:textId="77777777" w:rsidR="00723F2B" w:rsidRPr="004733DD" w:rsidRDefault="00723F2B" w:rsidP="0055023D">
            <w:pPr>
              <w:pStyle w:val="11"/>
            </w:pPr>
          </w:p>
        </w:tc>
        <w:tc>
          <w:tcPr>
            <w:tcW w:w="1140" w:type="dxa"/>
          </w:tcPr>
          <w:p w14:paraId="4445082B" w14:textId="77777777" w:rsidR="00723F2B" w:rsidRPr="004733DD" w:rsidRDefault="00723F2B" w:rsidP="0055023D">
            <w:pPr>
              <w:pStyle w:val="11"/>
            </w:pPr>
          </w:p>
        </w:tc>
        <w:tc>
          <w:tcPr>
            <w:tcW w:w="1440" w:type="dxa"/>
          </w:tcPr>
          <w:p w14:paraId="27572D51" w14:textId="77777777" w:rsidR="00723F2B" w:rsidRPr="004733DD" w:rsidRDefault="00723F2B" w:rsidP="0055023D">
            <w:pPr>
              <w:pStyle w:val="11"/>
            </w:pPr>
          </w:p>
        </w:tc>
      </w:tr>
      <w:tr w:rsidR="00723F2B" w14:paraId="096098BC" w14:textId="77777777" w:rsidTr="0055023D">
        <w:tc>
          <w:tcPr>
            <w:tcW w:w="1108" w:type="dxa"/>
            <w:vAlign w:val="center"/>
          </w:tcPr>
          <w:p w14:paraId="7AC6277C" w14:textId="77777777" w:rsidR="00723F2B" w:rsidRPr="004733DD" w:rsidRDefault="00723F2B" w:rsidP="0055023D">
            <w:pPr>
              <w:pStyle w:val="11"/>
            </w:pPr>
          </w:p>
        </w:tc>
        <w:tc>
          <w:tcPr>
            <w:tcW w:w="1614" w:type="dxa"/>
            <w:vAlign w:val="center"/>
          </w:tcPr>
          <w:p w14:paraId="1EE5BC48" w14:textId="77777777" w:rsidR="00723F2B" w:rsidRPr="004733DD" w:rsidRDefault="00723F2B" w:rsidP="0055023D">
            <w:pPr>
              <w:pStyle w:val="11"/>
            </w:pPr>
          </w:p>
        </w:tc>
        <w:tc>
          <w:tcPr>
            <w:tcW w:w="3786" w:type="dxa"/>
            <w:vAlign w:val="center"/>
          </w:tcPr>
          <w:p w14:paraId="6E74CFEC" w14:textId="77777777" w:rsidR="00723F2B" w:rsidRPr="004733DD" w:rsidRDefault="00723F2B" w:rsidP="0055023D">
            <w:pPr>
              <w:pStyle w:val="11"/>
            </w:pPr>
          </w:p>
        </w:tc>
        <w:tc>
          <w:tcPr>
            <w:tcW w:w="1140" w:type="dxa"/>
            <w:vAlign w:val="center"/>
          </w:tcPr>
          <w:p w14:paraId="125992AA" w14:textId="77777777" w:rsidR="00723F2B" w:rsidRPr="004733DD" w:rsidRDefault="00723F2B" w:rsidP="0055023D">
            <w:pPr>
              <w:pStyle w:val="11"/>
            </w:pPr>
          </w:p>
        </w:tc>
        <w:tc>
          <w:tcPr>
            <w:tcW w:w="1140" w:type="dxa"/>
          </w:tcPr>
          <w:p w14:paraId="115C360A" w14:textId="77777777" w:rsidR="00723F2B" w:rsidRPr="004733DD" w:rsidRDefault="00723F2B" w:rsidP="0055023D">
            <w:pPr>
              <w:pStyle w:val="11"/>
            </w:pPr>
          </w:p>
        </w:tc>
        <w:tc>
          <w:tcPr>
            <w:tcW w:w="1440" w:type="dxa"/>
          </w:tcPr>
          <w:p w14:paraId="1991CC8A" w14:textId="77777777" w:rsidR="00723F2B" w:rsidRPr="004733DD" w:rsidRDefault="00723F2B" w:rsidP="0055023D">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A371D4">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A371D4">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A371D4">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A371D4">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A371D4">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A371D4">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A371D4">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A371D4">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A371D4">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A371D4">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A371D4">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A371D4">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1"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1"/>
    </w:p>
    <w:p w14:paraId="3030BA76" w14:textId="77777777" w:rsidR="0011788D" w:rsidRPr="00B830D9" w:rsidRDefault="0011788D" w:rsidP="0011788D">
      <w:pPr>
        <w:pStyle w:val="20"/>
        <w:keepNext w:val="0"/>
        <w:rPr>
          <w:rFonts w:ascii="標楷體" w:hAnsi="標楷體"/>
        </w:rPr>
      </w:pPr>
      <w:bookmarkStart w:id="2"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3" w:name="_Toc161455623"/>
      <w:bookmarkStart w:id="4"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3"/>
      <w:bookmarkEnd w:id="4"/>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5"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5"/>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84908044"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w:t>
      </w:r>
      <w:proofErr w:type="spellStart"/>
      <w:r w:rsidRPr="000628FA">
        <w:rPr>
          <w:rFonts w:ascii="標楷體" w:hAnsi="標楷體" w:hint="eastAsia"/>
          <w:szCs w:val="22"/>
        </w:rPr>
        <w:t>Eloan</w:t>
      </w:r>
      <w:proofErr w:type="spellEnd"/>
      <w:r w:rsidRPr="000628FA">
        <w:rPr>
          <w:rFonts w:ascii="標楷體" w:hAnsi="標楷體" w:hint="eastAsia"/>
          <w:szCs w:val="22"/>
        </w:rPr>
        <w:t>、核心帳</w:t>
      </w:r>
      <w:proofErr w:type="gramStart"/>
      <w:r w:rsidRPr="000628FA">
        <w:rPr>
          <w:rFonts w:ascii="標楷體" w:hAnsi="標楷體" w:hint="eastAsia"/>
          <w:szCs w:val="22"/>
        </w:rPr>
        <w:t>務</w:t>
      </w:r>
      <w:proofErr w:type="gramEnd"/>
      <w:r w:rsidRPr="000628FA">
        <w:rPr>
          <w:rFonts w:ascii="標楷體" w:hAnsi="標楷體" w:hint="eastAsia"/>
          <w:szCs w:val="22"/>
        </w:rPr>
        <w:t>、</w:t>
      </w:r>
      <w:r w:rsidRPr="000628FA">
        <w:rPr>
          <w:rFonts w:ascii="標楷體" w:hAnsi="標楷體"/>
          <w:szCs w:val="22"/>
        </w:rPr>
        <w:t>及催</w:t>
      </w:r>
      <w:proofErr w:type="gramStart"/>
      <w:r w:rsidRPr="000628FA">
        <w:rPr>
          <w:rFonts w:ascii="標楷體" w:hAnsi="標楷體"/>
          <w:szCs w:val="22"/>
        </w:rPr>
        <w:t>收債協等</w:t>
      </w:r>
      <w:proofErr w:type="gramEnd"/>
      <w:r w:rsidRPr="000628FA">
        <w:rPr>
          <w:rFonts w:ascii="標楷體" w:hAnsi="標楷體"/>
          <w:szCs w:val="22"/>
        </w:rPr>
        <w:t>前中後台相關資訊</w:t>
      </w:r>
      <w:r w:rsidRPr="000628FA">
        <w:rPr>
          <w:rFonts w:ascii="標楷體" w:hAnsi="標楷體" w:hint="eastAsia"/>
          <w:szCs w:val="22"/>
        </w:rPr>
        <w:t>整合，使</w:t>
      </w:r>
      <w:proofErr w:type="gramStart"/>
      <w:r w:rsidRPr="000628FA">
        <w:rPr>
          <w:rFonts w:ascii="標楷體" w:hAnsi="標楷體" w:hint="eastAsia"/>
          <w:szCs w:val="22"/>
        </w:rPr>
        <w:t>放款部能順利</w:t>
      </w:r>
      <w:proofErr w:type="gramEnd"/>
      <w:r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6"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6"/>
    </w:p>
    <w:p w14:paraId="08D31306" w14:textId="77777777" w:rsidR="00FD0BA6" w:rsidRDefault="00FD0BA6" w:rsidP="00B90905">
      <w:pPr>
        <w:pStyle w:val="20"/>
        <w:keepNext w:val="0"/>
        <w:spacing w:before="0" w:after="240" w:line="360" w:lineRule="auto"/>
        <w:rPr>
          <w:rFonts w:ascii="標楷體" w:hAnsi="標楷體"/>
        </w:rPr>
      </w:pPr>
      <w:bookmarkStart w:id="7"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7"/>
    </w:p>
    <w:p w14:paraId="248D714C" w14:textId="77777777" w:rsidR="00204CE8" w:rsidRDefault="00876C4A">
      <w:pPr>
        <w:pStyle w:val="3"/>
        <w:numPr>
          <w:ilvl w:val="2"/>
          <w:numId w:val="1"/>
        </w:numPr>
        <w:rPr>
          <w:rFonts w:ascii="標楷體" w:hAnsi="標楷體"/>
          <w:szCs w:val="32"/>
        </w:rPr>
      </w:pPr>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p>
    <w:p w14:paraId="61403937" w14:textId="77777777" w:rsidR="00D4574F" w:rsidRDefault="00D4574F">
      <w:pPr>
        <w:pStyle w:val="a"/>
        <w:pPrChange w:id="8" w:author="智誠 楊" w:date="2021-05-07T16:36:00Z">
          <w:pPr>
            <w:pStyle w:val="a"/>
            <w:ind w:left="2400" w:rightChars="100" w:right="240"/>
          </w:pPr>
        </w:pPrChange>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0827E6F4" w14:textId="77777777" w:rsidR="0009417B" w:rsidRPr="00846B62" w:rsidDel="00605A17" w:rsidRDefault="0009417B" w:rsidP="00846B62">
      <w:pPr>
        <w:ind w:leftChars="900" w:left="2640" w:hangingChars="200" w:hanging="480"/>
        <w:rPr>
          <w:del w:id="9" w:author="智誠 楊" w:date="2021-04-07T21:32:00Z"/>
          <w:rFonts w:ascii="標楷體" w:eastAsia="標楷體" w:hAnsi="標楷體"/>
        </w:rPr>
      </w:pPr>
      <w:r w:rsidRPr="00846B62">
        <w:rPr>
          <w:rFonts w:ascii="標楷體" w:eastAsia="標楷體" w:hAnsi="標楷體" w:hint="eastAsia"/>
        </w:rPr>
        <w:t>3.檢查方式: AML系統檢查，人工再確認</w:t>
      </w:r>
    </w:p>
    <w:p w14:paraId="7DD3DD21" w14:textId="77777777" w:rsidR="0009417B" w:rsidRPr="00846B62" w:rsidRDefault="0009417B">
      <w:pPr>
        <w:ind w:leftChars="900" w:left="2640" w:hangingChars="200" w:hanging="480"/>
        <w:rPr>
          <w:rFonts w:ascii="標楷體" w:eastAsia="標楷體" w:hAnsi="標楷體"/>
        </w:rPr>
        <w:pPrChange w:id="10" w:author="智誠 楊" w:date="2021-04-07T21:32:00Z">
          <w:pPr>
            <w:ind w:leftChars="900" w:left="2160"/>
          </w:pPr>
        </w:pPrChange>
      </w:pP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ins w:id="11" w:author="智誠 楊" w:date="2021-04-07T21:31:00Z"/>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ins w:id="12" w:author="智誠 楊" w:date="2021-04-07T21:31:00Z">
        <w:r>
          <w:rPr>
            <w:rFonts w:ascii="標楷體" w:eastAsia="標楷體" w:hAnsi="標楷體"/>
          </w:rPr>
          <w:t>L8202</w:t>
        </w:r>
        <w:r w:rsidRPr="00E30986">
          <w:rPr>
            <w:rFonts w:ascii="標楷體" w:eastAsia="標楷體" w:hAnsi="標楷體" w:hint="eastAsia"/>
          </w:rPr>
          <w:t>疑似洗錢樣態資料產生</w:t>
        </w:r>
      </w:ins>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018D20C0" w:rsidR="00EB1D6B" w:rsidRPr="00846B62" w:rsidRDefault="00340C7E" w:rsidP="00846B62">
      <w:pPr>
        <w:ind w:leftChars="1000" w:left="2400"/>
        <w:rPr>
          <w:rFonts w:ascii="標楷體" w:eastAsia="標楷體" w:hAnsi="標楷體"/>
        </w:rPr>
      </w:pPr>
      <w:del w:id="13" w:author="智誠 楊" w:date="2021-04-07T21:32:00Z">
        <w:r w:rsidRPr="00846B62" w:rsidDel="00605A17">
          <w:rPr>
            <w:rFonts w:ascii="標楷體" w:eastAsia="標楷體" w:hAnsi="標楷體" w:hint="eastAsia"/>
          </w:rPr>
          <w:delText>L8202</w:delText>
        </w:r>
      </w:del>
      <w:ins w:id="14" w:author="智誠 楊" w:date="2021-04-07T21:32:00Z">
        <w:r w:rsidR="00605A17" w:rsidRPr="00846B62">
          <w:rPr>
            <w:rFonts w:ascii="標楷體" w:eastAsia="標楷體" w:hAnsi="標楷體" w:hint="eastAsia"/>
          </w:rPr>
          <w:t>L820</w:t>
        </w:r>
        <w:r w:rsidR="00605A17">
          <w:rPr>
            <w:rFonts w:ascii="標楷體" w:eastAsia="標楷體" w:hAnsi="標楷體"/>
          </w:rPr>
          <w:t>3</w:t>
        </w:r>
      </w:ins>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4101A7AD" w:rsidR="00EB1D6B" w:rsidRPr="00846B62" w:rsidRDefault="00340C7E" w:rsidP="00846B62">
      <w:pPr>
        <w:ind w:leftChars="1000" w:left="2400"/>
        <w:rPr>
          <w:rFonts w:ascii="標楷體" w:eastAsia="標楷體" w:hAnsi="標楷體"/>
        </w:rPr>
      </w:pPr>
      <w:del w:id="15" w:author="智誠 楊" w:date="2021-04-07T21:32:00Z">
        <w:r w:rsidRPr="00846B62" w:rsidDel="00605A17">
          <w:rPr>
            <w:rFonts w:ascii="標楷體" w:eastAsia="標楷體" w:hAnsi="標楷體" w:hint="eastAsia"/>
          </w:rPr>
          <w:delText>L8203</w:delText>
        </w:r>
      </w:del>
      <w:ins w:id="16" w:author="智誠 楊" w:date="2021-04-07T21:32:00Z">
        <w:r w:rsidR="00605A17" w:rsidRPr="00846B62">
          <w:rPr>
            <w:rFonts w:ascii="標楷體" w:eastAsia="標楷體" w:hAnsi="標楷體" w:hint="eastAsia"/>
          </w:rPr>
          <w:t>L820</w:t>
        </w:r>
        <w:r w:rsidR="00605A17">
          <w:rPr>
            <w:rFonts w:ascii="標楷體" w:eastAsia="標楷體" w:hAnsi="標楷體"/>
          </w:rPr>
          <w:t>4</w:t>
        </w:r>
      </w:ins>
      <w:r w:rsidR="00EB1D6B" w:rsidRPr="00846B62">
        <w:rPr>
          <w:rFonts w:ascii="標楷體" w:eastAsia="標楷體" w:hAnsi="標楷體" w:hint="eastAsia"/>
        </w:rPr>
        <w:t>疑似洗錢交易訪談維護</w:t>
      </w:r>
    </w:p>
    <w:p w14:paraId="0459BB8A" w14:textId="02443CF6" w:rsidR="00EB1D6B" w:rsidRPr="00846B62" w:rsidDel="003E5347" w:rsidRDefault="00340C7E" w:rsidP="00846B62">
      <w:pPr>
        <w:ind w:leftChars="1000" w:left="2400"/>
        <w:rPr>
          <w:del w:id="17" w:author="智誠 楊" w:date="2021-04-07T21:33:00Z"/>
          <w:rFonts w:ascii="標楷體" w:eastAsia="標楷體" w:hAnsi="標楷體"/>
        </w:rPr>
      </w:pPr>
      <w:r w:rsidRPr="00846B62">
        <w:rPr>
          <w:rFonts w:ascii="標楷體" w:eastAsia="標楷體" w:hAnsi="標楷體" w:hint="eastAsia"/>
        </w:rPr>
        <w:t>L892</w:t>
      </w:r>
      <w:ins w:id="18" w:author="智誠 楊" w:date="2021-04-07T21:32:00Z">
        <w:r w:rsidR="00605A17">
          <w:rPr>
            <w:rFonts w:ascii="標楷體" w:eastAsia="標楷體" w:hAnsi="標楷體"/>
          </w:rPr>
          <w:t>4</w:t>
        </w:r>
      </w:ins>
      <w:del w:id="19" w:author="智誠 楊" w:date="2021-04-07T21:32:00Z">
        <w:r w:rsidRPr="00846B62" w:rsidDel="00605A17">
          <w:rPr>
            <w:rFonts w:ascii="標楷體" w:eastAsia="標楷體" w:hAnsi="標楷體" w:hint="eastAsia"/>
          </w:rPr>
          <w:delText>3</w:delText>
        </w:r>
      </w:del>
      <w:ins w:id="20" w:author="智誠 楊" w:date="2021-04-07T21:32:00Z">
        <w:r w:rsidR="00605A17" w:rsidRPr="00086CF9">
          <w:rPr>
            <w:rFonts w:ascii="標楷體" w:eastAsia="標楷體" w:hAnsi="標楷體" w:hint="eastAsia"/>
          </w:rPr>
          <w:t>疑似洗錢資料變更查詢</w:t>
        </w:r>
      </w:ins>
      <w:del w:id="21" w:author="智誠 楊" w:date="2021-04-07T21:32:00Z">
        <w:r w:rsidR="00EB1D6B" w:rsidRPr="00846B62" w:rsidDel="00605A17">
          <w:rPr>
            <w:rFonts w:ascii="標楷體" w:eastAsia="標楷體" w:hAnsi="標楷體" w:hint="eastAsia"/>
          </w:rPr>
          <w:delText>疑似洗錢交易訪談查詢</w:delText>
        </w:r>
      </w:del>
    </w:p>
    <w:p w14:paraId="2FF540BF" w14:textId="77777777" w:rsidR="003E5347" w:rsidRDefault="00D4574F" w:rsidP="00605A17">
      <w:pPr>
        <w:ind w:leftChars="1000" w:left="2400"/>
        <w:rPr>
          <w:ins w:id="22" w:author="智誠 楊" w:date="2021-04-07T21:33:00Z"/>
          <w:rFonts w:ascii="標楷體" w:eastAsia="標楷體" w:hAnsi="標楷體"/>
        </w:rPr>
      </w:pPr>
      <w:del w:id="23" w:author="智誠 楊" w:date="2021-04-07T21:33:00Z">
        <w:r w:rsidDel="003E5347">
          <w:rPr>
            <w:rFonts w:ascii="標楷體" w:eastAsia="標楷體" w:hAnsi="標楷體"/>
          </w:rPr>
          <w:br w:type="page"/>
        </w:r>
      </w:del>
    </w:p>
    <w:p w14:paraId="772E63C7" w14:textId="33E99628" w:rsidR="00605A17" w:rsidRPr="00846B62" w:rsidRDefault="00605A17" w:rsidP="00605A17">
      <w:pPr>
        <w:ind w:leftChars="1000" w:left="2400"/>
        <w:rPr>
          <w:ins w:id="24" w:author="智誠 楊" w:date="2021-04-07T21:32:00Z"/>
          <w:rFonts w:ascii="標楷體" w:eastAsia="標楷體" w:hAnsi="標楷體"/>
        </w:rPr>
      </w:pPr>
      <w:ins w:id="25" w:author="智誠 楊" w:date="2021-04-07T21:32:00Z">
        <w:r w:rsidRPr="00846B62">
          <w:rPr>
            <w:rFonts w:ascii="標楷體" w:eastAsia="標楷體" w:hAnsi="標楷體" w:hint="eastAsia"/>
          </w:rPr>
          <w:lastRenderedPageBreak/>
          <w:t>L8923疑似洗錢交易訪談查詢</w:t>
        </w:r>
      </w:ins>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ins w:id="26" w:author="智誠 楊" w:date="2021-04-07T21:33:00Z"/>
          <w:rFonts w:eastAsia="標楷體"/>
          <w:sz w:val="26"/>
        </w:rPr>
      </w:pPr>
      <w:ins w:id="27" w:author="智誠 楊" w:date="2021-04-07T21:33:00Z">
        <w:r>
          <w:br w:type="page"/>
        </w:r>
      </w:ins>
    </w:p>
    <w:p w14:paraId="0DA02763" w14:textId="2CD09E40" w:rsidR="00D4574F" w:rsidRDefault="00D4574F">
      <w:pPr>
        <w:pStyle w:val="a"/>
        <w:pPrChange w:id="28" w:author="智誠 楊" w:date="2021-05-07T16:36:00Z">
          <w:pPr>
            <w:pStyle w:val="a"/>
            <w:ind w:left="2400" w:rightChars="100" w:right="240"/>
          </w:pPr>
        </w:pPrChange>
      </w:pPr>
      <w:r>
        <w:rPr>
          <w:rFonts w:hint="eastAsia"/>
        </w:rPr>
        <w:lastRenderedPageBreak/>
        <w:t>AML</w:t>
      </w:r>
      <w:r>
        <w:rPr>
          <w:rFonts w:hint="eastAsia"/>
        </w:rPr>
        <w:t>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026" type="#_x0000_t75" style="width:340.8pt;height:635.4pt" o:ole="">
            <v:imagedata r:id="rId19" o:title=""/>
          </v:shape>
          <o:OLEObject Type="Embed" ProgID="Visio.Drawing.15" ShapeID="_x0000_i1026" DrawAspect="Content" ObjectID="_1684908045" r:id="rId20"/>
        </w:object>
      </w:r>
    </w:p>
    <w:p w14:paraId="12C33760" w14:textId="77777777" w:rsidR="00AA3967" w:rsidRDefault="00AA3967">
      <w:pPr>
        <w:pStyle w:val="a"/>
        <w:pPrChange w:id="29" w:author="智誠 楊" w:date="2021-05-07T16:36:00Z">
          <w:pPr>
            <w:pStyle w:val="a"/>
            <w:ind w:left="2400" w:rightChars="100" w:right="240"/>
          </w:pPr>
        </w:pPrChange>
      </w:pPr>
      <w:r w:rsidRPr="003972CE">
        <w:t>需求描述</w:t>
      </w:r>
    </w:p>
    <w:p w14:paraId="66302BCC" w14:textId="77777777" w:rsidR="008303A9" w:rsidRDefault="008303A9">
      <w:pPr>
        <w:pStyle w:val="3"/>
        <w:numPr>
          <w:ilvl w:val="2"/>
          <w:numId w:val="74"/>
        </w:numPr>
        <w:rPr>
          <w:rFonts w:ascii="標楷體" w:hAnsi="標楷體"/>
          <w:szCs w:val="32"/>
        </w:rPr>
        <w:pPrChange w:id="30" w:author="智誠 楊" w:date="2021-05-10T09:46:00Z">
          <w:pPr>
            <w:pStyle w:val="3"/>
            <w:numPr>
              <w:ilvl w:val="2"/>
              <w:numId w:val="1"/>
            </w:numPr>
            <w:ind w:left="1247" w:hanging="680"/>
          </w:pPr>
        </w:pPrChange>
      </w:pPr>
      <w:r w:rsidRPr="00682F64">
        <w:rPr>
          <w:rFonts w:ascii="標楷體" w:hAnsi="標楷體" w:hint="eastAsia"/>
        </w:rPr>
        <w:lastRenderedPageBreak/>
        <w:t>JCIC報送作業</w:t>
      </w:r>
    </w:p>
    <w:p w14:paraId="610D2DB7" w14:textId="77777777" w:rsidR="008303A9" w:rsidRDefault="008303A9">
      <w:pPr>
        <w:pStyle w:val="a"/>
        <w:pPrChange w:id="31" w:author="智誠 楊" w:date="2021-05-07T16:36:00Z">
          <w:pPr>
            <w:pStyle w:val="a"/>
            <w:ind w:left="2400" w:rightChars="100" w:right="240"/>
          </w:pPr>
        </w:pPrChange>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3EC85F4D" w14:textId="77777777" w:rsidR="00D91D76" w:rsidRPr="008303A9"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474C7CA9"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5C573171"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JCIC媒體</w:t>
      </w:r>
      <w:proofErr w:type="gramStart"/>
      <w:r w:rsidRPr="00846B62">
        <w:rPr>
          <w:rFonts w:ascii="標楷體" w:eastAsia="標楷體" w:hAnsi="標楷體" w:hint="eastAsia"/>
        </w:rPr>
        <w:t>檔</w:t>
      </w:r>
      <w:proofErr w:type="gramEnd"/>
    </w:p>
    <w:p w14:paraId="181091E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B201授信餘額月報</w:t>
      </w:r>
      <w:proofErr w:type="gramStart"/>
      <w:r w:rsidRPr="00846B62">
        <w:rPr>
          <w:rFonts w:ascii="標楷體" w:eastAsia="標楷體" w:hAnsi="標楷體" w:hint="eastAsia"/>
        </w:rPr>
        <w:t>檔</w:t>
      </w:r>
      <w:proofErr w:type="gramEnd"/>
    </w:p>
    <w:p w14:paraId="4EBAC45B"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B204每日新增授信及清償資料</w:t>
      </w:r>
      <w:proofErr w:type="gramStart"/>
      <w:r w:rsidRPr="00846B62">
        <w:rPr>
          <w:rFonts w:ascii="標楷體" w:eastAsia="標楷體" w:hAnsi="標楷體" w:hint="eastAsia"/>
        </w:rPr>
        <w:t>檔</w:t>
      </w:r>
      <w:proofErr w:type="gramEnd"/>
      <w:r w:rsidRPr="00846B62">
        <w:rPr>
          <w:rFonts w:ascii="標楷體" w:eastAsia="標楷體" w:hAnsi="標楷體"/>
        </w:rPr>
        <w:t xml:space="preserve"> </w:t>
      </w:r>
    </w:p>
    <w:p w14:paraId="6E0BA4AF"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B207</w:t>
      </w:r>
      <w:r w:rsidRPr="00846B62">
        <w:rPr>
          <w:rFonts w:ascii="標楷體" w:eastAsia="標楷體" w:hAnsi="標楷體" w:hint="eastAsia"/>
        </w:rPr>
        <w:t>授信戶基本資料</w:t>
      </w:r>
      <w:proofErr w:type="gramStart"/>
      <w:r w:rsidRPr="00846B62">
        <w:rPr>
          <w:rFonts w:ascii="標楷體" w:eastAsia="標楷體" w:hAnsi="標楷體" w:hint="eastAsia"/>
        </w:rPr>
        <w:t>檔</w:t>
      </w:r>
      <w:proofErr w:type="gramEnd"/>
      <w:r w:rsidRPr="00846B62">
        <w:rPr>
          <w:rFonts w:ascii="標楷體" w:eastAsia="標楷體" w:hAnsi="標楷體"/>
        </w:rPr>
        <w:t xml:space="preserve"> </w:t>
      </w:r>
    </w:p>
    <w:p w14:paraId="4FB9AE4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B80</w:t>
      </w:r>
      <w:r w:rsidRPr="00846B62">
        <w:rPr>
          <w:rFonts w:ascii="標楷體" w:eastAsia="標楷體" w:hAnsi="標楷體" w:hint="eastAsia"/>
        </w:rPr>
        <w:t>授信額度資料</w:t>
      </w:r>
      <w:proofErr w:type="gramStart"/>
      <w:r w:rsidRPr="00846B62">
        <w:rPr>
          <w:rFonts w:ascii="標楷體" w:eastAsia="標楷體" w:hAnsi="標楷體" w:hint="eastAsia"/>
        </w:rPr>
        <w:t>檔</w:t>
      </w:r>
      <w:proofErr w:type="gramEnd"/>
      <w:r w:rsidRPr="00846B62">
        <w:rPr>
          <w:rFonts w:ascii="標楷體" w:eastAsia="標楷體" w:hAnsi="標楷體"/>
        </w:rPr>
        <w:t xml:space="preserve"> </w:t>
      </w:r>
    </w:p>
    <w:p w14:paraId="2160D35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B85</w:t>
      </w:r>
      <w:r w:rsidRPr="00846B62">
        <w:rPr>
          <w:rFonts w:ascii="標楷體" w:eastAsia="標楷體" w:hAnsi="標楷體" w:hint="eastAsia"/>
        </w:rPr>
        <w:t>帳號轉換資料</w:t>
      </w:r>
      <w:proofErr w:type="gramStart"/>
      <w:r w:rsidRPr="00846B62">
        <w:rPr>
          <w:rFonts w:ascii="標楷體" w:eastAsia="標楷體" w:hAnsi="標楷體" w:hint="eastAsia"/>
        </w:rPr>
        <w:t>檔</w:t>
      </w:r>
      <w:proofErr w:type="gramEnd"/>
    </w:p>
    <w:p w14:paraId="1A992EEA"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B8</w:t>
      </w:r>
      <w:r w:rsidRPr="00846B62">
        <w:rPr>
          <w:rFonts w:ascii="標楷體" w:eastAsia="標楷體" w:hAnsi="標楷體"/>
        </w:rPr>
        <w:t>7聯貸案</w:t>
      </w:r>
      <w:proofErr w:type="gramStart"/>
      <w:r w:rsidRPr="00846B62">
        <w:rPr>
          <w:rFonts w:ascii="標楷體" w:eastAsia="標楷體" w:hAnsi="標楷體"/>
        </w:rPr>
        <w:t>首次動撥後6個月內</w:t>
      </w:r>
      <w:proofErr w:type="gramEnd"/>
      <w:r w:rsidRPr="00846B62">
        <w:rPr>
          <w:rFonts w:ascii="標楷體" w:eastAsia="標楷體" w:hAnsi="標楷體"/>
        </w:rPr>
        <w:t>發生違約之實際主導金融機構註記資訊</w:t>
      </w:r>
    </w:p>
    <w:p w14:paraId="01A98D38"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B90</w:t>
      </w:r>
      <w:r w:rsidRPr="00846B62">
        <w:rPr>
          <w:rFonts w:ascii="標楷體" w:eastAsia="標楷體" w:hAnsi="標楷體" w:hint="eastAsia"/>
        </w:rPr>
        <w:t>擔保品關聯</w:t>
      </w:r>
      <w:proofErr w:type="gramStart"/>
      <w:r w:rsidRPr="00846B62">
        <w:rPr>
          <w:rFonts w:ascii="標楷體" w:eastAsia="標楷體" w:hAnsi="標楷體" w:hint="eastAsia"/>
        </w:rPr>
        <w:t>檔</w:t>
      </w:r>
      <w:proofErr w:type="gramEnd"/>
    </w:p>
    <w:p w14:paraId="609B5863"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B92不動產</w:t>
      </w:r>
      <w:proofErr w:type="gramStart"/>
      <w:r w:rsidRPr="00846B62">
        <w:rPr>
          <w:rFonts w:ascii="標楷體" w:eastAsia="標楷體" w:hAnsi="標楷體" w:hint="eastAsia"/>
        </w:rPr>
        <w:t>擔保品明細</w:t>
      </w:r>
      <w:proofErr w:type="gramEnd"/>
      <w:r w:rsidRPr="00846B62">
        <w:rPr>
          <w:rFonts w:ascii="標楷體" w:eastAsia="標楷體" w:hAnsi="標楷體" w:hint="eastAsia"/>
        </w:rPr>
        <w:t>檔</w:t>
      </w:r>
    </w:p>
    <w:p w14:paraId="429AACE6"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B93</w:t>
      </w:r>
      <w:r w:rsidRPr="00846B62">
        <w:rPr>
          <w:rFonts w:ascii="標楷體" w:eastAsia="標楷體" w:hAnsi="標楷體" w:hint="eastAsia"/>
        </w:rPr>
        <w:t>動產及貴重物品</w:t>
      </w:r>
      <w:proofErr w:type="gramStart"/>
      <w:r w:rsidRPr="00846B62">
        <w:rPr>
          <w:rFonts w:ascii="標楷體" w:eastAsia="標楷體" w:hAnsi="標楷體" w:hint="eastAsia"/>
        </w:rPr>
        <w:t>擔保品明細</w:t>
      </w:r>
      <w:proofErr w:type="gramEnd"/>
      <w:r w:rsidRPr="00846B62">
        <w:rPr>
          <w:rFonts w:ascii="標楷體" w:eastAsia="標楷體" w:hAnsi="標楷體" w:hint="eastAsia"/>
        </w:rPr>
        <w:t>檔</w:t>
      </w:r>
    </w:p>
    <w:p w14:paraId="42E7DE2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B94</w:t>
      </w:r>
      <w:r w:rsidRPr="00846B62">
        <w:rPr>
          <w:rFonts w:ascii="標楷體" w:eastAsia="標楷體" w:hAnsi="標楷體" w:hint="eastAsia"/>
        </w:rPr>
        <w:t>股票</w:t>
      </w:r>
      <w:proofErr w:type="gramStart"/>
      <w:r w:rsidRPr="00846B62">
        <w:rPr>
          <w:rFonts w:ascii="標楷體" w:eastAsia="標楷體" w:hAnsi="標楷體" w:hint="eastAsia"/>
        </w:rPr>
        <w:t>擔保品明細</w:t>
      </w:r>
      <w:proofErr w:type="gramEnd"/>
      <w:r w:rsidRPr="00846B62">
        <w:rPr>
          <w:rFonts w:ascii="標楷體" w:eastAsia="標楷體" w:hAnsi="標楷體" w:hint="eastAsia"/>
        </w:rPr>
        <w:t>檔</w:t>
      </w:r>
    </w:p>
    <w:p w14:paraId="54435065" w14:textId="77777777" w:rsidR="000C1288" w:rsidRDefault="000C1288" w:rsidP="000C1288">
      <w:pPr>
        <w:numPr>
          <w:ilvl w:val="2"/>
          <w:numId w:val="29"/>
        </w:numPr>
        <w:rPr>
          <w:rFonts w:ascii="標楷體" w:eastAsia="標楷體" w:hAnsi="標楷體"/>
        </w:rPr>
      </w:pPr>
      <w:r>
        <w:rPr>
          <w:rFonts w:ascii="標楷體" w:eastAsia="標楷體" w:hAnsi="標楷體"/>
        </w:rPr>
        <w:t>B95</w:t>
      </w:r>
      <w:r w:rsidRPr="00846B62">
        <w:rPr>
          <w:rFonts w:ascii="標楷體" w:eastAsia="標楷體" w:hAnsi="標楷體" w:hint="eastAsia"/>
        </w:rPr>
        <w:t>不動產擔保</w:t>
      </w:r>
      <w:proofErr w:type="gramStart"/>
      <w:r w:rsidRPr="00846B62">
        <w:rPr>
          <w:rFonts w:ascii="標楷體" w:eastAsia="標楷體" w:hAnsi="標楷體" w:hint="eastAsia"/>
        </w:rPr>
        <w:t>品明細檔</w:t>
      </w:r>
      <w:proofErr w:type="gramEnd"/>
      <w:r>
        <w:rPr>
          <w:rFonts w:ascii="標楷體" w:eastAsia="標楷體" w:hAnsi="標楷體" w:hint="eastAsia"/>
        </w:rPr>
        <w:t>-建號附加</w:t>
      </w:r>
      <w:proofErr w:type="gramStart"/>
      <w:r>
        <w:rPr>
          <w:rFonts w:ascii="標楷體" w:eastAsia="標楷體" w:hAnsi="標楷體" w:hint="eastAsia"/>
        </w:rPr>
        <w:t>檔</w:t>
      </w:r>
      <w:proofErr w:type="gramEnd"/>
    </w:p>
    <w:p w14:paraId="357009AF" w14:textId="77777777" w:rsidR="000C1288" w:rsidRPr="000C1288" w:rsidRDefault="000C1288" w:rsidP="000C1288">
      <w:pPr>
        <w:numPr>
          <w:ilvl w:val="2"/>
          <w:numId w:val="29"/>
        </w:numPr>
        <w:rPr>
          <w:rFonts w:ascii="標楷體" w:eastAsia="標楷體" w:hAnsi="標楷體"/>
        </w:rPr>
      </w:pPr>
      <w:r>
        <w:rPr>
          <w:rFonts w:ascii="標楷體" w:eastAsia="標楷體" w:hAnsi="標楷體"/>
        </w:rPr>
        <w:t>B96</w:t>
      </w:r>
      <w:r w:rsidRPr="00846B62">
        <w:rPr>
          <w:rFonts w:ascii="標楷體" w:eastAsia="標楷體" w:hAnsi="標楷體" w:hint="eastAsia"/>
        </w:rPr>
        <w:t>不動產擔保</w:t>
      </w:r>
      <w:proofErr w:type="gramStart"/>
      <w:r w:rsidRPr="00846B62">
        <w:rPr>
          <w:rFonts w:ascii="標楷體" w:eastAsia="標楷體" w:hAnsi="標楷體" w:hint="eastAsia"/>
        </w:rPr>
        <w:t>品明細檔</w:t>
      </w:r>
      <w:proofErr w:type="gramEnd"/>
      <w:r>
        <w:rPr>
          <w:rFonts w:ascii="標楷體" w:eastAsia="標楷體" w:hAnsi="標楷體" w:hint="eastAsia"/>
        </w:rPr>
        <w:t>-地號附加</w:t>
      </w:r>
      <w:proofErr w:type="gramStart"/>
      <w:r>
        <w:rPr>
          <w:rFonts w:ascii="標楷體" w:eastAsia="標楷體" w:hAnsi="標楷體" w:hint="eastAsia"/>
        </w:rPr>
        <w:t>檔</w:t>
      </w:r>
      <w:proofErr w:type="gramEnd"/>
    </w:p>
    <w:p w14:paraId="263053FF" w14:textId="77777777" w:rsidR="000C1288" w:rsidRPr="00846B62" w:rsidRDefault="000C1288" w:rsidP="000C1288">
      <w:pPr>
        <w:numPr>
          <w:ilvl w:val="2"/>
          <w:numId w:val="29"/>
        </w:numPr>
        <w:rPr>
          <w:rFonts w:ascii="標楷體" w:eastAsia="標楷體" w:hAnsi="標楷體"/>
        </w:rPr>
      </w:pPr>
      <w:r>
        <w:rPr>
          <w:rFonts w:ascii="標楷體" w:eastAsia="標楷體" w:hAnsi="標楷體"/>
        </w:rPr>
        <w:t>B</w:t>
      </w:r>
      <w:r>
        <w:rPr>
          <w:rFonts w:ascii="標楷體" w:eastAsia="標楷體" w:hAnsi="標楷體" w:hint="eastAsia"/>
        </w:rPr>
        <w:t>680貸款餘額(擔保放款餘額加上部分擔保、副擔保放款餘額扣除擔保品鑑估值)之金額資料</w:t>
      </w:r>
      <w:proofErr w:type="gramStart"/>
      <w:r>
        <w:rPr>
          <w:rFonts w:ascii="標楷體" w:eastAsia="標楷體" w:hAnsi="標楷體" w:hint="eastAsia"/>
        </w:rPr>
        <w:t>檔</w:t>
      </w:r>
      <w:proofErr w:type="gramEnd"/>
    </w:p>
    <w:p w14:paraId="271313D0" w14:textId="77777777" w:rsidR="00AC396F" w:rsidRDefault="00CB12B3" w:rsidP="005903F5">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2B1A6D"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pPr>
        <w:pStyle w:val="a"/>
        <w:pPrChange w:id="32" w:author="智誠 楊" w:date="2021-05-07T16:36:00Z">
          <w:pPr>
            <w:pStyle w:val="a"/>
            <w:ind w:left="2400" w:rightChars="100" w:right="240"/>
          </w:pPr>
        </w:pPrChange>
      </w:pPr>
      <w:r w:rsidRPr="002B1A6D">
        <w:rPr>
          <w:rFonts w:hint="eastAsia"/>
        </w:rPr>
        <w:lastRenderedPageBreak/>
        <w:t>JCIC</w:t>
      </w:r>
      <w:r w:rsidRPr="002B1A6D">
        <w:rPr>
          <w:rFonts w:hint="eastAsia"/>
        </w:rPr>
        <w:t>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77777777" w:rsidR="00653172" w:rsidRPr="002B1A6D" w:rsidRDefault="00A371D4" w:rsidP="00653172">
      <w:r>
        <w:rPr>
          <w:noProof/>
        </w:rPr>
      </w:r>
      <w:r>
        <w:rPr>
          <w:noProof/>
        </w:rPr>
        <w:pict w14:anchorId="427098BC">
          <v:group id="畫布 59" o:spid="_x0000_s1029" editas="canvas" style="width:489.7pt;height:406.2pt;mso-position-horizontal-relative:char;mso-position-vertical-relative:line" coordsize="62191,51587">
            <v:shape id="_x0000_s1030" type="#_x0000_t75" style="position:absolute;width:62191;height:51587;visibility:visible;mso-wrap-style:square">
              <v:fill o:detectmouseclick="t"/>
              <v:path o:connecttype="none"/>
            </v:shape>
            <v:rect id="矩形 58" o:spid="_x0000_s1031" style="position:absolute;left:3917;top:11652;width:1126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">
              <v:textbox style="mso-next-textbox:#矩形 58">
                <w:txbxContent>
                  <w:p w14:paraId="0127EA3D" w14:textId="77777777" w:rsidR="00B6788F" w:rsidRDefault="00B6788F" w:rsidP="00653172">
                    <w:pPr>
                      <w:jc w:val="center"/>
                      <w:rPr>
                        <w:rFonts w:ascii="標楷體" w:eastAsia="標楷體" w:hAnsi="標楷體"/>
                      </w:rPr>
                    </w:pPr>
                    <w:r w:rsidRPr="00813339">
                      <w:rPr>
                        <w:rFonts w:ascii="標楷體" w:eastAsia="標楷體" w:hAnsi="標楷體" w:hint="eastAsia"/>
                      </w:rPr>
                      <w:t>日終</w:t>
                    </w:r>
                  </w:p>
                  <w:p w14:paraId="7351D942" w14:textId="77777777" w:rsidR="00B6788F" w:rsidRPr="00813339" w:rsidRDefault="00B6788F" w:rsidP="00653172">
                    <w:pPr>
                      <w:jc w:val="center"/>
                      <w:rPr>
                        <w:rFonts w:ascii="標楷體" w:eastAsia="標楷體" w:hAnsi="標楷體"/>
                      </w:rPr>
                    </w:pPr>
                    <w:r>
                      <w:rPr>
                        <w:rFonts w:ascii="標楷體" w:eastAsia="標楷體" w:hAnsi="標楷體" w:hint="eastAsia"/>
                      </w:rPr>
                      <w:t>批次</w:t>
                    </w:r>
                    <w:r w:rsidRPr="00813339">
                      <w:rPr>
                        <w:rFonts w:ascii="標楷體" w:eastAsia="標楷體" w:hAnsi="標楷體" w:hint="eastAsia"/>
                      </w:rPr>
                      <w:t>作業</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59" o:spid="_x0000_s1032" type="#_x0000_t13" style="position:absolute;left:18218;top:36664;width:4267;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" adj="17936"/>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流程圖: 儲存資料 60" o:spid="_x0000_s1033" type="#_x0000_t130" style="position:absolute;left:22485;top:33712;width:11658;height:8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">
              <v:textbox style="mso-next-textbox:#流程圖: 儲存資料 60">
                <w:txbxContent>
                  <w:p w14:paraId="3702BF04" w14:textId="77777777" w:rsidR="00B6788F" w:rsidRPr="00813339" w:rsidRDefault="00B6788F" w:rsidP="00653172">
                    <w:pPr>
                      <w:jc w:val="center"/>
                      <w:rPr>
                        <w:rFonts w:ascii="標楷體" w:eastAsia="標楷體" w:hAnsi="標楷體"/>
                      </w:rPr>
                    </w:pPr>
                    <w:r w:rsidRPr="00813339">
                      <w:rPr>
                        <w:rFonts w:ascii="標楷體" w:eastAsia="標楷體" w:hAnsi="標楷體" w:hint="eastAsia"/>
                      </w:rPr>
                      <w:t>JCIC</w:t>
                    </w:r>
                  </w:p>
                  <w:p w14:paraId="7F66CEB9" w14:textId="77777777" w:rsidR="00B6788F" w:rsidRPr="00813339" w:rsidRDefault="00B6788F" w:rsidP="00653172">
                    <w:pPr>
                      <w:jc w:val="center"/>
                      <w:rPr>
                        <w:rFonts w:ascii="標楷體" w:eastAsia="標楷體" w:hAnsi="標楷體"/>
                      </w:rPr>
                    </w:pPr>
                    <w:r w:rsidRPr="00813339">
                      <w:rPr>
                        <w:rFonts w:ascii="標楷體" w:eastAsia="標楷體" w:hAnsi="標楷體" w:hint="eastAsia"/>
                      </w:rPr>
                      <w:t>媒體</w:t>
                    </w:r>
                    <w:proofErr w:type="gramStart"/>
                    <w:r w:rsidRPr="00813339">
                      <w:rPr>
                        <w:rFonts w:ascii="標楷體" w:eastAsia="標楷體" w:hAnsi="標楷體" w:hint="eastAsia"/>
                      </w:rPr>
                      <w:t>檔</w:t>
                    </w:r>
                    <w:proofErr w:type="gramEnd"/>
                  </w:p>
                </w:txbxContent>
              </v:textbox>
            </v:shape>
            <v:roundrect id="圓角矩形 61" o:spid="_x0000_s1034" style="position:absolute;left:1181;top:32708;width:16535;height:8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">
              <v:textbox style="mso-next-textbox:#圓角矩形 61">
                <w:txbxContent>
                  <w:p w14:paraId="20F565E1" w14:textId="77777777" w:rsidR="00B6788F" w:rsidRDefault="00B6788F" w:rsidP="00653172">
                    <w:pPr>
                      <w:jc w:val="center"/>
                      <w:rPr>
                        <w:rFonts w:ascii="標楷體" w:eastAsia="標楷體" w:hAnsi="標楷體"/>
                      </w:rPr>
                    </w:pPr>
                    <w:r>
                      <w:rPr>
                        <w:rFonts w:ascii="標楷體" w:eastAsia="標楷體" w:hAnsi="標楷體"/>
                      </w:rPr>
                      <w:t>L8401</w:t>
                    </w:r>
                  </w:p>
                  <w:p w14:paraId="01523E76" w14:textId="77777777" w:rsidR="00B6788F" w:rsidRDefault="00B6788F" w:rsidP="00653172">
                    <w:pPr>
                      <w:jc w:val="center"/>
                      <w:rPr>
                        <w:rFonts w:ascii="標楷體" w:eastAsia="標楷體" w:hAnsi="標楷體"/>
                      </w:rPr>
                    </w:pPr>
                    <w:r>
                      <w:rPr>
                        <w:rFonts w:ascii="標楷體" w:eastAsia="標楷體" w:hAnsi="標楷體" w:hint="eastAsia"/>
                      </w:rPr>
                      <w:t>JCIC</w:t>
                    </w:r>
                    <w:r>
                      <w:rPr>
                        <w:rFonts w:ascii="標楷體" w:eastAsia="標楷體" w:hAnsi="標楷體" w:hint="eastAsia"/>
                      </w:rPr>
                      <w:t>媒體</w:t>
                    </w:r>
                  </w:p>
                  <w:p w14:paraId="4B32E08D" w14:textId="77777777" w:rsidR="00B6788F" w:rsidRPr="00813339" w:rsidRDefault="00B6788F" w:rsidP="00653172">
                    <w:pPr>
                      <w:jc w:val="center"/>
                      <w:rPr>
                        <w:rFonts w:ascii="標楷體" w:eastAsia="標楷體" w:hAnsi="標楷體"/>
                      </w:rPr>
                    </w:pPr>
                    <w:r>
                      <w:rPr>
                        <w:rFonts w:ascii="標楷體" w:eastAsia="標楷體" w:hAnsi="標楷體" w:hint="eastAsia"/>
                      </w:rPr>
                      <w:t>產生作業(日)</w:t>
                    </w:r>
                  </w:p>
                </w:txbxContent>
              </v:textbox>
            </v:roundrect>
            <v:shapetype id="_x0000_t32" coordsize="21600,21600" o:spt="32" o:oned="t" path="m,l21600,21600e" filled="f">
              <v:path arrowok="t" fillok="f" o:connecttype="none"/>
              <o:lock v:ext="edit" shapetype="t"/>
            </v:shapetype>
            <v:shape id="直線單箭頭接點 161" o:spid="_x0000_s1035" type="#_x0000_t32" style="position:absolute;left:9550;top:17367;width:0;height:15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">
              <v:stroke endarrow="open"/>
            </v:shape>
            <v:shape id="向右箭號 178" o:spid="_x0000_s1036" type="#_x0000_t13" style="position:absolute;left:17189;top:19348;width:4267;height:1448;rotation:23175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" adj="17936">
              <v:textbox style="mso-next-textbox:#向右箭號 178">
                <w:txbxContent>
                  <w:p w14:paraId="3B62F8CE" w14:textId="77777777" w:rsidR="00B6788F" w:rsidRPr="00813339" w:rsidRDefault="00B6788F" w:rsidP="00653172">
                    <w:pPr>
                      <w:rPr>
                        <w:rFonts w:ascii="標楷體" w:eastAsia="標楷體" w:hAnsi="標楷體"/>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62" o:spid="_x0000_s1037" type="#_x0000_t132" style="position:absolute;left:23323;top:19812;width:10820;height:1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">
              <v:textbox style="mso-next-textbox:#流程圖: 磁碟 62">
                <w:txbxContent>
                  <w:p w14:paraId="2E22F12E" w14:textId="77777777" w:rsidR="00B6788F" w:rsidRPr="00813339" w:rsidRDefault="00B6788F" w:rsidP="00653172">
                    <w:pPr>
                      <w:jc w:val="center"/>
                      <w:rPr>
                        <w:rFonts w:ascii="標楷體" w:eastAsia="標楷體" w:hAnsi="標楷體"/>
                      </w:rPr>
                    </w:pPr>
                    <w:r w:rsidRPr="00813339">
                      <w:rPr>
                        <w:rFonts w:ascii="標楷體" w:eastAsia="標楷體" w:hAnsi="標楷體" w:hint="eastAsia"/>
                      </w:rPr>
                      <w:t>JCIC</w:t>
                    </w:r>
                  </w:p>
                  <w:p w14:paraId="0D8B4303" w14:textId="77777777" w:rsidR="00B6788F" w:rsidRPr="00813339" w:rsidRDefault="00B6788F" w:rsidP="00653172">
                    <w:pPr>
                      <w:jc w:val="center"/>
                      <w:rPr>
                        <w:rFonts w:ascii="標楷體" w:eastAsia="標楷體" w:hAnsi="標楷體"/>
                      </w:rPr>
                    </w:pPr>
                    <w:r w:rsidRPr="005576F4">
                      <w:rPr>
                        <w:rFonts w:ascii="標楷體" w:eastAsia="標楷體" w:hAnsi="標楷體" w:hint="eastAsia"/>
                      </w:rPr>
                      <w:t>日報</w:t>
                    </w:r>
                    <w:proofErr w:type="gramStart"/>
                    <w:r>
                      <w:rPr>
                        <w:rFonts w:ascii="標楷體" w:eastAsia="標楷體" w:hAnsi="標楷體" w:cs="新細明體" w:hint="eastAsia"/>
                        <w:kern w:val="0"/>
                        <w:sz w:val="22"/>
                        <w:lang w:val="zh-TW"/>
                      </w:rPr>
                      <w:t>檔</w:t>
                    </w:r>
                    <w:proofErr w:type="gramEnd"/>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2" o:spid="_x0000_s1038" type="#_x0000_t67" style="position:absolute;left:19009;top:29771;width:1644;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">
              <v:textbox style="layout-flow:vertical-ideographic"/>
            </v:shape>
            <v:shape id="AutoShape 13" o:spid="_x0000_s1039" type="#_x0000_t67" style="position:absolute;left:18370;top:12954;width:1943;height:42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">
              <v:textbox style="layout-flow:vertical-ideographic"/>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4" o:spid="_x0000_s1040" type="#_x0000_t115" style="position:absolute;left:23126;top:10922;width:10624;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">
              <v:textbox style="mso-next-textbox:#AutoShape 14">
                <w:txbxContent>
                  <w:p w14:paraId="52D1D00B" w14:textId="77777777" w:rsidR="00B6788F" w:rsidRPr="005576F4" w:rsidRDefault="00B6788F" w:rsidP="00653172">
                    <w:pPr>
                      <w:jc w:val="center"/>
                      <w:rPr>
                        <w:rFonts w:ascii="標楷體" w:eastAsia="標楷體" w:hAnsi="標楷體"/>
                      </w:rPr>
                    </w:pPr>
                    <w:r>
                      <w:rPr>
                        <w:rFonts w:ascii="標楷體" w:eastAsia="標楷體" w:hAnsi="標楷體" w:hint="eastAsia"/>
                      </w:rPr>
                      <w:t>JCIC</w:t>
                    </w:r>
                    <w:r w:rsidRPr="005576F4">
                      <w:rPr>
                        <w:rFonts w:ascii="標楷體" w:eastAsia="標楷體" w:hAnsi="標楷體" w:hint="eastAsia"/>
                      </w:rPr>
                      <w:t>日報</w:t>
                    </w:r>
                  </w:p>
                </w:txbxContent>
              </v:textbox>
            </v:shape>
            <v:shape id="Text Box 15" o:spid="_x0000_s1041" type="#_x0000_t202" style="position:absolute;left:34785;top:11652;width:1607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style="mso-next-textbox:#Text Box 15">
                <w:txbxContent>
                  <w:p w14:paraId="36F2CFBF" w14:textId="77777777" w:rsidR="00B6788F" w:rsidRDefault="00B6788F" w:rsidP="00653172">
                    <w:pPr>
                      <w:pStyle w:val="Web"/>
                    </w:pPr>
                  </w:p>
                </w:txbxContent>
              </v:textbox>
            </v:shape>
            <v:shape id="AutoShape 16" o:spid="_x0000_s1042" type="#_x0000_t132" style="position:absolute;left:23723;width:9144;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">
              <v:textbox style="mso-next-textbox:#AutoShape 16">
                <w:txbxContent>
                  <w:p w14:paraId="78D36767" w14:textId="77777777" w:rsidR="00B6788F" w:rsidRPr="00297133" w:rsidRDefault="00B6788F" w:rsidP="00653172">
                    <w:pPr>
                      <w:jc w:val="center"/>
                      <w:rPr>
                        <w:rFonts w:ascii="標楷體" w:eastAsia="標楷體" w:hAnsi="標楷體"/>
                      </w:rPr>
                    </w:pPr>
                    <w:r w:rsidRPr="00297133">
                      <w:rPr>
                        <w:rFonts w:ascii="標楷體" w:eastAsia="標楷體" w:hAnsi="標楷體" w:hint="eastAsia"/>
                      </w:rPr>
                      <w:t>額度</w:t>
                    </w:r>
                    <w:proofErr w:type="gramStart"/>
                    <w:r w:rsidRPr="00297133">
                      <w:rPr>
                        <w:rFonts w:ascii="標楷體" w:eastAsia="標楷體" w:hAnsi="標楷體" w:hint="eastAsia"/>
                      </w:rPr>
                      <w:t>檔</w:t>
                    </w:r>
                    <w:proofErr w:type="gramEnd"/>
                  </w:p>
                  <w:p w14:paraId="6132E1BD" w14:textId="77777777" w:rsidR="00B6788F" w:rsidRPr="00297133" w:rsidRDefault="00B6788F" w:rsidP="00653172">
                    <w:pPr>
                      <w:jc w:val="center"/>
                      <w:rPr>
                        <w:rFonts w:ascii="標楷體" w:eastAsia="標楷體" w:hAnsi="標楷體"/>
                      </w:rPr>
                    </w:pPr>
                    <w:r w:rsidRPr="00297133">
                      <w:rPr>
                        <w:rFonts w:ascii="標楷體" w:eastAsia="標楷體" w:hAnsi="標楷體" w:hint="eastAsia"/>
                      </w:rPr>
                      <w:t>放款</w:t>
                    </w:r>
                    <w:proofErr w:type="gramStart"/>
                    <w:r w:rsidRPr="00297133">
                      <w:rPr>
                        <w:rFonts w:ascii="標楷體" w:eastAsia="標楷體" w:hAnsi="標楷體" w:hint="eastAsia"/>
                      </w:rPr>
                      <w:t>檔</w:t>
                    </w:r>
                    <w:proofErr w:type="gramEnd"/>
                  </w:p>
                </w:txbxContent>
              </v:textbox>
            </v:shape>
            <v:shape id="AutoShape 17" o:spid="_x0000_s1043" type="#_x0000_t67" style="position:absolute;left:18481;top:6207;width:1645;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">
              <v:textbox style="layout-flow:vertical-ideographic"/>
            </v:shape>
            <w10:anchorlock/>
          </v:group>
        </w:pi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77777777" w:rsidR="003D1CEB" w:rsidRPr="002B1A6D" w:rsidRDefault="00A371D4" w:rsidP="003D1CEB">
      <w:r>
        <w:rPr>
          <w:noProof/>
        </w:rPr>
      </w:r>
      <w:r>
        <w:rPr>
          <w:noProof/>
        </w:rPr>
        <w:pict w14:anchorId="3FA5571B">
          <v:group id="畫布 78" o:spid="_x0000_s1044" editas="canvas" style="width:433.4pt;height:387.05pt;mso-position-horizontal-relative:char;mso-position-vertical-relative:line" coordsize="55041,49155">
            <v:shape id="_x0000_s1045" type="#_x0000_t75" style="position:absolute;width:55041;height:49155;visibility:visible;mso-wrap-style:square">
              <v:fill o:detectmouseclick="t"/>
              <v:path o:connecttype="none"/>
            </v:shape>
            <v:rect id="Rectangle 20" o:spid="_x0000_s1046" style="position:absolute;left:2438;top:15188;width:13713;height:6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style="mso-next-textbox:#Rectangle 20">
                <w:txbxContent>
                  <w:p w14:paraId="55F1A211" w14:textId="77777777" w:rsidR="00B6788F" w:rsidRDefault="00B6788F" w:rsidP="003D1CEB">
                    <w:pPr>
                      <w:jc w:val="center"/>
                      <w:rPr>
                        <w:rFonts w:ascii="標楷體" w:eastAsia="標楷體" w:hAnsi="標楷體"/>
                      </w:rPr>
                    </w:pPr>
                    <w:r>
                      <w:rPr>
                        <w:rFonts w:ascii="標楷體" w:eastAsia="標楷體" w:hAnsi="標楷體" w:hint="eastAsia"/>
                      </w:rPr>
                      <w:t>日終</w:t>
                    </w:r>
                    <w:r w:rsidRPr="00972480">
                      <w:rPr>
                        <w:rFonts w:ascii="標楷體" w:eastAsia="標楷體" w:hAnsi="標楷體" w:hint="eastAsia"/>
                      </w:rPr>
                      <w:t>批次作業</w:t>
                    </w:r>
                  </w:p>
                  <w:p w14:paraId="31E34FE7" w14:textId="77777777" w:rsidR="00B6788F" w:rsidRPr="00972480" w:rsidRDefault="00B6788F" w:rsidP="003D1CEB">
                    <w:pPr>
                      <w:jc w:val="center"/>
                      <w:rPr>
                        <w:rFonts w:ascii="標楷體" w:eastAsia="標楷體" w:hAnsi="標楷體"/>
                      </w:rPr>
                    </w:pPr>
                    <w:r>
                      <w:rPr>
                        <w:rFonts w:ascii="標楷體" w:eastAsia="標楷體" w:hAnsi="標楷體" w:hint="eastAsia"/>
                      </w:rPr>
                      <w:t>（</w:t>
                    </w:r>
                    <w:r>
                      <w:rPr>
                        <w:rFonts w:ascii="標楷體" w:eastAsia="標楷體" w:hAnsi="標楷體" w:hint="eastAsia"/>
                      </w:rPr>
                      <w:t>月報環境）</w:t>
                    </w:r>
                  </w:p>
                </w:txbxContent>
              </v:textbox>
            </v:rect>
            <v:shape id="AutoShape 21" o:spid="_x0000_s1047" type="#_x0000_t67" style="position:absolute;left:17006;top:9717;width:2609;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Bb8YA&#10;AADbAAAADwAAAGRycy9kb3ducmV2LnhtbESPT2vCQBTE7wW/w/KE3pqNLYikrlIES0sD/osHb8/s&#10;M0nNvg3ZbRK/fbcg9DjMzG+Y+XIwteiodZVlBZMoBkGcW11xoSA7rJ9mIJxH1lhbJgU3crBcjB7m&#10;mGjb8466vS9EgLBLUEHpfZNI6fKSDLrINsTBu9jWoA+yLaRusQ9wU8vnOJ5KgxWHhRIbWpWUX/c/&#10;RkHv49Pn93u2TlcbLLaHr/R4rmdKPY6Ht1cQngb/H763P7SC6Qv8fQk/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UBb8YAAADbAAAADwAAAAAAAAAAAAAAAACYAgAAZHJz&#10;L2Rvd25yZXYueG1sUEsFBgAAAAAEAAQA9QAAAIsDAAAAAA==&#10;">
              <v:textbox style="layout-flow:vertical-ideographic"/>
            </v:shape>
            <v:shape id="AutoShape 22" o:spid="_x0000_s1048" type="#_x0000_t32" style="position:absolute;left:9790;top:21531;width:9;height:18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 o:spid="_x0000_s1049" type="#_x0000_t22" style="position:absolute;left:22423;top:23925;width:12939;height:10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OocUA&#10;AADbAAAADwAAAGRycy9kb3ducmV2LnhtbESPT2vCQBTE74LfYXmFXkQ3LTWU6CpSGhroySgFb4/s&#10;MwnNvg3ZzZ/66buFgsdhZn7DbPeTacRAnastK3haRSCIC6trLhWcT+nyFYTzyBoby6Tghxzsd/PZ&#10;FhNtRz7SkPtSBAi7BBVU3reJlK6oyKBb2ZY4eFfbGfRBdqXUHY4Bbhr5HEWxNFhzWKiwpbeKiu+8&#10;Nwray/hF77mO+yxaaOfS2+fLx02px4fpsAHhafL38H870wri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k6hxQAAANsAAAAPAAAAAAAAAAAAAAAAAJgCAABkcnMv&#10;ZG93bnJldi54bWxQSwUGAAAAAAQABAD1AAAAigMAAAAA&#10;">
              <v:textbox style="mso-next-textbox:#AutoShape 23">
                <w:txbxContent>
                  <w:p w14:paraId="70D074D5" w14:textId="77777777" w:rsidR="00B6788F" w:rsidRDefault="00B6788F" w:rsidP="003D1CEB">
                    <w:pPr>
                      <w:jc w:val="center"/>
                      <w:rPr>
                        <w:rFonts w:ascii="標楷體" w:eastAsia="標楷體" w:hAnsi="標楷體"/>
                      </w:rPr>
                    </w:pPr>
                    <w:r w:rsidRPr="003A7742">
                      <w:rPr>
                        <w:rFonts w:ascii="標楷體" w:eastAsia="標楷體" w:hAnsi="標楷體" w:hint="eastAsia"/>
                      </w:rPr>
                      <w:t>JCIC</w:t>
                    </w:r>
                  </w:p>
                  <w:p w14:paraId="081F06BE" w14:textId="77777777" w:rsidR="00B6788F" w:rsidRPr="00972480" w:rsidRDefault="00B6788F" w:rsidP="003D1CEB">
                    <w:pPr>
                      <w:jc w:val="center"/>
                      <w:rPr>
                        <w:rFonts w:ascii="標楷體" w:eastAsia="標楷體" w:hAnsi="標楷體"/>
                      </w:rPr>
                    </w:pPr>
                    <w:r>
                      <w:rPr>
                        <w:rFonts w:ascii="標楷體" w:eastAsia="標楷體" w:hAnsi="標楷體" w:hint="eastAsia"/>
                      </w:rPr>
                      <w:t>JCIC</w:t>
                    </w:r>
                    <w:r w:rsidRPr="003A7742">
                      <w:rPr>
                        <w:rFonts w:ascii="標楷體" w:eastAsia="標楷體" w:hAnsi="標楷體" w:hint="eastAsia"/>
                      </w:rPr>
                      <w:t>月報</w:t>
                    </w:r>
                    <w:proofErr w:type="gramStart"/>
                    <w:r w:rsidRPr="003A7742">
                      <w:rPr>
                        <w:rFonts w:ascii="標楷體" w:eastAsia="標楷體" w:hAnsi="標楷體" w:hint="eastAsia"/>
                      </w:rPr>
                      <w:t>檔</w:t>
                    </w:r>
                    <w:proofErr w:type="gramEnd"/>
                  </w:p>
                </w:txbxContent>
              </v:textbox>
            </v:shape>
            <v:roundrect id="AutoShape 24" o:spid="_x0000_s1050" style="position:absolute;left:2438;top:39779;width:16152;height:83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4+MMA&#10;AADbAAAADwAAAGRycy9kb3ducmV2LnhtbESPQWvCQBSE7wX/w/IEb3XXgqFGVxGh4q007aHHZ/aZ&#10;BLNv4+4mpv313UKhx2FmvmE2u9G2YiAfGscaFnMFgrh0puFKw8f7y+MziBCRDbaOScMXBdhtJw8b&#10;zI278xsNRaxEgnDIUUMdY5dLGcqaLIa564iTd3HeYkzSV9J4vCe4beWTUpm02HBaqLGjQ03lteit&#10;htKoXvnP4XV1Xsbie+hvLI83rWfTcb8GEWmM/+G/9sloyDL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M4+MMAAADbAAAADwAAAAAAAAAAAAAAAACYAgAAZHJzL2Rv&#10;d25yZXYueG1sUEsFBgAAAAAEAAQA9QAAAIgDAAAAAA==&#10;">
              <v:textbox style="mso-next-textbox:#AutoShape 24">
                <w:txbxContent>
                  <w:p w14:paraId="5971DAA2" w14:textId="77777777" w:rsidR="00B6788F" w:rsidRPr="00143782" w:rsidRDefault="00B6788F" w:rsidP="003D1CEB">
                    <w:pPr>
                      <w:jc w:val="center"/>
                      <w:rPr>
                        <w:rFonts w:ascii="標楷體" w:eastAsia="標楷體" w:hAnsi="標楷體"/>
                      </w:rPr>
                    </w:pPr>
                    <w:r w:rsidRPr="00143782">
                      <w:rPr>
                        <w:rFonts w:ascii="標楷體" w:eastAsia="標楷體" w:hAnsi="標楷體" w:hint="eastAsia"/>
                      </w:rPr>
                      <w:t>（月報環境）</w:t>
                    </w:r>
                  </w:p>
                  <w:p w14:paraId="7FDD6379" w14:textId="77777777" w:rsidR="00B6788F" w:rsidRDefault="00B6788F" w:rsidP="003D1CEB">
                    <w:pPr>
                      <w:jc w:val="center"/>
                      <w:rPr>
                        <w:rFonts w:ascii="標楷體" w:eastAsia="標楷體" w:hAnsi="標楷體"/>
                      </w:rPr>
                    </w:pPr>
                    <w:r w:rsidRPr="00143782">
                      <w:rPr>
                        <w:rFonts w:ascii="標楷體" w:eastAsia="標楷體" w:hAnsi="標楷體" w:hint="eastAsia"/>
                      </w:rPr>
                      <w:t>JCIC</w:t>
                    </w:r>
                    <w:r>
                      <w:rPr>
                        <w:rFonts w:ascii="標楷體" w:eastAsia="標楷體" w:hAnsi="標楷體" w:hint="eastAsia"/>
                      </w:rPr>
                      <w:t>媒體</w:t>
                    </w:r>
                  </w:p>
                  <w:p w14:paraId="6B3E0500" w14:textId="77777777" w:rsidR="00B6788F" w:rsidRPr="00143782" w:rsidRDefault="00B6788F" w:rsidP="003D1CEB">
                    <w:pPr>
                      <w:jc w:val="center"/>
                      <w:rPr>
                        <w:rFonts w:ascii="標楷體" w:eastAsia="標楷體" w:hAnsi="標楷體"/>
                      </w:rPr>
                    </w:pPr>
                    <w:r>
                      <w:rPr>
                        <w:rFonts w:ascii="標楷體" w:eastAsia="標楷體" w:hAnsi="標楷體" w:hint="eastAsia"/>
                      </w:rPr>
                      <w:t>產生作業(月)</w:t>
                    </w:r>
                  </w:p>
                  <w:p w14:paraId="4552CE81" w14:textId="77777777" w:rsidR="00B6788F" w:rsidRPr="00972480" w:rsidRDefault="00B6788F" w:rsidP="003D1CEB">
                    <w:pPr>
                      <w:jc w:val="center"/>
                      <w:rPr>
                        <w:rFonts w:ascii="標楷體" w:eastAsia="標楷體" w:hAnsi="標楷體"/>
                      </w:rPr>
                    </w:pPr>
                    <w:r w:rsidRPr="00143782">
                      <w:rPr>
                        <w:rFonts w:ascii="標楷體" w:eastAsia="標楷體" w:hAnsi="標楷體" w:hint="eastAsia"/>
                      </w:rPr>
                      <w:t>JCIC月報媒體</w:t>
                    </w:r>
                    <w:proofErr w:type="gramStart"/>
                    <w:r w:rsidRPr="00143782">
                      <w:rPr>
                        <w:rFonts w:ascii="標楷體" w:eastAsia="標楷體" w:hAnsi="標楷體" w:hint="eastAsia"/>
                      </w:rPr>
                      <w:t>檔</w:t>
                    </w:r>
                    <w:proofErr w:type="gramEnd"/>
                  </w:p>
                </w:txbxContent>
              </v:textbox>
            </v:roundrect>
            <v:shape id="AutoShape 25" o:spid="_x0000_s1051" type="#_x0000_t67" style="position:absolute;left:19849;top:42011;width:2655;height:393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Fy8IA&#10;AADbAAAADwAAAGRycy9kb3ducmV2LnhtbESPzarCMBSE94LvEI7gTlNdqFSjiCgIXuH6s3F3aI5t&#10;tTkpSdTetzcXBJfDzHzDzBaNqcSTnC8tKxj0ExDEmdUl5wrOp01vAsIHZI2VZVLwRx4W83Zrhqm2&#10;Lz7Q8xhyESHsU1RQhFCnUvqsIIO+b2vi6F2tMxiidLnUDl8Rbio5TJKRNFhyXCiwplVB2f34MAou&#10;zfVnX62XCZvf9aYe391tddsp1e00yymIQE34hj/trVYwGsP/l/gD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wXLwgAAANsAAAAPAAAAAAAAAAAAAAAAAJgCAABkcnMvZG93&#10;bnJldi54bWxQSwUGAAAAAAQABAD1AAAAhwMAAAAA&#10;" adj="12332,5425">
              <v:textbox style="layout-flow:vertical-ideographic"/>
            </v:shape>
            <v:shape id="AutoShape 26" o:spid="_x0000_s1052" type="#_x0000_t130" style="position:absolute;left:23143;top:40868;width:14478;height:6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eVcIA&#10;AADbAAAADwAAAGRycy9kb3ducmV2LnhtbESPwYoCMQyG7wu+Q4ngbe3oQWW0iiguHl1XBG9hGmcG&#10;23SYdnX06TcHYY/hz/8l32LVeafu1MY6sIHRMANFXARbc2ng9LP7nIGKCdmiC0wGnhRhtex9LDC3&#10;4cHfdD+mUgmEY44GqpSaXOtYVOQxDkNDLNk1tB6TjG2pbYsPgXunx1k20R5rlgsVNrSpqLgdf71Q&#10;ssuZzq9Roaeb7SF8zdx2t3fGDPrdeg4qUZf+l9/tvTUwkWfFRTx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B5VwgAAANsAAAAPAAAAAAAAAAAAAAAAAJgCAABkcnMvZG93&#10;bnJldi54bWxQSwUGAAAAAAQABAD1AAAAhwMAAAAA&#10;">
              <v:textbox style="mso-next-textbox:#AutoShape 26">
                <w:txbxContent>
                  <w:p w14:paraId="00362E83" w14:textId="77777777" w:rsidR="00B6788F" w:rsidRPr="00972480" w:rsidRDefault="00B6788F" w:rsidP="003D1CEB">
                    <w:pPr>
                      <w:rPr>
                        <w:rFonts w:ascii="標楷體" w:eastAsia="標楷體" w:hAnsi="標楷體"/>
                      </w:rPr>
                    </w:pPr>
                    <w:r w:rsidRPr="00972480">
                      <w:rPr>
                        <w:rFonts w:ascii="標楷體" w:eastAsia="標楷體" w:hAnsi="標楷體" w:hint="eastAsia"/>
                      </w:rPr>
                      <w:t>JCIC</w:t>
                    </w:r>
                  </w:p>
                  <w:p w14:paraId="39A31435" w14:textId="77777777" w:rsidR="00B6788F" w:rsidRPr="00972480" w:rsidRDefault="00B6788F" w:rsidP="003D1CEB">
                    <w:pPr>
                      <w:rPr>
                        <w:rFonts w:ascii="標楷體" w:eastAsia="標楷體" w:hAnsi="標楷體"/>
                      </w:rPr>
                    </w:pPr>
                    <w:r w:rsidRPr="00972480">
                      <w:rPr>
                        <w:rFonts w:ascii="標楷體" w:eastAsia="標楷體" w:hAnsi="標楷體" w:hint="eastAsia"/>
                      </w:rPr>
                      <w:t>媒體</w:t>
                    </w:r>
                    <w:proofErr w:type="gramStart"/>
                    <w:r w:rsidRPr="00972480">
                      <w:rPr>
                        <w:rFonts w:ascii="標楷體" w:eastAsia="標楷體" w:hAnsi="標楷體" w:hint="eastAsia"/>
                      </w:rPr>
                      <w:t>檔</w:t>
                    </w:r>
                    <w:proofErr w:type="gramEnd"/>
                  </w:p>
                </w:txbxContent>
              </v:textbox>
            </v:shape>
            <v:shape id="AutoShape 27" o:spid="_x0000_s1053" type="#_x0000_t115" style="position:absolute;left:22117;top:13415;width:13245;height:7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DMIA&#10;AADbAAAADwAAAGRycy9kb3ducmV2LnhtbESP3WoCMRCF7wu+QxjBu5pVqOhqFNEWxIsWfx5g2IzZ&#10;xc1kTVJ3fXsjFHp5OD8fZ7HqbC3u5EPlWMFomIEgLpyu2Cg4n77epyBCRNZYOyYFDwqwWvbeFphr&#10;1/KB7sdoRBrhkKOCMsYmlzIUJVkMQ9cQJ+/ivMWYpDdSe2zTuK3lOMsm0mLFiVBiQ5uSiuvx1yZu&#10;u734w+fePsw+3Co5bX++P4xSg363noOI1MX/8F97pxVMZvD6kn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CoMwgAAANsAAAAPAAAAAAAAAAAAAAAAAJgCAABkcnMvZG93&#10;bnJldi54bWxQSwUGAAAAAAQABAD1AAAAhwMAAAAA&#10;">
              <v:textbox style="mso-next-textbox:#AutoShape 27">
                <w:txbxContent>
                  <w:p w14:paraId="1A414F45" w14:textId="77777777" w:rsidR="00B6788F" w:rsidRPr="00972480" w:rsidRDefault="00B6788F" w:rsidP="003D1CEB">
                    <w:pPr>
                      <w:jc w:val="center"/>
                      <w:rPr>
                        <w:rFonts w:ascii="標楷體" w:eastAsia="標楷體" w:hAnsi="標楷體"/>
                      </w:rPr>
                    </w:pPr>
                    <w:r w:rsidRPr="00972480">
                      <w:rPr>
                        <w:rFonts w:ascii="標楷體" w:eastAsia="標楷體" w:hAnsi="標楷體" w:hint="eastAsia"/>
                      </w:rPr>
                      <w:t>JCIC</w:t>
                    </w:r>
                    <w:r w:rsidRPr="00972480">
                      <w:rPr>
                        <w:rFonts w:ascii="標楷體" w:eastAsia="標楷體" w:hAnsi="標楷體" w:hint="eastAsia"/>
                      </w:rPr>
                      <w:t>月報</w:t>
                    </w:r>
                  </w:p>
                </w:txbxContent>
              </v:textbox>
            </v:shape>
            <v:shape id="Text Box 28" o:spid="_x0000_s1054" type="#_x0000_t202" style="position:absolute;left:36910;top:12336;width:18131;height:12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e3b8A&#10;AADbAAAADwAAAGRycy9kb3ducmV2LnhtbERPy4rCMBTdD/gP4QpuBpsqM1arUXRgxG3VD7g2tw9s&#10;bkoTbf37yUKY5eG8N7vBNOJJnastK5hFMQji3OqaSwXXy+90CcJ5ZI2NZVLwIge77ehjg6m2PWf0&#10;PPtShBB2KSqovG9TKV1ekUEX2ZY4cIXtDPoAu1LqDvsQbho5j+OFNFhzaKiwpZ+K8vv5YRQUp/7z&#10;e9Xfjv6aZF+LA9bJzb6UmoyH/RqEp8H/i9/uk1aQhPX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vh7dvwAAANsAAAAPAAAAAAAAAAAAAAAAAJgCAABkcnMvZG93bnJl&#10;di54bWxQSwUGAAAAAAQABAD1AAAAhAMAAAAA&#10;" stroked="f">
              <v:textbox style="mso-next-textbox:#Text Box 28">
                <w:txbxContent>
                  <w:tbl>
                    <w:tblPr>
                      <w:tblW w:w="5060" w:type="dxa"/>
                      <w:tblInd w:w="13" w:type="dxa"/>
                      <w:tblCellMar>
                        <w:left w:w="28" w:type="dxa"/>
                        <w:right w:w="28" w:type="dxa"/>
                      </w:tblCellMar>
                      <w:tblLook w:val="04A0" w:firstRow="1" w:lastRow="0" w:firstColumn="1" w:lastColumn="0" w:noHBand="0" w:noVBand="1"/>
                    </w:tblPr>
                    <w:tblGrid>
                      <w:gridCol w:w="5060"/>
                    </w:tblGrid>
                    <w:tr w:rsidR="00B6788F" w:rsidRPr="00972480" w14:paraId="45F3B943" w14:textId="77777777" w:rsidTr="00C06FDB">
                      <w:trPr>
                        <w:trHeight w:val="324"/>
                      </w:trPr>
                      <w:tc>
                        <w:tcPr>
                          <w:tcW w:w="5060" w:type="dxa"/>
                          <w:tcBorders>
                            <w:top w:val="nil"/>
                            <w:left w:val="nil"/>
                            <w:bottom w:val="nil"/>
                            <w:right w:val="nil"/>
                          </w:tcBorders>
                          <w:shd w:val="clear" w:color="auto" w:fill="auto"/>
                          <w:noWrap/>
                          <w:vAlign w:val="center"/>
                          <w:hideMark/>
                        </w:tcPr>
                        <w:p w14:paraId="27FA3C9A" w14:textId="77777777" w:rsidR="00B6788F" w:rsidRPr="00972480" w:rsidRDefault="00B6788F"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正常件月報資料 </w:t>
                          </w:r>
                        </w:p>
                      </w:tc>
                    </w:tr>
                    <w:tr w:rsidR="00B6788F" w:rsidRPr="00972480" w14:paraId="3864EB75" w14:textId="77777777" w:rsidTr="00C06FDB">
                      <w:trPr>
                        <w:trHeight w:val="324"/>
                      </w:trPr>
                      <w:tc>
                        <w:tcPr>
                          <w:tcW w:w="5060" w:type="dxa"/>
                          <w:tcBorders>
                            <w:top w:val="nil"/>
                            <w:left w:val="nil"/>
                            <w:bottom w:val="nil"/>
                            <w:right w:val="nil"/>
                          </w:tcBorders>
                          <w:shd w:val="clear" w:color="auto" w:fill="auto"/>
                          <w:noWrap/>
                          <w:vAlign w:val="center"/>
                          <w:hideMark/>
                        </w:tcPr>
                        <w:p w14:paraId="32170699" w14:textId="77777777" w:rsidR="00B6788F" w:rsidRPr="00972480" w:rsidRDefault="00B6788F"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催收件月報資料 </w:t>
                          </w:r>
                        </w:p>
                      </w:tc>
                    </w:tr>
                    <w:tr w:rsidR="00B6788F" w:rsidRPr="00972480" w14:paraId="1348F737" w14:textId="77777777" w:rsidTr="00C06FDB">
                      <w:trPr>
                        <w:trHeight w:val="324"/>
                      </w:trPr>
                      <w:tc>
                        <w:tcPr>
                          <w:tcW w:w="5060" w:type="dxa"/>
                          <w:tcBorders>
                            <w:top w:val="nil"/>
                            <w:left w:val="nil"/>
                            <w:bottom w:val="nil"/>
                            <w:right w:val="nil"/>
                          </w:tcBorders>
                          <w:shd w:val="clear" w:color="auto" w:fill="auto"/>
                          <w:noWrap/>
                          <w:vAlign w:val="center"/>
                          <w:hideMark/>
                        </w:tcPr>
                        <w:p w14:paraId="12A9B31C" w14:textId="77777777" w:rsidR="00B6788F" w:rsidRPr="00972480" w:rsidRDefault="00B6788F"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呆帳件月報資料 </w:t>
                          </w:r>
                        </w:p>
                      </w:tc>
                    </w:tr>
                    <w:tr w:rsidR="00B6788F" w:rsidRPr="00972480" w14:paraId="5555B795" w14:textId="77777777" w:rsidTr="00C06FDB">
                      <w:trPr>
                        <w:trHeight w:val="324"/>
                      </w:trPr>
                      <w:tc>
                        <w:tcPr>
                          <w:tcW w:w="5060" w:type="dxa"/>
                          <w:tcBorders>
                            <w:top w:val="nil"/>
                            <w:left w:val="nil"/>
                            <w:bottom w:val="nil"/>
                            <w:right w:val="nil"/>
                          </w:tcBorders>
                          <w:shd w:val="clear" w:color="auto" w:fill="auto"/>
                          <w:noWrap/>
                          <w:vAlign w:val="center"/>
                          <w:hideMark/>
                        </w:tcPr>
                        <w:p w14:paraId="7140BBBD" w14:textId="77777777" w:rsidR="00B6788F" w:rsidRDefault="00B6788F"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結案件月報資料 </w:t>
                          </w:r>
                        </w:p>
                        <w:p w14:paraId="5B6F3BCB" w14:textId="77777777" w:rsidR="00B6788F" w:rsidRPr="00972480" w:rsidRDefault="00B6788F" w:rsidP="00C06FDB">
                          <w:pPr>
                            <w:widowControl/>
                            <w:rPr>
                              <w:rFonts w:ascii="標楷體" w:eastAsia="標楷體" w:hAnsi="標楷體" w:cs="新細明體"/>
                              <w:color w:val="000000"/>
                              <w:kern w:val="0"/>
                            </w:rPr>
                          </w:pPr>
                          <w:r w:rsidRPr="00C112B5">
                            <w:rPr>
                              <w:rFonts w:ascii="標楷體" w:eastAsia="標楷體" w:hAnsi="標楷體" w:hint="eastAsia"/>
                            </w:rPr>
                            <w:t>擔保品關聯</w:t>
                          </w:r>
                          <w:r w:rsidRPr="00972480">
                            <w:rPr>
                              <w:rFonts w:ascii="標楷體" w:eastAsia="標楷體" w:hAnsi="標楷體" w:cs="新細明體" w:hint="eastAsia"/>
                              <w:color w:val="000000"/>
                              <w:kern w:val="0"/>
                            </w:rPr>
                            <w:t>資料</w:t>
                          </w:r>
                        </w:p>
                      </w:tc>
                    </w:tr>
                  </w:tbl>
                  <w:p w14:paraId="5470AAFD" w14:textId="77777777" w:rsidR="00B6788F" w:rsidRPr="00972480" w:rsidRDefault="00B6788F" w:rsidP="003D1CEB">
                    <w:pPr>
                      <w:rPr>
                        <w:rFonts w:ascii="標楷體" w:eastAsia="標楷體" w:hAnsi="標楷體"/>
                      </w:rPr>
                    </w:pPr>
                  </w:p>
                </w:txbxContent>
              </v:textbox>
            </v:shape>
            <v:shape id="AutoShape 29" o:spid="_x0000_s1055" type="#_x0000_t67" style="position:absolute;left:17672;top:14216;width:2609;height:45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bcUA&#10;AADbAAAADwAAAGRycy9kb3ducmV2LnhtbESPQWvCQBSE7wX/w/IK3upGkVZTN0EUsYciNAqS2yP7&#10;moRm34bdNab/vlso9DjMzDfMJh9NJwZyvrWsYD5LQBBXVrdcK7icD08rED4ga+wsk4Jv8pBnk4cN&#10;ptre+YOGItQiQtinqKAJoU+l9FVDBv3M9sTR+7TOYIjS1VI7vEe46eQiSZ6lwZbjQoM97Rqqvoqb&#10;UVAOq/crr4/7RbW7Lk+nS+mdLJWaPo7bVxCBxvAf/mu/aQUvc/j9En+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T5txQAAANsAAAAPAAAAAAAAAAAAAAAAAJgCAABkcnMv&#10;ZG93bnJldi54bWxQSwUGAAAAAAQABAD1AAAAigMAAAAA&#10;">
              <v:textbox style="layout-flow:vertical-ideographic"/>
            </v:shape>
            <v:shape id="AutoShape 30" o:spid="_x0000_s1056" type="#_x0000_t22" style="position:absolute;left:23143;top:656;width:10393;height:1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ACMMA&#10;AADbAAAADwAAAGRycy9kb3ducmV2LnhtbESPQYvCMBSE74L/ITxhL6KpsqhUo4isKOzJKoK3R/Ns&#10;i81LaaKt/vrNguBxmJlvmMWqNaV4UO0KywpGwwgEcWp1wZmC03E7mIFwHlljaZkUPMnBatntLDDW&#10;tuEDPRKfiQBhF6OC3PsqltKlORl0Q1sRB+9qa4M+yDqTusYmwE0px1E0kQYLDgs5VrTJKb0ld6Og&#10;ujRn+kn05L6P+tq57ev3e/dS6qvXrucgPLX+E36391rBdAz/X8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pACMMAAADbAAAADwAAAAAAAAAAAAAAAACYAgAAZHJzL2Rv&#10;d25yZXYueG1sUEsFBgAAAAAEAAQA9QAAAIgDAAAAAA==&#10;">
              <v:textbox style="mso-next-textbox:#AutoShape 30">
                <w:txbxContent>
                  <w:p w14:paraId="597D7AA4" w14:textId="77777777" w:rsidR="00B6788F" w:rsidRPr="00972480" w:rsidRDefault="00B6788F" w:rsidP="003D1CEB">
                    <w:pPr>
                      <w:jc w:val="center"/>
                      <w:rPr>
                        <w:rFonts w:ascii="標楷體" w:eastAsia="標楷體" w:hAnsi="標楷體"/>
                      </w:rPr>
                    </w:pPr>
                    <w:r w:rsidRPr="00972480">
                      <w:rPr>
                        <w:rFonts w:ascii="標楷體" w:eastAsia="標楷體" w:hAnsi="標楷體" w:hint="eastAsia"/>
                      </w:rPr>
                      <w:t>額度</w:t>
                    </w:r>
                    <w:proofErr w:type="gramStart"/>
                    <w:r w:rsidRPr="00972480">
                      <w:rPr>
                        <w:rFonts w:ascii="標楷體" w:eastAsia="標楷體" w:hAnsi="標楷體" w:hint="eastAsia"/>
                      </w:rPr>
                      <w:t>檔</w:t>
                    </w:r>
                    <w:proofErr w:type="gramEnd"/>
                  </w:p>
                  <w:p w14:paraId="3DD6BDEC" w14:textId="77777777" w:rsidR="00B6788F" w:rsidRDefault="00B6788F" w:rsidP="003D1CEB">
                    <w:pPr>
                      <w:jc w:val="center"/>
                      <w:rPr>
                        <w:rFonts w:ascii="標楷體" w:eastAsia="標楷體" w:hAnsi="標楷體"/>
                      </w:rPr>
                    </w:pPr>
                    <w:r w:rsidRPr="00972480">
                      <w:rPr>
                        <w:rFonts w:ascii="標楷體" w:eastAsia="標楷體" w:hAnsi="標楷體" w:hint="eastAsia"/>
                      </w:rPr>
                      <w:t>放款</w:t>
                    </w:r>
                    <w:proofErr w:type="gramStart"/>
                    <w:r w:rsidRPr="00972480">
                      <w:rPr>
                        <w:rFonts w:ascii="標楷體" w:eastAsia="標楷體" w:hAnsi="標楷體" w:hint="eastAsia"/>
                      </w:rPr>
                      <w:t>檔</w:t>
                    </w:r>
                    <w:proofErr w:type="gramEnd"/>
                  </w:p>
                  <w:p w14:paraId="7240CB97" w14:textId="77777777" w:rsidR="00B6788F" w:rsidRPr="00972480" w:rsidRDefault="00B6788F" w:rsidP="003D1CEB">
                    <w:pPr>
                      <w:jc w:val="center"/>
                      <w:rPr>
                        <w:rFonts w:ascii="標楷體" w:eastAsia="標楷體" w:hAnsi="標楷體"/>
                      </w:rPr>
                    </w:pPr>
                    <w:r>
                      <w:rPr>
                        <w:rFonts w:ascii="標楷體" w:eastAsia="標楷體" w:hAnsi="標楷體" w:hint="eastAsia"/>
                      </w:rPr>
                      <w:t>押品檔</w:t>
                    </w:r>
                  </w:p>
                  <w:p w14:paraId="3ACF5D49" w14:textId="77777777" w:rsidR="00B6788F" w:rsidRPr="00972480" w:rsidRDefault="00B6788F" w:rsidP="003D1CEB">
                    <w:pPr>
                      <w:rPr>
                        <w:rFonts w:ascii="標楷體" w:eastAsia="標楷體" w:hAnsi="標楷體"/>
                      </w:rPr>
                    </w:pPr>
                  </w:p>
                </w:txbxContent>
              </v:textbox>
            </v:shape>
            <v:shape id="AutoShape 31" o:spid="_x0000_s1057" type="#_x0000_t67" style="position:absolute;left:17978;top:21369;width:2610;height:4553;rotation:-34233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O/sUA&#10;AADbAAAADwAAAGRycy9kb3ducmV2LnhtbESPzWrCQBSF90LfYbiF7szEFrREJ6EULEV0oZZSd5fM&#10;NUmTuRMyo0l9+o4guDycn4+zyAbTiDN1rrKsYBLFIIhzqysuFHztl+NXEM4ja2wsk4I/cpClD6MF&#10;Jtr2vKXzzhcijLBLUEHpfZtI6fKSDLrItsTBO9rOoA+yK6TusA/jppHPcTyVBisOhBJbei8pr3cn&#10;c4Uc68t+JSffP5vf+rJebvrDh1bq6XF4m4PwNPh7+Nb+1ApmL3D9En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87+xQAAANsAAAAPAAAAAAAAAAAAAAAAAJgCAABkcnMv&#10;ZG93bnJldi54bWxQSwUGAAAAAAQABAD1AAAAigMAAAAA&#10;">
              <v:textbox style="layout-flow:vertical-ideographic"/>
            </v:shape>
            <v:shape id="AutoShape 32" o:spid="_x0000_s1058" type="#_x0000_t67" style="position:absolute;left:18527;top:33138;width:2610;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scYA&#10;AADbAAAADwAAAGRycy9kb3ducmV2LnhtbESPT2vCQBTE7wW/w/KE3pqNPVRJXaUIlpYG/BcP3p7Z&#10;Z5KafRuy2yR++25B6HGYmd8w8+VgatFR6yrLCiZRDII4t7riQkF2WD/NQDiPrLG2TApu5GC5GD3M&#10;MdG25x11e1+IAGGXoILS+yaR0uUlGXSRbYiDd7GtQR9kW0jdYh/gppbPcfwiDVYcFkpsaFVSft3/&#10;GAW9j0+f3+/ZOl1tsNgevtLjuZ4p9Tge3l5BeBr8f/je/tAKpl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scYAAADbAAAADwAAAAAAAAAAAAAAAACYAgAAZHJz&#10;L2Rvd25yZXYueG1sUEsFBgAAAAAEAAQA9QAAAIsDAAAAAA==&#10;">
              <v:textbox style="layout-flow:vertical-ideographic"/>
            </v:shape>
            <w10:anchorlock/>
          </v:group>
        </w:pict>
      </w:r>
    </w:p>
    <w:p w14:paraId="5CD9B2FD" w14:textId="77777777" w:rsidR="00AA3967" w:rsidRDefault="00AA3967">
      <w:pPr>
        <w:pStyle w:val="a"/>
        <w:pPrChange w:id="33" w:author="智誠 楊" w:date="2021-05-07T16:36:00Z">
          <w:pPr>
            <w:pStyle w:val="a"/>
            <w:ind w:left="2400" w:rightChars="100" w:right="240"/>
          </w:pPr>
        </w:pPrChange>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34"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3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35"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35"/>
    </w:p>
    <w:p w14:paraId="0CD87B35" w14:textId="77777777" w:rsidR="00FD0BA6" w:rsidRPr="00B830D9" w:rsidRDefault="00716905" w:rsidP="00682F64">
      <w:pPr>
        <w:pStyle w:val="20"/>
        <w:keepNext w:val="0"/>
        <w:spacing w:before="0"/>
        <w:rPr>
          <w:rFonts w:ascii="標楷體" w:hAnsi="標楷體"/>
        </w:rPr>
      </w:pPr>
      <w:bookmarkStart w:id="36"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36"/>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420B0C84"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del w:id="37" w:author="智誠 楊" w:date="2021-04-07T21:27:00Z">
              <w:r w:rsidRPr="00846B62" w:rsidDel="00605A17">
                <w:rPr>
                  <w:rFonts w:ascii="標楷體" w:eastAsia="標楷體" w:hAnsi="標楷體" w:hint="eastAsia"/>
                  <w:szCs w:val="24"/>
                </w:rPr>
                <w:delText>2</w:delText>
              </w:r>
            </w:del>
            <w:ins w:id="38" w:author="智誠 楊" w:date="2021-04-07T21:27:00Z">
              <w:r w:rsidR="00605A17">
                <w:rPr>
                  <w:rFonts w:ascii="標楷體" w:eastAsia="標楷體" w:hAnsi="標楷體"/>
                  <w:szCs w:val="24"/>
                </w:rPr>
                <w:t>2</w:t>
              </w:r>
            </w:ins>
          </w:p>
        </w:tc>
        <w:tc>
          <w:tcPr>
            <w:tcW w:w="3827" w:type="dxa"/>
          </w:tcPr>
          <w:p w14:paraId="7294D3B5" w14:textId="581D97F7" w:rsidR="00F75F68" w:rsidRPr="00846B62" w:rsidRDefault="00605A17" w:rsidP="00EB6AD8">
            <w:pPr>
              <w:rPr>
                <w:rFonts w:ascii="標楷體" w:eastAsia="標楷體" w:hAnsi="標楷體" w:cs="新細明體"/>
                <w:kern w:val="0"/>
                <w:lang w:val="zh-TW"/>
              </w:rPr>
            </w:pPr>
            <w:ins w:id="39" w:author="智誠 楊" w:date="2021-04-07T21:27:00Z">
              <w:r w:rsidRPr="00E30986">
                <w:rPr>
                  <w:rFonts w:ascii="標楷體" w:eastAsia="標楷體" w:hAnsi="標楷體" w:hint="eastAsia"/>
                </w:rPr>
                <w:t>疑似洗錢樣態資料產生</w:t>
              </w:r>
            </w:ins>
            <w:del w:id="40" w:author="智誠 楊" w:date="2021-04-07T21:27:00Z">
              <w:r w:rsidR="00F75F68" w:rsidRPr="00846B62" w:rsidDel="00605A17">
                <w:rPr>
                  <w:rFonts w:ascii="標楷體" w:eastAsia="標楷體" w:hAnsi="標楷體" w:cs="新細明體" w:hint="eastAsia"/>
                  <w:kern w:val="0"/>
                  <w:lang w:val="zh-TW"/>
                </w:rPr>
                <w:delText>疑似洗錢交易合理性維護</w:delText>
              </w:r>
            </w:del>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ins w:id="41" w:author="智誠 楊" w:date="2021-04-07T21:27:00Z"/>
        </w:trPr>
        <w:tc>
          <w:tcPr>
            <w:tcW w:w="567" w:type="dxa"/>
          </w:tcPr>
          <w:p w14:paraId="58F04F69" w14:textId="77777777" w:rsidR="00605A17" w:rsidRPr="00846B62" w:rsidRDefault="00605A17" w:rsidP="00605A17">
            <w:pPr>
              <w:pStyle w:val="afd"/>
              <w:numPr>
                <w:ilvl w:val="0"/>
                <w:numId w:val="20"/>
              </w:numPr>
              <w:ind w:left="254" w:hanging="254"/>
              <w:jc w:val="center"/>
              <w:rPr>
                <w:ins w:id="42" w:author="智誠 楊" w:date="2021-04-07T21:27:00Z"/>
                <w:rFonts w:ascii="標楷體" w:eastAsia="標楷體" w:hAnsi="標楷體"/>
                <w:szCs w:val="24"/>
              </w:rPr>
            </w:pPr>
          </w:p>
        </w:tc>
        <w:tc>
          <w:tcPr>
            <w:tcW w:w="709" w:type="dxa"/>
          </w:tcPr>
          <w:p w14:paraId="16236157" w14:textId="041A0F71" w:rsidR="00605A17" w:rsidRPr="00846B62" w:rsidRDefault="00605A17" w:rsidP="00605A17">
            <w:pPr>
              <w:pStyle w:val="afd"/>
              <w:rPr>
                <w:ins w:id="43" w:author="智誠 楊" w:date="2021-04-07T21:27:00Z"/>
                <w:rFonts w:ascii="標楷體" w:eastAsia="標楷體" w:hAnsi="標楷體"/>
                <w:szCs w:val="24"/>
              </w:rPr>
            </w:pPr>
            <w:ins w:id="44" w:author="智誠 楊" w:date="2021-04-07T21:29:00Z">
              <w:r w:rsidRPr="00846B62">
                <w:rPr>
                  <w:rFonts w:ascii="標楷體" w:eastAsia="標楷體" w:hAnsi="標楷體" w:hint="eastAsia"/>
                  <w:szCs w:val="24"/>
                </w:rPr>
                <w:t>L820</w:t>
              </w:r>
              <w:r>
                <w:rPr>
                  <w:rFonts w:ascii="標楷體" w:eastAsia="標楷體" w:hAnsi="標楷體" w:hint="eastAsia"/>
                  <w:szCs w:val="24"/>
                </w:rPr>
                <w:t>3</w:t>
              </w:r>
            </w:ins>
          </w:p>
        </w:tc>
        <w:tc>
          <w:tcPr>
            <w:tcW w:w="3827" w:type="dxa"/>
          </w:tcPr>
          <w:p w14:paraId="6659F330" w14:textId="76CF0989" w:rsidR="00605A17" w:rsidRPr="00846B62" w:rsidRDefault="00605A17" w:rsidP="00605A17">
            <w:pPr>
              <w:rPr>
                <w:ins w:id="45" w:author="智誠 楊" w:date="2021-04-07T21:27:00Z"/>
                <w:rFonts w:ascii="標楷體" w:eastAsia="標楷體" w:hAnsi="標楷體" w:cs="新細明體"/>
                <w:kern w:val="0"/>
                <w:lang w:val="zh-TW"/>
              </w:rPr>
            </w:pPr>
            <w:ins w:id="46" w:author="智誠 楊" w:date="2021-04-07T21:29:00Z">
              <w:r w:rsidRPr="00846B62">
                <w:rPr>
                  <w:rFonts w:ascii="標楷體" w:eastAsia="標楷體" w:hAnsi="標楷體" w:cs="新細明體" w:hint="eastAsia"/>
                  <w:kern w:val="0"/>
                  <w:lang w:val="zh-TW"/>
                </w:rPr>
                <w:t>疑似洗錢交易合理性維護</w:t>
              </w:r>
            </w:ins>
          </w:p>
        </w:tc>
        <w:tc>
          <w:tcPr>
            <w:tcW w:w="284" w:type="dxa"/>
          </w:tcPr>
          <w:p w14:paraId="23D35533" w14:textId="7FADC267" w:rsidR="00605A17" w:rsidRPr="00846B62" w:rsidRDefault="00605A17" w:rsidP="00605A17">
            <w:pPr>
              <w:pStyle w:val="afd"/>
              <w:jc w:val="center"/>
              <w:rPr>
                <w:ins w:id="47" w:author="智誠 楊" w:date="2021-04-07T21:27:00Z"/>
                <w:rFonts w:ascii="標楷體" w:eastAsia="標楷體" w:hAnsi="標楷體"/>
                <w:szCs w:val="24"/>
              </w:rPr>
            </w:pPr>
            <w:ins w:id="48" w:author="智誠 楊" w:date="2021-04-07T21:29:00Z">
              <w:r w:rsidRPr="00846B62">
                <w:rPr>
                  <w:rFonts w:ascii="標楷體" w:eastAsia="標楷體" w:hAnsi="標楷體" w:hint="eastAsia"/>
                  <w:szCs w:val="24"/>
                </w:rPr>
                <w:t>1</w:t>
              </w:r>
            </w:ins>
          </w:p>
        </w:tc>
        <w:tc>
          <w:tcPr>
            <w:tcW w:w="567" w:type="dxa"/>
          </w:tcPr>
          <w:p w14:paraId="7D785A6B" w14:textId="4807F083" w:rsidR="00605A17" w:rsidRPr="00846B62" w:rsidRDefault="00605A17" w:rsidP="00605A17">
            <w:pPr>
              <w:jc w:val="center"/>
              <w:rPr>
                <w:ins w:id="49" w:author="智誠 楊" w:date="2021-04-07T21:27:00Z"/>
                <w:rFonts w:ascii="標楷體" w:eastAsia="標楷體" w:hAnsi="標楷體"/>
              </w:rPr>
            </w:pPr>
            <w:ins w:id="50" w:author="智誠 楊" w:date="2021-04-07T21:29:00Z">
              <w:r w:rsidRPr="00846B62">
                <w:rPr>
                  <w:rFonts w:ascii="標楷體" w:eastAsia="標楷體" w:hAnsi="標楷體" w:hint="eastAsia"/>
                </w:rPr>
                <w:t>T</w:t>
              </w:r>
            </w:ins>
          </w:p>
        </w:tc>
        <w:tc>
          <w:tcPr>
            <w:tcW w:w="567" w:type="dxa"/>
          </w:tcPr>
          <w:p w14:paraId="0D31B35C" w14:textId="02540806" w:rsidR="00605A17" w:rsidRPr="00846B62" w:rsidRDefault="00605A17" w:rsidP="00605A17">
            <w:pPr>
              <w:jc w:val="center"/>
              <w:rPr>
                <w:ins w:id="51" w:author="智誠 楊" w:date="2021-04-07T21:27:00Z"/>
                <w:rFonts w:ascii="標楷體" w:eastAsia="標楷體" w:hAnsi="標楷體"/>
              </w:rPr>
            </w:pPr>
            <w:ins w:id="52" w:author="智誠 楊" w:date="2021-04-07T21:31:00Z">
              <w:r>
                <w:rPr>
                  <w:rFonts w:ascii="標楷體" w:eastAsia="標楷體" w:hAnsi="標楷體"/>
                </w:rPr>
                <w:t>V</w:t>
              </w:r>
            </w:ins>
          </w:p>
        </w:tc>
        <w:tc>
          <w:tcPr>
            <w:tcW w:w="850" w:type="dxa"/>
          </w:tcPr>
          <w:p w14:paraId="46BA86E5" w14:textId="77777777" w:rsidR="00605A17" w:rsidRPr="00846B62" w:rsidRDefault="00605A17" w:rsidP="00605A17">
            <w:pPr>
              <w:pStyle w:val="afd"/>
              <w:jc w:val="center"/>
              <w:rPr>
                <w:ins w:id="53" w:author="智誠 楊" w:date="2021-04-07T21:27:00Z"/>
                <w:rFonts w:ascii="標楷體" w:eastAsia="標楷體" w:hAnsi="標楷體"/>
                <w:szCs w:val="24"/>
              </w:rPr>
            </w:pPr>
          </w:p>
        </w:tc>
        <w:tc>
          <w:tcPr>
            <w:tcW w:w="567" w:type="dxa"/>
          </w:tcPr>
          <w:p w14:paraId="7CD5DB0D" w14:textId="45774B86" w:rsidR="00605A17" w:rsidRPr="00846B62" w:rsidRDefault="00605A17" w:rsidP="00605A17">
            <w:pPr>
              <w:pStyle w:val="afd"/>
              <w:jc w:val="center"/>
              <w:rPr>
                <w:ins w:id="54" w:author="智誠 楊" w:date="2021-04-07T21:27:00Z"/>
                <w:rFonts w:ascii="標楷體" w:eastAsia="標楷體" w:hAnsi="標楷體"/>
                <w:szCs w:val="24"/>
              </w:rPr>
            </w:pPr>
            <w:ins w:id="55" w:author="智誠 楊" w:date="2021-04-07T21:29:00Z">
              <w:r w:rsidRPr="00846B62">
                <w:rPr>
                  <w:rFonts w:ascii="標楷體" w:eastAsia="標楷體" w:hAnsi="標楷體" w:hint="eastAsia"/>
                  <w:szCs w:val="24"/>
                </w:rPr>
                <w:t>X</w:t>
              </w:r>
            </w:ins>
          </w:p>
        </w:tc>
        <w:tc>
          <w:tcPr>
            <w:tcW w:w="567" w:type="dxa"/>
          </w:tcPr>
          <w:p w14:paraId="33417616" w14:textId="0C994067" w:rsidR="00605A17" w:rsidRPr="00846B62" w:rsidRDefault="00605A17" w:rsidP="00605A17">
            <w:pPr>
              <w:pStyle w:val="afd"/>
              <w:jc w:val="center"/>
              <w:rPr>
                <w:ins w:id="56" w:author="智誠 楊" w:date="2021-04-07T21:27:00Z"/>
                <w:rFonts w:ascii="標楷體" w:eastAsia="標楷體" w:hAnsi="標楷體"/>
                <w:szCs w:val="24"/>
              </w:rPr>
            </w:pPr>
            <w:ins w:id="57" w:author="智誠 楊" w:date="2021-04-07T21:29:00Z">
              <w:r w:rsidRPr="00846B62">
                <w:rPr>
                  <w:rFonts w:ascii="標楷體" w:eastAsia="標楷體" w:hAnsi="標楷體" w:hint="eastAsia"/>
                  <w:szCs w:val="24"/>
                </w:rPr>
                <w:t>X</w:t>
              </w:r>
            </w:ins>
          </w:p>
        </w:tc>
        <w:tc>
          <w:tcPr>
            <w:tcW w:w="284" w:type="dxa"/>
          </w:tcPr>
          <w:p w14:paraId="715C0746" w14:textId="6E487865" w:rsidR="00605A17" w:rsidRPr="00846B62" w:rsidRDefault="00605A17" w:rsidP="00605A17">
            <w:pPr>
              <w:pStyle w:val="afd"/>
              <w:jc w:val="center"/>
              <w:rPr>
                <w:ins w:id="58" w:author="智誠 楊" w:date="2021-04-07T21:27:00Z"/>
                <w:rFonts w:ascii="標楷體" w:eastAsia="標楷體" w:hAnsi="標楷體"/>
                <w:szCs w:val="24"/>
              </w:rPr>
            </w:pPr>
            <w:ins w:id="59" w:author="智誠 楊" w:date="2021-04-07T21:29:00Z">
              <w:r w:rsidRPr="00846B62">
                <w:rPr>
                  <w:rFonts w:ascii="標楷體" w:eastAsia="標楷體" w:hAnsi="標楷體" w:hint="eastAsia"/>
                  <w:szCs w:val="24"/>
                </w:rPr>
                <w:t>X</w:t>
              </w:r>
            </w:ins>
          </w:p>
        </w:tc>
        <w:tc>
          <w:tcPr>
            <w:tcW w:w="283" w:type="dxa"/>
          </w:tcPr>
          <w:p w14:paraId="72900E19" w14:textId="6D3FB7BF" w:rsidR="00605A17" w:rsidRPr="00846B62" w:rsidRDefault="00605A17" w:rsidP="00605A17">
            <w:pPr>
              <w:pStyle w:val="afd"/>
              <w:jc w:val="center"/>
              <w:rPr>
                <w:ins w:id="60" w:author="智誠 楊" w:date="2021-04-07T21:27:00Z"/>
                <w:rFonts w:ascii="標楷體" w:eastAsia="標楷體" w:hAnsi="標楷體"/>
                <w:szCs w:val="24"/>
              </w:rPr>
            </w:pPr>
            <w:ins w:id="61" w:author="智誠 楊" w:date="2021-04-07T21:29:00Z">
              <w:r w:rsidRPr="00846B62">
                <w:rPr>
                  <w:rFonts w:ascii="標楷體" w:eastAsia="標楷體" w:hAnsi="標楷體"/>
                  <w:szCs w:val="24"/>
                </w:rPr>
                <w:t>V</w:t>
              </w:r>
            </w:ins>
          </w:p>
        </w:tc>
        <w:tc>
          <w:tcPr>
            <w:tcW w:w="288" w:type="dxa"/>
          </w:tcPr>
          <w:p w14:paraId="1B79D716" w14:textId="77777777" w:rsidR="00605A17" w:rsidRPr="00846B62" w:rsidRDefault="00605A17" w:rsidP="00605A17">
            <w:pPr>
              <w:pStyle w:val="afd"/>
              <w:jc w:val="center"/>
              <w:rPr>
                <w:ins w:id="62" w:author="智誠 楊" w:date="2021-04-07T21:27:00Z"/>
                <w:rFonts w:ascii="標楷體" w:eastAsia="標楷體" w:hAnsi="標楷體"/>
                <w:szCs w:val="24"/>
              </w:rPr>
            </w:pPr>
          </w:p>
        </w:tc>
      </w:tr>
      <w:tr w:rsidR="00605A17" w:rsidRPr="00846B62" w14:paraId="4EFF2830" w14:textId="77777777" w:rsidTr="00682F64">
        <w:trPr>
          <w:tblHeader/>
          <w:ins w:id="63" w:author="智誠 楊" w:date="2021-04-07T21:27:00Z"/>
        </w:trPr>
        <w:tc>
          <w:tcPr>
            <w:tcW w:w="567" w:type="dxa"/>
          </w:tcPr>
          <w:p w14:paraId="4007B570" w14:textId="77777777" w:rsidR="00605A17" w:rsidRPr="00846B62" w:rsidRDefault="00605A17" w:rsidP="00605A17">
            <w:pPr>
              <w:pStyle w:val="afd"/>
              <w:numPr>
                <w:ilvl w:val="0"/>
                <w:numId w:val="20"/>
              </w:numPr>
              <w:ind w:left="254" w:hanging="254"/>
              <w:jc w:val="center"/>
              <w:rPr>
                <w:ins w:id="64" w:author="智誠 楊" w:date="2021-04-07T21:27:00Z"/>
                <w:rFonts w:ascii="標楷體" w:eastAsia="標楷體" w:hAnsi="標楷體"/>
                <w:szCs w:val="24"/>
              </w:rPr>
            </w:pPr>
          </w:p>
        </w:tc>
        <w:tc>
          <w:tcPr>
            <w:tcW w:w="709" w:type="dxa"/>
          </w:tcPr>
          <w:p w14:paraId="02C85CC9" w14:textId="6CF1EB51" w:rsidR="00605A17" w:rsidRPr="00846B62" w:rsidRDefault="00605A17" w:rsidP="00605A17">
            <w:pPr>
              <w:pStyle w:val="afd"/>
              <w:rPr>
                <w:ins w:id="65" w:author="智誠 楊" w:date="2021-04-07T21:27:00Z"/>
                <w:rFonts w:ascii="標楷體" w:eastAsia="標楷體" w:hAnsi="標楷體"/>
                <w:szCs w:val="24"/>
              </w:rPr>
            </w:pPr>
            <w:ins w:id="66" w:author="智誠 楊" w:date="2021-04-07T21:29:00Z">
              <w:r w:rsidRPr="00846B62">
                <w:rPr>
                  <w:rFonts w:ascii="標楷體" w:eastAsia="標楷體" w:hAnsi="標楷體" w:hint="eastAsia"/>
                  <w:szCs w:val="24"/>
                </w:rPr>
                <w:t>L8922</w:t>
              </w:r>
            </w:ins>
          </w:p>
        </w:tc>
        <w:tc>
          <w:tcPr>
            <w:tcW w:w="3827" w:type="dxa"/>
          </w:tcPr>
          <w:p w14:paraId="5B9C4F5A" w14:textId="24685496" w:rsidR="00605A17" w:rsidRPr="00846B62" w:rsidRDefault="00605A17" w:rsidP="00605A17">
            <w:pPr>
              <w:rPr>
                <w:ins w:id="67" w:author="智誠 楊" w:date="2021-04-07T21:27:00Z"/>
                <w:rFonts w:ascii="標楷體" w:eastAsia="標楷體" w:hAnsi="標楷體" w:cs="新細明體"/>
                <w:kern w:val="0"/>
                <w:lang w:val="zh-TW"/>
              </w:rPr>
            </w:pPr>
            <w:ins w:id="68" w:author="智誠 楊" w:date="2021-04-07T21:29:00Z">
              <w:r w:rsidRPr="00846B62">
                <w:rPr>
                  <w:rFonts w:ascii="標楷體" w:eastAsia="標楷體" w:hAnsi="標楷體" w:cs="新細明體" w:hint="eastAsia"/>
                  <w:kern w:val="0"/>
                  <w:lang w:val="zh-TW"/>
                </w:rPr>
                <w:t>疑似洗錢交易合理性查詢</w:t>
              </w:r>
            </w:ins>
          </w:p>
        </w:tc>
        <w:tc>
          <w:tcPr>
            <w:tcW w:w="284" w:type="dxa"/>
          </w:tcPr>
          <w:p w14:paraId="169D22B7" w14:textId="7B863B5E" w:rsidR="00605A17" w:rsidRPr="00846B62" w:rsidRDefault="00605A17" w:rsidP="00605A17">
            <w:pPr>
              <w:pStyle w:val="afd"/>
              <w:jc w:val="center"/>
              <w:rPr>
                <w:ins w:id="69" w:author="智誠 楊" w:date="2021-04-07T21:27:00Z"/>
                <w:rFonts w:ascii="標楷體" w:eastAsia="標楷體" w:hAnsi="標楷體"/>
                <w:szCs w:val="24"/>
              </w:rPr>
            </w:pPr>
            <w:ins w:id="70" w:author="智誠 楊" w:date="2021-04-07T21:29:00Z">
              <w:r w:rsidRPr="00846B62">
                <w:rPr>
                  <w:rFonts w:ascii="標楷體" w:eastAsia="標楷體" w:hAnsi="標楷體" w:hint="eastAsia"/>
                  <w:szCs w:val="24"/>
                </w:rPr>
                <w:t>1</w:t>
              </w:r>
            </w:ins>
          </w:p>
        </w:tc>
        <w:tc>
          <w:tcPr>
            <w:tcW w:w="567" w:type="dxa"/>
          </w:tcPr>
          <w:p w14:paraId="254989FE" w14:textId="15C96C9E" w:rsidR="00605A17" w:rsidRPr="00846B62" w:rsidRDefault="00605A17" w:rsidP="00605A17">
            <w:pPr>
              <w:jc w:val="center"/>
              <w:rPr>
                <w:ins w:id="71" w:author="智誠 楊" w:date="2021-04-07T21:27:00Z"/>
                <w:rFonts w:ascii="標楷體" w:eastAsia="標楷體" w:hAnsi="標楷體"/>
              </w:rPr>
            </w:pPr>
            <w:ins w:id="72" w:author="智誠 楊" w:date="2021-04-07T21:29:00Z">
              <w:r w:rsidRPr="00846B62">
                <w:rPr>
                  <w:rFonts w:ascii="標楷體" w:eastAsia="標楷體" w:hAnsi="標楷體"/>
                </w:rPr>
                <w:t>B</w:t>
              </w:r>
            </w:ins>
          </w:p>
        </w:tc>
        <w:tc>
          <w:tcPr>
            <w:tcW w:w="567" w:type="dxa"/>
          </w:tcPr>
          <w:p w14:paraId="113FA201" w14:textId="43E593C2" w:rsidR="00605A17" w:rsidRPr="00846B62" w:rsidRDefault="00605A17" w:rsidP="00605A17">
            <w:pPr>
              <w:jc w:val="center"/>
              <w:rPr>
                <w:ins w:id="73" w:author="智誠 楊" w:date="2021-04-07T21:27:00Z"/>
                <w:rFonts w:ascii="標楷體" w:eastAsia="標楷體" w:hAnsi="標楷體"/>
              </w:rPr>
            </w:pPr>
            <w:ins w:id="74" w:author="智誠 楊" w:date="2021-04-07T21:29:00Z">
              <w:r w:rsidRPr="00846B62">
                <w:rPr>
                  <w:rFonts w:ascii="標楷體" w:eastAsia="標楷體" w:hAnsi="標楷體"/>
                </w:rPr>
                <w:t>X</w:t>
              </w:r>
            </w:ins>
          </w:p>
        </w:tc>
        <w:tc>
          <w:tcPr>
            <w:tcW w:w="850" w:type="dxa"/>
          </w:tcPr>
          <w:p w14:paraId="5136B3D7" w14:textId="77777777" w:rsidR="00605A17" w:rsidRPr="00846B62" w:rsidRDefault="00605A17" w:rsidP="00605A17">
            <w:pPr>
              <w:pStyle w:val="afd"/>
              <w:jc w:val="center"/>
              <w:rPr>
                <w:ins w:id="75" w:author="智誠 楊" w:date="2021-04-07T21:27:00Z"/>
                <w:rFonts w:ascii="標楷體" w:eastAsia="標楷體" w:hAnsi="標楷體"/>
                <w:szCs w:val="24"/>
              </w:rPr>
            </w:pPr>
          </w:p>
        </w:tc>
        <w:tc>
          <w:tcPr>
            <w:tcW w:w="567" w:type="dxa"/>
          </w:tcPr>
          <w:p w14:paraId="3A9E10C7" w14:textId="2E0046A2" w:rsidR="00605A17" w:rsidRPr="00846B62" w:rsidRDefault="00605A17" w:rsidP="00605A17">
            <w:pPr>
              <w:pStyle w:val="afd"/>
              <w:jc w:val="center"/>
              <w:rPr>
                <w:ins w:id="76" w:author="智誠 楊" w:date="2021-04-07T21:27:00Z"/>
                <w:rFonts w:ascii="標楷體" w:eastAsia="標楷體" w:hAnsi="標楷體"/>
                <w:szCs w:val="24"/>
              </w:rPr>
            </w:pPr>
            <w:ins w:id="77" w:author="智誠 楊" w:date="2021-04-07T21:29:00Z">
              <w:r w:rsidRPr="00846B62">
                <w:rPr>
                  <w:rFonts w:ascii="標楷體" w:eastAsia="標楷體" w:hAnsi="標楷體" w:hint="eastAsia"/>
                  <w:szCs w:val="24"/>
                </w:rPr>
                <w:t>X</w:t>
              </w:r>
            </w:ins>
          </w:p>
        </w:tc>
        <w:tc>
          <w:tcPr>
            <w:tcW w:w="567" w:type="dxa"/>
          </w:tcPr>
          <w:p w14:paraId="5CF67BAE" w14:textId="016F25D8" w:rsidR="00605A17" w:rsidRPr="00846B62" w:rsidRDefault="00605A17" w:rsidP="00605A17">
            <w:pPr>
              <w:pStyle w:val="afd"/>
              <w:jc w:val="center"/>
              <w:rPr>
                <w:ins w:id="78" w:author="智誠 楊" w:date="2021-04-07T21:27:00Z"/>
                <w:rFonts w:ascii="標楷體" w:eastAsia="標楷體" w:hAnsi="標楷體"/>
                <w:szCs w:val="24"/>
              </w:rPr>
            </w:pPr>
            <w:ins w:id="79" w:author="智誠 楊" w:date="2021-04-07T21:29:00Z">
              <w:r w:rsidRPr="00846B62">
                <w:rPr>
                  <w:rFonts w:ascii="標楷體" w:eastAsia="標楷體" w:hAnsi="標楷體" w:hint="eastAsia"/>
                  <w:szCs w:val="24"/>
                </w:rPr>
                <w:t>X</w:t>
              </w:r>
            </w:ins>
          </w:p>
        </w:tc>
        <w:tc>
          <w:tcPr>
            <w:tcW w:w="284" w:type="dxa"/>
          </w:tcPr>
          <w:p w14:paraId="76F3B6CC" w14:textId="76EFF576" w:rsidR="00605A17" w:rsidRPr="00846B62" w:rsidRDefault="00605A17" w:rsidP="00605A17">
            <w:pPr>
              <w:pStyle w:val="afd"/>
              <w:jc w:val="center"/>
              <w:rPr>
                <w:ins w:id="80" w:author="智誠 楊" w:date="2021-04-07T21:27:00Z"/>
                <w:rFonts w:ascii="標楷體" w:eastAsia="標楷體" w:hAnsi="標楷體"/>
                <w:szCs w:val="24"/>
              </w:rPr>
            </w:pPr>
            <w:ins w:id="81" w:author="智誠 楊" w:date="2021-04-07T21:29:00Z">
              <w:r w:rsidRPr="00846B62">
                <w:rPr>
                  <w:rFonts w:ascii="標楷體" w:eastAsia="標楷體" w:hAnsi="標楷體" w:hint="eastAsia"/>
                  <w:szCs w:val="24"/>
                </w:rPr>
                <w:t>X</w:t>
              </w:r>
            </w:ins>
          </w:p>
        </w:tc>
        <w:tc>
          <w:tcPr>
            <w:tcW w:w="283" w:type="dxa"/>
          </w:tcPr>
          <w:p w14:paraId="7EB8A239" w14:textId="561A5F8C" w:rsidR="00605A17" w:rsidRPr="00846B62" w:rsidRDefault="00605A17" w:rsidP="00605A17">
            <w:pPr>
              <w:pStyle w:val="afd"/>
              <w:jc w:val="center"/>
              <w:rPr>
                <w:ins w:id="82" w:author="智誠 楊" w:date="2021-04-07T21:27:00Z"/>
                <w:rFonts w:ascii="標楷體" w:eastAsia="標楷體" w:hAnsi="標楷體"/>
                <w:szCs w:val="24"/>
              </w:rPr>
            </w:pPr>
            <w:ins w:id="83" w:author="智誠 楊" w:date="2021-04-07T21:29:00Z">
              <w:r w:rsidRPr="00846B62">
                <w:rPr>
                  <w:rFonts w:ascii="標楷體" w:eastAsia="標楷體" w:hAnsi="標楷體"/>
                  <w:szCs w:val="24"/>
                </w:rPr>
                <w:t>V</w:t>
              </w:r>
            </w:ins>
          </w:p>
        </w:tc>
        <w:tc>
          <w:tcPr>
            <w:tcW w:w="288" w:type="dxa"/>
          </w:tcPr>
          <w:p w14:paraId="0C345720" w14:textId="77777777" w:rsidR="00605A17" w:rsidRPr="00846B62" w:rsidRDefault="00605A17" w:rsidP="00605A17">
            <w:pPr>
              <w:pStyle w:val="afd"/>
              <w:jc w:val="center"/>
              <w:rPr>
                <w:ins w:id="84" w:author="智誠 楊" w:date="2021-04-07T21:27:00Z"/>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5132F04B" w:rsidR="00605A17" w:rsidRPr="00846B62" w:rsidRDefault="00605A17" w:rsidP="00605A17">
            <w:pPr>
              <w:pStyle w:val="afd"/>
              <w:rPr>
                <w:rFonts w:ascii="標楷體" w:eastAsia="標楷體" w:hAnsi="標楷體"/>
                <w:szCs w:val="24"/>
              </w:rPr>
            </w:pPr>
            <w:ins w:id="85" w:author="智誠 楊" w:date="2021-04-07T21:29:00Z">
              <w:r w:rsidRPr="00846B62">
                <w:rPr>
                  <w:rFonts w:ascii="標楷體" w:eastAsia="標楷體" w:hAnsi="標楷體" w:hint="eastAsia"/>
                  <w:szCs w:val="24"/>
                </w:rPr>
                <w:t>L820</w:t>
              </w:r>
              <w:r>
                <w:rPr>
                  <w:rFonts w:ascii="標楷體" w:eastAsia="標楷體" w:hAnsi="標楷體"/>
                  <w:szCs w:val="24"/>
                </w:rPr>
                <w:t>4</w:t>
              </w:r>
            </w:ins>
            <w:del w:id="86" w:author="智誠 楊" w:date="2021-04-07T21:29:00Z">
              <w:r w:rsidRPr="00846B62" w:rsidDel="0019202F">
                <w:rPr>
                  <w:rFonts w:ascii="標楷體" w:eastAsia="標楷體" w:hAnsi="標楷體" w:hint="eastAsia"/>
                  <w:szCs w:val="24"/>
                </w:rPr>
                <w:delText>L8922</w:delText>
              </w:r>
            </w:del>
          </w:p>
        </w:tc>
        <w:tc>
          <w:tcPr>
            <w:tcW w:w="3827" w:type="dxa"/>
          </w:tcPr>
          <w:p w14:paraId="564EFA23" w14:textId="72072D0F" w:rsidR="00605A17" w:rsidRPr="00846B62" w:rsidRDefault="00605A17" w:rsidP="00605A17">
            <w:pPr>
              <w:rPr>
                <w:rFonts w:ascii="標楷體" w:eastAsia="標楷體" w:hAnsi="標楷體" w:cs="新細明體"/>
                <w:kern w:val="0"/>
                <w:lang w:val="zh-TW"/>
              </w:rPr>
            </w:pPr>
            <w:ins w:id="87" w:author="智誠 楊" w:date="2021-04-07T21:29:00Z">
              <w:r w:rsidRPr="00846B62">
                <w:rPr>
                  <w:rFonts w:ascii="標楷體" w:eastAsia="標楷體" w:hAnsi="標楷體" w:cs="新細明體" w:hint="eastAsia"/>
                  <w:kern w:val="0"/>
                  <w:lang w:val="zh-TW"/>
                </w:rPr>
                <w:t>疑似洗錢交易訪談維護</w:t>
              </w:r>
            </w:ins>
            <w:del w:id="88" w:author="智誠 楊" w:date="2021-04-07T21:29:00Z">
              <w:r w:rsidRPr="00846B62" w:rsidDel="0019202F">
                <w:rPr>
                  <w:rFonts w:ascii="標楷體" w:eastAsia="標楷體" w:hAnsi="標楷體" w:cs="新細明體" w:hint="eastAsia"/>
                  <w:kern w:val="0"/>
                  <w:lang w:val="zh-TW"/>
                </w:rPr>
                <w:delText>疑似洗錢交易合理性查詢</w:delText>
              </w:r>
            </w:del>
          </w:p>
        </w:tc>
        <w:tc>
          <w:tcPr>
            <w:tcW w:w="284" w:type="dxa"/>
          </w:tcPr>
          <w:p w14:paraId="2EDEE8C2" w14:textId="17D42837" w:rsidR="00605A17" w:rsidRPr="00846B62" w:rsidRDefault="00605A17" w:rsidP="00605A17">
            <w:pPr>
              <w:pStyle w:val="afd"/>
              <w:jc w:val="center"/>
              <w:rPr>
                <w:rFonts w:ascii="標楷體" w:eastAsia="標楷體" w:hAnsi="標楷體"/>
                <w:szCs w:val="24"/>
              </w:rPr>
            </w:pPr>
            <w:ins w:id="89" w:author="智誠 楊" w:date="2021-04-07T21:29:00Z">
              <w:r w:rsidRPr="00846B62">
                <w:rPr>
                  <w:rFonts w:ascii="標楷體" w:eastAsia="標楷體" w:hAnsi="標楷體" w:hint="eastAsia"/>
                  <w:szCs w:val="24"/>
                </w:rPr>
                <w:t>1</w:t>
              </w:r>
            </w:ins>
            <w:del w:id="90" w:author="智誠 楊" w:date="2021-04-07T21:29:00Z">
              <w:r w:rsidRPr="00846B62" w:rsidDel="0019202F">
                <w:rPr>
                  <w:rFonts w:ascii="標楷體" w:eastAsia="標楷體" w:hAnsi="標楷體" w:hint="eastAsia"/>
                  <w:szCs w:val="24"/>
                </w:rPr>
                <w:delText>1</w:delText>
              </w:r>
            </w:del>
          </w:p>
        </w:tc>
        <w:tc>
          <w:tcPr>
            <w:tcW w:w="567" w:type="dxa"/>
          </w:tcPr>
          <w:p w14:paraId="38941E5D" w14:textId="3C3C7372" w:rsidR="00605A17" w:rsidRPr="00846B62" w:rsidRDefault="00605A17" w:rsidP="00605A17">
            <w:pPr>
              <w:jc w:val="center"/>
              <w:rPr>
                <w:rFonts w:ascii="標楷體" w:eastAsia="標楷體" w:hAnsi="標楷體"/>
              </w:rPr>
            </w:pPr>
            <w:ins w:id="91" w:author="智誠 楊" w:date="2021-04-07T21:29:00Z">
              <w:r w:rsidRPr="00846B62">
                <w:rPr>
                  <w:rFonts w:ascii="標楷體" w:eastAsia="標楷體" w:hAnsi="標楷體" w:hint="eastAsia"/>
                </w:rPr>
                <w:t>T</w:t>
              </w:r>
            </w:ins>
            <w:del w:id="92" w:author="智誠 楊" w:date="2021-04-07T21:29:00Z">
              <w:r w:rsidRPr="00846B62" w:rsidDel="0019202F">
                <w:rPr>
                  <w:rFonts w:ascii="標楷體" w:eastAsia="標楷體" w:hAnsi="標楷體"/>
                </w:rPr>
                <w:delText>B</w:delText>
              </w:r>
            </w:del>
          </w:p>
        </w:tc>
        <w:tc>
          <w:tcPr>
            <w:tcW w:w="567" w:type="dxa"/>
          </w:tcPr>
          <w:p w14:paraId="255D9EFE" w14:textId="1D1EAC32" w:rsidR="00605A17" w:rsidRPr="00846B62" w:rsidRDefault="00605A17" w:rsidP="00605A17">
            <w:pPr>
              <w:jc w:val="center"/>
              <w:rPr>
                <w:rFonts w:ascii="標楷體" w:eastAsia="標楷體" w:hAnsi="標楷體"/>
              </w:rPr>
            </w:pPr>
            <w:ins w:id="93" w:author="智誠 楊" w:date="2021-04-07T21:29:00Z">
              <w:r w:rsidRPr="00846B62">
                <w:rPr>
                  <w:rFonts w:ascii="標楷體" w:eastAsia="標楷體" w:hAnsi="標楷體"/>
                </w:rPr>
                <w:t>X</w:t>
              </w:r>
            </w:ins>
            <w:del w:id="94" w:author="智誠 楊" w:date="2021-04-07T21:29:00Z">
              <w:r w:rsidRPr="00846B62" w:rsidDel="0019202F">
                <w:rPr>
                  <w:rFonts w:ascii="標楷體" w:eastAsia="標楷體" w:hAnsi="標楷體"/>
                </w:rPr>
                <w:delText>X</w:delText>
              </w:r>
            </w:del>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4AA39247" w:rsidR="00605A17" w:rsidRPr="00846B62" w:rsidRDefault="00605A17" w:rsidP="00605A17">
            <w:pPr>
              <w:pStyle w:val="afd"/>
              <w:jc w:val="center"/>
              <w:rPr>
                <w:rFonts w:ascii="標楷體" w:eastAsia="標楷體" w:hAnsi="標楷體"/>
                <w:szCs w:val="24"/>
              </w:rPr>
            </w:pPr>
            <w:ins w:id="95" w:author="智誠 楊" w:date="2021-04-07T21:29:00Z">
              <w:r w:rsidRPr="00846B62">
                <w:rPr>
                  <w:rFonts w:ascii="標楷體" w:eastAsia="標楷體" w:hAnsi="標楷體" w:hint="eastAsia"/>
                  <w:szCs w:val="24"/>
                </w:rPr>
                <w:t>X</w:t>
              </w:r>
            </w:ins>
            <w:del w:id="96" w:author="智誠 楊" w:date="2021-04-07T21:29:00Z">
              <w:r w:rsidRPr="00846B62" w:rsidDel="0019202F">
                <w:rPr>
                  <w:rFonts w:ascii="標楷體" w:eastAsia="標楷體" w:hAnsi="標楷體" w:hint="eastAsia"/>
                  <w:szCs w:val="24"/>
                </w:rPr>
                <w:delText>X</w:delText>
              </w:r>
            </w:del>
          </w:p>
        </w:tc>
        <w:tc>
          <w:tcPr>
            <w:tcW w:w="567" w:type="dxa"/>
          </w:tcPr>
          <w:p w14:paraId="26E91CB6" w14:textId="3D1F44BF" w:rsidR="00605A17" w:rsidRPr="00846B62" w:rsidRDefault="00605A17" w:rsidP="00605A17">
            <w:pPr>
              <w:pStyle w:val="afd"/>
              <w:jc w:val="center"/>
              <w:rPr>
                <w:rFonts w:ascii="標楷體" w:eastAsia="標楷體" w:hAnsi="標楷體"/>
                <w:szCs w:val="24"/>
              </w:rPr>
            </w:pPr>
            <w:ins w:id="97" w:author="智誠 楊" w:date="2021-04-07T21:29:00Z">
              <w:r w:rsidRPr="00846B62">
                <w:rPr>
                  <w:rFonts w:ascii="標楷體" w:eastAsia="標楷體" w:hAnsi="標楷體" w:hint="eastAsia"/>
                  <w:szCs w:val="24"/>
                </w:rPr>
                <w:t>X</w:t>
              </w:r>
            </w:ins>
            <w:del w:id="98" w:author="智誠 楊" w:date="2021-04-07T21:29:00Z">
              <w:r w:rsidRPr="00846B62" w:rsidDel="0019202F">
                <w:rPr>
                  <w:rFonts w:ascii="標楷體" w:eastAsia="標楷體" w:hAnsi="標楷體" w:hint="eastAsia"/>
                  <w:szCs w:val="24"/>
                </w:rPr>
                <w:delText>X</w:delText>
              </w:r>
            </w:del>
          </w:p>
        </w:tc>
        <w:tc>
          <w:tcPr>
            <w:tcW w:w="284" w:type="dxa"/>
          </w:tcPr>
          <w:p w14:paraId="57FF4C68" w14:textId="6C8A1068" w:rsidR="00605A17" w:rsidRPr="00846B62" w:rsidRDefault="00605A17" w:rsidP="00605A17">
            <w:pPr>
              <w:pStyle w:val="afd"/>
              <w:jc w:val="center"/>
              <w:rPr>
                <w:rFonts w:ascii="標楷體" w:eastAsia="標楷體" w:hAnsi="標楷體"/>
                <w:szCs w:val="24"/>
              </w:rPr>
            </w:pPr>
            <w:ins w:id="99" w:author="智誠 楊" w:date="2021-04-07T21:29:00Z">
              <w:r w:rsidRPr="00846B62">
                <w:rPr>
                  <w:rFonts w:ascii="標楷體" w:eastAsia="標楷體" w:hAnsi="標楷體" w:hint="eastAsia"/>
                  <w:szCs w:val="24"/>
                </w:rPr>
                <w:t>X</w:t>
              </w:r>
            </w:ins>
            <w:del w:id="100" w:author="智誠 楊" w:date="2021-04-07T21:29:00Z">
              <w:r w:rsidRPr="00846B62" w:rsidDel="0019202F">
                <w:rPr>
                  <w:rFonts w:ascii="標楷體" w:eastAsia="標楷體" w:hAnsi="標楷體" w:hint="eastAsia"/>
                  <w:szCs w:val="24"/>
                </w:rPr>
                <w:delText>X</w:delText>
              </w:r>
            </w:del>
          </w:p>
        </w:tc>
        <w:tc>
          <w:tcPr>
            <w:tcW w:w="283" w:type="dxa"/>
          </w:tcPr>
          <w:p w14:paraId="782306E6" w14:textId="46FADC8A" w:rsidR="00605A17" w:rsidRPr="00846B62" w:rsidRDefault="00605A17" w:rsidP="00605A17">
            <w:pPr>
              <w:pStyle w:val="afd"/>
              <w:jc w:val="center"/>
              <w:rPr>
                <w:rFonts w:ascii="標楷體" w:eastAsia="標楷體" w:hAnsi="標楷體"/>
                <w:szCs w:val="24"/>
              </w:rPr>
            </w:pPr>
            <w:ins w:id="101" w:author="智誠 楊" w:date="2021-04-07T21:29:00Z">
              <w:r w:rsidRPr="00846B62">
                <w:rPr>
                  <w:rFonts w:ascii="標楷體" w:eastAsia="標楷體" w:hAnsi="標楷體"/>
                  <w:szCs w:val="24"/>
                </w:rPr>
                <w:t>V</w:t>
              </w:r>
            </w:ins>
            <w:del w:id="102" w:author="智誠 楊" w:date="2021-04-07T21:29:00Z">
              <w:r w:rsidRPr="00846B62" w:rsidDel="0019202F">
                <w:rPr>
                  <w:rFonts w:ascii="標楷體" w:eastAsia="標楷體" w:hAnsi="標楷體"/>
                  <w:szCs w:val="24"/>
                </w:rPr>
                <w:delText>V</w:delText>
              </w:r>
            </w:del>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639703B3" w:rsidR="00605A17" w:rsidRPr="00846B62" w:rsidRDefault="00605A17" w:rsidP="00605A17">
            <w:pPr>
              <w:pStyle w:val="afd"/>
              <w:rPr>
                <w:rFonts w:ascii="標楷體" w:eastAsia="標楷體" w:hAnsi="標楷體"/>
                <w:szCs w:val="24"/>
              </w:rPr>
            </w:pPr>
            <w:ins w:id="103" w:author="智誠 楊" w:date="2021-04-07T21:29:00Z">
              <w:r w:rsidRPr="00846B62">
                <w:rPr>
                  <w:rFonts w:ascii="標楷體" w:eastAsia="標楷體" w:hAnsi="標楷體" w:hint="eastAsia"/>
                  <w:szCs w:val="24"/>
                </w:rPr>
                <w:t>L8923</w:t>
              </w:r>
            </w:ins>
            <w:del w:id="104" w:author="智誠 楊" w:date="2021-04-07T21:28:00Z">
              <w:r w:rsidRPr="00846B62" w:rsidDel="00605A17">
                <w:rPr>
                  <w:rFonts w:ascii="標楷體" w:eastAsia="標楷體" w:hAnsi="標楷體" w:hint="eastAsia"/>
                  <w:szCs w:val="24"/>
                </w:rPr>
                <w:delText>L8203</w:delText>
              </w:r>
            </w:del>
          </w:p>
        </w:tc>
        <w:tc>
          <w:tcPr>
            <w:tcW w:w="3827" w:type="dxa"/>
          </w:tcPr>
          <w:p w14:paraId="37D0BE31" w14:textId="3375E150" w:rsidR="00605A17" w:rsidRPr="00846B62" w:rsidRDefault="00605A17" w:rsidP="00605A17">
            <w:pPr>
              <w:rPr>
                <w:rFonts w:ascii="標楷體" w:eastAsia="標楷體" w:hAnsi="標楷體" w:cs="新細明體"/>
                <w:kern w:val="0"/>
                <w:lang w:val="zh-TW"/>
              </w:rPr>
            </w:pPr>
            <w:ins w:id="105" w:author="智誠 楊" w:date="2021-04-07T21:29:00Z">
              <w:r w:rsidRPr="00846B62">
                <w:rPr>
                  <w:rFonts w:ascii="標楷體" w:eastAsia="標楷體" w:hAnsi="標楷體" w:cs="新細明體" w:hint="eastAsia"/>
                  <w:kern w:val="0"/>
                  <w:lang w:val="zh-TW"/>
                </w:rPr>
                <w:t>疑似洗錢交易訪談查詢</w:t>
              </w:r>
            </w:ins>
            <w:del w:id="106" w:author="智誠 楊" w:date="2021-04-07T21:29:00Z">
              <w:r w:rsidRPr="00846B62" w:rsidDel="00605A17">
                <w:rPr>
                  <w:rFonts w:ascii="標楷體" w:eastAsia="標楷體" w:hAnsi="標楷體" w:cs="新細明體" w:hint="eastAsia"/>
                  <w:kern w:val="0"/>
                  <w:lang w:val="zh-TW"/>
                </w:rPr>
                <w:delText>疑似洗錢交易訪談維護</w:delText>
              </w:r>
            </w:del>
          </w:p>
        </w:tc>
        <w:tc>
          <w:tcPr>
            <w:tcW w:w="284" w:type="dxa"/>
          </w:tcPr>
          <w:p w14:paraId="5E1D389D" w14:textId="4C519A7F" w:rsidR="00605A17" w:rsidRPr="00846B62" w:rsidRDefault="00605A17" w:rsidP="00605A17">
            <w:pPr>
              <w:pStyle w:val="afd"/>
              <w:jc w:val="center"/>
              <w:rPr>
                <w:rFonts w:ascii="標楷體" w:eastAsia="標楷體" w:hAnsi="標楷體"/>
                <w:szCs w:val="24"/>
              </w:rPr>
            </w:pPr>
            <w:ins w:id="107" w:author="智誠 楊" w:date="2021-04-07T21:29:00Z">
              <w:r w:rsidRPr="00846B62">
                <w:rPr>
                  <w:rFonts w:ascii="標楷體" w:eastAsia="標楷體" w:hAnsi="標楷體" w:hint="eastAsia"/>
                  <w:szCs w:val="24"/>
                </w:rPr>
                <w:t>1</w:t>
              </w:r>
            </w:ins>
            <w:del w:id="108" w:author="智誠 楊" w:date="2021-04-07T21:29:00Z">
              <w:r w:rsidRPr="00846B62" w:rsidDel="00605A17">
                <w:rPr>
                  <w:rFonts w:ascii="標楷體" w:eastAsia="標楷體" w:hAnsi="標楷體" w:hint="eastAsia"/>
                  <w:szCs w:val="24"/>
                </w:rPr>
                <w:delText>1</w:delText>
              </w:r>
            </w:del>
          </w:p>
        </w:tc>
        <w:tc>
          <w:tcPr>
            <w:tcW w:w="567" w:type="dxa"/>
          </w:tcPr>
          <w:p w14:paraId="2211BE92" w14:textId="71A0CB35" w:rsidR="00605A17" w:rsidRPr="00846B62" w:rsidRDefault="00605A17" w:rsidP="00605A17">
            <w:pPr>
              <w:jc w:val="center"/>
              <w:rPr>
                <w:rFonts w:ascii="標楷體" w:eastAsia="標楷體" w:hAnsi="標楷體"/>
              </w:rPr>
            </w:pPr>
            <w:ins w:id="109" w:author="智誠 楊" w:date="2021-04-07T21:29:00Z">
              <w:r w:rsidRPr="00846B62">
                <w:rPr>
                  <w:rFonts w:ascii="標楷體" w:eastAsia="標楷體" w:hAnsi="標楷體"/>
                </w:rPr>
                <w:t>B</w:t>
              </w:r>
            </w:ins>
            <w:del w:id="110" w:author="智誠 楊" w:date="2021-04-07T21:29:00Z">
              <w:r w:rsidRPr="00846B62" w:rsidDel="00605A17">
                <w:rPr>
                  <w:rFonts w:ascii="標楷體" w:eastAsia="標楷體" w:hAnsi="標楷體" w:hint="eastAsia"/>
                </w:rPr>
                <w:delText>T</w:delText>
              </w:r>
            </w:del>
          </w:p>
        </w:tc>
        <w:tc>
          <w:tcPr>
            <w:tcW w:w="567" w:type="dxa"/>
          </w:tcPr>
          <w:p w14:paraId="1DC8B138" w14:textId="40A09EA0" w:rsidR="00605A17" w:rsidRPr="00846B62" w:rsidRDefault="00605A17" w:rsidP="00605A17">
            <w:pPr>
              <w:jc w:val="center"/>
              <w:rPr>
                <w:rFonts w:ascii="標楷體" w:eastAsia="標楷體" w:hAnsi="標楷體"/>
              </w:rPr>
            </w:pPr>
            <w:ins w:id="111" w:author="智誠 楊" w:date="2021-04-07T21:29:00Z">
              <w:r w:rsidRPr="00846B62">
                <w:rPr>
                  <w:rFonts w:ascii="標楷體" w:eastAsia="標楷體" w:hAnsi="標楷體"/>
                </w:rPr>
                <w:t>X</w:t>
              </w:r>
            </w:ins>
            <w:del w:id="112" w:author="智誠 楊" w:date="2021-04-07T21:29:00Z">
              <w:r w:rsidRPr="00846B62" w:rsidDel="00605A17">
                <w:rPr>
                  <w:rFonts w:ascii="標楷體" w:eastAsia="標楷體" w:hAnsi="標楷體"/>
                </w:rPr>
                <w:delText>X</w:delText>
              </w:r>
            </w:del>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6CF22907" w:rsidR="00605A17" w:rsidRPr="00846B62" w:rsidRDefault="00605A17" w:rsidP="00605A17">
            <w:pPr>
              <w:pStyle w:val="afd"/>
              <w:jc w:val="center"/>
              <w:rPr>
                <w:rFonts w:ascii="標楷體" w:eastAsia="標楷體" w:hAnsi="標楷體"/>
                <w:szCs w:val="24"/>
              </w:rPr>
            </w:pPr>
            <w:ins w:id="113" w:author="智誠 楊" w:date="2021-04-07T21:29:00Z">
              <w:r w:rsidRPr="00846B62">
                <w:rPr>
                  <w:rFonts w:ascii="標楷體" w:eastAsia="標楷體" w:hAnsi="標楷體" w:hint="eastAsia"/>
                  <w:szCs w:val="24"/>
                </w:rPr>
                <w:t>X</w:t>
              </w:r>
            </w:ins>
            <w:del w:id="114" w:author="智誠 楊" w:date="2021-04-07T21:29:00Z">
              <w:r w:rsidRPr="00846B62" w:rsidDel="00605A17">
                <w:rPr>
                  <w:rFonts w:ascii="標楷體" w:eastAsia="標楷體" w:hAnsi="標楷體" w:hint="eastAsia"/>
                  <w:szCs w:val="24"/>
                </w:rPr>
                <w:delText>X</w:delText>
              </w:r>
            </w:del>
          </w:p>
        </w:tc>
        <w:tc>
          <w:tcPr>
            <w:tcW w:w="567" w:type="dxa"/>
          </w:tcPr>
          <w:p w14:paraId="15EE4D9F" w14:textId="211CE7A2" w:rsidR="00605A17" w:rsidRPr="00846B62" w:rsidRDefault="00605A17" w:rsidP="00605A17">
            <w:pPr>
              <w:pStyle w:val="afd"/>
              <w:jc w:val="center"/>
              <w:rPr>
                <w:rFonts w:ascii="標楷體" w:eastAsia="標楷體" w:hAnsi="標楷體"/>
                <w:szCs w:val="24"/>
              </w:rPr>
            </w:pPr>
            <w:ins w:id="115" w:author="智誠 楊" w:date="2021-04-07T21:29:00Z">
              <w:r w:rsidRPr="00846B62">
                <w:rPr>
                  <w:rFonts w:ascii="標楷體" w:eastAsia="標楷體" w:hAnsi="標楷體" w:hint="eastAsia"/>
                  <w:szCs w:val="24"/>
                </w:rPr>
                <w:t>X</w:t>
              </w:r>
            </w:ins>
            <w:del w:id="116" w:author="智誠 楊" w:date="2021-04-07T21:29:00Z">
              <w:r w:rsidRPr="00846B62" w:rsidDel="00605A17">
                <w:rPr>
                  <w:rFonts w:ascii="標楷體" w:eastAsia="標楷體" w:hAnsi="標楷體" w:hint="eastAsia"/>
                  <w:szCs w:val="24"/>
                </w:rPr>
                <w:delText>X</w:delText>
              </w:r>
            </w:del>
          </w:p>
        </w:tc>
        <w:tc>
          <w:tcPr>
            <w:tcW w:w="284" w:type="dxa"/>
          </w:tcPr>
          <w:p w14:paraId="72247944" w14:textId="6CEEEF84" w:rsidR="00605A17" w:rsidRPr="00846B62" w:rsidRDefault="00605A17" w:rsidP="00605A17">
            <w:pPr>
              <w:pStyle w:val="afd"/>
              <w:jc w:val="center"/>
              <w:rPr>
                <w:rFonts w:ascii="標楷體" w:eastAsia="標楷體" w:hAnsi="標楷體"/>
                <w:szCs w:val="24"/>
              </w:rPr>
            </w:pPr>
            <w:ins w:id="117" w:author="智誠 楊" w:date="2021-04-07T21:29:00Z">
              <w:r w:rsidRPr="00846B62">
                <w:rPr>
                  <w:rFonts w:ascii="標楷體" w:eastAsia="標楷體" w:hAnsi="標楷體" w:hint="eastAsia"/>
                  <w:szCs w:val="24"/>
                </w:rPr>
                <w:t>X</w:t>
              </w:r>
            </w:ins>
            <w:del w:id="118" w:author="智誠 楊" w:date="2021-04-07T21:29:00Z">
              <w:r w:rsidRPr="00846B62" w:rsidDel="00605A17">
                <w:rPr>
                  <w:rFonts w:ascii="標楷體" w:eastAsia="標楷體" w:hAnsi="標楷體" w:hint="eastAsia"/>
                  <w:szCs w:val="24"/>
                </w:rPr>
                <w:delText>X</w:delText>
              </w:r>
            </w:del>
          </w:p>
        </w:tc>
        <w:tc>
          <w:tcPr>
            <w:tcW w:w="283" w:type="dxa"/>
          </w:tcPr>
          <w:p w14:paraId="7C4D21DB" w14:textId="2567879A" w:rsidR="00605A17" w:rsidRPr="00846B62" w:rsidRDefault="00605A17" w:rsidP="00605A17">
            <w:pPr>
              <w:pStyle w:val="afd"/>
              <w:jc w:val="center"/>
              <w:rPr>
                <w:rFonts w:ascii="標楷體" w:eastAsia="標楷體" w:hAnsi="標楷體"/>
                <w:szCs w:val="24"/>
              </w:rPr>
            </w:pPr>
            <w:ins w:id="119" w:author="智誠 楊" w:date="2021-04-07T21:29:00Z">
              <w:r w:rsidRPr="00846B62">
                <w:rPr>
                  <w:rFonts w:ascii="標楷體" w:eastAsia="標楷體" w:hAnsi="標楷體"/>
                  <w:szCs w:val="24"/>
                </w:rPr>
                <w:t>V</w:t>
              </w:r>
            </w:ins>
            <w:del w:id="120" w:author="智誠 楊" w:date="2021-04-07T21:29:00Z">
              <w:r w:rsidRPr="00846B62" w:rsidDel="00605A17">
                <w:rPr>
                  <w:rFonts w:ascii="標楷體" w:eastAsia="標楷體" w:hAnsi="標楷體"/>
                  <w:szCs w:val="24"/>
                </w:rPr>
                <w:delText>V</w:delText>
              </w:r>
            </w:del>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605A17" w:rsidRPr="00846B62" w14:paraId="1E5C73C2" w14:textId="77777777" w:rsidTr="00682F64">
        <w:trPr>
          <w:tblHeader/>
        </w:trPr>
        <w:tc>
          <w:tcPr>
            <w:tcW w:w="567" w:type="dxa"/>
          </w:tcPr>
          <w:p w14:paraId="63B497F1"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2235E546" w14:textId="56462019" w:rsidR="00605A17" w:rsidRPr="00846B62" w:rsidRDefault="00605A17" w:rsidP="00605A17">
            <w:pPr>
              <w:pStyle w:val="afd"/>
              <w:rPr>
                <w:rFonts w:ascii="標楷體" w:eastAsia="標楷體" w:hAnsi="標楷體"/>
                <w:szCs w:val="24"/>
              </w:rPr>
            </w:pPr>
            <w:ins w:id="121" w:author="智誠 楊" w:date="2021-04-07T21:29:00Z">
              <w:r>
                <w:rPr>
                  <w:rFonts w:ascii="標楷體" w:eastAsia="標楷體" w:hAnsi="標楷體"/>
                  <w:szCs w:val="24"/>
                </w:rPr>
                <w:t>L8924</w:t>
              </w:r>
            </w:ins>
            <w:del w:id="122" w:author="智誠 楊" w:date="2021-04-07T21:29:00Z">
              <w:r w:rsidRPr="00846B62" w:rsidDel="00605A17">
                <w:rPr>
                  <w:rFonts w:ascii="標楷體" w:eastAsia="標楷體" w:hAnsi="標楷體" w:hint="eastAsia"/>
                  <w:szCs w:val="24"/>
                </w:rPr>
                <w:delText>L8923</w:delText>
              </w:r>
            </w:del>
          </w:p>
        </w:tc>
        <w:tc>
          <w:tcPr>
            <w:tcW w:w="3827" w:type="dxa"/>
          </w:tcPr>
          <w:p w14:paraId="08A9776A" w14:textId="0B770CD9" w:rsidR="00605A17" w:rsidRPr="00846B62" w:rsidRDefault="00605A17" w:rsidP="00605A17">
            <w:pPr>
              <w:rPr>
                <w:rFonts w:ascii="標楷體" w:eastAsia="標楷體" w:hAnsi="標楷體" w:cs="新細明體"/>
                <w:kern w:val="0"/>
                <w:lang w:val="zh-TW"/>
              </w:rPr>
            </w:pPr>
            <w:ins w:id="123" w:author="智誠 楊" w:date="2021-04-07T21:29:00Z">
              <w:r w:rsidRPr="00086CF9">
                <w:rPr>
                  <w:rFonts w:ascii="標楷體" w:eastAsia="標楷體" w:hAnsi="標楷體" w:hint="eastAsia"/>
                </w:rPr>
                <w:t>疑似洗錢資料變更查詢</w:t>
              </w:r>
            </w:ins>
            <w:del w:id="124" w:author="智誠 楊" w:date="2021-04-07T21:29:00Z">
              <w:r w:rsidRPr="00846B62" w:rsidDel="00605A17">
                <w:rPr>
                  <w:rFonts w:ascii="標楷體" w:eastAsia="標楷體" w:hAnsi="標楷體" w:cs="新細明體" w:hint="eastAsia"/>
                  <w:kern w:val="0"/>
                  <w:lang w:val="zh-TW"/>
                </w:rPr>
                <w:delText>疑似洗錢交易訪談查詢</w:delText>
              </w:r>
            </w:del>
          </w:p>
        </w:tc>
        <w:tc>
          <w:tcPr>
            <w:tcW w:w="284" w:type="dxa"/>
          </w:tcPr>
          <w:p w14:paraId="6856CDD6" w14:textId="2A8B538A" w:rsidR="00605A17" w:rsidRPr="00846B62" w:rsidRDefault="00605A17" w:rsidP="00605A17">
            <w:pPr>
              <w:pStyle w:val="afd"/>
              <w:jc w:val="center"/>
              <w:rPr>
                <w:rFonts w:ascii="標楷體" w:eastAsia="標楷體" w:hAnsi="標楷體"/>
                <w:szCs w:val="24"/>
              </w:rPr>
            </w:pPr>
            <w:ins w:id="125" w:author="智誠 楊" w:date="2021-04-07T21:30:00Z">
              <w:r w:rsidRPr="00846B62">
                <w:rPr>
                  <w:rFonts w:ascii="標楷體" w:eastAsia="標楷體" w:hAnsi="標楷體" w:hint="eastAsia"/>
                  <w:szCs w:val="24"/>
                </w:rPr>
                <w:t>1</w:t>
              </w:r>
            </w:ins>
            <w:del w:id="126" w:author="智誠 楊" w:date="2021-04-07T21:29:00Z">
              <w:r w:rsidRPr="00846B62" w:rsidDel="00605A17">
                <w:rPr>
                  <w:rFonts w:ascii="標楷體" w:eastAsia="標楷體" w:hAnsi="標楷體" w:hint="eastAsia"/>
                  <w:szCs w:val="24"/>
                </w:rPr>
                <w:delText>1</w:delText>
              </w:r>
            </w:del>
          </w:p>
        </w:tc>
        <w:tc>
          <w:tcPr>
            <w:tcW w:w="567" w:type="dxa"/>
          </w:tcPr>
          <w:p w14:paraId="65236AA6" w14:textId="3E10A621" w:rsidR="00605A17" w:rsidRPr="00846B62" w:rsidRDefault="00605A17" w:rsidP="00605A17">
            <w:pPr>
              <w:jc w:val="center"/>
              <w:rPr>
                <w:rFonts w:ascii="標楷體" w:eastAsia="標楷體" w:hAnsi="標楷體"/>
              </w:rPr>
            </w:pPr>
            <w:ins w:id="127" w:author="智誠 楊" w:date="2021-04-07T21:30:00Z">
              <w:r w:rsidRPr="00846B62">
                <w:rPr>
                  <w:rFonts w:ascii="標楷體" w:eastAsia="標楷體" w:hAnsi="標楷體"/>
                </w:rPr>
                <w:t>B</w:t>
              </w:r>
            </w:ins>
            <w:del w:id="128" w:author="智誠 楊" w:date="2021-04-07T21:29:00Z">
              <w:r w:rsidRPr="00846B62" w:rsidDel="00605A17">
                <w:rPr>
                  <w:rFonts w:ascii="標楷體" w:eastAsia="標楷體" w:hAnsi="標楷體"/>
                </w:rPr>
                <w:delText>B</w:delText>
              </w:r>
            </w:del>
          </w:p>
        </w:tc>
        <w:tc>
          <w:tcPr>
            <w:tcW w:w="567" w:type="dxa"/>
          </w:tcPr>
          <w:p w14:paraId="1ABF4F54" w14:textId="1FC22764" w:rsidR="00605A17" w:rsidRPr="00846B62" w:rsidRDefault="00605A17" w:rsidP="00605A17">
            <w:pPr>
              <w:jc w:val="center"/>
              <w:rPr>
                <w:rFonts w:ascii="標楷體" w:eastAsia="標楷體" w:hAnsi="標楷體"/>
              </w:rPr>
            </w:pPr>
            <w:ins w:id="129" w:author="智誠 楊" w:date="2021-04-07T21:30:00Z">
              <w:r w:rsidRPr="00846B62">
                <w:rPr>
                  <w:rFonts w:ascii="標楷體" w:eastAsia="標楷體" w:hAnsi="標楷體"/>
                </w:rPr>
                <w:t>X</w:t>
              </w:r>
            </w:ins>
            <w:del w:id="130" w:author="智誠 楊" w:date="2021-04-07T21:29:00Z">
              <w:r w:rsidRPr="00846B62" w:rsidDel="00605A17">
                <w:rPr>
                  <w:rFonts w:ascii="標楷體" w:eastAsia="標楷體" w:hAnsi="標楷體"/>
                </w:rPr>
                <w:delText>X</w:delText>
              </w:r>
            </w:del>
          </w:p>
        </w:tc>
        <w:tc>
          <w:tcPr>
            <w:tcW w:w="850" w:type="dxa"/>
          </w:tcPr>
          <w:p w14:paraId="38530802" w14:textId="77777777" w:rsidR="00605A17" w:rsidRPr="00846B62" w:rsidRDefault="00605A17" w:rsidP="00605A17">
            <w:pPr>
              <w:pStyle w:val="afd"/>
              <w:jc w:val="center"/>
              <w:rPr>
                <w:rFonts w:ascii="標楷體" w:eastAsia="標楷體" w:hAnsi="標楷體"/>
                <w:szCs w:val="24"/>
              </w:rPr>
            </w:pPr>
          </w:p>
        </w:tc>
        <w:tc>
          <w:tcPr>
            <w:tcW w:w="567" w:type="dxa"/>
          </w:tcPr>
          <w:p w14:paraId="6466FAEF" w14:textId="766DF447" w:rsidR="00605A17" w:rsidRPr="00846B62" w:rsidRDefault="00605A17" w:rsidP="00605A17">
            <w:pPr>
              <w:pStyle w:val="afd"/>
              <w:jc w:val="center"/>
              <w:rPr>
                <w:rFonts w:ascii="標楷體" w:eastAsia="標楷體" w:hAnsi="標楷體"/>
                <w:szCs w:val="24"/>
              </w:rPr>
            </w:pPr>
            <w:ins w:id="131" w:author="智誠 楊" w:date="2021-04-07T21:30:00Z">
              <w:r w:rsidRPr="00846B62">
                <w:rPr>
                  <w:rFonts w:ascii="標楷體" w:eastAsia="標楷體" w:hAnsi="標楷體" w:hint="eastAsia"/>
                  <w:szCs w:val="24"/>
                </w:rPr>
                <w:t>X</w:t>
              </w:r>
            </w:ins>
            <w:del w:id="132" w:author="智誠 楊" w:date="2021-04-07T21:29:00Z">
              <w:r w:rsidRPr="00846B62" w:rsidDel="00605A17">
                <w:rPr>
                  <w:rFonts w:ascii="標楷體" w:eastAsia="標楷體" w:hAnsi="標楷體" w:hint="eastAsia"/>
                  <w:szCs w:val="24"/>
                </w:rPr>
                <w:delText>X</w:delText>
              </w:r>
            </w:del>
          </w:p>
        </w:tc>
        <w:tc>
          <w:tcPr>
            <w:tcW w:w="567" w:type="dxa"/>
          </w:tcPr>
          <w:p w14:paraId="5DB5843B" w14:textId="73413689" w:rsidR="00605A17" w:rsidRPr="00846B62" w:rsidRDefault="00605A17" w:rsidP="00605A17">
            <w:pPr>
              <w:pStyle w:val="afd"/>
              <w:jc w:val="center"/>
              <w:rPr>
                <w:rFonts w:ascii="標楷體" w:eastAsia="標楷體" w:hAnsi="標楷體"/>
                <w:szCs w:val="24"/>
              </w:rPr>
            </w:pPr>
            <w:ins w:id="133" w:author="智誠 楊" w:date="2021-04-07T21:30:00Z">
              <w:r w:rsidRPr="00846B62">
                <w:rPr>
                  <w:rFonts w:ascii="標楷體" w:eastAsia="標楷體" w:hAnsi="標楷體" w:hint="eastAsia"/>
                  <w:szCs w:val="24"/>
                </w:rPr>
                <w:t>X</w:t>
              </w:r>
            </w:ins>
            <w:del w:id="134" w:author="智誠 楊" w:date="2021-04-07T21:29:00Z">
              <w:r w:rsidRPr="00846B62" w:rsidDel="00605A17">
                <w:rPr>
                  <w:rFonts w:ascii="標楷體" w:eastAsia="標楷體" w:hAnsi="標楷體" w:hint="eastAsia"/>
                  <w:szCs w:val="24"/>
                </w:rPr>
                <w:delText>X</w:delText>
              </w:r>
            </w:del>
          </w:p>
        </w:tc>
        <w:tc>
          <w:tcPr>
            <w:tcW w:w="284" w:type="dxa"/>
          </w:tcPr>
          <w:p w14:paraId="179EAA5F" w14:textId="27D61198" w:rsidR="00605A17" w:rsidRPr="00846B62" w:rsidRDefault="00605A17" w:rsidP="00605A17">
            <w:pPr>
              <w:pStyle w:val="afd"/>
              <w:jc w:val="center"/>
              <w:rPr>
                <w:rFonts w:ascii="標楷體" w:eastAsia="標楷體" w:hAnsi="標楷體"/>
                <w:szCs w:val="24"/>
              </w:rPr>
            </w:pPr>
            <w:ins w:id="135" w:author="智誠 楊" w:date="2021-04-07T21:30:00Z">
              <w:r w:rsidRPr="00846B62">
                <w:rPr>
                  <w:rFonts w:ascii="標楷體" w:eastAsia="標楷體" w:hAnsi="標楷體" w:hint="eastAsia"/>
                  <w:szCs w:val="24"/>
                </w:rPr>
                <w:t>X</w:t>
              </w:r>
            </w:ins>
            <w:del w:id="136" w:author="智誠 楊" w:date="2021-04-07T21:29:00Z">
              <w:r w:rsidRPr="00846B62" w:rsidDel="00605A17">
                <w:rPr>
                  <w:rFonts w:ascii="標楷體" w:eastAsia="標楷體" w:hAnsi="標楷體" w:hint="eastAsia"/>
                  <w:szCs w:val="24"/>
                </w:rPr>
                <w:delText>X</w:delText>
              </w:r>
            </w:del>
          </w:p>
        </w:tc>
        <w:tc>
          <w:tcPr>
            <w:tcW w:w="283" w:type="dxa"/>
          </w:tcPr>
          <w:p w14:paraId="3CFAB74F" w14:textId="5A6DB661" w:rsidR="00605A17" w:rsidRPr="00846B62" w:rsidRDefault="00605A17" w:rsidP="00605A17">
            <w:pPr>
              <w:pStyle w:val="afd"/>
              <w:jc w:val="center"/>
              <w:rPr>
                <w:rFonts w:ascii="標楷體" w:eastAsia="標楷體" w:hAnsi="標楷體"/>
                <w:szCs w:val="24"/>
              </w:rPr>
            </w:pPr>
            <w:ins w:id="137" w:author="智誠 楊" w:date="2021-04-07T21:30:00Z">
              <w:r w:rsidRPr="00846B62">
                <w:rPr>
                  <w:rFonts w:ascii="標楷體" w:eastAsia="標楷體" w:hAnsi="標楷體"/>
                  <w:szCs w:val="24"/>
                </w:rPr>
                <w:t>V</w:t>
              </w:r>
            </w:ins>
            <w:del w:id="138" w:author="智誠 楊" w:date="2021-04-07T21:29:00Z">
              <w:r w:rsidRPr="00846B62" w:rsidDel="00605A17">
                <w:rPr>
                  <w:rFonts w:ascii="標楷體" w:eastAsia="標楷體" w:hAnsi="標楷體"/>
                  <w:szCs w:val="24"/>
                </w:rPr>
                <w:delText>V</w:delText>
              </w:r>
            </w:del>
          </w:p>
        </w:tc>
        <w:tc>
          <w:tcPr>
            <w:tcW w:w="288" w:type="dxa"/>
          </w:tcPr>
          <w:p w14:paraId="79571F66" w14:textId="77777777" w:rsidR="00605A17" w:rsidRPr="00846B62" w:rsidRDefault="00605A17" w:rsidP="00605A17">
            <w:pPr>
              <w:pStyle w:val="afd"/>
              <w:jc w:val="center"/>
              <w:rPr>
                <w:rFonts w:ascii="標楷體" w:eastAsia="標楷體" w:hAnsi="標楷體"/>
                <w:szCs w:val="24"/>
              </w:rPr>
            </w:pPr>
          </w:p>
        </w:tc>
      </w:tr>
      <w:tr w:rsidR="00605A17" w:rsidRPr="00846B62" w14:paraId="081E44EC" w14:textId="77777777" w:rsidTr="00C95828">
        <w:trPr>
          <w:tblHeader/>
        </w:trPr>
        <w:tc>
          <w:tcPr>
            <w:tcW w:w="567" w:type="dxa"/>
          </w:tcPr>
          <w:p w14:paraId="5BD19BF0" w14:textId="77777777" w:rsidR="00605A17" w:rsidRDefault="00605A17" w:rsidP="00605A17">
            <w:pPr>
              <w:pStyle w:val="afd"/>
              <w:ind w:left="254"/>
              <w:rPr>
                <w:rFonts w:ascii="標楷體" w:eastAsia="標楷體" w:hAnsi="標楷體"/>
                <w:szCs w:val="24"/>
              </w:rPr>
            </w:pPr>
          </w:p>
        </w:tc>
        <w:tc>
          <w:tcPr>
            <w:tcW w:w="709" w:type="dxa"/>
          </w:tcPr>
          <w:p w14:paraId="13582473"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JCIC報送作業</w:t>
            </w:r>
          </w:p>
        </w:tc>
      </w:tr>
      <w:tr w:rsidR="00605A17" w:rsidRPr="00846B62" w14:paraId="3ABA35A9" w14:textId="77777777" w:rsidTr="00682F64">
        <w:trPr>
          <w:tblHeader/>
        </w:trPr>
        <w:tc>
          <w:tcPr>
            <w:tcW w:w="567" w:type="dxa"/>
          </w:tcPr>
          <w:p w14:paraId="0C46CFB4"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605A17" w:rsidRPr="00846B62" w:rsidRDefault="00605A17" w:rsidP="00605A17">
            <w:pPr>
              <w:pStyle w:val="afd"/>
              <w:jc w:val="center"/>
              <w:rPr>
                <w:rFonts w:ascii="標楷體" w:eastAsia="標楷體" w:hAnsi="標楷體"/>
                <w:szCs w:val="24"/>
              </w:rPr>
            </w:pPr>
          </w:p>
        </w:tc>
        <w:tc>
          <w:tcPr>
            <w:tcW w:w="567" w:type="dxa"/>
          </w:tcPr>
          <w:p w14:paraId="002C96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605A17" w:rsidRPr="00846B62" w:rsidRDefault="00605A17" w:rsidP="00605A17">
            <w:pPr>
              <w:pStyle w:val="afd"/>
              <w:jc w:val="center"/>
              <w:rPr>
                <w:rFonts w:ascii="標楷體" w:eastAsia="標楷體" w:hAnsi="標楷體"/>
                <w:szCs w:val="24"/>
              </w:rPr>
            </w:pPr>
          </w:p>
        </w:tc>
      </w:tr>
      <w:tr w:rsidR="00605A17" w:rsidRPr="00846B62" w14:paraId="5FD3F7A5" w14:textId="77777777" w:rsidTr="00682F64">
        <w:trPr>
          <w:tblHeader/>
        </w:trPr>
        <w:tc>
          <w:tcPr>
            <w:tcW w:w="567" w:type="dxa"/>
          </w:tcPr>
          <w:p w14:paraId="14A973DB"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605A17" w:rsidRPr="00846B62" w:rsidRDefault="00605A17" w:rsidP="00605A17">
            <w:pPr>
              <w:pStyle w:val="afd"/>
              <w:jc w:val="center"/>
              <w:rPr>
                <w:rFonts w:ascii="標楷體" w:eastAsia="標楷體" w:hAnsi="標楷體"/>
                <w:szCs w:val="24"/>
              </w:rPr>
            </w:pPr>
          </w:p>
        </w:tc>
        <w:tc>
          <w:tcPr>
            <w:tcW w:w="567" w:type="dxa"/>
          </w:tcPr>
          <w:p w14:paraId="0C72659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605A17" w:rsidRPr="00846B62" w:rsidRDefault="00605A17" w:rsidP="00605A17">
            <w:pPr>
              <w:pStyle w:val="afd"/>
              <w:jc w:val="center"/>
              <w:rPr>
                <w:rFonts w:ascii="標楷體" w:eastAsia="標楷體" w:hAnsi="標楷體"/>
                <w:szCs w:val="24"/>
              </w:rPr>
            </w:pPr>
          </w:p>
        </w:tc>
      </w:tr>
      <w:tr w:rsidR="00605A17"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605A17" w:rsidRPr="00846B62" w:rsidRDefault="00605A17" w:rsidP="00605A17">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605A17" w:rsidRPr="00846B62" w:rsidRDefault="00605A17" w:rsidP="00605A17">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605A17" w:rsidRPr="00846B62" w:rsidRDefault="00605A17" w:rsidP="00605A17">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77777777" w:rsidR="00645DC6" w:rsidRPr="00B830D9" w:rsidRDefault="00716905" w:rsidP="006F6710">
      <w:pPr>
        <w:pStyle w:val="20"/>
        <w:keepNext w:val="0"/>
        <w:rPr>
          <w:rFonts w:ascii="標楷體" w:hAnsi="標楷體"/>
        </w:rPr>
      </w:pPr>
      <w:bookmarkStart w:id="139"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39"/>
    </w:p>
    <w:p w14:paraId="2AADC064" w14:textId="3568A13E" w:rsidR="00915A20" w:rsidRDefault="00915A20">
      <w:pPr>
        <w:pStyle w:val="3"/>
        <w:numPr>
          <w:ilvl w:val="2"/>
          <w:numId w:val="124"/>
        </w:numPr>
        <w:rPr>
          <w:ins w:id="140" w:author="阿毛" w:date="2021-06-03T10:25:00Z"/>
          <w:rFonts w:ascii="標楷體" w:hAnsi="標楷體"/>
        </w:rPr>
      </w:pPr>
      <w:ins w:id="141" w:author="阿毛" w:date="2021-06-03T10:25:00Z">
        <w:r>
          <w:rPr>
            <w:rFonts w:ascii="標楷體" w:hAnsi="標楷體" w:hint="eastAsia"/>
          </w:rPr>
          <w:t>L8110</w:t>
        </w:r>
      </w:ins>
      <w:ins w:id="142" w:author="阿毛" w:date="2021-06-03T10:26:00Z">
        <w:r>
          <w:rPr>
            <w:rFonts w:ascii="標楷體" w:hAnsi="標楷體" w:hint="eastAsia"/>
          </w:rPr>
          <w:t>產製AML每日有效客戶名單</w:t>
        </w:r>
      </w:ins>
      <w:ins w:id="143" w:author="阿毛" w:date="2021-06-03T15:48:00Z">
        <w:r w:rsidR="00B03CED">
          <w:rPr>
            <w:rFonts w:ascii="標楷體" w:hAnsi="標楷體" w:hint="eastAsia"/>
          </w:rPr>
          <w:t>***</w:t>
        </w:r>
      </w:ins>
    </w:p>
    <w:p w14:paraId="2ED2C095" w14:textId="77777777" w:rsidR="00915A20" w:rsidRPr="00362205" w:rsidRDefault="00915A20" w:rsidP="00915A20">
      <w:pPr>
        <w:pStyle w:val="a"/>
        <w:numPr>
          <w:ilvl w:val="0"/>
          <w:numId w:val="124"/>
        </w:numPr>
        <w:rPr>
          <w:ins w:id="144" w:author="阿毛" w:date="2021-06-03T10:25:00Z"/>
        </w:rPr>
      </w:pPr>
      <w:ins w:id="145" w:author="阿毛" w:date="2021-06-03T10:25:00Z">
        <w:r w:rsidRPr="00362205">
          <w:t>功能說明</w:t>
        </w:r>
      </w:ins>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146" w:author="阿毛" w:date="2021-06-03T17:29:00Z">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933"/>
        <w:tblGridChange w:id="147">
          <w:tblGrid>
            <w:gridCol w:w="1548"/>
            <w:gridCol w:w="7274"/>
          </w:tblGrid>
        </w:tblGridChange>
      </w:tblGrid>
      <w:tr w:rsidR="00915A20" w:rsidRPr="00362205" w14:paraId="4ECE439A" w14:textId="77777777" w:rsidTr="004E0FD5">
        <w:trPr>
          <w:trHeight w:val="277"/>
          <w:ins w:id="148" w:author="阿毛" w:date="2021-06-03T10:25:00Z"/>
          <w:trPrChange w:id="149"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5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6632E50D" w14:textId="77777777" w:rsidR="00915A20" w:rsidRPr="00362205" w:rsidRDefault="00915A20" w:rsidP="00B6788F">
            <w:pPr>
              <w:rPr>
                <w:ins w:id="151" w:author="阿毛" w:date="2021-06-03T10:25:00Z"/>
                <w:rFonts w:ascii="標楷體" w:eastAsia="標楷體" w:hAnsi="標楷體"/>
              </w:rPr>
            </w:pPr>
            <w:ins w:id="152" w:author="阿毛" w:date="2021-06-03T10:25:00Z">
              <w:r w:rsidRPr="00362205">
                <w:rPr>
                  <w:rFonts w:ascii="標楷體" w:eastAsia="標楷體" w:hAnsi="標楷體"/>
                </w:rPr>
                <w:t xml:space="preserve">功能名稱 </w:t>
              </w:r>
            </w:ins>
          </w:p>
        </w:tc>
        <w:tc>
          <w:tcPr>
            <w:tcW w:w="7933" w:type="dxa"/>
            <w:tcBorders>
              <w:top w:val="single" w:sz="8" w:space="0" w:color="000000"/>
              <w:left w:val="single" w:sz="8" w:space="0" w:color="000000"/>
              <w:bottom w:val="single" w:sz="8" w:space="0" w:color="000000"/>
            </w:tcBorders>
            <w:tcPrChange w:id="153" w:author="阿毛" w:date="2021-06-03T17:29:00Z">
              <w:tcPr>
                <w:tcW w:w="7274" w:type="dxa"/>
                <w:tcBorders>
                  <w:top w:val="single" w:sz="8" w:space="0" w:color="000000"/>
                  <w:left w:val="single" w:sz="8" w:space="0" w:color="000000"/>
                  <w:bottom w:val="single" w:sz="8" w:space="0" w:color="000000"/>
                </w:tcBorders>
              </w:tcPr>
            </w:tcPrChange>
          </w:tcPr>
          <w:p w14:paraId="498A0428" w14:textId="3CEA5707" w:rsidR="00915A20" w:rsidRPr="00362205" w:rsidRDefault="00915A20" w:rsidP="00B6788F">
            <w:pPr>
              <w:rPr>
                <w:ins w:id="154" w:author="阿毛" w:date="2021-06-03T10:25:00Z"/>
                <w:rFonts w:ascii="標楷體" w:eastAsia="標楷體" w:hAnsi="標楷體"/>
              </w:rPr>
            </w:pPr>
            <w:ins w:id="155" w:author="阿毛" w:date="2021-06-03T10:29:00Z">
              <w:r>
                <w:rPr>
                  <w:rFonts w:ascii="標楷體" w:eastAsia="標楷體" w:hAnsi="標楷體" w:hint="eastAsia"/>
                </w:rPr>
                <w:t>產製AML</w:t>
              </w:r>
            </w:ins>
            <w:ins w:id="156" w:author="阿毛" w:date="2021-06-03T10:30:00Z">
              <w:r>
                <w:rPr>
                  <w:rFonts w:ascii="標楷體" w:eastAsia="標楷體" w:hAnsi="標楷體" w:hint="eastAsia"/>
                </w:rPr>
                <w:t>每日有效客戶名單</w:t>
              </w:r>
            </w:ins>
          </w:p>
        </w:tc>
      </w:tr>
      <w:tr w:rsidR="00915A20" w:rsidRPr="00362205" w14:paraId="704B49BB" w14:textId="77777777" w:rsidTr="004E0FD5">
        <w:trPr>
          <w:trHeight w:val="277"/>
          <w:ins w:id="157" w:author="阿毛" w:date="2021-06-03T10:25:00Z"/>
          <w:trPrChange w:id="158"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59"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5A045950" w14:textId="77777777" w:rsidR="00915A20" w:rsidRPr="00362205" w:rsidRDefault="00915A20" w:rsidP="00B6788F">
            <w:pPr>
              <w:rPr>
                <w:ins w:id="160" w:author="阿毛" w:date="2021-06-03T10:25:00Z"/>
                <w:rFonts w:ascii="標楷體" w:eastAsia="標楷體" w:hAnsi="標楷體"/>
              </w:rPr>
            </w:pPr>
            <w:ins w:id="161" w:author="阿毛" w:date="2021-06-03T10:25:00Z">
              <w:r w:rsidRPr="00362205">
                <w:rPr>
                  <w:rFonts w:ascii="標楷體" w:eastAsia="標楷體" w:hAnsi="標楷體"/>
                </w:rPr>
                <w:t>進入條件</w:t>
              </w:r>
            </w:ins>
          </w:p>
        </w:tc>
        <w:tc>
          <w:tcPr>
            <w:tcW w:w="7933" w:type="dxa"/>
            <w:tcBorders>
              <w:top w:val="single" w:sz="8" w:space="0" w:color="000000"/>
              <w:left w:val="single" w:sz="8" w:space="0" w:color="000000"/>
              <w:bottom w:val="single" w:sz="8" w:space="0" w:color="000000"/>
            </w:tcBorders>
            <w:tcPrChange w:id="162" w:author="阿毛" w:date="2021-06-03T17:29:00Z">
              <w:tcPr>
                <w:tcW w:w="7274" w:type="dxa"/>
                <w:tcBorders>
                  <w:top w:val="single" w:sz="8" w:space="0" w:color="000000"/>
                  <w:left w:val="single" w:sz="8" w:space="0" w:color="000000"/>
                  <w:bottom w:val="single" w:sz="8" w:space="0" w:color="000000"/>
                </w:tcBorders>
              </w:tcPr>
            </w:tcPrChange>
          </w:tcPr>
          <w:p w14:paraId="73E34141" w14:textId="140D72DD" w:rsidR="00915A20" w:rsidRPr="00362205" w:rsidRDefault="00B03CED" w:rsidP="00B6788F">
            <w:pPr>
              <w:rPr>
                <w:ins w:id="163" w:author="阿毛" w:date="2021-06-03T10:25:00Z"/>
                <w:rFonts w:ascii="標楷體" w:eastAsia="標楷體" w:hAnsi="標楷體"/>
              </w:rPr>
            </w:pPr>
            <w:ins w:id="164" w:author="阿毛" w:date="2021-06-03T15:47:00Z">
              <w:r>
                <w:rPr>
                  <w:rFonts w:ascii="標楷體" w:eastAsia="標楷體" w:hAnsi="標楷體" w:hint="eastAsia"/>
                </w:rPr>
                <w:t>產製AML每日有效客戶名單時</w:t>
              </w:r>
            </w:ins>
          </w:p>
        </w:tc>
      </w:tr>
      <w:tr w:rsidR="00915A20" w:rsidRPr="00362205" w14:paraId="18555A6F" w14:textId="77777777" w:rsidTr="004E0FD5">
        <w:trPr>
          <w:trHeight w:val="773"/>
          <w:ins w:id="165" w:author="阿毛" w:date="2021-06-03T10:25:00Z"/>
          <w:trPrChange w:id="166" w:author="阿毛" w:date="2021-06-03T17: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16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13587329" w14:textId="77777777" w:rsidR="00915A20" w:rsidRPr="00362205" w:rsidRDefault="00915A20" w:rsidP="00B6788F">
            <w:pPr>
              <w:rPr>
                <w:ins w:id="168" w:author="阿毛" w:date="2021-06-03T10:25:00Z"/>
                <w:rFonts w:ascii="標楷體" w:eastAsia="標楷體" w:hAnsi="標楷體"/>
              </w:rPr>
            </w:pPr>
            <w:ins w:id="169" w:author="阿毛" w:date="2021-06-03T10:25:00Z">
              <w:r w:rsidRPr="00362205">
                <w:rPr>
                  <w:rFonts w:ascii="標楷體" w:eastAsia="標楷體" w:hAnsi="標楷體"/>
                </w:rPr>
                <w:t xml:space="preserve">基本流程 </w:t>
              </w:r>
            </w:ins>
          </w:p>
        </w:tc>
        <w:tc>
          <w:tcPr>
            <w:tcW w:w="7933" w:type="dxa"/>
            <w:tcBorders>
              <w:top w:val="single" w:sz="8" w:space="0" w:color="000000"/>
              <w:left w:val="single" w:sz="8" w:space="0" w:color="000000"/>
              <w:bottom w:val="single" w:sz="8" w:space="0" w:color="000000"/>
            </w:tcBorders>
            <w:tcPrChange w:id="170" w:author="阿毛" w:date="2021-06-03T17:29:00Z">
              <w:tcPr>
                <w:tcW w:w="7274" w:type="dxa"/>
                <w:tcBorders>
                  <w:top w:val="single" w:sz="8" w:space="0" w:color="000000"/>
                  <w:left w:val="single" w:sz="8" w:space="0" w:color="000000"/>
                  <w:bottom w:val="single" w:sz="8" w:space="0" w:color="000000"/>
                </w:tcBorders>
              </w:tcPr>
            </w:tcPrChange>
          </w:tcPr>
          <w:p w14:paraId="4346B8D9" w14:textId="6A170418" w:rsidR="00915A20" w:rsidRPr="001561DA" w:rsidRDefault="00915A20" w:rsidP="00B6788F">
            <w:pPr>
              <w:rPr>
                <w:ins w:id="171" w:author="阿毛" w:date="2021-06-03T10:25:00Z"/>
                <w:rFonts w:ascii="標楷體" w:eastAsia="標楷體" w:hAnsi="標楷體"/>
                <w:color w:val="FF0000"/>
                <w:lang w:eastAsia="zh-HK"/>
              </w:rPr>
            </w:pPr>
            <w:ins w:id="172" w:author="阿毛" w:date="2021-06-03T10:25:00Z">
              <w:r>
                <w:rPr>
                  <w:rFonts w:ascii="標楷體" w:eastAsia="標楷體" w:hAnsi="標楷體" w:hint="eastAsia"/>
                </w:rPr>
                <w:t>1.</w:t>
              </w:r>
              <w:r w:rsidRPr="00E8625A">
                <w:rPr>
                  <w:rFonts w:ascii="標楷體" w:eastAsia="標楷體" w:hAnsi="標楷體" w:hint="eastAsia"/>
                  <w:lang w:eastAsia="zh-HK"/>
                </w:rPr>
                <w:t>參考「</w:t>
              </w:r>
            </w:ins>
            <w:ins w:id="173" w:author="張金龍" w:date="2021-06-10T21:37:00Z">
              <w:r w:rsidR="00B6788F">
                <w:rPr>
                  <w:rFonts w:ascii="標楷體" w:eastAsia="標楷體" w:hAnsi="標楷體" w:hint="eastAsia"/>
                  <w:lang w:eastAsia="zh-HK"/>
                </w:rPr>
                <w:t>作業流程</w:t>
              </w:r>
              <w:r w:rsidR="00B6788F">
                <w:rPr>
                  <w:rFonts w:ascii="標楷體" w:eastAsia="標楷體" w:hAnsi="標楷體" w:hint="eastAsia"/>
                </w:rPr>
                <w:t>.AML</w:t>
              </w:r>
              <w:r w:rsidR="00B6788F">
                <w:rPr>
                  <w:rFonts w:ascii="標楷體" w:eastAsia="標楷體" w:hAnsi="標楷體" w:hint="eastAsia"/>
                  <w:lang w:eastAsia="zh-HK"/>
                </w:rPr>
                <w:t>定審作業</w:t>
              </w:r>
            </w:ins>
            <w:ins w:id="174" w:author="阿毛" w:date="2021-06-03T10:25:00Z">
              <w:r w:rsidRPr="00E8625A">
                <w:rPr>
                  <w:rFonts w:ascii="標楷體" w:eastAsia="標楷體" w:hAnsi="標楷體" w:hint="eastAsia"/>
                  <w:lang w:eastAsia="zh-HK"/>
                </w:rPr>
                <w:t>」流程</w:t>
              </w:r>
            </w:ins>
            <w:ins w:id="175" w:author="阿毛" w:date="2021-06-03T10:30:00Z">
              <w:del w:id="176" w:author="張金龍" w:date="2021-06-10T21:37:00Z">
                <w:r w:rsidDel="00B6788F">
                  <w:rPr>
                    <w:rFonts w:ascii="標楷體" w:eastAsia="標楷體" w:hAnsi="標楷體" w:hint="eastAsia"/>
                  </w:rPr>
                  <w:delText>???</w:delText>
                </w:r>
              </w:del>
            </w:ins>
          </w:p>
          <w:p w14:paraId="413B3B0E" w14:textId="4DE6C02B" w:rsidR="00915A20" w:rsidRPr="003D2BFF" w:rsidRDefault="00915A20">
            <w:pPr>
              <w:rPr>
                <w:ins w:id="177" w:author="阿毛" w:date="2021-06-03T10:25:00Z"/>
                <w:rFonts w:ascii="標楷體" w:eastAsia="標楷體" w:hAnsi="標楷體"/>
              </w:rPr>
            </w:pPr>
            <w:ins w:id="178" w:author="阿毛" w:date="2021-06-03T10:25:00Z">
              <w:r w:rsidRPr="00215153">
                <w:rPr>
                  <w:rFonts w:ascii="標楷體" w:eastAsia="標楷體" w:hAnsi="標楷體" w:hint="eastAsia"/>
                </w:rPr>
                <w:t>2.</w:t>
              </w:r>
              <w:r>
                <w:rPr>
                  <w:rFonts w:ascii="標楷體" w:eastAsia="標楷體" w:hAnsi="標楷體" w:hint="eastAsia"/>
                </w:rPr>
                <w:t>維護</w:t>
              </w:r>
            </w:ins>
            <w:ins w:id="179" w:author="阿毛" w:date="2021-06-03T14:43:00Z">
              <w:r w:rsidR="009262EE">
                <w:rPr>
                  <w:rFonts w:ascii="標楷體" w:eastAsia="標楷體" w:hAnsi="標楷體" w:hint="eastAsia"/>
                </w:rPr>
                <w:t>[A</w:t>
              </w:r>
              <w:r w:rsidR="009262EE">
                <w:rPr>
                  <w:rFonts w:ascii="標楷體" w:eastAsia="標楷體" w:hAnsi="標楷體"/>
                </w:rPr>
                <w:t>ML</w:t>
              </w:r>
              <w:r w:rsidR="009262EE">
                <w:rPr>
                  <w:rFonts w:ascii="標楷體" w:eastAsia="標楷體" w:hAnsi="標楷體" w:hint="eastAsia"/>
                </w:rPr>
                <w:t>每日有效客戶名單檔</w:t>
              </w:r>
            </w:ins>
            <w:ins w:id="180" w:author="阿毛" w:date="2021-06-03T10:25:00Z">
              <w:r>
                <w:rPr>
                  <w:rFonts w:ascii="標楷體" w:eastAsia="標楷體" w:hAnsi="標楷體" w:hint="eastAsia"/>
                </w:rPr>
                <w:t>(</w:t>
              </w:r>
            </w:ins>
            <w:proofErr w:type="spellStart"/>
            <w:ins w:id="181" w:author="阿毛" w:date="2021-06-03T14:43:00Z">
              <w:r w:rsidR="009262EE">
                <w:rPr>
                  <w:rFonts w:ascii="標楷體" w:eastAsia="標楷體" w:hAnsi="標楷體" w:hint="eastAsia"/>
                </w:rPr>
                <w:t>AMLCu</w:t>
              </w:r>
              <w:r w:rsidR="009262EE">
                <w:rPr>
                  <w:rFonts w:ascii="標楷體" w:eastAsia="標楷體" w:hAnsi="標楷體"/>
                </w:rPr>
                <w:t>stList</w:t>
              </w:r>
            </w:ins>
            <w:proofErr w:type="spellEnd"/>
            <w:ins w:id="182" w:author="阿毛" w:date="2021-06-03T10:25:00Z">
              <w:r>
                <w:rPr>
                  <w:rFonts w:ascii="標楷體" w:eastAsia="標楷體" w:hAnsi="標楷體"/>
                </w:rPr>
                <w:t>)</w:t>
              </w:r>
            </w:ins>
            <w:ins w:id="183" w:author="阿毛" w:date="2021-06-03T14:43:00Z">
              <w:r w:rsidR="009262EE">
                <w:rPr>
                  <w:rFonts w:ascii="標楷體" w:eastAsia="標楷體" w:hAnsi="標楷體" w:hint="eastAsia"/>
                </w:rPr>
                <w:t>]</w:t>
              </w:r>
            </w:ins>
          </w:p>
        </w:tc>
      </w:tr>
      <w:tr w:rsidR="00915A20" w:rsidRPr="00362205" w14:paraId="0CE0F8F5" w14:textId="77777777" w:rsidTr="004E0FD5">
        <w:trPr>
          <w:trHeight w:val="321"/>
          <w:ins w:id="184" w:author="阿毛" w:date="2021-06-03T10:25:00Z"/>
          <w:trPrChange w:id="185" w:author="阿毛" w:date="2021-06-03T17: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186"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1D7B1FB4" w14:textId="77777777" w:rsidR="00915A20" w:rsidRPr="00362205" w:rsidRDefault="00915A20" w:rsidP="00B6788F">
            <w:pPr>
              <w:rPr>
                <w:ins w:id="187" w:author="阿毛" w:date="2021-06-03T10:25:00Z"/>
                <w:rFonts w:ascii="標楷體" w:eastAsia="標楷體" w:hAnsi="標楷體"/>
              </w:rPr>
            </w:pPr>
            <w:ins w:id="188" w:author="阿毛" w:date="2021-06-03T10:25:00Z">
              <w:r w:rsidRPr="00362205">
                <w:rPr>
                  <w:rFonts w:ascii="標楷體" w:eastAsia="標楷體" w:hAnsi="標楷體"/>
                </w:rPr>
                <w:t>選用流程</w:t>
              </w:r>
            </w:ins>
          </w:p>
        </w:tc>
        <w:tc>
          <w:tcPr>
            <w:tcW w:w="7933" w:type="dxa"/>
            <w:tcBorders>
              <w:top w:val="single" w:sz="8" w:space="0" w:color="000000"/>
              <w:left w:val="single" w:sz="8" w:space="0" w:color="000000"/>
              <w:bottom w:val="single" w:sz="8" w:space="0" w:color="000000"/>
            </w:tcBorders>
            <w:tcPrChange w:id="189" w:author="阿毛" w:date="2021-06-03T17:29:00Z">
              <w:tcPr>
                <w:tcW w:w="7274" w:type="dxa"/>
                <w:tcBorders>
                  <w:top w:val="single" w:sz="8" w:space="0" w:color="000000"/>
                  <w:left w:val="single" w:sz="8" w:space="0" w:color="000000"/>
                  <w:bottom w:val="single" w:sz="8" w:space="0" w:color="000000"/>
                </w:tcBorders>
              </w:tcPr>
            </w:tcPrChange>
          </w:tcPr>
          <w:p w14:paraId="177C0BE4" w14:textId="77777777" w:rsidR="00915A20" w:rsidRPr="00362205" w:rsidRDefault="00915A20" w:rsidP="00B6788F">
            <w:pPr>
              <w:rPr>
                <w:ins w:id="190" w:author="阿毛" w:date="2021-06-03T10:25:00Z"/>
                <w:rFonts w:ascii="標楷體" w:eastAsia="標楷體" w:hAnsi="標楷體"/>
              </w:rPr>
            </w:pPr>
          </w:p>
        </w:tc>
      </w:tr>
      <w:tr w:rsidR="00915A20" w:rsidRPr="00362205" w14:paraId="13C018F3" w14:textId="77777777" w:rsidTr="004E0FD5">
        <w:trPr>
          <w:trHeight w:val="418"/>
          <w:ins w:id="191" w:author="阿毛" w:date="2021-06-03T10:25:00Z"/>
          <w:trPrChange w:id="192" w:author="阿毛" w:date="2021-06-03T17:29: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193"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2DBB7B4A" w14:textId="77777777" w:rsidR="00915A20" w:rsidRPr="00362205" w:rsidRDefault="00915A20" w:rsidP="00B6788F">
            <w:pPr>
              <w:rPr>
                <w:ins w:id="194" w:author="阿毛" w:date="2021-06-03T10:25:00Z"/>
                <w:rFonts w:ascii="標楷體" w:eastAsia="標楷體" w:hAnsi="標楷體"/>
              </w:rPr>
            </w:pPr>
            <w:ins w:id="195" w:author="阿毛" w:date="2021-06-03T10:25:00Z">
              <w:r w:rsidRPr="00362205">
                <w:rPr>
                  <w:rFonts w:ascii="標楷體" w:eastAsia="標楷體" w:hAnsi="標楷體"/>
                </w:rPr>
                <w:t>例外流程</w:t>
              </w:r>
            </w:ins>
          </w:p>
        </w:tc>
        <w:tc>
          <w:tcPr>
            <w:tcW w:w="7933" w:type="dxa"/>
            <w:tcBorders>
              <w:top w:val="single" w:sz="8" w:space="0" w:color="000000"/>
              <w:left w:val="single" w:sz="8" w:space="0" w:color="000000"/>
              <w:bottom w:val="single" w:sz="8" w:space="0" w:color="000000"/>
            </w:tcBorders>
            <w:tcPrChange w:id="196" w:author="阿毛" w:date="2021-06-03T17:29:00Z">
              <w:tcPr>
                <w:tcW w:w="7274" w:type="dxa"/>
                <w:tcBorders>
                  <w:top w:val="single" w:sz="8" w:space="0" w:color="000000"/>
                  <w:left w:val="single" w:sz="8" w:space="0" w:color="000000"/>
                  <w:bottom w:val="single" w:sz="8" w:space="0" w:color="000000"/>
                </w:tcBorders>
              </w:tcPr>
            </w:tcPrChange>
          </w:tcPr>
          <w:p w14:paraId="0C7586C6" w14:textId="77777777" w:rsidR="00915A20" w:rsidRPr="00362205" w:rsidRDefault="00915A20" w:rsidP="00B6788F">
            <w:pPr>
              <w:rPr>
                <w:ins w:id="197" w:author="阿毛" w:date="2021-06-03T10:25:00Z"/>
                <w:rFonts w:ascii="標楷體" w:eastAsia="標楷體" w:hAnsi="標楷體"/>
              </w:rPr>
            </w:pPr>
          </w:p>
        </w:tc>
      </w:tr>
      <w:tr w:rsidR="00915A20" w:rsidRPr="00362205" w14:paraId="2C06FDDC" w14:textId="77777777" w:rsidTr="004E0FD5">
        <w:trPr>
          <w:trHeight w:val="278"/>
          <w:ins w:id="198" w:author="阿毛" w:date="2021-06-03T10:25:00Z"/>
          <w:trPrChange w:id="199"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20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B89CC89" w14:textId="77777777" w:rsidR="00915A20" w:rsidRPr="00362205" w:rsidRDefault="00915A20" w:rsidP="00B6788F">
            <w:pPr>
              <w:rPr>
                <w:ins w:id="201" w:author="阿毛" w:date="2021-06-03T10:25:00Z"/>
                <w:rFonts w:ascii="標楷體" w:eastAsia="標楷體" w:hAnsi="標楷體"/>
              </w:rPr>
            </w:pPr>
            <w:ins w:id="202" w:author="阿毛" w:date="2021-06-03T10:25:00Z">
              <w:r w:rsidRPr="00362205">
                <w:rPr>
                  <w:rFonts w:ascii="標楷體" w:eastAsia="標楷體" w:hAnsi="標楷體"/>
                </w:rPr>
                <w:t xml:space="preserve">執行後狀況 </w:t>
              </w:r>
            </w:ins>
          </w:p>
        </w:tc>
        <w:tc>
          <w:tcPr>
            <w:tcW w:w="7933" w:type="dxa"/>
            <w:tcBorders>
              <w:top w:val="single" w:sz="8" w:space="0" w:color="000000"/>
              <w:left w:val="single" w:sz="8" w:space="0" w:color="000000"/>
              <w:bottom w:val="single" w:sz="8" w:space="0" w:color="000000"/>
            </w:tcBorders>
            <w:tcPrChange w:id="203" w:author="阿毛" w:date="2021-06-03T17:29:00Z">
              <w:tcPr>
                <w:tcW w:w="7274" w:type="dxa"/>
                <w:tcBorders>
                  <w:top w:val="single" w:sz="8" w:space="0" w:color="000000"/>
                  <w:left w:val="single" w:sz="8" w:space="0" w:color="000000"/>
                  <w:bottom w:val="single" w:sz="8" w:space="0" w:color="000000"/>
                </w:tcBorders>
              </w:tcPr>
            </w:tcPrChange>
          </w:tcPr>
          <w:p w14:paraId="7A7E2DD5" w14:textId="77777777" w:rsidR="004A2C98" w:rsidRPr="001561DA" w:rsidRDefault="004A2C98" w:rsidP="004A2C98">
            <w:pPr>
              <w:ind w:left="960" w:hangingChars="400" w:hanging="960"/>
              <w:rPr>
                <w:ins w:id="204" w:author="阿毛" w:date="2021-06-03T16:59:00Z"/>
                <w:rFonts w:ascii="標楷體" w:eastAsia="標楷體" w:hAnsi="標楷體" w:cs="新細明體"/>
              </w:rPr>
            </w:pPr>
            <w:ins w:id="205" w:author="阿毛" w:date="2021-06-03T16:59:00Z">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09C3DAC8" w14:textId="3AD89E0A" w:rsidR="004A2C98" w:rsidRPr="001561DA" w:rsidRDefault="004A2C98">
            <w:pPr>
              <w:ind w:leftChars="125" w:left="300"/>
              <w:rPr>
                <w:ins w:id="206" w:author="阿毛" w:date="2021-06-03T16:59:00Z"/>
                <w:rFonts w:ascii="標楷體" w:eastAsia="標楷體" w:hAnsi="標楷體" w:cs="新細明體"/>
              </w:rPr>
              <w:pPrChange w:id="207" w:author="阿毛" w:date="2021-06-03T16:59:00Z">
                <w:pPr>
                  <w:ind w:leftChars="100" w:left="960" w:hangingChars="300" w:hanging="720"/>
                </w:pPr>
              </w:pPrChange>
            </w:pPr>
            <w:ins w:id="208" w:author="阿毛" w:date="2021-06-03T16:59:00Z">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ins>
          </w:p>
          <w:p w14:paraId="68435E56" w14:textId="21ABD151" w:rsidR="004E0FD5" w:rsidRDefault="004A2C98">
            <w:pPr>
              <w:ind w:leftChars="100" w:left="240" w:firstLineChars="100" w:firstLine="240"/>
              <w:rPr>
                <w:ins w:id="209" w:author="阿毛" w:date="2021-06-03T17:29:00Z"/>
                <w:rFonts w:ascii="標楷體" w:eastAsia="標楷體" w:hAnsi="標楷體" w:cs="新細明體"/>
              </w:rPr>
              <w:pPrChange w:id="210" w:author="阿毛" w:date="2021-06-03T17:29:00Z">
                <w:pPr>
                  <w:ind w:firstLineChars="400" w:firstLine="960"/>
                </w:pPr>
              </w:pPrChange>
            </w:pPr>
            <w:ins w:id="211" w:author="阿毛" w:date="2021-06-03T16:59:00Z">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ins>
          </w:p>
          <w:p w14:paraId="39ACECBE" w14:textId="3BA2F6FC" w:rsidR="004A2C98" w:rsidRPr="001561DA" w:rsidRDefault="004A2C98">
            <w:pPr>
              <w:ind w:firstLineChars="400" w:firstLine="960"/>
              <w:rPr>
                <w:ins w:id="212" w:author="阿毛" w:date="2021-06-03T16:59:00Z"/>
                <w:rFonts w:ascii="標楷體" w:eastAsia="標楷體" w:hAnsi="標楷體"/>
              </w:rPr>
              <w:pPrChange w:id="213" w:author="阿毛" w:date="2021-06-03T16:59:00Z">
                <w:pPr>
                  <w:ind w:firstLineChars="200" w:firstLine="480"/>
                </w:pPr>
              </w:pPrChange>
            </w:pPr>
            <w:ins w:id="214" w:author="阿毛" w:date="2021-06-03T16:59:00Z">
              <w:r>
                <w:rPr>
                  <w:rFonts w:ascii="標楷體" w:eastAsia="標楷體" w:hAnsi="標楷體" w:cs="新細明體" w:hint="eastAsia"/>
                </w:rPr>
                <w:t>為</w:t>
              </w:r>
            </w:ins>
            <w:ins w:id="215" w:author="阿毛" w:date="2021-06-03T17:29:00Z">
              <w:r w:rsidR="004E0FD5">
                <w:rPr>
                  <w:rFonts w:ascii="標楷體" w:eastAsia="標楷體" w:hAnsi="標楷體" w:cs="新細明體" w:hint="eastAsia"/>
                </w:rPr>
                <w:t xml:space="preserve"> </w:t>
              </w:r>
            </w:ins>
            <w:ins w:id="216" w:author="阿毛" w:date="2021-06-03T16:59:00Z">
              <w:r w:rsidRPr="00DF52CB">
                <w:rPr>
                  <w:rFonts w:ascii="標楷體" w:eastAsia="標楷體" w:hAnsi="標楷體"/>
                </w:rPr>
                <w:t>"</w:t>
              </w:r>
              <w:r>
                <w:rPr>
                  <w:rFonts w:ascii="標楷體" w:eastAsia="標楷體" w:hAnsi="標楷體"/>
                </w:rPr>
                <w:t>N</w:t>
              </w:r>
              <w:r w:rsidRPr="00DF52CB">
                <w:rPr>
                  <w:rFonts w:ascii="標楷體" w:eastAsia="標楷體" w:hAnsi="標楷體"/>
                </w:rPr>
                <w:t>"</w:t>
              </w:r>
            </w:ins>
          </w:p>
          <w:p w14:paraId="3A0316CE" w14:textId="246CC034" w:rsidR="004A2C98" w:rsidRPr="001561DA" w:rsidRDefault="004A2C98" w:rsidP="004A2C98">
            <w:pPr>
              <w:ind w:firstLineChars="200" w:firstLine="480"/>
              <w:rPr>
                <w:ins w:id="217" w:author="阿毛" w:date="2021-06-03T16:59:00Z"/>
                <w:rFonts w:ascii="標楷體" w:eastAsia="標楷體" w:hAnsi="標楷體"/>
              </w:rPr>
            </w:pPr>
            <w:ins w:id="218" w:author="阿毛" w:date="2021-06-03T16:59:00Z">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ins>
            <w:ins w:id="219" w:author="阿毛" w:date="2021-06-03T17:58:00Z">
              <w:r w:rsidR="001B4098">
                <w:rPr>
                  <w:rFonts w:ascii="標楷體" w:eastAsia="標楷體" w:hAnsi="標楷體" w:hint="eastAsia"/>
                </w:rPr>
                <w:t>.</w:t>
              </w:r>
              <w:r w:rsidR="001B4098" w:rsidRPr="001561DA">
                <w:rPr>
                  <w:rFonts w:ascii="標楷體" w:eastAsia="標楷體" w:hAnsi="標楷體" w:hint="eastAsia"/>
                </w:rPr>
                <w:t>TxAmt</w:t>
              </w:r>
            </w:ins>
            <w:proofErr w:type="spellEnd"/>
            <w:ins w:id="220" w:author="阿毛" w:date="2021-06-03T16:59:00Z">
              <w:r>
                <w:rPr>
                  <w:rFonts w:ascii="標楷體" w:eastAsia="標楷體" w:hAnsi="標楷體" w:hint="eastAsia"/>
                </w:rPr>
                <w:t>)</w:t>
              </w:r>
              <w:r>
                <w:rPr>
                  <w:rFonts w:ascii="標楷體" w:eastAsia="標楷體" w:hAnsi="標楷體" w:cs="新細明體" w:hint="eastAsia"/>
                </w:rPr>
                <w:t>]</w:t>
              </w:r>
            </w:ins>
          </w:p>
          <w:p w14:paraId="353F39CE" w14:textId="09D7470E" w:rsidR="004A2C98" w:rsidRPr="001561DA" w:rsidRDefault="004A2C98">
            <w:pPr>
              <w:rPr>
                <w:ins w:id="221" w:author="阿毛" w:date="2021-06-03T16:59:00Z"/>
                <w:rFonts w:ascii="標楷體" w:eastAsia="標楷體" w:hAnsi="標楷體"/>
              </w:rPr>
            </w:pPr>
            <w:ins w:id="222" w:author="阿毛" w:date="2021-06-03T16:59:00Z">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ins>
            <w:ins w:id="223" w:author="阿毛" w:date="2021-06-03T17:04:00Z">
              <w:r w:rsidR="00145878">
                <w:rPr>
                  <w:rFonts w:ascii="標楷體" w:eastAsia="標楷體" w:hAnsi="標楷體" w:hint="eastAsia"/>
                </w:rPr>
                <w:t>.</w:t>
              </w:r>
            </w:ins>
            <w:ins w:id="224" w:author="阿毛" w:date="2021-06-03T18:42:00Z">
              <w:r w:rsidR="009B0328">
                <w:rPr>
                  <w:rFonts w:ascii="標楷體" w:eastAsia="標楷體" w:hAnsi="標楷體" w:hint="eastAsia"/>
                </w:rPr>
                <w:t>合計[</w:t>
              </w:r>
              <w:r w:rsidR="009B0328" w:rsidRPr="001561DA">
                <w:rPr>
                  <w:rFonts w:ascii="標楷體" w:eastAsia="標楷體" w:hAnsi="標楷體" w:cs="新細明體" w:hint="eastAsia"/>
                </w:rPr>
                <w:t>交易金額</w:t>
              </w:r>
              <w:r w:rsidR="009B0328" w:rsidRPr="001561DA">
                <w:rPr>
                  <w:rFonts w:ascii="標楷體" w:eastAsia="標楷體" w:hAnsi="標楷體" w:hint="eastAsia"/>
                </w:rPr>
                <w:t>(</w:t>
              </w:r>
              <w:proofErr w:type="spellStart"/>
              <w:r w:rsidR="009B0328" w:rsidRPr="001561DA">
                <w:rPr>
                  <w:rFonts w:ascii="標楷體" w:eastAsia="標楷體" w:hAnsi="標楷體" w:hint="eastAsia"/>
                </w:rPr>
                <w:t>LoanBorTx</w:t>
              </w:r>
              <w:r w:rsidR="009B0328">
                <w:rPr>
                  <w:rFonts w:ascii="標楷體" w:eastAsia="標楷體" w:hAnsi="標楷體" w:hint="eastAsia"/>
                </w:rPr>
                <w:t>.</w:t>
              </w:r>
              <w:r w:rsidR="009B0328" w:rsidRPr="001561DA">
                <w:rPr>
                  <w:rFonts w:ascii="標楷體" w:eastAsia="標楷體" w:hAnsi="標楷體" w:hint="eastAsia"/>
                </w:rPr>
                <w:t>TxAmt</w:t>
              </w:r>
              <w:proofErr w:type="spellEnd"/>
              <w:r w:rsidR="009B0328">
                <w:rPr>
                  <w:rFonts w:ascii="標楷體" w:eastAsia="標楷體" w:hAnsi="標楷體" w:hint="eastAsia"/>
                </w:rPr>
                <w:t>)</w:t>
              </w:r>
              <w:r w:rsidR="009B0328">
                <w:rPr>
                  <w:rFonts w:ascii="標楷體" w:eastAsia="標楷體" w:hAnsi="標楷體" w:cs="新細明體" w:hint="eastAsia"/>
                </w:rPr>
                <w:t xml:space="preserve">] </w:t>
              </w:r>
            </w:ins>
          </w:p>
          <w:p w14:paraId="5092C19B" w14:textId="3670B34C" w:rsidR="009B0328" w:rsidRDefault="004A2C98" w:rsidP="009B0328">
            <w:pPr>
              <w:rPr>
                <w:ins w:id="225" w:author="阿毛" w:date="2021-06-03T18:42:00Z"/>
                <w:rFonts w:ascii="標楷體" w:eastAsia="標楷體" w:hAnsi="標楷體"/>
              </w:rPr>
            </w:pPr>
            <w:ins w:id="226" w:author="阿毛" w:date="2021-06-03T16:59:00Z">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ins>
            <w:ins w:id="227" w:author="阿毛" w:date="2021-06-03T18:42:00Z">
              <w:r w:rsidR="009B0328">
                <w:rPr>
                  <w:rFonts w:ascii="標楷體" w:eastAsia="標楷體" w:hAnsi="標楷體" w:cs="新細明體" w:hint="eastAsia"/>
                </w:rPr>
                <w:t>[</w:t>
              </w:r>
              <w:proofErr w:type="gramEnd"/>
              <w:r w:rsidR="009B0328" w:rsidRPr="001561DA">
                <w:rPr>
                  <w:rFonts w:ascii="標楷體" w:eastAsia="標楷體" w:hAnsi="標楷體" w:cs="新細明體" w:hint="eastAsia"/>
                </w:rPr>
                <w:t>訂正別</w:t>
              </w:r>
              <w:r w:rsidR="009B0328">
                <w:rPr>
                  <w:rFonts w:ascii="標楷體" w:eastAsia="標楷體" w:hAnsi="標楷體" w:cs="新細明體" w:hint="eastAsia"/>
                </w:rPr>
                <w:t>(</w:t>
              </w:r>
              <w:proofErr w:type="spellStart"/>
              <w:r w:rsidR="009B0328" w:rsidRPr="001561DA">
                <w:rPr>
                  <w:rFonts w:ascii="標楷體" w:eastAsia="標楷體" w:hAnsi="標楷體" w:hint="eastAsia"/>
                </w:rPr>
                <w:t>TitaHCode</w:t>
              </w:r>
              <w:proofErr w:type="spellEnd"/>
              <w:r w:rsidR="009B0328">
                <w:rPr>
                  <w:rFonts w:ascii="標楷體" w:eastAsia="標楷體" w:hAnsi="標楷體" w:hint="eastAsia"/>
                </w:rPr>
                <w:t>)]</w:t>
              </w:r>
              <w:r w:rsidR="009B0328" w:rsidRPr="001561DA">
                <w:rPr>
                  <w:rFonts w:ascii="標楷體" w:eastAsia="標楷體" w:hAnsi="標楷體" w:hint="eastAsia"/>
                </w:rPr>
                <w:t xml:space="preserve"> =</w:t>
              </w:r>
              <w:r w:rsidR="009B0328" w:rsidRPr="00145878">
                <w:rPr>
                  <w:rFonts w:ascii="標楷體" w:eastAsia="標楷體" w:hAnsi="標楷體"/>
                </w:rPr>
                <w:t>"</w:t>
              </w:r>
              <w:r w:rsidR="009B0328">
                <w:rPr>
                  <w:rFonts w:ascii="標楷體" w:eastAsia="標楷體" w:hAnsi="標楷體" w:hint="eastAsia"/>
                </w:rPr>
                <w:t>0</w:t>
              </w:r>
              <w:r w:rsidR="009B0328" w:rsidRPr="00145878">
                <w:rPr>
                  <w:rFonts w:ascii="標楷體" w:eastAsia="標楷體" w:hAnsi="標楷體"/>
                </w:rPr>
                <w:t>"</w:t>
              </w:r>
              <w:r w:rsidR="009B0328">
                <w:rPr>
                  <w:rFonts w:ascii="標楷體" w:eastAsia="標楷體" w:hAnsi="標楷體" w:hint="eastAsia"/>
                </w:rPr>
                <w:t xml:space="preserve"> </w:t>
              </w:r>
              <w:r w:rsidR="009B0328" w:rsidRPr="001561DA">
                <w:rPr>
                  <w:rFonts w:ascii="標楷體" w:eastAsia="標楷體" w:hAnsi="標楷體" w:hint="eastAsia"/>
                </w:rPr>
                <w:t>&amp;&amp;</w:t>
              </w:r>
              <w:r w:rsidR="009B0328">
                <w:rPr>
                  <w:rFonts w:ascii="標楷體" w:eastAsia="標楷體" w:hAnsi="標楷體" w:hint="eastAsia"/>
                </w:rPr>
                <w:t xml:space="preserve"> </w:t>
              </w:r>
              <w:r w:rsidR="009B0328">
                <w:rPr>
                  <w:rFonts w:ascii="標楷體" w:eastAsia="標楷體" w:hAnsi="標楷體" w:cs="新細明體" w:hint="eastAsia"/>
                </w:rPr>
                <w:t>[</w:t>
              </w:r>
              <w:r w:rsidR="009B0328" w:rsidRPr="001561DA">
                <w:rPr>
                  <w:rFonts w:ascii="標楷體" w:eastAsia="標楷體" w:hAnsi="標楷體" w:cs="新細明體" w:hint="eastAsia"/>
                </w:rPr>
                <w:t>交易代號</w:t>
              </w:r>
              <w:r w:rsidR="009B0328">
                <w:rPr>
                  <w:rFonts w:ascii="標楷體" w:eastAsia="標楷體" w:hAnsi="標楷體" w:cs="新細明體" w:hint="eastAsia"/>
                </w:rPr>
                <w:t>(</w:t>
              </w:r>
              <w:proofErr w:type="spellStart"/>
              <w:r w:rsidR="009B0328" w:rsidRPr="001561DA">
                <w:rPr>
                  <w:rFonts w:ascii="標楷體" w:eastAsia="標楷體" w:hAnsi="標楷體" w:hint="eastAsia"/>
                </w:rPr>
                <w:t>TitaTxCd</w:t>
              </w:r>
              <w:proofErr w:type="spellEnd"/>
              <w:r w:rsidR="009B0328">
                <w:rPr>
                  <w:rFonts w:ascii="標楷體" w:eastAsia="標楷體" w:hAnsi="標楷體" w:hint="eastAsia"/>
                </w:rPr>
                <w:t>)]</w:t>
              </w:r>
              <w:r w:rsidR="009B0328" w:rsidRPr="001561DA">
                <w:rPr>
                  <w:rFonts w:ascii="標楷體" w:eastAsia="標楷體" w:hAnsi="標楷體" w:hint="eastAsia"/>
                </w:rPr>
                <w:t xml:space="preserve"> =</w:t>
              </w:r>
              <w:r w:rsidR="009B0328" w:rsidRPr="00145878">
                <w:rPr>
                  <w:rFonts w:ascii="標楷體" w:eastAsia="標楷體" w:hAnsi="標楷體"/>
                </w:rPr>
                <w:t>"</w:t>
              </w:r>
              <w:r w:rsidR="009B0328" w:rsidRPr="001561DA">
                <w:rPr>
                  <w:rFonts w:ascii="標楷體" w:eastAsia="標楷體" w:hAnsi="標楷體" w:hint="eastAsia"/>
                </w:rPr>
                <w:t>L3200</w:t>
              </w:r>
              <w:r w:rsidR="009B0328" w:rsidRPr="00145878">
                <w:rPr>
                  <w:rFonts w:ascii="標楷體" w:eastAsia="標楷體" w:hAnsi="標楷體"/>
                </w:rPr>
                <w:t>"</w:t>
              </w:r>
            </w:ins>
          </w:p>
          <w:p w14:paraId="291A4754" w14:textId="77777777" w:rsidR="009B0328" w:rsidRDefault="009B0328" w:rsidP="009B0328">
            <w:pPr>
              <w:rPr>
                <w:ins w:id="228" w:author="阿毛" w:date="2021-06-03T18:42:00Z"/>
                <w:rFonts w:ascii="標楷體" w:eastAsia="標楷體" w:hAnsi="標楷體"/>
              </w:rPr>
            </w:pPr>
            <w:ins w:id="229" w:author="阿毛" w:date="2021-06-03T18:42:00Z">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ins>
          </w:p>
          <w:p w14:paraId="55996369" w14:textId="6D430CCF" w:rsidR="004A2C98" w:rsidRPr="009B0328" w:rsidRDefault="009B0328" w:rsidP="004A2C98">
            <w:pPr>
              <w:rPr>
                <w:ins w:id="230" w:author="阿毛" w:date="2021-06-03T16:59:00Z"/>
                <w:rFonts w:ascii="標楷體" w:eastAsia="標楷體" w:hAnsi="標楷體"/>
              </w:rPr>
            </w:pPr>
            <w:ins w:id="231" w:author="阿毛" w:date="2021-06-03T18:42:00Z">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spellStart"/>
              <w:proofErr w:type="gramEnd"/>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ins>
          </w:p>
          <w:p w14:paraId="735B2993" w14:textId="77777777" w:rsidR="00145878" w:rsidRDefault="004A2C98" w:rsidP="004A2C98">
            <w:pPr>
              <w:ind w:left="960" w:hangingChars="400" w:hanging="960"/>
              <w:rPr>
                <w:ins w:id="232" w:author="阿毛" w:date="2021-06-03T16:59:00Z"/>
                <w:rFonts w:ascii="標楷體" w:eastAsia="標楷體" w:hAnsi="標楷體" w:cs="新細明體"/>
              </w:rPr>
            </w:pPr>
            <w:ins w:id="233" w:author="阿毛" w:date="2021-06-03T16:59:00Z">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7887893C" w14:textId="71660F05" w:rsidR="004A2C98" w:rsidRPr="001561DA" w:rsidRDefault="004A2C98">
            <w:pPr>
              <w:ind w:firstLineChars="100" w:firstLine="240"/>
              <w:rPr>
                <w:ins w:id="234" w:author="阿毛" w:date="2021-06-03T16:59:00Z"/>
                <w:rFonts w:ascii="標楷體" w:eastAsia="標楷體" w:hAnsi="標楷體" w:cs="新細明體"/>
              </w:rPr>
              <w:pPrChange w:id="235" w:author="阿毛" w:date="2021-06-03T16:59:00Z">
                <w:pPr>
                  <w:ind w:left="960" w:hangingChars="400" w:hanging="960"/>
                </w:pPr>
              </w:pPrChange>
            </w:pPr>
            <w:ins w:id="236" w:author="阿毛" w:date="2021-06-03T16:59:00Z">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ins>
          </w:p>
          <w:p w14:paraId="02A8B7B0" w14:textId="77777777" w:rsidR="004A2C98" w:rsidRPr="001561DA" w:rsidRDefault="004A2C98" w:rsidP="004A2C98">
            <w:pPr>
              <w:ind w:left="960" w:hangingChars="400" w:hanging="960"/>
              <w:rPr>
                <w:ins w:id="237" w:author="阿毛" w:date="2021-06-03T16:59:00Z"/>
                <w:rFonts w:ascii="標楷體" w:eastAsia="標楷體" w:hAnsi="標楷體" w:cs="新細明體"/>
              </w:rPr>
            </w:pPr>
            <w:ins w:id="238" w:author="阿毛" w:date="2021-06-03T16:59:00Z">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1F0C0662" w14:textId="57CB99C4" w:rsidR="009B0328" w:rsidRDefault="004A2C98">
            <w:pPr>
              <w:ind w:leftChars="100" w:left="240"/>
              <w:rPr>
                <w:ins w:id="239" w:author="阿毛" w:date="2021-06-03T18:46:00Z"/>
                <w:rFonts w:ascii="標楷體" w:eastAsia="標楷體" w:hAnsi="標楷體"/>
              </w:rPr>
            </w:pPr>
            <w:proofErr w:type="gramStart"/>
            <w:ins w:id="240" w:author="阿毛" w:date="2021-06-03T16:59:00Z">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ins>
          </w:p>
          <w:p w14:paraId="1D9B9C34" w14:textId="117ED533" w:rsidR="004A2C98" w:rsidRPr="00B6788F" w:rsidRDefault="004A2C98">
            <w:pPr>
              <w:ind w:leftChars="100" w:left="240"/>
              <w:rPr>
                <w:ins w:id="241" w:author="阿毛" w:date="2021-06-03T16:59:00Z"/>
                <w:rFonts w:ascii="標楷體" w:eastAsia="標楷體" w:hAnsi="標楷體"/>
              </w:rPr>
            </w:pPr>
            <w:ins w:id="242" w:author="阿毛" w:date="2021-06-03T16:59:00Z">
              <w:r w:rsidRPr="001561DA">
                <w:rPr>
                  <w:rFonts w:ascii="標楷體" w:eastAsia="標楷體" w:hAnsi="標楷體" w:cs="新細明體" w:hint="eastAsia"/>
                </w:rPr>
                <w:t>資料產生日</w:t>
              </w:r>
            </w:ins>
            <w:ins w:id="243" w:author="阿毛" w:date="2021-06-03T18:46:00Z">
              <w:r w:rsidR="009B0328">
                <w:rPr>
                  <w:rFonts w:ascii="標楷體" w:eastAsia="標楷體" w:hAnsi="標楷體" w:cs="新細明體" w:hint="eastAsia"/>
                </w:rPr>
                <w:t>]</w:t>
              </w:r>
            </w:ins>
            <w:ins w:id="244" w:author="阿毛" w:date="2021-06-03T16:59:00Z">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ins>
          </w:p>
          <w:p w14:paraId="00788EB2" w14:textId="5B331FDE" w:rsidR="00915A20" w:rsidRPr="001561DA" w:rsidRDefault="00915A20" w:rsidP="00B6788F">
            <w:pPr>
              <w:ind w:left="240" w:hangingChars="100" w:hanging="240"/>
              <w:rPr>
                <w:ins w:id="245" w:author="阿毛" w:date="2021-06-03T10:25:00Z"/>
                <w:rFonts w:ascii="標楷體" w:eastAsia="標楷體" w:hAnsi="標楷體" w:cs="Arial"/>
                <w:kern w:val="0"/>
              </w:rPr>
            </w:pPr>
            <w:ins w:id="246" w:author="阿毛" w:date="2021-06-03T10:25:00Z">
              <w:r w:rsidRPr="007A39A9">
                <w:rPr>
                  <w:rFonts w:ascii="標楷體" w:eastAsia="標楷體" w:hAnsi="標楷體" w:hint="eastAsia"/>
                </w:rPr>
                <w:t xml:space="preserve">                                                                                    </w:t>
              </w:r>
            </w:ins>
          </w:p>
        </w:tc>
      </w:tr>
      <w:tr w:rsidR="00915A20" w:rsidRPr="00596E66" w14:paraId="55BE7A5F" w14:textId="77777777" w:rsidTr="004E0FD5">
        <w:trPr>
          <w:trHeight w:val="358"/>
          <w:ins w:id="247" w:author="阿毛" w:date="2021-06-03T10:25:00Z"/>
          <w:trPrChange w:id="248" w:author="阿毛" w:date="2021-06-03T17: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249"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2345A76F" w14:textId="77777777" w:rsidR="00915A20" w:rsidRPr="00362205" w:rsidRDefault="00915A20" w:rsidP="00B6788F">
            <w:pPr>
              <w:rPr>
                <w:ins w:id="250" w:author="阿毛" w:date="2021-06-03T10:25:00Z"/>
                <w:rFonts w:ascii="標楷體" w:eastAsia="標楷體" w:hAnsi="標楷體"/>
              </w:rPr>
            </w:pPr>
            <w:ins w:id="251" w:author="阿毛" w:date="2021-06-03T10:25:00Z">
              <w:r w:rsidRPr="00362205">
                <w:rPr>
                  <w:rFonts w:ascii="標楷體" w:eastAsia="標楷體" w:hAnsi="標楷體"/>
                </w:rPr>
                <w:t>特別需求</w:t>
              </w:r>
            </w:ins>
          </w:p>
        </w:tc>
        <w:tc>
          <w:tcPr>
            <w:tcW w:w="7933" w:type="dxa"/>
            <w:tcBorders>
              <w:top w:val="single" w:sz="8" w:space="0" w:color="000000"/>
              <w:left w:val="single" w:sz="8" w:space="0" w:color="000000"/>
              <w:bottom w:val="single" w:sz="8" w:space="0" w:color="000000"/>
            </w:tcBorders>
            <w:tcPrChange w:id="252" w:author="阿毛" w:date="2021-06-03T17:29:00Z">
              <w:tcPr>
                <w:tcW w:w="7274" w:type="dxa"/>
                <w:tcBorders>
                  <w:top w:val="single" w:sz="8" w:space="0" w:color="000000"/>
                  <w:left w:val="single" w:sz="8" w:space="0" w:color="000000"/>
                  <w:bottom w:val="single" w:sz="8" w:space="0" w:color="000000"/>
                </w:tcBorders>
              </w:tcPr>
            </w:tcPrChange>
          </w:tcPr>
          <w:p w14:paraId="0A4009A3" w14:textId="61B369B6" w:rsidR="00915A20" w:rsidRPr="00596E66" w:rsidRDefault="00B03CED" w:rsidP="00B6788F">
            <w:pPr>
              <w:ind w:left="240" w:hangingChars="100" w:hanging="240"/>
              <w:rPr>
                <w:ins w:id="253" w:author="阿毛" w:date="2021-06-03T10:25:00Z"/>
                <w:rFonts w:ascii="標楷體" w:eastAsia="標楷體" w:hAnsi="標楷體"/>
                <w:color w:val="222222"/>
              </w:rPr>
            </w:pPr>
            <w:ins w:id="254" w:author="阿毛" w:date="2021-06-03T15:53:00Z">
              <w:r>
                <w:rPr>
                  <w:rFonts w:ascii="標楷體" w:eastAsia="標楷體" w:hAnsi="標楷體" w:hint="eastAsia"/>
                  <w:color w:val="222222"/>
                </w:rPr>
                <w:t>1.</w:t>
              </w:r>
              <w:proofErr w:type="gramStart"/>
              <w:r>
                <w:rPr>
                  <w:rFonts w:ascii="標楷體" w:eastAsia="標楷體" w:hAnsi="標楷體" w:hint="eastAsia"/>
                  <w:color w:val="222222"/>
                </w:rPr>
                <w:t>此為排程</w:t>
              </w:r>
              <w:proofErr w:type="gramEnd"/>
              <w:r>
                <w:rPr>
                  <w:rFonts w:ascii="標楷體" w:eastAsia="標楷體" w:hAnsi="標楷體" w:hint="eastAsia"/>
                  <w:color w:val="222222"/>
                </w:rPr>
                <w:t>交易</w:t>
              </w:r>
            </w:ins>
          </w:p>
        </w:tc>
      </w:tr>
      <w:tr w:rsidR="00915A20" w:rsidRPr="00362205" w14:paraId="6D80F805" w14:textId="77777777" w:rsidTr="004E0FD5">
        <w:trPr>
          <w:trHeight w:val="278"/>
          <w:ins w:id="255" w:author="阿毛" w:date="2021-06-03T10:25:00Z"/>
          <w:trPrChange w:id="256"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25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07696548" w14:textId="77777777" w:rsidR="00915A20" w:rsidRPr="00362205" w:rsidRDefault="00915A20" w:rsidP="00B6788F">
            <w:pPr>
              <w:rPr>
                <w:ins w:id="258" w:author="阿毛" w:date="2021-06-03T10:25:00Z"/>
                <w:rFonts w:ascii="標楷體" w:eastAsia="標楷體" w:hAnsi="標楷體"/>
              </w:rPr>
            </w:pPr>
            <w:ins w:id="259" w:author="阿毛" w:date="2021-06-03T10:25:00Z">
              <w:r w:rsidRPr="00362205">
                <w:rPr>
                  <w:rFonts w:ascii="標楷體" w:eastAsia="標楷體" w:hAnsi="標楷體"/>
                </w:rPr>
                <w:t xml:space="preserve">參考 </w:t>
              </w:r>
            </w:ins>
          </w:p>
        </w:tc>
        <w:tc>
          <w:tcPr>
            <w:tcW w:w="7933" w:type="dxa"/>
            <w:tcBorders>
              <w:top w:val="single" w:sz="8" w:space="0" w:color="000000"/>
              <w:left w:val="single" w:sz="8" w:space="0" w:color="000000"/>
              <w:bottom w:val="single" w:sz="8" w:space="0" w:color="000000"/>
            </w:tcBorders>
            <w:tcPrChange w:id="260" w:author="阿毛" w:date="2021-06-03T17:29:00Z">
              <w:tcPr>
                <w:tcW w:w="7274" w:type="dxa"/>
                <w:tcBorders>
                  <w:top w:val="single" w:sz="8" w:space="0" w:color="000000"/>
                  <w:left w:val="single" w:sz="8" w:space="0" w:color="000000"/>
                  <w:bottom w:val="single" w:sz="8" w:space="0" w:color="000000"/>
                </w:tcBorders>
              </w:tcPr>
            </w:tcPrChange>
          </w:tcPr>
          <w:p w14:paraId="715F3BAB" w14:textId="77777777" w:rsidR="00915A20" w:rsidRPr="00362205" w:rsidRDefault="00915A20" w:rsidP="00B6788F">
            <w:pPr>
              <w:rPr>
                <w:ins w:id="261" w:author="阿毛" w:date="2021-06-03T10:25:00Z"/>
                <w:rFonts w:ascii="標楷體" w:eastAsia="標楷體" w:hAnsi="標楷體"/>
              </w:rPr>
            </w:pPr>
          </w:p>
        </w:tc>
      </w:tr>
    </w:tbl>
    <w:p w14:paraId="07B7BD0C" w14:textId="77777777" w:rsidR="00915A20" w:rsidRPr="00362205" w:rsidRDefault="00915A20" w:rsidP="00915A20">
      <w:pPr>
        <w:rPr>
          <w:ins w:id="262" w:author="阿毛" w:date="2021-06-03T10:25:00Z"/>
          <w:rFonts w:ascii="標楷體" w:eastAsia="標楷體" w:hAnsi="標楷體"/>
        </w:rPr>
      </w:pPr>
    </w:p>
    <w:p w14:paraId="2EDC381F" w14:textId="77777777" w:rsidR="00915A20" w:rsidRPr="005F1722" w:rsidRDefault="00915A20" w:rsidP="00915A20">
      <w:pPr>
        <w:pStyle w:val="a"/>
        <w:numPr>
          <w:ilvl w:val="0"/>
          <w:numId w:val="124"/>
        </w:numPr>
        <w:rPr>
          <w:ins w:id="263" w:author="阿毛" w:date="2021-06-03T10:25:00Z"/>
        </w:rPr>
      </w:pPr>
      <w:ins w:id="264" w:author="阿毛" w:date="2021-06-03T10:25: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
      <w:tblGrid>
        <w:gridCol w:w="952"/>
        <w:gridCol w:w="3118"/>
        <w:gridCol w:w="3828"/>
      </w:tblGrid>
      <w:tr w:rsidR="00915A20" w:rsidRPr="0022279A" w14:paraId="546B5EAF" w14:textId="77777777" w:rsidTr="00B6788F">
        <w:trPr>
          <w:ins w:id="265" w:author="阿毛" w:date="2021-06-03T10:25:00Z"/>
        </w:trPr>
        <w:tc>
          <w:tcPr>
            <w:tcW w:w="952" w:type="dxa"/>
            <w:shd w:val="clear" w:color="auto" w:fill="D9D9D9" w:themeFill="background1" w:themeFillShade="D9"/>
          </w:tcPr>
          <w:p w14:paraId="5161D108" w14:textId="77777777" w:rsidR="00915A20" w:rsidRPr="0022279A" w:rsidRDefault="00915A20" w:rsidP="00B6788F">
            <w:pPr>
              <w:jc w:val="center"/>
              <w:rPr>
                <w:ins w:id="266" w:author="阿毛" w:date="2021-06-03T10:25:00Z"/>
                <w:rFonts w:ascii="標楷體" w:eastAsia="標楷體" w:hAnsi="標楷體"/>
              </w:rPr>
            </w:pPr>
            <w:ins w:id="267" w:author="阿毛" w:date="2021-06-03T10:25: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309CFC98" w14:textId="77777777" w:rsidR="00915A20" w:rsidRPr="0022279A" w:rsidRDefault="00915A20" w:rsidP="00B6788F">
            <w:pPr>
              <w:jc w:val="center"/>
              <w:rPr>
                <w:ins w:id="268" w:author="阿毛" w:date="2021-06-03T10:25:00Z"/>
                <w:rFonts w:ascii="標楷體" w:eastAsia="標楷體" w:hAnsi="標楷體"/>
              </w:rPr>
            </w:pPr>
            <w:ins w:id="269" w:author="阿毛" w:date="2021-06-03T10:25: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11932126" w14:textId="77777777" w:rsidR="00915A20" w:rsidRPr="0022279A" w:rsidRDefault="00915A20" w:rsidP="00B6788F">
            <w:pPr>
              <w:jc w:val="center"/>
              <w:rPr>
                <w:ins w:id="270" w:author="阿毛" w:date="2021-06-03T10:25:00Z"/>
                <w:rFonts w:ascii="標楷體" w:eastAsia="標楷體" w:hAnsi="標楷體"/>
              </w:rPr>
            </w:pPr>
            <w:ins w:id="271" w:author="阿毛" w:date="2021-06-03T10:25:00Z">
              <w:r w:rsidRPr="0022279A">
                <w:rPr>
                  <w:rFonts w:ascii="標楷體" w:eastAsia="標楷體" w:hAnsi="標楷體" w:hint="eastAsia"/>
                  <w:lang w:eastAsia="zh-HK"/>
                </w:rPr>
                <w:t>說明</w:t>
              </w:r>
            </w:ins>
          </w:p>
        </w:tc>
      </w:tr>
      <w:tr w:rsidR="00915A20" w:rsidRPr="0022279A" w14:paraId="2F6221C5" w14:textId="77777777" w:rsidTr="00B6788F">
        <w:trPr>
          <w:ins w:id="272" w:author="阿毛" w:date="2021-06-03T10:25:00Z"/>
        </w:trPr>
        <w:tc>
          <w:tcPr>
            <w:tcW w:w="952" w:type="dxa"/>
          </w:tcPr>
          <w:p w14:paraId="361C3C09" w14:textId="77777777" w:rsidR="00915A20" w:rsidRPr="0022279A" w:rsidRDefault="00915A20" w:rsidP="00B6788F">
            <w:pPr>
              <w:jc w:val="center"/>
              <w:rPr>
                <w:ins w:id="273" w:author="阿毛" w:date="2021-06-03T10:25:00Z"/>
                <w:rFonts w:ascii="標楷體" w:eastAsia="標楷體" w:hAnsi="標楷體"/>
              </w:rPr>
            </w:pPr>
            <w:ins w:id="274" w:author="阿毛" w:date="2021-06-03T10:25:00Z">
              <w:r w:rsidRPr="0022279A">
                <w:rPr>
                  <w:rFonts w:ascii="標楷體" w:eastAsia="標楷體" w:hAnsi="標楷體" w:hint="eastAsia"/>
                </w:rPr>
                <w:t>1</w:t>
              </w:r>
            </w:ins>
          </w:p>
        </w:tc>
        <w:tc>
          <w:tcPr>
            <w:tcW w:w="3118" w:type="dxa"/>
          </w:tcPr>
          <w:p w14:paraId="743804A6" w14:textId="3B4577BD" w:rsidR="00915A20" w:rsidRPr="0022279A" w:rsidRDefault="00705FC5" w:rsidP="00B6788F">
            <w:pPr>
              <w:rPr>
                <w:ins w:id="275" w:author="阿毛" w:date="2021-06-03T10:25:00Z"/>
                <w:rFonts w:ascii="標楷體" w:eastAsia="標楷體" w:hAnsi="標楷體"/>
              </w:rPr>
            </w:pPr>
            <w:proofErr w:type="spellStart"/>
            <w:ins w:id="276" w:author="阿毛" w:date="2021-06-03T11:49:00Z">
              <w:r>
                <w:rPr>
                  <w:rFonts w:ascii="標楷體" w:eastAsia="標楷體" w:hAnsi="標楷體" w:hint="eastAsia"/>
                </w:rPr>
                <w:t>AMLCu</w:t>
              </w:r>
              <w:r>
                <w:rPr>
                  <w:rFonts w:ascii="標楷體" w:eastAsia="標楷體" w:hAnsi="標楷體"/>
                </w:rPr>
                <w:t>stList</w:t>
              </w:r>
            </w:ins>
            <w:proofErr w:type="spellEnd"/>
          </w:p>
        </w:tc>
        <w:tc>
          <w:tcPr>
            <w:tcW w:w="3828" w:type="dxa"/>
          </w:tcPr>
          <w:p w14:paraId="24175D47" w14:textId="642EF854" w:rsidR="00915A20" w:rsidRPr="0022279A" w:rsidRDefault="00705FC5" w:rsidP="00B6788F">
            <w:pPr>
              <w:rPr>
                <w:ins w:id="277" w:author="阿毛" w:date="2021-06-03T10:25:00Z"/>
                <w:rFonts w:ascii="標楷體" w:eastAsia="標楷體" w:hAnsi="標楷體"/>
              </w:rPr>
            </w:pPr>
            <w:ins w:id="278" w:author="阿毛" w:date="2021-06-03T11:49:00Z">
              <w:r>
                <w:rPr>
                  <w:rFonts w:ascii="標楷體" w:eastAsia="標楷體" w:hAnsi="標楷體" w:hint="eastAsia"/>
                </w:rPr>
                <w:t>A</w:t>
              </w:r>
              <w:r>
                <w:rPr>
                  <w:rFonts w:ascii="標楷體" w:eastAsia="標楷體" w:hAnsi="標楷體"/>
                </w:rPr>
                <w:t>ML</w:t>
              </w:r>
            </w:ins>
            <w:ins w:id="279" w:author="阿毛" w:date="2021-06-03T11:50:00Z">
              <w:r>
                <w:rPr>
                  <w:rFonts w:ascii="標楷體" w:eastAsia="標楷體" w:hAnsi="標楷體" w:hint="eastAsia"/>
                </w:rPr>
                <w:t>每日有效客戶名單</w:t>
              </w:r>
            </w:ins>
            <w:ins w:id="280" w:author="阿毛" w:date="2021-06-03T14:42:00Z">
              <w:r w:rsidR="009262EE">
                <w:rPr>
                  <w:rFonts w:ascii="標楷體" w:eastAsia="標楷體" w:hAnsi="標楷體" w:hint="eastAsia"/>
                </w:rPr>
                <w:t>檔</w:t>
              </w:r>
            </w:ins>
          </w:p>
        </w:tc>
      </w:tr>
      <w:tr w:rsidR="00705FC5" w:rsidRPr="0022279A" w14:paraId="721D3D68" w14:textId="77777777" w:rsidTr="00B6788F">
        <w:trPr>
          <w:ins w:id="281" w:author="阿毛" w:date="2021-06-03T10:25:00Z"/>
        </w:trPr>
        <w:tc>
          <w:tcPr>
            <w:tcW w:w="952" w:type="dxa"/>
          </w:tcPr>
          <w:p w14:paraId="62B64626" w14:textId="4180D240" w:rsidR="00705FC5" w:rsidRPr="0022279A" w:rsidRDefault="009262EE" w:rsidP="00705FC5">
            <w:pPr>
              <w:jc w:val="center"/>
              <w:rPr>
                <w:ins w:id="282" w:author="阿毛" w:date="2021-06-03T10:25:00Z"/>
                <w:rFonts w:ascii="標楷體" w:eastAsia="標楷體" w:hAnsi="標楷體"/>
              </w:rPr>
            </w:pPr>
            <w:ins w:id="283" w:author="阿毛" w:date="2021-06-03T14:43:00Z">
              <w:r>
                <w:rPr>
                  <w:rFonts w:ascii="標楷體" w:eastAsia="標楷體" w:hAnsi="標楷體" w:hint="eastAsia"/>
                </w:rPr>
                <w:t>2</w:t>
              </w:r>
            </w:ins>
          </w:p>
        </w:tc>
        <w:tc>
          <w:tcPr>
            <w:tcW w:w="3118" w:type="dxa"/>
          </w:tcPr>
          <w:p w14:paraId="05AE19DE" w14:textId="3A5927D0" w:rsidR="00705FC5" w:rsidRPr="0022279A" w:rsidRDefault="00705FC5" w:rsidP="00705FC5">
            <w:pPr>
              <w:rPr>
                <w:ins w:id="284" w:author="阿毛" w:date="2021-06-03T10:25:00Z"/>
                <w:rFonts w:ascii="標楷體" w:eastAsia="標楷體" w:hAnsi="標楷體"/>
              </w:rPr>
            </w:pPr>
            <w:proofErr w:type="spellStart"/>
            <w:ins w:id="285" w:author="阿毛" w:date="2021-06-03T11:49:00Z">
              <w:r>
                <w:rPr>
                  <w:rFonts w:ascii="標楷體" w:eastAsia="標楷體" w:hAnsi="標楷體" w:hint="eastAsia"/>
                </w:rPr>
                <w:t>F</w:t>
              </w:r>
              <w:r>
                <w:rPr>
                  <w:rFonts w:ascii="標楷體" w:eastAsia="標楷體" w:hAnsi="標楷體"/>
                </w:rPr>
                <w:t>acProd</w:t>
              </w:r>
            </w:ins>
            <w:proofErr w:type="spellEnd"/>
          </w:p>
        </w:tc>
        <w:tc>
          <w:tcPr>
            <w:tcW w:w="3828" w:type="dxa"/>
          </w:tcPr>
          <w:p w14:paraId="03230902" w14:textId="70B32EF8" w:rsidR="00705FC5" w:rsidRPr="0022279A" w:rsidRDefault="009262EE" w:rsidP="00705FC5">
            <w:pPr>
              <w:rPr>
                <w:ins w:id="286" w:author="阿毛" w:date="2021-06-03T10:25:00Z"/>
                <w:rFonts w:ascii="標楷體" w:eastAsia="標楷體" w:hAnsi="標楷體"/>
              </w:rPr>
            </w:pPr>
            <w:ins w:id="287" w:author="阿毛" w:date="2021-06-03T14:43:00Z">
              <w:r>
                <w:rPr>
                  <w:rFonts w:ascii="標楷體" w:eastAsia="標楷體" w:hAnsi="標楷體" w:hint="eastAsia"/>
                </w:rPr>
                <w:t>商品參數主檔</w:t>
              </w:r>
            </w:ins>
          </w:p>
        </w:tc>
      </w:tr>
      <w:tr w:rsidR="00705FC5" w:rsidRPr="0022279A" w14:paraId="645066AB" w14:textId="77777777" w:rsidTr="00B6788F">
        <w:trPr>
          <w:ins w:id="288" w:author="阿毛" w:date="2021-06-03T11:21:00Z"/>
        </w:trPr>
        <w:tc>
          <w:tcPr>
            <w:tcW w:w="952" w:type="dxa"/>
          </w:tcPr>
          <w:p w14:paraId="033710A3" w14:textId="764ACB49" w:rsidR="00705FC5" w:rsidRPr="0022279A" w:rsidRDefault="009262EE" w:rsidP="00705FC5">
            <w:pPr>
              <w:jc w:val="center"/>
              <w:rPr>
                <w:ins w:id="289" w:author="阿毛" w:date="2021-06-03T11:21:00Z"/>
                <w:rFonts w:ascii="標楷體" w:eastAsia="標楷體" w:hAnsi="標楷體"/>
              </w:rPr>
            </w:pPr>
            <w:ins w:id="290" w:author="阿毛" w:date="2021-06-03T14:43:00Z">
              <w:r>
                <w:rPr>
                  <w:rFonts w:ascii="標楷體" w:eastAsia="標楷體" w:hAnsi="標楷體" w:hint="eastAsia"/>
                </w:rPr>
                <w:t>3</w:t>
              </w:r>
            </w:ins>
          </w:p>
        </w:tc>
        <w:tc>
          <w:tcPr>
            <w:tcW w:w="3118" w:type="dxa"/>
          </w:tcPr>
          <w:p w14:paraId="7285DFAE" w14:textId="0959276A" w:rsidR="00705FC5" w:rsidRDefault="00705FC5" w:rsidP="00705FC5">
            <w:pPr>
              <w:rPr>
                <w:ins w:id="291" w:author="阿毛" w:date="2021-06-03T11:21:00Z"/>
                <w:rFonts w:ascii="標楷體" w:eastAsia="標楷體" w:hAnsi="標楷體"/>
              </w:rPr>
            </w:pPr>
            <w:proofErr w:type="spellStart"/>
            <w:ins w:id="292" w:author="阿毛" w:date="2021-06-03T11:49:00Z">
              <w:r>
                <w:rPr>
                  <w:rFonts w:ascii="標楷體" w:eastAsia="標楷體" w:hAnsi="標楷體" w:hint="eastAsia"/>
                </w:rPr>
                <w:t>L</w:t>
              </w:r>
              <w:r>
                <w:rPr>
                  <w:rFonts w:ascii="標楷體" w:eastAsia="標楷體" w:hAnsi="標楷體"/>
                </w:rPr>
                <w:t>oanBorTx</w:t>
              </w:r>
            </w:ins>
            <w:proofErr w:type="spellEnd"/>
          </w:p>
        </w:tc>
        <w:tc>
          <w:tcPr>
            <w:tcW w:w="3828" w:type="dxa"/>
          </w:tcPr>
          <w:p w14:paraId="14E30556" w14:textId="13A4FB81" w:rsidR="00705FC5" w:rsidRPr="0022279A" w:rsidRDefault="009262EE" w:rsidP="00705FC5">
            <w:pPr>
              <w:rPr>
                <w:ins w:id="293" w:author="阿毛" w:date="2021-06-03T11:21:00Z"/>
                <w:rFonts w:ascii="標楷體" w:eastAsia="標楷體" w:hAnsi="標楷體"/>
              </w:rPr>
            </w:pPr>
            <w:ins w:id="294" w:author="阿毛" w:date="2021-06-03T14:44:00Z">
              <w:r>
                <w:rPr>
                  <w:rFonts w:ascii="標楷體" w:eastAsia="標楷體" w:hAnsi="標楷體" w:hint="eastAsia"/>
                </w:rPr>
                <w:t>放款交易內容檔</w:t>
              </w:r>
            </w:ins>
          </w:p>
        </w:tc>
      </w:tr>
      <w:tr w:rsidR="00705FC5" w:rsidRPr="0022279A" w14:paraId="50B878DC" w14:textId="77777777" w:rsidTr="00B6788F">
        <w:trPr>
          <w:ins w:id="295" w:author="阿毛" w:date="2021-06-03T11:21:00Z"/>
        </w:trPr>
        <w:tc>
          <w:tcPr>
            <w:tcW w:w="952" w:type="dxa"/>
          </w:tcPr>
          <w:p w14:paraId="7B648E44" w14:textId="5B3ABFDC" w:rsidR="00705FC5" w:rsidRPr="0022279A" w:rsidRDefault="009262EE" w:rsidP="00705FC5">
            <w:pPr>
              <w:jc w:val="center"/>
              <w:rPr>
                <w:ins w:id="296" w:author="阿毛" w:date="2021-06-03T11:21:00Z"/>
                <w:rFonts w:ascii="標楷體" w:eastAsia="標楷體" w:hAnsi="標楷體"/>
              </w:rPr>
            </w:pPr>
            <w:ins w:id="297" w:author="阿毛" w:date="2021-06-03T14:43:00Z">
              <w:r>
                <w:rPr>
                  <w:rFonts w:ascii="標楷體" w:eastAsia="標楷體" w:hAnsi="標楷體" w:hint="eastAsia"/>
                </w:rPr>
                <w:t>4</w:t>
              </w:r>
            </w:ins>
          </w:p>
        </w:tc>
        <w:tc>
          <w:tcPr>
            <w:tcW w:w="3118" w:type="dxa"/>
          </w:tcPr>
          <w:p w14:paraId="5BB2CDDF" w14:textId="3C49C09C" w:rsidR="00705FC5" w:rsidRDefault="00705FC5" w:rsidP="00705FC5">
            <w:pPr>
              <w:rPr>
                <w:ins w:id="298" w:author="阿毛" w:date="2021-06-03T11:21:00Z"/>
                <w:rFonts w:ascii="標楷體" w:eastAsia="標楷體" w:hAnsi="標楷體"/>
              </w:rPr>
            </w:pPr>
            <w:bookmarkStart w:id="299" w:name="_Hlk73614051"/>
            <w:proofErr w:type="spellStart"/>
            <w:ins w:id="300" w:author="阿毛" w:date="2021-06-03T11:49:00Z">
              <w:r>
                <w:rPr>
                  <w:rFonts w:ascii="標楷體" w:eastAsia="標楷體" w:hAnsi="標楷體" w:hint="eastAsia"/>
                </w:rPr>
                <w:t>F</w:t>
              </w:r>
              <w:r>
                <w:rPr>
                  <w:rFonts w:ascii="標楷體" w:eastAsia="標楷體" w:hAnsi="標楷體"/>
                </w:rPr>
                <w:t>acMain</w:t>
              </w:r>
            </w:ins>
            <w:bookmarkEnd w:id="299"/>
            <w:proofErr w:type="spellEnd"/>
          </w:p>
        </w:tc>
        <w:tc>
          <w:tcPr>
            <w:tcW w:w="3828" w:type="dxa"/>
          </w:tcPr>
          <w:p w14:paraId="7590D7EC" w14:textId="3C59CEB9" w:rsidR="00705FC5" w:rsidRPr="0022279A" w:rsidRDefault="007E5656" w:rsidP="00705FC5">
            <w:pPr>
              <w:rPr>
                <w:ins w:id="301" w:author="阿毛" w:date="2021-06-03T11:21:00Z"/>
                <w:rFonts w:ascii="標楷體" w:eastAsia="標楷體" w:hAnsi="標楷體"/>
              </w:rPr>
            </w:pPr>
            <w:ins w:id="302" w:author="阿毛" w:date="2021-06-03T12:00:00Z">
              <w:r>
                <w:rPr>
                  <w:rFonts w:ascii="標楷體" w:eastAsia="標楷體" w:hAnsi="標楷體" w:hint="eastAsia"/>
                </w:rPr>
                <w:t>額度主檔</w:t>
              </w:r>
            </w:ins>
          </w:p>
        </w:tc>
      </w:tr>
    </w:tbl>
    <w:p w14:paraId="64185926" w14:textId="43DBA7CD" w:rsidR="00915A20" w:rsidRDefault="00915A20" w:rsidP="00915A20">
      <w:pPr>
        <w:widowControl/>
        <w:rPr>
          <w:ins w:id="303" w:author="阿毛" w:date="2021-06-03T10:25:00Z"/>
          <w:rFonts w:eastAsia="標楷體"/>
          <w:sz w:val="26"/>
        </w:rPr>
      </w:pPr>
    </w:p>
    <w:p w14:paraId="6EBDC886" w14:textId="77777777" w:rsidR="004C2AC7" w:rsidRDefault="004C2AC7">
      <w:pPr>
        <w:widowControl/>
        <w:rPr>
          <w:ins w:id="304" w:author="阿毛" w:date="2021-06-03T17:48:00Z"/>
          <w:rFonts w:eastAsia="標楷體"/>
          <w:sz w:val="26"/>
        </w:rPr>
      </w:pPr>
      <w:ins w:id="305" w:author="阿毛" w:date="2021-06-03T17:48:00Z">
        <w:r>
          <w:br w:type="page"/>
        </w:r>
      </w:ins>
    </w:p>
    <w:p w14:paraId="1520F8B3" w14:textId="5ABBB93A" w:rsidR="00915A20" w:rsidRPr="00362205" w:rsidRDefault="00915A20" w:rsidP="00915A20">
      <w:pPr>
        <w:pStyle w:val="a"/>
        <w:numPr>
          <w:ilvl w:val="0"/>
          <w:numId w:val="124"/>
        </w:numPr>
        <w:rPr>
          <w:ins w:id="306" w:author="阿毛" w:date="2021-06-03T10:25:00Z"/>
        </w:rPr>
      </w:pPr>
      <w:ins w:id="307" w:author="阿毛" w:date="2021-06-03T10:25:00Z">
        <w:r w:rsidRPr="00362205">
          <w:lastRenderedPageBreak/>
          <w:t>UI</w:t>
        </w:r>
        <w:r w:rsidRPr="00362205">
          <w:t>畫面</w:t>
        </w:r>
      </w:ins>
    </w:p>
    <w:p w14:paraId="674F9C53" w14:textId="7ED51B53" w:rsidR="00915A20" w:rsidRPr="00915A20" w:rsidRDefault="00C154C0">
      <w:pPr>
        <w:rPr>
          <w:ins w:id="308" w:author="阿毛" w:date="2021-06-03T10:32:00Z"/>
          <w:rPrChange w:id="309" w:author="阿毛" w:date="2021-06-03T10:32:00Z">
            <w:rPr>
              <w:ins w:id="310" w:author="阿毛" w:date="2021-06-03T10:32:00Z"/>
              <w:rFonts w:ascii="標楷體" w:hAnsi="標楷體"/>
            </w:rPr>
          </w:rPrChange>
        </w:rPr>
        <w:pPrChange w:id="311" w:author="阿毛" w:date="2021-06-03T10:32:00Z">
          <w:pPr>
            <w:pStyle w:val="a"/>
            <w:numPr>
              <w:numId w:val="124"/>
            </w:numPr>
          </w:pPr>
        </w:pPrChange>
      </w:pPr>
      <w:ins w:id="312" w:author="阿毛" w:date="2021-06-10T14:32:00Z">
        <w:r w:rsidRPr="00C154C0">
          <w:rPr>
            <w:noProof/>
          </w:rPr>
          <w:drawing>
            <wp:inline distT="0" distB="0" distL="0" distR="0" wp14:anchorId="50864CB1" wp14:editId="08C0CD1F">
              <wp:extent cx="6479540" cy="98425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984250"/>
                      </a:xfrm>
                      <a:prstGeom prst="rect">
                        <a:avLst/>
                      </a:prstGeom>
                    </pic:spPr>
                  </pic:pic>
                </a:graphicData>
              </a:graphic>
            </wp:inline>
          </w:drawing>
        </w:r>
      </w:ins>
    </w:p>
    <w:p w14:paraId="331E7E93" w14:textId="42ACEEAC" w:rsidR="00915A20" w:rsidRPr="00CF453B" w:rsidRDefault="00915A20">
      <w:pPr>
        <w:pStyle w:val="a"/>
        <w:numPr>
          <w:ilvl w:val="0"/>
          <w:numId w:val="124"/>
        </w:numPr>
        <w:rPr>
          <w:ins w:id="313" w:author="阿毛" w:date="2021-06-03T10:33:00Z"/>
          <w:rPrChange w:id="314" w:author="阿毛" w:date="2021-06-03T15:02:00Z">
            <w:rPr>
              <w:ins w:id="315" w:author="阿毛" w:date="2021-06-03T10:33:00Z"/>
              <w:rFonts w:ascii="標楷體" w:hAnsi="標楷體"/>
            </w:rPr>
          </w:rPrChange>
        </w:rPr>
        <w:pPrChange w:id="316" w:author="阿毛" w:date="2021-06-03T15:02:00Z">
          <w:pPr>
            <w:pStyle w:val="a"/>
            <w:numPr>
              <w:numId w:val="0"/>
            </w:numPr>
            <w:tabs>
              <w:tab w:val="clear" w:pos="1134"/>
            </w:tabs>
            <w:ind w:left="0" w:firstLine="0"/>
          </w:pPr>
        </w:pPrChange>
      </w:pPr>
      <w:ins w:id="317" w:author="阿毛" w:date="2021-06-03T10:25: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CF453B" w:rsidRPr="00F5236F" w14:paraId="5DA84A21" w14:textId="77777777" w:rsidTr="00B6788F">
        <w:trPr>
          <w:ins w:id="318" w:author="阿毛" w:date="2021-06-03T15:02:00Z"/>
        </w:trPr>
        <w:tc>
          <w:tcPr>
            <w:tcW w:w="851" w:type="dxa"/>
            <w:shd w:val="clear" w:color="auto" w:fill="D9D9D9" w:themeFill="background1" w:themeFillShade="D9"/>
          </w:tcPr>
          <w:p w14:paraId="4A529CA4" w14:textId="77777777" w:rsidR="00CF453B" w:rsidRPr="00F5236F" w:rsidRDefault="00CF453B" w:rsidP="00B6788F">
            <w:pPr>
              <w:jc w:val="center"/>
              <w:rPr>
                <w:ins w:id="319" w:author="阿毛" w:date="2021-06-03T15:02:00Z"/>
                <w:rFonts w:ascii="標楷體" w:eastAsia="標楷體" w:hAnsi="標楷體"/>
              </w:rPr>
            </w:pPr>
            <w:ins w:id="320" w:author="阿毛" w:date="2021-06-03T15:0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5E502D1F" w14:textId="77777777" w:rsidR="00CF453B" w:rsidRPr="00F5236F" w:rsidRDefault="00CF453B" w:rsidP="00B6788F">
            <w:pPr>
              <w:jc w:val="center"/>
              <w:rPr>
                <w:ins w:id="321" w:author="阿毛" w:date="2021-06-03T15:02:00Z"/>
                <w:rFonts w:ascii="標楷體" w:eastAsia="標楷體" w:hAnsi="標楷體"/>
              </w:rPr>
            </w:pPr>
            <w:ins w:id="322" w:author="阿毛" w:date="2021-06-03T15:02:00Z">
              <w:r>
                <w:rPr>
                  <w:rFonts w:ascii="標楷體" w:eastAsia="標楷體" w:hAnsi="標楷體" w:hint="eastAsia"/>
                  <w:lang w:eastAsia="zh-HK"/>
                </w:rPr>
                <w:t>按鈕名稱</w:t>
              </w:r>
            </w:ins>
          </w:p>
        </w:tc>
        <w:tc>
          <w:tcPr>
            <w:tcW w:w="7033" w:type="dxa"/>
            <w:shd w:val="clear" w:color="auto" w:fill="D9D9D9" w:themeFill="background1" w:themeFillShade="D9"/>
          </w:tcPr>
          <w:p w14:paraId="44DFED88" w14:textId="77777777" w:rsidR="00CF453B" w:rsidRPr="00F5236F" w:rsidRDefault="00CF453B" w:rsidP="00B6788F">
            <w:pPr>
              <w:jc w:val="center"/>
              <w:rPr>
                <w:ins w:id="323" w:author="阿毛" w:date="2021-06-03T15:02:00Z"/>
                <w:rFonts w:ascii="標楷體" w:eastAsia="標楷體" w:hAnsi="標楷體"/>
              </w:rPr>
            </w:pPr>
            <w:ins w:id="324" w:author="阿毛" w:date="2021-06-03T15:02:00Z">
              <w:r>
                <w:rPr>
                  <w:rFonts w:ascii="標楷體" w:eastAsia="標楷體" w:hAnsi="標楷體" w:hint="eastAsia"/>
                  <w:lang w:eastAsia="zh-HK"/>
                </w:rPr>
                <w:t>功能說明</w:t>
              </w:r>
            </w:ins>
          </w:p>
        </w:tc>
      </w:tr>
      <w:tr w:rsidR="00CF453B" w:rsidRPr="00CF124E" w14:paraId="6134DC51" w14:textId="77777777" w:rsidTr="00B6788F">
        <w:trPr>
          <w:ins w:id="325" w:author="阿毛" w:date="2021-06-03T15:02:00Z"/>
        </w:trPr>
        <w:tc>
          <w:tcPr>
            <w:tcW w:w="851" w:type="dxa"/>
          </w:tcPr>
          <w:p w14:paraId="1C30B805" w14:textId="77777777" w:rsidR="00CF453B" w:rsidRPr="00F5236F" w:rsidRDefault="00CF453B" w:rsidP="00B6788F">
            <w:pPr>
              <w:jc w:val="center"/>
              <w:rPr>
                <w:ins w:id="326" w:author="阿毛" w:date="2021-06-03T15:02:00Z"/>
                <w:rFonts w:ascii="標楷體" w:eastAsia="標楷體" w:hAnsi="標楷體"/>
                <w:lang w:eastAsia="zh-HK"/>
              </w:rPr>
            </w:pPr>
            <w:ins w:id="327" w:author="阿毛" w:date="2021-06-03T15:02:00Z">
              <w:r>
                <w:rPr>
                  <w:rFonts w:ascii="標楷體" w:eastAsia="標楷體" w:hAnsi="標楷體" w:hint="eastAsia"/>
                </w:rPr>
                <w:t>1</w:t>
              </w:r>
            </w:ins>
          </w:p>
        </w:tc>
        <w:tc>
          <w:tcPr>
            <w:tcW w:w="2126" w:type="dxa"/>
          </w:tcPr>
          <w:p w14:paraId="14105E1A" w14:textId="1286F30A" w:rsidR="00CF453B" w:rsidRDefault="004176CD" w:rsidP="00B6788F">
            <w:pPr>
              <w:rPr>
                <w:ins w:id="328" w:author="阿毛" w:date="2021-06-03T15:02:00Z"/>
                <w:rFonts w:ascii="標楷體" w:eastAsia="標楷體" w:hAnsi="標楷體"/>
                <w:lang w:eastAsia="zh-HK"/>
              </w:rPr>
            </w:pPr>
            <w:ins w:id="329" w:author="阿毛" w:date="2021-06-03T15:05:00Z">
              <w:r>
                <w:rPr>
                  <w:rFonts w:ascii="標楷體" w:eastAsia="標楷體" w:hAnsi="標楷體" w:hint="eastAsia"/>
                  <w:lang w:eastAsia="zh-HK"/>
                </w:rPr>
                <w:t>確定</w:t>
              </w:r>
            </w:ins>
          </w:p>
        </w:tc>
        <w:tc>
          <w:tcPr>
            <w:tcW w:w="7033" w:type="dxa"/>
          </w:tcPr>
          <w:p w14:paraId="199A5CDE" w14:textId="77777777" w:rsidR="004176CD" w:rsidRPr="00A2280F" w:rsidRDefault="004176CD" w:rsidP="004176CD">
            <w:pPr>
              <w:rPr>
                <w:ins w:id="330" w:author="阿毛" w:date="2021-06-03T15:08:00Z"/>
                <w:rFonts w:ascii="標楷體" w:eastAsia="標楷體" w:hAnsi="標楷體"/>
                <w:lang w:eastAsia="zh-HK"/>
              </w:rPr>
            </w:pPr>
            <w:ins w:id="331"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5C284038" w14:textId="77777777" w:rsidR="00DD5B70" w:rsidRDefault="004176CD" w:rsidP="004176CD">
            <w:pPr>
              <w:rPr>
                <w:ins w:id="332" w:author="阿毛" w:date="2021-06-03T15:22:00Z"/>
                <w:rFonts w:ascii="標楷體" w:eastAsia="標楷體" w:hAnsi="標楷體"/>
              </w:rPr>
            </w:pPr>
            <w:ins w:id="333" w:author="阿毛" w:date="2021-06-03T15:08:00Z">
              <w:r>
                <w:rPr>
                  <w:rFonts w:ascii="標楷體" w:eastAsia="標楷體" w:hAnsi="標楷體" w:hint="eastAsia"/>
                </w:rPr>
                <w:t>1.</w:t>
              </w:r>
            </w:ins>
            <w:ins w:id="334" w:author="阿毛" w:date="2021-06-03T15:17:00Z">
              <w:r w:rsidR="00DD5B70">
                <w:rPr>
                  <w:rFonts w:ascii="標楷體" w:eastAsia="標楷體" w:hAnsi="標楷體" w:hint="eastAsia"/>
                </w:rPr>
                <w:t>維護[A</w:t>
              </w:r>
              <w:r w:rsidR="00DD5B70">
                <w:rPr>
                  <w:rFonts w:ascii="標楷體" w:eastAsia="標楷體" w:hAnsi="標楷體"/>
                </w:rPr>
                <w:t>ML</w:t>
              </w:r>
              <w:r w:rsidR="00DD5B70">
                <w:rPr>
                  <w:rFonts w:ascii="標楷體" w:eastAsia="標楷體" w:hAnsi="標楷體" w:hint="eastAsia"/>
                </w:rPr>
                <w:t>每日有效客戶名單檔(</w:t>
              </w:r>
              <w:proofErr w:type="spellStart"/>
              <w:r w:rsidR="00DD5B70">
                <w:rPr>
                  <w:rFonts w:ascii="標楷體" w:eastAsia="標楷體" w:hAnsi="標楷體" w:hint="eastAsia"/>
                </w:rPr>
                <w:t>AMLCu</w:t>
              </w:r>
              <w:r w:rsidR="00DD5B70">
                <w:rPr>
                  <w:rFonts w:ascii="標楷體" w:eastAsia="標楷體" w:hAnsi="標楷體"/>
                </w:rPr>
                <w:t>stList</w:t>
              </w:r>
              <w:proofErr w:type="spellEnd"/>
              <w:r w:rsidR="00DD5B70">
                <w:rPr>
                  <w:rFonts w:ascii="標楷體" w:eastAsia="標楷體" w:hAnsi="標楷體" w:hint="eastAsia"/>
                </w:rPr>
                <w:t>)]時,若</w:t>
              </w:r>
            </w:ins>
            <w:ins w:id="335" w:author="阿毛" w:date="2021-06-03T15:21:00Z">
              <w:r w:rsidR="00DD5B70">
                <w:rPr>
                  <w:rFonts w:ascii="標楷體" w:eastAsia="標楷體" w:hAnsi="標楷體" w:hint="eastAsia"/>
                </w:rPr>
                <w:t>維護時發</w:t>
              </w:r>
            </w:ins>
            <w:ins w:id="336" w:author="阿毛" w:date="2021-06-03T15:22:00Z">
              <w:r w:rsidR="00DD5B70">
                <w:rPr>
                  <w:rFonts w:ascii="標楷體" w:eastAsia="標楷體" w:hAnsi="標楷體" w:hint="eastAsia"/>
                </w:rPr>
                <w:t xml:space="preserve">  </w:t>
              </w:r>
            </w:ins>
          </w:p>
          <w:p w14:paraId="02486A93" w14:textId="2B1D12A7" w:rsidR="004176CD" w:rsidRDefault="00DD5B70" w:rsidP="00DD5B70">
            <w:pPr>
              <w:ind w:firstLineChars="100" w:firstLine="240"/>
              <w:rPr>
                <w:ins w:id="337" w:author="阿毛" w:date="2021-06-03T16:52:00Z"/>
                <w:rFonts w:ascii="標楷體" w:eastAsia="標楷體" w:hAnsi="標楷體"/>
              </w:rPr>
            </w:pPr>
            <w:ins w:id="338" w:author="阿毛" w:date="2021-06-03T15:21:00Z">
              <w:r>
                <w:rPr>
                  <w:rFonts w:ascii="標楷體" w:eastAsia="標楷體" w:hAnsi="標楷體" w:hint="eastAsia"/>
                </w:rPr>
                <w:t>生</w:t>
              </w:r>
            </w:ins>
            <w:ins w:id="339" w:author="阿毛" w:date="2021-06-03T15:17:00Z">
              <w:r>
                <w:rPr>
                  <w:rFonts w:ascii="標楷體" w:eastAsia="標楷體" w:hAnsi="標楷體" w:hint="eastAsia"/>
                </w:rPr>
                <w:t>錯誤,顯示錯誤訊息</w:t>
              </w:r>
            </w:ins>
            <w:ins w:id="340" w:author="阿毛" w:date="2021-06-03T15:18:00Z">
              <w:r>
                <w:rPr>
                  <w:rFonts w:ascii="標楷體" w:eastAsia="標楷體" w:hAnsi="標楷體" w:hint="eastAsia"/>
                </w:rPr>
                <w:t>：</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ins>
          </w:p>
          <w:p w14:paraId="2F2D4C51" w14:textId="77777777" w:rsidR="004176CD" w:rsidRPr="00651325" w:rsidRDefault="004176CD" w:rsidP="004176CD">
            <w:pPr>
              <w:rPr>
                <w:ins w:id="341" w:author="阿毛" w:date="2021-06-03T15:08:00Z"/>
                <w:rFonts w:ascii="標楷體" w:eastAsia="標楷體" w:hAnsi="標楷體"/>
                <w:shd w:val="pct15" w:color="auto" w:fill="FFFFFF"/>
                <w:lang w:eastAsia="zh-HK"/>
              </w:rPr>
            </w:pPr>
            <w:ins w:id="342"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52F6CD75" w14:textId="1F1F864C" w:rsidR="00B03CED" w:rsidRPr="00B03CED" w:rsidRDefault="004176CD">
            <w:pPr>
              <w:rPr>
                <w:ins w:id="343" w:author="阿毛" w:date="2021-06-03T15:02:00Z"/>
                <w:rFonts w:ascii="標楷體" w:eastAsia="標楷體" w:hAnsi="標楷體"/>
                <w:rPrChange w:id="344" w:author="阿毛" w:date="2021-06-03T15:54:00Z">
                  <w:rPr>
                    <w:ins w:id="345" w:author="阿毛" w:date="2021-06-03T15:02:00Z"/>
                    <w:rFonts w:eastAsia="標楷體"/>
                    <w:lang w:eastAsia="zh-HK"/>
                  </w:rPr>
                </w:rPrChange>
              </w:rPr>
            </w:pPr>
            <w:ins w:id="346" w:author="阿毛" w:date="2021-06-03T15:08:00Z">
              <w:r w:rsidRPr="002E2D6E">
                <w:rPr>
                  <w:rFonts w:ascii="標楷體" w:eastAsia="標楷體" w:hAnsi="標楷體" w:hint="eastAsia"/>
                </w:rPr>
                <w:t>1.</w:t>
              </w:r>
            </w:ins>
            <w:ins w:id="347" w:author="阿毛" w:date="2021-06-03T15:05:00Z">
              <w:r>
                <w:rPr>
                  <w:rFonts w:ascii="標楷體" w:eastAsia="標楷體" w:hAnsi="標楷體" w:hint="eastAsia"/>
                  <w:lang w:eastAsia="zh-HK"/>
                </w:rPr>
                <w:t>維護</w:t>
              </w:r>
            </w:ins>
            <w:ins w:id="348" w:author="阿毛" w:date="2021-06-03T15:07:00Z">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w:t>
              </w:r>
            </w:ins>
            <w:ins w:id="349" w:author="阿毛" w:date="2021-06-03T15:08:00Z">
              <w:r>
                <w:rPr>
                  <w:rFonts w:ascii="標楷體" w:eastAsia="標楷體" w:hAnsi="標楷體" w:hint="eastAsia"/>
                </w:rPr>
                <w:t>LCu</w:t>
              </w:r>
              <w:r>
                <w:rPr>
                  <w:rFonts w:ascii="標楷體" w:eastAsia="標楷體" w:hAnsi="標楷體"/>
                </w:rPr>
                <w:t>stList</w:t>
              </w:r>
            </w:ins>
            <w:proofErr w:type="spellEnd"/>
            <w:ins w:id="350" w:author="阿毛" w:date="2021-06-03T15:07:00Z">
              <w:r>
                <w:rPr>
                  <w:rFonts w:ascii="標楷體" w:eastAsia="標楷體" w:hAnsi="標楷體" w:hint="eastAsia"/>
                </w:rPr>
                <w:t>)</w:t>
              </w:r>
            </w:ins>
            <w:ins w:id="351" w:author="阿毛" w:date="2021-06-03T15:17:00Z">
              <w:r w:rsidR="00DD5B70">
                <w:rPr>
                  <w:rFonts w:ascii="標楷體" w:eastAsia="標楷體" w:hAnsi="標楷體" w:hint="eastAsia"/>
                </w:rPr>
                <w:t>]</w:t>
              </w:r>
            </w:ins>
            <w:ins w:id="352" w:author="阿毛" w:date="2021-06-03T15:08:00Z">
              <w:r>
                <w:rPr>
                  <w:rFonts w:ascii="標楷體" w:eastAsia="標楷體" w:hAnsi="標楷體" w:hint="eastAsia"/>
                </w:rPr>
                <w:t>資料</w:t>
              </w:r>
            </w:ins>
          </w:p>
        </w:tc>
      </w:tr>
      <w:tr w:rsidR="00CF453B" w:rsidRPr="00EF520F" w14:paraId="6DE6B956" w14:textId="77777777" w:rsidTr="00B6788F">
        <w:trPr>
          <w:ins w:id="353" w:author="阿毛" w:date="2021-06-03T15:02:00Z"/>
        </w:trPr>
        <w:tc>
          <w:tcPr>
            <w:tcW w:w="851" w:type="dxa"/>
          </w:tcPr>
          <w:p w14:paraId="43F4EEF6" w14:textId="77777777" w:rsidR="00CF453B" w:rsidRDefault="00CF453B" w:rsidP="00B6788F">
            <w:pPr>
              <w:jc w:val="center"/>
              <w:rPr>
                <w:ins w:id="354" w:author="阿毛" w:date="2021-06-03T15:02:00Z"/>
                <w:rFonts w:ascii="標楷體" w:eastAsia="標楷體" w:hAnsi="標楷體"/>
              </w:rPr>
            </w:pPr>
            <w:ins w:id="355" w:author="阿毛" w:date="2021-06-03T15:02:00Z">
              <w:r>
                <w:rPr>
                  <w:rFonts w:ascii="標楷體" w:eastAsia="標楷體" w:hAnsi="標楷體" w:hint="eastAsia"/>
                </w:rPr>
                <w:t>2</w:t>
              </w:r>
            </w:ins>
          </w:p>
        </w:tc>
        <w:tc>
          <w:tcPr>
            <w:tcW w:w="2126" w:type="dxa"/>
          </w:tcPr>
          <w:p w14:paraId="26801D8C" w14:textId="77777777" w:rsidR="00CF453B" w:rsidRDefault="00CF453B" w:rsidP="00B6788F">
            <w:pPr>
              <w:rPr>
                <w:ins w:id="356" w:author="阿毛" w:date="2021-06-03T15:02:00Z"/>
                <w:rFonts w:ascii="標楷體" w:eastAsia="標楷體" w:hAnsi="標楷體"/>
                <w:lang w:eastAsia="zh-HK"/>
              </w:rPr>
            </w:pPr>
            <w:ins w:id="357" w:author="阿毛" w:date="2021-06-03T15:02:00Z">
              <w:r>
                <w:rPr>
                  <w:rFonts w:ascii="標楷體" w:eastAsia="標楷體" w:hAnsi="標楷體" w:hint="eastAsia"/>
                  <w:lang w:eastAsia="zh-HK"/>
                </w:rPr>
                <w:t>離開</w:t>
              </w:r>
            </w:ins>
          </w:p>
        </w:tc>
        <w:tc>
          <w:tcPr>
            <w:tcW w:w="7033" w:type="dxa"/>
          </w:tcPr>
          <w:p w14:paraId="1BFA56F5" w14:textId="77777777" w:rsidR="00CF453B" w:rsidRDefault="00CF453B" w:rsidP="00B6788F">
            <w:pPr>
              <w:rPr>
                <w:ins w:id="358" w:author="阿毛" w:date="2021-06-03T15:02:00Z"/>
                <w:rFonts w:ascii="標楷體" w:eastAsia="標楷體" w:hAnsi="標楷體"/>
                <w:lang w:eastAsia="zh-HK"/>
              </w:rPr>
            </w:pPr>
            <w:ins w:id="359" w:author="阿毛" w:date="2021-06-03T15:02:00Z">
              <w:r>
                <w:rPr>
                  <w:rFonts w:ascii="標楷體" w:eastAsia="標楷體" w:hAnsi="標楷體" w:hint="eastAsia"/>
                  <w:lang w:eastAsia="zh-HK"/>
                </w:rPr>
                <w:t>關閉此畫面</w:t>
              </w:r>
            </w:ins>
          </w:p>
        </w:tc>
      </w:tr>
      <w:tr w:rsidR="00CF453B" w:rsidRPr="00EF520F" w14:paraId="3DF10C2E" w14:textId="77777777" w:rsidTr="00B6788F">
        <w:trPr>
          <w:ins w:id="360" w:author="阿毛" w:date="2021-06-03T15:02:00Z"/>
        </w:trPr>
        <w:tc>
          <w:tcPr>
            <w:tcW w:w="851" w:type="dxa"/>
          </w:tcPr>
          <w:p w14:paraId="47610B42" w14:textId="77777777" w:rsidR="00CF453B" w:rsidRDefault="00CF453B" w:rsidP="00B6788F">
            <w:pPr>
              <w:jc w:val="center"/>
              <w:rPr>
                <w:ins w:id="361" w:author="阿毛" w:date="2021-06-03T15:02:00Z"/>
                <w:rFonts w:ascii="標楷體" w:eastAsia="標楷體" w:hAnsi="標楷體"/>
              </w:rPr>
            </w:pPr>
            <w:ins w:id="362" w:author="阿毛" w:date="2021-06-03T15:02:00Z">
              <w:r>
                <w:rPr>
                  <w:rFonts w:ascii="標楷體" w:eastAsia="標楷體" w:hAnsi="標楷體" w:hint="eastAsia"/>
                </w:rPr>
                <w:t>3</w:t>
              </w:r>
            </w:ins>
          </w:p>
        </w:tc>
        <w:tc>
          <w:tcPr>
            <w:tcW w:w="2126" w:type="dxa"/>
          </w:tcPr>
          <w:p w14:paraId="70F9B5EB" w14:textId="77777777" w:rsidR="00CF453B" w:rsidRDefault="00CF453B" w:rsidP="00B6788F">
            <w:pPr>
              <w:rPr>
                <w:ins w:id="363" w:author="阿毛" w:date="2021-06-03T15:02:00Z"/>
                <w:rFonts w:ascii="標楷體" w:eastAsia="標楷體" w:hAnsi="標楷體"/>
                <w:lang w:eastAsia="zh-HK"/>
              </w:rPr>
            </w:pPr>
            <w:ins w:id="364" w:author="阿毛" w:date="2021-06-03T15:02:00Z">
              <w:r>
                <w:rPr>
                  <w:rFonts w:ascii="標楷體" w:eastAsia="標楷體" w:hAnsi="標楷體" w:hint="eastAsia"/>
                  <w:lang w:eastAsia="zh-HK"/>
                </w:rPr>
                <w:t>重新交易</w:t>
              </w:r>
            </w:ins>
          </w:p>
        </w:tc>
        <w:tc>
          <w:tcPr>
            <w:tcW w:w="7033" w:type="dxa"/>
          </w:tcPr>
          <w:p w14:paraId="36C4FB7F" w14:textId="1B7DE0D8" w:rsidR="00CF453B" w:rsidRDefault="00CF453B" w:rsidP="00B6788F">
            <w:pPr>
              <w:rPr>
                <w:ins w:id="365" w:author="阿毛" w:date="2021-06-03T15:02:00Z"/>
                <w:rFonts w:ascii="標楷體" w:eastAsia="標楷體" w:hAnsi="標楷體"/>
                <w:lang w:eastAsia="zh-HK"/>
              </w:rPr>
            </w:pPr>
            <w:ins w:id="366" w:author="阿毛" w:date="2021-06-03T15:02:00Z">
              <w:r>
                <w:rPr>
                  <w:rFonts w:ascii="標楷體" w:eastAsia="標楷體" w:hAnsi="標楷體" w:hint="eastAsia"/>
                  <w:lang w:eastAsia="zh-HK"/>
                </w:rPr>
                <w:t>重新執行</w:t>
              </w:r>
            </w:ins>
            <w:ins w:id="367" w:author="阿毛" w:date="2021-06-03T15:24:00Z">
              <w:r w:rsidR="00867567">
                <w:rPr>
                  <w:rFonts w:ascii="標楷體" w:eastAsia="標楷體" w:hAnsi="標楷體" w:hint="eastAsia"/>
                </w:rPr>
                <w:t>產製AML每日有效客戶名單</w:t>
              </w:r>
            </w:ins>
          </w:p>
        </w:tc>
      </w:tr>
    </w:tbl>
    <w:p w14:paraId="52EFBBF2" w14:textId="71BFB02C" w:rsidR="00B03CED" w:rsidRDefault="00B03CED">
      <w:pPr>
        <w:widowControl/>
        <w:rPr>
          <w:ins w:id="368" w:author="阿毛" w:date="2021-06-03T15:55:00Z"/>
          <w:rFonts w:eastAsia="標楷體"/>
          <w:sz w:val="26"/>
        </w:rPr>
      </w:pPr>
    </w:p>
    <w:p w14:paraId="53875066" w14:textId="03E06783" w:rsidR="00915A20" w:rsidRPr="00362205" w:rsidRDefault="00915A20" w:rsidP="00915A20">
      <w:pPr>
        <w:pStyle w:val="a"/>
        <w:numPr>
          <w:ilvl w:val="0"/>
          <w:numId w:val="124"/>
        </w:numPr>
        <w:rPr>
          <w:ins w:id="369" w:author="阿毛" w:date="2021-06-03T10:25:00Z"/>
        </w:rPr>
      </w:pPr>
      <w:ins w:id="370" w:author="阿毛" w:date="2021-06-03T10:25: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CF453B" w:rsidRPr="00847BB7" w14:paraId="0F455478" w14:textId="77777777" w:rsidTr="00B6788F">
        <w:trPr>
          <w:trHeight w:val="388"/>
          <w:tblHeader/>
          <w:jc w:val="center"/>
          <w:ins w:id="371" w:author="阿毛" w:date="2021-06-03T15:03:00Z"/>
        </w:trPr>
        <w:tc>
          <w:tcPr>
            <w:tcW w:w="456" w:type="dxa"/>
            <w:vMerge w:val="restart"/>
            <w:shd w:val="clear" w:color="auto" w:fill="D9D9D9" w:themeFill="background1" w:themeFillShade="D9"/>
          </w:tcPr>
          <w:p w14:paraId="7B22EC74" w14:textId="77777777" w:rsidR="00CF453B" w:rsidRPr="00847BB7" w:rsidRDefault="00CF453B" w:rsidP="00B6788F">
            <w:pPr>
              <w:rPr>
                <w:ins w:id="372" w:author="阿毛" w:date="2021-06-03T15:03:00Z"/>
                <w:rFonts w:ascii="標楷體" w:eastAsia="標楷體" w:hAnsi="標楷體"/>
              </w:rPr>
            </w:pPr>
            <w:ins w:id="373" w:author="阿毛" w:date="2021-06-03T15:03:00Z">
              <w:r w:rsidRPr="00847BB7">
                <w:rPr>
                  <w:rFonts w:ascii="標楷體" w:eastAsia="標楷體" w:hAnsi="標楷體"/>
                </w:rPr>
                <w:t>序號</w:t>
              </w:r>
            </w:ins>
          </w:p>
        </w:tc>
        <w:tc>
          <w:tcPr>
            <w:tcW w:w="1736" w:type="dxa"/>
            <w:vMerge w:val="restart"/>
            <w:shd w:val="clear" w:color="auto" w:fill="D9D9D9" w:themeFill="background1" w:themeFillShade="D9"/>
          </w:tcPr>
          <w:p w14:paraId="05D61D5F" w14:textId="77777777" w:rsidR="00CF453B" w:rsidRPr="00847BB7" w:rsidRDefault="00CF453B" w:rsidP="00B6788F">
            <w:pPr>
              <w:rPr>
                <w:ins w:id="374" w:author="阿毛" w:date="2021-06-03T15:03:00Z"/>
                <w:rFonts w:ascii="標楷體" w:eastAsia="標楷體" w:hAnsi="標楷體"/>
              </w:rPr>
            </w:pPr>
            <w:ins w:id="375" w:author="阿毛" w:date="2021-06-03T15:03:00Z">
              <w:r w:rsidRPr="00847BB7">
                <w:rPr>
                  <w:rFonts w:ascii="標楷體" w:eastAsia="標楷體" w:hAnsi="標楷體"/>
                </w:rPr>
                <w:t>欄位</w:t>
              </w:r>
            </w:ins>
          </w:p>
        </w:tc>
        <w:tc>
          <w:tcPr>
            <w:tcW w:w="5004" w:type="dxa"/>
            <w:gridSpan w:val="5"/>
            <w:shd w:val="clear" w:color="auto" w:fill="D9D9D9" w:themeFill="background1" w:themeFillShade="D9"/>
          </w:tcPr>
          <w:p w14:paraId="0231897A" w14:textId="77777777" w:rsidR="00CF453B" w:rsidRPr="00847BB7" w:rsidRDefault="00CF453B" w:rsidP="00B6788F">
            <w:pPr>
              <w:jc w:val="center"/>
              <w:rPr>
                <w:ins w:id="376" w:author="阿毛" w:date="2021-06-03T15:03:00Z"/>
                <w:rFonts w:ascii="標楷體" w:eastAsia="標楷體" w:hAnsi="標楷體"/>
              </w:rPr>
            </w:pPr>
            <w:ins w:id="377" w:author="阿毛" w:date="2021-06-03T15:03:00Z">
              <w:r w:rsidRPr="00847BB7">
                <w:rPr>
                  <w:rFonts w:ascii="標楷體" w:eastAsia="標楷體" w:hAnsi="標楷體"/>
                </w:rPr>
                <w:t>說明</w:t>
              </w:r>
            </w:ins>
          </w:p>
        </w:tc>
        <w:tc>
          <w:tcPr>
            <w:tcW w:w="3544" w:type="dxa"/>
            <w:vMerge w:val="restart"/>
            <w:shd w:val="clear" w:color="auto" w:fill="D9D9D9" w:themeFill="background1" w:themeFillShade="D9"/>
          </w:tcPr>
          <w:p w14:paraId="4173B721" w14:textId="77777777" w:rsidR="00CF453B" w:rsidRPr="00847BB7" w:rsidRDefault="00CF453B" w:rsidP="00B6788F">
            <w:pPr>
              <w:rPr>
                <w:ins w:id="378" w:author="阿毛" w:date="2021-06-03T15:03:00Z"/>
                <w:rFonts w:ascii="標楷體" w:eastAsia="標楷體" w:hAnsi="標楷體"/>
              </w:rPr>
            </w:pPr>
            <w:ins w:id="379" w:author="阿毛" w:date="2021-06-03T15:03:00Z">
              <w:r w:rsidRPr="00847BB7">
                <w:rPr>
                  <w:rFonts w:ascii="標楷體" w:eastAsia="標楷體" w:hAnsi="標楷體"/>
                </w:rPr>
                <w:t>處理邏輯及注意事項</w:t>
              </w:r>
            </w:ins>
          </w:p>
        </w:tc>
      </w:tr>
      <w:tr w:rsidR="00CF453B" w:rsidRPr="00847BB7" w14:paraId="4EF03CF5" w14:textId="77777777" w:rsidTr="00B6788F">
        <w:trPr>
          <w:trHeight w:val="244"/>
          <w:tblHeader/>
          <w:jc w:val="center"/>
          <w:ins w:id="380" w:author="阿毛" w:date="2021-06-03T15:03:00Z"/>
        </w:trPr>
        <w:tc>
          <w:tcPr>
            <w:tcW w:w="456" w:type="dxa"/>
            <w:vMerge/>
            <w:shd w:val="clear" w:color="auto" w:fill="D9D9D9" w:themeFill="background1" w:themeFillShade="D9"/>
          </w:tcPr>
          <w:p w14:paraId="71C64427" w14:textId="77777777" w:rsidR="00CF453B" w:rsidRPr="00847BB7" w:rsidRDefault="00CF453B" w:rsidP="00B6788F">
            <w:pPr>
              <w:rPr>
                <w:ins w:id="381" w:author="阿毛" w:date="2021-06-03T15:03:00Z"/>
                <w:rFonts w:ascii="標楷體" w:eastAsia="標楷體" w:hAnsi="標楷體"/>
              </w:rPr>
            </w:pPr>
          </w:p>
        </w:tc>
        <w:tc>
          <w:tcPr>
            <w:tcW w:w="1736" w:type="dxa"/>
            <w:vMerge/>
            <w:shd w:val="clear" w:color="auto" w:fill="D9D9D9" w:themeFill="background1" w:themeFillShade="D9"/>
          </w:tcPr>
          <w:p w14:paraId="5E316DB9" w14:textId="77777777" w:rsidR="00CF453B" w:rsidRPr="00847BB7" w:rsidRDefault="00CF453B" w:rsidP="00B6788F">
            <w:pPr>
              <w:rPr>
                <w:ins w:id="382" w:author="阿毛" w:date="2021-06-03T15:03:00Z"/>
                <w:rFonts w:ascii="標楷體" w:eastAsia="標楷體" w:hAnsi="標楷體"/>
              </w:rPr>
            </w:pPr>
          </w:p>
        </w:tc>
        <w:tc>
          <w:tcPr>
            <w:tcW w:w="751" w:type="dxa"/>
            <w:shd w:val="clear" w:color="auto" w:fill="D9D9D9" w:themeFill="background1" w:themeFillShade="D9"/>
          </w:tcPr>
          <w:p w14:paraId="294B3F3B" w14:textId="77777777" w:rsidR="00CF453B" w:rsidRPr="00847BB7" w:rsidRDefault="00CF453B" w:rsidP="00B6788F">
            <w:pPr>
              <w:rPr>
                <w:ins w:id="383" w:author="阿毛" w:date="2021-06-03T15:03:00Z"/>
                <w:rFonts w:ascii="標楷體" w:eastAsia="標楷體" w:hAnsi="標楷體"/>
              </w:rPr>
            </w:pPr>
            <w:ins w:id="384" w:author="阿毛" w:date="2021-06-03T15:03:00Z">
              <w:r>
                <w:rPr>
                  <w:rFonts w:ascii="標楷體" w:eastAsia="標楷體" w:hAnsi="標楷體" w:hint="eastAsia"/>
                </w:rPr>
                <w:t>資料長度</w:t>
              </w:r>
            </w:ins>
          </w:p>
        </w:tc>
        <w:tc>
          <w:tcPr>
            <w:tcW w:w="2145" w:type="dxa"/>
            <w:shd w:val="clear" w:color="auto" w:fill="D9D9D9" w:themeFill="background1" w:themeFillShade="D9"/>
          </w:tcPr>
          <w:p w14:paraId="46C578EC" w14:textId="77777777" w:rsidR="00CF453B" w:rsidRPr="00847BB7" w:rsidRDefault="00CF453B" w:rsidP="00B6788F">
            <w:pPr>
              <w:rPr>
                <w:ins w:id="385" w:author="阿毛" w:date="2021-06-03T15:03:00Z"/>
                <w:rFonts w:ascii="標楷體" w:eastAsia="標楷體" w:hAnsi="標楷體"/>
              </w:rPr>
            </w:pPr>
            <w:ins w:id="386" w:author="阿毛" w:date="2021-06-03T15:03:00Z">
              <w:r w:rsidRPr="00847BB7">
                <w:rPr>
                  <w:rFonts w:ascii="標楷體" w:eastAsia="標楷體" w:hAnsi="標楷體"/>
                </w:rPr>
                <w:t>預設值</w:t>
              </w:r>
            </w:ins>
          </w:p>
        </w:tc>
        <w:tc>
          <w:tcPr>
            <w:tcW w:w="1187" w:type="dxa"/>
            <w:shd w:val="clear" w:color="auto" w:fill="D9D9D9" w:themeFill="background1" w:themeFillShade="D9"/>
          </w:tcPr>
          <w:p w14:paraId="20BCE24F" w14:textId="77777777" w:rsidR="00CF453B" w:rsidRPr="00847BB7" w:rsidRDefault="00CF453B" w:rsidP="00B6788F">
            <w:pPr>
              <w:rPr>
                <w:ins w:id="387" w:author="阿毛" w:date="2021-06-03T15:03:00Z"/>
                <w:rFonts w:ascii="標楷體" w:eastAsia="標楷體" w:hAnsi="標楷體"/>
              </w:rPr>
            </w:pPr>
            <w:ins w:id="388" w:author="阿毛" w:date="2021-06-03T15:03:00Z">
              <w:r w:rsidRPr="00847BB7">
                <w:rPr>
                  <w:rFonts w:ascii="標楷體" w:eastAsia="標楷體" w:hAnsi="標楷體"/>
                </w:rPr>
                <w:t>選單內容</w:t>
              </w:r>
            </w:ins>
          </w:p>
        </w:tc>
        <w:tc>
          <w:tcPr>
            <w:tcW w:w="514" w:type="dxa"/>
            <w:shd w:val="clear" w:color="auto" w:fill="D9D9D9" w:themeFill="background1" w:themeFillShade="D9"/>
          </w:tcPr>
          <w:p w14:paraId="0942ABBF" w14:textId="77777777" w:rsidR="00CF453B" w:rsidRPr="00847BB7" w:rsidRDefault="00CF453B" w:rsidP="00B6788F">
            <w:pPr>
              <w:rPr>
                <w:ins w:id="389" w:author="阿毛" w:date="2021-06-03T15:03:00Z"/>
                <w:rFonts w:ascii="標楷體" w:eastAsia="標楷體" w:hAnsi="標楷體"/>
              </w:rPr>
            </w:pPr>
            <w:proofErr w:type="gramStart"/>
            <w:ins w:id="390" w:author="阿毛" w:date="2021-06-03T15:03:00Z">
              <w:r w:rsidRPr="00847BB7">
                <w:rPr>
                  <w:rFonts w:ascii="標楷體" w:eastAsia="標楷體" w:hAnsi="標楷體"/>
                </w:rPr>
                <w:t>必填</w:t>
              </w:r>
              <w:proofErr w:type="gramEnd"/>
            </w:ins>
          </w:p>
        </w:tc>
        <w:tc>
          <w:tcPr>
            <w:tcW w:w="407" w:type="dxa"/>
            <w:shd w:val="clear" w:color="auto" w:fill="D9D9D9" w:themeFill="background1" w:themeFillShade="D9"/>
          </w:tcPr>
          <w:p w14:paraId="5DC376F5" w14:textId="77777777" w:rsidR="00CF453B" w:rsidRPr="00847BB7" w:rsidRDefault="00CF453B" w:rsidP="00B6788F">
            <w:pPr>
              <w:rPr>
                <w:ins w:id="391" w:author="阿毛" w:date="2021-06-03T15:03:00Z"/>
                <w:rFonts w:ascii="標楷體" w:eastAsia="標楷體" w:hAnsi="標楷體"/>
              </w:rPr>
            </w:pPr>
            <w:ins w:id="392" w:author="阿毛" w:date="2021-06-03T15:03:00Z">
              <w:r w:rsidRPr="00847BB7">
                <w:rPr>
                  <w:rFonts w:ascii="標楷體" w:eastAsia="標楷體" w:hAnsi="標楷體"/>
                </w:rPr>
                <w:t>R/W</w:t>
              </w:r>
            </w:ins>
          </w:p>
        </w:tc>
        <w:tc>
          <w:tcPr>
            <w:tcW w:w="3544" w:type="dxa"/>
            <w:vMerge/>
            <w:shd w:val="clear" w:color="auto" w:fill="D9D9D9" w:themeFill="background1" w:themeFillShade="D9"/>
          </w:tcPr>
          <w:p w14:paraId="2EB7742A" w14:textId="77777777" w:rsidR="00CF453B" w:rsidRPr="00847BB7" w:rsidRDefault="00CF453B" w:rsidP="00B6788F">
            <w:pPr>
              <w:rPr>
                <w:ins w:id="393" w:author="阿毛" w:date="2021-06-03T15:03:00Z"/>
                <w:rFonts w:ascii="標楷體" w:eastAsia="標楷體" w:hAnsi="標楷體"/>
              </w:rPr>
            </w:pPr>
          </w:p>
        </w:tc>
      </w:tr>
      <w:tr w:rsidR="00CF453B" w:rsidRPr="00847BB7" w14:paraId="58785E14" w14:textId="77777777" w:rsidTr="00B6788F">
        <w:trPr>
          <w:trHeight w:val="244"/>
          <w:jc w:val="center"/>
          <w:ins w:id="394" w:author="阿毛" w:date="2021-06-03T15:03:00Z"/>
        </w:trPr>
        <w:tc>
          <w:tcPr>
            <w:tcW w:w="456" w:type="dxa"/>
          </w:tcPr>
          <w:p w14:paraId="715F6AB4" w14:textId="77777777" w:rsidR="00CF453B" w:rsidRPr="00847BB7" w:rsidRDefault="00CF453B" w:rsidP="00B6788F">
            <w:pPr>
              <w:rPr>
                <w:ins w:id="395" w:author="阿毛" w:date="2021-06-03T15:03:00Z"/>
                <w:rFonts w:ascii="標楷體" w:eastAsia="標楷體" w:hAnsi="標楷體"/>
              </w:rPr>
            </w:pPr>
            <w:ins w:id="396" w:author="阿毛" w:date="2021-06-03T15:03:00Z">
              <w:r>
                <w:rPr>
                  <w:rFonts w:ascii="標楷體" w:eastAsia="標楷體" w:hAnsi="標楷體" w:hint="eastAsia"/>
                </w:rPr>
                <w:t>1.</w:t>
              </w:r>
            </w:ins>
          </w:p>
        </w:tc>
        <w:tc>
          <w:tcPr>
            <w:tcW w:w="1736" w:type="dxa"/>
          </w:tcPr>
          <w:p w14:paraId="748D6436" w14:textId="4300410D" w:rsidR="00CF453B" w:rsidRPr="00847BB7" w:rsidRDefault="00DD5B70" w:rsidP="00B6788F">
            <w:pPr>
              <w:rPr>
                <w:ins w:id="397" w:author="阿毛" w:date="2021-06-03T15:03:00Z"/>
                <w:rFonts w:ascii="標楷體" w:eastAsia="標楷體" w:hAnsi="標楷體"/>
              </w:rPr>
            </w:pPr>
            <w:ins w:id="398" w:author="阿毛" w:date="2021-06-03T15:23:00Z">
              <w:r>
                <w:rPr>
                  <w:rFonts w:ascii="標楷體" w:eastAsia="標楷體" w:hAnsi="標楷體" w:hint="eastAsia"/>
                </w:rPr>
                <w:t>會計日</w:t>
              </w:r>
            </w:ins>
          </w:p>
        </w:tc>
        <w:tc>
          <w:tcPr>
            <w:tcW w:w="751" w:type="dxa"/>
          </w:tcPr>
          <w:p w14:paraId="6F4A7050" w14:textId="478E49D7" w:rsidR="00CF453B" w:rsidRPr="00847BB7" w:rsidRDefault="00CF453B" w:rsidP="00B6788F">
            <w:pPr>
              <w:rPr>
                <w:ins w:id="399" w:author="阿毛" w:date="2021-06-03T15:03:00Z"/>
                <w:rFonts w:ascii="標楷體" w:eastAsia="標楷體" w:hAnsi="標楷體"/>
              </w:rPr>
            </w:pPr>
            <w:ins w:id="400" w:author="阿毛" w:date="2021-06-03T15:03:00Z">
              <w:r w:rsidRPr="00847BB7">
                <w:rPr>
                  <w:rFonts w:ascii="標楷體" w:eastAsia="標楷體" w:hAnsi="標楷體"/>
                </w:rPr>
                <w:t xml:space="preserve">           </w:t>
              </w:r>
            </w:ins>
          </w:p>
        </w:tc>
        <w:tc>
          <w:tcPr>
            <w:tcW w:w="2145" w:type="dxa"/>
          </w:tcPr>
          <w:p w14:paraId="15C3A147" w14:textId="019C25F9" w:rsidR="00CF453B" w:rsidRPr="00847BB7" w:rsidRDefault="00DD5B70" w:rsidP="00B6788F">
            <w:pPr>
              <w:rPr>
                <w:ins w:id="401" w:author="阿毛" w:date="2021-06-03T15:03:00Z"/>
                <w:rFonts w:ascii="標楷體" w:eastAsia="標楷體" w:hAnsi="標楷體"/>
              </w:rPr>
            </w:pPr>
            <w:ins w:id="402" w:author="阿毛" w:date="2021-06-03T15:23:00Z">
              <w:r>
                <w:rPr>
                  <w:rFonts w:ascii="標楷體" w:eastAsia="標楷體" w:hAnsi="標楷體" w:hint="eastAsia"/>
                </w:rPr>
                <w:t>會計日</w:t>
              </w:r>
            </w:ins>
          </w:p>
        </w:tc>
        <w:tc>
          <w:tcPr>
            <w:tcW w:w="1187" w:type="dxa"/>
          </w:tcPr>
          <w:p w14:paraId="0D0EF025" w14:textId="77777777" w:rsidR="00CF453B" w:rsidRPr="00787403" w:rsidRDefault="00CF453B" w:rsidP="00B6788F">
            <w:pPr>
              <w:rPr>
                <w:ins w:id="403" w:author="阿毛" w:date="2021-06-03T15:03:00Z"/>
                <w:rFonts w:ascii="標楷體" w:eastAsia="標楷體" w:hAnsi="標楷體"/>
              </w:rPr>
            </w:pPr>
          </w:p>
        </w:tc>
        <w:tc>
          <w:tcPr>
            <w:tcW w:w="514" w:type="dxa"/>
          </w:tcPr>
          <w:p w14:paraId="111F7CA2" w14:textId="72BC6E2A" w:rsidR="00CF453B" w:rsidRPr="00847BB7" w:rsidRDefault="00CF453B" w:rsidP="00B6788F">
            <w:pPr>
              <w:rPr>
                <w:ins w:id="404" w:author="阿毛" w:date="2021-06-03T15:03:00Z"/>
                <w:rFonts w:ascii="標楷體" w:eastAsia="標楷體" w:hAnsi="標楷體"/>
              </w:rPr>
            </w:pPr>
          </w:p>
        </w:tc>
        <w:tc>
          <w:tcPr>
            <w:tcW w:w="407" w:type="dxa"/>
          </w:tcPr>
          <w:p w14:paraId="7FFD075F" w14:textId="3FE41986" w:rsidR="00CF453B" w:rsidRPr="00A01A6B" w:rsidRDefault="00DD5B70" w:rsidP="00B6788F">
            <w:pPr>
              <w:jc w:val="center"/>
              <w:rPr>
                <w:ins w:id="405" w:author="阿毛" w:date="2021-06-03T15:03:00Z"/>
                <w:rFonts w:ascii="標楷體" w:eastAsia="標楷體" w:hAnsi="標楷體"/>
              </w:rPr>
            </w:pPr>
            <w:ins w:id="406" w:author="阿毛" w:date="2021-06-03T15:23:00Z">
              <w:r>
                <w:rPr>
                  <w:rFonts w:ascii="標楷體" w:eastAsia="標楷體" w:hAnsi="標楷體" w:hint="eastAsia"/>
                </w:rPr>
                <w:t>R</w:t>
              </w:r>
            </w:ins>
          </w:p>
        </w:tc>
        <w:tc>
          <w:tcPr>
            <w:tcW w:w="3544" w:type="dxa"/>
          </w:tcPr>
          <w:p w14:paraId="05B0534D" w14:textId="192CC2EB" w:rsidR="00CF453B" w:rsidRPr="00A01A6B" w:rsidRDefault="00DD5B70" w:rsidP="00B6788F">
            <w:pPr>
              <w:snapToGrid w:val="0"/>
              <w:rPr>
                <w:ins w:id="407" w:author="阿毛" w:date="2021-06-03T15:03:00Z"/>
                <w:rFonts w:ascii="標楷體" w:eastAsia="標楷體" w:hAnsi="標楷體"/>
              </w:rPr>
            </w:pPr>
            <w:ins w:id="408" w:author="阿毛" w:date="2021-06-03T15:23:00Z">
              <w:r>
                <w:rPr>
                  <w:rFonts w:ascii="標楷體" w:eastAsia="標楷體" w:hAnsi="標楷體" w:hint="eastAsia"/>
                </w:rPr>
                <w:t>1.自動顯示</w:t>
              </w:r>
            </w:ins>
            <w:ins w:id="409" w:author="阿毛" w:date="2021-06-03T15:24:00Z">
              <w:r>
                <w:rPr>
                  <w:rFonts w:ascii="標楷體" w:eastAsia="標楷體" w:hAnsi="標楷體" w:hint="eastAsia"/>
                </w:rPr>
                <w:t>預設值</w:t>
              </w:r>
            </w:ins>
            <w:ins w:id="410" w:author="阿毛" w:date="2021-06-03T15:23:00Z">
              <w:r>
                <w:rPr>
                  <w:rFonts w:ascii="標楷體" w:eastAsia="標楷體" w:hAnsi="標楷體" w:hint="eastAsia"/>
                </w:rPr>
                <w:t>,不可修改</w:t>
              </w:r>
            </w:ins>
          </w:p>
        </w:tc>
      </w:tr>
      <w:tr w:rsidR="004A2C98" w:rsidRPr="00847BB7" w14:paraId="76A950E1" w14:textId="77777777" w:rsidTr="00B6788F">
        <w:trPr>
          <w:trHeight w:val="244"/>
          <w:jc w:val="center"/>
          <w:ins w:id="411" w:author="阿毛" w:date="2021-06-03T16:58:00Z"/>
        </w:trPr>
        <w:tc>
          <w:tcPr>
            <w:tcW w:w="456" w:type="dxa"/>
          </w:tcPr>
          <w:p w14:paraId="5A61FFF7" w14:textId="77777777" w:rsidR="004A2C98" w:rsidRDefault="004A2C98" w:rsidP="00B6788F">
            <w:pPr>
              <w:rPr>
                <w:ins w:id="412" w:author="阿毛" w:date="2021-06-03T16:58:00Z"/>
                <w:rFonts w:ascii="標楷體" w:eastAsia="標楷體" w:hAnsi="標楷體"/>
              </w:rPr>
            </w:pPr>
          </w:p>
        </w:tc>
        <w:tc>
          <w:tcPr>
            <w:tcW w:w="1736" w:type="dxa"/>
          </w:tcPr>
          <w:p w14:paraId="7CA59B8A" w14:textId="77777777" w:rsidR="004A2C98" w:rsidRDefault="004A2C98" w:rsidP="00B6788F">
            <w:pPr>
              <w:rPr>
                <w:ins w:id="413" w:author="阿毛" w:date="2021-06-03T16:58:00Z"/>
                <w:rFonts w:ascii="標楷體" w:eastAsia="標楷體" w:hAnsi="標楷體"/>
              </w:rPr>
            </w:pPr>
          </w:p>
        </w:tc>
        <w:tc>
          <w:tcPr>
            <w:tcW w:w="751" w:type="dxa"/>
          </w:tcPr>
          <w:p w14:paraId="784D0427" w14:textId="77777777" w:rsidR="004A2C98" w:rsidRPr="00847BB7" w:rsidRDefault="004A2C98" w:rsidP="00B6788F">
            <w:pPr>
              <w:rPr>
                <w:ins w:id="414" w:author="阿毛" w:date="2021-06-03T16:58:00Z"/>
                <w:rFonts w:ascii="標楷體" w:eastAsia="標楷體" w:hAnsi="標楷體"/>
              </w:rPr>
            </w:pPr>
          </w:p>
        </w:tc>
        <w:tc>
          <w:tcPr>
            <w:tcW w:w="2145" w:type="dxa"/>
          </w:tcPr>
          <w:p w14:paraId="3DA5324C" w14:textId="77777777" w:rsidR="004A2C98" w:rsidRDefault="004A2C98" w:rsidP="00B6788F">
            <w:pPr>
              <w:rPr>
                <w:ins w:id="415" w:author="阿毛" w:date="2021-06-03T16:58:00Z"/>
                <w:rFonts w:ascii="標楷體" w:eastAsia="標楷體" w:hAnsi="標楷體"/>
              </w:rPr>
            </w:pPr>
          </w:p>
        </w:tc>
        <w:tc>
          <w:tcPr>
            <w:tcW w:w="1187" w:type="dxa"/>
          </w:tcPr>
          <w:p w14:paraId="05875745" w14:textId="77777777" w:rsidR="004A2C98" w:rsidRPr="00787403" w:rsidRDefault="004A2C98" w:rsidP="00B6788F">
            <w:pPr>
              <w:rPr>
                <w:ins w:id="416" w:author="阿毛" w:date="2021-06-03T16:58:00Z"/>
                <w:rFonts w:ascii="標楷體" w:eastAsia="標楷體" w:hAnsi="標楷體"/>
              </w:rPr>
            </w:pPr>
          </w:p>
        </w:tc>
        <w:tc>
          <w:tcPr>
            <w:tcW w:w="514" w:type="dxa"/>
          </w:tcPr>
          <w:p w14:paraId="342B9462" w14:textId="77777777" w:rsidR="004A2C98" w:rsidRPr="00847BB7" w:rsidRDefault="004A2C98" w:rsidP="00B6788F">
            <w:pPr>
              <w:rPr>
                <w:ins w:id="417" w:author="阿毛" w:date="2021-06-03T16:58:00Z"/>
                <w:rFonts w:ascii="標楷體" w:eastAsia="標楷體" w:hAnsi="標楷體"/>
              </w:rPr>
            </w:pPr>
          </w:p>
        </w:tc>
        <w:tc>
          <w:tcPr>
            <w:tcW w:w="407" w:type="dxa"/>
          </w:tcPr>
          <w:p w14:paraId="06E854CA" w14:textId="77777777" w:rsidR="004A2C98" w:rsidRDefault="004A2C98" w:rsidP="00B6788F">
            <w:pPr>
              <w:jc w:val="center"/>
              <w:rPr>
                <w:ins w:id="418" w:author="阿毛" w:date="2021-06-03T16:58:00Z"/>
                <w:rFonts w:ascii="標楷體" w:eastAsia="標楷體" w:hAnsi="標楷體"/>
              </w:rPr>
            </w:pPr>
          </w:p>
        </w:tc>
        <w:tc>
          <w:tcPr>
            <w:tcW w:w="3544" w:type="dxa"/>
          </w:tcPr>
          <w:p w14:paraId="1A096D0D" w14:textId="77777777" w:rsidR="004A2C98" w:rsidRDefault="004A2C98" w:rsidP="00B6788F">
            <w:pPr>
              <w:snapToGrid w:val="0"/>
              <w:rPr>
                <w:ins w:id="419" w:author="阿毛" w:date="2021-06-03T16:58:00Z"/>
                <w:rFonts w:ascii="標楷體" w:eastAsia="標楷體" w:hAnsi="標楷體"/>
              </w:rPr>
            </w:pPr>
          </w:p>
        </w:tc>
      </w:tr>
    </w:tbl>
    <w:p w14:paraId="78FEC52A" w14:textId="77777777" w:rsidR="00915A20" w:rsidRPr="00915A20" w:rsidRDefault="00915A20">
      <w:pPr>
        <w:rPr>
          <w:ins w:id="420" w:author="阿毛" w:date="2021-06-03T10:25:00Z"/>
          <w:rPrChange w:id="421" w:author="阿毛" w:date="2021-06-03T10:25:00Z">
            <w:rPr>
              <w:ins w:id="422" w:author="阿毛" w:date="2021-06-03T10:25:00Z"/>
              <w:rFonts w:ascii="標楷體" w:hAnsi="標楷體"/>
            </w:rPr>
          </w:rPrChange>
        </w:rPr>
        <w:pPrChange w:id="423" w:author="阿毛" w:date="2021-06-03T10:25:00Z">
          <w:pPr>
            <w:pStyle w:val="3"/>
            <w:numPr>
              <w:ilvl w:val="2"/>
              <w:numId w:val="124"/>
            </w:numPr>
            <w:ind w:left="1247" w:hanging="680"/>
          </w:pPr>
        </w:pPrChange>
      </w:pPr>
    </w:p>
    <w:p w14:paraId="1E288C6B" w14:textId="77777777" w:rsidR="00915A20" w:rsidRDefault="00915A20">
      <w:pPr>
        <w:widowControl/>
        <w:rPr>
          <w:ins w:id="424" w:author="阿毛" w:date="2021-06-03T10:25:00Z"/>
          <w:rFonts w:ascii="標楷體" w:eastAsia="標楷體" w:hAnsi="標楷體"/>
          <w:sz w:val="32"/>
          <w:szCs w:val="20"/>
        </w:rPr>
      </w:pPr>
      <w:ins w:id="425" w:author="阿毛" w:date="2021-06-03T10:25:00Z">
        <w:r>
          <w:rPr>
            <w:rFonts w:ascii="標楷體" w:hAnsi="標楷體"/>
          </w:rPr>
          <w:br w:type="page"/>
        </w:r>
      </w:ins>
    </w:p>
    <w:p w14:paraId="33D50B87" w14:textId="66BA8FB9" w:rsidR="00A955B4" w:rsidRDefault="00C95828">
      <w:pPr>
        <w:pStyle w:val="3"/>
        <w:numPr>
          <w:ilvl w:val="2"/>
          <w:numId w:val="125"/>
        </w:numPr>
        <w:rPr>
          <w:ins w:id="426" w:author="智誠 楊" w:date="2021-05-07T11:32:00Z"/>
          <w:rFonts w:ascii="標楷體" w:hAnsi="標楷體"/>
        </w:rPr>
        <w:pPrChange w:id="427" w:author="阿毛" w:date="2021-06-07T13:47:00Z">
          <w:pPr>
            <w:pStyle w:val="3"/>
            <w:numPr>
              <w:ilvl w:val="2"/>
              <w:numId w:val="21"/>
            </w:numPr>
            <w:ind w:left="1247" w:hanging="680"/>
          </w:pPr>
        </w:pPrChange>
      </w:pPr>
      <w:r>
        <w:rPr>
          <w:rFonts w:ascii="標楷體" w:hAnsi="標楷體" w:hint="eastAsia"/>
        </w:rPr>
        <w:lastRenderedPageBreak/>
        <w:t>L8201</w:t>
      </w:r>
      <w:r w:rsidRPr="00054BBF">
        <w:rPr>
          <w:rFonts w:ascii="標楷體" w:hAnsi="標楷體" w:hint="eastAsia"/>
        </w:rPr>
        <w:t>疑似洗錢樣態條件設定</w:t>
      </w:r>
      <w:ins w:id="428" w:author="智誠 楊" w:date="2021-05-08T18:56:00Z">
        <w:r w:rsidR="00AF50F7">
          <w:rPr>
            <w:rFonts w:ascii="標楷體" w:hAnsi="標楷體" w:hint="eastAsia"/>
          </w:rPr>
          <w:t>***</w:t>
        </w:r>
      </w:ins>
    </w:p>
    <w:p w14:paraId="43F727BE" w14:textId="08238B22" w:rsidR="00A955B4" w:rsidRPr="00362205" w:rsidRDefault="00B718BF">
      <w:pPr>
        <w:pStyle w:val="a"/>
        <w:numPr>
          <w:ilvl w:val="0"/>
          <w:numId w:val="1"/>
        </w:numPr>
        <w:rPr>
          <w:ins w:id="429" w:author="智誠 楊" w:date="2021-05-07T11:32:00Z"/>
        </w:rPr>
        <w:pPrChange w:id="430" w:author="智誠 楊" w:date="2021-05-07T16:36:00Z">
          <w:pPr>
            <w:pStyle w:val="a"/>
            <w:numPr>
              <w:numId w:val="21"/>
            </w:numPr>
            <w:tabs>
              <w:tab w:val="clear" w:pos="1134"/>
            </w:tabs>
          </w:pPr>
        </w:pPrChange>
      </w:pPr>
      <w:ins w:id="431" w:author="智誠 楊" w:date="2021-05-07T11:38:00Z">
        <w:r w:rsidRPr="00362205">
          <w:t>功能說明</w:t>
        </w:r>
      </w:ins>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432" w:author="智誠 楊" w:date="2021-05-07T11:56:00Z">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74"/>
        <w:tblGridChange w:id="433">
          <w:tblGrid>
            <w:gridCol w:w="1548"/>
            <w:gridCol w:w="7274"/>
          </w:tblGrid>
        </w:tblGridChange>
      </w:tblGrid>
      <w:tr w:rsidR="00A955B4" w:rsidRPr="00362205" w14:paraId="1964D9CF" w14:textId="77777777" w:rsidTr="00BE6C24">
        <w:trPr>
          <w:trHeight w:val="277"/>
          <w:ins w:id="434" w:author="智誠 楊" w:date="2021-05-07T11:32:00Z"/>
          <w:trPrChange w:id="435"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3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7BBC8A99" w14:textId="77777777" w:rsidR="00A955B4" w:rsidRPr="00362205" w:rsidRDefault="00A955B4" w:rsidP="00B6788F">
            <w:pPr>
              <w:rPr>
                <w:ins w:id="437" w:author="智誠 楊" w:date="2021-05-07T11:32:00Z"/>
                <w:rFonts w:ascii="標楷體" w:eastAsia="標楷體" w:hAnsi="標楷體"/>
              </w:rPr>
            </w:pPr>
            <w:ins w:id="438" w:author="智誠 楊" w:date="2021-05-07T11:32:00Z">
              <w:r w:rsidRPr="00362205">
                <w:rPr>
                  <w:rFonts w:ascii="標楷體" w:eastAsia="標楷體" w:hAnsi="標楷體"/>
                </w:rPr>
                <w:t xml:space="preserve">功能名稱 </w:t>
              </w:r>
            </w:ins>
          </w:p>
        </w:tc>
        <w:tc>
          <w:tcPr>
            <w:tcW w:w="7274" w:type="dxa"/>
            <w:tcBorders>
              <w:top w:val="single" w:sz="8" w:space="0" w:color="000000"/>
              <w:left w:val="single" w:sz="8" w:space="0" w:color="000000"/>
              <w:bottom w:val="single" w:sz="8" w:space="0" w:color="000000"/>
            </w:tcBorders>
            <w:tcPrChange w:id="439" w:author="智誠 楊" w:date="2021-05-07T11:56:00Z">
              <w:tcPr>
                <w:tcW w:w="7274" w:type="dxa"/>
                <w:tcBorders>
                  <w:top w:val="single" w:sz="8" w:space="0" w:color="000000"/>
                  <w:left w:val="single" w:sz="8" w:space="0" w:color="000000"/>
                  <w:bottom w:val="single" w:sz="8" w:space="0" w:color="000000"/>
                </w:tcBorders>
              </w:tcPr>
            </w:tcPrChange>
          </w:tcPr>
          <w:p w14:paraId="0B1E02FA" w14:textId="064E0B49" w:rsidR="00A955B4" w:rsidRPr="00362205" w:rsidRDefault="00B718BF" w:rsidP="00B6788F">
            <w:pPr>
              <w:rPr>
                <w:ins w:id="440" w:author="智誠 楊" w:date="2021-05-07T11:32:00Z"/>
                <w:rFonts w:ascii="標楷體" w:eastAsia="標楷體" w:hAnsi="標楷體"/>
              </w:rPr>
            </w:pPr>
            <w:ins w:id="441" w:author="智誠 楊" w:date="2021-05-07T11:39:00Z">
              <w:r>
                <w:rPr>
                  <w:rFonts w:ascii="標楷體" w:eastAsia="標楷體" w:hAnsi="標楷體" w:hint="eastAsia"/>
                </w:rPr>
                <w:t>疑似洗錢樣態條件設定</w:t>
              </w:r>
            </w:ins>
          </w:p>
        </w:tc>
      </w:tr>
      <w:tr w:rsidR="00A955B4" w:rsidRPr="00362205" w14:paraId="146934B3" w14:textId="77777777" w:rsidTr="00BE6C24">
        <w:trPr>
          <w:trHeight w:val="277"/>
          <w:ins w:id="442" w:author="智誠 楊" w:date="2021-05-07T11:32:00Z"/>
          <w:trPrChange w:id="443"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44"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4D049B63" w14:textId="77777777" w:rsidR="00A955B4" w:rsidRPr="00362205" w:rsidRDefault="00A955B4" w:rsidP="00B6788F">
            <w:pPr>
              <w:rPr>
                <w:ins w:id="445" w:author="智誠 楊" w:date="2021-05-07T11:32:00Z"/>
                <w:rFonts w:ascii="標楷體" w:eastAsia="標楷體" w:hAnsi="標楷體"/>
              </w:rPr>
            </w:pPr>
            <w:ins w:id="446" w:author="智誠 楊" w:date="2021-05-07T11:32:00Z">
              <w:r w:rsidRPr="00362205">
                <w:rPr>
                  <w:rFonts w:ascii="標楷體" w:eastAsia="標楷體" w:hAnsi="標楷體"/>
                </w:rPr>
                <w:t>進入條件</w:t>
              </w:r>
            </w:ins>
          </w:p>
        </w:tc>
        <w:tc>
          <w:tcPr>
            <w:tcW w:w="7274" w:type="dxa"/>
            <w:tcBorders>
              <w:top w:val="single" w:sz="8" w:space="0" w:color="000000"/>
              <w:left w:val="single" w:sz="8" w:space="0" w:color="000000"/>
              <w:bottom w:val="single" w:sz="8" w:space="0" w:color="000000"/>
            </w:tcBorders>
            <w:tcPrChange w:id="447" w:author="智誠 楊" w:date="2021-05-07T11:56:00Z">
              <w:tcPr>
                <w:tcW w:w="7274" w:type="dxa"/>
                <w:tcBorders>
                  <w:top w:val="single" w:sz="8" w:space="0" w:color="000000"/>
                  <w:left w:val="single" w:sz="8" w:space="0" w:color="000000"/>
                  <w:bottom w:val="single" w:sz="8" w:space="0" w:color="000000"/>
                </w:tcBorders>
              </w:tcPr>
            </w:tcPrChange>
          </w:tcPr>
          <w:p w14:paraId="44C9FFDA" w14:textId="1852AF40" w:rsidR="00A955B4" w:rsidRPr="00362205" w:rsidRDefault="00B718BF" w:rsidP="00B6788F">
            <w:pPr>
              <w:rPr>
                <w:ins w:id="448" w:author="智誠 楊" w:date="2021-05-07T11:32:00Z"/>
                <w:rFonts w:ascii="標楷體" w:eastAsia="標楷體" w:hAnsi="標楷體"/>
              </w:rPr>
            </w:pPr>
            <w:ins w:id="449" w:author="智誠 楊" w:date="2021-05-07T11:39:00Z">
              <w:r>
                <w:rPr>
                  <w:rFonts w:ascii="標楷體" w:eastAsia="標楷體" w:hAnsi="標楷體" w:hint="eastAsia"/>
                </w:rPr>
                <w:t>設定洗錢樣態條件時</w:t>
              </w:r>
            </w:ins>
          </w:p>
        </w:tc>
      </w:tr>
      <w:tr w:rsidR="00A955B4" w:rsidRPr="00362205" w14:paraId="42738D2E" w14:textId="77777777" w:rsidTr="00BE6C24">
        <w:trPr>
          <w:trHeight w:val="773"/>
          <w:ins w:id="450" w:author="智誠 楊" w:date="2021-05-07T11:32:00Z"/>
          <w:trPrChange w:id="451" w:author="智誠 楊" w:date="2021-05-07T11:56: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452"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23177D16" w14:textId="77777777" w:rsidR="00A955B4" w:rsidRPr="00362205" w:rsidRDefault="00A955B4" w:rsidP="00B6788F">
            <w:pPr>
              <w:rPr>
                <w:ins w:id="453" w:author="智誠 楊" w:date="2021-05-07T11:32:00Z"/>
                <w:rFonts w:ascii="標楷體" w:eastAsia="標楷體" w:hAnsi="標楷體"/>
              </w:rPr>
            </w:pPr>
            <w:ins w:id="454" w:author="智誠 楊" w:date="2021-05-07T11:32:00Z">
              <w:r w:rsidRPr="00362205">
                <w:rPr>
                  <w:rFonts w:ascii="標楷體" w:eastAsia="標楷體" w:hAnsi="標楷體"/>
                </w:rPr>
                <w:t xml:space="preserve">基本流程 </w:t>
              </w:r>
            </w:ins>
          </w:p>
        </w:tc>
        <w:tc>
          <w:tcPr>
            <w:tcW w:w="7274" w:type="dxa"/>
            <w:tcBorders>
              <w:top w:val="single" w:sz="8" w:space="0" w:color="000000"/>
              <w:left w:val="single" w:sz="8" w:space="0" w:color="000000"/>
              <w:bottom w:val="single" w:sz="8" w:space="0" w:color="000000"/>
            </w:tcBorders>
            <w:tcPrChange w:id="455" w:author="智誠 楊" w:date="2021-05-07T11:56:00Z">
              <w:tcPr>
                <w:tcW w:w="7274" w:type="dxa"/>
                <w:tcBorders>
                  <w:top w:val="single" w:sz="8" w:space="0" w:color="000000"/>
                  <w:left w:val="single" w:sz="8" w:space="0" w:color="000000"/>
                  <w:bottom w:val="single" w:sz="8" w:space="0" w:color="000000"/>
                </w:tcBorders>
              </w:tcPr>
            </w:tcPrChange>
          </w:tcPr>
          <w:p w14:paraId="57268876" w14:textId="5C920BE9" w:rsidR="00A955B4" w:rsidRPr="00B718BF" w:rsidRDefault="00B718BF" w:rsidP="00B6788F">
            <w:pPr>
              <w:rPr>
                <w:ins w:id="456" w:author="智誠 楊" w:date="2021-05-07T11:32:00Z"/>
                <w:rFonts w:ascii="標楷體" w:eastAsia="標楷體" w:hAnsi="標楷體"/>
                <w:color w:val="FF0000"/>
                <w:lang w:eastAsia="zh-HK"/>
                <w:rPrChange w:id="457" w:author="智誠 楊" w:date="2021-05-07T11:41:00Z">
                  <w:rPr>
                    <w:ins w:id="458" w:author="智誠 楊" w:date="2021-05-07T11:32:00Z"/>
                    <w:rFonts w:ascii="標楷體" w:eastAsia="標楷體" w:hAnsi="標楷體"/>
                    <w:lang w:eastAsia="zh-HK"/>
                  </w:rPr>
                </w:rPrChange>
              </w:rPr>
            </w:pPr>
            <w:ins w:id="459" w:author="智誠 楊" w:date="2021-05-07T11:40:00Z">
              <w:r>
                <w:rPr>
                  <w:rFonts w:ascii="標楷體" w:eastAsia="標楷體" w:hAnsi="標楷體" w:hint="eastAsia"/>
                </w:rPr>
                <w:t>1.</w:t>
              </w:r>
            </w:ins>
            <w:ins w:id="460" w:author="智誠 楊" w:date="2021-05-07T11:41:00Z">
              <w:r w:rsidRPr="00E8625A">
                <w:rPr>
                  <w:rFonts w:ascii="標楷體" w:eastAsia="標楷體" w:hAnsi="標楷體" w:hint="eastAsia"/>
                  <w:lang w:eastAsia="zh-HK"/>
                </w:rPr>
                <w:t>參考「</w:t>
              </w:r>
            </w:ins>
            <w:ins w:id="461" w:author="阿毛" w:date="2021-06-08T17:36:00Z">
              <w:r w:rsidR="00194833">
                <w:rPr>
                  <w:rFonts w:ascii="標楷體" w:eastAsia="標楷體" w:hAnsi="標楷體" w:hint="eastAsia"/>
                </w:rPr>
                <w:t>作業流程.</w:t>
              </w:r>
            </w:ins>
            <w:ins w:id="462" w:author="智誠 楊" w:date="2021-05-08T17:53:00Z">
              <w:r w:rsidR="00937E01">
                <w:rPr>
                  <w:rFonts w:ascii="標楷體" w:eastAsia="標楷體" w:hAnsi="標楷體" w:hint="eastAsia"/>
                </w:rPr>
                <w:t>疑似洗錢</w:t>
              </w:r>
            </w:ins>
            <w:ins w:id="463" w:author="智誠 楊" w:date="2021-05-07T11:41:00Z">
              <w:r w:rsidRPr="00E8625A">
                <w:rPr>
                  <w:rFonts w:ascii="標楷體" w:eastAsia="標楷體" w:hAnsi="標楷體" w:hint="eastAsia"/>
                  <w:lang w:eastAsia="zh-HK"/>
                </w:rPr>
                <w:t>」流程</w:t>
              </w:r>
            </w:ins>
          </w:p>
          <w:p w14:paraId="7CC46525" w14:textId="421AA0BA" w:rsidR="00A955B4" w:rsidRDefault="00A955B4" w:rsidP="00B6788F">
            <w:pPr>
              <w:rPr>
                <w:ins w:id="464" w:author="智誠 楊" w:date="2021-05-07T11:32:00Z"/>
                <w:rFonts w:ascii="標楷體" w:eastAsia="標楷體" w:hAnsi="標楷體"/>
              </w:rPr>
            </w:pPr>
            <w:ins w:id="465" w:author="智誠 楊" w:date="2021-05-07T11:32:00Z">
              <w:r w:rsidRPr="00215153">
                <w:rPr>
                  <w:rFonts w:ascii="標楷體" w:eastAsia="標楷體" w:hAnsi="標楷體" w:hint="eastAsia"/>
                </w:rPr>
                <w:t>2.</w:t>
              </w:r>
            </w:ins>
            <w:ins w:id="466" w:author="智誠 楊" w:date="2021-05-07T13:38:00Z">
              <w:r w:rsidR="003D2BFF">
                <w:rPr>
                  <w:rFonts w:ascii="標楷體" w:eastAsia="標楷體" w:hAnsi="標楷體" w:hint="eastAsia"/>
                </w:rPr>
                <w:t>維護</w:t>
              </w:r>
            </w:ins>
            <w:ins w:id="467" w:author="阿毛" w:date="2021-06-08T15:17:00Z">
              <w:r w:rsidR="0012198F">
                <w:rPr>
                  <w:rFonts w:ascii="標楷體" w:eastAsia="標楷體" w:hAnsi="標楷體" w:hint="eastAsia"/>
                </w:rPr>
                <w:t>[</w:t>
              </w:r>
            </w:ins>
            <w:ins w:id="468" w:author="智誠 楊" w:date="2021-05-07T11:42:00Z">
              <w:r w:rsidR="00B718BF">
                <w:rPr>
                  <w:rFonts w:ascii="標楷體" w:eastAsia="標楷體" w:hAnsi="標楷體" w:hint="eastAsia"/>
                  <w:lang w:eastAsia="zh-HK"/>
                </w:rPr>
                <w:t>疑似洗錢樣態條件設定</w:t>
              </w:r>
            </w:ins>
            <w:ins w:id="469" w:author="智誠 楊" w:date="2021-05-07T11:32:00Z">
              <w:r>
                <w:rPr>
                  <w:rFonts w:ascii="標楷體" w:eastAsia="標楷體" w:hAnsi="標楷體" w:hint="eastAsia"/>
                  <w:lang w:eastAsia="zh-HK"/>
                </w:rPr>
                <w:t>檔</w:t>
              </w:r>
              <w:r>
                <w:rPr>
                  <w:rFonts w:ascii="標楷體" w:eastAsia="標楷體" w:hAnsi="標楷體" w:hint="eastAsia"/>
                </w:rPr>
                <w:t>(</w:t>
              </w:r>
            </w:ins>
            <w:proofErr w:type="spellStart"/>
            <w:ins w:id="470" w:author="智誠 楊" w:date="2021-05-07T11:41:00Z">
              <w:r w:rsidR="00B718BF">
                <w:rPr>
                  <w:rFonts w:ascii="標楷體" w:eastAsia="標楷體" w:hAnsi="標楷體"/>
                </w:rPr>
                <w:t>MlaundryParas</w:t>
              </w:r>
            </w:ins>
            <w:proofErr w:type="spellEnd"/>
            <w:ins w:id="471" w:author="智誠 楊" w:date="2021-05-07T11:32:00Z">
              <w:r>
                <w:rPr>
                  <w:rFonts w:ascii="標楷體" w:eastAsia="標楷體" w:hAnsi="標楷體"/>
                </w:rPr>
                <w:t>)</w:t>
              </w:r>
            </w:ins>
            <w:ins w:id="472" w:author="阿毛" w:date="2021-06-08T15:17:00Z">
              <w:r w:rsidR="0012198F">
                <w:rPr>
                  <w:rFonts w:ascii="標楷體" w:eastAsia="標楷體" w:hAnsi="標楷體"/>
                </w:rPr>
                <w:t>]</w:t>
              </w:r>
            </w:ins>
          </w:p>
          <w:p w14:paraId="15693DEC" w14:textId="5EAD9D78" w:rsidR="00A955B4" w:rsidRDefault="00A955B4" w:rsidP="00B6788F">
            <w:pPr>
              <w:rPr>
                <w:ins w:id="473" w:author="智誠 楊" w:date="2021-05-07T11:32:00Z"/>
                <w:rFonts w:ascii="標楷體" w:eastAsia="標楷體" w:hAnsi="標楷體"/>
                <w:lang w:eastAsia="zh-HK"/>
              </w:rPr>
            </w:pPr>
            <w:ins w:id="474" w:author="智誠 楊" w:date="2021-05-07T11:32:00Z">
              <w:r>
                <w:rPr>
                  <w:rFonts w:ascii="標楷體" w:eastAsia="標楷體" w:hAnsi="標楷體" w:hint="eastAsia"/>
                </w:rPr>
                <w:t>3.</w:t>
              </w:r>
              <w:r>
                <w:rPr>
                  <w:rFonts w:ascii="標楷體" w:eastAsia="標楷體" w:hAnsi="標楷體" w:hint="eastAsia"/>
                  <w:lang w:eastAsia="zh-HK"/>
                </w:rPr>
                <w:t>依據</w:t>
              </w:r>
            </w:ins>
            <w:ins w:id="475" w:author="智誠 楊" w:date="2021-05-07T11:42:00Z">
              <w:r w:rsidR="00B718BF">
                <w:rPr>
                  <w:rFonts w:ascii="標楷體" w:eastAsia="標楷體" w:hAnsi="標楷體" w:hint="eastAsia"/>
                  <w:lang w:eastAsia="zh-HK"/>
                </w:rPr>
                <w:t>輸入</w:t>
              </w:r>
            </w:ins>
            <w:ins w:id="476" w:author="智誠 楊" w:date="2021-05-07T11:48:00Z">
              <w:r w:rsidR="00EA622E">
                <w:rPr>
                  <w:rFonts w:ascii="標楷體" w:eastAsia="標楷體" w:hAnsi="標楷體" w:hint="eastAsia"/>
                  <w:lang w:eastAsia="zh-HK"/>
                </w:rPr>
                <w:t>資料</w:t>
              </w:r>
            </w:ins>
            <w:ins w:id="477" w:author="智誠 楊" w:date="2021-05-07T11:43:00Z">
              <w:r w:rsidR="00B718BF">
                <w:rPr>
                  <w:rFonts w:ascii="標楷體" w:eastAsia="標楷體" w:hAnsi="標楷體" w:hint="eastAsia"/>
                  <w:lang w:eastAsia="zh-HK"/>
                </w:rPr>
                <w:t>設定樣態條件</w:t>
              </w:r>
            </w:ins>
            <w:ins w:id="478" w:author="智誠 楊" w:date="2021-05-07T11:32:00Z">
              <w:r>
                <w:rPr>
                  <w:rFonts w:ascii="標楷體" w:eastAsia="標楷體" w:hAnsi="標楷體" w:hint="eastAsia"/>
                </w:rPr>
                <w:t>:</w:t>
              </w:r>
            </w:ins>
          </w:p>
          <w:p w14:paraId="0179356B" w14:textId="17266993" w:rsidR="00A955B4" w:rsidRDefault="00A955B4" w:rsidP="00B6788F">
            <w:pPr>
              <w:rPr>
                <w:ins w:id="479" w:author="阿毛" w:date="2021-06-08T15:17:00Z"/>
                <w:rFonts w:ascii="標楷體" w:eastAsia="標楷體" w:hAnsi="標楷體"/>
                <w:lang w:eastAsia="zh-HK"/>
              </w:rPr>
            </w:pPr>
            <w:ins w:id="480" w:author="智誠 楊" w:date="2021-05-07T11:32:00Z">
              <w:r>
                <w:rPr>
                  <w:rFonts w:ascii="標楷體" w:eastAsia="標楷體" w:hAnsi="標楷體"/>
                  <w:lang w:eastAsia="zh-HK"/>
                </w:rPr>
                <w:t xml:space="preserve">  </w:t>
              </w:r>
              <w:r>
                <w:rPr>
                  <w:rFonts w:ascii="標楷體" w:eastAsia="標楷體" w:hAnsi="標楷體" w:hint="eastAsia"/>
                </w:rPr>
                <w:t>(1</w:t>
              </w:r>
              <w:proofErr w:type="gramStart"/>
              <w:r>
                <w:rPr>
                  <w:rFonts w:ascii="標楷體" w:eastAsia="標楷體" w:hAnsi="標楷體"/>
                </w:rPr>
                <w:t>).</w:t>
              </w:r>
            </w:ins>
            <w:ins w:id="481" w:author="阿毛" w:date="2021-06-08T15:17:00Z">
              <w:r w:rsidR="000B5762">
                <w:rPr>
                  <w:rFonts w:ascii="標楷體" w:eastAsia="標楷體" w:hAnsi="標楷體"/>
                </w:rPr>
                <w:t>[</w:t>
              </w:r>
            </w:ins>
            <w:proofErr w:type="gramEnd"/>
            <w:ins w:id="482" w:author="智誠 楊" w:date="2021-05-07T11:48:00Z">
              <w:r w:rsidR="00EA622E">
                <w:rPr>
                  <w:rFonts w:ascii="標楷體" w:eastAsia="標楷體" w:hAnsi="標楷體" w:hint="eastAsia"/>
                  <w:lang w:eastAsia="zh-HK"/>
                </w:rPr>
                <w:t>統迄期間天數</w:t>
              </w:r>
            </w:ins>
            <w:ins w:id="483" w:author="阿毛" w:date="2021-06-08T15:18:00Z">
              <w:r w:rsidR="000B5762">
                <w:rPr>
                  <w:rFonts w:ascii="標楷體" w:eastAsia="標楷體" w:hAnsi="標楷體" w:hint="eastAsia"/>
                  <w:lang w:eastAsia="zh-HK"/>
                </w:rPr>
                <w:t>(</w:t>
              </w:r>
            </w:ins>
            <w:proofErr w:type="spellStart"/>
            <w:ins w:id="484" w:author="阿毛" w:date="2021-06-08T15:20:00Z">
              <w:r w:rsidR="000B5762">
                <w:rPr>
                  <w:rFonts w:ascii="標楷體" w:eastAsia="標楷體" w:hAnsi="標楷體"/>
                </w:rPr>
                <w:t>MlaundryParas</w:t>
              </w:r>
              <w:r w:rsidR="000B5762">
                <w:rPr>
                  <w:rFonts w:ascii="標楷體" w:eastAsia="標楷體" w:hAnsi="標楷體" w:hint="eastAsia"/>
                </w:rPr>
                <w:t>.</w:t>
              </w:r>
              <w:r w:rsidR="000B5762" w:rsidRPr="000B5762">
                <w:rPr>
                  <w:rFonts w:ascii="標楷體" w:eastAsia="標楷體" w:hAnsi="標楷體"/>
                  <w:lang w:eastAsia="zh-HK"/>
                </w:rPr>
                <w:t>FactorDays</w:t>
              </w:r>
            </w:ins>
            <w:proofErr w:type="spellEnd"/>
            <w:ins w:id="485" w:author="阿毛" w:date="2021-06-08T15:18:00Z">
              <w:r w:rsidR="000B5762">
                <w:rPr>
                  <w:rFonts w:ascii="標楷體" w:eastAsia="標楷體" w:hAnsi="標楷體"/>
                  <w:lang w:eastAsia="zh-HK"/>
                </w:rPr>
                <w:t>)</w:t>
              </w:r>
            </w:ins>
            <w:ins w:id="486" w:author="阿毛" w:date="2021-06-08T15:17:00Z">
              <w:r w:rsidR="000B5762">
                <w:rPr>
                  <w:rFonts w:ascii="標楷體" w:eastAsia="標楷體" w:hAnsi="標楷體" w:hint="eastAsia"/>
                  <w:lang w:eastAsia="zh-HK"/>
                </w:rPr>
                <w:t>]</w:t>
              </w:r>
            </w:ins>
          </w:p>
          <w:p w14:paraId="5753184C" w14:textId="1B7A7599" w:rsidR="000B5762" w:rsidRPr="003D2BFF" w:rsidDel="00AB355E" w:rsidRDefault="000B5762" w:rsidP="00B6788F">
            <w:pPr>
              <w:rPr>
                <w:ins w:id="487" w:author="智誠 楊" w:date="2021-05-07T11:51:00Z"/>
                <w:del w:id="488" w:author="阿毛" w:date="2021-06-09T14:58:00Z"/>
                <w:rFonts w:ascii="標楷體" w:eastAsia="標楷體" w:hAnsi="標楷體"/>
                <w:lang w:eastAsia="zh-HK"/>
              </w:rPr>
            </w:pPr>
          </w:p>
          <w:p w14:paraId="22030391" w14:textId="475F4FF0" w:rsidR="00A955B4" w:rsidRDefault="00A955B4" w:rsidP="00B6788F">
            <w:pPr>
              <w:rPr>
                <w:ins w:id="489" w:author="阿毛" w:date="2021-06-08T15:18:00Z"/>
                <w:rFonts w:ascii="標楷體" w:eastAsia="標楷體" w:hAnsi="標楷體"/>
                <w:lang w:eastAsia="zh-HK"/>
              </w:rPr>
            </w:pPr>
            <w:ins w:id="490" w:author="智誠 楊" w:date="2021-05-07T11:32:00Z">
              <w:r>
                <w:rPr>
                  <w:rFonts w:ascii="標楷體" w:eastAsia="標楷體" w:hAnsi="標楷體" w:hint="eastAsia"/>
                </w:rPr>
                <w:t xml:space="preserve">  (2</w:t>
              </w:r>
              <w:proofErr w:type="gramStart"/>
              <w:r>
                <w:rPr>
                  <w:rFonts w:ascii="標楷體" w:eastAsia="標楷體" w:hAnsi="標楷體"/>
                </w:rPr>
                <w:t>).</w:t>
              </w:r>
            </w:ins>
            <w:ins w:id="491" w:author="阿毛" w:date="2021-06-08T15:17:00Z">
              <w:r w:rsidR="000B5762">
                <w:rPr>
                  <w:rFonts w:ascii="標楷體" w:eastAsia="標楷體" w:hAnsi="標楷體"/>
                </w:rPr>
                <w:t>[</w:t>
              </w:r>
            </w:ins>
            <w:proofErr w:type="gramEnd"/>
            <w:ins w:id="492" w:author="智誠 楊" w:date="2021-05-07T11:49:00Z">
              <w:r w:rsidR="00EA622E">
                <w:rPr>
                  <w:rFonts w:ascii="標楷體" w:eastAsia="標楷體" w:hAnsi="標楷體" w:hint="eastAsia"/>
                  <w:lang w:eastAsia="zh-HK"/>
                </w:rPr>
                <w:t>金額合計超過</w:t>
              </w:r>
            </w:ins>
            <w:ins w:id="493" w:author="阿毛" w:date="2021-06-08T15:18:00Z">
              <w:r w:rsidR="000B5762">
                <w:rPr>
                  <w:rFonts w:ascii="標楷體" w:eastAsia="標楷體" w:hAnsi="標楷體" w:hint="eastAsia"/>
                </w:rPr>
                <w:t>(</w:t>
              </w:r>
            </w:ins>
            <w:ins w:id="494" w:author="阿毛" w:date="2021-06-08T15:20:00Z">
              <w:r w:rsidR="000B5762">
                <w:rPr>
                  <w:rFonts w:ascii="標楷體" w:eastAsia="標楷體" w:hAnsi="標楷體"/>
                </w:rPr>
                <w:t>MlaundryParas</w:t>
              </w:r>
              <w:r w:rsidR="000B5762">
                <w:rPr>
                  <w:rFonts w:ascii="標楷體" w:eastAsia="標楷體" w:hAnsi="標楷體" w:hint="eastAsia"/>
                </w:rPr>
                <w:t>.</w:t>
              </w:r>
            </w:ins>
            <w:ins w:id="495" w:author="阿毛" w:date="2021-06-08T15:18:00Z">
              <w:r w:rsidR="000B5762" w:rsidRPr="000B5762">
                <w:rPr>
                  <w:rFonts w:ascii="標楷體" w:eastAsia="標楷體" w:hAnsi="標楷體"/>
                </w:rPr>
                <w:t>Factor1TotLimit</w:t>
              </w:r>
              <w:r w:rsidR="000B5762">
                <w:rPr>
                  <w:rFonts w:ascii="標楷體" w:eastAsia="標楷體" w:hAnsi="標楷體" w:hint="eastAsia"/>
                </w:rPr>
                <w:t>)</w:t>
              </w:r>
            </w:ins>
            <w:ins w:id="496" w:author="阿毛" w:date="2021-06-08T15:17:00Z">
              <w:r w:rsidR="000B5762">
                <w:rPr>
                  <w:rFonts w:ascii="標楷體" w:eastAsia="標楷體" w:hAnsi="標楷體" w:hint="eastAsia"/>
                  <w:lang w:eastAsia="zh-HK"/>
                </w:rPr>
                <w:t>]</w:t>
              </w:r>
            </w:ins>
            <w:ins w:id="497" w:author="智誠 楊" w:date="2021-05-07T13:39:00Z">
              <w:del w:id="498" w:author="阿毛" w:date="2021-06-08T15:17:00Z">
                <w:r w:rsidR="003D2BFF" w:rsidDel="000B5762">
                  <w:rPr>
                    <w:rFonts w:ascii="標楷體" w:eastAsia="標楷體" w:hAnsi="標楷體" w:hint="eastAsia"/>
                  </w:rPr>
                  <w:delText>(洗錢樣態一)</w:delText>
                </w:r>
              </w:del>
            </w:ins>
          </w:p>
          <w:p w14:paraId="6B80A0AA" w14:textId="033EAFEC" w:rsidR="000B5762" w:rsidDel="00AB355E" w:rsidRDefault="000B5762" w:rsidP="00B6788F">
            <w:pPr>
              <w:rPr>
                <w:ins w:id="499" w:author="智誠 楊" w:date="2021-05-07T11:52:00Z"/>
                <w:del w:id="500" w:author="阿毛" w:date="2021-06-09T14:58:00Z"/>
                <w:rFonts w:ascii="標楷體" w:eastAsia="標楷體" w:hAnsi="標楷體"/>
                <w:lang w:eastAsia="zh-HK"/>
              </w:rPr>
            </w:pPr>
          </w:p>
          <w:p w14:paraId="16D231DD" w14:textId="031D9504" w:rsidR="00A955B4" w:rsidRDefault="00A955B4" w:rsidP="00B6788F">
            <w:pPr>
              <w:rPr>
                <w:ins w:id="501" w:author="智誠 楊" w:date="2021-05-07T11:49:00Z"/>
                <w:rFonts w:ascii="標楷體" w:eastAsia="標楷體" w:hAnsi="標楷體"/>
                <w:lang w:eastAsia="zh-HK"/>
              </w:rPr>
            </w:pPr>
            <w:ins w:id="502" w:author="智誠 楊" w:date="2021-05-07T11:32:00Z">
              <w:r>
                <w:rPr>
                  <w:rFonts w:ascii="標楷體" w:eastAsia="標楷體" w:hAnsi="標楷體" w:hint="eastAsia"/>
                </w:rPr>
                <w:t xml:space="preserve">  (</w:t>
              </w:r>
              <w:r>
                <w:rPr>
                  <w:rFonts w:ascii="標楷體" w:eastAsia="標楷體" w:hAnsi="標楷體"/>
                </w:rPr>
                <w:t>3</w:t>
              </w:r>
              <w:proofErr w:type="gramStart"/>
              <w:r>
                <w:rPr>
                  <w:rFonts w:ascii="標楷體" w:eastAsia="標楷體" w:hAnsi="標楷體" w:hint="eastAsia"/>
                </w:rPr>
                <w:t>)</w:t>
              </w:r>
            </w:ins>
            <w:ins w:id="503" w:author="智誠 楊" w:date="2021-05-07T11:49:00Z">
              <w:r w:rsidR="00EA622E">
                <w:rPr>
                  <w:rFonts w:ascii="標楷體" w:eastAsia="標楷體" w:hAnsi="標楷體" w:hint="eastAsia"/>
                </w:rPr>
                <w:t>.</w:t>
              </w:r>
            </w:ins>
            <w:ins w:id="504" w:author="阿毛" w:date="2021-06-08T15:17:00Z">
              <w:r w:rsidR="000B5762">
                <w:rPr>
                  <w:rFonts w:ascii="標楷體" w:eastAsia="標楷體" w:hAnsi="標楷體"/>
                </w:rPr>
                <w:t>[</w:t>
              </w:r>
            </w:ins>
            <w:proofErr w:type="gramEnd"/>
            <w:ins w:id="505" w:author="智誠 楊" w:date="2021-05-07T11:49:00Z">
              <w:r w:rsidR="00EA622E">
                <w:rPr>
                  <w:rFonts w:ascii="標楷體" w:eastAsia="標楷體" w:hAnsi="標楷體" w:hint="eastAsia"/>
                </w:rPr>
                <w:t>次數</w:t>
              </w:r>
            </w:ins>
            <w:ins w:id="506" w:author="阿毛" w:date="2021-06-08T15:18:00Z">
              <w:r w:rsidR="000B5762">
                <w:rPr>
                  <w:rFonts w:ascii="標楷體" w:eastAsia="標楷體" w:hAnsi="標楷體"/>
                </w:rPr>
                <w:t>]</w:t>
              </w:r>
              <w:r w:rsidR="000B5762">
                <w:rPr>
                  <w:rFonts w:ascii="標楷體" w:eastAsia="標楷體" w:hAnsi="標楷體" w:hint="eastAsia"/>
                </w:rPr>
                <w:t>(</w:t>
              </w:r>
              <w:r w:rsidR="000B5762">
                <w:t xml:space="preserve"> </w:t>
              </w:r>
            </w:ins>
            <w:ins w:id="507" w:author="阿毛" w:date="2021-06-08T15:20:00Z">
              <w:r w:rsidR="000B5762">
                <w:rPr>
                  <w:rFonts w:ascii="標楷體" w:eastAsia="標楷體" w:hAnsi="標楷體"/>
                </w:rPr>
                <w:t>MlaundryParas</w:t>
              </w:r>
              <w:r w:rsidR="000B5762">
                <w:rPr>
                  <w:rFonts w:ascii="標楷體" w:eastAsia="標楷體" w:hAnsi="標楷體" w:hint="eastAsia"/>
                </w:rPr>
                <w:t>.</w:t>
              </w:r>
            </w:ins>
            <w:ins w:id="508" w:author="阿毛" w:date="2021-06-08T15:18:00Z">
              <w:r w:rsidR="000B5762" w:rsidRPr="000B5762">
                <w:rPr>
                  <w:rFonts w:ascii="標楷體" w:eastAsia="標楷體" w:hAnsi="標楷體"/>
                </w:rPr>
                <w:t>Factor2Count</w:t>
              </w:r>
              <w:r w:rsidR="000B5762">
                <w:rPr>
                  <w:rFonts w:ascii="標楷體" w:eastAsia="標楷體" w:hAnsi="標楷體" w:hint="eastAsia"/>
                </w:rPr>
                <w:t>)</w:t>
              </w:r>
            </w:ins>
            <w:ins w:id="509" w:author="阿毛" w:date="2021-06-08T15:17:00Z">
              <w:r w:rsidR="000B5762">
                <w:rPr>
                  <w:rFonts w:ascii="標楷體" w:eastAsia="標楷體" w:hAnsi="標楷體" w:hint="eastAsia"/>
                </w:rPr>
                <w:t>]</w:t>
              </w:r>
            </w:ins>
            <w:ins w:id="510" w:author="智誠 楊" w:date="2021-05-07T13:39:00Z">
              <w:del w:id="511" w:author="阿毛" w:date="2021-06-08T15:18:00Z">
                <w:r w:rsidR="003D2BFF" w:rsidDel="000B5762">
                  <w:rPr>
                    <w:rFonts w:ascii="標楷體" w:eastAsia="標楷體" w:hAnsi="標楷體" w:hint="eastAsia"/>
                  </w:rPr>
                  <w:delText>(洗錢樣態二)</w:delText>
                </w:r>
              </w:del>
            </w:ins>
          </w:p>
          <w:p w14:paraId="37FB00B1" w14:textId="59214B68" w:rsidR="00EA622E" w:rsidRDefault="00EA622E" w:rsidP="00B6788F">
            <w:pPr>
              <w:rPr>
                <w:ins w:id="512" w:author="阿毛" w:date="2021-06-08T15:19:00Z"/>
                <w:rFonts w:ascii="標楷體" w:eastAsia="標楷體" w:hAnsi="標楷體"/>
              </w:rPr>
            </w:pPr>
            <w:ins w:id="513" w:author="智誠 楊" w:date="2021-05-07T11:49:00Z">
              <w:r>
                <w:rPr>
                  <w:rFonts w:ascii="標楷體" w:eastAsia="標楷體" w:hAnsi="標楷體" w:hint="eastAsia"/>
                </w:rPr>
                <w:t xml:space="preserve">  (4</w:t>
              </w:r>
              <w:proofErr w:type="gramStart"/>
              <w:r>
                <w:rPr>
                  <w:rFonts w:ascii="標楷體" w:eastAsia="標楷體" w:hAnsi="標楷體"/>
                </w:rPr>
                <w:t>).</w:t>
              </w:r>
            </w:ins>
            <w:ins w:id="514" w:author="阿毛" w:date="2021-06-08T15:17:00Z">
              <w:r w:rsidR="000B5762">
                <w:rPr>
                  <w:rFonts w:ascii="標楷體" w:eastAsia="標楷體" w:hAnsi="標楷體"/>
                </w:rPr>
                <w:t>[</w:t>
              </w:r>
            </w:ins>
            <w:proofErr w:type="gramEnd"/>
            <w:ins w:id="515" w:author="智誠 楊" w:date="2021-05-07T11:49:00Z">
              <w:r>
                <w:rPr>
                  <w:rFonts w:ascii="標楷體" w:eastAsia="標楷體" w:hAnsi="標楷體" w:hint="eastAsia"/>
                </w:rPr>
                <w:t>單筆金額</w:t>
              </w:r>
            </w:ins>
            <w:ins w:id="516" w:author="阿毛" w:date="2021-06-08T15:19:00Z">
              <w:r w:rsidR="000B5762">
                <w:rPr>
                  <w:rFonts w:ascii="標楷體" w:eastAsia="標楷體" w:hAnsi="標楷體" w:hint="eastAsia"/>
                </w:rPr>
                <w:t>-</w:t>
              </w:r>
            </w:ins>
            <w:ins w:id="517" w:author="智誠 楊" w:date="2021-05-07T11:49:00Z">
              <w:r>
                <w:rPr>
                  <w:rFonts w:ascii="標楷體" w:eastAsia="標楷體" w:hAnsi="標楷體" w:hint="eastAsia"/>
                </w:rPr>
                <w:t>起</w:t>
              </w:r>
              <w:del w:id="518" w:author="阿毛" w:date="2021-06-08T15:19:00Z">
                <w:r w:rsidDel="000B5762">
                  <w:rPr>
                    <w:rFonts w:ascii="標楷體" w:eastAsia="標楷體" w:hAnsi="標楷體" w:hint="eastAsia"/>
                  </w:rPr>
                  <w:delText>迄</w:delText>
                </w:r>
              </w:del>
            </w:ins>
            <w:ins w:id="519" w:author="阿毛" w:date="2021-06-08T15:18:00Z">
              <w:r w:rsidR="000B5762">
                <w:rPr>
                  <w:rFonts w:ascii="標楷體" w:eastAsia="標楷體" w:hAnsi="標楷體" w:hint="eastAsia"/>
                </w:rPr>
                <w:t>(</w:t>
              </w:r>
            </w:ins>
            <w:ins w:id="520" w:author="阿毛" w:date="2021-06-08T15:20:00Z">
              <w:r w:rsidR="000B5762">
                <w:rPr>
                  <w:rFonts w:ascii="標楷體" w:eastAsia="標楷體" w:hAnsi="標楷體"/>
                </w:rPr>
                <w:t>MlaundryParas</w:t>
              </w:r>
              <w:r w:rsidR="000B5762">
                <w:rPr>
                  <w:rFonts w:ascii="標楷體" w:eastAsia="標楷體" w:hAnsi="標楷體" w:hint="eastAsia"/>
                </w:rPr>
                <w:t>.</w:t>
              </w:r>
            </w:ins>
            <w:ins w:id="521" w:author="阿毛" w:date="2021-06-08T15:18:00Z">
              <w:r w:rsidR="000B5762" w:rsidRPr="000B5762">
                <w:rPr>
                  <w:rFonts w:ascii="標楷體" w:eastAsia="標楷體" w:hAnsi="標楷體"/>
                </w:rPr>
                <w:t>Factor2AmtStart</w:t>
              </w:r>
              <w:r w:rsidR="000B5762">
                <w:rPr>
                  <w:rFonts w:ascii="標楷體" w:eastAsia="標楷體" w:hAnsi="標楷體" w:hint="eastAsia"/>
                </w:rPr>
                <w:t>)</w:t>
              </w:r>
            </w:ins>
            <w:ins w:id="522" w:author="阿毛" w:date="2021-06-08T15:17:00Z">
              <w:r w:rsidR="000B5762">
                <w:rPr>
                  <w:rFonts w:ascii="標楷體" w:eastAsia="標楷體" w:hAnsi="標楷體" w:hint="eastAsia"/>
                </w:rPr>
                <w:t>]</w:t>
              </w:r>
            </w:ins>
            <w:ins w:id="523" w:author="阿毛" w:date="2021-06-08T15:18:00Z">
              <w:r w:rsidR="000B5762">
                <w:t xml:space="preserve"> </w:t>
              </w:r>
            </w:ins>
            <w:ins w:id="524" w:author="智誠 楊" w:date="2021-05-07T13:39:00Z">
              <w:del w:id="525" w:author="阿毛" w:date="2021-06-08T15:18:00Z">
                <w:r w:rsidR="003D2BFF" w:rsidDel="000B5762">
                  <w:rPr>
                    <w:rFonts w:ascii="標楷體" w:eastAsia="標楷體" w:hAnsi="標楷體" w:hint="eastAsia"/>
                  </w:rPr>
                  <w:delText>(洗錢樣態二)</w:delText>
                </w:r>
              </w:del>
            </w:ins>
          </w:p>
          <w:p w14:paraId="1D700B2F" w14:textId="3D396F32" w:rsidR="000B5762" w:rsidRDefault="000B5762" w:rsidP="00B6788F">
            <w:pPr>
              <w:rPr>
                <w:ins w:id="526" w:author="阿毛" w:date="2021-06-08T15:18:00Z"/>
                <w:rFonts w:ascii="標楷體" w:eastAsia="標楷體" w:hAnsi="標楷體"/>
              </w:rPr>
            </w:pPr>
            <w:ins w:id="527" w:author="阿毛" w:date="2021-06-08T15:19:00Z">
              <w:r>
                <w:rPr>
                  <w:rFonts w:ascii="標楷體" w:eastAsia="標楷體" w:hAnsi="標楷體" w:hint="eastAsia"/>
                </w:rPr>
                <w:t xml:space="preserve">  (5</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rPr>
                <w:t>單筆金額-迄(</w:t>
              </w:r>
            </w:ins>
            <w:ins w:id="528" w:author="阿毛" w:date="2021-06-08T15:20:00Z">
              <w:r>
                <w:rPr>
                  <w:rFonts w:ascii="標楷體" w:eastAsia="標楷體" w:hAnsi="標楷體"/>
                </w:rPr>
                <w:t>MlaundryParas</w:t>
              </w:r>
              <w:r>
                <w:rPr>
                  <w:rFonts w:ascii="標楷體" w:eastAsia="標楷體" w:hAnsi="標楷體" w:hint="eastAsia"/>
                </w:rPr>
                <w:t>.</w:t>
              </w:r>
            </w:ins>
            <w:ins w:id="529" w:author="阿毛" w:date="2021-06-08T15:19:00Z">
              <w:r w:rsidRPr="000B5762">
                <w:rPr>
                  <w:rFonts w:ascii="標楷體" w:eastAsia="標楷體" w:hAnsi="標楷體"/>
                </w:rPr>
                <w:t>Factor2AmtEnd</w:t>
              </w:r>
              <w:r>
                <w:rPr>
                  <w:rFonts w:ascii="標楷體" w:eastAsia="標楷體" w:hAnsi="標楷體" w:hint="eastAsia"/>
                </w:rPr>
                <w:t>)]</w:t>
              </w:r>
              <w:r>
                <w:t xml:space="preserve"> </w:t>
              </w:r>
            </w:ins>
          </w:p>
          <w:p w14:paraId="3637099A" w14:textId="51FA10D8" w:rsidR="000B5762" w:rsidDel="00AB355E" w:rsidRDefault="000B5762" w:rsidP="00B6788F">
            <w:pPr>
              <w:rPr>
                <w:ins w:id="530" w:author="智誠 楊" w:date="2021-05-07T11:52:00Z"/>
                <w:del w:id="531" w:author="阿毛" w:date="2021-06-09T14:58:00Z"/>
                <w:rFonts w:ascii="標楷體" w:eastAsia="標楷體" w:hAnsi="標楷體"/>
              </w:rPr>
            </w:pPr>
          </w:p>
          <w:p w14:paraId="68ACA645" w14:textId="566D7DE5" w:rsidR="00EA622E" w:rsidRPr="003D2BFF" w:rsidRDefault="00EA622E" w:rsidP="00B6788F">
            <w:pPr>
              <w:rPr>
                <w:ins w:id="532" w:author="智誠 楊" w:date="2021-05-07T11:32:00Z"/>
                <w:rFonts w:ascii="標楷體" w:eastAsia="標楷體" w:hAnsi="標楷體"/>
              </w:rPr>
            </w:pPr>
            <w:ins w:id="533" w:author="智誠 楊" w:date="2021-05-07T11:49:00Z">
              <w:r>
                <w:rPr>
                  <w:rFonts w:ascii="標楷體" w:eastAsia="標楷體" w:hAnsi="標楷體" w:hint="eastAsia"/>
                </w:rPr>
                <w:t xml:space="preserve">  (</w:t>
              </w:r>
            </w:ins>
            <w:ins w:id="534" w:author="阿毛" w:date="2021-06-08T15:21:00Z">
              <w:r w:rsidR="000B5762">
                <w:rPr>
                  <w:rFonts w:ascii="標楷體" w:eastAsia="標楷體" w:hAnsi="標楷體" w:hint="eastAsia"/>
                </w:rPr>
                <w:t>6</w:t>
              </w:r>
            </w:ins>
            <w:ins w:id="535" w:author="智誠 楊" w:date="2021-05-07T11:49:00Z">
              <w:del w:id="536" w:author="阿毛" w:date="2021-06-08T15:21:00Z">
                <w:r w:rsidDel="000B5762">
                  <w:rPr>
                    <w:rFonts w:ascii="標楷體" w:eastAsia="標楷體" w:hAnsi="標楷體" w:hint="eastAsia"/>
                  </w:rPr>
                  <w:delText>5</w:delText>
                </w:r>
              </w:del>
              <w:proofErr w:type="gramStart"/>
              <w:r>
                <w:rPr>
                  <w:rFonts w:ascii="標楷體" w:eastAsia="標楷體" w:hAnsi="標楷體" w:hint="eastAsia"/>
                </w:rPr>
                <w:t>).</w:t>
              </w:r>
            </w:ins>
            <w:ins w:id="537" w:author="阿毛" w:date="2021-06-08T15:17:00Z">
              <w:r w:rsidR="000B5762">
                <w:rPr>
                  <w:rFonts w:ascii="標楷體" w:eastAsia="標楷體" w:hAnsi="標楷體"/>
                </w:rPr>
                <w:t>[</w:t>
              </w:r>
            </w:ins>
            <w:proofErr w:type="gramEnd"/>
            <w:ins w:id="538" w:author="智誠 楊" w:date="2021-05-07T11:49:00Z">
              <w:r>
                <w:rPr>
                  <w:rFonts w:ascii="標楷體" w:eastAsia="標楷體" w:hAnsi="標楷體" w:hint="eastAsia"/>
                </w:rPr>
                <w:t>金額合計超過</w:t>
              </w:r>
            </w:ins>
            <w:ins w:id="539" w:author="阿毛" w:date="2021-06-08T15:18:00Z">
              <w:r w:rsidR="000B5762">
                <w:rPr>
                  <w:rFonts w:ascii="標楷體" w:eastAsia="標楷體" w:hAnsi="標楷體" w:hint="eastAsia"/>
                </w:rPr>
                <w:t>(</w:t>
              </w:r>
            </w:ins>
            <w:ins w:id="540" w:author="阿毛" w:date="2021-06-08T15:20:00Z">
              <w:r w:rsidR="000B5762">
                <w:rPr>
                  <w:rFonts w:ascii="標楷體" w:eastAsia="標楷體" w:hAnsi="標楷體"/>
                </w:rPr>
                <w:t>MlaundryParas</w:t>
              </w:r>
              <w:r w:rsidR="000B5762">
                <w:rPr>
                  <w:rFonts w:ascii="標楷體" w:eastAsia="標楷體" w:hAnsi="標楷體" w:hint="eastAsia"/>
                </w:rPr>
                <w:t>.</w:t>
              </w:r>
            </w:ins>
            <w:ins w:id="541" w:author="阿毛" w:date="2021-06-08T15:19:00Z">
              <w:r w:rsidR="000B5762" w:rsidRPr="000B5762">
                <w:rPr>
                  <w:rFonts w:ascii="標楷體" w:eastAsia="標楷體" w:hAnsi="標楷體"/>
                </w:rPr>
                <w:t>Factor3TotLimit</w:t>
              </w:r>
            </w:ins>
            <w:ins w:id="542" w:author="阿毛" w:date="2021-06-08T15:18:00Z">
              <w:r w:rsidR="000B5762">
                <w:rPr>
                  <w:rFonts w:ascii="標楷體" w:eastAsia="標楷體" w:hAnsi="標楷體" w:hint="eastAsia"/>
                </w:rPr>
                <w:t>)</w:t>
              </w:r>
            </w:ins>
            <w:ins w:id="543" w:author="阿毛" w:date="2021-06-08T15:17:00Z">
              <w:r w:rsidR="000B5762">
                <w:rPr>
                  <w:rFonts w:ascii="標楷體" w:eastAsia="標楷體" w:hAnsi="標楷體" w:hint="eastAsia"/>
                </w:rPr>
                <w:t>]</w:t>
              </w:r>
            </w:ins>
            <w:ins w:id="544" w:author="智誠 楊" w:date="2021-05-07T13:39:00Z">
              <w:del w:id="545" w:author="阿毛" w:date="2021-06-08T15:18:00Z">
                <w:r w:rsidR="003D2BFF" w:rsidDel="000B5762">
                  <w:rPr>
                    <w:rFonts w:ascii="標楷體" w:eastAsia="標楷體" w:hAnsi="標楷體" w:hint="eastAsia"/>
                  </w:rPr>
                  <w:delText>(洗錢樣態三)</w:delText>
                </w:r>
              </w:del>
            </w:ins>
          </w:p>
        </w:tc>
      </w:tr>
      <w:tr w:rsidR="00A955B4" w:rsidRPr="00362205" w14:paraId="53F26FD0" w14:textId="77777777" w:rsidTr="00BE6C24">
        <w:trPr>
          <w:trHeight w:val="321"/>
          <w:ins w:id="546" w:author="智誠 楊" w:date="2021-05-07T11:32:00Z"/>
          <w:trPrChange w:id="547" w:author="智誠 楊" w:date="2021-05-07T11:56: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548"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5FBF347" w14:textId="77777777" w:rsidR="00A955B4" w:rsidRPr="00362205" w:rsidRDefault="00A955B4" w:rsidP="00B6788F">
            <w:pPr>
              <w:rPr>
                <w:ins w:id="549" w:author="智誠 楊" w:date="2021-05-07T11:32:00Z"/>
                <w:rFonts w:ascii="標楷體" w:eastAsia="標楷體" w:hAnsi="標楷體"/>
              </w:rPr>
            </w:pPr>
            <w:ins w:id="550" w:author="智誠 楊" w:date="2021-05-07T11:32:00Z">
              <w:r w:rsidRPr="00362205">
                <w:rPr>
                  <w:rFonts w:ascii="標楷體" w:eastAsia="標楷體" w:hAnsi="標楷體"/>
                </w:rPr>
                <w:t>選用流程</w:t>
              </w:r>
            </w:ins>
          </w:p>
        </w:tc>
        <w:tc>
          <w:tcPr>
            <w:tcW w:w="7274" w:type="dxa"/>
            <w:tcBorders>
              <w:top w:val="single" w:sz="8" w:space="0" w:color="000000"/>
              <w:left w:val="single" w:sz="8" w:space="0" w:color="000000"/>
              <w:bottom w:val="single" w:sz="8" w:space="0" w:color="000000"/>
            </w:tcBorders>
            <w:tcPrChange w:id="551" w:author="智誠 楊" w:date="2021-05-07T11:56:00Z">
              <w:tcPr>
                <w:tcW w:w="7274" w:type="dxa"/>
                <w:tcBorders>
                  <w:top w:val="single" w:sz="8" w:space="0" w:color="000000"/>
                  <w:left w:val="single" w:sz="8" w:space="0" w:color="000000"/>
                  <w:bottom w:val="single" w:sz="8" w:space="0" w:color="000000"/>
                </w:tcBorders>
              </w:tcPr>
            </w:tcPrChange>
          </w:tcPr>
          <w:p w14:paraId="0DB0D545" w14:textId="77777777" w:rsidR="00A955B4" w:rsidRPr="00362205" w:rsidRDefault="00A955B4" w:rsidP="00B6788F">
            <w:pPr>
              <w:rPr>
                <w:ins w:id="552" w:author="智誠 楊" w:date="2021-05-07T11:32:00Z"/>
                <w:rFonts w:ascii="標楷體" w:eastAsia="標楷體" w:hAnsi="標楷體"/>
              </w:rPr>
            </w:pPr>
          </w:p>
        </w:tc>
      </w:tr>
      <w:tr w:rsidR="00A955B4" w:rsidRPr="00362205" w14:paraId="417CC8DF" w14:textId="77777777" w:rsidTr="00BE6C24">
        <w:trPr>
          <w:trHeight w:val="418"/>
          <w:ins w:id="553" w:author="智誠 楊" w:date="2021-05-07T11:32:00Z"/>
          <w:trPrChange w:id="554" w:author="智誠 楊" w:date="2021-05-07T11:56: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555"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6B85DCD" w14:textId="77777777" w:rsidR="00A955B4" w:rsidRPr="00362205" w:rsidRDefault="00A955B4" w:rsidP="00B6788F">
            <w:pPr>
              <w:rPr>
                <w:ins w:id="556" w:author="智誠 楊" w:date="2021-05-07T11:32:00Z"/>
                <w:rFonts w:ascii="標楷體" w:eastAsia="標楷體" w:hAnsi="標楷體"/>
              </w:rPr>
            </w:pPr>
            <w:ins w:id="557" w:author="智誠 楊" w:date="2021-05-07T11:32:00Z">
              <w:r w:rsidRPr="00362205">
                <w:rPr>
                  <w:rFonts w:ascii="標楷體" w:eastAsia="標楷體" w:hAnsi="標楷體"/>
                </w:rPr>
                <w:t>例外流程</w:t>
              </w:r>
            </w:ins>
          </w:p>
        </w:tc>
        <w:tc>
          <w:tcPr>
            <w:tcW w:w="7274" w:type="dxa"/>
            <w:tcBorders>
              <w:top w:val="single" w:sz="8" w:space="0" w:color="000000"/>
              <w:left w:val="single" w:sz="8" w:space="0" w:color="000000"/>
              <w:bottom w:val="single" w:sz="8" w:space="0" w:color="000000"/>
            </w:tcBorders>
            <w:tcPrChange w:id="558" w:author="智誠 楊" w:date="2021-05-07T11:56:00Z">
              <w:tcPr>
                <w:tcW w:w="7274" w:type="dxa"/>
                <w:tcBorders>
                  <w:top w:val="single" w:sz="8" w:space="0" w:color="000000"/>
                  <w:left w:val="single" w:sz="8" w:space="0" w:color="000000"/>
                  <w:bottom w:val="single" w:sz="8" w:space="0" w:color="000000"/>
                </w:tcBorders>
              </w:tcPr>
            </w:tcPrChange>
          </w:tcPr>
          <w:p w14:paraId="39F32FC7" w14:textId="77777777" w:rsidR="00A955B4" w:rsidRPr="00362205" w:rsidRDefault="00A955B4" w:rsidP="00B6788F">
            <w:pPr>
              <w:rPr>
                <w:ins w:id="559" w:author="智誠 楊" w:date="2021-05-07T11:32:00Z"/>
                <w:rFonts w:ascii="標楷體" w:eastAsia="標楷體" w:hAnsi="標楷體"/>
              </w:rPr>
            </w:pPr>
          </w:p>
        </w:tc>
      </w:tr>
      <w:tr w:rsidR="00A955B4" w:rsidRPr="00362205" w14:paraId="1F8DD581" w14:textId="77777777" w:rsidTr="00BE6C24">
        <w:trPr>
          <w:trHeight w:val="278"/>
          <w:ins w:id="560" w:author="智誠 楊" w:date="2021-05-07T11:32:00Z"/>
          <w:trPrChange w:id="561"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562"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B32FC35" w14:textId="77777777" w:rsidR="00A955B4" w:rsidRPr="00362205" w:rsidRDefault="00A955B4" w:rsidP="00B6788F">
            <w:pPr>
              <w:rPr>
                <w:ins w:id="563" w:author="智誠 楊" w:date="2021-05-07T11:32:00Z"/>
                <w:rFonts w:ascii="標楷體" w:eastAsia="標楷體" w:hAnsi="標楷體"/>
              </w:rPr>
            </w:pPr>
            <w:ins w:id="564" w:author="智誠 楊" w:date="2021-05-07T11:32:00Z">
              <w:r w:rsidRPr="00362205">
                <w:rPr>
                  <w:rFonts w:ascii="標楷體" w:eastAsia="標楷體" w:hAnsi="標楷體"/>
                </w:rPr>
                <w:t xml:space="preserve">執行後狀況 </w:t>
              </w:r>
            </w:ins>
          </w:p>
        </w:tc>
        <w:tc>
          <w:tcPr>
            <w:tcW w:w="7274" w:type="dxa"/>
            <w:tcBorders>
              <w:top w:val="single" w:sz="8" w:space="0" w:color="000000"/>
              <w:left w:val="single" w:sz="8" w:space="0" w:color="000000"/>
              <w:bottom w:val="single" w:sz="8" w:space="0" w:color="000000"/>
            </w:tcBorders>
            <w:tcPrChange w:id="565" w:author="智誠 楊" w:date="2021-05-07T11:56:00Z">
              <w:tcPr>
                <w:tcW w:w="7274" w:type="dxa"/>
                <w:tcBorders>
                  <w:top w:val="single" w:sz="8" w:space="0" w:color="000000"/>
                  <w:left w:val="single" w:sz="8" w:space="0" w:color="000000"/>
                  <w:bottom w:val="single" w:sz="8" w:space="0" w:color="000000"/>
                </w:tcBorders>
              </w:tcPr>
            </w:tcPrChange>
          </w:tcPr>
          <w:p w14:paraId="0C2C6E3D" w14:textId="58264CDD" w:rsidR="00A955B4" w:rsidRPr="00EA622E" w:rsidRDefault="00581847">
            <w:pPr>
              <w:ind w:left="240" w:hangingChars="100" w:hanging="240"/>
              <w:rPr>
                <w:ins w:id="566" w:author="智誠 楊" w:date="2021-05-07T11:32:00Z"/>
                <w:rFonts w:ascii="標楷體" w:eastAsia="標楷體" w:hAnsi="標楷體" w:cs="Arial"/>
                <w:kern w:val="0"/>
                <w:rPrChange w:id="567" w:author="智誠 楊" w:date="2021-05-07T11:52:00Z">
                  <w:rPr>
                    <w:ins w:id="568" w:author="智誠 楊" w:date="2021-05-07T11:32:00Z"/>
                    <w:rFonts w:ascii="標楷體" w:eastAsia="標楷體" w:hAnsi="標楷體"/>
                  </w:rPr>
                </w:rPrChange>
              </w:rPr>
              <w:pPrChange w:id="569" w:author="智誠 楊" w:date="2021-05-07T11:52:00Z">
                <w:pPr/>
              </w:pPrChange>
            </w:pPr>
            <w:ins w:id="570" w:author="阿毛" w:date="2021-06-09T10:44:00Z">
              <w:r>
                <w:rPr>
                  <w:rFonts w:ascii="標楷體" w:eastAsia="標楷體" w:hAnsi="標楷體" w:cs="Arial" w:hint="eastAsia"/>
                  <w:kern w:val="0"/>
                </w:rPr>
                <w:t>1.</w:t>
              </w:r>
            </w:ins>
            <w:ins w:id="571" w:author="智誠 楊" w:date="2021-05-07T11:52:00Z">
              <w:r w:rsidR="00EA622E" w:rsidRPr="00567118">
                <w:rPr>
                  <w:rFonts w:ascii="標楷體" w:eastAsia="標楷體" w:hAnsi="標楷體" w:cs="Arial" w:hint="eastAsia"/>
                  <w:kern w:val="0"/>
                </w:rPr>
                <w:t>需主管</w:t>
              </w:r>
            </w:ins>
            <w:ins w:id="572" w:author="智誠 楊" w:date="2021-05-07T13:47:00Z">
              <w:r w:rsidR="00050F5E">
                <w:rPr>
                  <w:rFonts w:ascii="標楷體" w:eastAsia="標楷體" w:hAnsi="標楷體" w:cs="Arial" w:hint="eastAsia"/>
                  <w:kern w:val="0"/>
                </w:rPr>
                <w:t>授權</w:t>
              </w:r>
            </w:ins>
            <w:ins w:id="573" w:author="智誠 楊" w:date="2021-05-07T11:32:00Z">
              <w:r w:rsidR="00A955B4" w:rsidRPr="007A39A9">
                <w:rPr>
                  <w:rFonts w:ascii="標楷體" w:eastAsia="標楷體" w:hAnsi="標楷體" w:hint="eastAsia"/>
                </w:rPr>
                <w:t xml:space="preserve">                                                                                     </w:t>
              </w:r>
            </w:ins>
          </w:p>
        </w:tc>
      </w:tr>
      <w:tr w:rsidR="00A955B4" w:rsidRPr="00596E66" w14:paraId="5C28B363" w14:textId="77777777" w:rsidTr="00BE6C24">
        <w:trPr>
          <w:trHeight w:val="358"/>
          <w:ins w:id="574" w:author="智誠 楊" w:date="2021-05-07T11:32:00Z"/>
          <w:trPrChange w:id="575" w:author="智誠 楊" w:date="2021-05-07T11:56: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57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F448A4F" w14:textId="77777777" w:rsidR="00A955B4" w:rsidRPr="00362205" w:rsidRDefault="00A955B4" w:rsidP="00B6788F">
            <w:pPr>
              <w:rPr>
                <w:ins w:id="577" w:author="智誠 楊" w:date="2021-05-07T11:32:00Z"/>
                <w:rFonts w:ascii="標楷體" w:eastAsia="標楷體" w:hAnsi="標楷體"/>
              </w:rPr>
            </w:pPr>
            <w:ins w:id="578" w:author="智誠 楊" w:date="2021-05-07T11:32:00Z">
              <w:r w:rsidRPr="00362205">
                <w:rPr>
                  <w:rFonts w:ascii="標楷體" w:eastAsia="標楷體" w:hAnsi="標楷體"/>
                </w:rPr>
                <w:t>特別需求</w:t>
              </w:r>
            </w:ins>
          </w:p>
        </w:tc>
        <w:tc>
          <w:tcPr>
            <w:tcW w:w="7274" w:type="dxa"/>
            <w:tcBorders>
              <w:top w:val="single" w:sz="8" w:space="0" w:color="000000"/>
              <w:left w:val="single" w:sz="8" w:space="0" w:color="000000"/>
              <w:bottom w:val="single" w:sz="8" w:space="0" w:color="000000"/>
            </w:tcBorders>
            <w:tcPrChange w:id="579" w:author="智誠 楊" w:date="2021-05-07T11:56:00Z">
              <w:tcPr>
                <w:tcW w:w="7274" w:type="dxa"/>
                <w:tcBorders>
                  <w:top w:val="single" w:sz="8" w:space="0" w:color="000000"/>
                  <w:left w:val="single" w:sz="8" w:space="0" w:color="000000"/>
                  <w:bottom w:val="single" w:sz="8" w:space="0" w:color="000000"/>
                </w:tcBorders>
              </w:tcPr>
            </w:tcPrChange>
          </w:tcPr>
          <w:p w14:paraId="5EEAB179" w14:textId="3CB5928C" w:rsidR="00EA622E" w:rsidRPr="00567118" w:rsidRDefault="00EA622E" w:rsidP="00EA622E">
            <w:pPr>
              <w:rPr>
                <w:ins w:id="580" w:author="智誠 楊" w:date="2021-05-07T11:51:00Z"/>
                <w:rFonts w:ascii="標楷體" w:eastAsia="標楷體" w:hAnsi="標楷體" w:cs="新細明體"/>
                <w:kern w:val="0"/>
                <w:lang w:val="zh-TW"/>
              </w:rPr>
            </w:pPr>
            <w:ins w:id="581" w:author="智誠 楊" w:date="2021-05-07T11:52:00Z">
              <w:r>
                <w:rPr>
                  <w:rFonts w:ascii="標楷體" w:eastAsia="標楷體" w:hAnsi="標楷體" w:cs="Arial" w:hint="eastAsia"/>
                  <w:kern w:val="0"/>
                </w:rPr>
                <w:t>1</w:t>
              </w:r>
            </w:ins>
            <w:ins w:id="582" w:author="智誠 楊" w:date="2021-05-07T11:51:00Z">
              <w:r w:rsidRPr="00567118">
                <w:rPr>
                  <w:rFonts w:ascii="標楷體" w:eastAsia="標楷體" w:hAnsi="標楷體" w:cs="Arial" w:hint="eastAsia"/>
                  <w:kern w:val="0"/>
                </w:rPr>
                <w:t>.依匯款資料、銀行扣款資料及支票資料</w:t>
              </w:r>
              <w:r>
                <w:rPr>
                  <w:rFonts w:ascii="標楷體" w:eastAsia="標楷體" w:hAnsi="標楷體" w:cs="Arial" w:hint="eastAsia"/>
                  <w:kern w:val="0"/>
                </w:rPr>
                <w:t>：</w:t>
              </w:r>
            </w:ins>
          </w:p>
          <w:p w14:paraId="6CA7595A" w14:textId="77777777" w:rsidR="00EA622E" w:rsidRPr="00567118" w:rsidRDefault="00EA622E" w:rsidP="00EA622E">
            <w:pPr>
              <w:widowControl/>
              <w:ind w:leftChars="100" w:left="1166" w:hangingChars="386" w:hanging="926"/>
              <w:rPr>
                <w:ins w:id="583" w:author="智誠 楊" w:date="2021-05-07T11:51:00Z"/>
                <w:rFonts w:ascii="標楷體" w:eastAsia="標楷體" w:hAnsi="標楷體" w:cs="Arial"/>
                <w:kern w:val="0"/>
              </w:rPr>
            </w:pPr>
            <w:ins w:id="584" w:author="智誠 楊" w:date="2021-05-07T11:51:00Z">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w:t>
              </w:r>
            </w:ins>
          </w:p>
          <w:p w14:paraId="6B1BCF33" w14:textId="77777777" w:rsidR="00EA622E" w:rsidRDefault="00EA622E" w:rsidP="00EA622E">
            <w:pPr>
              <w:widowControl/>
              <w:ind w:leftChars="100" w:left="1166" w:hangingChars="386" w:hanging="926"/>
              <w:rPr>
                <w:ins w:id="585" w:author="智誠 楊" w:date="2021-05-07T11:51:00Z"/>
                <w:rFonts w:ascii="標楷體" w:eastAsia="標楷體" w:hAnsi="標楷體" w:cs="Arial"/>
                <w:kern w:val="0"/>
              </w:rPr>
            </w:pPr>
            <w:ins w:id="586" w:author="智誠 楊" w:date="2021-05-07T11:51:00Z">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Pr>
                  <w:rFonts w:ascii="標楷體" w:eastAsia="標楷體" w:hAnsi="標楷體" w:cs="Arial" w:hint="eastAsia"/>
                  <w:kern w:val="0"/>
                  <w:lang w:eastAsia="zh-HK"/>
                </w:rPr>
                <w:t>之間</w:t>
              </w:r>
              <w:r w:rsidRPr="00567118">
                <w:rPr>
                  <w:rFonts w:ascii="標楷體" w:eastAsia="標楷體" w:hAnsi="標楷體" w:cs="Arial" w:hint="eastAsia"/>
                  <w:kern w:val="0"/>
                </w:rPr>
                <w:t>。</w:t>
              </w:r>
            </w:ins>
          </w:p>
          <w:p w14:paraId="24E8BAF6" w14:textId="51E3E86A" w:rsidR="00EA622E" w:rsidRPr="00567118" w:rsidRDefault="00EA622E" w:rsidP="00EA622E">
            <w:pPr>
              <w:widowControl/>
              <w:rPr>
                <w:ins w:id="587" w:author="智誠 楊" w:date="2021-05-07T11:51:00Z"/>
                <w:rFonts w:ascii="標楷體" w:eastAsia="標楷體" w:hAnsi="標楷體" w:cs="Arial"/>
                <w:kern w:val="0"/>
              </w:rPr>
            </w:pPr>
            <w:ins w:id="588" w:author="智誠 楊" w:date="2021-05-07T11:52:00Z">
              <w:r>
                <w:rPr>
                  <w:rFonts w:ascii="標楷體" w:eastAsia="標楷體" w:hAnsi="標楷體" w:cs="Arial" w:hint="eastAsia"/>
                  <w:kern w:val="0"/>
                </w:rPr>
                <w:t>2</w:t>
              </w:r>
            </w:ins>
            <w:ins w:id="589" w:author="智誠 楊" w:date="2021-05-07T11:51:00Z">
              <w:r>
                <w:rPr>
                  <w:rFonts w:ascii="標楷體" w:eastAsia="標楷體" w:hAnsi="標楷體" w:cs="Arial" w:hint="eastAsia"/>
                  <w:kern w:val="0"/>
                </w:rPr>
                <w:t>.</w:t>
              </w:r>
              <w:r w:rsidRPr="00567118">
                <w:rPr>
                  <w:rFonts w:ascii="標楷體" w:eastAsia="標楷體" w:hAnsi="標楷體" w:cs="Arial" w:hint="eastAsia"/>
                  <w:kern w:val="0"/>
                </w:rPr>
                <w:t>依匯款資料</w:t>
              </w:r>
              <w:r>
                <w:rPr>
                  <w:rFonts w:ascii="標楷體" w:eastAsia="標楷體" w:hAnsi="標楷體" w:cs="Arial" w:hint="eastAsia"/>
                  <w:kern w:val="0"/>
                </w:rPr>
                <w:t>：</w:t>
              </w:r>
            </w:ins>
          </w:p>
          <w:p w14:paraId="0F592458" w14:textId="77777777" w:rsidR="00EA622E" w:rsidRDefault="00EA622E" w:rsidP="00EA622E">
            <w:pPr>
              <w:widowControl/>
              <w:ind w:leftChars="100" w:left="1166" w:hangingChars="386" w:hanging="926"/>
              <w:rPr>
                <w:ins w:id="590" w:author="智誠 楊" w:date="2021-05-07T11:51:00Z"/>
                <w:rFonts w:ascii="標楷體" w:eastAsia="標楷體" w:hAnsi="標楷體"/>
                <w:kern w:val="0"/>
              </w:rPr>
            </w:pPr>
            <w:ins w:id="591" w:author="智誠 楊" w:date="2021-05-07T11:51:00Z">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且其中為</w:t>
              </w:r>
              <w:r w:rsidRPr="00567118">
                <w:rPr>
                  <w:rFonts w:ascii="標楷體" w:eastAsia="標楷體" w:hAnsi="標楷體"/>
                  <w:kern w:val="0"/>
                </w:rPr>
                <w:t>0001</w:t>
              </w:r>
            </w:ins>
          </w:p>
          <w:p w14:paraId="69D4078D" w14:textId="77777777" w:rsidR="00EA622E" w:rsidRPr="00567118" w:rsidRDefault="00EA622E" w:rsidP="00EA622E">
            <w:pPr>
              <w:widowControl/>
              <w:ind w:leftChars="400" w:left="1166" w:hangingChars="86" w:hanging="206"/>
              <w:rPr>
                <w:ins w:id="592" w:author="智誠 楊" w:date="2021-05-07T11:51:00Z"/>
                <w:rFonts w:ascii="標楷體" w:eastAsia="標楷體" w:hAnsi="標楷體" w:cs="Arial"/>
                <w:kern w:val="0"/>
              </w:rPr>
            </w:pPr>
            <w:ins w:id="593" w:author="智誠 楊" w:date="2021-05-07T11:51:00Z">
              <w:r w:rsidRPr="00567118">
                <w:rPr>
                  <w:rFonts w:ascii="標楷體" w:eastAsia="標楷體" w:hAnsi="標楷體" w:cs="Arial" w:hint="eastAsia"/>
                  <w:kern w:val="0"/>
                </w:rPr>
                <w:t>現金存入、</w:t>
              </w:r>
              <w:r w:rsidRPr="00105261">
                <w:rPr>
                  <w:rFonts w:ascii="標楷體" w:eastAsia="標楷體" w:hAnsi="標楷體"/>
                  <w:kern w:val="0"/>
                </w:rPr>
                <w:t>0087AT</w:t>
              </w:r>
              <w:r w:rsidRPr="00567118">
                <w:rPr>
                  <w:rFonts w:ascii="標楷體" w:eastAsia="標楷體" w:hAnsi="標楷體" w:cs="Arial" w:hint="eastAsia"/>
                  <w:kern w:val="0"/>
                </w:rPr>
                <w:t>存入。</w:t>
              </w:r>
            </w:ins>
          </w:p>
          <w:p w14:paraId="44A0A6BD" w14:textId="77777777" w:rsidR="000B5762" w:rsidRDefault="00EA622E">
            <w:pPr>
              <w:ind w:left="240" w:hangingChars="100" w:hanging="240"/>
              <w:rPr>
                <w:ins w:id="594" w:author="阿毛" w:date="2021-06-08T15:22:00Z"/>
                <w:rFonts w:ascii="標楷體" w:eastAsia="標楷體" w:hAnsi="標楷體"/>
                <w:color w:val="222222"/>
              </w:rPr>
            </w:pPr>
            <w:ins w:id="595" w:author="智誠 楊" w:date="2021-05-07T11:52:00Z">
              <w:r>
                <w:rPr>
                  <w:rFonts w:ascii="標楷體" w:eastAsia="標楷體" w:hAnsi="標楷體" w:hint="eastAsia"/>
                </w:rPr>
                <w:t>3</w:t>
              </w:r>
            </w:ins>
            <w:ins w:id="596" w:author="智誠 楊" w:date="2021-05-07T11:32:00Z">
              <w:r w:rsidR="00A955B4">
                <w:rPr>
                  <w:rFonts w:ascii="標楷體" w:eastAsia="標楷體" w:hAnsi="標楷體" w:hint="eastAsia"/>
                  <w:color w:val="222222"/>
                </w:rPr>
                <w:t>.修改時,異動原因及內容會記錄於「資料變更紀錄檔(</w:t>
              </w:r>
              <w:proofErr w:type="spellStart"/>
              <w:r w:rsidR="00A955B4">
                <w:rPr>
                  <w:rFonts w:ascii="標楷體" w:eastAsia="標楷體" w:hAnsi="標楷體" w:hint="eastAsia"/>
                  <w:color w:val="222222"/>
                </w:rPr>
                <w:t>TxDataLog</w:t>
              </w:r>
              <w:proofErr w:type="spellEnd"/>
              <w:r w:rsidR="00A955B4">
                <w:rPr>
                  <w:rFonts w:ascii="標楷體" w:eastAsia="標楷體" w:hAnsi="標楷體" w:hint="eastAsia"/>
                  <w:color w:val="222222"/>
                </w:rPr>
                <w:t>)</w:t>
              </w:r>
            </w:ins>
          </w:p>
          <w:p w14:paraId="12C64A9A" w14:textId="7332FEB9" w:rsidR="00A955B4" w:rsidRPr="00596E66" w:rsidRDefault="000B5762">
            <w:pPr>
              <w:ind w:left="240" w:hangingChars="100" w:hanging="240"/>
              <w:rPr>
                <w:ins w:id="597" w:author="智誠 楊" w:date="2021-05-07T11:32:00Z"/>
                <w:rFonts w:ascii="標楷體" w:eastAsia="標楷體" w:hAnsi="標楷體"/>
                <w:color w:val="222222"/>
              </w:rPr>
              <w:pPrChange w:id="598" w:author="智誠 楊" w:date="2021-05-07T11:43:00Z">
                <w:pPr/>
              </w:pPrChange>
            </w:pPr>
            <w:ins w:id="599" w:author="阿毛" w:date="2021-06-08T15:22:00Z">
              <w:r>
                <w:rPr>
                  <w:rFonts w:ascii="標楷體" w:eastAsia="標楷體" w:hAnsi="標楷體" w:hint="eastAsia"/>
                  <w:color w:val="222222"/>
                </w:rPr>
                <w:t xml:space="preserve">  </w:t>
              </w:r>
            </w:ins>
            <w:ins w:id="600" w:author="智誠 楊" w:date="2021-05-07T11:32:00Z">
              <w:r w:rsidR="00A955B4">
                <w:rPr>
                  <w:rFonts w:ascii="標楷體" w:eastAsia="標楷體" w:hAnsi="標楷體" w:hint="eastAsia"/>
                  <w:color w:val="222222"/>
                </w:rPr>
                <w:t>」,可至「L6932 資料變更交易查詢」查詢異動內容記錄</w:t>
              </w:r>
              <w:del w:id="601" w:author="阿毛" w:date="2021-06-09T10:39:00Z">
                <w:r w:rsidR="00A955B4" w:rsidDel="00581847">
                  <w:rPr>
                    <w:rFonts w:ascii="標楷體" w:eastAsia="標楷體" w:hAnsi="標楷體" w:hint="eastAsia"/>
                    <w:color w:val="222222"/>
                  </w:rPr>
                  <w:delText>內容</w:delText>
                </w:r>
              </w:del>
            </w:ins>
          </w:p>
        </w:tc>
      </w:tr>
      <w:tr w:rsidR="00A955B4" w:rsidRPr="00362205" w14:paraId="51FE95AD" w14:textId="77777777" w:rsidTr="00BE6C24">
        <w:trPr>
          <w:trHeight w:val="278"/>
          <w:ins w:id="602" w:author="智誠 楊" w:date="2021-05-07T11:32:00Z"/>
          <w:trPrChange w:id="603"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604"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2076B4B5" w14:textId="77777777" w:rsidR="00A955B4" w:rsidRPr="00362205" w:rsidRDefault="00A955B4" w:rsidP="00B6788F">
            <w:pPr>
              <w:rPr>
                <w:ins w:id="605" w:author="智誠 楊" w:date="2021-05-07T11:32:00Z"/>
                <w:rFonts w:ascii="標楷體" w:eastAsia="標楷體" w:hAnsi="標楷體"/>
              </w:rPr>
            </w:pPr>
            <w:ins w:id="606" w:author="智誠 楊" w:date="2021-05-07T11:32:00Z">
              <w:r w:rsidRPr="00362205">
                <w:rPr>
                  <w:rFonts w:ascii="標楷體" w:eastAsia="標楷體" w:hAnsi="標楷體"/>
                </w:rPr>
                <w:t xml:space="preserve">參考 </w:t>
              </w:r>
            </w:ins>
          </w:p>
        </w:tc>
        <w:tc>
          <w:tcPr>
            <w:tcW w:w="7274" w:type="dxa"/>
            <w:tcBorders>
              <w:top w:val="single" w:sz="8" w:space="0" w:color="000000"/>
              <w:left w:val="single" w:sz="8" w:space="0" w:color="000000"/>
              <w:bottom w:val="single" w:sz="8" w:space="0" w:color="000000"/>
            </w:tcBorders>
            <w:tcPrChange w:id="607" w:author="智誠 楊" w:date="2021-05-07T11:56:00Z">
              <w:tcPr>
                <w:tcW w:w="7274" w:type="dxa"/>
                <w:tcBorders>
                  <w:top w:val="single" w:sz="8" w:space="0" w:color="000000"/>
                  <w:left w:val="single" w:sz="8" w:space="0" w:color="000000"/>
                  <w:bottom w:val="single" w:sz="8" w:space="0" w:color="000000"/>
                </w:tcBorders>
              </w:tcPr>
            </w:tcPrChange>
          </w:tcPr>
          <w:p w14:paraId="04FF5222" w14:textId="77777777" w:rsidR="00A955B4" w:rsidRPr="00362205" w:rsidRDefault="00A955B4" w:rsidP="00B6788F">
            <w:pPr>
              <w:rPr>
                <w:ins w:id="608" w:author="智誠 楊" w:date="2021-05-07T11:32:00Z"/>
                <w:rFonts w:ascii="標楷體" w:eastAsia="標楷體" w:hAnsi="標楷體"/>
              </w:rPr>
            </w:pPr>
          </w:p>
        </w:tc>
      </w:tr>
    </w:tbl>
    <w:p w14:paraId="2EC0F7F3" w14:textId="77777777" w:rsidR="00A955B4" w:rsidRPr="00362205" w:rsidRDefault="00A955B4" w:rsidP="00A955B4">
      <w:pPr>
        <w:rPr>
          <w:ins w:id="609" w:author="智誠 楊" w:date="2021-05-07T11:32:00Z"/>
          <w:rFonts w:ascii="標楷體" w:eastAsia="標楷體" w:hAnsi="標楷體"/>
        </w:rPr>
      </w:pPr>
    </w:p>
    <w:p w14:paraId="3BF4E08C" w14:textId="6F57AF86" w:rsidR="00A955B4" w:rsidRPr="005F1722" w:rsidRDefault="00EA622E">
      <w:pPr>
        <w:pStyle w:val="a"/>
        <w:numPr>
          <w:ilvl w:val="0"/>
          <w:numId w:val="1"/>
        </w:numPr>
        <w:rPr>
          <w:ins w:id="610" w:author="智誠 楊" w:date="2021-05-07T11:32:00Z"/>
        </w:rPr>
        <w:pPrChange w:id="611" w:author="智誠 楊" w:date="2021-05-07T16:36:00Z">
          <w:pPr>
            <w:pStyle w:val="a"/>
            <w:numPr>
              <w:numId w:val="21"/>
            </w:numPr>
            <w:tabs>
              <w:tab w:val="clear" w:pos="1134"/>
            </w:tabs>
          </w:pPr>
        </w:pPrChange>
      </w:pPr>
      <w:ins w:id="612" w:author="智誠 楊" w:date="2021-05-07T11:53: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Change w:id="613" w:author="智誠 楊" w:date="2021-05-07T11:56:00Z">
          <w:tblPr>
            <w:tblStyle w:val="ac"/>
            <w:tblW w:w="0" w:type="auto"/>
            <w:tblInd w:w="1101" w:type="dxa"/>
            <w:tblLook w:val="04A0" w:firstRow="1" w:lastRow="0" w:firstColumn="1" w:lastColumn="0" w:noHBand="0" w:noVBand="1"/>
          </w:tblPr>
        </w:tblPrChange>
      </w:tblPr>
      <w:tblGrid>
        <w:gridCol w:w="952"/>
        <w:gridCol w:w="3118"/>
        <w:gridCol w:w="3828"/>
        <w:tblGridChange w:id="614">
          <w:tblGrid>
            <w:gridCol w:w="952"/>
            <w:gridCol w:w="3118"/>
            <w:gridCol w:w="3828"/>
          </w:tblGrid>
        </w:tblGridChange>
      </w:tblGrid>
      <w:tr w:rsidR="00A955B4" w:rsidRPr="0022279A" w14:paraId="586669A3" w14:textId="77777777" w:rsidTr="00BE6C24">
        <w:trPr>
          <w:ins w:id="615" w:author="智誠 楊" w:date="2021-05-07T11:32:00Z"/>
        </w:trPr>
        <w:tc>
          <w:tcPr>
            <w:tcW w:w="952" w:type="dxa"/>
            <w:shd w:val="clear" w:color="auto" w:fill="D9D9D9" w:themeFill="background1" w:themeFillShade="D9"/>
            <w:tcPrChange w:id="616" w:author="智誠 楊" w:date="2021-05-07T11:56:00Z">
              <w:tcPr>
                <w:tcW w:w="952" w:type="dxa"/>
                <w:shd w:val="clear" w:color="auto" w:fill="D9D9D9" w:themeFill="background1" w:themeFillShade="D9"/>
              </w:tcPr>
            </w:tcPrChange>
          </w:tcPr>
          <w:p w14:paraId="3C572856" w14:textId="77777777" w:rsidR="00A955B4" w:rsidRPr="0022279A" w:rsidRDefault="00A955B4" w:rsidP="00B6788F">
            <w:pPr>
              <w:jc w:val="center"/>
              <w:rPr>
                <w:ins w:id="617" w:author="智誠 楊" w:date="2021-05-07T11:32:00Z"/>
                <w:rFonts w:ascii="標楷體" w:eastAsia="標楷體" w:hAnsi="標楷體"/>
              </w:rPr>
            </w:pPr>
            <w:ins w:id="618" w:author="智誠 楊" w:date="2021-05-07T11:32:00Z">
              <w:r w:rsidRPr="0022279A">
                <w:rPr>
                  <w:rFonts w:ascii="標楷體" w:eastAsia="標楷體" w:hAnsi="標楷體" w:hint="eastAsia"/>
                  <w:lang w:eastAsia="zh-HK"/>
                </w:rPr>
                <w:t>序號</w:t>
              </w:r>
            </w:ins>
          </w:p>
        </w:tc>
        <w:tc>
          <w:tcPr>
            <w:tcW w:w="3118" w:type="dxa"/>
            <w:shd w:val="clear" w:color="auto" w:fill="D9D9D9" w:themeFill="background1" w:themeFillShade="D9"/>
            <w:tcPrChange w:id="619" w:author="智誠 楊" w:date="2021-05-07T11:56:00Z">
              <w:tcPr>
                <w:tcW w:w="3118" w:type="dxa"/>
                <w:shd w:val="clear" w:color="auto" w:fill="D9D9D9" w:themeFill="background1" w:themeFillShade="D9"/>
              </w:tcPr>
            </w:tcPrChange>
          </w:tcPr>
          <w:p w14:paraId="76B33E09" w14:textId="77777777" w:rsidR="00A955B4" w:rsidRPr="0022279A" w:rsidRDefault="00A955B4" w:rsidP="00B6788F">
            <w:pPr>
              <w:jc w:val="center"/>
              <w:rPr>
                <w:ins w:id="620" w:author="智誠 楊" w:date="2021-05-07T11:32:00Z"/>
                <w:rFonts w:ascii="標楷體" w:eastAsia="標楷體" w:hAnsi="標楷體"/>
              </w:rPr>
            </w:pPr>
            <w:ins w:id="621" w:author="智誠 楊" w:date="2021-05-07T11:32:00Z">
              <w:r w:rsidRPr="0022279A">
                <w:rPr>
                  <w:rFonts w:ascii="標楷體" w:eastAsia="標楷體" w:hAnsi="標楷體" w:hint="eastAsia"/>
                  <w:lang w:eastAsia="zh-HK"/>
                </w:rPr>
                <w:t>名稱</w:t>
              </w:r>
            </w:ins>
          </w:p>
        </w:tc>
        <w:tc>
          <w:tcPr>
            <w:tcW w:w="3828" w:type="dxa"/>
            <w:shd w:val="clear" w:color="auto" w:fill="D9D9D9" w:themeFill="background1" w:themeFillShade="D9"/>
            <w:tcPrChange w:id="622" w:author="智誠 楊" w:date="2021-05-07T11:56:00Z">
              <w:tcPr>
                <w:tcW w:w="3828" w:type="dxa"/>
                <w:shd w:val="clear" w:color="auto" w:fill="D9D9D9" w:themeFill="background1" w:themeFillShade="D9"/>
              </w:tcPr>
            </w:tcPrChange>
          </w:tcPr>
          <w:p w14:paraId="555FD475" w14:textId="77777777" w:rsidR="00A955B4" w:rsidRPr="0022279A" w:rsidRDefault="00A955B4" w:rsidP="00B6788F">
            <w:pPr>
              <w:jc w:val="center"/>
              <w:rPr>
                <w:ins w:id="623" w:author="智誠 楊" w:date="2021-05-07T11:32:00Z"/>
                <w:rFonts w:ascii="標楷體" w:eastAsia="標楷體" w:hAnsi="標楷體"/>
              </w:rPr>
            </w:pPr>
            <w:ins w:id="624" w:author="智誠 楊" w:date="2021-05-07T11:32:00Z">
              <w:r w:rsidRPr="0022279A">
                <w:rPr>
                  <w:rFonts w:ascii="標楷體" w:eastAsia="標楷體" w:hAnsi="標楷體" w:hint="eastAsia"/>
                  <w:lang w:eastAsia="zh-HK"/>
                </w:rPr>
                <w:t>說明</w:t>
              </w:r>
            </w:ins>
          </w:p>
        </w:tc>
      </w:tr>
      <w:tr w:rsidR="00A955B4" w:rsidRPr="0022279A" w14:paraId="59C328A6" w14:textId="77777777" w:rsidTr="00BE6C24">
        <w:trPr>
          <w:ins w:id="625" w:author="智誠 楊" w:date="2021-05-07T11:32:00Z"/>
        </w:trPr>
        <w:tc>
          <w:tcPr>
            <w:tcW w:w="952" w:type="dxa"/>
            <w:tcPrChange w:id="626" w:author="智誠 楊" w:date="2021-05-07T11:56:00Z">
              <w:tcPr>
                <w:tcW w:w="952" w:type="dxa"/>
              </w:tcPr>
            </w:tcPrChange>
          </w:tcPr>
          <w:p w14:paraId="6BEF89F3" w14:textId="77777777" w:rsidR="00A955B4" w:rsidRPr="0022279A" w:rsidRDefault="00A955B4" w:rsidP="00B6788F">
            <w:pPr>
              <w:jc w:val="center"/>
              <w:rPr>
                <w:ins w:id="627" w:author="智誠 楊" w:date="2021-05-07T11:32:00Z"/>
                <w:rFonts w:ascii="標楷體" w:eastAsia="標楷體" w:hAnsi="標楷體"/>
              </w:rPr>
            </w:pPr>
            <w:ins w:id="628" w:author="智誠 楊" w:date="2021-05-07T11:32:00Z">
              <w:r w:rsidRPr="0022279A">
                <w:rPr>
                  <w:rFonts w:ascii="標楷體" w:eastAsia="標楷體" w:hAnsi="標楷體" w:hint="eastAsia"/>
                </w:rPr>
                <w:t>1</w:t>
              </w:r>
            </w:ins>
          </w:p>
        </w:tc>
        <w:tc>
          <w:tcPr>
            <w:tcW w:w="3118" w:type="dxa"/>
            <w:tcPrChange w:id="629" w:author="智誠 楊" w:date="2021-05-07T11:56:00Z">
              <w:tcPr>
                <w:tcW w:w="3118" w:type="dxa"/>
              </w:tcPr>
            </w:tcPrChange>
          </w:tcPr>
          <w:p w14:paraId="5F8C1328" w14:textId="53E5EBE5" w:rsidR="00A955B4" w:rsidRPr="0022279A" w:rsidRDefault="00EA622E" w:rsidP="00B6788F">
            <w:pPr>
              <w:rPr>
                <w:ins w:id="630" w:author="智誠 楊" w:date="2021-05-07T11:32:00Z"/>
                <w:rFonts w:ascii="標楷體" w:eastAsia="標楷體" w:hAnsi="標楷體"/>
              </w:rPr>
            </w:pPr>
            <w:proofErr w:type="spellStart"/>
            <w:ins w:id="631" w:author="智誠 楊" w:date="2021-05-07T11:53:00Z">
              <w:r>
                <w:rPr>
                  <w:rFonts w:ascii="標楷體" w:eastAsia="標楷體" w:hAnsi="標楷體"/>
                </w:rPr>
                <w:t>MlaundryParas</w:t>
              </w:r>
            </w:ins>
            <w:proofErr w:type="spellEnd"/>
          </w:p>
        </w:tc>
        <w:tc>
          <w:tcPr>
            <w:tcW w:w="3828" w:type="dxa"/>
            <w:tcPrChange w:id="632" w:author="智誠 楊" w:date="2021-05-07T11:56:00Z">
              <w:tcPr>
                <w:tcW w:w="3828" w:type="dxa"/>
              </w:tcPr>
            </w:tcPrChange>
          </w:tcPr>
          <w:p w14:paraId="1BC7C451" w14:textId="113A2F16" w:rsidR="00A955B4" w:rsidRPr="0022279A" w:rsidRDefault="00EA622E" w:rsidP="00B6788F">
            <w:pPr>
              <w:rPr>
                <w:ins w:id="633" w:author="智誠 楊" w:date="2021-05-07T11:32:00Z"/>
                <w:rFonts w:ascii="標楷體" w:eastAsia="標楷體" w:hAnsi="標楷體"/>
              </w:rPr>
            </w:pPr>
            <w:ins w:id="634" w:author="智誠 楊" w:date="2021-05-07T11:54:00Z">
              <w:r>
                <w:rPr>
                  <w:rFonts w:ascii="標楷體" w:eastAsia="標楷體" w:hAnsi="標楷體" w:hint="eastAsia"/>
                  <w:lang w:eastAsia="zh-HK"/>
                </w:rPr>
                <w:t>疑似洗錢樣態條件設定檔</w:t>
              </w:r>
            </w:ins>
          </w:p>
        </w:tc>
      </w:tr>
      <w:tr w:rsidR="00A955B4" w:rsidRPr="0022279A" w14:paraId="21C123DB" w14:textId="77777777" w:rsidTr="00BE6C24">
        <w:trPr>
          <w:ins w:id="635" w:author="智誠 楊" w:date="2021-05-07T11:32:00Z"/>
        </w:trPr>
        <w:tc>
          <w:tcPr>
            <w:tcW w:w="952" w:type="dxa"/>
            <w:tcPrChange w:id="636" w:author="智誠 楊" w:date="2021-05-07T11:56:00Z">
              <w:tcPr>
                <w:tcW w:w="952" w:type="dxa"/>
              </w:tcPr>
            </w:tcPrChange>
          </w:tcPr>
          <w:p w14:paraId="2EFB3E40" w14:textId="26C58A60" w:rsidR="00A955B4" w:rsidRPr="0022279A" w:rsidRDefault="000B5762" w:rsidP="00B6788F">
            <w:pPr>
              <w:jc w:val="center"/>
              <w:rPr>
                <w:ins w:id="637" w:author="智誠 楊" w:date="2021-05-07T11:32:00Z"/>
                <w:rFonts w:ascii="標楷體" w:eastAsia="標楷體" w:hAnsi="標楷體"/>
              </w:rPr>
            </w:pPr>
            <w:ins w:id="638" w:author="阿毛" w:date="2021-06-08T15:22:00Z">
              <w:r>
                <w:rPr>
                  <w:rFonts w:ascii="標楷體" w:eastAsia="標楷體" w:hAnsi="標楷體" w:hint="eastAsia"/>
                </w:rPr>
                <w:t>2</w:t>
              </w:r>
            </w:ins>
          </w:p>
        </w:tc>
        <w:tc>
          <w:tcPr>
            <w:tcW w:w="3118" w:type="dxa"/>
            <w:tcPrChange w:id="639" w:author="智誠 楊" w:date="2021-05-07T11:56:00Z">
              <w:tcPr>
                <w:tcW w:w="3118" w:type="dxa"/>
              </w:tcPr>
            </w:tcPrChange>
          </w:tcPr>
          <w:p w14:paraId="778FDDD6" w14:textId="158AA1DF" w:rsidR="00A955B4" w:rsidRPr="0022279A" w:rsidRDefault="000B5762" w:rsidP="00B6788F">
            <w:pPr>
              <w:rPr>
                <w:ins w:id="640" w:author="智誠 楊" w:date="2021-05-07T11:32:00Z"/>
                <w:rFonts w:ascii="標楷體" w:eastAsia="標楷體" w:hAnsi="標楷體"/>
              </w:rPr>
            </w:pPr>
            <w:proofErr w:type="spellStart"/>
            <w:ins w:id="641" w:author="阿毛" w:date="2021-06-08T15:22:00Z">
              <w:r>
                <w:rPr>
                  <w:rFonts w:ascii="標楷體" w:eastAsia="標楷體" w:hAnsi="標楷體" w:hint="eastAsia"/>
                  <w:color w:val="222222"/>
                </w:rPr>
                <w:t>TxDataLog</w:t>
              </w:r>
            </w:ins>
            <w:proofErr w:type="spellEnd"/>
          </w:p>
        </w:tc>
        <w:tc>
          <w:tcPr>
            <w:tcW w:w="3828" w:type="dxa"/>
            <w:tcPrChange w:id="642" w:author="智誠 楊" w:date="2021-05-07T11:56:00Z">
              <w:tcPr>
                <w:tcW w:w="3828" w:type="dxa"/>
              </w:tcPr>
            </w:tcPrChange>
          </w:tcPr>
          <w:p w14:paraId="653E4A9C" w14:textId="2C8516D6" w:rsidR="00A955B4" w:rsidRPr="0022279A" w:rsidRDefault="000B5762" w:rsidP="00B6788F">
            <w:pPr>
              <w:rPr>
                <w:ins w:id="643" w:author="智誠 楊" w:date="2021-05-07T11:32:00Z"/>
                <w:rFonts w:ascii="標楷體" w:eastAsia="標楷體" w:hAnsi="標楷體"/>
              </w:rPr>
            </w:pPr>
            <w:ins w:id="644" w:author="阿毛" w:date="2021-06-08T15:22:00Z">
              <w:r>
                <w:rPr>
                  <w:rFonts w:ascii="標楷體" w:eastAsia="標楷體" w:hAnsi="標楷體" w:hint="eastAsia"/>
                  <w:color w:val="222222"/>
                </w:rPr>
                <w:t>資料變更紀錄檔</w:t>
              </w:r>
            </w:ins>
          </w:p>
        </w:tc>
      </w:tr>
    </w:tbl>
    <w:p w14:paraId="3A27C476" w14:textId="77777777" w:rsidR="00A955B4" w:rsidRPr="00934FE7" w:rsidRDefault="00A955B4" w:rsidP="00A955B4">
      <w:pPr>
        <w:rPr>
          <w:ins w:id="645" w:author="智誠 楊" w:date="2021-05-07T11:32:00Z"/>
        </w:rPr>
      </w:pPr>
    </w:p>
    <w:p w14:paraId="03034C64" w14:textId="77777777" w:rsidR="00EA622E" w:rsidRDefault="00EA622E">
      <w:pPr>
        <w:widowControl/>
        <w:rPr>
          <w:ins w:id="646" w:author="智誠 楊" w:date="2021-05-07T11:54:00Z"/>
          <w:rFonts w:eastAsia="標楷體"/>
          <w:sz w:val="26"/>
        </w:rPr>
      </w:pPr>
      <w:ins w:id="647" w:author="智誠 楊" w:date="2021-05-07T11:54:00Z">
        <w:r>
          <w:br w:type="page"/>
        </w:r>
      </w:ins>
    </w:p>
    <w:p w14:paraId="22A8C70C" w14:textId="238AAC15" w:rsidR="00A955B4" w:rsidRPr="00362205" w:rsidRDefault="00A955B4">
      <w:pPr>
        <w:pStyle w:val="a"/>
        <w:numPr>
          <w:ilvl w:val="0"/>
          <w:numId w:val="1"/>
        </w:numPr>
        <w:rPr>
          <w:ins w:id="648" w:author="智誠 楊" w:date="2021-05-07T11:32:00Z"/>
        </w:rPr>
        <w:pPrChange w:id="649" w:author="智誠 楊" w:date="2021-05-07T16:36:00Z">
          <w:pPr>
            <w:pStyle w:val="a"/>
            <w:numPr>
              <w:numId w:val="21"/>
            </w:numPr>
            <w:tabs>
              <w:tab w:val="clear" w:pos="1134"/>
            </w:tabs>
          </w:pPr>
        </w:pPrChange>
      </w:pPr>
      <w:ins w:id="650" w:author="智誠 楊" w:date="2021-05-07T11:32:00Z">
        <w:r w:rsidRPr="00362205">
          <w:lastRenderedPageBreak/>
          <w:t>UI</w:t>
        </w:r>
        <w:r w:rsidRPr="00362205">
          <w:t>畫面</w:t>
        </w:r>
      </w:ins>
    </w:p>
    <w:p w14:paraId="3FE8EB94" w14:textId="77777777" w:rsidR="00A955B4" w:rsidRDefault="00A955B4" w:rsidP="00A955B4">
      <w:pPr>
        <w:pStyle w:val="42"/>
        <w:spacing w:after="72"/>
        <w:ind w:leftChars="196" w:left="470"/>
        <w:rPr>
          <w:ins w:id="651" w:author="智誠 楊" w:date="2021-05-07T11:32:00Z"/>
          <w:rFonts w:ascii="標楷體" w:hAnsi="標楷體"/>
        </w:rPr>
      </w:pPr>
      <w:ins w:id="652" w:author="智誠 楊" w:date="2021-05-07T11:32:00Z">
        <w:r w:rsidRPr="00362205">
          <w:rPr>
            <w:rFonts w:ascii="標楷體" w:hAnsi="標楷體" w:hint="eastAsia"/>
          </w:rPr>
          <w:t>輸入畫面：</w:t>
        </w:r>
      </w:ins>
    </w:p>
    <w:p w14:paraId="65A26CE6" w14:textId="7B20D1B5" w:rsidR="00A955B4" w:rsidRPr="00D13949" w:rsidRDefault="00EA622E" w:rsidP="00A955B4">
      <w:pPr>
        <w:pStyle w:val="42"/>
        <w:spacing w:after="72"/>
        <w:ind w:leftChars="196" w:left="470"/>
        <w:rPr>
          <w:ins w:id="653" w:author="智誠 楊" w:date="2021-05-07T11:32:00Z"/>
          <w:rFonts w:ascii="標楷體" w:hAnsi="標楷體"/>
        </w:rPr>
      </w:pPr>
      <w:ins w:id="654" w:author="智誠 楊" w:date="2021-05-07T11:55:00Z">
        <w:r w:rsidRPr="00EA622E">
          <w:rPr>
            <w:rFonts w:ascii="標楷體" w:hAnsi="標楷體"/>
            <w:noProof/>
          </w:rPr>
          <w:drawing>
            <wp:inline distT="0" distB="0" distL="0" distR="0" wp14:anchorId="351A0C6F" wp14:editId="58899222">
              <wp:extent cx="6479540" cy="248285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482850"/>
                      </a:xfrm>
                      <a:prstGeom prst="rect">
                        <a:avLst/>
                      </a:prstGeom>
                    </pic:spPr>
                  </pic:pic>
                </a:graphicData>
              </a:graphic>
            </wp:inline>
          </w:drawing>
        </w:r>
      </w:ins>
    </w:p>
    <w:p w14:paraId="23388F1F" w14:textId="77777777" w:rsidR="00A955B4" w:rsidRPr="00F5236F" w:rsidRDefault="00A955B4">
      <w:pPr>
        <w:pStyle w:val="a"/>
        <w:numPr>
          <w:ilvl w:val="0"/>
          <w:numId w:val="1"/>
        </w:numPr>
        <w:rPr>
          <w:ins w:id="655" w:author="智誠 楊" w:date="2021-05-07T11:32:00Z"/>
        </w:rPr>
        <w:pPrChange w:id="656" w:author="智誠 楊" w:date="2021-05-07T16:36:00Z">
          <w:pPr>
            <w:pStyle w:val="a"/>
            <w:numPr>
              <w:numId w:val="21"/>
            </w:numPr>
            <w:tabs>
              <w:tab w:val="clear" w:pos="1134"/>
            </w:tabs>
          </w:pPr>
        </w:pPrChange>
      </w:pPr>
      <w:ins w:id="657" w:author="智誠 楊" w:date="2021-05-07T11:32: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955B4" w:rsidRPr="00F5236F" w14:paraId="11F6BAA5" w14:textId="77777777" w:rsidTr="00B6788F">
        <w:trPr>
          <w:ins w:id="658" w:author="智誠 楊" w:date="2021-05-07T11:32:00Z"/>
        </w:trPr>
        <w:tc>
          <w:tcPr>
            <w:tcW w:w="851" w:type="dxa"/>
            <w:shd w:val="clear" w:color="auto" w:fill="D9D9D9" w:themeFill="background1" w:themeFillShade="D9"/>
          </w:tcPr>
          <w:p w14:paraId="4BD74A63" w14:textId="77777777" w:rsidR="00A955B4" w:rsidRPr="00F5236F" w:rsidRDefault="00A955B4" w:rsidP="00B6788F">
            <w:pPr>
              <w:jc w:val="center"/>
              <w:rPr>
                <w:ins w:id="659" w:author="智誠 楊" w:date="2021-05-07T11:32:00Z"/>
                <w:rFonts w:ascii="標楷體" w:eastAsia="標楷體" w:hAnsi="標楷體"/>
              </w:rPr>
            </w:pPr>
            <w:ins w:id="660"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D4DA5AA" w14:textId="77777777" w:rsidR="00A955B4" w:rsidRPr="00F5236F" w:rsidRDefault="00A955B4" w:rsidP="00B6788F">
            <w:pPr>
              <w:jc w:val="center"/>
              <w:rPr>
                <w:ins w:id="661" w:author="智誠 楊" w:date="2021-05-07T11:32:00Z"/>
                <w:rFonts w:ascii="標楷體" w:eastAsia="標楷體" w:hAnsi="標楷體"/>
              </w:rPr>
            </w:pPr>
            <w:ins w:id="662"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46D91B3D" w14:textId="77777777" w:rsidR="00A955B4" w:rsidRPr="00F5236F" w:rsidRDefault="00A955B4" w:rsidP="00B6788F">
            <w:pPr>
              <w:jc w:val="center"/>
              <w:rPr>
                <w:ins w:id="663" w:author="智誠 楊" w:date="2021-05-07T11:32:00Z"/>
                <w:rFonts w:ascii="標楷體" w:eastAsia="標楷體" w:hAnsi="標楷體"/>
              </w:rPr>
            </w:pPr>
            <w:ins w:id="664" w:author="智誠 楊" w:date="2021-05-07T11:32:00Z">
              <w:r>
                <w:rPr>
                  <w:rFonts w:ascii="標楷體" w:eastAsia="標楷體" w:hAnsi="標楷體" w:hint="eastAsia"/>
                  <w:lang w:eastAsia="zh-HK"/>
                </w:rPr>
                <w:t>功能說明</w:t>
              </w:r>
            </w:ins>
          </w:p>
        </w:tc>
      </w:tr>
      <w:tr w:rsidR="00A955B4" w:rsidRPr="00CF124E" w14:paraId="5F5E8E4B" w14:textId="77777777" w:rsidTr="00B6788F">
        <w:trPr>
          <w:ins w:id="665" w:author="智誠 楊" w:date="2021-05-07T11:32:00Z"/>
        </w:trPr>
        <w:tc>
          <w:tcPr>
            <w:tcW w:w="851" w:type="dxa"/>
          </w:tcPr>
          <w:p w14:paraId="41630A5B" w14:textId="77777777" w:rsidR="00A955B4" w:rsidRPr="00F5236F" w:rsidRDefault="00A955B4" w:rsidP="00B6788F">
            <w:pPr>
              <w:jc w:val="center"/>
              <w:rPr>
                <w:ins w:id="666" w:author="智誠 楊" w:date="2021-05-07T11:32:00Z"/>
                <w:rFonts w:ascii="標楷體" w:eastAsia="標楷體" w:hAnsi="標楷體"/>
                <w:lang w:eastAsia="zh-HK"/>
              </w:rPr>
            </w:pPr>
            <w:ins w:id="667" w:author="智誠 楊" w:date="2021-05-07T11:32:00Z">
              <w:r>
                <w:rPr>
                  <w:rFonts w:ascii="標楷體" w:eastAsia="標楷體" w:hAnsi="標楷體" w:hint="eastAsia"/>
                </w:rPr>
                <w:t>1</w:t>
              </w:r>
            </w:ins>
          </w:p>
        </w:tc>
        <w:tc>
          <w:tcPr>
            <w:tcW w:w="2126" w:type="dxa"/>
          </w:tcPr>
          <w:p w14:paraId="0F912AAA" w14:textId="0FB0A1A7" w:rsidR="00A955B4" w:rsidRDefault="00EA622E" w:rsidP="00B6788F">
            <w:pPr>
              <w:rPr>
                <w:ins w:id="668" w:author="智誠 楊" w:date="2021-05-07T11:32:00Z"/>
                <w:rFonts w:ascii="標楷體" w:eastAsia="標楷體" w:hAnsi="標楷體"/>
                <w:lang w:eastAsia="zh-HK"/>
              </w:rPr>
            </w:pPr>
            <w:ins w:id="669" w:author="智誠 楊" w:date="2021-05-07T11:55:00Z">
              <w:r>
                <w:rPr>
                  <w:rFonts w:ascii="標楷體" w:eastAsia="標楷體" w:hAnsi="標楷體" w:hint="eastAsia"/>
                  <w:lang w:eastAsia="zh-HK"/>
                </w:rPr>
                <w:t>修改</w:t>
              </w:r>
            </w:ins>
          </w:p>
        </w:tc>
        <w:tc>
          <w:tcPr>
            <w:tcW w:w="7033" w:type="dxa"/>
          </w:tcPr>
          <w:p w14:paraId="4FE2B1AD" w14:textId="53B8131A" w:rsidR="00A955B4" w:rsidRDefault="00D0274C" w:rsidP="00B6788F">
            <w:pPr>
              <w:rPr>
                <w:ins w:id="670" w:author="阿毛" w:date="2021-06-08T15:24:00Z"/>
                <w:rFonts w:ascii="標楷體" w:eastAsia="標楷體" w:hAnsi="標楷體"/>
                <w:lang w:eastAsia="zh-HK"/>
              </w:rPr>
            </w:pPr>
            <w:ins w:id="671" w:author="阿毛" w:date="2021-06-08T15:27:00Z">
              <w:r>
                <w:rPr>
                  <w:rFonts w:ascii="標楷體" w:eastAsia="標楷體" w:hAnsi="標楷體" w:hint="eastAsia"/>
                </w:rPr>
                <w:t>1</w:t>
              </w:r>
            </w:ins>
            <w:ins w:id="672" w:author="阿毛" w:date="2021-06-08T15:24:00Z">
              <w:r w:rsidR="000B5762">
                <w:rPr>
                  <w:rFonts w:ascii="標楷體" w:eastAsia="標楷體" w:hAnsi="標楷體"/>
                  <w:lang w:eastAsia="zh-HK"/>
                </w:rPr>
                <w:t>.</w:t>
              </w:r>
            </w:ins>
            <w:ins w:id="673" w:author="智誠 楊" w:date="2021-05-07T11:55:00Z">
              <w:r w:rsidR="00EA622E">
                <w:rPr>
                  <w:rFonts w:ascii="標楷體" w:eastAsia="標楷體" w:hAnsi="標楷體" w:hint="eastAsia"/>
                  <w:lang w:eastAsia="zh-HK"/>
                </w:rPr>
                <w:t>修改疑似洗錢樣態條件</w:t>
              </w:r>
            </w:ins>
          </w:p>
          <w:p w14:paraId="047528B8" w14:textId="77777777" w:rsidR="000B5762" w:rsidRDefault="000B5762" w:rsidP="000B5762">
            <w:pPr>
              <w:rPr>
                <w:ins w:id="674" w:author="阿毛" w:date="2021-06-08T15:24:00Z"/>
                <w:rFonts w:ascii="標楷體" w:eastAsia="標楷體" w:hAnsi="標楷體"/>
                <w:shd w:val="pct15" w:color="auto" w:fill="FFFFFF"/>
                <w:lang w:eastAsia="zh-HK"/>
              </w:rPr>
            </w:pPr>
            <w:ins w:id="675" w:author="阿毛" w:date="2021-06-08T15:24:00Z">
              <w:r>
                <w:rPr>
                  <w:rFonts w:ascii="標楷體" w:eastAsia="標楷體" w:hAnsi="標楷體" w:hint="eastAsia"/>
                  <w:shd w:val="pct15" w:color="auto" w:fill="FFFFFF"/>
                  <w:lang w:eastAsia="zh-HK"/>
                </w:rPr>
                <w:t>&lt;&lt;檢查說明&gt;&gt;</w:t>
              </w:r>
            </w:ins>
          </w:p>
          <w:p w14:paraId="0ED06F86" w14:textId="1AE3776A" w:rsidR="000B5762" w:rsidRDefault="00D0274C">
            <w:pPr>
              <w:rPr>
                <w:ins w:id="676" w:author="阿毛" w:date="2021-06-08T15:25:00Z"/>
                <w:rFonts w:ascii="標楷體" w:eastAsia="標楷體" w:hAnsi="標楷體"/>
              </w:rPr>
              <w:pPrChange w:id="677" w:author="阿毛" w:date="2021-06-08T15:54:00Z">
                <w:pPr>
                  <w:ind w:left="240" w:hangingChars="100" w:hanging="240"/>
                </w:pPr>
              </w:pPrChange>
            </w:pPr>
            <w:ins w:id="678" w:author="阿毛" w:date="2021-06-08T15:27:00Z">
              <w:r w:rsidRPr="00712BB5">
                <w:rPr>
                  <w:rFonts w:ascii="標楷體" w:eastAsia="標楷體" w:hAnsi="標楷體"/>
                  <w:rPrChange w:id="679" w:author="阿毛" w:date="2021-06-08T15:54:00Z">
                    <w:rPr>
                      <w:rFonts w:ascii="標楷體" w:eastAsia="標楷體" w:hAnsi="標楷體"/>
                      <w:shd w:val="pct15" w:color="auto" w:fill="FFFFFF"/>
                    </w:rPr>
                  </w:rPrChange>
                </w:rPr>
                <w:t>1.</w:t>
              </w:r>
            </w:ins>
            <w:ins w:id="680" w:author="阿毛" w:date="2021-06-08T15:25:00Z">
              <w:r w:rsidR="000B5762">
                <w:rPr>
                  <w:rFonts w:ascii="標楷體" w:eastAsia="標楷體" w:hAnsi="標楷體" w:hint="eastAsia"/>
                  <w:lang w:eastAsia="zh-HK"/>
                </w:rPr>
                <w:t>執行修改時,若該修改資料不存在</w:t>
              </w:r>
              <w:r w:rsidR="000B5762">
                <w:rPr>
                  <w:rFonts w:ascii="標楷體" w:eastAsia="標楷體" w:hAnsi="標楷體" w:hint="eastAsia"/>
                </w:rPr>
                <w:t>[</w:t>
              </w:r>
            </w:ins>
            <w:ins w:id="681" w:author="阿毛" w:date="2021-06-08T15:26:00Z">
              <w:r w:rsidR="000B5762">
                <w:rPr>
                  <w:rFonts w:ascii="標楷體" w:eastAsia="標楷體" w:hAnsi="標楷體" w:hint="eastAsia"/>
                  <w:lang w:eastAsia="zh-HK"/>
                </w:rPr>
                <w:t>疑似洗錢樣態條件設定檔</w:t>
              </w:r>
            </w:ins>
            <w:ins w:id="682" w:author="阿毛" w:date="2021-06-08T15:25:00Z">
              <w:r w:rsidR="000B5762">
                <w:rPr>
                  <w:rFonts w:ascii="標楷體" w:eastAsia="標楷體" w:hAnsi="標楷體" w:hint="eastAsia"/>
                </w:rPr>
                <w:t>(</w:t>
              </w:r>
            </w:ins>
            <w:proofErr w:type="spellStart"/>
            <w:ins w:id="683" w:author="阿毛" w:date="2021-06-08T15:26:00Z">
              <w:r w:rsidR="000B5762">
                <w:rPr>
                  <w:rFonts w:ascii="標楷體" w:eastAsia="標楷體" w:hAnsi="標楷體"/>
                </w:rPr>
                <w:t>MlaundryParas</w:t>
              </w:r>
            </w:ins>
            <w:proofErr w:type="spellEnd"/>
            <w:ins w:id="684" w:author="阿毛" w:date="2021-06-08T15:25:00Z">
              <w:r w:rsidR="000B5762">
                <w:rPr>
                  <w:rFonts w:ascii="標楷體" w:eastAsia="標楷體" w:hAnsi="標楷體" w:hint="eastAsia"/>
                </w:rPr>
                <w:t>)]</w:t>
              </w:r>
              <w:r w:rsidR="000B5762">
                <w:rPr>
                  <w:rFonts w:ascii="標楷體" w:eastAsia="標楷體" w:hAnsi="標楷體" w:hint="eastAsia"/>
                  <w:lang w:eastAsia="zh-HK"/>
                </w:rPr>
                <w:t>,顯示錯誤訊息</w:t>
              </w:r>
              <w:r w:rsidR="000B5762">
                <w:rPr>
                  <w:rFonts w:ascii="標楷體" w:eastAsia="標楷體" w:hAnsi="標楷體" w:hint="eastAsia"/>
                </w:rPr>
                <w:t>:</w:t>
              </w:r>
              <w:r w:rsidR="000B5762">
                <w:rPr>
                  <w:rFonts w:ascii="標楷體" w:eastAsia="標楷體" w:hAnsi="標楷體" w:hint="eastAsia"/>
                  <w:lang w:eastAsia="zh-HK"/>
                </w:rPr>
                <w:t>"E000</w:t>
              </w:r>
              <w:r w:rsidR="000B5762">
                <w:rPr>
                  <w:rFonts w:ascii="標楷體" w:eastAsia="標楷體" w:hAnsi="標楷體" w:hint="eastAsia"/>
                </w:rPr>
                <w:t>3</w:t>
              </w:r>
              <w:r w:rsidR="000B5762">
                <w:rPr>
                  <w:rFonts w:ascii="標楷體" w:eastAsia="標楷體" w:hAnsi="標楷體" w:hint="eastAsia"/>
                  <w:lang w:eastAsia="zh-HK"/>
                </w:rPr>
                <w:t>:修改資料不存在</w:t>
              </w:r>
              <w:r w:rsidR="000B5762">
                <w:rPr>
                  <w:rFonts w:ascii="標楷體" w:eastAsia="標楷體" w:hAnsi="標楷體" w:hint="eastAsia"/>
                </w:rPr>
                <w:t>"</w:t>
              </w:r>
            </w:ins>
          </w:p>
          <w:p w14:paraId="4A46CA17" w14:textId="77777777" w:rsidR="000B5762" w:rsidRDefault="000B5762" w:rsidP="000B5762">
            <w:pPr>
              <w:rPr>
                <w:ins w:id="685" w:author="阿毛" w:date="2021-06-08T15:24:00Z"/>
                <w:rFonts w:ascii="標楷體" w:eastAsia="標楷體" w:hAnsi="標楷體"/>
                <w:shd w:val="pct15" w:color="auto" w:fill="FFFFFF"/>
              </w:rPr>
            </w:pPr>
            <w:ins w:id="686" w:author="阿毛" w:date="2021-06-08T15:24:00Z">
              <w:r>
                <w:rPr>
                  <w:rFonts w:ascii="標楷體" w:eastAsia="標楷體" w:hAnsi="標楷體" w:hint="eastAsia"/>
                  <w:shd w:val="pct15" w:color="auto" w:fill="FFFFFF"/>
                </w:rPr>
                <w:t>&lt;&lt;成功處理說明&gt;&gt;</w:t>
              </w:r>
            </w:ins>
          </w:p>
          <w:p w14:paraId="35ED69C8" w14:textId="77777777" w:rsidR="000B5762" w:rsidRDefault="000B5762" w:rsidP="000B5762">
            <w:pPr>
              <w:rPr>
                <w:ins w:id="687" w:author="阿毛" w:date="2021-06-08T15:54:00Z"/>
                <w:rFonts w:ascii="標楷體" w:eastAsia="標楷體" w:hAnsi="標楷體"/>
              </w:rPr>
            </w:pPr>
            <w:ins w:id="688" w:author="阿毛" w:date="2021-06-08T15:24:00Z">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ins>
          </w:p>
          <w:p w14:paraId="4F1E7AEC" w14:textId="01AD8436" w:rsidR="00712BB5" w:rsidRPr="00712BB5" w:rsidRDefault="00712BB5" w:rsidP="000B5762">
            <w:pPr>
              <w:rPr>
                <w:ins w:id="689" w:author="智誠 楊" w:date="2021-05-07T11:32:00Z"/>
                <w:rFonts w:eastAsia="標楷體"/>
                <w:lang w:eastAsia="zh-HK"/>
              </w:rPr>
            </w:pPr>
            <w:ins w:id="690" w:author="阿毛" w:date="2021-06-08T15:54:00Z">
              <w:r>
                <w:rPr>
                  <w:rFonts w:eastAsia="標楷體" w:hint="eastAsia"/>
                </w:rPr>
                <w:t>2.</w:t>
              </w:r>
              <w:r w:rsidRPr="00712BB5">
                <w:rPr>
                  <w:rFonts w:ascii="標楷體" w:eastAsia="標楷體" w:hAnsi="標楷體"/>
                  <w:rPrChange w:id="691" w:author="阿毛" w:date="2021-06-08T15:54:00Z">
                    <w:rPr>
                      <w:rFonts w:ascii="標楷體" w:eastAsia="標楷體" w:hAnsi="標楷體"/>
                      <w:shd w:val="pct15" w:color="auto" w:fill="FFFFFF"/>
                    </w:rPr>
                  </w:rPrChange>
                </w:rPr>
                <w:t xml:space="preserve"> </w:t>
              </w:r>
              <w:r w:rsidRPr="00712BB5">
                <w:rPr>
                  <w:rFonts w:ascii="標楷體" w:eastAsia="標楷體" w:hAnsi="標楷體" w:hint="eastAsia"/>
                  <w:rPrChange w:id="692" w:author="阿毛" w:date="2021-06-08T15:54:00Z">
                    <w:rPr>
                      <w:rFonts w:ascii="標楷體" w:eastAsia="標楷體" w:hAnsi="標楷體" w:hint="eastAsia"/>
                      <w:shd w:val="pct15" w:color="auto" w:fill="FFFFFF"/>
                    </w:rPr>
                  </w:rPrChange>
                </w:rPr>
                <w:t>顯示需主管授權訊息</w:t>
              </w:r>
            </w:ins>
          </w:p>
        </w:tc>
      </w:tr>
      <w:tr w:rsidR="00A955B4" w:rsidRPr="00EF520F" w14:paraId="6B51C4F4" w14:textId="77777777" w:rsidTr="00B6788F">
        <w:trPr>
          <w:ins w:id="693" w:author="智誠 楊" w:date="2021-05-07T11:32:00Z"/>
        </w:trPr>
        <w:tc>
          <w:tcPr>
            <w:tcW w:w="851" w:type="dxa"/>
          </w:tcPr>
          <w:p w14:paraId="4985B5ED" w14:textId="77777777" w:rsidR="00A955B4" w:rsidRDefault="00A955B4" w:rsidP="00B6788F">
            <w:pPr>
              <w:jc w:val="center"/>
              <w:rPr>
                <w:ins w:id="694" w:author="智誠 楊" w:date="2021-05-07T11:32:00Z"/>
                <w:rFonts w:ascii="標楷體" w:eastAsia="標楷體" w:hAnsi="標楷體"/>
              </w:rPr>
            </w:pPr>
            <w:ins w:id="695" w:author="智誠 楊" w:date="2021-05-07T11:32:00Z">
              <w:r>
                <w:rPr>
                  <w:rFonts w:ascii="標楷體" w:eastAsia="標楷體" w:hAnsi="標楷體" w:hint="eastAsia"/>
                </w:rPr>
                <w:t>2</w:t>
              </w:r>
            </w:ins>
          </w:p>
        </w:tc>
        <w:tc>
          <w:tcPr>
            <w:tcW w:w="2126" w:type="dxa"/>
          </w:tcPr>
          <w:p w14:paraId="29A12768" w14:textId="77777777" w:rsidR="00A955B4" w:rsidRDefault="00A955B4" w:rsidP="00B6788F">
            <w:pPr>
              <w:rPr>
                <w:ins w:id="696" w:author="智誠 楊" w:date="2021-05-07T11:32:00Z"/>
                <w:rFonts w:ascii="標楷體" w:eastAsia="標楷體" w:hAnsi="標楷體"/>
                <w:lang w:eastAsia="zh-HK"/>
              </w:rPr>
            </w:pPr>
            <w:ins w:id="697" w:author="智誠 楊" w:date="2021-05-07T11:32:00Z">
              <w:r>
                <w:rPr>
                  <w:rFonts w:ascii="標楷體" w:eastAsia="標楷體" w:hAnsi="標楷體" w:hint="eastAsia"/>
                  <w:lang w:eastAsia="zh-HK"/>
                </w:rPr>
                <w:t>離開</w:t>
              </w:r>
            </w:ins>
          </w:p>
        </w:tc>
        <w:tc>
          <w:tcPr>
            <w:tcW w:w="7033" w:type="dxa"/>
          </w:tcPr>
          <w:p w14:paraId="2671803F" w14:textId="77777777" w:rsidR="00A955B4" w:rsidRDefault="00A955B4" w:rsidP="00B6788F">
            <w:pPr>
              <w:rPr>
                <w:ins w:id="698" w:author="智誠 楊" w:date="2021-05-07T11:32:00Z"/>
                <w:rFonts w:ascii="標楷體" w:eastAsia="標楷體" w:hAnsi="標楷體"/>
                <w:lang w:eastAsia="zh-HK"/>
              </w:rPr>
            </w:pPr>
            <w:ins w:id="699" w:author="智誠 楊" w:date="2021-05-07T11:32:00Z">
              <w:r>
                <w:rPr>
                  <w:rFonts w:ascii="標楷體" w:eastAsia="標楷體" w:hAnsi="標楷體" w:hint="eastAsia"/>
                  <w:lang w:eastAsia="zh-HK"/>
                </w:rPr>
                <w:t>關閉此畫面</w:t>
              </w:r>
            </w:ins>
          </w:p>
        </w:tc>
      </w:tr>
      <w:tr w:rsidR="00A955B4" w:rsidRPr="00EF520F" w14:paraId="3AD14907" w14:textId="77777777" w:rsidTr="00B6788F">
        <w:trPr>
          <w:ins w:id="700" w:author="智誠 楊" w:date="2021-05-07T11:32:00Z"/>
        </w:trPr>
        <w:tc>
          <w:tcPr>
            <w:tcW w:w="851" w:type="dxa"/>
          </w:tcPr>
          <w:p w14:paraId="3AFDBD33" w14:textId="77777777" w:rsidR="00A955B4" w:rsidRDefault="00A955B4" w:rsidP="00B6788F">
            <w:pPr>
              <w:jc w:val="center"/>
              <w:rPr>
                <w:ins w:id="701" w:author="智誠 楊" w:date="2021-05-07T11:32:00Z"/>
                <w:rFonts w:ascii="標楷體" w:eastAsia="標楷體" w:hAnsi="標楷體"/>
              </w:rPr>
            </w:pPr>
            <w:ins w:id="702" w:author="智誠 楊" w:date="2021-05-07T11:32:00Z">
              <w:r>
                <w:rPr>
                  <w:rFonts w:ascii="標楷體" w:eastAsia="標楷體" w:hAnsi="標楷體" w:hint="eastAsia"/>
                </w:rPr>
                <w:t>3</w:t>
              </w:r>
            </w:ins>
          </w:p>
        </w:tc>
        <w:tc>
          <w:tcPr>
            <w:tcW w:w="2126" w:type="dxa"/>
          </w:tcPr>
          <w:p w14:paraId="33503168" w14:textId="77777777" w:rsidR="00A955B4" w:rsidRDefault="00A955B4" w:rsidP="00B6788F">
            <w:pPr>
              <w:rPr>
                <w:ins w:id="703" w:author="智誠 楊" w:date="2021-05-07T11:32:00Z"/>
                <w:rFonts w:ascii="標楷體" w:eastAsia="標楷體" w:hAnsi="標楷體"/>
                <w:lang w:eastAsia="zh-HK"/>
              </w:rPr>
            </w:pPr>
            <w:ins w:id="704" w:author="智誠 楊" w:date="2021-05-07T11:32:00Z">
              <w:r>
                <w:rPr>
                  <w:rFonts w:ascii="標楷體" w:eastAsia="標楷體" w:hAnsi="標楷體" w:hint="eastAsia"/>
                  <w:lang w:eastAsia="zh-HK"/>
                </w:rPr>
                <w:t>重新交易</w:t>
              </w:r>
            </w:ins>
          </w:p>
        </w:tc>
        <w:tc>
          <w:tcPr>
            <w:tcW w:w="7033" w:type="dxa"/>
          </w:tcPr>
          <w:p w14:paraId="2684417E" w14:textId="45A39B9E" w:rsidR="00A955B4" w:rsidRDefault="00A955B4" w:rsidP="00B6788F">
            <w:pPr>
              <w:rPr>
                <w:ins w:id="705" w:author="智誠 楊" w:date="2021-05-07T11:32:00Z"/>
                <w:rFonts w:ascii="標楷體" w:eastAsia="標楷體" w:hAnsi="標楷體"/>
                <w:lang w:eastAsia="zh-HK"/>
              </w:rPr>
            </w:pPr>
            <w:ins w:id="706" w:author="智誠 楊" w:date="2021-05-07T11:32:00Z">
              <w:r>
                <w:rPr>
                  <w:rFonts w:ascii="標楷體" w:eastAsia="標楷體" w:hAnsi="標楷體" w:hint="eastAsia"/>
                  <w:lang w:eastAsia="zh-HK"/>
                </w:rPr>
                <w:t>重新執行</w:t>
              </w:r>
            </w:ins>
            <w:ins w:id="707" w:author="智誠 楊" w:date="2021-05-07T11:55:00Z">
              <w:r w:rsidR="00C04DD2">
                <w:rPr>
                  <w:rFonts w:ascii="標楷體" w:eastAsia="標楷體" w:hAnsi="標楷體" w:hint="eastAsia"/>
                  <w:lang w:eastAsia="zh-HK"/>
                </w:rPr>
                <w:t>疑似洗錢樣態條件設定</w:t>
              </w:r>
            </w:ins>
          </w:p>
        </w:tc>
      </w:tr>
    </w:tbl>
    <w:p w14:paraId="5E48EB0D" w14:textId="77777777" w:rsidR="00D0274C" w:rsidRDefault="00D0274C">
      <w:pPr>
        <w:pStyle w:val="a"/>
        <w:numPr>
          <w:ilvl w:val="0"/>
          <w:numId w:val="0"/>
        </w:numPr>
        <w:ind w:left="1134"/>
        <w:rPr>
          <w:ins w:id="708" w:author="阿毛" w:date="2021-06-08T15:29:00Z"/>
        </w:rPr>
        <w:pPrChange w:id="709" w:author="阿毛" w:date="2021-06-08T15:30:00Z">
          <w:pPr>
            <w:pStyle w:val="a"/>
            <w:numPr>
              <w:numId w:val="1"/>
            </w:numPr>
          </w:pPr>
        </w:pPrChange>
      </w:pPr>
    </w:p>
    <w:p w14:paraId="09EB6B9C" w14:textId="09821414" w:rsidR="00A955B4" w:rsidRPr="00362205" w:rsidRDefault="00A955B4">
      <w:pPr>
        <w:pStyle w:val="a"/>
        <w:numPr>
          <w:ilvl w:val="0"/>
          <w:numId w:val="1"/>
        </w:numPr>
        <w:rPr>
          <w:ins w:id="710" w:author="智誠 楊" w:date="2021-05-07T11:32:00Z"/>
        </w:rPr>
        <w:pPrChange w:id="711" w:author="智誠 楊" w:date="2021-05-07T16:36:00Z">
          <w:pPr>
            <w:pStyle w:val="a"/>
            <w:numPr>
              <w:numId w:val="21"/>
            </w:numPr>
            <w:tabs>
              <w:tab w:val="clear" w:pos="1134"/>
            </w:tabs>
          </w:pPr>
        </w:pPrChange>
      </w:pPr>
      <w:ins w:id="712" w:author="智誠 楊" w:date="2021-05-07T11:32: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Change w:id="713">
          <w:tblGrid>
            <w:gridCol w:w="456"/>
            <w:gridCol w:w="1736"/>
            <w:gridCol w:w="751"/>
            <w:gridCol w:w="1305"/>
            <w:gridCol w:w="2027"/>
            <w:gridCol w:w="514"/>
            <w:gridCol w:w="407"/>
            <w:gridCol w:w="3544"/>
          </w:tblGrid>
        </w:tblGridChange>
      </w:tblGrid>
      <w:tr w:rsidR="00A955B4" w:rsidRPr="00847BB7" w14:paraId="26F91F74" w14:textId="77777777" w:rsidTr="00B6788F">
        <w:trPr>
          <w:trHeight w:val="388"/>
          <w:tblHeader/>
          <w:jc w:val="center"/>
          <w:ins w:id="714" w:author="智誠 楊" w:date="2021-05-07T11:32:00Z"/>
        </w:trPr>
        <w:tc>
          <w:tcPr>
            <w:tcW w:w="456" w:type="dxa"/>
            <w:vMerge w:val="restart"/>
            <w:shd w:val="clear" w:color="auto" w:fill="D9D9D9" w:themeFill="background1" w:themeFillShade="D9"/>
          </w:tcPr>
          <w:p w14:paraId="278BFFE3" w14:textId="77777777" w:rsidR="00A955B4" w:rsidRPr="00847BB7" w:rsidRDefault="00A955B4" w:rsidP="00B6788F">
            <w:pPr>
              <w:rPr>
                <w:ins w:id="715" w:author="智誠 楊" w:date="2021-05-07T11:32:00Z"/>
                <w:rFonts w:ascii="標楷體" w:eastAsia="標楷體" w:hAnsi="標楷體"/>
              </w:rPr>
            </w:pPr>
            <w:ins w:id="716"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40E4747E" w14:textId="77777777" w:rsidR="00A955B4" w:rsidRPr="00847BB7" w:rsidRDefault="00A955B4" w:rsidP="00B6788F">
            <w:pPr>
              <w:rPr>
                <w:ins w:id="717" w:author="智誠 楊" w:date="2021-05-07T11:32:00Z"/>
                <w:rFonts w:ascii="標楷體" w:eastAsia="標楷體" w:hAnsi="標楷體"/>
              </w:rPr>
            </w:pPr>
            <w:ins w:id="718"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1755D520" w14:textId="77777777" w:rsidR="00A955B4" w:rsidRPr="00847BB7" w:rsidRDefault="00A955B4" w:rsidP="00B6788F">
            <w:pPr>
              <w:jc w:val="center"/>
              <w:rPr>
                <w:ins w:id="719" w:author="智誠 楊" w:date="2021-05-07T11:32:00Z"/>
                <w:rFonts w:ascii="標楷體" w:eastAsia="標楷體" w:hAnsi="標楷體"/>
              </w:rPr>
            </w:pPr>
            <w:ins w:id="720"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52DDEDD0" w14:textId="77777777" w:rsidR="00A955B4" w:rsidRPr="00847BB7" w:rsidRDefault="00A955B4" w:rsidP="00B6788F">
            <w:pPr>
              <w:rPr>
                <w:ins w:id="721" w:author="智誠 楊" w:date="2021-05-07T11:32:00Z"/>
                <w:rFonts w:ascii="標楷體" w:eastAsia="標楷體" w:hAnsi="標楷體"/>
              </w:rPr>
            </w:pPr>
            <w:ins w:id="722" w:author="智誠 楊" w:date="2021-05-07T11:32:00Z">
              <w:r w:rsidRPr="00847BB7">
                <w:rPr>
                  <w:rFonts w:ascii="標楷體" w:eastAsia="標楷體" w:hAnsi="標楷體"/>
                </w:rPr>
                <w:t>處理邏輯及注意事項</w:t>
              </w:r>
            </w:ins>
          </w:p>
        </w:tc>
      </w:tr>
      <w:tr w:rsidR="00A955B4" w:rsidRPr="00847BB7" w14:paraId="2087435E"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2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724" w:author="智誠 楊" w:date="2021-05-07T11:32:00Z"/>
          <w:trPrChange w:id="725" w:author="智誠 楊" w:date="2021-05-07T13:44:00Z">
            <w:trPr>
              <w:trHeight w:val="244"/>
              <w:tblHeader/>
              <w:jc w:val="center"/>
            </w:trPr>
          </w:trPrChange>
        </w:trPr>
        <w:tc>
          <w:tcPr>
            <w:tcW w:w="456" w:type="dxa"/>
            <w:vMerge/>
            <w:shd w:val="clear" w:color="auto" w:fill="D9D9D9" w:themeFill="background1" w:themeFillShade="D9"/>
            <w:tcPrChange w:id="726" w:author="智誠 楊" w:date="2021-05-07T13:44:00Z">
              <w:tcPr>
                <w:tcW w:w="456" w:type="dxa"/>
                <w:vMerge/>
                <w:shd w:val="clear" w:color="auto" w:fill="D9D9D9" w:themeFill="background1" w:themeFillShade="D9"/>
              </w:tcPr>
            </w:tcPrChange>
          </w:tcPr>
          <w:p w14:paraId="3E386548" w14:textId="77777777" w:rsidR="00A955B4" w:rsidRPr="00847BB7" w:rsidRDefault="00A955B4" w:rsidP="00B6788F">
            <w:pPr>
              <w:rPr>
                <w:ins w:id="727" w:author="智誠 楊" w:date="2021-05-07T11:32:00Z"/>
                <w:rFonts w:ascii="標楷體" w:eastAsia="標楷體" w:hAnsi="標楷體"/>
              </w:rPr>
            </w:pPr>
          </w:p>
        </w:tc>
        <w:tc>
          <w:tcPr>
            <w:tcW w:w="1736" w:type="dxa"/>
            <w:vMerge/>
            <w:shd w:val="clear" w:color="auto" w:fill="D9D9D9" w:themeFill="background1" w:themeFillShade="D9"/>
            <w:tcPrChange w:id="728" w:author="智誠 楊" w:date="2021-05-07T13:44:00Z">
              <w:tcPr>
                <w:tcW w:w="1736" w:type="dxa"/>
                <w:vMerge/>
                <w:shd w:val="clear" w:color="auto" w:fill="D9D9D9" w:themeFill="background1" w:themeFillShade="D9"/>
              </w:tcPr>
            </w:tcPrChange>
          </w:tcPr>
          <w:p w14:paraId="14924138" w14:textId="77777777" w:rsidR="00A955B4" w:rsidRPr="00847BB7" w:rsidRDefault="00A955B4" w:rsidP="00B6788F">
            <w:pPr>
              <w:rPr>
                <w:ins w:id="729" w:author="智誠 楊" w:date="2021-05-07T11:32:00Z"/>
                <w:rFonts w:ascii="標楷體" w:eastAsia="標楷體" w:hAnsi="標楷體"/>
              </w:rPr>
            </w:pPr>
          </w:p>
        </w:tc>
        <w:tc>
          <w:tcPr>
            <w:tcW w:w="751" w:type="dxa"/>
            <w:shd w:val="clear" w:color="auto" w:fill="D9D9D9" w:themeFill="background1" w:themeFillShade="D9"/>
            <w:tcPrChange w:id="730" w:author="智誠 楊" w:date="2021-05-07T13:44:00Z">
              <w:tcPr>
                <w:tcW w:w="751" w:type="dxa"/>
                <w:shd w:val="clear" w:color="auto" w:fill="D9D9D9" w:themeFill="background1" w:themeFillShade="D9"/>
              </w:tcPr>
            </w:tcPrChange>
          </w:tcPr>
          <w:p w14:paraId="49DCAE73" w14:textId="189AF329" w:rsidR="00A955B4" w:rsidRPr="00847BB7" w:rsidRDefault="00A955B4" w:rsidP="00B6788F">
            <w:pPr>
              <w:rPr>
                <w:ins w:id="731" w:author="智誠 楊" w:date="2021-05-07T11:32:00Z"/>
                <w:rFonts w:ascii="標楷體" w:eastAsia="標楷體" w:hAnsi="標楷體"/>
              </w:rPr>
            </w:pPr>
            <w:ins w:id="732" w:author="智誠 楊" w:date="2021-05-07T11:32:00Z">
              <w:del w:id="733" w:author="阿毛" w:date="2021-06-03T09:53:00Z">
                <w:r w:rsidRPr="00847BB7" w:rsidDel="00E27902">
                  <w:rPr>
                    <w:rFonts w:ascii="標楷體" w:eastAsia="標楷體" w:hAnsi="標楷體" w:hint="eastAsia"/>
                  </w:rPr>
                  <w:delText>資料型態長度</w:delText>
                </w:r>
              </w:del>
            </w:ins>
            <w:ins w:id="734" w:author="阿毛" w:date="2021-06-03T09:53:00Z">
              <w:r w:rsidR="00E27902">
                <w:rPr>
                  <w:rFonts w:ascii="標楷體" w:eastAsia="標楷體" w:hAnsi="標楷體" w:hint="eastAsia"/>
                </w:rPr>
                <w:t>資料長度</w:t>
              </w:r>
            </w:ins>
          </w:p>
        </w:tc>
        <w:tc>
          <w:tcPr>
            <w:tcW w:w="2145" w:type="dxa"/>
            <w:shd w:val="clear" w:color="auto" w:fill="D9D9D9" w:themeFill="background1" w:themeFillShade="D9"/>
            <w:tcPrChange w:id="735" w:author="智誠 楊" w:date="2021-05-07T13:44:00Z">
              <w:tcPr>
                <w:tcW w:w="1305" w:type="dxa"/>
                <w:shd w:val="clear" w:color="auto" w:fill="D9D9D9" w:themeFill="background1" w:themeFillShade="D9"/>
              </w:tcPr>
            </w:tcPrChange>
          </w:tcPr>
          <w:p w14:paraId="321D58F4" w14:textId="77777777" w:rsidR="00A955B4" w:rsidRPr="00847BB7" w:rsidRDefault="00A955B4" w:rsidP="00B6788F">
            <w:pPr>
              <w:rPr>
                <w:ins w:id="736" w:author="智誠 楊" w:date="2021-05-07T11:32:00Z"/>
                <w:rFonts w:ascii="標楷體" w:eastAsia="標楷體" w:hAnsi="標楷體"/>
              </w:rPr>
            </w:pPr>
            <w:ins w:id="737" w:author="智誠 楊" w:date="2021-05-07T11:32:00Z">
              <w:r w:rsidRPr="00847BB7">
                <w:rPr>
                  <w:rFonts w:ascii="標楷體" w:eastAsia="標楷體" w:hAnsi="標楷體"/>
                </w:rPr>
                <w:t>預設值</w:t>
              </w:r>
            </w:ins>
          </w:p>
        </w:tc>
        <w:tc>
          <w:tcPr>
            <w:tcW w:w="1187" w:type="dxa"/>
            <w:shd w:val="clear" w:color="auto" w:fill="D9D9D9" w:themeFill="background1" w:themeFillShade="D9"/>
            <w:tcPrChange w:id="738" w:author="智誠 楊" w:date="2021-05-07T13:44:00Z">
              <w:tcPr>
                <w:tcW w:w="2027" w:type="dxa"/>
                <w:shd w:val="clear" w:color="auto" w:fill="D9D9D9" w:themeFill="background1" w:themeFillShade="D9"/>
              </w:tcPr>
            </w:tcPrChange>
          </w:tcPr>
          <w:p w14:paraId="2AEA670D" w14:textId="77777777" w:rsidR="00A955B4" w:rsidRPr="00847BB7" w:rsidRDefault="00A955B4" w:rsidP="00B6788F">
            <w:pPr>
              <w:rPr>
                <w:ins w:id="739" w:author="智誠 楊" w:date="2021-05-07T11:32:00Z"/>
                <w:rFonts w:ascii="標楷體" w:eastAsia="標楷體" w:hAnsi="標楷體"/>
              </w:rPr>
            </w:pPr>
            <w:ins w:id="740"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741" w:author="智誠 楊" w:date="2021-05-07T13:44:00Z">
              <w:tcPr>
                <w:tcW w:w="514" w:type="dxa"/>
                <w:shd w:val="clear" w:color="auto" w:fill="D9D9D9" w:themeFill="background1" w:themeFillShade="D9"/>
              </w:tcPr>
            </w:tcPrChange>
          </w:tcPr>
          <w:p w14:paraId="7D803277" w14:textId="77777777" w:rsidR="00A955B4" w:rsidRPr="00847BB7" w:rsidRDefault="00A955B4" w:rsidP="00B6788F">
            <w:pPr>
              <w:rPr>
                <w:ins w:id="742" w:author="智誠 楊" w:date="2021-05-07T11:32:00Z"/>
                <w:rFonts w:ascii="標楷體" w:eastAsia="標楷體" w:hAnsi="標楷體"/>
              </w:rPr>
            </w:pPr>
            <w:proofErr w:type="gramStart"/>
            <w:ins w:id="743" w:author="智誠 楊" w:date="2021-05-07T11:32:00Z">
              <w:r w:rsidRPr="00847BB7">
                <w:rPr>
                  <w:rFonts w:ascii="標楷體" w:eastAsia="標楷體" w:hAnsi="標楷體"/>
                </w:rPr>
                <w:t>必填</w:t>
              </w:r>
              <w:proofErr w:type="gramEnd"/>
            </w:ins>
          </w:p>
        </w:tc>
        <w:tc>
          <w:tcPr>
            <w:tcW w:w="407" w:type="dxa"/>
            <w:shd w:val="clear" w:color="auto" w:fill="D9D9D9" w:themeFill="background1" w:themeFillShade="D9"/>
            <w:tcPrChange w:id="744" w:author="智誠 楊" w:date="2021-05-07T13:44:00Z">
              <w:tcPr>
                <w:tcW w:w="407" w:type="dxa"/>
                <w:shd w:val="clear" w:color="auto" w:fill="D9D9D9" w:themeFill="background1" w:themeFillShade="D9"/>
              </w:tcPr>
            </w:tcPrChange>
          </w:tcPr>
          <w:p w14:paraId="3A1CE9C7" w14:textId="77777777" w:rsidR="00A955B4" w:rsidRPr="00847BB7" w:rsidRDefault="00A955B4" w:rsidP="00B6788F">
            <w:pPr>
              <w:rPr>
                <w:ins w:id="745" w:author="智誠 楊" w:date="2021-05-07T11:32:00Z"/>
                <w:rFonts w:ascii="標楷體" w:eastAsia="標楷體" w:hAnsi="標楷體"/>
              </w:rPr>
            </w:pPr>
            <w:ins w:id="746"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747" w:author="智誠 楊" w:date="2021-05-07T13:44:00Z">
              <w:tcPr>
                <w:tcW w:w="3544" w:type="dxa"/>
                <w:vMerge/>
                <w:shd w:val="clear" w:color="auto" w:fill="D9D9D9" w:themeFill="background1" w:themeFillShade="D9"/>
              </w:tcPr>
            </w:tcPrChange>
          </w:tcPr>
          <w:p w14:paraId="02415C86" w14:textId="77777777" w:rsidR="00A955B4" w:rsidRPr="00847BB7" w:rsidRDefault="00A955B4" w:rsidP="00B6788F">
            <w:pPr>
              <w:rPr>
                <w:ins w:id="748" w:author="智誠 楊" w:date="2021-05-07T11:32:00Z"/>
                <w:rFonts w:ascii="標楷體" w:eastAsia="標楷體" w:hAnsi="標楷體"/>
              </w:rPr>
            </w:pPr>
          </w:p>
        </w:tc>
      </w:tr>
      <w:tr w:rsidR="00A955B4" w:rsidRPr="00847BB7" w14:paraId="0D761EC4"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49"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750" w:author="智誠 楊" w:date="2021-05-07T11:32:00Z"/>
          <w:trPrChange w:id="751" w:author="智誠 楊" w:date="2021-05-07T13:44:00Z">
            <w:trPr>
              <w:trHeight w:val="244"/>
              <w:jc w:val="center"/>
            </w:trPr>
          </w:trPrChange>
        </w:trPr>
        <w:tc>
          <w:tcPr>
            <w:tcW w:w="456" w:type="dxa"/>
            <w:tcPrChange w:id="752" w:author="智誠 楊" w:date="2021-05-07T13:44:00Z">
              <w:tcPr>
                <w:tcW w:w="456" w:type="dxa"/>
              </w:tcPr>
            </w:tcPrChange>
          </w:tcPr>
          <w:p w14:paraId="003039F5" w14:textId="77777777" w:rsidR="00A955B4" w:rsidRPr="00847BB7" w:rsidRDefault="00A955B4" w:rsidP="00B6788F">
            <w:pPr>
              <w:rPr>
                <w:ins w:id="753" w:author="智誠 楊" w:date="2021-05-07T11:32:00Z"/>
                <w:rFonts w:ascii="標楷體" w:eastAsia="標楷體" w:hAnsi="標楷體"/>
              </w:rPr>
            </w:pPr>
            <w:ins w:id="754" w:author="智誠 楊" w:date="2021-05-07T11:32:00Z">
              <w:r>
                <w:rPr>
                  <w:rFonts w:ascii="標楷體" w:eastAsia="標楷體" w:hAnsi="標楷體" w:hint="eastAsia"/>
                </w:rPr>
                <w:t>1.</w:t>
              </w:r>
            </w:ins>
          </w:p>
        </w:tc>
        <w:tc>
          <w:tcPr>
            <w:tcW w:w="1736" w:type="dxa"/>
            <w:tcPrChange w:id="755" w:author="智誠 楊" w:date="2021-05-07T13:44:00Z">
              <w:tcPr>
                <w:tcW w:w="1736" w:type="dxa"/>
              </w:tcPr>
            </w:tcPrChange>
          </w:tcPr>
          <w:p w14:paraId="552C1716" w14:textId="316FBBE8" w:rsidR="00A955B4" w:rsidRPr="00847BB7" w:rsidRDefault="00BE6C24" w:rsidP="00B6788F">
            <w:pPr>
              <w:rPr>
                <w:ins w:id="756" w:author="智誠 楊" w:date="2021-05-07T11:32:00Z"/>
                <w:rFonts w:ascii="標楷體" w:eastAsia="標楷體" w:hAnsi="標楷體"/>
              </w:rPr>
            </w:pPr>
            <w:ins w:id="757" w:author="智誠 楊" w:date="2021-05-07T11:57:00Z">
              <w:r>
                <w:rPr>
                  <w:rFonts w:ascii="標楷體" w:eastAsia="標楷體" w:hAnsi="標楷體" w:hint="eastAsia"/>
                </w:rPr>
                <w:t>統計期間天數</w:t>
              </w:r>
            </w:ins>
          </w:p>
        </w:tc>
        <w:tc>
          <w:tcPr>
            <w:tcW w:w="751" w:type="dxa"/>
            <w:tcPrChange w:id="758" w:author="智誠 楊" w:date="2021-05-07T13:44:00Z">
              <w:tcPr>
                <w:tcW w:w="751" w:type="dxa"/>
              </w:tcPr>
            </w:tcPrChange>
          </w:tcPr>
          <w:p w14:paraId="177E91D8" w14:textId="4896A1B7" w:rsidR="00A955B4" w:rsidRPr="00847BB7" w:rsidRDefault="00735107" w:rsidP="00B6788F">
            <w:pPr>
              <w:rPr>
                <w:ins w:id="759" w:author="智誠 楊" w:date="2021-05-07T11:32:00Z"/>
                <w:rFonts w:ascii="標楷體" w:eastAsia="標楷體" w:hAnsi="標楷體"/>
              </w:rPr>
            </w:pPr>
            <w:ins w:id="760" w:author="智誠 楊" w:date="2021-05-10T10:19:00Z">
              <w:r>
                <w:rPr>
                  <w:rFonts w:ascii="標楷體" w:eastAsia="標楷體" w:hAnsi="標楷體"/>
                </w:rPr>
                <w:t>3</w:t>
              </w:r>
            </w:ins>
            <w:ins w:id="761" w:author="智誠 楊" w:date="2021-05-07T11:32:00Z">
              <w:r w:rsidR="00A955B4" w:rsidRPr="00847BB7">
                <w:rPr>
                  <w:rFonts w:ascii="標楷體" w:eastAsia="標楷體" w:hAnsi="標楷體"/>
                </w:rPr>
                <w:t xml:space="preserve">             </w:t>
              </w:r>
            </w:ins>
          </w:p>
        </w:tc>
        <w:tc>
          <w:tcPr>
            <w:tcW w:w="2145" w:type="dxa"/>
            <w:tcPrChange w:id="762" w:author="智誠 楊" w:date="2021-05-07T13:44:00Z">
              <w:tcPr>
                <w:tcW w:w="1305" w:type="dxa"/>
              </w:tcPr>
            </w:tcPrChange>
          </w:tcPr>
          <w:p w14:paraId="6DADCE14" w14:textId="4E6995C6" w:rsidR="00A955B4" w:rsidRPr="00847BB7" w:rsidRDefault="00050F5E" w:rsidP="00B6788F">
            <w:pPr>
              <w:rPr>
                <w:ins w:id="763" w:author="智誠 楊" w:date="2021-05-07T11:32:00Z"/>
                <w:rFonts w:ascii="標楷體" w:eastAsia="標楷體" w:hAnsi="標楷體"/>
              </w:rPr>
            </w:pPr>
            <w:proofErr w:type="spellStart"/>
            <w:ins w:id="764" w:author="智誠 楊" w:date="2021-05-07T13:42:00Z">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roofErr w:type="spellEnd"/>
          </w:p>
        </w:tc>
        <w:tc>
          <w:tcPr>
            <w:tcW w:w="1187" w:type="dxa"/>
            <w:tcPrChange w:id="765" w:author="智誠 楊" w:date="2021-05-07T13:44:00Z">
              <w:tcPr>
                <w:tcW w:w="2027" w:type="dxa"/>
              </w:tcPr>
            </w:tcPrChange>
          </w:tcPr>
          <w:p w14:paraId="0B6C4F4A" w14:textId="1171C20C" w:rsidR="00A955B4" w:rsidRPr="00787403" w:rsidRDefault="00A955B4" w:rsidP="00B6788F">
            <w:pPr>
              <w:rPr>
                <w:ins w:id="766" w:author="智誠 楊" w:date="2021-05-07T11:32:00Z"/>
                <w:rFonts w:ascii="標楷體" w:eastAsia="標楷體" w:hAnsi="標楷體"/>
              </w:rPr>
            </w:pPr>
          </w:p>
        </w:tc>
        <w:tc>
          <w:tcPr>
            <w:tcW w:w="514" w:type="dxa"/>
            <w:tcPrChange w:id="767" w:author="智誠 楊" w:date="2021-05-07T13:44:00Z">
              <w:tcPr>
                <w:tcW w:w="514" w:type="dxa"/>
              </w:tcPr>
            </w:tcPrChange>
          </w:tcPr>
          <w:p w14:paraId="552A80F4" w14:textId="77777777" w:rsidR="00A955B4" w:rsidRPr="00847BB7" w:rsidRDefault="00A955B4" w:rsidP="00B6788F">
            <w:pPr>
              <w:rPr>
                <w:ins w:id="768" w:author="智誠 楊" w:date="2021-05-07T11:32:00Z"/>
                <w:rFonts w:ascii="標楷體" w:eastAsia="標楷體" w:hAnsi="標楷體"/>
              </w:rPr>
            </w:pPr>
            <w:ins w:id="769" w:author="智誠 楊" w:date="2021-05-07T11:32:00Z">
              <w:r>
                <w:rPr>
                  <w:rFonts w:ascii="標楷體" w:eastAsia="標楷體" w:hAnsi="標楷體" w:hint="eastAsia"/>
                </w:rPr>
                <w:t>V</w:t>
              </w:r>
            </w:ins>
          </w:p>
        </w:tc>
        <w:tc>
          <w:tcPr>
            <w:tcW w:w="407" w:type="dxa"/>
            <w:tcPrChange w:id="770" w:author="智誠 楊" w:date="2021-05-07T13:44:00Z">
              <w:tcPr>
                <w:tcW w:w="407" w:type="dxa"/>
              </w:tcPr>
            </w:tcPrChange>
          </w:tcPr>
          <w:p w14:paraId="5AA1FDE3" w14:textId="77777777" w:rsidR="00A955B4" w:rsidRPr="00A01A6B" w:rsidRDefault="00A955B4" w:rsidP="00B6788F">
            <w:pPr>
              <w:jc w:val="center"/>
              <w:rPr>
                <w:ins w:id="771" w:author="智誠 楊" w:date="2021-05-07T11:32:00Z"/>
                <w:rFonts w:ascii="標楷體" w:eastAsia="標楷體" w:hAnsi="標楷體"/>
              </w:rPr>
            </w:pPr>
            <w:ins w:id="772" w:author="智誠 楊" w:date="2021-05-07T11:32:00Z">
              <w:r w:rsidRPr="00A01A6B">
                <w:rPr>
                  <w:rFonts w:ascii="標楷體" w:eastAsia="標楷體" w:hAnsi="標楷體" w:hint="eastAsia"/>
                </w:rPr>
                <w:t>W</w:t>
              </w:r>
            </w:ins>
          </w:p>
        </w:tc>
        <w:tc>
          <w:tcPr>
            <w:tcW w:w="3544" w:type="dxa"/>
            <w:tcPrChange w:id="773" w:author="智誠 楊" w:date="2021-05-07T13:44:00Z">
              <w:tcPr>
                <w:tcW w:w="3544" w:type="dxa"/>
              </w:tcPr>
            </w:tcPrChange>
          </w:tcPr>
          <w:p w14:paraId="1395C0DD" w14:textId="60BB4E6B" w:rsidR="00A955B4" w:rsidRDefault="00A955B4" w:rsidP="00B6788F">
            <w:pPr>
              <w:snapToGrid w:val="0"/>
              <w:ind w:left="238" w:hangingChars="99" w:hanging="238"/>
              <w:rPr>
                <w:ins w:id="774" w:author="智誠 楊" w:date="2021-05-07T11:32:00Z"/>
                <w:rFonts w:ascii="標楷體" w:eastAsia="標楷體" w:hAnsi="標楷體"/>
                <w:color w:val="000000" w:themeColor="text1"/>
              </w:rPr>
            </w:pPr>
            <w:ins w:id="775" w:author="智誠 楊" w:date="2021-05-07T11:32:00Z">
              <w:r w:rsidRPr="00A01A6B">
                <w:rPr>
                  <w:rFonts w:ascii="標楷體" w:eastAsia="標楷體" w:hAnsi="標楷體" w:hint="eastAsia"/>
                  <w:color w:val="000000" w:themeColor="text1"/>
                </w:rPr>
                <w:t>1.</w:t>
              </w:r>
            </w:ins>
            <w:ins w:id="776" w:author="智誠 楊" w:date="2021-05-07T13:44:00Z">
              <w:r w:rsidR="00050F5E">
                <w:rPr>
                  <w:rFonts w:ascii="標楷體" w:eastAsia="標楷體" w:hAnsi="標楷體" w:hint="eastAsia"/>
                  <w:color w:val="000000" w:themeColor="text1"/>
                </w:rPr>
                <w:t>自動顯示</w:t>
              </w:r>
            </w:ins>
            <w:ins w:id="777" w:author="阿毛" w:date="2021-06-08T15:29:00Z">
              <w:r w:rsidR="00D0274C">
                <w:rPr>
                  <w:rFonts w:ascii="標楷體" w:eastAsia="標楷體" w:hAnsi="標楷體" w:hint="eastAsia"/>
                  <w:color w:val="000000" w:themeColor="text1"/>
                </w:rPr>
                <w:t>原值</w:t>
              </w:r>
            </w:ins>
            <w:ins w:id="778" w:author="智誠 楊" w:date="2021-05-07T13:44:00Z">
              <w:r w:rsidR="00050F5E">
                <w:rPr>
                  <w:rFonts w:ascii="標楷體" w:eastAsia="標楷體" w:hAnsi="標楷體" w:hint="eastAsia"/>
                  <w:color w:val="000000" w:themeColor="text1"/>
                </w:rPr>
                <w:t>,可修改</w:t>
              </w:r>
            </w:ins>
            <w:ins w:id="779" w:author="阿毛" w:date="2021-06-08T15:29:00Z">
              <w:r w:rsidR="00D0274C">
                <w:rPr>
                  <w:rFonts w:ascii="標楷體" w:eastAsia="標楷體" w:hAnsi="標楷體" w:hint="eastAsia"/>
                  <w:color w:val="000000" w:themeColor="text1"/>
                </w:rPr>
                <w:t>數字,檢核條件:不可為空白/V(7)</w:t>
              </w:r>
            </w:ins>
          </w:p>
          <w:p w14:paraId="781D0C84" w14:textId="3BF7D11D" w:rsidR="00A955B4" w:rsidRPr="00A01A6B" w:rsidRDefault="00050F5E">
            <w:pPr>
              <w:snapToGrid w:val="0"/>
              <w:rPr>
                <w:ins w:id="780" w:author="智誠 楊" w:date="2021-05-07T11:32:00Z"/>
                <w:rFonts w:ascii="標楷體" w:eastAsia="標楷體" w:hAnsi="標楷體"/>
              </w:rPr>
            </w:pPr>
            <w:ins w:id="781"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
        </w:tc>
      </w:tr>
      <w:tr w:rsidR="00BE6C24" w:rsidRPr="00847BB7" w14:paraId="4CD40659"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82"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783" w:author="智誠 楊" w:date="2021-05-07T11:57:00Z"/>
          <w:trPrChange w:id="784" w:author="智誠 楊" w:date="2021-05-07T13:44:00Z">
            <w:trPr>
              <w:trHeight w:val="244"/>
              <w:jc w:val="center"/>
            </w:trPr>
          </w:trPrChange>
        </w:trPr>
        <w:tc>
          <w:tcPr>
            <w:tcW w:w="2192" w:type="dxa"/>
            <w:gridSpan w:val="2"/>
            <w:tcPrChange w:id="785" w:author="智誠 楊" w:date="2021-05-07T13:44:00Z">
              <w:tcPr>
                <w:tcW w:w="2192" w:type="dxa"/>
                <w:gridSpan w:val="2"/>
              </w:tcPr>
            </w:tcPrChange>
          </w:tcPr>
          <w:p w14:paraId="62848B58" w14:textId="5349F006" w:rsidR="00BE6C24" w:rsidRDefault="00BE6C24">
            <w:pPr>
              <w:rPr>
                <w:ins w:id="786" w:author="智誠 楊" w:date="2021-05-07T11:57:00Z"/>
                <w:rFonts w:ascii="標楷體" w:eastAsia="標楷體" w:hAnsi="標楷體"/>
              </w:rPr>
            </w:pPr>
            <w:ins w:id="787" w:author="智誠 楊" w:date="2021-05-07T11:57:00Z">
              <w:r>
                <w:rPr>
                  <w:rFonts w:ascii="標楷體" w:eastAsia="標楷體" w:hAnsi="標楷體" w:hint="eastAsia"/>
                </w:rPr>
                <w:t>洗錢樣態</w:t>
              </w:r>
              <w:proofErr w:type="gramStart"/>
              <w:r>
                <w:rPr>
                  <w:rFonts w:ascii="標楷體" w:eastAsia="標楷體" w:hAnsi="標楷體" w:hint="eastAsia"/>
                </w:rPr>
                <w:t>一</w:t>
              </w:r>
              <w:proofErr w:type="gramEnd"/>
            </w:ins>
          </w:p>
        </w:tc>
        <w:tc>
          <w:tcPr>
            <w:tcW w:w="751" w:type="dxa"/>
            <w:tcPrChange w:id="788" w:author="智誠 楊" w:date="2021-05-07T13:44:00Z">
              <w:tcPr>
                <w:tcW w:w="751" w:type="dxa"/>
              </w:tcPr>
            </w:tcPrChange>
          </w:tcPr>
          <w:p w14:paraId="11E2A103" w14:textId="77777777" w:rsidR="00BE6C24" w:rsidRDefault="00BE6C24" w:rsidP="00BE6C24">
            <w:pPr>
              <w:rPr>
                <w:ins w:id="789" w:author="智誠 楊" w:date="2021-05-07T11:57:00Z"/>
                <w:rFonts w:ascii="標楷體" w:eastAsia="標楷體" w:hAnsi="標楷體"/>
              </w:rPr>
            </w:pPr>
          </w:p>
        </w:tc>
        <w:tc>
          <w:tcPr>
            <w:tcW w:w="2145" w:type="dxa"/>
            <w:tcPrChange w:id="790" w:author="智誠 楊" w:date="2021-05-07T13:44:00Z">
              <w:tcPr>
                <w:tcW w:w="1305" w:type="dxa"/>
              </w:tcPr>
            </w:tcPrChange>
          </w:tcPr>
          <w:p w14:paraId="3E47B519" w14:textId="77777777" w:rsidR="00BE6C24" w:rsidRPr="00847BB7" w:rsidRDefault="00BE6C24" w:rsidP="00BE6C24">
            <w:pPr>
              <w:rPr>
                <w:ins w:id="791" w:author="智誠 楊" w:date="2021-05-07T11:57:00Z"/>
                <w:rFonts w:ascii="標楷體" w:eastAsia="標楷體" w:hAnsi="標楷體"/>
              </w:rPr>
            </w:pPr>
          </w:p>
        </w:tc>
        <w:tc>
          <w:tcPr>
            <w:tcW w:w="1187" w:type="dxa"/>
            <w:tcPrChange w:id="792" w:author="智誠 楊" w:date="2021-05-07T13:44:00Z">
              <w:tcPr>
                <w:tcW w:w="2027" w:type="dxa"/>
              </w:tcPr>
            </w:tcPrChange>
          </w:tcPr>
          <w:p w14:paraId="5FFB6515" w14:textId="77777777" w:rsidR="00BE6C24" w:rsidRDefault="00BE6C24" w:rsidP="00BE6C24">
            <w:pPr>
              <w:rPr>
                <w:ins w:id="793" w:author="智誠 楊" w:date="2021-05-07T11:57:00Z"/>
                <w:rFonts w:ascii="標楷體" w:eastAsia="標楷體" w:hAnsi="標楷體"/>
              </w:rPr>
            </w:pPr>
          </w:p>
        </w:tc>
        <w:tc>
          <w:tcPr>
            <w:tcW w:w="514" w:type="dxa"/>
            <w:tcPrChange w:id="794" w:author="智誠 楊" w:date="2021-05-07T13:44:00Z">
              <w:tcPr>
                <w:tcW w:w="514" w:type="dxa"/>
              </w:tcPr>
            </w:tcPrChange>
          </w:tcPr>
          <w:p w14:paraId="4A61D123" w14:textId="77777777" w:rsidR="00BE6C24" w:rsidRDefault="00BE6C24" w:rsidP="00BE6C24">
            <w:pPr>
              <w:rPr>
                <w:ins w:id="795" w:author="智誠 楊" w:date="2021-05-07T11:57:00Z"/>
                <w:rFonts w:ascii="標楷體" w:eastAsia="標楷體" w:hAnsi="標楷體"/>
              </w:rPr>
            </w:pPr>
          </w:p>
        </w:tc>
        <w:tc>
          <w:tcPr>
            <w:tcW w:w="407" w:type="dxa"/>
            <w:tcPrChange w:id="796" w:author="智誠 楊" w:date="2021-05-07T13:44:00Z">
              <w:tcPr>
                <w:tcW w:w="407" w:type="dxa"/>
              </w:tcPr>
            </w:tcPrChange>
          </w:tcPr>
          <w:p w14:paraId="25A104E2" w14:textId="77777777" w:rsidR="00BE6C24" w:rsidRPr="00A01A6B" w:rsidRDefault="00BE6C24" w:rsidP="00BE6C24">
            <w:pPr>
              <w:jc w:val="center"/>
              <w:rPr>
                <w:ins w:id="797" w:author="智誠 楊" w:date="2021-05-07T11:57:00Z"/>
                <w:rFonts w:ascii="標楷體" w:eastAsia="標楷體" w:hAnsi="標楷體"/>
              </w:rPr>
            </w:pPr>
          </w:p>
        </w:tc>
        <w:tc>
          <w:tcPr>
            <w:tcW w:w="3544" w:type="dxa"/>
            <w:tcPrChange w:id="798" w:author="智誠 楊" w:date="2021-05-07T13:44:00Z">
              <w:tcPr>
                <w:tcW w:w="3544" w:type="dxa"/>
              </w:tcPr>
            </w:tcPrChange>
          </w:tcPr>
          <w:p w14:paraId="2D450B6C" w14:textId="77777777" w:rsidR="00BE6C24" w:rsidRPr="00A01A6B" w:rsidRDefault="00BE6C24" w:rsidP="00BE6C24">
            <w:pPr>
              <w:snapToGrid w:val="0"/>
              <w:ind w:left="238" w:hangingChars="99" w:hanging="238"/>
              <w:rPr>
                <w:ins w:id="799" w:author="智誠 楊" w:date="2021-05-07T11:57:00Z"/>
                <w:rFonts w:ascii="標楷體" w:eastAsia="標楷體" w:hAnsi="標楷體"/>
                <w:color w:val="000000" w:themeColor="text1"/>
              </w:rPr>
            </w:pPr>
          </w:p>
        </w:tc>
      </w:tr>
      <w:tr w:rsidR="00BE6C24" w:rsidRPr="00847BB7" w14:paraId="0EA657C3"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00"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01" w:author="智誠 楊" w:date="2021-05-07T11:32:00Z"/>
          <w:trPrChange w:id="802" w:author="智誠 楊" w:date="2021-05-07T13:44:00Z">
            <w:trPr>
              <w:trHeight w:val="291"/>
              <w:jc w:val="center"/>
            </w:trPr>
          </w:trPrChange>
        </w:trPr>
        <w:tc>
          <w:tcPr>
            <w:tcW w:w="456" w:type="dxa"/>
            <w:tcPrChange w:id="803" w:author="智誠 楊" w:date="2021-05-07T13:44:00Z">
              <w:tcPr>
                <w:tcW w:w="456" w:type="dxa"/>
              </w:tcPr>
            </w:tcPrChange>
          </w:tcPr>
          <w:p w14:paraId="0786ED98" w14:textId="77777777" w:rsidR="00BE6C24" w:rsidRPr="00847BB7" w:rsidRDefault="00BE6C24" w:rsidP="00BE6C24">
            <w:pPr>
              <w:rPr>
                <w:ins w:id="804" w:author="智誠 楊" w:date="2021-05-07T11:32:00Z"/>
                <w:rFonts w:ascii="標楷體" w:eastAsia="標楷體" w:hAnsi="標楷體"/>
              </w:rPr>
            </w:pPr>
            <w:ins w:id="805" w:author="智誠 楊" w:date="2021-05-07T11:32:00Z">
              <w:r>
                <w:rPr>
                  <w:rFonts w:ascii="標楷體" w:eastAsia="標楷體" w:hAnsi="標楷體" w:hint="eastAsia"/>
                </w:rPr>
                <w:t>2.</w:t>
              </w:r>
            </w:ins>
          </w:p>
        </w:tc>
        <w:tc>
          <w:tcPr>
            <w:tcW w:w="1736" w:type="dxa"/>
            <w:tcPrChange w:id="806" w:author="智誠 楊" w:date="2021-05-07T13:44:00Z">
              <w:tcPr>
                <w:tcW w:w="1736" w:type="dxa"/>
              </w:tcPr>
            </w:tcPrChange>
          </w:tcPr>
          <w:p w14:paraId="5E559005" w14:textId="77FF394B" w:rsidR="00BE6C24" w:rsidRPr="00847BB7" w:rsidRDefault="00BE6C24">
            <w:pPr>
              <w:rPr>
                <w:ins w:id="807" w:author="智誠 楊" w:date="2021-05-07T11:32:00Z"/>
                <w:rFonts w:ascii="標楷體" w:eastAsia="標楷體" w:hAnsi="標楷體"/>
              </w:rPr>
            </w:pPr>
            <w:ins w:id="808" w:author="智誠 楊" w:date="2021-05-07T11:58:00Z">
              <w:r>
                <w:rPr>
                  <w:rFonts w:ascii="標楷體" w:eastAsia="標楷體" w:hAnsi="標楷體" w:hint="eastAsia"/>
                </w:rPr>
                <w:t>金額合計超過</w:t>
              </w:r>
            </w:ins>
          </w:p>
        </w:tc>
        <w:tc>
          <w:tcPr>
            <w:tcW w:w="751" w:type="dxa"/>
            <w:tcPrChange w:id="809" w:author="智誠 楊" w:date="2021-05-07T13:44:00Z">
              <w:tcPr>
                <w:tcW w:w="751" w:type="dxa"/>
              </w:tcPr>
            </w:tcPrChange>
          </w:tcPr>
          <w:p w14:paraId="13830BAD" w14:textId="565BF3F7" w:rsidR="00BE6C24" w:rsidRPr="00847BB7" w:rsidRDefault="00BE6C24" w:rsidP="00BE6C24">
            <w:pPr>
              <w:rPr>
                <w:ins w:id="810" w:author="智誠 楊" w:date="2021-05-07T11:32:00Z"/>
                <w:rFonts w:ascii="標楷體" w:eastAsia="標楷體" w:hAnsi="標楷體"/>
              </w:rPr>
            </w:pPr>
            <w:ins w:id="811" w:author="智誠 楊" w:date="2021-05-07T11:59:00Z">
              <w:r>
                <w:rPr>
                  <w:rFonts w:ascii="標楷體" w:eastAsia="標楷體" w:hAnsi="標楷體" w:hint="eastAsia"/>
                </w:rPr>
                <w:t>14</w:t>
              </w:r>
            </w:ins>
          </w:p>
        </w:tc>
        <w:tc>
          <w:tcPr>
            <w:tcW w:w="2145" w:type="dxa"/>
            <w:tcPrChange w:id="812" w:author="智誠 楊" w:date="2021-05-07T13:44:00Z">
              <w:tcPr>
                <w:tcW w:w="1305" w:type="dxa"/>
              </w:tcPr>
            </w:tcPrChange>
          </w:tcPr>
          <w:p w14:paraId="2563A8FE" w14:textId="44CDF9E2" w:rsidR="00BE6C24" w:rsidRPr="00847BB7" w:rsidRDefault="00050F5E" w:rsidP="00BE6C24">
            <w:pPr>
              <w:rPr>
                <w:ins w:id="813" w:author="智誠 楊" w:date="2021-05-07T11:32:00Z"/>
                <w:rFonts w:ascii="標楷體" w:eastAsia="標楷體" w:hAnsi="標楷體"/>
              </w:rPr>
            </w:pPr>
            <w:ins w:id="814" w:author="智誠 楊" w:date="2021-05-07T13:42:00Z">
              <w:r>
                <w:rPr>
                  <w:rFonts w:ascii="標楷體" w:eastAsia="標楷體" w:hAnsi="標楷體"/>
                </w:rPr>
                <w:t>MlaundryParas</w:t>
              </w:r>
              <w:r>
                <w:rPr>
                  <w:rFonts w:ascii="標楷體" w:eastAsia="標楷體" w:hAnsi="標楷體" w:hint="eastAsia"/>
                </w:rPr>
                <w:t>.</w:t>
              </w:r>
            </w:ins>
            <w:ins w:id="815" w:author="智誠 楊" w:date="2021-05-07T13:43:00Z">
              <w:r w:rsidRPr="00050F5E">
                <w:rPr>
                  <w:rFonts w:ascii="標楷體" w:eastAsia="標楷體" w:hAnsi="標楷體"/>
                </w:rPr>
                <w:t>Factor1TotLimit</w:t>
              </w:r>
            </w:ins>
          </w:p>
        </w:tc>
        <w:tc>
          <w:tcPr>
            <w:tcW w:w="1187" w:type="dxa"/>
            <w:tcPrChange w:id="816" w:author="智誠 楊" w:date="2021-05-07T13:44:00Z">
              <w:tcPr>
                <w:tcW w:w="2027" w:type="dxa"/>
              </w:tcPr>
            </w:tcPrChange>
          </w:tcPr>
          <w:p w14:paraId="5915F38E" w14:textId="7094AEE7" w:rsidR="00BE6C24" w:rsidRPr="00B1354F" w:rsidRDefault="00BE6C24" w:rsidP="00BE6C24">
            <w:pPr>
              <w:rPr>
                <w:ins w:id="817" w:author="智誠 楊" w:date="2021-05-07T11:32:00Z"/>
                <w:rFonts w:ascii="標楷體" w:eastAsia="標楷體" w:hAnsi="標楷體"/>
              </w:rPr>
            </w:pPr>
          </w:p>
        </w:tc>
        <w:tc>
          <w:tcPr>
            <w:tcW w:w="514" w:type="dxa"/>
            <w:tcPrChange w:id="818" w:author="智誠 楊" w:date="2021-05-07T13:44:00Z">
              <w:tcPr>
                <w:tcW w:w="514" w:type="dxa"/>
              </w:tcPr>
            </w:tcPrChange>
          </w:tcPr>
          <w:p w14:paraId="3A2D7BC2" w14:textId="111B5705" w:rsidR="00BE6C24" w:rsidRPr="00847BB7" w:rsidRDefault="00BE6C24" w:rsidP="00BE6C24">
            <w:pPr>
              <w:rPr>
                <w:ins w:id="819" w:author="智誠 楊" w:date="2021-05-07T11:32:00Z"/>
                <w:rFonts w:ascii="標楷體" w:eastAsia="標楷體" w:hAnsi="標楷體"/>
              </w:rPr>
            </w:pPr>
            <w:ins w:id="820" w:author="智誠 楊" w:date="2021-05-07T12:00:00Z">
              <w:r>
                <w:rPr>
                  <w:rFonts w:ascii="標楷體" w:eastAsia="標楷體" w:hAnsi="標楷體" w:hint="eastAsia"/>
                </w:rPr>
                <w:t>V</w:t>
              </w:r>
            </w:ins>
          </w:p>
        </w:tc>
        <w:tc>
          <w:tcPr>
            <w:tcW w:w="407" w:type="dxa"/>
            <w:tcPrChange w:id="821" w:author="智誠 楊" w:date="2021-05-07T13:44:00Z">
              <w:tcPr>
                <w:tcW w:w="407" w:type="dxa"/>
              </w:tcPr>
            </w:tcPrChange>
          </w:tcPr>
          <w:p w14:paraId="7DF18DE6" w14:textId="60E608E5" w:rsidR="00BE6C24" w:rsidRPr="00847BB7" w:rsidRDefault="00BE6C24" w:rsidP="00BE6C24">
            <w:pPr>
              <w:jc w:val="center"/>
              <w:rPr>
                <w:ins w:id="822" w:author="智誠 楊" w:date="2021-05-07T11:32:00Z"/>
                <w:rFonts w:ascii="標楷體" w:eastAsia="標楷體" w:hAnsi="標楷體"/>
              </w:rPr>
            </w:pPr>
            <w:ins w:id="823" w:author="智誠 楊" w:date="2021-05-07T12:00:00Z">
              <w:r w:rsidRPr="00A01A6B">
                <w:rPr>
                  <w:rFonts w:ascii="標楷體" w:eastAsia="標楷體" w:hAnsi="標楷體" w:hint="eastAsia"/>
                </w:rPr>
                <w:t>W</w:t>
              </w:r>
            </w:ins>
          </w:p>
        </w:tc>
        <w:tc>
          <w:tcPr>
            <w:tcW w:w="3544" w:type="dxa"/>
            <w:tcPrChange w:id="824" w:author="智誠 楊" w:date="2021-05-07T13:44:00Z">
              <w:tcPr>
                <w:tcW w:w="3544" w:type="dxa"/>
              </w:tcPr>
            </w:tcPrChange>
          </w:tcPr>
          <w:p w14:paraId="00B1BF66" w14:textId="77777777" w:rsidR="00D0274C" w:rsidRDefault="00D0274C" w:rsidP="00D0274C">
            <w:pPr>
              <w:snapToGrid w:val="0"/>
              <w:ind w:left="238" w:hangingChars="99" w:hanging="238"/>
              <w:rPr>
                <w:ins w:id="825" w:author="阿毛" w:date="2021-06-08T15:29:00Z"/>
                <w:rFonts w:ascii="標楷體" w:eastAsia="標楷體" w:hAnsi="標楷體"/>
                <w:color w:val="000000" w:themeColor="text1"/>
              </w:rPr>
            </w:pPr>
            <w:ins w:id="826" w:author="阿毛" w:date="2021-06-08T15:2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自動顯示原值,可修改數字,檢核條件:不可為空白/V(7)</w:t>
              </w:r>
            </w:ins>
          </w:p>
          <w:p w14:paraId="1D074EB3" w14:textId="6E3BA18E" w:rsidR="00050F5E" w:rsidDel="00D0274C" w:rsidRDefault="00050F5E" w:rsidP="00050F5E">
            <w:pPr>
              <w:snapToGrid w:val="0"/>
              <w:ind w:left="238" w:hangingChars="99" w:hanging="238"/>
              <w:rPr>
                <w:ins w:id="827" w:author="智誠 楊" w:date="2021-05-07T13:44:00Z"/>
                <w:del w:id="828" w:author="阿毛" w:date="2021-06-08T15:29:00Z"/>
                <w:rFonts w:ascii="標楷體" w:eastAsia="標楷體" w:hAnsi="標楷體"/>
                <w:color w:val="000000" w:themeColor="text1"/>
              </w:rPr>
            </w:pPr>
            <w:ins w:id="829" w:author="智誠 楊" w:date="2021-05-07T13:44:00Z">
              <w:del w:id="830" w:author="阿毛" w:date="2021-06-08T15:29:00Z">
                <w:r w:rsidRPr="00A01A6B" w:rsidDel="00D0274C">
                  <w:rPr>
                    <w:rFonts w:ascii="標楷體" w:eastAsia="標楷體" w:hAnsi="標楷體" w:hint="eastAsia"/>
                    <w:color w:val="000000" w:themeColor="text1"/>
                  </w:rPr>
                  <w:lastRenderedPageBreak/>
                  <w:delText>1.</w:delText>
                </w:r>
                <w:r w:rsidDel="00D0274C">
                  <w:rPr>
                    <w:rFonts w:ascii="標楷體" w:eastAsia="標楷體" w:hAnsi="標楷體" w:hint="eastAsia"/>
                    <w:color w:val="000000" w:themeColor="text1"/>
                  </w:rPr>
                  <w:delText>自動顯示,可修改</w:delText>
                </w:r>
              </w:del>
            </w:ins>
          </w:p>
          <w:p w14:paraId="7365421D" w14:textId="14EE6CE4" w:rsidR="00BE6C24" w:rsidRPr="00847BB7" w:rsidRDefault="00050F5E" w:rsidP="00BE6C24">
            <w:pPr>
              <w:snapToGrid w:val="0"/>
              <w:ind w:left="238" w:hangingChars="99" w:hanging="238"/>
              <w:rPr>
                <w:ins w:id="831" w:author="智誠 楊" w:date="2021-05-07T11:32:00Z"/>
                <w:rFonts w:ascii="標楷體" w:eastAsia="標楷體" w:hAnsi="標楷體"/>
              </w:rPr>
            </w:pPr>
            <w:ins w:id="832"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ins>
          </w:p>
        </w:tc>
      </w:tr>
      <w:tr w:rsidR="00BE6C24" w:rsidRPr="00847BB7" w14:paraId="2144B605"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3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34" w:author="智誠 楊" w:date="2021-05-07T11:57:00Z"/>
          <w:trPrChange w:id="835" w:author="智誠 楊" w:date="2021-05-07T13:44:00Z">
            <w:trPr>
              <w:trHeight w:val="291"/>
              <w:jc w:val="center"/>
            </w:trPr>
          </w:trPrChange>
        </w:trPr>
        <w:tc>
          <w:tcPr>
            <w:tcW w:w="2192" w:type="dxa"/>
            <w:gridSpan w:val="2"/>
            <w:tcPrChange w:id="836" w:author="智誠 楊" w:date="2021-05-07T13:44:00Z">
              <w:tcPr>
                <w:tcW w:w="2192" w:type="dxa"/>
                <w:gridSpan w:val="2"/>
              </w:tcPr>
            </w:tcPrChange>
          </w:tcPr>
          <w:p w14:paraId="5079E8C9" w14:textId="5DABF24D" w:rsidR="00BE6C24" w:rsidRPr="00847BB7" w:rsidRDefault="00BE6C24">
            <w:pPr>
              <w:rPr>
                <w:ins w:id="837" w:author="智誠 楊" w:date="2021-05-07T11:57:00Z"/>
                <w:rFonts w:ascii="標楷體" w:eastAsia="標楷體" w:hAnsi="標楷體"/>
              </w:rPr>
            </w:pPr>
            <w:ins w:id="838" w:author="智誠 楊" w:date="2021-05-07T11:58:00Z">
              <w:r>
                <w:rPr>
                  <w:rFonts w:ascii="標楷體" w:eastAsia="標楷體" w:hAnsi="標楷體" w:hint="eastAsia"/>
                </w:rPr>
                <w:lastRenderedPageBreak/>
                <w:t>洗錢樣態二</w:t>
              </w:r>
            </w:ins>
          </w:p>
        </w:tc>
        <w:tc>
          <w:tcPr>
            <w:tcW w:w="751" w:type="dxa"/>
            <w:tcPrChange w:id="839" w:author="智誠 楊" w:date="2021-05-07T13:44:00Z">
              <w:tcPr>
                <w:tcW w:w="751" w:type="dxa"/>
              </w:tcPr>
            </w:tcPrChange>
          </w:tcPr>
          <w:p w14:paraId="6FE44042" w14:textId="77777777" w:rsidR="00BE6C24" w:rsidRPr="00847BB7" w:rsidRDefault="00BE6C24" w:rsidP="00BE6C24">
            <w:pPr>
              <w:rPr>
                <w:ins w:id="840" w:author="智誠 楊" w:date="2021-05-07T11:57:00Z"/>
                <w:rFonts w:ascii="標楷體" w:eastAsia="標楷體" w:hAnsi="標楷體"/>
              </w:rPr>
            </w:pPr>
          </w:p>
        </w:tc>
        <w:tc>
          <w:tcPr>
            <w:tcW w:w="2145" w:type="dxa"/>
            <w:tcPrChange w:id="841" w:author="智誠 楊" w:date="2021-05-07T13:44:00Z">
              <w:tcPr>
                <w:tcW w:w="1305" w:type="dxa"/>
              </w:tcPr>
            </w:tcPrChange>
          </w:tcPr>
          <w:p w14:paraId="22820AA1" w14:textId="77777777" w:rsidR="00BE6C24" w:rsidRPr="00847BB7" w:rsidRDefault="00BE6C24" w:rsidP="00BE6C24">
            <w:pPr>
              <w:rPr>
                <w:ins w:id="842" w:author="智誠 楊" w:date="2021-05-07T11:57:00Z"/>
                <w:rFonts w:ascii="標楷體" w:eastAsia="標楷體" w:hAnsi="標楷體"/>
              </w:rPr>
            </w:pPr>
          </w:p>
        </w:tc>
        <w:tc>
          <w:tcPr>
            <w:tcW w:w="1187" w:type="dxa"/>
            <w:tcPrChange w:id="843" w:author="智誠 楊" w:date="2021-05-07T13:44:00Z">
              <w:tcPr>
                <w:tcW w:w="2027" w:type="dxa"/>
              </w:tcPr>
            </w:tcPrChange>
          </w:tcPr>
          <w:p w14:paraId="71DE96A1" w14:textId="77777777" w:rsidR="00BE6C24" w:rsidRPr="00B1354F" w:rsidRDefault="00BE6C24" w:rsidP="00BE6C24">
            <w:pPr>
              <w:rPr>
                <w:ins w:id="844" w:author="智誠 楊" w:date="2021-05-07T11:57:00Z"/>
                <w:rFonts w:ascii="標楷體" w:eastAsia="標楷體" w:hAnsi="標楷體"/>
              </w:rPr>
            </w:pPr>
          </w:p>
        </w:tc>
        <w:tc>
          <w:tcPr>
            <w:tcW w:w="514" w:type="dxa"/>
            <w:tcPrChange w:id="845" w:author="智誠 楊" w:date="2021-05-07T13:44:00Z">
              <w:tcPr>
                <w:tcW w:w="514" w:type="dxa"/>
              </w:tcPr>
            </w:tcPrChange>
          </w:tcPr>
          <w:p w14:paraId="03459E05" w14:textId="77777777" w:rsidR="00BE6C24" w:rsidRPr="00847BB7" w:rsidRDefault="00BE6C24" w:rsidP="00BE6C24">
            <w:pPr>
              <w:rPr>
                <w:ins w:id="846" w:author="智誠 楊" w:date="2021-05-07T11:57:00Z"/>
                <w:rFonts w:ascii="標楷體" w:eastAsia="標楷體" w:hAnsi="標楷體"/>
              </w:rPr>
            </w:pPr>
          </w:p>
        </w:tc>
        <w:tc>
          <w:tcPr>
            <w:tcW w:w="407" w:type="dxa"/>
            <w:tcPrChange w:id="847" w:author="智誠 楊" w:date="2021-05-07T13:44:00Z">
              <w:tcPr>
                <w:tcW w:w="407" w:type="dxa"/>
              </w:tcPr>
            </w:tcPrChange>
          </w:tcPr>
          <w:p w14:paraId="20CBDF4A" w14:textId="77777777" w:rsidR="00BE6C24" w:rsidRPr="00847BB7" w:rsidRDefault="00BE6C24" w:rsidP="00BE6C24">
            <w:pPr>
              <w:jc w:val="center"/>
              <w:rPr>
                <w:ins w:id="848" w:author="智誠 楊" w:date="2021-05-07T11:57:00Z"/>
                <w:rFonts w:ascii="標楷體" w:eastAsia="標楷體" w:hAnsi="標楷體"/>
              </w:rPr>
            </w:pPr>
          </w:p>
        </w:tc>
        <w:tc>
          <w:tcPr>
            <w:tcW w:w="3544" w:type="dxa"/>
            <w:tcPrChange w:id="849" w:author="智誠 楊" w:date="2021-05-07T13:44:00Z">
              <w:tcPr>
                <w:tcW w:w="3544" w:type="dxa"/>
              </w:tcPr>
            </w:tcPrChange>
          </w:tcPr>
          <w:p w14:paraId="4841D993" w14:textId="77777777" w:rsidR="00BE6C24" w:rsidRPr="00847BB7" w:rsidRDefault="00BE6C24" w:rsidP="00BE6C24">
            <w:pPr>
              <w:snapToGrid w:val="0"/>
              <w:ind w:left="238" w:hangingChars="99" w:hanging="238"/>
              <w:rPr>
                <w:ins w:id="850" w:author="智誠 楊" w:date="2021-05-07T11:57:00Z"/>
                <w:rFonts w:ascii="標楷體" w:eastAsia="標楷體" w:hAnsi="標楷體"/>
              </w:rPr>
            </w:pPr>
          </w:p>
        </w:tc>
      </w:tr>
      <w:tr w:rsidR="00BE6C24" w:rsidRPr="00847BB7" w14:paraId="0BCDC8E4"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51"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52" w:author="智誠 楊" w:date="2021-05-07T11:57:00Z"/>
          <w:trPrChange w:id="853" w:author="智誠 楊" w:date="2021-05-07T13:44:00Z">
            <w:trPr>
              <w:trHeight w:val="291"/>
              <w:jc w:val="center"/>
            </w:trPr>
          </w:trPrChange>
        </w:trPr>
        <w:tc>
          <w:tcPr>
            <w:tcW w:w="456" w:type="dxa"/>
            <w:tcPrChange w:id="854" w:author="智誠 楊" w:date="2021-05-07T13:44:00Z">
              <w:tcPr>
                <w:tcW w:w="456" w:type="dxa"/>
              </w:tcPr>
            </w:tcPrChange>
          </w:tcPr>
          <w:p w14:paraId="10315068" w14:textId="7BB4BC99" w:rsidR="00BE6C24" w:rsidRDefault="00BE6C24" w:rsidP="00BE6C24">
            <w:pPr>
              <w:rPr>
                <w:ins w:id="855" w:author="智誠 楊" w:date="2021-05-07T11:57:00Z"/>
                <w:rFonts w:ascii="標楷體" w:eastAsia="標楷體" w:hAnsi="標楷體"/>
              </w:rPr>
            </w:pPr>
            <w:ins w:id="856" w:author="智誠 楊" w:date="2021-05-07T11:58:00Z">
              <w:r>
                <w:rPr>
                  <w:rFonts w:ascii="標楷體" w:eastAsia="標楷體" w:hAnsi="標楷體" w:hint="eastAsia"/>
                </w:rPr>
                <w:t>3</w:t>
              </w:r>
            </w:ins>
          </w:p>
        </w:tc>
        <w:tc>
          <w:tcPr>
            <w:tcW w:w="1736" w:type="dxa"/>
            <w:tcPrChange w:id="857" w:author="智誠 楊" w:date="2021-05-07T13:44:00Z">
              <w:tcPr>
                <w:tcW w:w="1736" w:type="dxa"/>
              </w:tcPr>
            </w:tcPrChange>
          </w:tcPr>
          <w:p w14:paraId="4EE6653F" w14:textId="4A61354F" w:rsidR="00BE6C24" w:rsidRPr="00847BB7" w:rsidRDefault="00BE6C24">
            <w:pPr>
              <w:rPr>
                <w:ins w:id="858" w:author="智誠 楊" w:date="2021-05-07T11:57:00Z"/>
                <w:rFonts w:ascii="標楷體" w:eastAsia="標楷體" w:hAnsi="標楷體"/>
              </w:rPr>
            </w:pPr>
            <w:ins w:id="859" w:author="智誠 楊" w:date="2021-05-07T11:58:00Z">
              <w:r>
                <w:rPr>
                  <w:rFonts w:ascii="標楷體" w:eastAsia="標楷體" w:hAnsi="標楷體" w:hint="eastAsia"/>
                </w:rPr>
                <w:t>次數</w:t>
              </w:r>
            </w:ins>
          </w:p>
        </w:tc>
        <w:tc>
          <w:tcPr>
            <w:tcW w:w="751" w:type="dxa"/>
            <w:tcPrChange w:id="860" w:author="智誠 楊" w:date="2021-05-07T13:44:00Z">
              <w:tcPr>
                <w:tcW w:w="751" w:type="dxa"/>
              </w:tcPr>
            </w:tcPrChange>
          </w:tcPr>
          <w:p w14:paraId="77C6F5F4" w14:textId="430C3607" w:rsidR="00BE6C24" w:rsidRPr="00847BB7" w:rsidRDefault="00BE6C24" w:rsidP="00BE6C24">
            <w:pPr>
              <w:rPr>
                <w:ins w:id="861" w:author="智誠 楊" w:date="2021-05-07T11:57:00Z"/>
                <w:rFonts w:ascii="標楷體" w:eastAsia="標楷體" w:hAnsi="標楷體"/>
              </w:rPr>
            </w:pPr>
            <w:ins w:id="862" w:author="智誠 楊" w:date="2021-05-07T12:00:00Z">
              <w:r>
                <w:rPr>
                  <w:rFonts w:ascii="標楷體" w:eastAsia="標楷體" w:hAnsi="標楷體" w:hint="eastAsia"/>
                </w:rPr>
                <w:t>4</w:t>
              </w:r>
            </w:ins>
          </w:p>
        </w:tc>
        <w:tc>
          <w:tcPr>
            <w:tcW w:w="2145" w:type="dxa"/>
            <w:tcPrChange w:id="863" w:author="智誠 楊" w:date="2021-05-07T13:44:00Z">
              <w:tcPr>
                <w:tcW w:w="1305" w:type="dxa"/>
              </w:tcPr>
            </w:tcPrChange>
          </w:tcPr>
          <w:p w14:paraId="26D68A34" w14:textId="5A482A93" w:rsidR="00BE6C24" w:rsidRPr="00847BB7" w:rsidRDefault="00050F5E" w:rsidP="00BE6C24">
            <w:pPr>
              <w:rPr>
                <w:ins w:id="864" w:author="智誠 楊" w:date="2021-05-07T11:57:00Z"/>
                <w:rFonts w:ascii="標楷體" w:eastAsia="標楷體" w:hAnsi="標楷體"/>
              </w:rPr>
            </w:pPr>
            <w:ins w:id="865" w:author="智誠 楊" w:date="2021-05-07T13:42:00Z">
              <w:r>
                <w:rPr>
                  <w:rFonts w:ascii="標楷體" w:eastAsia="標楷體" w:hAnsi="標楷體"/>
                </w:rPr>
                <w:t>MlaundryParas</w:t>
              </w:r>
              <w:r>
                <w:rPr>
                  <w:rFonts w:ascii="標楷體" w:eastAsia="標楷體" w:hAnsi="標楷體" w:hint="eastAsia"/>
                </w:rPr>
                <w:t>.</w:t>
              </w:r>
            </w:ins>
            <w:ins w:id="866" w:author="智誠 楊" w:date="2021-05-07T13:43:00Z">
              <w:r w:rsidRPr="00050F5E">
                <w:rPr>
                  <w:rFonts w:ascii="標楷體" w:eastAsia="標楷體" w:hAnsi="標楷體"/>
                </w:rPr>
                <w:t>Factor2Count</w:t>
              </w:r>
            </w:ins>
          </w:p>
        </w:tc>
        <w:tc>
          <w:tcPr>
            <w:tcW w:w="1187" w:type="dxa"/>
            <w:tcPrChange w:id="867" w:author="智誠 楊" w:date="2021-05-07T13:44:00Z">
              <w:tcPr>
                <w:tcW w:w="2027" w:type="dxa"/>
              </w:tcPr>
            </w:tcPrChange>
          </w:tcPr>
          <w:p w14:paraId="0F80AA69" w14:textId="77777777" w:rsidR="00BE6C24" w:rsidRPr="00B1354F" w:rsidRDefault="00BE6C24" w:rsidP="00BE6C24">
            <w:pPr>
              <w:rPr>
                <w:ins w:id="868" w:author="智誠 楊" w:date="2021-05-07T11:57:00Z"/>
                <w:rFonts w:ascii="標楷體" w:eastAsia="標楷體" w:hAnsi="標楷體"/>
              </w:rPr>
            </w:pPr>
          </w:p>
        </w:tc>
        <w:tc>
          <w:tcPr>
            <w:tcW w:w="514" w:type="dxa"/>
            <w:tcPrChange w:id="869" w:author="智誠 楊" w:date="2021-05-07T13:44:00Z">
              <w:tcPr>
                <w:tcW w:w="514" w:type="dxa"/>
              </w:tcPr>
            </w:tcPrChange>
          </w:tcPr>
          <w:p w14:paraId="5616367D" w14:textId="7D6F0605" w:rsidR="00BE6C24" w:rsidRPr="00847BB7" w:rsidRDefault="00BE6C24" w:rsidP="00BE6C24">
            <w:pPr>
              <w:rPr>
                <w:ins w:id="870" w:author="智誠 楊" w:date="2021-05-07T11:57:00Z"/>
                <w:rFonts w:ascii="標楷體" w:eastAsia="標楷體" w:hAnsi="標楷體"/>
              </w:rPr>
            </w:pPr>
            <w:ins w:id="871" w:author="智誠 楊" w:date="2021-05-07T12:00:00Z">
              <w:r>
                <w:rPr>
                  <w:rFonts w:ascii="標楷體" w:eastAsia="標楷體" w:hAnsi="標楷體" w:hint="eastAsia"/>
                </w:rPr>
                <w:t>V</w:t>
              </w:r>
            </w:ins>
          </w:p>
        </w:tc>
        <w:tc>
          <w:tcPr>
            <w:tcW w:w="407" w:type="dxa"/>
            <w:tcPrChange w:id="872" w:author="智誠 楊" w:date="2021-05-07T13:44:00Z">
              <w:tcPr>
                <w:tcW w:w="407" w:type="dxa"/>
              </w:tcPr>
            </w:tcPrChange>
          </w:tcPr>
          <w:p w14:paraId="2D354A07" w14:textId="2746DAC4" w:rsidR="00BE6C24" w:rsidRPr="00847BB7" w:rsidRDefault="00BE6C24" w:rsidP="00BE6C24">
            <w:pPr>
              <w:jc w:val="center"/>
              <w:rPr>
                <w:ins w:id="873" w:author="智誠 楊" w:date="2021-05-07T11:57:00Z"/>
                <w:rFonts w:ascii="標楷體" w:eastAsia="標楷體" w:hAnsi="標楷體"/>
              </w:rPr>
            </w:pPr>
            <w:ins w:id="874" w:author="智誠 楊" w:date="2021-05-07T12:00:00Z">
              <w:r w:rsidRPr="00A01A6B">
                <w:rPr>
                  <w:rFonts w:ascii="標楷體" w:eastAsia="標楷體" w:hAnsi="標楷體" w:hint="eastAsia"/>
                </w:rPr>
                <w:t>W</w:t>
              </w:r>
            </w:ins>
          </w:p>
        </w:tc>
        <w:tc>
          <w:tcPr>
            <w:tcW w:w="3544" w:type="dxa"/>
            <w:tcPrChange w:id="875" w:author="智誠 楊" w:date="2021-05-07T13:44:00Z">
              <w:tcPr>
                <w:tcW w:w="3544" w:type="dxa"/>
              </w:tcPr>
            </w:tcPrChange>
          </w:tcPr>
          <w:p w14:paraId="11ED2453" w14:textId="77777777" w:rsidR="00D0274C" w:rsidRDefault="00D0274C" w:rsidP="00D0274C">
            <w:pPr>
              <w:snapToGrid w:val="0"/>
              <w:ind w:left="238" w:hangingChars="99" w:hanging="238"/>
              <w:rPr>
                <w:ins w:id="876" w:author="阿毛" w:date="2021-06-08T15:29:00Z"/>
                <w:rFonts w:ascii="標楷體" w:eastAsia="標楷體" w:hAnsi="標楷體"/>
                <w:color w:val="000000" w:themeColor="text1"/>
              </w:rPr>
            </w:pPr>
            <w:ins w:id="877" w:author="阿毛" w:date="2021-06-08T15:2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自動顯示原值,可修改數字,檢核條件:不可為空白/V(7)</w:t>
              </w:r>
            </w:ins>
          </w:p>
          <w:p w14:paraId="6DBE3E30" w14:textId="56B8FDCA" w:rsidR="00050F5E" w:rsidDel="00D0274C" w:rsidRDefault="00050F5E" w:rsidP="00050F5E">
            <w:pPr>
              <w:snapToGrid w:val="0"/>
              <w:ind w:left="238" w:hangingChars="99" w:hanging="238"/>
              <w:rPr>
                <w:ins w:id="878" w:author="智誠 楊" w:date="2021-05-07T13:44:00Z"/>
                <w:del w:id="879" w:author="阿毛" w:date="2021-06-08T15:29:00Z"/>
                <w:rFonts w:ascii="標楷體" w:eastAsia="標楷體" w:hAnsi="標楷體"/>
                <w:color w:val="000000" w:themeColor="text1"/>
              </w:rPr>
            </w:pPr>
            <w:ins w:id="880" w:author="智誠 楊" w:date="2021-05-07T13:44:00Z">
              <w:del w:id="881" w:author="阿毛" w:date="2021-06-08T15:29: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7065C89B" w14:textId="3A34A106" w:rsidR="00BE6C24" w:rsidRPr="00847BB7" w:rsidRDefault="00050F5E" w:rsidP="00BE6C24">
            <w:pPr>
              <w:snapToGrid w:val="0"/>
              <w:ind w:left="238" w:hangingChars="99" w:hanging="238"/>
              <w:rPr>
                <w:ins w:id="882" w:author="智誠 楊" w:date="2021-05-07T11:57:00Z"/>
                <w:rFonts w:ascii="標楷體" w:eastAsia="標楷體" w:hAnsi="標楷體"/>
              </w:rPr>
            </w:pPr>
            <w:ins w:id="883"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ins>
          </w:p>
        </w:tc>
      </w:tr>
      <w:tr w:rsidR="00BE6C24" w:rsidRPr="00847BB7" w14:paraId="07CBFAB7"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8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85" w:author="智誠 楊" w:date="2021-05-07T11:32:00Z"/>
          <w:trPrChange w:id="886" w:author="智誠 楊" w:date="2021-05-07T13:44:00Z">
            <w:trPr>
              <w:trHeight w:val="291"/>
              <w:jc w:val="center"/>
            </w:trPr>
          </w:trPrChange>
        </w:trPr>
        <w:tc>
          <w:tcPr>
            <w:tcW w:w="456" w:type="dxa"/>
            <w:tcPrChange w:id="887" w:author="智誠 楊" w:date="2021-05-07T13:44:00Z">
              <w:tcPr>
                <w:tcW w:w="456" w:type="dxa"/>
              </w:tcPr>
            </w:tcPrChange>
          </w:tcPr>
          <w:p w14:paraId="1E8185D2" w14:textId="77777777" w:rsidR="00BE6C24" w:rsidRPr="00847BB7" w:rsidRDefault="00BE6C24" w:rsidP="00BE6C24">
            <w:pPr>
              <w:rPr>
                <w:ins w:id="888" w:author="智誠 楊" w:date="2021-05-07T11:32:00Z"/>
                <w:rFonts w:ascii="標楷體" w:eastAsia="標楷體" w:hAnsi="標楷體"/>
              </w:rPr>
            </w:pPr>
            <w:ins w:id="889" w:author="智誠 楊" w:date="2021-05-07T11:32:00Z">
              <w:r>
                <w:rPr>
                  <w:rFonts w:ascii="標楷體" w:eastAsia="標楷體" w:hAnsi="標楷體" w:hint="eastAsia"/>
                </w:rPr>
                <w:t>3.</w:t>
              </w:r>
            </w:ins>
          </w:p>
        </w:tc>
        <w:tc>
          <w:tcPr>
            <w:tcW w:w="1736" w:type="dxa"/>
            <w:tcPrChange w:id="890" w:author="智誠 楊" w:date="2021-05-07T13:44:00Z">
              <w:tcPr>
                <w:tcW w:w="1736" w:type="dxa"/>
              </w:tcPr>
            </w:tcPrChange>
          </w:tcPr>
          <w:p w14:paraId="69F782AF" w14:textId="568AC951" w:rsidR="00BE6C24" w:rsidRPr="00847BB7" w:rsidRDefault="00BE6C24">
            <w:pPr>
              <w:rPr>
                <w:ins w:id="891" w:author="智誠 楊" w:date="2021-05-07T11:32:00Z"/>
                <w:rFonts w:ascii="標楷體" w:eastAsia="標楷體" w:hAnsi="標楷體"/>
              </w:rPr>
            </w:pPr>
            <w:ins w:id="892" w:author="智誠 楊" w:date="2021-05-07T11:58:00Z">
              <w:r>
                <w:rPr>
                  <w:rFonts w:ascii="標楷體" w:eastAsia="標楷體" w:hAnsi="標楷體" w:hint="eastAsia"/>
                </w:rPr>
                <w:t>單筆金額</w:t>
              </w:r>
            </w:ins>
            <w:ins w:id="893" w:author="智誠 楊" w:date="2021-05-07T14:00:00Z">
              <w:r w:rsidR="005A37F6">
                <w:rPr>
                  <w:rFonts w:ascii="標楷體" w:eastAsia="標楷體" w:hAnsi="標楷體" w:hint="eastAsia"/>
                </w:rPr>
                <w:t>-</w:t>
              </w:r>
            </w:ins>
            <w:ins w:id="894" w:author="智誠 楊" w:date="2021-05-07T11:58:00Z">
              <w:r>
                <w:rPr>
                  <w:rFonts w:ascii="標楷體" w:eastAsia="標楷體" w:hAnsi="標楷體" w:hint="eastAsia"/>
                </w:rPr>
                <w:t>起</w:t>
              </w:r>
            </w:ins>
          </w:p>
        </w:tc>
        <w:tc>
          <w:tcPr>
            <w:tcW w:w="751" w:type="dxa"/>
            <w:tcPrChange w:id="895" w:author="智誠 楊" w:date="2021-05-07T13:44:00Z">
              <w:tcPr>
                <w:tcW w:w="751" w:type="dxa"/>
              </w:tcPr>
            </w:tcPrChange>
          </w:tcPr>
          <w:p w14:paraId="575D52A8" w14:textId="7DC9B1E5" w:rsidR="00BE6C24" w:rsidRPr="00847BB7" w:rsidRDefault="00BE6C24" w:rsidP="00BE6C24">
            <w:pPr>
              <w:rPr>
                <w:ins w:id="896" w:author="智誠 楊" w:date="2021-05-07T11:32:00Z"/>
                <w:rFonts w:ascii="標楷體" w:eastAsia="標楷體" w:hAnsi="標楷體"/>
              </w:rPr>
            </w:pPr>
            <w:ins w:id="897" w:author="智誠 楊" w:date="2021-05-07T11:59:00Z">
              <w:r>
                <w:rPr>
                  <w:rFonts w:ascii="標楷體" w:eastAsia="標楷體" w:hAnsi="標楷體" w:hint="eastAsia"/>
                </w:rPr>
                <w:t>14</w:t>
              </w:r>
            </w:ins>
          </w:p>
        </w:tc>
        <w:tc>
          <w:tcPr>
            <w:tcW w:w="2145" w:type="dxa"/>
            <w:tcPrChange w:id="898" w:author="智誠 楊" w:date="2021-05-07T13:44:00Z">
              <w:tcPr>
                <w:tcW w:w="1305" w:type="dxa"/>
              </w:tcPr>
            </w:tcPrChange>
          </w:tcPr>
          <w:p w14:paraId="3238E421" w14:textId="70A882EC" w:rsidR="00BE6C24" w:rsidRPr="00847BB7" w:rsidRDefault="00050F5E" w:rsidP="00BE6C24">
            <w:pPr>
              <w:rPr>
                <w:ins w:id="899" w:author="智誠 楊" w:date="2021-05-07T11:32:00Z"/>
                <w:rFonts w:ascii="標楷體" w:eastAsia="標楷體" w:hAnsi="標楷體"/>
                <w:color w:val="FF0000"/>
              </w:rPr>
            </w:pPr>
            <w:ins w:id="900" w:author="智誠 楊" w:date="2021-05-07T13:42:00Z">
              <w:r>
                <w:rPr>
                  <w:rFonts w:ascii="標楷體" w:eastAsia="標楷體" w:hAnsi="標楷體"/>
                </w:rPr>
                <w:t>MlaundryParas</w:t>
              </w:r>
              <w:r>
                <w:rPr>
                  <w:rFonts w:ascii="標楷體" w:eastAsia="標楷體" w:hAnsi="標楷體" w:hint="eastAsia"/>
                </w:rPr>
                <w:t>.</w:t>
              </w:r>
            </w:ins>
            <w:ins w:id="901" w:author="智誠 楊" w:date="2021-05-07T13:43:00Z">
              <w:r w:rsidRPr="00050F5E">
                <w:rPr>
                  <w:rFonts w:ascii="標楷體" w:eastAsia="標楷體" w:hAnsi="標楷體"/>
                </w:rPr>
                <w:t>Factor2AmtStart</w:t>
              </w:r>
            </w:ins>
          </w:p>
        </w:tc>
        <w:tc>
          <w:tcPr>
            <w:tcW w:w="1187" w:type="dxa"/>
            <w:tcPrChange w:id="902" w:author="智誠 楊" w:date="2021-05-07T13:44:00Z">
              <w:tcPr>
                <w:tcW w:w="2027" w:type="dxa"/>
              </w:tcPr>
            </w:tcPrChange>
          </w:tcPr>
          <w:p w14:paraId="4B948B72" w14:textId="77777777" w:rsidR="00BE6C24" w:rsidRPr="00847BB7" w:rsidRDefault="00BE6C24" w:rsidP="00BE6C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03" w:author="智誠 楊" w:date="2021-05-07T11:32:00Z"/>
                <w:rFonts w:ascii="標楷體" w:eastAsia="標楷體" w:hAnsi="標楷體" w:cs="細明體"/>
                <w:color w:val="000000"/>
                <w:spacing w:val="15"/>
                <w:kern w:val="0"/>
              </w:rPr>
            </w:pPr>
          </w:p>
        </w:tc>
        <w:tc>
          <w:tcPr>
            <w:tcW w:w="514" w:type="dxa"/>
            <w:tcPrChange w:id="904" w:author="智誠 楊" w:date="2021-05-07T13:44:00Z">
              <w:tcPr>
                <w:tcW w:w="514" w:type="dxa"/>
              </w:tcPr>
            </w:tcPrChange>
          </w:tcPr>
          <w:p w14:paraId="1CB67CDE" w14:textId="4994BD45" w:rsidR="00BE6C24" w:rsidRPr="00847BB7" w:rsidRDefault="00BE6C24" w:rsidP="00BE6C24">
            <w:pPr>
              <w:rPr>
                <w:ins w:id="905" w:author="智誠 楊" w:date="2021-05-07T11:32:00Z"/>
                <w:rFonts w:ascii="標楷體" w:eastAsia="標楷體" w:hAnsi="標楷體"/>
              </w:rPr>
            </w:pPr>
            <w:ins w:id="906" w:author="智誠 楊" w:date="2021-05-07T12:00:00Z">
              <w:r>
                <w:rPr>
                  <w:rFonts w:ascii="標楷體" w:eastAsia="標楷體" w:hAnsi="標楷體" w:hint="eastAsia"/>
                </w:rPr>
                <w:t>V</w:t>
              </w:r>
            </w:ins>
          </w:p>
        </w:tc>
        <w:tc>
          <w:tcPr>
            <w:tcW w:w="407" w:type="dxa"/>
            <w:tcPrChange w:id="907" w:author="智誠 楊" w:date="2021-05-07T13:44:00Z">
              <w:tcPr>
                <w:tcW w:w="407" w:type="dxa"/>
              </w:tcPr>
            </w:tcPrChange>
          </w:tcPr>
          <w:p w14:paraId="1FE10C12" w14:textId="6A2DCAFE" w:rsidR="00BE6C24" w:rsidRPr="00847BB7" w:rsidRDefault="00BE6C24" w:rsidP="00BE6C24">
            <w:pPr>
              <w:jc w:val="center"/>
              <w:rPr>
                <w:ins w:id="908" w:author="智誠 楊" w:date="2021-05-07T11:32:00Z"/>
                <w:rFonts w:ascii="標楷體" w:eastAsia="標楷體" w:hAnsi="標楷體"/>
              </w:rPr>
            </w:pPr>
            <w:ins w:id="909" w:author="智誠 楊" w:date="2021-05-07T12:00:00Z">
              <w:r w:rsidRPr="00A01A6B">
                <w:rPr>
                  <w:rFonts w:ascii="標楷體" w:eastAsia="標楷體" w:hAnsi="標楷體" w:hint="eastAsia"/>
                </w:rPr>
                <w:t>W</w:t>
              </w:r>
            </w:ins>
          </w:p>
        </w:tc>
        <w:tc>
          <w:tcPr>
            <w:tcW w:w="3544" w:type="dxa"/>
            <w:tcPrChange w:id="910" w:author="智誠 楊" w:date="2021-05-07T13:44:00Z">
              <w:tcPr>
                <w:tcW w:w="3544" w:type="dxa"/>
              </w:tcPr>
            </w:tcPrChange>
          </w:tcPr>
          <w:p w14:paraId="4B38BBD8" w14:textId="77777777" w:rsidR="00D0274C" w:rsidRDefault="00D0274C" w:rsidP="00D0274C">
            <w:pPr>
              <w:snapToGrid w:val="0"/>
              <w:ind w:left="238" w:hangingChars="99" w:hanging="238"/>
              <w:rPr>
                <w:ins w:id="911" w:author="阿毛" w:date="2021-06-08T15:30:00Z"/>
                <w:rFonts w:ascii="標楷體" w:eastAsia="標楷體" w:hAnsi="標楷體"/>
                <w:color w:val="000000" w:themeColor="text1"/>
              </w:rPr>
            </w:pPr>
            <w:ins w:id="912"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自動顯示原值,可修改數字,檢核條件:不可為空白/V(7)</w:t>
              </w:r>
            </w:ins>
          </w:p>
          <w:p w14:paraId="2104F9DE" w14:textId="64F5F805" w:rsidR="00050F5E" w:rsidDel="00D0274C" w:rsidRDefault="00050F5E" w:rsidP="00050F5E">
            <w:pPr>
              <w:snapToGrid w:val="0"/>
              <w:ind w:left="238" w:hangingChars="99" w:hanging="238"/>
              <w:rPr>
                <w:ins w:id="913" w:author="智誠 楊" w:date="2021-05-07T13:44:00Z"/>
                <w:del w:id="914" w:author="阿毛" w:date="2021-06-08T15:30:00Z"/>
                <w:rFonts w:ascii="標楷體" w:eastAsia="標楷體" w:hAnsi="標楷體"/>
                <w:color w:val="000000" w:themeColor="text1"/>
              </w:rPr>
            </w:pPr>
            <w:ins w:id="915" w:author="智誠 楊" w:date="2021-05-07T13:44:00Z">
              <w:del w:id="916"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024AB9F1" w14:textId="3BE046A7" w:rsidR="00BE6C24" w:rsidRPr="000726A1" w:rsidRDefault="00050F5E" w:rsidP="00BE6C24">
            <w:pPr>
              <w:ind w:left="240" w:hangingChars="100" w:hanging="240"/>
              <w:rPr>
                <w:ins w:id="917" w:author="智誠 楊" w:date="2021-05-07T11:32:00Z"/>
                <w:rFonts w:ascii="標楷體" w:eastAsia="標楷體" w:hAnsi="標楷體"/>
              </w:rPr>
            </w:pPr>
            <w:ins w:id="918"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BE6C24" w:rsidRPr="00847BB7" w14:paraId="5B2EF6BF"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19"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20" w:author="智誠 楊" w:date="2021-05-07T11:32:00Z"/>
          <w:trPrChange w:id="921" w:author="智誠 楊" w:date="2021-05-07T13:44:00Z">
            <w:trPr>
              <w:trHeight w:val="291"/>
              <w:jc w:val="center"/>
            </w:trPr>
          </w:trPrChange>
        </w:trPr>
        <w:tc>
          <w:tcPr>
            <w:tcW w:w="456" w:type="dxa"/>
            <w:tcPrChange w:id="922" w:author="智誠 楊" w:date="2021-05-07T13:44:00Z">
              <w:tcPr>
                <w:tcW w:w="456" w:type="dxa"/>
              </w:tcPr>
            </w:tcPrChange>
          </w:tcPr>
          <w:p w14:paraId="375DFFBF" w14:textId="77777777" w:rsidR="00BE6C24" w:rsidRPr="00847BB7" w:rsidRDefault="00BE6C24" w:rsidP="00BE6C24">
            <w:pPr>
              <w:rPr>
                <w:ins w:id="923" w:author="智誠 楊" w:date="2021-05-07T11:32:00Z"/>
                <w:rFonts w:ascii="標楷體" w:eastAsia="標楷體" w:hAnsi="標楷體"/>
              </w:rPr>
            </w:pPr>
            <w:ins w:id="924" w:author="智誠 楊" w:date="2021-05-07T11:32:00Z">
              <w:r>
                <w:rPr>
                  <w:rFonts w:ascii="標楷體" w:eastAsia="標楷體" w:hAnsi="標楷體" w:hint="eastAsia"/>
                </w:rPr>
                <w:t>4.</w:t>
              </w:r>
            </w:ins>
          </w:p>
        </w:tc>
        <w:tc>
          <w:tcPr>
            <w:tcW w:w="1736" w:type="dxa"/>
            <w:tcPrChange w:id="925" w:author="智誠 楊" w:date="2021-05-07T13:44:00Z">
              <w:tcPr>
                <w:tcW w:w="1736" w:type="dxa"/>
              </w:tcPr>
            </w:tcPrChange>
          </w:tcPr>
          <w:p w14:paraId="2C2914E0" w14:textId="2C7D57E4" w:rsidR="00BE6C24" w:rsidRPr="00847BB7" w:rsidRDefault="00BE6C24">
            <w:pPr>
              <w:rPr>
                <w:ins w:id="926" w:author="智誠 楊" w:date="2021-05-07T11:32:00Z"/>
                <w:rFonts w:ascii="標楷體" w:eastAsia="標楷體" w:hAnsi="標楷體"/>
              </w:rPr>
            </w:pPr>
            <w:ins w:id="927" w:author="智誠 楊" w:date="2021-05-07T11:58:00Z">
              <w:r>
                <w:rPr>
                  <w:rFonts w:ascii="標楷體" w:eastAsia="標楷體" w:hAnsi="標楷體" w:hint="eastAsia"/>
                </w:rPr>
                <w:t>單筆金額</w:t>
              </w:r>
            </w:ins>
            <w:ins w:id="928" w:author="智誠 楊" w:date="2021-05-07T14:00:00Z">
              <w:r w:rsidR="005A37F6">
                <w:rPr>
                  <w:rFonts w:ascii="標楷體" w:eastAsia="標楷體" w:hAnsi="標楷體" w:hint="eastAsia"/>
                </w:rPr>
                <w:t>-</w:t>
              </w:r>
            </w:ins>
            <w:ins w:id="929" w:author="智誠 楊" w:date="2021-05-07T11:58:00Z">
              <w:r>
                <w:rPr>
                  <w:rFonts w:ascii="標楷體" w:eastAsia="標楷體" w:hAnsi="標楷體" w:hint="eastAsia"/>
                </w:rPr>
                <w:t>迄</w:t>
              </w:r>
            </w:ins>
          </w:p>
        </w:tc>
        <w:tc>
          <w:tcPr>
            <w:tcW w:w="751" w:type="dxa"/>
            <w:tcPrChange w:id="930" w:author="智誠 楊" w:date="2021-05-07T13:44:00Z">
              <w:tcPr>
                <w:tcW w:w="751" w:type="dxa"/>
              </w:tcPr>
            </w:tcPrChange>
          </w:tcPr>
          <w:p w14:paraId="3F129F68" w14:textId="283CDA97" w:rsidR="00BE6C24" w:rsidRPr="00847BB7" w:rsidRDefault="00BE6C24" w:rsidP="00BE6C24">
            <w:pPr>
              <w:rPr>
                <w:ins w:id="931" w:author="智誠 楊" w:date="2021-05-07T11:32:00Z"/>
                <w:rFonts w:ascii="標楷體" w:eastAsia="標楷體" w:hAnsi="標楷體"/>
              </w:rPr>
            </w:pPr>
            <w:ins w:id="932" w:author="智誠 楊" w:date="2021-05-07T11:59:00Z">
              <w:r>
                <w:rPr>
                  <w:rFonts w:ascii="標楷體" w:eastAsia="標楷體" w:hAnsi="標楷體" w:hint="eastAsia"/>
                </w:rPr>
                <w:t>14</w:t>
              </w:r>
            </w:ins>
          </w:p>
        </w:tc>
        <w:tc>
          <w:tcPr>
            <w:tcW w:w="2145" w:type="dxa"/>
            <w:tcPrChange w:id="933" w:author="智誠 楊" w:date="2021-05-07T13:44:00Z">
              <w:tcPr>
                <w:tcW w:w="1305" w:type="dxa"/>
              </w:tcPr>
            </w:tcPrChange>
          </w:tcPr>
          <w:p w14:paraId="487A1DF1" w14:textId="228D4711" w:rsidR="00BE6C24" w:rsidRPr="00847BB7" w:rsidRDefault="00050F5E" w:rsidP="00BE6C24">
            <w:pPr>
              <w:rPr>
                <w:ins w:id="934" w:author="智誠 楊" w:date="2021-05-07T11:32:00Z"/>
                <w:rFonts w:ascii="標楷體" w:eastAsia="標楷體" w:hAnsi="標楷體"/>
              </w:rPr>
            </w:pPr>
            <w:ins w:id="935" w:author="智誠 楊" w:date="2021-05-07T13:43: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c>
          <w:tcPr>
            <w:tcW w:w="1187" w:type="dxa"/>
            <w:tcPrChange w:id="936" w:author="智誠 楊" w:date="2021-05-07T13:44:00Z">
              <w:tcPr>
                <w:tcW w:w="2027" w:type="dxa"/>
              </w:tcPr>
            </w:tcPrChange>
          </w:tcPr>
          <w:p w14:paraId="0FDB7321" w14:textId="77777777" w:rsidR="00BE6C24" w:rsidRPr="00847BB7" w:rsidRDefault="00BE6C24" w:rsidP="00BE6C24">
            <w:pPr>
              <w:rPr>
                <w:ins w:id="937" w:author="智誠 楊" w:date="2021-05-07T11:32:00Z"/>
                <w:rFonts w:ascii="標楷體" w:eastAsia="標楷體" w:hAnsi="標楷體"/>
                <w:lang w:eastAsia="zh-HK"/>
              </w:rPr>
            </w:pPr>
          </w:p>
        </w:tc>
        <w:tc>
          <w:tcPr>
            <w:tcW w:w="514" w:type="dxa"/>
            <w:tcPrChange w:id="938" w:author="智誠 楊" w:date="2021-05-07T13:44:00Z">
              <w:tcPr>
                <w:tcW w:w="514" w:type="dxa"/>
              </w:tcPr>
            </w:tcPrChange>
          </w:tcPr>
          <w:p w14:paraId="70DC84E3" w14:textId="64DB5178" w:rsidR="00BE6C24" w:rsidRPr="00847BB7" w:rsidRDefault="00BE6C24" w:rsidP="00BE6C24">
            <w:pPr>
              <w:rPr>
                <w:ins w:id="939" w:author="智誠 楊" w:date="2021-05-07T11:32:00Z"/>
                <w:rFonts w:ascii="標楷體" w:eastAsia="標楷體" w:hAnsi="標楷體"/>
              </w:rPr>
            </w:pPr>
            <w:ins w:id="940" w:author="智誠 楊" w:date="2021-05-07T12:00:00Z">
              <w:r>
                <w:rPr>
                  <w:rFonts w:ascii="標楷體" w:eastAsia="標楷體" w:hAnsi="標楷體" w:hint="eastAsia"/>
                </w:rPr>
                <w:t>V</w:t>
              </w:r>
            </w:ins>
          </w:p>
        </w:tc>
        <w:tc>
          <w:tcPr>
            <w:tcW w:w="407" w:type="dxa"/>
            <w:tcPrChange w:id="941" w:author="智誠 楊" w:date="2021-05-07T13:44:00Z">
              <w:tcPr>
                <w:tcW w:w="407" w:type="dxa"/>
              </w:tcPr>
            </w:tcPrChange>
          </w:tcPr>
          <w:p w14:paraId="56E2F8BE" w14:textId="4CD14BCC" w:rsidR="00BE6C24" w:rsidRPr="00847BB7" w:rsidRDefault="00BE6C24" w:rsidP="00BE6C24">
            <w:pPr>
              <w:jc w:val="center"/>
              <w:rPr>
                <w:ins w:id="942" w:author="智誠 楊" w:date="2021-05-07T11:32:00Z"/>
                <w:rFonts w:ascii="標楷體" w:eastAsia="標楷體" w:hAnsi="標楷體"/>
              </w:rPr>
            </w:pPr>
            <w:ins w:id="943" w:author="智誠 楊" w:date="2021-05-07T12:00:00Z">
              <w:r w:rsidRPr="00A01A6B">
                <w:rPr>
                  <w:rFonts w:ascii="標楷體" w:eastAsia="標楷體" w:hAnsi="標楷體" w:hint="eastAsia"/>
                </w:rPr>
                <w:t>W</w:t>
              </w:r>
            </w:ins>
          </w:p>
        </w:tc>
        <w:tc>
          <w:tcPr>
            <w:tcW w:w="3544" w:type="dxa"/>
            <w:tcPrChange w:id="944" w:author="智誠 楊" w:date="2021-05-07T13:44:00Z">
              <w:tcPr>
                <w:tcW w:w="3544" w:type="dxa"/>
              </w:tcPr>
            </w:tcPrChange>
          </w:tcPr>
          <w:p w14:paraId="5FE8E5AC" w14:textId="77777777" w:rsidR="00D0274C" w:rsidRDefault="00D0274C" w:rsidP="00D0274C">
            <w:pPr>
              <w:snapToGrid w:val="0"/>
              <w:ind w:left="238" w:hangingChars="99" w:hanging="238"/>
              <w:rPr>
                <w:ins w:id="945" w:author="阿毛" w:date="2021-06-08T15:30:00Z"/>
                <w:rFonts w:ascii="標楷體" w:eastAsia="標楷體" w:hAnsi="標楷體"/>
                <w:color w:val="000000" w:themeColor="text1"/>
              </w:rPr>
            </w:pPr>
            <w:ins w:id="946"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自動顯示原值,可修改數字,檢核條件:不可為空白/V(7)</w:t>
              </w:r>
            </w:ins>
          </w:p>
          <w:p w14:paraId="0288513C" w14:textId="3F7AAA6D" w:rsidR="00050F5E" w:rsidDel="00D0274C" w:rsidRDefault="00050F5E" w:rsidP="00050F5E">
            <w:pPr>
              <w:snapToGrid w:val="0"/>
              <w:ind w:left="238" w:hangingChars="99" w:hanging="238"/>
              <w:rPr>
                <w:ins w:id="947" w:author="智誠 楊" w:date="2021-05-07T13:44:00Z"/>
                <w:del w:id="948" w:author="阿毛" w:date="2021-06-08T15:30:00Z"/>
                <w:rFonts w:ascii="標楷體" w:eastAsia="標楷體" w:hAnsi="標楷體"/>
                <w:color w:val="000000" w:themeColor="text1"/>
              </w:rPr>
            </w:pPr>
            <w:ins w:id="949" w:author="智誠 楊" w:date="2021-05-07T13:44:00Z">
              <w:del w:id="950"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571EFF24" w14:textId="5F5D7E0F" w:rsidR="00BE6C24" w:rsidRPr="000267BA" w:rsidRDefault="00050F5E" w:rsidP="00BE6C24">
            <w:pPr>
              <w:ind w:left="240" w:hangingChars="100" w:hanging="240"/>
              <w:rPr>
                <w:ins w:id="951" w:author="智誠 楊" w:date="2021-05-07T11:32:00Z"/>
                <w:rFonts w:ascii="標楷體" w:eastAsia="標楷體" w:hAnsi="標楷體"/>
              </w:rPr>
            </w:pPr>
            <w:ins w:id="952"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BE6C24" w:rsidRPr="00847BB7" w14:paraId="636DA46D"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5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54" w:author="智誠 楊" w:date="2021-05-07T11:58:00Z"/>
          <w:trPrChange w:id="955" w:author="智誠 楊" w:date="2021-05-07T13:44:00Z">
            <w:trPr>
              <w:trHeight w:val="291"/>
              <w:jc w:val="center"/>
            </w:trPr>
          </w:trPrChange>
        </w:trPr>
        <w:tc>
          <w:tcPr>
            <w:tcW w:w="2192" w:type="dxa"/>
            <w:gridSpan w:val="2"/>
            <w:tcPrChange w:id="956" w:author="智誠 楊" w:date="2021-05-07T13:44:00Z">
              <w:tcPr>
                <w:tcW w:w="2192" w:type="dxa"/>
                <w:gridSpan w:val="2"/>
              </w:tcPr>
            </w:tcPrChange>
          </w:tcPr>
          <w:p w14:paraId="41D524C3" w14:textId="6549D40B" w:rsidR="00BE6C24" w:rsidRDefault="00BE6C24">
            <w:pPr>
              <w:rPr>
                <w:ins w:id="957" w:author="智誠 楊" w:date="2021-05-07T11:58:00Z"/>
                <w:rFonts w:ascii="標楷體" w:eastAsia="標楷體" w:hAnsi="標楷體"/>
              </w:rPr>
            </w:pPr>
            <w:ins w:id="958" w:author="智誠 楊" w:date="2021-05-07T11:58:00Z">
              <w:r>
                <w:rPr>
                  <w:rFonts w:ascii="標楷體" w:eastAsia="標楷體" w:hAnsi="標楷體" w:hint="eastAsia"/>
                </w:rPr>
                <w:t>洗錢樣態三</w:t>
              </w:r>
            </w:ins>
          </w:p>
        </w:tc>
        <w:tc>
          <w:tcPr>
            <w:tcW w:w="751" w:type="dxa"/>
            <w:tcPrChange w:id="959" w:author="智誠 楊" w:date="2021-05-07T13:44:00Z">
              <w:tcPr>
                <w:tcW w:w="751" w:type="dxa"/>
              </w:tcPr>
            </w:tcPrChange>
          </w:tcPr>
          <w:p w14:paraId="28F02170" w14:textId="77777777" w:rsidR="00BE6C24" w:rsidRPr="00847BB7" w:rsidRDefault="00BE6C24" w:rsidP="00BE6C24">
            <w:pPr>
              <w:rPr>
                <w:ins w:id="960" w:author="智誠 楊" w:date="2021-05-07T11:58:00Z"/>
                <w:rFonts w:ascii="標楷體" w:eastAsia="標楷體" w:hAnsi="標楷體"/>
              </w:rPr>
            </w:pPr>
          </w:p>
        </w:tc>
        <w:tc>
          <w:tcPr>
            <w:tcW w:w="2145" w:type="dxa"/>
            <w:tcPrChange w:id="961" w:author="智誠 楊" w:date="2021-05-07T13:44:00Z">
              <w:tcPr>
                <w:tcW w:w="1305" w:type="dxa"/>
              </w:tcPr>
            </w:tcPrChange>
          </w:tcPr>
          <w:p w14:paraId="1F3F7BF0" w14:textId="77777777" w:rsidR="00BE6C24" w:rsidRPr="00847BB7" w:rsidRDefault="00BE6C24" w:rsidP="00BE6C24">
            <w:pPr>
              <w:rPr>
                <w:ins w:id="962" w:author="智誠 楊" w:date="2021-05-07T11:58:00Z"/>
                <w:rFonts w:ascii="標楷體" w:eastAsia="標楷體" w:hAnsi="標楷體"/>
              </w:rPr>
            </w:pPr>
          </w:p>
        </w:tc>
        <w:tc>
          <w:tcPr>
            <w:tcW w:w="1187" w:type="dxa"/>
            <w:tcPrChange w:id="963" w:author="智誠 楊" w:date="2021-05-07T13:44:00Z">
              <w:tcPr>
                <w:tcW w:w="2027" w:type="dxa"/>
              </w:tcPr>
            </w:tcPrChange>
          </w:tcPr>
          <w:p w14:paraId="61826D25" w14:textId="77777777" w:rsidR="00BE6C24" w:rsidRPr="00847BB7" w:rsidRDefault="00BE6C24" w:rsidP="00BE6C24">
            <w:pPr>
              <w:rPr>
                <w:ins w:id="964" w:author="智誠 楊" w:date="2021-05-07T11:58:00Z"/>
                <w:rFonts w:ascii="標楷體" w:eastAsia="標楷體" w:hAnsi="標楷體"/>
                <w:lang w:eastAsia="zh-HK"/>
              </w:rPr>
            </w:pPr>
          </w:p>
        </w:tc>
        <w:tc>
          <w:tcPr>
            <w:tcW w:w="514" w:type="dxa"/>
            <w:tcPrChange w:id="965" w:author="智誠 楊" w:date="2021-05-07T13:44:00Z">
              <w:tcPr>
                <w:tcW w:w="514" w:type="dxa"/>
              </w:tcPr>
            </w:tcPrChange>
          </w:tcPr>
          <w:p w14:paraId="63A1FECE" w14:textId="77777777" w:rsidR="00BE6C24" w:rsidRPr="00847BB7" w:rsidRDefault="00BE6C24" w:rsidP="00BE6C24">
            <w:pPr>
              <w:rPr>
                <w:ins w:id="966" w:author="智誠 楊" w:date="2021-05-07T11:58:00Z"/>
                <w:rFonts w:ascii="標楷體" w:eastAsia="標楷體" w:hAnsi="標楷體"/>
              </w:rPr>
            </w:pPr>
          </w:p>
        </w:tc>
        <w:tc>
          <w:tcPr>
            <w:tcW w:w="407" w:type="dxa"/>
            <w:tcPrChange w:id="967" w:author="智誠 楊" w:date="2021-05-07T13:44:00Z">
              <w:tcPr>
                <w:tcW w:w="407" w:type="dxa"/>
              </w:tcPr>
            </w:tcPrChange>
          </w:tcPr>
          <w:p w14:paraId="58B900EC" w14:textId="77777777" w:rsidR="00BE6C24" w:rsidRPr="00847BB7" w:rsidRDefault="00BE6C24" w:rsidP="00BE6C24">
            <w:pPr>
              <w:jc w:val="center"/>
              <w:rPr>
                <w:ins w:id="968" w:author="智誠 楊" w:date="2021-05-07T11:58:00Z"/>
                <w:rFonts w:ascii="標楷體" w:eastAsia="標楷體" w:hAnsi="標楷體"/>
              </w:rPr>
            </w:pPr>
          </w:p>
        </w:tc>
        <w:tc>
          <w:tcPr>
            <w:tcW w:w="3544" w:type="dxa"/>
            <w:tcPrChange w:id="969" w:author="智誠 楊" w:date="2021-05-07T13:44:00Z">
              <w:tcPr>
                <w:tcW w:w="3544" w:type="dxa"/>
              </w:tcPr>
            </w:tcPrChange>
          </w:tcPr>
          <w:p w14:paraId="4C6540A4" w14:textId="77777777" w:rsidR="00BE6C24" w:rsidRPr="000267BA" w:rsidRDefault="00BE6C24" w:rsidP="00BE6C24">
            <w:pPr>
              <w:ind w:left="240" w:hangingChars="100" w:hanging="240"/>
              <w:rPr>
                <w:ins w:id="970" w:author="智誠 楊" w:date="2021-05-07T11:58:00Z"/>
                <w:rFonts w:ascii="標楷體" w:eastAsia="標楷體" w:hAnsi="標楷體"/>
              </w:rPr>
            </w:pPr>
          </w:p>
        </w:tc>
      </w:tr>
      <w:tr w:rsidR="00BE6C24" w:rsidRPr="00847BB7" w14:paraId="141AA49E" w14:textId="77777777" w:rsidTr="00050F5E">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71"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72" w:author="智誠 楊" w:date="2021-05-07T11:58:00Z"/>
          <w:trPrChange w:id="973" w:author="智誠 楊" w:date="2021-05-07T13:44:00Z">
            <w:trPr>
              <w:trHeight w:val="291"/>
              <w:jc w:val="center"/>
            </w:trPr>
          </w:trPrChange>
        </w:trPr>
        <w:tc>
          <w:tcPr>
            <w:tcW w:w="456" w:type="dxa"/>
            <w:tcPrChange w:id="974" w:author="智誠 楊" w:date="2021-05-07T13:44:00Z">
              <w:tcPr>
                <w:tcW w:w="456" w:type="dxa"/>
              </w:tcPr>
            </w:tcPrChange>
          </w:tcPr>
          <w:p w14:paraId="70E03446" w14:textId="307FA768" w:rsidR="00BE6C24" w:rsidRDefault="00BE6C24" w:rsidP="00BE6C24">
            <w:pPr>
              <w:rPr>
                <w:ins w:id="975" w:author="智誠 楊" w:date="2021-05-07T11:58:00Z"/>
                <w:rFonts w:ascii="標楷體" w:eastAsia="標楷體" w:hAnsi="標楷體"/>
              </w:rPr>
            </w:pPr>
            <w:ins w:id="976" w:author="智誠 楊" w:date="2021-05-07T11:59:00Z">
              <w:r>
                <w:rPr>
                  <w:rFonts w:ascii="標楷體" w:eastAsia="標楷體" w:hAnsi="標楷體" w:hint="eastAsia"/>
                </w:rPr>
                <w:t>5</w:t>
              </w:r>
            </w:ins>
          </w:p>
        </w:tc>
        <w:tc>
          <w:tcPr>
            <w:tcW w:w="1736" w:type="dxa"/>
            <w:tcPrChange w:id="977" w:author="智誠 楊" w:date="2021-05-07T13:44:00Z">
              <w:tcPr>
                <w:tcW w:w="1736" w:type="dxa"/>
              </w:tcPr>
            </w:tcPrChange>
          </w:tcPr>
          <w:p w14:paraId="64425FE8" w14:textId="5F8ED9C1" w:rsidR="00BE6C24" w:rsidRDefault="00BE6C24" w:rsidP="00BE6C24">
            <w:pPr>
              <w:rPr>
                <w:ins w:id="978" w:author="智誠 楊" w:date="2021-05-07T11:58:00Z"/>
                <w:rFonts w:ascii="標楷體" w:eastAsia="標楷體" w:hAnsi="標楷體"/>
              </w:rPr>
            </w:pPr>
            <w:ins w:id="979" w:author="智誠 楊" w:date="2021-05-07T11:59:00Z">
              <w:r>
                <w:rPr>
                  <w:rFonts w:ascii="標楷體" w:eastAsia="標楷體" w:hAnsi="標楷體" w:hint="eastAsia"/>
                </w:rPr>
                <w:t>金額合計超過</w:t>
              </w:r>
            </w:ins>
          </w:p>
        </w:tc>
        <w:tc>
          <w:tcPr>
            <w:tcW w:w="751" w:type="dxa"/>
            <w:tcPrChange w:id="980" w:author="智誠 楊" w:date="2021-05-07T13:44:00Z">
              <w:tcPr>
                <w:tcW w:w="751" w:type="dxa"/>
              </w:tcPr>
            </w:tcPrChange>
          </w:tcPr>
          <w:p w14:paraId="6166387F" w14:textId="4EAB2C4C" w:rsidR="00BE6C24" w:rsidRPr="00847BB7" w:rsidRDefault="00BE6C24" w:rsidP="00BE6C24">
            <w:pPr>
              <w:rPr>
                <w:ins w:id="981" w:author="智誠 楊" w:date="2021-05-07T11:58:00Z"/>
                <w:rFonts w:ascii="標楷體" w:eastAsia="標楷體" w:hAnsi="標楷體"/>
              </w:rPr>
            </w:pPr>
            <w:ins w:id="982" w:author="智誠 楊" w:date="2021-05-07T11:59:00Z">
              <w:r>
                <w:rPr>
                  <w:rFonts w:ascii="標楷體" w:eastAsia="標楷體" w:hAnsi="標楷體" w:hint="eastAsia"/>
                </w:rPr>
                <w:t>14</w:t>
              </w:r>
            </w:ins>
          </w:p>
        </w:tc>
        <w:tc>
          <w:tcPr>
            <w:tcW w:w="2145" w:type="dxa"/>
            <w:tcPrChange w:id="983" w:author="智誠 楊" w:date="2021-05-07T13:44:00Z">
              <w:tcPr>
                <w:tcW w:w="1305" w:type="dxa"/>
              </w:tcPr>
            </w:tcPrChange>
          </w:tcPr>
          <w:p w14:paraId="29924B96" w14:textId="0969FA50" w:rsidR="00BE6C24" w:rsidRPr="00847BB7" w:rsidRDefault="00050F5E" w:rsidP="00BE6C24">
            <w:pPr>
              <w:rPr>
                <w:ins w:id="984" w:author="智誠 楊" w:date="2021-05-07T11:58:00Z"/>
                <w:rFonts w:ascii="標楷體" w:eastAsia="標楷體" w:hAnsi="標楷體"/>
              </w:rPr>
            </w:pPr>
            <w:ins w:id="985" w:author="智誠 楊" w:date="2021-05-07T13:43: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c>
          <w:tcPr>
            <w:tcW w:w="1187" w:type="dxa"/>
            <w:tcPrChange w:id="986" w:author="智誠 楊" w:date="2021-05-07T13:44:00Z">
              <w:tcPr>
                <w:tcW w:w="2027" w:type="dxa"/>
              </w:tcPr>
            </w:tcPrChange>
          </w:tcPr>
          <w:p w14:paraId="6C6A7F19" w14:textId="77777777" w:rsidR="00BE6C24" w:rsidRPr="00847BB7" w:rsidRDefault="00BE6C24" w:rsidP="00BE6C24">
            <w:pPr>
              <w:rPr>
                <w:ins w:id="987" w:author="智誠 楊" w:date="2021-05-07T11:58:00Z"/>
                <w:rFonts w:ascii="標楷體" w:eastAsia="標楷體" w:hAnsi="標楷體"/>
                <w:lang w:eastAsia="zh-HK"/>
              </w:rPr>
            </w:pPr>
          </w:p>
        </w:tc>
        <w:tc>
          <w:tcPr>
            <w:tcW w:w="514" w:type="dxa"/>
            <w:tcPrChange w:id="988" w:author="智誠 楊" w:date="2021-05-07T13:44:00Z">
              <w:tcPr>
                <w:tcW w:w="514" w:type="dxa"/>
              </w:tcPr>
            </w:tcPrChange>
          </w:tcPr>
          <w:p w14:paraId="4C9AD878" w14:textId="3F82FC04" w:rsidR="00BE6C24" w:rsidRPr="00847BB7" w:rsidRDefault="00BE6C24" w:rsidP="00BE6C24">
            <w:pPr>
              <w:rPr>
                <w:ins w:id="989" w:author="智誠 楊" w:date="2021-05-07T11:58:00Z"/>
                <w:rFonts w:ascii="標楷體" w:eastAsia="標楷體" w:hAnsi="標楷體"/>
              </w:rPr>
            </w:pPr>
            <w:ins w:id="990" w:author="智誠 楊" w:date="2021-05-07T12:00:00Z">
              <w:r>
                <w:rPr>
                  <w:rFonts w:ascii="標楷體" w:eastAsia="標楷體" w:hAnsi="標楷體" w:hint="eastAsia"/>
                </w:rPr>
                <w:t>V</w:t>
              </w:r>
            </w:ins>
          </w:p>
        </w:tc>
        <w:tc>
          <w:tcPr>
            <w:tcW w:w="407" w:type="dxa"/>
            <w:tcPrChange w:id="991" w:author="智誠 楊" w:date="2021-05-07T13:44:00Z">
              <w:tcPr>
                <w:tcW w:w="407" w:type="dxa"/>
              </w:tcPr>
            </w:tcPrChange>
          </w:tcPr>
          <w:p w14:paraId="6B6F4D21" w14:textId="1F0B0BF5" w:rsidR="00BE6C24" w:rsidRPr="00847BB7" w:rsidRDefault="00BE6C24" w:rsidP="00BE6C24">
            <w:pPr>
              <w:jc w:val="center"/>
              <w:rPr>
                <w:ins w:id="992" w:author="智誠 楊" w:date="2021-05-07T11:58:00Z"/>
                <w:rFonts w:ascii="標楷體" w:eastAsia="標楷體" w:hAnsi="標楷體"/>
              </w:rPr>
            </w:pPr>
            <w:ins w:id="993" w:author="智誠 楊" w:date="2021-05-07T12:00:00Z">
              <w:r w:rsidRPr="00A01A6B">
                <w:rPr>
                  <w:rFonts w:ascii="標楷體" w:eastAsia="標楷體" w:hAnsi="標楷體" w:hint="eastAsia"/>
                </w:rPr>
                <w:t>W</w:t>
              </w:r>
            </w:ins>
          </w:p>
        </w:tc>
        <w:tc>
          <w:tcPr>
            <w:tcW w:w="3544" w:type="dxa"/>
            <w:tcPrChange w:id="994" w:author="智誠 楊" w:date="2021-05-07T13:44:00Z">
              <w:tcPr>
                <w:tcW w:w="3544" w:type="dxa"/>
              </w:tcPr>
            </w:tcPrChange>
          </w:tcPr>
          <w:p w14:paraId="1951ACD9" w14:textId="77777777" w:rsidR="00D0274C" w:rsidRDefault="00D0274C" w:rsidP="00D0274C">
            <w:pPr>
              <w:snapToGrid w:val="0"/>
              <w:ind w:left="238" w:hangingChars="99" w:hanging="238"/>
              <w:rPr>
                <w:ins w:id="995" w:author="阿毛" w:date="2021-06-08T15:30:00Z"/>
                <w:rFonts w:ascii="標楷體" w:eastAsia="標楷體" w:hAnsi="標楷體"/>
                <w:color w:val="000000" w:themeColor="text1"/>
              </w:rPr>
            </w:pPr>
            <w:ins w:id="996"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自動顯示原值,可修改數字,檢核條件:不可為空白/V(7)</w:t>
              </w:r>
            </w:ins>
          </w:p>
          <w:p w14:paraId="0CC7A5EB" w14:textId="157735A5" w:rsidR="00050F5E" w:rsidDel="00D0274C" w:rsidRDefault="00050F5E" w:rsidP="00050F5E">
            <w:pPr>
              <w:snapToGrid w:val="0"/>
              <w:ind w:left="238" w:hangingChars="99" w:hanging="238"/>
              <w:rPr>
                <w:ins w:id="997" w:author="智誠 楊" w:date="2021-05-07T13:44:00Z"/>
                <w:del w:id="998" w:author="阿毛" w:date="2021-06-08T15:30:00Z"/>
                <w:rFonts w:ascii="標楷體" w:eastAsia="標楷體" w:hAnsi="標楷體"/>
                <w:color w:val="000000" w:themeColor="text1"/>
              </w:rPr>
            </w:pPr>
            <w:ins w:id="999" w:author="智誠 楊" w:date="2021-05-07T13:44:00Z">
              <w:del w:id="1000"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27EEED84" w14:textId="5955CEBE" w:rsidR="00BE6C24" w:rsidRPr="000267BA" w:rsidRDefault="00050F5E" w:rsidP="00BE6C24">
            <w:pPr>
              <w:ind w:left="240" w:hangingChars="100" w:hanging="240"/>
              <w:rPr>
                <w:ins w:id="1001" w:author="智誠 楊" w:date="2021-05-07T11:58:00Z"/>
                <w:rFonts w:ascii="標楷體" w:eastAsia="標楷體" w:hAnsi="標楷體"/>
              </w:rPr>
            </w:pPr>
            <w:ins w:id="1002" w:author="智誠 楊" w:date="2021-05-07T13:45: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bl>
    <w:p w14:paraId="106F9EBB" w14:textId="77777777" w:rsidR="00A955B4" w:rsidRPr="00A955B4" w:rsidRDefault="00A955B4">
      <w:pPr>
        <w:rPr>
          <w:rPrChange w:id="1003" w:author="智誠 楊" w:date="2021-05-07T11:32:00Z">
            <w:rPr>
              <w:rFonts w:ascii="標楷體" w:hAnsi="標楷體"/>
              <w:szCs w:val="32"/>
            </w:rPr>
          </w:rPrChange>
        </w:rPr>
        <w:pPrChange w:id="1004" w:author="智誠 楊" w:date="2021-05-07T11:32:00Z">
          <w:pPr>
            <w:pStyle w:val="3"/>
            <w:numPr>
              <w:ilvl w:val="2"/>
              <w:numId w:val="21"/>
            </w:numPr>
            <w:ind w:left="1247" w:hanging="680"/>
          </w:pPr>
        </w:pPrChange>
      </w:pPr>
    </w:p>
    <w:p w14:paraId="38300A11" w14:textId="67B383EC" w:rsidR="00C95828" w:rsidRPr="00362205" w:rsidDel="00050F5E" w:rsidRDefault="00C95828">
      <w:pPr>
        <w:pStyle w:val="a"/>
        <w:rPr>
          <w:del w:id="1005" w:author="智誠 楊" w:date="2021-05-07T13:47:00Z"/>
        </w:rPr>
      </w:pPr>
      <w:del w:id="1006" w:author="智誠 楊" w:date="2021-05-07T13:47:00Z">
        <w:r w:rsidRPr="00362205" w:rsidDel="00050F5E">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439"/>
      </w:tblGrid>
      <w:tr w:rsidR="00C95828" w:rsidRPr="00362205" w:rsidDel="00050F5E" w14:paraId="0BE36B00" w14:textId="2F15BF1A" w:rsidTr="00567118">
        <w:trPr>
          <w:trHeight w:val="277"/>
          <w:del w:id="1007"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5FEED74" w14:textId="66E841D1" w:rsidR="00C95828" w:rsidRPr="00567118" w:rsidDel="00050F5E" w:rsidRDefault="00C95828" w:rsidP="0026408A">
            <w:pPr>
              <w:rPr>
                <w:del w:id="1008" w:author="智誠 楊" w:date="2021-05-07T13:47:00Z"/>
                <w:rFonts w:ascii="標楷體" w:eastAsia="標楷體" w:hAnsi="標楷體"/>
              </w:rPr>
            </w:pPr>
            <w:del w:id="1009" w:author="智誠 楊" w:date="2021-05-07T13:47:00Z">
              <w:r w:rsidRPr="00567118" w:rsidDel="00050F5E">
                <w:rPr>
                  <w:rFonts w:ascii="標楷體" w:eastAsia="標楷體" w:hAnsi="標楷體"/>
                </w:rPr>
                <w:delText xml:space="preserve">功能名稱 </w:delText>
              </w:r>
            </w:del>
          </w:p>
        </w:tc>
        <w:tc>
          <w:tcPr>
            <w:tcW w:w="6439" w:type="dxa"/>
            <w:tcBorders>
              <w:top w:val="single" w:sz="8" w:space="0" w:color="000000"/>
              <w:left w:val="single" w:sz="8" w:space="0" w:color="000000"/>
              <w:bottom w:val="single" w:sz="8" w:space="0" w:color="000000"/>
            </w:tcBorders>
          </w:tcPr>
          <w:p w14:paraId="3FE85102" w14:textId="4D4E8919" w:rsidR="00C95828" w:rsidRPr="00567118" w:rsidDel="00050F5E" w:rsidRDefault="00C95828" w:rsidP="0026408A">
            <w:pPr>
              <w:rPr>
                <w:del w:id="1010" w:author="智誠 楊" w:date="2021-05-07T13:47:00Z"/>
                <w:rFonts w:ascii="標楷體" w:eastAsia="標楷體" w:hAnsi="標楷體" w:cs="新細明體"/>
                <w:kern w:val="0"/>
                <w:lang w:val="zh-TW"/>
              </w:rPr>
            </w:pPr>
            <w:del w:id="1011" w:author="智誠 楊" w:date="2021-05-07T13:47:00Z">
              <w:r w:rsidRPr="00567118" w:rsidDel="00050F5E">
                <w:rPr>
                  <w:rFonts w:ascii="標楷體" w:eastAsia="標楷體" w:hAnsi="標楷體" w:cs="新細明體" w:hint="eastAsia"/>
                  <w:kern w:val="0"/>
                  <w:lang w:val="zh-TW"/>
                </w:rPr>
                <w:delText>疑似洗錢樣態條件設定</w:delText>
              </w:r>
            </w:del>
          </w:p>
          <w:p w14:paraId="4E7899B6" w14:textId="6886763A" w:rsidR="00567118" w:rsidRPr="00567118" w:rsidDel="00050F5E" w:rsidRDefault="009261B4" w:rsidP="0026408A">
            <w:pPr>
              <w:rPr>
                <w:del w:id="1012" w:author="智誠 楊" w:date="2021-05-07T13:47:00Z"/>
                <w:rFonts w:ascii="標楷體" w:eastAsia="標楷體" w:hAnsi="標楷體" w:cs="新細明體"/>
                <w:kern w:val="0"/>
                <w:lang w:val="zh-TW"/>
              </w:rPr>
            </w:pPr>
            <w:del w:id="1013" w:author="智誠 楊" w:date="2021-05-07T13:47:00Z">
              <w:r w:rsidDel="00050F5E">
                <w:rPr>
                  <w:rFonts w:ascii="標楷體" w:eastAsia="標楷體" w:hAnsi="標楷體" w:cs="Arial" w:hint="eastAsia"/>
                  <w:kern w:val="0"/>
                </w:rPr>
                <w:delText>I</w:delText>
              </w:r>
              <w:r w:rsidR="00567118" w:rsidRPr="00567118" w:rsidDel="00050F5E">
                <w:rPr>
                  <w:rFonts w:ascii="標楷體" w:eastAsia="標楷體" w:hAnsi="標楷體" w:cs="Arial" w:hint="eastAsia"/>
                  <w:kern w:val="0"/>
                </w:rPr>
                <w:delText>.依匯款資料、銀行扣款資料及支票資料</w:delText>
              </w:r>
              <w:r w:rsidR="00567118" w:rsidDel="00050F5E">
                <w:rPr>
                  <w:rFonts w:ascii="標楷體" w:eastAsia="標楷體" w:hAnsi="標楷體" w:cs="Arial" w:hint="eastAsia"/>
                  <w:kern w:val="0"/>
                </w:rPr>
                <w:delText>：</w:delText>
              </w:r>
            </w:del>
          </w:p>
          <w:p w14:paraId="03ADA8BF" w14:textId="2C8BDC22" w:rsidR="00567118" w:rsidRPr="00567118" w:rsidDel="00050F5E" w:rsidRDefault="00567118" w:rsidP="00567118">
            <w:pPr>
              <w:widowControl/>
              <w:ind w:leftChars="100" w:left="1166" w:hangingChars="386" w:hanging="926"/>
              <w:rPr>
                <w:del w:id="1014" w:author="智誠 楊" w:date="2021-05-07T13:47:00Z"/>
                <w:rFonts w:ascii="標楷體" w:eastAsia="標楷體" w:hAnsi="標楷體" w:cs="Arial"/>
                <w:kern w:val="0"/>
              </w:rPr>
            </w:pPr>
            <w:del w:id="1015" w:author="智誠 楊" w:date="2021-05-07T13:47:00Z">
              <w:r w:rsidRPr="00567118" w:rsidDel="00050F5E">
                <w:rPr>
                  <w:rFonts w:ascii="標楷體" w:eastAsia="標楷體" w:hAnsi="標楷體" w:cs="Arial" w:hint="eastAsia"/>
                  <w:kern w:val="0"/>
                </w:rPr>
                <w:delText>樣態1:同戶號</w:delText>
              </w:r>
              <w:r w:rsidDel="00050F5E">
                <w:rPr>
                  <w:rFonts w:ascii="標楷體" w:eastAsia="標楷體" w:hAnsi="標楷體" w:cs="Arial" w:hint="eastAsia"/>
                  <w:kern w:val="0"/>
                  <w:lang w:eastAsia="zh-HK"/>
                </w:rPr>
                <w:delText>下</w:delText>
              </w:r>
              <w:r w:rsidRPr="00567118" w:rsidDel="00050F5E">
                <w:rPr>
                  <w:rFonts w:ascii="標楷體" w:eastAsia="標楷體" w:hAnsi="標楷體" w:cs="Arial" w:hint="eastAsia"/>
                  <w:kern w:val="0"/>
                </w:rPr>
                <w:delText>多筆合計超過</w:delText>
              </w:r>
              <w:r w:rsidDel="00050F5E">
                <w:rPr>
                  <w:rFonts w:ascii="標楷體" w:eastAsia="標楷體" w:hAnsi="標楷體" w:cs="Arial" w:hint="eastAsia"/>
                  <w:kern w:val="0"/>
                  <w:lang w:eastAsia="zh-HK"/>
                </w:rPr>
                <w:delText>金額(</w:delText>
              </w:r>
              <w:r w:rsidRPr="00567118" w:rsidDel="00050F5E">
                <w:rPr>
                  <w:rFonts w:ascii="標楷體" w:eastAsia="標楷體" w:hAnsi="標楷體" w:cs="Arial" w:hint="eastAsia"/>
                  <w:kern w:val="0"/>
                </w:rPr>
                <w:delText>萬元</w:delText>
              </w:r>
              <w:r w:rsidDel="00050F5E">
                <w:rPr>
                  <w:rFonts w:ascii="標楷體" w:eastAsia="標楷體" w:hAnsi="標楷體" w:cs="Arial" w:hint="eastAsia"/>
                  <w:kern w:val="0"/>
                </w:rPr>
                <w:delText>)</w:delText>
              </w:r>
              <w:r w:rsidRPr="00567118" w:rsidDel="00050F5E">
                <w:rPr>
                  <w:rFonts w:ascii="標楷體" w:eastAsia="標楷體" w:hAnsi="標楷體" w:cs="Arial" w:hint="eastAsia"/>
                  <w:kern w:val="0"/>
                </w:rPr>
                <w:delText>;</w:delText>
              </w:r>
            </w:del>
          </w:p>
          <w:p w14:paraId="382F61C2" w14:textId="22AF097E" w:rsidR="00567118" w:rsidDel="00050F5E" w:rsidRDefault="00567118" w:rsidP="00567118">
            <w:pPr>
              <w:widowControl/>
              <w:ind w:leftChars="100" w:left="1166" w:hangingChars="386" w:hanging="926"/>
              <w:rPr>
                <w:del w:id="1016" w:author="智誠 楊" w:date="2021-05-07T13:47:00Z"/>
                <w:rFonts w:ascii="標楷體" w:eastAsia="標楷體" w:hAnsi="標楷體" w:cs="Arial"/>
                <w:kern w:val="0"/>
              </w:rPr>
            </w:pPr>
            <w:del w:id="1017" w:author="智誠 楊" w:date="2021-05-07T13:47:00Z">
              <w:r w:rsidRPr="00567118" w:rsidDel="00050F5E">
                <w:rPr>
                  <w:rFonts w:ascii="標楷體" w:eastAsia="標楷體" w:hAnsi="標楷體" w:cs="Arial" w:hint="eastAsia"/>
                  <w:kern w:val="0"/>
                </w:rPr>
                <w:delText>樣態2:</w:delText>
              </w:r>
              <w:r w:rsidDel="00050F5E">
                <w:rPr>
                  <w:rFonts w:ascii="標楷體" w:eastAsia="標楷體" w:hAnsi="標楷體" w:cs="Arial" w:hint="eastAsia"/>
                  <w:kern w:val="0"/>
                  <w:lang w:eastAsia="zh-HK"/>
                </w:rPr>
                <w:delText>當日交易</w:delText>
              </w:r>
              <w:r w:rsidRPr="00567118" w:rsidDel="00050F5E">
                <w:rPr>
                  <w:rFonts w:ascii="標楷體" w:eastAsia="標楷體" w:hAnsi="標楷體" w:cs="Arial" w:hint="eastAsia"/>
                  <w:kern w:val="0"/>
                </w:rPr>
                <w:delText>筆數</w:delText>
              </w:r>
              <w:r w:rsidDel="00050F5E">
                <w:rPr>
                  <w:rFonts w:ascii="標楷體" w:eastAsia="標楷體" w:hAnsi="標楷體" w:cs="Arial" w:hint="eastAsia"/>
                  <w:kern w:val="0"/>
                </w:rPr>
                <w:delText>(</w:delText>
              </w:r>
              <w:r w:rsidRPr="00567118" w:rsidDel="00050F5E">
                <w:rPr>
                  <w:rFonts w:ascii="標楷體" w:eastAsia="標楷體" w:hAnsi="標楷體" w:cs="Arial" w:hint="eastAsia"/>
                  <w:kern w:val="0"/>
                </w:rPr>
                <w:delText>含</w:delText>
              </w:r>
              <w:r w:rsidDel="00050F5E">
                <w:rPr>
                  <w:rFonts w:ascii="標楷體" w:eastAsia="標楷體" w:hAnsi="標楷體" w:cs="Arial" w:hint="eastAsia"/>
                  <w:kern w:val="0"/>
                </w:rPr>
                <w:delText>)</w:delText>
              </w:r>
              <w:r w:rsidRPr="00567118" w:rsidDel="00050F5E">
                <w:rPr>
                  <w:rFonts w:ascii="標楷體" w:eastAsia="標楷體" w:hAnsi="標楷體" w:cs="Arial" w:hint="eastAsia"/>
                  <w:kern w:val="0"/>
                </w:rPr>
                <w:delText>且每單筆介於</w:delText>
              </w:r>
              <w:r w:rsidDel="00050F5E">
                <w:rPr>
                  <w:rFonts w:ascii="標楷體" w:eastAsia="標楷體" w:hAnsi="標楷體" w:cs="Arial" w:hint="eastAsia"/>
                  <w:kern w:val="0"/>
                  <w:lang w:eastAsia="zh-HK"/>
                </w:rPr>
                <w:delText>金額(</w:delText>
              </w:r>
              <w:r w:rsidRPr="00567118" w:rsidDel="00050F5E">
                <w:rPr>
                  <w:rFonts w:ascii="標楷體" w:eastAsia="標楷體" w:hAnsi="標楷體" w:cs="Arial" w:hint="eastAsia"/>
                  <w:kern w:val="0"/>
                </w:rPr>
                <w:delText>萬元</w:delText>
              </w:r>
              <w:r w:rsidDel="00050F5E">
                <w:rPr>
                  <w:rFonts w:ascii="標楷體" w:eastAsia="標楷體" w:hAnsi="標楷體" w:cs="Arial" w:hint="eastAsia"/>
                  <w:kern w:val="0"/>
                </w:rPr>
                <w:delText>)</w:delText>
              </w:r>
              <w:r w:rsidDel="00050F5E">
                <w:rPr>
                  <w:rFonts w:ascii="標楷體" w:eastAsia="標楷體" w:hAnsi="標楷體" w:cs="Arial" w:hint="eastAsia"/>
                  <w:kern w:val="0"/>
                  <w:lang w:eastAsia="zh-HK"/>
                </w:rPr>
                <w:delText>之間</w:delText>
              </w:r>
              <w:r w:rsidRPr="00567118" w:rsidDel="00050F5E">
                <w:rPr>
                  <w:rFonts w:ascii="標楷體" w:eastAsia="標楷體" w:hAnsi="標楷體" w:cs="Arial" w:hint="eastAsia"/>
                  <w:kern w:val="0"/>
                </w:rPr>
                <w:delText>。</w:delText>
              </w:r>
            </w:del>
          </w:p>
          <w:p w14:paraId="0CC61610" w14:textId="2947D400" w:rsidR="00567118" w:rsidRPr="00567118" w:rsidDel="00050F5E" w:rsidRDefault="009261B4" w:rsidP="00567118">
            <w:pPr>
              <w:widowControl/>
              <w:rPr>
                <w:del w:id="1018" w:author="智誠 楊" w:date="2021-05-07T13:47:00Z"/>
                <w:rFonts w:ascii="標楷體" w:eastAsia="標楷體" w:hAnsi="標楷體" w:cs="Arial"/>
                <w:kern w:val="0"/>
              </w:rPr>
            </w:pPr>
            <w:del w:id="1019" w:author="智誠 楊" w:date="2021-05-07T13:47:00Z">
              <w:r w:rsidDel="00050F5E">
                <w:rPr>
                  <w:rFonts w:ascii="標楷體" w:eastAsia="標楷體" w:hAnsi="標楷體" w:cs="Arial" w:hint="eastAsia"/>
                  <w:kern w:val="0"/>
                </w:rPr>
                <w:delText>II</w:delText>
              </w:r>
              <w:r w:rsidR="00567118" w:rsidDel="00050F5E">
                <w:rPr>
                  <w:rFonts w:ascii="標楷體" w:eastAsia="標楷體" w:hAnsi="標楷體" w:cs="Arial" w:hint="eastAsia"/>
                  <w:kern w:val="0"/>
                </w:rPr>
                <w:delText>.</w:delText>
              </w:r>
              <w:r w:rsidR="00567118" w:rsidRPr="00567118" w:rsidDel="00050F5E">
                <w:rPr>
                  <w:rFonts w:ascii="標楷體" w:eastAsia="標楷體" w:hAnsi="標楷體" w:cs="Arial" w:hint="eastAsia"/>
                  <w:kern w:val="0"/>
                </w:rPr>
                <w:delText>依匯款資料</w:delText>
              </w:r>
              <w:r w:rsidR="00567118" w:rsidDel="00050F5E">
                <w:rPr>
                  <w:rFonts w:ascii="標楷體" w:eastAsia="標楷體" w:hAnsi="標楷體" w:cs="Arial" w:hint="eastAsia"/>
                  <w:kern w:val="0"/>
                </w:rPr>
                <w:delText>：</w:delText>
              </w:r>
            </w:del>
          </w:p>
          <w:p w14:paraId="26491B56" w14:textId="2C7EB728" w:rsidR="00432DED" w:rsidDel="00050F5E" w:rsidRDefault="00567118" w:rsidP="00567118">
            <w:pPr>
              <w:widowControl/>
              <w:ind w:leftChars="100" w:left="1166" w:hangingChars="386" w:hanging="926"/>
              <w:rPr>
                <w:del w:id="1020" w:author="智誠 楊" w:date="2021-05-07T13:47:00Z"/>
                <w:rFonts w:ascii="標楷體" w:eastAsia="標楷體" w:hAnsi="標楷體"/>
                <w:kern w:val="0"/>
              </w:rPr>
            </w:pPr>
            <w:del w:id="1021" w:author="智誠 楊" w:date="2021-05-07T13:47:00Z">
              <w:r w:rsidRPr="00567118" w:rsidDel="00050F5E">
                <w:rPr>
                  <w:rFonts w:ascii="標楷體" w:eastAsia="標楷體" w:hAnsi="標楷體" w:cs="Arial" w:hint="eastAsia"/>
                  <w:kern w:val="0"/>
                </w:rPr>
                <w:delText>樣態3:同戶號</w:delText>
              </w:r>
              <w:r w:rsidDel="00050F5E">
                <w:rPr>
                  <w:rFonts w:ascii="標楷體" w:eastAsia="標楷體" w:hAnsi="標楷體" w:cs="Arial" w:hint="eastAsia"/>
                  <w:kern w:val="0"/>
                  <w:lang w:eastAsia="zh-HK"/>
                </w:rPr>
                <w:delText>下</w:delText>
              </w:r>
              <w:r w:rsidRPr="00567118" w:rsidDel="00050F5E">
                <w:rPr>
                  <w:rFonts w:ascii="標楷體" w:eastAsia="標楷體" w:hAnsi="標楷體" w:cs="Arial" w:hint="eastAsia"/>
                  <w:kern w:val="0"/>
                </w:rPr>
                <w:delText>多筆合計超過</w:delText>
              </w:r>
              <w:r w:rsidDel="00050F5E">
                <w:rPr>
                  <w:rFonts w:ascii="標楷體" w:eastAsia="標楷體" w:hAnsi="標楷體" w:cs="Arial" w:hint="eastAsia"/>
                  <w:kern w:val="0"/>
                  <w:lang w:eastAsia="zh-HK"/>
                </w:rPr>
                <w:delText>金額(</w:delText>
              </w:r>
              <w:r w:rsidRPr="00567118" w:rsidDel="00050F5E">
                <w:rPr>
                  <w:rFonts w:ascii="標楷體" w:eastAsia="標楷體" w:hAnsi="標楷體" w:cs="Arial" w:hint="eastAsia"/>
                  <w:kern w:val="0"/>
                </w:rPr>
                <w:delText>萬元</w:delText>
              </w:r>
              <w:r w:rsidDel="00050F5E">
                <w:rPr>
                  <w:rFonts w:ascii="標楷體" w:eastAsia="標楷體" w:hAnsi="標楷體" w:cs="Arial" w:hint="eastAsia"/>
                  <w:kern w:val="0"/>
                </w:rPr>
                <w:delText>)</w:delText>
              </w:r>
              <w:r w:rsidRPr="00567118" w:rsidDel="00050F5E">
                <w:rPr>
                  <w:rFonts w:ascii="標楷體" w:eastAsia="標楷體" w:hAnsi="標楷體" w:cs="Arial" w:hint="eastAsia"/>
                  <w:kern w:val="0"/>
                </w:rPr>
                <w:delText>且其中為</w:delText>
              </w:r>
              <w:r w:rsidRPr="00567118" w:rsidDel="00050F5E">
                <w:rPr>
                  <w:rFonts w:ascii="標楷體" w:eastAsia="標楷體" w:hAnsi="標楷體"/>
                  <w:kern w:val="0"/>
                </w:rPr>
                <w:delText>0001</w:delText>
              </w:r>
            </w:del>
          </w:p>
          <w:p w14:paraId="5DAA7C92" w14:textId="3BCDD054" w:rsidR="00567118" w:rsidRPr="00567118" w:rsidDel="00050F5E" w:rsidRDefault="00567118" w:rsidP="00432DED">
            <w:pPr>
              <w:widowControl/>
              <w:ind w:leftChars="400" w:left="1166" w:hangingChars="86" w:hanging="206"/>
              <w:rPr>
                <w:del w:id="1022" w:author="智誠 楊" w:date="2021-05-07T13:47:00Z"/>
                <w:rFonts w:ascii="標楷體" w:eastAsia="標楷體" w:hAnsi="標楷體" w:cs="Arial"/>
                <w:kern w:val="0"/>
              </w:rPr>
            </w:pPr>
            <w:del w:id="1023" w:author="智誠 楊" w:date="2021-05-07T13:47:00Z">
              <w:r w:rsidRPr="00567118" w:rsidDel="00050F5E">
                <w:rPr>
                  <w:rFonts w:ascii="標楷體" w:eastAsia="標楷體" w:hAnsi="標楷體" w:cs="Arial" w:hint="eastAsia"/>
                  <w:kern w:val="0"/>
                </w:rPr>
                <w:delText>現金存入、</w:delText>
              </w:r>
              <w:r w:rsidRPr="00105261" w:rsidDel="00050F5E">
                <w:rPr>
                  <w:rFonts w:ascii="標楷體" w:eastAsia="標楷體" w:hAnsi="標楷體"/>
                  <w:kern w:val="0"/>
                </w:rPr>
                <w:delText>0087AT</w:delText>
              </w:r>
              <w:r w:rsidRPr="00567118" w:rsidDel="00050F5E">
                <w:rPr>
                  <w:rFonts w:ascii="標楷體" w:eastAsia="標楷體" w:hAnsi="標楷體" w:cs="Arial" w:hint="eastAsia"/>
                  <w:kern w:val="0"/>
                </w:rPr>
                <w:delText>存入。</w:delText>
              </w:r>
            </w:del>
          </w:p>
          <w:p w14:paraId="7079CE12" w14:textId="4A475F09" w:rsidR="00C95828" w:rsidRPr="00567118" w:rsidDel="00050F5E" w:rsidRDefault="009261B4" w:rsidP="0026408A">
            <w:pPr>
              <w:rPr>
                <w:del w:id="1024" w:author="智誠 楊" w:date="2021-05-07T13:47:00Z"/>
                <w:rFonts w:ascii="標楷體" w:eastAsia="標楷體" w:hAnsi="標楷體"/>
              </w:rPr>
            </w:pPr>
            <w:del w:id="1025" w:author="智誠 楊" w:date="2021-05-07T13:47:00Z">
              <w:r w:rsidDel="00050F5E">
                <w:rPr>
                  <w:rFonts w:ascii="標楷體" w:eastAsia="標楷體" w:hAnsi="標楷體" w:cs="Arial" w:hint="eastAsia"/>
                  <w:kern w:val="0"/>
                </w:rPr>
                <w:delText>III</w:delText>
              </w:r>
              <w:r w:rsidR="00432DED" w:rsidDel="00050F5E">
                <w:rPr>
                  <w:rFonts w:ascii="標楷體" w:eastAsia="標楷體" w:hAnsi="標楷體" w:cs="Arial" w:hint="eastAsia"/>
                  <w:kern w:val="0"/>
                </w:rPr>
                <w:delText>.</w:delText>
              </w:r>
              <w:r w:rsidR="00567118" w:rsidRPr="00567118" w:rsidDel="00050F5E">
                <w:rPr>
                  <w:rFonts w:ascii="標楷體" w:eastAsia="標楷體" w:hAnsi="標楷體" w:cs="Arial" w:hint="eastAsia"/>
                  <w:kern w:val="0"/>
                </w:rPr>
                <w:delText>需主管核准放行，核准的層級至經理。</w:delText>
              </w:r>
            </w:del>
          </w:p>
        </w:tc>
      </w:tr>
      <w:tr w:rsidR="00C95828" w:rsidRPr="00362205" w:rsidDel="00050F5E" w14:paraId="3041CA98" w14:textId="5A3B13C8" w:rsidTr="00567118">
        <w:trPr>
          <w:trHeight w:val="277"/>
          <w:del w:id="1026"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E8C8630" w14:textId="7138D7BC" w:rsidR="00C95828" w:rsidRPr="00362205" w:rsidDel="00050F5E" w:rsidRDefault="00C95828" w:rsidP="0026408A">
            <w:pPr>
              <w:rPr>
                <w:del w:id="1027" w:author="智誠 楊" w:date="2021-05-07T13:47:00Z"/>
                <w:rFonts w:ascii="標楷體" w:eastAsia="標楷體" w:hAnsi="標楷體"/>
              </w:rPr>
            </w:pPr>
            <w:del w:id="1028" w:author="智誠 楊" w:date="2021-05-07T13:47:00Z">
              <w:r w:rsidRPr="00362205" w:rsidDel="00050F5E">
                <w:rPr>
                  <w:rFonts w:ascii="標楷體" w:eastAsia="標楷體" w:hAnsi="標楷體"/>
                </w:rPr>
                <w:lastRenderedPageBreak/>
                <w:delText>進入條件</w:delText>
              </w:r>
            </w:del>
          </w:p>
        </w:tc>
        <w:tc>
          <w:tcPr>
            <w:tcW w:w="6439" w:type="dxa"/>
            <w:tcBorders>
              <w:top w:val="single" w:sz="8" w:space="0" w:color="000000"/>
              <w:left w:val="single" w:sz="8" w:space="0" w:color="000000"/>
              <w:bottom w:val="single" w:sz="8" w:space="0" w:color="000000"/>
            </w:tcBorders>
          </w:tcPr>
          <w:p w14:paraId="6004B933" w14:textId="2CB9428E" w:rsidR="00C95828" w:rsidRPr="00362205" w:rsidDel="00050F5E" w:rsidRDefault="00C95828" w:rsidP="0026408A">
            <w:pPr>
              <w:rPr>
                <w:del w:id="1029" w:author="智誠 楊" w:date="2021-05-07T13:47:00Z"/>
                <w:rFonts w:ascii="標楷體" w:eastAsia="標楷體" w:hAnsi="標楷體"/>
              </w:rPr>
            </w:pPr>
          </w:p>
        </w:tc>
      </w:tr>
      <w:tr w:rsidR="00C95828" w:rsidRPr="00362205" w:rsidDel="00050F5E" w14:paraId="587A4B4B" w14:textId="46957C33" w:rsidTr="00567118">
        <w:trPr>
          <w:trHeight w:val="773"/>
          <w:del w:id="1030"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670606BA" w14:textId="2D30F80C" w:rsidR="00C95828" w:rsidRPr="00362205" w:rsidDel="00050F5E" w:rsidRDefault="00C95828" w:rsidP="0026408A">
            <w:pPr>
              <w:rPr>
                <w:del w:id="1031" w:author="智誠 楊" w:date="2021-05-07T13:47:00Z"/>
                <w:rFonts w:ascii="標楷體" w:eastAsia="標楷體" w:hAnsi="標楷體"/>
              </w:rPr>
            </w:pPr>
            <w:del w:id="1032" w:author="智誠 楊" w:date="2021-05-07T13:47:00Z">
              <w:r w:rsidRPr="00362205" w:rsidDel="00050F5E">
                <w:rPr>
                  <w:rFonts w:ascii="標楷體" w:eastAsia="標楷體" w:hAnsi="標楷體"/>
                </w:rPr>
                <w:delText xml:space="preserve">基本流程 </w:delText>
              </w:r>
            </w:del>
          </w:p>
        </w:tc>
        <w:tc>
          <w:tcPr>
            <w:tcW w:w="6439" w:type="dxa"/>
            <w:tcBorders>
              <w:top w:val="single" w:sz="8" w:space="0" w:color="000000"/>
              <w:left w:val="single" w:sz="8" w:space="0" w:color="000000"/>
              <w:bottom w:val="single" w:sz="8" w:space="0" w:color="000000"/>
            </w:tcBorders>
          </w:tcPr>
          <w:p w14:paraId="6D3D01C8" w14:textId="4AA8BE33" w:rsidR="00C95828" w:rsidRPr="00362205" w:rsidDel="00050F5E" w:rsidRDefault="00C95828" w:rsidP="0026408A">
            <w:pPr>
              <w:rPr>
                <w:del w:id="1033" w:author="智誠 楊" w:date="2021-05-07T13:47:00Z"/>
                <w:rFonts w:ascii="標楷體" w:eastAsia="標楷體" w:hAnsi="標楷體"/>
              </w:rPr>
            </w:pPr>
          </w:p>
        </w:tc>
      </w:tr>
      <w:tr w:rsidR="00C95828" w:rsidRPr="00362205" w:rsidDel="00050F5E" w14:paraId="437D7017" w14:textId="20EB7E39" w:rsidTr="00567118">
        <w:trPr>
          <w:trHeight w:val="321"/>
          <w:del w:id="1034"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66A75CFA" w14:textId="4819CA99" w:rsidR="00C95828" w:rsidRPr="00362205" w:rsidDel="00050F5E" w:rsidRDefault="00C95828" w:rsidP="0026408A">
            <w:pPr>
              <w:rPr>
                <w:del w:id="1035" w:author="智誠 楊" w:date="2021-05-07T13:47:00Z"/>
                <w:rFonts w:ascii="標楷體" w:eastAsia="標楷體" w:hAnsi="標楷體"/>
              </w:rPr>
            </w:pPr>
            <w:del w:id="1036" w:author="智誠 楊" w:date="2021-05-07T13:47:00Z">
              <w:r w:rsidRPr="00362205" w:rsidDel="00050F5E">
                <w:rPr>
                  <w:rFonts w:ascii="標楷體" w:eastAsia="標楷體" w:hAnsi="標楷體"/>
                </w:rPr>
                <w:delText>選用流程</w:delText>
              </w:r>
            </w:del>
          </w:p>
        </w:tc>
        <w:tc>
          <w:tcPr>
            <w:tcW w:w="6439" w:type="dxa"/>
            <w:tcBorders>
              <w:top w:val="single" w:sz="8" w:space="0" w:color="000000"/>
              <w:left w:val="single" w:sz="8" w:space="0" w:color="000000"/>
              <w:bottom w:val="single" w:sz="8" w:space="0" w:color="000000"/>
            </w:tcBorders>
          </w:tcPr>
          <w:p w14:paraId="3DA6CFC4" w14:textId="207E1B56" w:rsidR="00C95828" w:rsidRPr="00362205" w:rsidDel="00050F5E" w:rsidRDefault="00C95828" w:rsidP="0026408A">
            <w:pPr>
              <w:rPr>
                <w:del w:id="1037" w:author="智誠 楊" w:date="2021-05-07T13:47:00Z"/>
                <w:rFonts w:ascii="標楷體" w:eastAsia="標楷體" w:hAnsi="標楷體"/>
              </w:rPr>
            </w:pPr>
          </w:p>
        </w:tc>
      </w:tr>
      <w:tr w:rsidR="00C95828" w:rsidRPr="00362205" w:rsidDel="00050F5E" w14:paraId="6732DAC3" w14:textId="00E27B95" w:rsidTr="00567118">
        <w:trPr>
          <w:trHeight w:val="1311"/>
          <w:del w:id="1038"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3E41ECAF" w14:textId="50F98497" w:rsidR="00C95828" w:rsidRPr="00362205" w:rsidDel="00050F5E" w:rsidRDefault="00C95828" w:rsidP="0026408A">
            <w:pPr>
              <w:rPr>
                <w:del w:id="1039" w:author="智誠 楊" w:date="2021-05-07T13:47:00Z"/>
                <w:rFonts w:ascii="標楷體" w:eastAsia="標楷體" w:hAnsi="標楷體"/>
              </w:rPr>
            </w:pPr>
            <w:del w:id="1040" w:author="智誠 楊" w:date="2021-05-07T13:47:00Z">
              <w:r w:rsidRPr="00362205" w:rsidDel="00050F5E">
                <w:rPr>
                  <w:rFonts w:ascii="標楷體" w:eastAsia="標楷體" w:hAnsi="標楷體"/>
                </w:rPr>
                <w:delText>例外流程</w:delText>
              </w:r>
            </w:del>
          </w:p>
        </w:tc>
        <w:tc>
          <w:tcPr>
            <w:tcW w:w="6439" w:type="dxa"/>
            <w:tcBorders>
              <w:top w:val="single" w:sz="8" w:space="0" w:color="000000"/>
              <w:left w:val="single" w:sz="8" w:space="0" w:color="000000"/>
              <w:bottom w:val="single" w:sz="8" w:space="0" w:color="000000"/>
            </w:tcBorders>
          </w:tcPr>
          <w:p w14:paraId="0221D69C" w14:textId="0F606A80" w:rsidR="00C95828" w:rsidRPr="00362205" w:rsidDel="00050F5E" w:rsidRDefault="00C95828" w:rsidP="0026408A">
            <w:pPr>
              <w:rPr>
                <w:del w:id="1041" w:author="智誠 楊" w:date="2021-05-07T13:47:00Z"/>
                <w:rFonts w:ascii="標楷體" w:eastAsia="標楷體" w:hAnsi="標楷體"/>
              </w:rPr>
            </w:pPr>
          </w:p>
        </w:tc>
      </w:tr>
      <w:tr w:rsidR="00C95828" w:rsidRPr="00362205" w:rsidDel="00050F5E" w14:paraId="0A6585F6" w14:textId="13585D22" w:rsidTr="00567118">
        <w:trPr>
          <w:trHeight w:val="278"/>
          <w:del w:id="1042"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24FF5E9C" w14:textId="66A93ADB" w:rsidR="00C95828" w:rsidRPr="00362205" w:rsidDel="00050F5E" w:rsidRDefault="00C95828" w:rsidP="0026408A">
            <w:pPr>
              <w:rPr>
                <w:del w:id="1043" w:author="智誠 楊" w:date="2021-05-07T13:47:00Z"/>
                <w:rFonts w:ascii="標楷體" w:eastAsia="標楷體" w:hAnsi="標楷體"/>
              </w:rPr>
            </w:pPr>
            <w:del w:id="1044" w:author="智誠 楊" w:date="2021-05-07T13:47:00Z">
              <w:r w:rsidRPr="00362205" w:rsidDel="00050F5E">
                <w:rPr>
                  <w:rFonts w:ascii="標楷體" w:eastAsia="標楷體" w:hAnsi="標楷體"/>
                </w:rPr>
                <w:delText xml:space="preserve">執行後狀況 </w:delText>
              </w:r>
            </w:del>
          </w:p>
        </w:tc>
        <w:tc>
          <w:tcPr>
            <w:tcW w:w="6439" w:type="dxa"/>
            <w:tcBorders>
              <w:top w:val="single" w:sz="8" w:space="0" w:color="000000"/>
              <w:left w:val="single" w:sz="8" w:space="0" w:color="000000"/>
              <w:bottom w:val="single" w:sz="8" w:space="0" w:color="000000"/>
            </w:tcBorders>
          </w:tcPr>
          <w:p w14:paraId="73DD4323" w14:textId="0543C139" w:rsidR="00C95828" w:rsidRPr="00362205" w:rsidDel="00050F5E" w:rsidRDefault="00C95828" w:rsidP="0026408A">
            <w:pPr>
              <w:rPr>
                <w:del w:id="1045" w:author="智誠 楊" w:date="2021-05-07T13:47:00Z"/>
                <w:rFonts w:ascii="標楷體" w:eastAsia="標楷體" w:hAnsi="標楷體"/>
              </w:rPr>
            </w:pPr>
          </w:p>
        </w:tc>
      </w:tr>
      <w:tr w:rsidR="00C95828" w:rsidRPr="00362205" w:rsidDel="00050F5E" w14:paraId="1A07D9EF" w14:textId="09DC88AB" w:rsidTr="00567118">
        <w:trPr>
          <w:trHeight w:val="358"/>
          <w:del w:id="1046"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73D0E5BD" w14:textId="67BD98EE" w:rsidR="00C95828" w:rsidRPr="00362205" w:rsidDel="00050F5E" w:rsidRDefault="00C95828" w:rsidP="0026408A">
            <w:pPr>
              <w:rPr>
                <w:del w:id="1047" w:author="智誠 楊" w:date="2021-05-07T13:47:00Z"/>
                <w:rFonts w:ascii="標楷體" w:eastAsia="標楷體" w:hAnsi="標楷體"/>
              </w:rPr>
            </w:pPr>
            <w:del w:id="1048" w:author="智誠 楊" w:date="2021-05-07T13:47:00Z">
              <w:r w:rsidRPr="00362205" w:rsidDel="00050F5E">
                <w:rPr>
                  <w:rFonts w:ascii="標楷體" w:eastAsia="標楷體" w:hAnsi="標楷體"/>
                </w:rPr>
                <w:delText>特別需求</w:delText>
              </w:r>
            </w:del>
          </w:p>
        </w:tc>
        <w:tc>
          <w:tcPr>
            <w:tcW w:w="6439" w:type="dxa"/>
            <w:tcBorders>
              <w:top w:val="single" w:sz="8" w:space="0" w:color="000000"/>
              <w:left w:val="single" w:sz="8" w:space="0" w:color="000000"/>
              <w:bottom w:val="single" w:sz="8" w:space="0" w:color="000000"/>
            </w:tcBorders>
          </w:tcPr>
          <w:p w14:paraId="300A666B" w14:textId="6FA0E0CA" w:rsidR="00C95828" w:rsidRPr="00362205" w:rsidDel="00050F5E" w:rsidRDefault="00C95828" w:rsidP="0026408A">
            <w:pPr>
              <w:rPr>
                <w:del w:id="1049" w:author="智誠 楊" w:date="2021-05-07T13:47:00Z"/>
                <w:rFonts w:ascii="標楷體" w:eastAsia="標楷體" w:hAnsi="標楷體"/>
              </w:rPr>
            </w:pPr>
          </w:p>
        </w:tc>
      </w:tr>
      <w:tr w:rsidR="00C95828" w:rsidRPr="00362205" w:rsidDel="00050F5E" w14:paraId="0FC5E184" w14:textId="069F5E5C" w:rsidTr="00567118">
        <w:trPr>
          <w:trHeight w:val="278"/>
          <w:del w:id="1050" w:author="智誠 楊" w:date="2021-05-07T13:47:00Z"/>
        </w:trPr>
        <w:tc>
          <w:tcPr>
            <w:tcW w:w="1427" w:type="dxa"/>
            <w:tcBorders>
              <w:top w:val="single" w:sz="8" w:space="0" w:color="000000"/>
              <w:bottom w:val="single" w:sz="8" w:space="0" w:color="000000"/>
              <w:right w:val="single" w:sz="8" w:space="0" w:color="000000"/>
            </w:tcBorders>
            <w:shd w:val="clear" w:color="auto" w:fill="F3F3F3"/>
          </w:tcPr>
          <w:p w14:paraId="3A406F1B" w14:textId="60B12327" w:rsidR="00C95828" w:rsidRPr="00362205" w:rsidDel="00050F5E" w:rsidRDefault="00C95828" w:rsidP="0026408A">
            <w:pPr>
              <w:rPr>
                <w:del w:id="1051" w:author="智誠 楊" w:date="2021-05-07T13:47:00Z"/>
                <w:rFonts w:ascii="標楷體" w:eastAsia="標楷體" w:hAnsi="標楷體"/>
              </w:rPr>
            </w:pPr>
            <w:del w:id="1052" w:author="智誠 楊" w:date="2021-05-07T13:47:00Z">
              <w:r w:rsidRPr="00362205" w:rsidDel="00050F5E">
                <w:rPr>
                  <w:rFonts w:ascii="標楷體" w:eastAsia="標楷體" w:hAnsi="標楷體"/>
                </w:rPr>
                <w:delText xml:space="preserve">參考 </w:delText>
              </w:r>
            </w:del>
          </w:p>
        </w:tc>
        <w:tc>
          <w:tcPr>
            <w:tcW w:w="6439" w:type="dxa"/>
            <w:tcBorders>
              <w:top w:val="single" w:sz="8" w:space="0" w:color="000000"/>
              <w:left w:val="single" w:sz="8" w:space="0" w:color="000000"/>
              <w:bottom w:val="single" w:sz="8" w:space="0" w:color="000000"/>
            </w:tcBorders>
          </w:tcPr>
          <w:p w14:paraId="54F32B02" w14:textId="069E6BEF" w:rsidR="00C95828" w:rsidRPr="00362205" w:rsidDel="00050F5E" w:rsidRDefault="00C95828" w:rsidP="0026408A">
            <w:pPr>
              <w:rPr>
                <w:del w:id="1053" w:author="智誠 楊" w:date="2021-05-07T13:47:00Z"/>
                <w:rFonts w:ascii="標楷體" w:eastAsia="標楷體" w:hAnsi="標楷體"/>
              </w:rPr>
            </w:pPr>
          </w:p>
        </w:tc>
      </w:tr>
    </w:tbl>
    <w:p w14:paraId="35694D1C" w14:textId="2AF39B2E" w:rsidR="00C95828" w:rsidRPr="00362205" w:rsidDel="00050F5E" w:rsidRDefault="00C95828" w:rsidP="00C95828">
      <w:pPr>
        <w:rPr>
          <w:del w:id="1054" w:author="智誠 楊" w:date="2021-05-07T13:47:00Z"/>
          <w:rFonts w:ascii="標楷體" w:eastAsia="標楷體" w:hAnsi="標楷體"/>
        </w:rPr>
      </w:pPr>
    </w:p>
    <w:p w14:paraId="23C001F1" w14:textId="5E95108C" w:rsidR="00C95828" w:rsidRPr="00362205" w:rsidDel="00050F5E" w:rsidRDefault="00C95828" w:rsidP="00C95828">
      <w:pPr>
        <w:rPr>
          <w:del w:id="1055" w:author="智誠 楊" w:date="2021-05-07T13:47:00Z"/>
          <w:rFonts w:ascii="標楷體" w:eastAsia="標楷體" w:hAnsi="標楷體"/>
        </w:rPr>
      </w:pPr>
    </w:p>
    <w:p w14:paraId="18173B11" w14:textId="17A8A6B9" w:rsidR="00C95828" w:rsidRPr="00362205" w:rsidDel="00050F5E" w:rsidRDefault="00C95828" w:rsidP="00C95828">
      <w:pPr>
        <w:rPr>
          <w:del w:id="1056" w:author="智誠 楊" w:date="2021-05-07T13:47:00Z"/>
          <w:rFonts w:ascii="標楷體" w:eastAsia="標楷體" w:hAnsi="標楷體"/>
        </w:rPr>
      </w:pPr>
    </w:p>
    <w:p w14:paraId="4E41BDB6" w14:textId="3C10D535" w:rsidR="00C95828" w:rsidRPr="00362205" w:rsidDel="00050F5E" w:rsidRDefault="00C95828" w:rsidP="00C95828">
      <w:pPr>
        <w:rPr>
          <w:del w:id="1057" w:author="智誠 楊" w:date="2021-05-07T13:47:00Z"/>
          <w:rFonts w:ascii="標楷體" w:eastAsia="標楷體" w:hAnsi="標楷體"/>
        </w:rPr>
      </w:pPr>
    </w:p>
    <w:p w14:paraId="4B17D458" w14:textId="6CD02F76" w:rsidR="00C95828" w:rsidRPr="00362205" w:rsidDel="00050F5E" w:rsidRDefault="00C95828" w:rsidP="00C95828">
      <w:pPr>
        <w:rPr>
          <w:del w:id="1058" w:author="智誠 楊" w:date="2021-05-07T13:47:00Z"/>
          <w:rFonts w:ascii="標楷體" w:eastAsia="標楷體" w:hAnsi="標楷體"/>
        </w:rPr>
      </w:pPr>
    </w:p>
    <w:p w14:paraId="6C3A1D04" w14:textId="09B9C093" w:rsidR="00C95828" w:rsidRPr="00362205" w:rsidDel="00050F5E" w:rsidRDefault="00C95828" w:rsidP="00C95828">
      <w:pPr>
        <w:rPr>
          <w:del w:id="1059" w:author="智誠 楊" w:date="2021-05-07T13:47:00Z"/>
          <w:rFonts w:ascii="標楷體" w:eastAsia="標楷體" w:hAnsi="標楷體"/>
        </w:rPr>
      </w:pPr>
    </w:p>
    <w:p w14:paraId="0C78159F" w14:textId="361D80E0" w:rsidR="00C95828" w:rsidRPr="00362205" w:rsidDel="00050F5E" w:rsidRDefault="00C95828" w:rsidP="00C95828">
      <w:pPr>
        <w:rPr>
          <w:del w:id="1060" w:author="智誠 楊" w:date="2021-05-07T13:47:00Z"/>
          <w:rFonts w:ascii="標楷體" w:eastAsia="標楷體" w:hAnsi="標楷體"/>
        </w:rPr>
      </w:pPr>
    </w:p>
    <w:p w14:paraId="75E22F47" w14:textId="1F923BCA" w:rsidR="00C95828" w:rsidRPr="00362205" w:rsidDel="00050F5E" w:rsidRDefault="00C95828" w:rsidP="00C95828">
      <w:pPr>
        <w:rPr>
          <w:del w:id="1061" w:author="智誠 楊" w:date="2021-05-07T13:47:00Z"/>
          <w:rFonts w:ascii="標楷體" w:eastAsia="標楷體" w:hAnsi="標楷體"/>
        </w:rPr>
      </w:pPr>
      <w:del w:id="1062" w:author="智誠 楊" w:date="2021-05-07T13:47:00Z">
        <w:r w:rsidRPr="00362205" w:rsidDel="00050F5E">
          <w:rPr>
            <w:rFonts w:ascii="標楷體" w:eastAsia="標楷體" w:hAnsi="標楷體"/>
          </w:rPr>
          <w:br w:type="page"/>
        </w:r>
      </w:del>
    </w:p>
    <w:p w14:paraId="013CB1AE" w14:textId="62C6DBD2" w:rsidR="00C95828" w:rsidRPr="00362205" w:rsidDel="00050F5E" w:rsidRDefault="00C95828">
      <w:pPr>
        <w:pStyle w:val="a"/>
        <w:rPr>
          <w:del w:id="1063" w:author="智誠 楊" w:date="2021-05-07T13:47:00Z"/>
        </w:rPr>
      </w:pPr>
      <w:del w:id="1064" w:author="智誠 楊" w:date="2021-05-07T13:47:00Z">
        <w:r w:rsidRPr="00362205" w:rsidDel="00050F5E">
          <w:lastRenderedPageBreak/>
          <w:delText>UI</w:delText>
        </w:r>
        <w:r w:rsidRPr="00362205" w:rsidDel="00050F5E">
          <w:delText>畫面</w:delText>
        </w:r>
      </w:del>
    </w:p>
    <w:p w14:paraId="10790F7E" w14:textId="6A83B3C1" w:rsidR="00C95828" w:rsidRPr="00362205" w:rsidDel="00050F5E" w:rsidRDefault="00C95828" w:rsidP="00C95828">
      <w:pPr>
        <w:pStyle w:val="42"/>
        <w:spacing w:after="72"/>
        <w:ind w:left="1133"/>
        <w:rPr>
          <w:del w:id="1065" w:author="智誠 楊" w:date="2021-05-07T13:47:00Z"/>
          <w:rFonts w:ascii="標楷體" w:hAnsi="標楷體"/>
        </w:rPr>
      </w:pPr>
      <w:del w:id="1066" w:author="智誠 楊" w:date="2021-05-07T13:47:00Z">
        <w:r w:rsidRPr="00362205" w:rsidDel="00050F5E">
          <w:rPr>
            <w:rFonts w:ascii="標楷體" w:hAnsi="標楷體" w:hint="eastAsia"/>
          </w:rPr>
          <w:delText>輸入畫面：</w:delText>
        </w:r>
      </w:del>
    </w:p>
    <w:p w14:paraId="6A8D8E7F" w14:textId="798525CF" w:rsidR="00F96F80" w:rsidRPr="00F96F80" w:rsidDel="00050F5E" w:rsidRDefault="00176A56">
      <w:pPr>
        <w:pStyle w:val="a"/>
        <w:numPr>
          <w:ilvl w:val="0"/>
          <w:numId w:val="1"/>
        </w:numPr>
        <w:rPr>
          <w:del w:id="1067" w:author="智誠 楊" w:date="2021-05-07T13:47:00Z"/>
          <w:rPrChange w:id="1068" w:author="st1" w:date="2020-06-11T20:39:00Z">
            <w:rPr>
              <w:del w:id="1069" w:author="智誠 楊" w:date="2021-05-07T13:47:00Z"/>
              <w:rFonts w:ascii="標楷體" w:hAnsi="標楷體"/>
            </w:rPr>
          </w:rPrChange>
        </w:rPr>
        <w:pPrChange w:id="1070" w:author="智誠 楊" w:date="2021-05-07T11:55:00Z">
          <w:pPr>
            <w:pStyle w:val="a"/>
            <w:numPr>
              <w:numId w:val="0"/>
            </w:numPr>
            <w:tabs>
              <w:tab w:val="clear" w:pos="1134"/>
            </w:tabs>
            <w:ind w:left="0" w:firstLine="0"/>
          </w:pPr>
        </w:pPrChange>
      </w:pPr>
      <w:del w:id="1071" w:author="智誠 楊" w:date="2021-05-07T13:47:00Z">
        <w:r w:rsidDel="00050F5E">
          <w:rPr>
            <w:rFonts w:ascii="標楷體" w:hAnsi="標楷體"/>
            <w:noProof/>
          </w:rPr>
          <w:drawing>
            <wp:inline distT="0" distB="0" distL="0" distR="0" wp14:anchorId="450B8717" wp14:editId="2F15DF18">
              <wp:extent cx="6762750" cy="2432050"/>
              <wp:effectExtent l="0" t="0" r="0" b="635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62750" cy="2432050"/>
                      </a:xfrm>
                      <a:prstGeom prst="rect">
                        <a:avLst/>
                      </a:prstGeom>
                      <a:noFill/>
                      <a:ln>
                        <a:noFill/>
                      </a:ln>
                    </pic:spPr>
                  </pic:pic>
                </a:graphicData>
              </a:graphic>
            </wp:inline>
          </w:drawing>
        </w:r>
      </w:del>
      <w:ins w:id="1072" w:author="st1" w:date="2020-06-11T20:39:00Z">
        <w:del w:id="1073" w:author="智誠 楊" w:date="2021-04-07T21:34:00Z">
          <w:r w:rsidR="00F96F80" w:rsidRPr="00F96F80" w:rsidDel="003E5347">
            <w:rPr>
              <w:noProof/>
            </w:rPr>
            <w:drawing>
              <wp:inline distT="0" distB="0" distL="0" distR="0" wp14:anchorId="5D8F8033" wp14:editId="712D1C79">
                <wp:extent cx="5830114" cy="2848373"/>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0114" cy="2848373"/>
                        </a:xfrm>
                        <a:prstGeom prst="rect">
                          <a:avLst/>
                        </a:prstGeom>
                      </pic:spPr>
                    </pic:pic>
                  </a:graphicData>
                </a:graphic>
              </wp:inline>
            </w:drawing>
          </w:r>
        </w:del>
      </w:ins>
    </w:p>
    <w:p w14:paraId="2956D3B0" w14:textId="33077A1C" w:rsidR="00C95828" w:rsidRPr="00362205" w:rsidDel="00050F5E" w:rsidRDefault="00105261">
      <w:pPr>
        <w:pStyle w:val="a"/>
        <w:rPr>
          <w:del w:id="1074" w:author="智誠 楊" w:date="2021-05-07T13:47:00Z"/>
        </w:rPr>
      </w:pPr>
      <w:del w:id="1075" w:author="智誠 楊" w:date="2021-05-07T13:47:00Z">
        <w:r w:rsidDel="00050F5E">
          <w:rPr>
            <w:rFonts w:hint="eastAsia"/>
          </w:rPr>
          <w:delText>輸入</w:delText>
        </w:r>
        <w:r w:rsidR="00C95828" w:rsidRPr="00362205" w:rsidDel="00050F5E">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953"/>
        <w:gridCol w:w="1416"/>
        <w:gridCol w:w="1000"/>
        <w:gridCol w:w="1158"/>
        <w:gridCol w:w="665"/>
        <w:gridCol w:w="576"/>
        <w:gridCol w:w="3105"/>
      </w:tblGrid>
      <w:tr w:rsidR="00105261" w:rsidRPr="00362205" w:rsidDel="00050F5E" w14:paraId="1A466DBA" w14:textId="3C22F7FA" w:rsidTr="003E5347">
        <w:trPr>
          <w:trHeight w:val="388"/>
          <w:jc w:val="center"/>
          <w:del w:id="1076" w:author="智誠 楊" w:date="2021-05-07T13:47:00Z"/>
        </w:trPr>
        <w:tc>
          <w:tcPr>
            <w:tcW w:w="547" w:type="dxa"/>
            <w:vMerge w:val="restart"/>
          </w:tcPr>
          <w:p w14:paraId="0303CED6" w14:textId="555096A0" w:rsidR="00105261" w:rsidRPr="00362205" w:rsidDel="00050F5E" w:rsidRDefault="00105261" w:rsidP="0026408A">
            <w:pPr>
              <w:rPr>
                <w:del w:id="1077" w:author="智誠 楊" w:date="2021-05-07T13:47:00Z"/>
                <w:rFonts w:ascii="標楷體" w:eastAsia="標楷體" w:hAnsi="標楷體"/>
              </w:rPr>
            </w:pPr>
            <w:del w:id="1078" w:author="智誠 楊" w:date="2021-05-07T13:47:00Z">
              <w:r w:rsidRPr="00362205" w:rsidDel="00050F5E">
                <w:rPr>
                  <w:rFonts w:ascii="標楷體" w:eastAsia="標楷體" w:hAnsi="標楷體"/>
                </w:rPr>
                <w:delText>序號</w:delText>
              </w:r>
            </w:del>
          </w:p>
        </w:tc>
        <w:tc>
          <w:tcPr>
            <w:tcW w:w="1953" w:type="dxa"/>
            <w:vMerge w:val="restart"/>
          </w:tcPr>
          <w:p w14:paraId="442292F0" w14:textId="53CE6391" w:rsidR="00105261" w:rsidRPr="00362205" w:rsidDel="00050F5E" w:rsidRDefault="00105261" w:rsidP="0026408A">
            <w:pPr>
              <w:rPr>
                <w:del w:id="1079" w:author="智誠 楊" w:date="2021-05-07T13:47:00Z"/>
                <w:rFonts w:ascii="標楷體" w:eastAsia="標楷體" w:hAnsi="標楷體"/>
              </w:rPr>
            </w:pPr>
            <w:del w:id="1080" w:author="智誠 楊" w:date="2021-05-07T13:47:00Z">
              <w:r w:rsidRPr="00362205" w:rsidDel="00050F5E">
                <w:rPr>
                  <w:rFonts w:ascii="標楷體" w:eastAsia="標楷體" w:hAnsi="標楷體"/>
                </w:rPr>
                <w:delText>欄位</w:delText>
              </w:r>
            </w:del>
          </w:p>
        </w:tc>
        <w:tc>
          <w:tcPr>
            <w:tcW w:w="4815" w:type="dxa"/>
            <w:gridSpan w:val="5"/>
          </w:tcPr>
          <w:p w14:paraId="7D6BE34E" w14:textId="2188FB9A" w:rsidR="00105261" w:rsidRPr="00362205" w:rsidDel="00050F5E" w:rsidRDefault="00105261" w:rsidP="00105261">
            <w:pPr>
              <w:jc w:val="center"/>
              <w:rPr>
                <w:del w:id="1081" w:author="智誠 楊" w:date="2021-05-07T13:47:00Z"/>
                <w:rFonts w:ascii="標楷體" w:eastAsia="標楷體" w:hAnsi="標楷體"/>
              </w:rPr>
            </w:pPr>
            <w:del w:id="1082" w:author="智誠 楊" w:date="2021-05-07T13:47:00Z">
              <w:r w:rsidRPr="00362205" w:rsidDel="00050F5E">
                <w:rPr>
                  <w:rFonts w:ascii="標楷體" w:eastAsia="標楷體" w:hAnsi="標楷體"/>
                </w:rPr>
                <w:delText>說明</w:delText>
              </w:r>
            </w:del>
          </w:p>
        </w:tc>
        <w:tc>
          <w:tcPr>
            <w:tcW w:w="3105" w:type="dxa"/>
            <w:vMerge w:val="restart"/>
          </w:tcPr>
          <w:p w14:paraId="2EFC25E4" w14:textId="0425E085" w:rsidR="00105261" w:rsidRPr="00362205" w:rsidDel="00050F5E" w:rsidRDefault="00105261" w:rsidP="0026408A">
            <w:pPr>
              <w:rPr>
                <w:del w:id="1083" w:author="智誠 楊" w:date="2021-05-07T13:47:00Z"/>
                <w:rFonts w:ascii="標楷體" w:eastAsia="標楷體" w:hAnsi="標楷體"/>
              </w:rPr>
            </w:pPr>
            <w:del w:id="1084" w:author="智誠 楊" w:date="2021-05-07T13:47:00Z">
              <w:r w:rsidRPr="00362205" w:rsidDel="00050F5E">
                <w:rPr>
                  <w:rFonts w:ascii="標楷體" w:eastAsia="標楷體" w:hAnsi="標楷體"/>
                </w:rPr>
                <w:delText>處理邏輯及注意事項</w:delText>
              </w:r>
            </w:del>
          </w:p>
        </w:tc>
      </w:tr>
      <w:tr w:rsidR="00105261" w:rsidRPr="00362205" w:rsidDel="00050F5E" w14:paraId="71C62C97" w14:textId="1F0197F0" w:rsidTr="003E5347">
        <w:trPr>
          <w:trHeight w:val="244"/>
          <w:jc w:val="center"/>
          <w:del w:id="1085" w:author="智誠 楊" w:date="2021-05-07T13:47:00Z"/>
        </w:trPr>
        <w:tc>
          <w:tcPr>
            <w:tcW w:w="547" w:type="dxa"/>
            <w:vMerge/>
          </w:tcPr>
          <w:p w14:paraId="1AEC4081" w14:textId="24900B5D" w:rsidR="00105261" w:rsidRPr="00362205" w:rsidDel="00050F5E" w:rsidRDefault="00105261" w:rsidP="0026408A">
            <w:pPr>
              <w:rPr>
                <w:del w:id="1086" w:author="智誠 楊" w:date="2021-05-07T13:47:00Z"/>
                <w:rFonts w:ascii="標楷體" w:eastAsia="標楷體" w:hAnsi="標楷體"/>
              </w:rPr>
            </w:pPr>
          </w:p>
        </w:tc>
        <w:tc>
          <w:tcPr>
            <w:tcW w:w="1953" w:type="dxa"/>
            <w:vMerge/>
          </w:tcPr>
          <w:p w14:paraId="747356B9" w14:textId="4510A495" w:rsidR="00105261" w:rsidRPr="00362205" w:rsidDel="00050F5E" w:rsidRDefault="00105261" w:rsidP="0026408A">
            <w:pPr>
              <w:rPr>
                <w:del w:id="1087" w:author="智誠 楊" w:date="2021-05-07T13:47:00Z"/>
                <w:rFonts w:ascii="標楷體" w:eastAsia="標楷體" w:hAnsi="標楷體"/>
              </w:rPr>
            </w:pPr>
          </w:p>
        </w:tc>
        <w:tc>
          <w:tcPr>
            <w:tcW w:w="1416" w:type="dxa"/>
          </w:tcPr>
          <w:p w14:paraId="07D2EA73" w14:textId="11333D18" w:rsidR="00105261" w:rsidRPr="00362205" w:rsidDel="00050F5E" w:rsidRDefault="00105261" w:rsidP="0026408A">
            <w:pPr>
              <w:rPr>
                <w:del w:id="1088" w:author="智誠 楊" w:date="2021-05-07T13:47:00Z"/>
                <w:rFonts w:ascii="標楷體" w:eastAsia="標楷體" w:hAnsi="標楷體"/>
              </w:rPr>
            </w:pPr>
            <w:del w:id="1089" w:author="智誠 楊" w:date="2021-05-07T13:47:00Z">
              <w:r w:rsidDel="00050F5E">
                <w:rPr>
                  <w:rFonts w:eastAsia="標楷體" w:hint="eastAsia"/>
                </w:rPr>
                <w:delText>資料型態長度</w:delText>
              </w:r>
            </w:del>
          </w:p>
        </w:tc>
        <w:tc>
          <w:tcPr>
            <w:tcW w:w="1000" w:type="dxa"/>
          </w:tcPr>
          <w:p w14:paraId="4178FF57" w14:textId="338BD0D6" w:rsidR="00105261" w:rsidRPr="00362205" w:rsidDel="00050F5E" w:rsidRDefault="00105261" w:rsidP="0026408A">
            <w:pPr>
              <w:rPr>
                <w:del w:id="1090" w:author="智誠 楊" w:date="2021-05-07T13:47:00Z"/>
                <w:rFonts w:ascii="標楷體" w:eastAsia="標楷體" w:hAnsi="標楷體"/>
              </w:rPr>
            </w:pPr>
            <w:del w:id="1091" w:author="智誠 楊" w:date="2021-05-07T13:47:00Z">
              <w:r w:rsidRPr="00362205" w:rsidDel="00050F5E">
                <w:rPr>
                  <w:rFonts w:ascii="標楷體" w:eastAsia="標楷體" w:hAnsi="標楷體"/>
                </w:rPr>
                <w:delText>預設值</w:delText>
              </w:r>
            </w:del>
          </w:p>
        </w:tc>
        <w:tc>
          <w:tcPr>
            <w:tcW w:w="1158" w:type="dxa"/>
          </w:tcPr>
          <w:p w14:paraId="59E883F8" w14:textId="06A15552" w:rsidR="00105261" w:rsidRPr="00362205" w:rsidDel="00050F5E" w:rsidRDefault="00105261" w:rsidP="0026408A">
            <w:pPr>
              <w:rPr>
                <w:del w:id="1092" w:author="智誠 楊" w:date="2021-05-07T13:47:00Z"/>
                <w:rFonts w:ascii="標楷體" w:eastAsia="標楷體" w:hAnsi="標楷體"/>
              </w:rPr>
            </w:pPr>
            <w:del w:id="1093" w:author="智誠 楊" w:date="2021-05-07T13:47:00Z">
              <w:r w:rsidRPr="00362205" w:rsidDel="00050F5E">
                <w:rPr>
                  <w:rFonts w:ascii="標楷體" w:eastAsia="標楷體" w:hAnsi="標楷體"/>
                </w:rPr>
                <w:delText>選單內容</w:delText>
              </w:r>
            </w:del>
          </w:p>
        </w:tc>
        <w:tc>
          <w:tcPr>
            <w:tcW w:w="665" w:type="dxa"/>
          </w:tcPr>
          <w:p w14:paraId="481BB95A" w14:textId="668CCCB2" w:rsidR="00105261" w:rsidRPr="00362205" w:rsidDel="00050F5E" w:rsidRDefault="00105261" w:rsidP="0026408A">
            <w:pPr>
              <w:rPr>
                <w:del w:id="1094" w:author="智誠 楊" w:date="2021-05-07T13:47:00Z"/>
                <w:rFonts w:ascii="標楷體" w:eastAsia="標楷體" w:hAnsi="標楷體"/>
              </w:rPr>
            </w:pPr>
            <w:del w:id="1095" w:author="智誠 楊" w:date="2021-05-07T13:47:00Z">
              <w:r w:rsidRPr="00362205" w:rsidDel="00050F5E">
                <w:rPr>
                  <w:rFonts w:ascii="標楷體" w:eastAsia="標楷體" w:hAnsi="標楷體"/>
                </w:rPr>
                <w:delText>必填</w:delText>
              </w:r>
            </w:del>
          </w:p>
        </w:tc>
        <w:tc>
          <w:tcPr>
            <w:tcW w:w="576" w:type="dxa"/>
          </w:tcPr>
          <w:p w14:paraId="6AA29FFD" w14:textId="0747BE53" w:rsidR="00105261" w:rsidRPr="00362205" w:rsidDel="00050F5E" w:rsidRDefault="00105261" w:rsidP="0026408A">
            <w:pPr>
              <w:rPr>
                <w:del w:id="1096" w:author="智誠 楊" w:date="2021-05-07T13:47:00Z"/>
                <w:rFonts w:ascii="標楷體" w:eastAsia="標楷體" w:hAnsi="標楷體"/>
              </w:rPr>
            </w:pPr>
            <w:del w:id="1097" w:author="智誠 楊" w:date="2021-05-07T13:47:00Z">
              <w:r w:rsidRPr="00362205" w:rsidDel="00050F5E">
                <w:rPr>
                  <w:rFonts w:ascii="標楷體" w:eastAsia="標楷體" w:hAnsi="標楷體"/>
                </w:rPr>
                <w:delText>R/W</w:delText>
              </w:r>
            </w:del>
          </w:p>
        </w:tc>
        <w:tc>
          <w:tcPr>
            <w:tcW w:w="3105" w:type="dxa"/>
            <w:vMerge/>
          </w:tcPr>
          <w:p w14:paraId="7BE09522" w14:textId="665D292D" w:rsidR="00105261" w:rsidRPr="00362205" w:rsidDel="00050F5E" w:rsidRDefault="00105261" w:rsidP="0026408A">
            <w:pPr>
              <w:rPr>
                <w:del w:id="1098" w:author="智誠 楊" w:date="2021-05-07T13:47:00Z"/>
                <w:rFonts w:ascii="標楷體" w:eastAsia="標楷體" w:hAnsi="標楷體"/>
              </w:rPr>
            </w:pPr>
          </w:p>
        </w:tc>
      </w:tr>
      <w:tr w:rsidR="00B033D0" w:rsidRPr="00362205" w:rsidDel="00050F5E" w14:paraId="08604073" w14:textId="6D4D8334" w:rsidTr="003E5347">
        <w:trPr>
          <w:trHeight w:val="244"/>
          <w:jc w:val="center"/>
          <w:del w:id="1099" w:author="智誠 楊" w:date="2021-05-07T13:47:00Z"/>
        </w:trPr>
        <w:tc>
          <w:tcPr>
            <w:tcW w:w="547" w:type="dxa"/>
          </w:tcPr>
          <w:p w14:paraId="5AA984C8" w14:textId="666DF287" w:rsidR="00B033D0" w:rsidRPr="00362205" w:rsidDel="00050F5E" w:rsidRDefault="00B033D0" w:rsidP="00B033D0">
            <w:pPr>
              <w:rPr>
                <w:del w:id="1100" w:author="智誠 楊" w:date="2021-05-07T13:47:00Z"/>
                <w:rFonts w:ascii="標楷體" w:eastAsia="標楷體" w:hAnsi="標楷體"/>
              </w:rPr>
            </w:pPr>
            <w:del w:id="1101" w:author="智誠 楊" w:date="2021-05-07T13:47:00Z">
              <w:r w:rsidRPr="00362205" w:rsidDel="00050F5E">
                <w:rPr>
                  <w:rFonts w:ascii="標楷體" w:eastAsia="標楷體" w:hAnsi="標楷體" w:hint="eastAsia"/>
                </w:rPr>
                <w:delText>1.</w:delText>
              </w:r>
            </w:del>
          </w:p>
        </w:tc>
        <w:tc>
          <w:tcPr>
            <w:tcW w:w="1953" w:type="dxa"/>
          </w:tcPr>
          <w:p w14:paraId="3CDD308F" w14:textId="22FE05ED" w:rsidR="00B033D0" w:rsidDel="003E5347" w:rsidRDefault="00B033D0" w:rsidP="00B033D0">
            <w:pPr>
              <w:rPr>
                <w:ins w:id="1102" w:author="st1" w:date="2020-06-11T19:30:00Z"/>
                <w:del w:id="1103" w:author="智誠 楊" w:date="2021-04-07T21:34:00Z"/>
                <w:rFonts w:ascii="標楷體" w:eastAsia="標楷體" w:hAnsi="標楷體"/>
              </w:rPr>
            </w:pPr>
            <w:ins w:id="1104" w:author="st1" w:date="2020-06-11T19:30:00Z">
              <w:del w:id="1105" w:author="智誠 楊" w:date="2021-04-07T21:34:00Z">
                <w:r w:rsidRPr="00054BBF" w:rsidDel="003E5347">
                  <w:rPr>
                    <w:rFonts w:ascii="標楷體" w:eastAsia="標楷體" w:hAnsi="標楷體" w:hint="eastAsia"/>
                  </w:rPr>
                  <w:delText>洗錢樣態一</w:delText>
                </w:r>
              </w:del>
            </w:ins>
          </w:p>
          <w:p w14:paraId="3457C419" w14:textId="0636299F" w:rsidR="00B033D0" w:rsidRPr="00362205" w:rsidDel="00050F5E" w:rsidRDefault="00B033D0" w:rsidP="00B033D0">
            <w:pPr>
              <w:rPr>
                <w:del w:id="1106" w:author="智誠 楊" w:date="2021-05-07T13:47:00Z"/>
                <w:rFonts w:ascii="標楷體" w:eastAsia="標楷體" w:hAnsi="標楷體"/>
              </w:rPr>
            </w:pPr>
            <w:ins w:id="1107" w:author="st1" w:date="2020-06-11T19:30:00Z">
              <w:del w:id="1108" w:author="智誠 楊" w:date="2021-04-07T21:34:00Z">
                <w:r w:rsidRPr="00054BBF" w:rsidDel="003E5347">
                  <w:rPr>
                    <w:rFonts w:ascii="標楷體" w:eastAsia="標楷體" w:hAnsi="標楷體" w:hint="eastAsia"/>
                  </w:rPr>
                  <w:delText>金額合計超過</w:delText>
                </w:r>
              </w:del>
            </w:ins>
            <w:del w:id="1109" w:author="智誠 楊" w:date="2021-04-07T21:34:00Z">
              <w:r w:rsidRPr="00362205" w:rsidDel="003E5347">
                <w:rPr>
                  <w:rFonts w:ascii="標楷體" w:eastAsia="標楷體" w:hAnsi="標楷體" w:hint="eastAsia"/>
                </w:rPr>
                <w:delText>功能</w:delText>
              </w:r>
            </w:del>
          </w:p>
        </w:tc>
        <w:tc>
          <w:tcPr>
            <w:tcW w:w="1416" w:type="dxa"/>
          </w:tcPr>
          <w:p w14:paraId="260ACBF3" w14:textId="568F3913" w:rsidR="00B033D0" w:rsidRPr="00362205" w:rsidDel="00050F5E" w:rsidRDefault="00B033D0" w:rsidP="00B033D0">
            <w:pPr>
              <w:rPr>
                <w:del w:id="1110" w:author="智誠 楊" w:date="2021-05-07T13:47:00Z"/>
                <w:rFonts w:ascii="標楷體" w:eastAsia="標楷體" w:hAnsi="標楷體"/>
              </w:rPr>
            </w:pPr>
            <w:ins w:id="1111" w:author="st1" w:date="2020-06-11T19:30:00Z">
              <w:del w:id="1112" w:author="智誠 楊" w:date="2021-04-07T21:34:00Z">
                <w:r w:rsidDel="003E5347">
                  <w:rPr>
                    <w:rFonts w:ascii="標楷體" w:eastAsia="標楷體" w:hAnsi="標楷體" w:hint="eastAsia"/>
                  </w:rPr>
                  <w:delText>9(14)</w:delText>
                </w:r>
              </w:del>
            </w:ins>
            <w:del w:id="1113" w:author="智誠 楊" w:date="2021-04-07T21:34:00Z">
              <w:r w:rsidDel="003E5347">
                <w:rPr>
                  <w:rFonts w:ascii="標楷體" w:eastAsia="標楷體" w:hAnsi="標楷體"/>
                </w:rPr>
                <w:delText>9</w:delText>
              </w:r>
            </w:del>
          </w:p>
        </w:tc>
        <w:tc>
          <w:tcPr>
            <w:tcW w:w="1000" w:type="dxa"/>
          </w:tcPr>
          <w:p w14:paraId="073EED17" w14:textId="4F8D67E4" w:rsidR="00B033D0" w:rsidRPr="00362205" w:rsidDel="00050F5E" w:rsidRDefault="00B033D0" w:rsidP="00B033D0">
            <w:pPr>
              <w:rPr>
                <w:del w:id="1114" w:author="智誠 楊" w:date="2021-05-07T13:47:00Z"/>
                <w:rFonts w:ascii="標楷體" w:eastAsia="標楷體" w:hAnsi="標楷體"/>
              </w:rPr>
            </w:pPr>
          </w:p>
        </w:tc>
        <w:tc>
          <w:tcPr>
            <w:tcW w:w="1158" w:type="dxa"/>
          </w:tcPr>
          <w:p w14:paraId="141A4D98" w14:textId="7ED7756F" w:rsidR="00B033D0" w:rsidRPr="00362205" w:rsidDel="00050F5E" w:rsidRDefault="00B033D0" w:rsidP="00B033D0">
            <w:pPr>
              <w:rPr>
                <w:del w:id="1115" w:author="智誠 楊" w:date="2021-05-07T13:47:00Z"/>
                <w:rFonts w:ascii="標楷體" w:eastAsia="標楷體" w:hAnsi="標楷體"/>
              </w:rPr>
            </w:pPr>
            <w:del w:id="1116" w:author="智誠 楊" w:date="2021-04-07T21:34:00Z">
              <w:r w:rsidRPr="00362205" w:rsidDel="003E5347">
                <w:rPr>
                  <w:rFonts w:ascii="標楷體" w:eastAsia="標楷體" w:hAnsi="標楷體" w:hint="eastAsia"/>
                </w:rPr>
                <w:delText>下拉式選單</w:delText>
              </w:r>
            </w:del>
          </w:p>
        </w:tc>
        <w:tc>
          <w:tcPr>
            <w:tcW w:w="665" w:type="dxa"/>
          </w:tcPr>
          <w:p w14:paraId="501F8993" w14:textId="4D2F52CB" w:rsidR="00B033D0" w:rsidRPr="00362205" w:rsidDel="00050F5E" w:rsidRDefault="00B033D0" w:rsidP="00B033D0">
            <w:pPr>
              <w:rPr>
                <w:del w:id="1117" w:author="智誠 楊" w:date="2021-05-07T13:47:00Z"/>
                <w:rFonts w:ascii="標楷體" w:eastAsia="標楷體" w:hAnsi="標楷體"/>
              </w:rPr>
            </w:pPr>
            <w:ins w:id="1118" w:author="st1" w:date="2020-06-11T19:30:00Z">
              <w:del w:id="1119" w:author="智誠 楊" w:date="2021-04-07T21:34:00Z">
                <w:r w:rsidRPr="00362205" w:rsidDel="003E5347">
                  <w:rPr>
                    <w:rFonts w:ascii="標楷體" w:eastAsia="標楷體" w:hAnsi="標楷體" w:hint="eastAsia"/>
                  </w:rPr>
                  <w:delText>V</w:delText>
                </w:r>
              </w:del>
            </w:ins>
            <w:del w:id="1120" w:author="智誠 楊" w:date="2021-04-07T21:34:00Z">
              <w:r w:rsidRPr="00362205" w:rsidDel="003E5347">
                <w:rPr>
                  <w:rFonts w:ascii="標楷體" w:eastAsia="標楷體" w:hAnsi="標楷體" w:hint="eastAsia"/>
                </w:rPr>
                <w:delText>V</w:delText>
              </w:r>
            </w:del>
          </w:p>
        </w:tc>
        <w:tc>
          <w:tcPr>
            <w:tcW w:w="576" w:type="dxa"/>
          </w:tcPr>
          <w:p w14:paraId="64ED9F92" w14:textId="2B88016D" w:rsidR="00B033D0" w:rsidRPr="00362205" w:rsidDel="00050F5E" w:rsidRDefault="00B033D0" w:rsidP="00B033D0">
            <w:pPr>
              <w:rPr>
                <w:del w:id="1121" w:author="智誠 楊" w:date="2021-05-07T13:47:00Z"/>
                <w:rFonts w:ascii="標楷體" w:eastAsia="標楷體" w:hAnsi="標楷體"/>
              </w:rPr>
            </w:pPr>
          </w:p>
        </w:tc>
        <w:tc>
          <w:tcPr>
            <w:tcW w:w="3105" w:type="dxa"/>
          </w:tcPr>
          <w:p w14:paraId="0B0F95B5" w14:textId="1BAB779C" w:rsidR="00B033D0" w:rsidRPr="00362205" w:rsidDel="003E5347" w:rsidRDefault="00B033D0" w:rsidP="00B033D0">
            <w:pPr>
              <w:rPr>
                <w:del w:id="1122" w:author="智誠 楊" w:date="2021-04-07T21:34:00Z"/>
                <w:rFonts w:ascii="標楷體" w:eastAsia="標楷體" w:hAnsi="標楷體"/>
              </w:rPr>
            </w:pPr>
            <w:ins w:id="1123" w:author="st1" w:date="2020-06-11T19:30:00Z">
              <w:del w:id="1124" w:author="智誠 楊" w:date="2021-04-07T21:34:00Z">
                <w:r w:rsidRPr="006E3B5B" w:rsidDel="003E5347">
                  <w:rPr>
                    <w:rFonts w:ascii="標楷體" w:eastAsia="標楷體" w:hAnsi="標楷體" w:hint="eastAsia"/>
                  </w:rPr>
                  <w:delText>必須輸入</w:delText>
                </w:r>
              </w:del>
            </w:ins>
            <w:del w:id="1125" w:author="智誠 楊" w:date="2021-04-07T21:34:00Z">
              <w:r w:rsidDel="003E5347">
                <w:rPr>
                  <w:rFonts w:ascii="標楷體" w:eastAsia="標楷體" w:hAnsi="標楷體" w:hint="eastAsia"/>
                </w:rPr>
                <w:delText>必須輸入</w:delText>
              </w:r>
            </w:del>
          </w:p>
          <w:p w14:paraId="6FEF0948" w14:textId="0E56A7A8" w:rsidR="00B033D0" w:rsidRPr="00362205" w:rsidDel="003E5347" w:rsidRDefault="00B033D0" w:rsidP="00B033D0">
            <w:pPr>
              <w:rPr>
                <w:del w:id="1126" w:author="智誠 楊" w:date="2021-04-07T21:34:00Z"/>
                <w:rFonts w:ascii="標楷體" w:eastAsia="標楷體" w:hAnsi="標楷體"/>
              </w:rPr>
            </w:pPr>
            <w:del w:id="1127" w:author="智誠 楊" w:date="2021-04-07T21:34:00Z">
              <w:r w:rsidRPr="00362205" w:rsidDel="003E5347">
                <w:rPr>
                  <w:rFonts w:ascii="標楷體" w:eastAsia="標楷體" w:hAnsi="標楷體" w:hint="eastAsia"/>
                </w:rPr>
                <w:delText>1: 新增</w:delText>
              </w:r>
            </w:del>
          </w:p>
          <w:p w14:paraId="404408C4" w14:textId="3BE000FA" w:rsidR="00B033D0" w:rsidRPr="00362205" w:rsidDel="003E5347" w:rsidRDefault="00B033D0" w:rsidP="00B033D0">
            <w:pPr>
              <w:rPr>
                <w:del w:id="1128" w:author="智誠 楊" w:date="2021-04-07T21:34:00Z"/>
                <w:rFonts w:ascii="標楷體" w:eastAsia="標楷體" w:hAnsi="標楷體"/>
              </w:rPr>
            </w:pPr>
            <w:del w:id="1129" w:author="智誠 楊" w:date="2021-04-07T21:34:00Z">
              <w:r w:rsidRPr="00362205" w:rsidDel="003E5347">
                <w:rPr>
                  <w:rFonts w:ascii="標楷體" w:eastAsia="標楷體" w:hAnsi="標楷體" w:hint="eastAsia"/>
                </w:rPr>
                <w:delText>2</w:delText>
              </w:r>
              <w:r w:rsidRPr="00362205" w:rsidDel="003E5347">
                <w:rPr>
                  <w:rFonts w:ascii="標楷體" w:eastAsia="標楷體" w:hAnsi="標楷體"/>
                </w:rPr>
                <w:delText>:</w:delText>
              </w:r>
              <w:r w:rsidRPr="00362205" w:rsidDel="003E5347">
                <w:rPr>
                  <w:rFonts w:ascii="標楷體" w:eastAsia="標楷體" w:hAnsi="標楷體" w:hint="eastAsia"/>
                </w:rPr>
                <w:delText xml:space="preserve"> 修改</w:delText>
              </w:r>
            </w:del>
          </w:p>
          <w:p w14:paraId="0D11198E" w14:textId="5ED960C0" w:rsidR="00B033D0" w:rsidRPr="00362205" w:rsidDel="003E5347" w:rsidRDefault="00B033D0" w:rsidP="00B033D0">
            <w:pPr>
              <w:rPr>
                <w:del w:id="1130" w:author="智誠 楊" w:date="2021-04-07T21:34:00Z"/>
                <w:rFonts w:ascii="標楷體" w:eastAsia="標楷體" w:hAnsi="標楷體"/>
              </w:rPr>
            </w:pPr>
            <w:del w:id="1131" w:author="智誠 楊" w:date="2021-04-07T21:34:00Z">
              <w:r w:rsidRPr="00362205" w:rsidDel="003E5347">
                <w:rPr>
                  <w:rFonts w:ascii="標楷體" w:eastAsia="標楷體" w:hAnsi="標楷體" w:hint="eastAsia"/>
                </w:rPr>
                <w:delText>4: 刪除</w:delText>
              </w:r>
            </w:del>
          </w:p>
          <w:p w14:paraId="640E0199" w14:textId="1C185A50" w:rsidR="00B033D0" w:rsidRPr="00362205" w:rsidDel="00050F5E" w:rsidRDefault="00B033D0" w:rsidP="00B033D0">
            <w:pPr>
              <w:rPr>
                <w:del w:id="1132" w:author="智誠 楊" w:date="2021-05-07T13:47:00Z"/>
                <w:rFonts w:ascii="標楷體" w:eastAsia="標楷體" w:hAnsi="標楷體"/>
              </w:rPr>
            </w:pPr>
            <w:del w:id="1133" w:author="智誠 楊" w:date="2021-04-07T21:34:00Z">
              <w:r w:rsidRPr="00362205" w:rsidDel="003E5347">
                <w:rPr>
                  <w:rFonts w:ascii="標楷體" w:eastAsia="標楷體" w:hAnsi="標楷體" w:hint="eastAsia"/>
                </w:rPr>
                <w:delText>5: 查詢</w:delText>
              </w:r>
            </w:del>
          </w:p>
        </w:tc>
      </w:tr>
      <w:tr w:rsidR="003E5347" w:rsidRPr="00362205" w:rsidDel="00050F5E" w14:paraId="65BABAA2" w14:textId="6840428B" w:rsidTr="003E5347">
        <w:trPr>
          <w:trHeight w:val="291"/>
          <w:jc w:val="center"/>
          <w:del w:id="1134" w:author="智誠 楊" w:date="2021-05-07T13:47:00Z"/>
        </w:trPr>
        <w:tc>
          <w:tcPr>
            <w:tcW w:w="547" w:type="dxa"/>
          </w:tcPr>
          <w:p w14:paraId="6F952489" w14:textId="503925B4" w:rsidR="003E5347" w:rsidRPr="00362205" w:rsidDel="00050F5E" w:rsidRDefault="003E5347" w:rsidP="003E5347">
            <w:pPr>
              <w:rPr>
                <w:del w:id="1135" w:author="智誠 楊" w:date="2021-05-07T13:47:00Z"/>
                <w:rFonts w:ascii="標楷體" w:eastAsia="標楷體" w:hAnsi="標楷體"/>
              </w:rPr>
            </w:pPr>
            <w:del w:id="1136" w:author="智誠 楊" w:date="2021-05-07T13:47:00Z">
              <w:r w:rsidRPr="00362205" w:rsidDel="00050F5E">
                <w:rPr>
                  <w:rFonts w:ascii="標楷體" w:eastAsia="標楷體" w:hAnsi="標楷體" w:hint="eastAsia"/>
                </w:rPr>
                <w:delText>2</w:delText>
              </w:r>
            </w:del>
          </w:p>
        </w:tc>
        <w:tc>
          <w:tcPr>
            <w:tcW w:w="1953" w:type="dxa"/>
          </w:tcPr>
          <w:p w14:paraId="64EAED00" w14:textId="2BE2E807" w:rsidR="003E5347" w:rsidDel="003E5347" w:rsidRDefault="003E5347" w:rsidP="003E5347">
            <w:pPr>
              <w:rPr>
                <w:ins w:id="1137" w:author="st1" w:date="2020-06-11T19:30:00Z"/>
                <w:del w:id="1138" w:author="智誠 楊" w:date="2021-04-07T21:34:00Z"/>
                <w:rFonts w:ascii="標楷體" w:eastAsia="標楷體" w:hAnsi="標楷體"/>
              </w:rPr>
            </w:pPr>
            <w:ins w:id="1139" w:author="st1" w:date="2020-06-11T19:30:00Z">
              <w:del w:id="1140" w:author="智誠 楊" w:date="2021-04-07T21:34:00Z">
                <w:r w:rsidRPr="00054BBF" w:rsidDel="003E5347">
                  <w:rPr>
                    <w:rFonts w:ascii="標楷體" w:eastAsia="標楷體" w:hAnsi="標楷體" w:hint="eastAsia"/>
                  </w:rPr>
                  <w:delText>洗錢樣態二</w:delText>
                </w:r>
              </w:del>
            </w:ins>
          </w:p>
          <w:p w14:paraId="47A794C7" w14:textId="05EC14E9" w:rsidR="003E5347" w:rsidDel="003E5347" w:rsidRDefault="003E5347" w:rsidP="003E5347">
            <w:pPr>
              <w:rPr>
                <w:del w:id="1141" w:author="智誠 楊" w:date="2021-04-07T21:34:00Z"/>
                <w:rFonts w:ascii="標楷體" w:eastAsia="標楷體" w:hAnsi="標楷體"/>
              </w:rPr>
            </w:pPr>
            <w:ins w:id="1142" w:author="st1" w:date="2020-06-11T19:30:00Z">
              <w:del w:id="1143" w:author="智誠 楊" w:date="2021-04-07T21:34:00Z">
                <w:r w:rsidRPr="00054BBF" w:rsidDel="003E5347">
                  <w:rPr>
                    <w:rFonts w:ascii="標楷體" w:eastAsia="標楷體" w:hAnsi="標楷體" w:hint="eastAsia"/>
                  </w:rPr>
                  <w:delText>次數</w:delText>
                </w:r>
              </w:del>
            </w:ins>
            <w:del w:id="1144" w:author="智誠 楊" w:date="2021-04-07T21:34:00Z">
              <w:r w:rsidRPr="00054BBF" w:rsidDel="003E5347">
                <w:rPr>
                  <w:rFonts w:ascii="標楷體" w:eastAsia="標楷體" w:hAnsi="標楷體" w:hint="eastAsia"/>
                </w:rPr>
                <w:delText>洗錢樣態一</w:delText>
              </w:r>
            </w:del>
          </w:p>
          <w:p w14:paraId="03037DA0" w14:textId="3AEC1A60" w:rsidR="003E5347" w:rsidRPr="00362205" w:rsidDel="00050F5E" w:rsidRDefault="003E5347" w:rsidP="003E5347">
            <w:pPr>
              <w:rPr>
                <w:del w:id="1145" w:author="智誠 楊" w:date="2021-05-07T13:47:00Z"/>
                <w:rFonts w:ascii="標楷體" w:eastAsia="標楷體" w:hAnsi="標楷體"/>
              </w:rPr>
            </w:pPr>
            <w:del w:id="1146" w:author="智誠 楊" w:date="2021-04-07T21:34:00Z">
              <w:r w:rsidRPr="00054BBF" w:rsidDel="003E5347">
                <w:rPr>
                  <w:rFonts w:ascii="標楷體" w:eastAsia="標楷體" w:hAnsi="標楷體" w:hint="eastAsia"/>
                </w:rPr>
                <w:delText>金額合計超過</w:delText>
              </w:r>
            </w:del>
          </w:p>
        </w:tc>
        <w:tc>
          <w:tcPr>
            <w:tcW w:w="1416" w:type="dxa"/>
          </w:tcPr>
          <w:p w14:paraId="37F702BF" w14:textId="7930E102" w:rsidR="003E5347" w:rsidRPr="00362205" w:rsidDel="00050F5E" w:rsidRDefault="003E5347" w:rsidP="003E5347">
            <w:pPr>
              <w:rPr>
                <w:del w:id="1147" w:author="智誠 楊" w:date="2021-05-07T13:47:00Z"/>
                <w:rFonts w:ascii="標楷體" w:eastAsia="標楷體" w:hAnsi="標楷體"/>
              </w:rPr>
            </w:pPr>
            <w:ins w:id="1148" w:author="st1" w:date="2020-06-11T19:30:00Z">
              <w:del w:id="1149" w:author="智誠 楊" w:date="2021-04-07T21:34:00Z">
                <w:r w:rsidDel="003E5347">
                  <w:rPr>
                    <w:rFonts w:ascii="標楷體" w:eastAsia="標楷體" w:hAnsi="標楷體"/>
                  </w:rPr>
                  <w:delText>9999</w:delText>
                </w:r>
              </w:del>
            </w:ins>
            <w:del w:id="1150" w:author="智誠 楊" w:date="2021-04-07T21:34:00Z">
              <w:r w:rsidDel="003E5347">
                <w:rPr>
                  <w:rFonts w:ascii="標楷體" w:eastAsia="標楷體" w:hAnsi="標楷體" w:hint="eastAsia"/>
                </w:rPr>
                <w:delText>9(14)</w:delText>
              </w:r>
            </w:del>
          </w:p>
        </w:tc>
        <w:tc>
          <w:tcPr>
            <w:tcW w:w="1000" w:type="dxa"/>
          </w:tcPr>
          <w:p w14:paraId="1A3125E5" w14:textId="63350D60" w:rsidR="003E5347" w:rsidRPr="00362205" w:rsidDel="00050F5E" w:rsidRDefault="003E5347" w:rsidP="003E5347">
            <w:pPr>
              <w:rPr>
                <w:del w:id="1151" w:author="智誠 楊" w:date="2021-05-07T13:47:00Z"/>
                <w:rFonts w:ascii="標楷體" w:eastAsia="標楷體" w:hAnsi="標楷體"/>
              </w:rPr>
            </w:pPr>
          </w:p>
        </w:tc>
        <w:tc>
          <w:tcPr>
            <w:tcW w:w="1158" w:type="dxa"/>
          </w:tcPr>
          <w:p w14:paraId="6A8777C3" w14:textId="054EFB43" w:rsidR="003E5347" w:rsidRPr="00362205" w:rsidDel="00050F5E" w:rsidRDefault="003E5347" w:rsidP="003E5347">
            <w:pPr>
              <w:rPr>
                <w:del w:id="1152" w:author="智誠 楊" w:date="2021-05-07T13:47:00Z"/>
                <w:rFonts w:ascii="標楷體" w:eastAsia="標楷體" w:hAnsi="標楷體"/>
              </w:rPr>
            </w:pPr>
          </w:p>
        </w:tc>
        <w:tc>
          <w:tcPr>
            <w:tcW w:w="665" w:type="dxa"/>
          </w:tcPr>
          <w:p w14:paraId="6A0A6F2B" w14:textId="131F3078" w:rsidR="003E5347" w:rsidRPr="00362205" w:rsidDel="00050F5E" w:rsidRDefault="003E5347" w:rsidP="003E5347">
            <w:pPr>
              <w:rPr>
                <w:del w:id="1153" w:author="智誠 楊" w:date="2021-05-07T13:47:00Z"/>
                <w:rFonts w:ascii="標楷體" w:eastAsia="標楷體" w:hAnsi="標楷體"/>
              </w:rPr>
            </w:pPr>
            <w:ins w:id="1154" w:author="st1" w:date="2020-06-11T19:30:00Z">
              <w:del w:id="1155" w:author="智誠 楊" w:date="2021-04-07T21:34:00Z">
                <w:r w:rsidRPr="00362205" w:rsidDel="003E5347">
                  <w:rPr>
                    <w:rFonts w:ascii="標楷體" w:eastAsia="標楷體" w:hAnsi="標楷體" w:hint="eastAsia"/>
                  </w:rPr>
                  <w:delText>V</w:delText>
                </w:r>
              </w:del>
            </w:ins>
            <w:del w:id="1156" w:author="智誠 楊" w:date="2021-04-07T21:34:00Z">
              <w:r w:rsidRPr="00362205" w:rsidDel="003E5347">
                <w:rPr>
                  <w:rFonts w:ascii="標楷體" w:eastAsia="標楷體" w:hAnsi="標楷體" w:hint="eastAsia"/>
                </w:rPr>
                <w:delText>V</w:delText>
              </w:r>
            </w:del>
          </w:p>
        </w:tc>
        <w:tc>
          <w:tcPr>
            <w:tcW w:w="576" w:type="dxa"/>
          </w:tcPr>
          <w:p w14:paraId="2D57C413" w14:textId="2E932F2E" w:rsidR="003E5347" w:rsidRPr="00362205" w:rsidDel="00050F5E" w:rsidRDefault="003E5347" w:rsidP="003E5347">
            <w:pPr>
              <w:rPr>
                <w:del w:id="1157" w:author="智誠 楊" w:date="2021-05-07T13:47:00Z"/>
                <w:rFonts w:ascii="標楷體" w:eastAsia="標楷體" w:hAnsi="標楷體"/>
              </w:rPr>
            </w:pPr>
          </w:p>
        </w:tc>
        <w:tc>
          <w:tcPr>
            <w:tcW w:w="3105" w:type="dxa"/>
          </w:tcPr>
          <w:p w14:paraId="1B09E59F" w14:textId="2AD92A80" w:rsidR="003E5347" w:rsidRPr="006E3B5B" w:rsidDel="00050F5E" w:rsidRDefault="003E5347" w:rsidP="003E5347">
            <w:pPr>
              <w:rPr>
                <w:del w:id="1158" w:author="智誠 楊" w:date="2021-05-07T13:47:00Z"/>
                <w:rFonts w:ascii="標楷體" w:eastAsia="標楷體" w:hAnsi="標楷體"/>
              </w:rPr>
            </w:pPr>
            <w:ins w:id="1159" w:author="st1" w:date="2020-06-11T19:30:00Z">
              <w:del w:id="1160" w:author="智誠 楊" w:date="2021-04-07T21:34:00Z">
                <w:r w:rsidRPr="002730D8" w:rsidDel="003E5347">
                  <w:rPr>
                    <w:rFonts w:ascii="標楷體" w:eastAsia="標楷體" w:hAnsi="標楷體" w:hint="eastAsia"/>
                  </w:rPr>
                  <w:delText>必須輸入</w:delText>
                </w:r>
              </w:del>
            </w:ins>
            <w:del w:id="1161" w:author="智誠 楊" w:date="2021-04-07T21:34:00Z">
              <w:r w:rsidRPr="006E3B5B" w:rsidDel="003E5347">
                <w:rPr>
                  <w:rFonts w:ascii="標楷體" w:eastAsia="標楷體" w:hAnsi="標楷體" w:hint="eastAsia"/>
                </w:rPr>
                <w:delText>新增、修改時必須輸入,其他自動顯示不必輸入</w:delText>
              </w:r>
            </w:del>
          </w:p>
        </w:tc>
      </w:tr>
      <w:tr w:rsidR="003E5347" w:rsidRPr="00362205" w:rsidDel="00050F5E" w14:paraId="35465A43" w14:textId="00BA5661" w:rsidTr="003E5347">
        <w:trPr>
          <w:trHeight w:val="291"/>
          <w:jc w:val="center"/>
          <w:del w:id="1162" w:author="智誠 楊" w:date="2021-05-07T13:47:00Z"/>
        </w:trPr>
        <w:tc>
          <w:tcPr>
            <w:tcW w:w="547" w:type="dxa"/>
          </w:tcPr>
          <w:p w14:paraId="4796C9B2" w14:textId="047F218F" w:rsidR="003E5347" w:rsidRPr="00362205" w:rsidDel="00050F5E" w:rsidRDefault="003E5347" w:rsidP="003E5347">
            <w:pPr>
              <w:rPr>
                <w:del w:id="1163" w:author="智誠 楊" w:date="2021-05-07T13:47:00Z"/>
                <w:rFonts w:ascii="標楷體" w:eastAsia="標楷體" w:hAnsi="標楷體"/>
              </w:rPr>
            </w:pPr>
            <w:del w:id="1164" w:author="智誠 楊" w:date="2021-05-07T13:47:00Z">
              <w:r w:rsidRPr="00362205" w:rsidDel="00050F5E">
                <w:rPr>
                  <w:rFonts w:ascii="標楷體" w:eastAsia="標楷體" w:hAnsi="標楷體" w:hint="eastAsia"/>
                </w:rPr>
                <w:delText>3</w:delText>
              </w:r>
            </w:del>
          </w:p>
        </w:tc>
        <w:tc>
          <w:tcPr>
            <w:tcW w:w="1953" w:type="dxa"/>
          </w:tcPr>
          <w:p w14:paraId="7C3E3B55" w14:textId="07C2825A" w:rsidR="003E5347" w:rsidDel="003E5347" w:rsidRDefault="003E5347" w:rsidP="003E5347">
            <w:pPr>
              <w:rPr>
                <w:ins w:id="1165" w:author="st1" w:date="2020-06-11T19:30:00Z"/>
                <w:del w:id="1166" w:author="智誠 楊" w:date="2021-04-07T21:34:00Z"/>
                <w:rFonts w:ascii="標楷體" w:eastAsia="標楷體" w:hAnsi="標楷體"/>
              </w:rPr>
            </w:pPr>
            <w:ins w:id="1167" w:author="st1" w:date="2020-06-11T19:30:00Z">
              <w:del w:id="1168" w:author="智誠 楊" w:date="2021-04-07T21:34:00Z">
                <w:r w:rsidRPr="00054BBF" w:rsidDel="003E5347">
                  <w:rPr>
                    <w:rFonts w:ascii="標楷體" w:eastAsia="標楷體" w:hAnsi="標楷體" w:hint="eastAsia"/>
                  </w:rPr>
                  <w:delText>洗錢樣態二</w:delText>
                </w:r>
              </w:del>
            </w:ins>
          </w:p>
          <w:p w14:paraId="7EC47A44" w14:textId="6D12F515" w:rsidR="003E5347" w:rsidDel="003E5347" w:rsidRDefault="003E5347" w:rsidP="003E5347">
            <w:pPr>
              <w:rPr>
                <w:del w:id="1169" w:author="智誠 楊" w:date="2021-04-07T21:34:00Z"/>
                <w:rFonts w:ascii="標楷體" w:eastAsia="標楷體" w:hAnsi="標楷體"/>
              </w:rPr>
            </w:pPr>
            <w:ins w:id="1170" w:author="st1" w:date="2020-06-11T19:30:00Z">
              <w:del w:id="1171" w:author="智誠 楊" w:date="2021-04-07T21:34:00Z">
                <w:r w:rsidRPr="00054BBF" w:rsidDel="003E5347">
                  <w:rPr>
                    <w:rFonts w:ascii="標楷體" w:eastAsia="標楷體" w:hAnsi="標楷體" w:hint="eastAsia"/>
                  </w:rPr>
                  <w:lastRenderedPageBreak/>
                  <w:delText>單筆起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ins>
            <w:del w:id="1172" w:author="智誠 楊" w:date="2021-04-07T21:34:00Z">
              <w:r w:rsidRPr="00054BBF" w:rsidDel="003E5347">
                <w:rPr>
                  <w:rFonts w:ascii="標楷體" w:eastAsia="標楷體" w:hAnsi="標楷體" w:hint="eastAsia"/>
                </w:rPr>
                <w:delText>洗錢樣態二</w:delText>
              </w:r>
            </w:del>
          </w:p>
          <w:p w14:paraId="52938347" w14:textId="4C0F7D47" w:rsidR="003E5347" w:rsidRPr="00362205" w:rsidDel="00050F5E" w:rsidRDefault="003E5347" w:rsidP="003E5347">
            <w:pPr>
              <w:rPr>
                <w:del w:id="1173" w:author="智誠 楊" w:date="2021-05-07T13:47:00Z"/>
                <w:rFonts w:ascii="標楷體" w:eastAsia="標楷體" w:hAnsi="標楷體"/>
              </w:rPr>
            </w:pPr>
            <w:del w:id="1174" w:author="智誠 楊" w:date="2021-04-07T21:34:00Z">
              <w:r w:rsidRPr="00054BBF" w:rsidDel="003E5347">
                <w:rPr>
                  <w:rFonts w:ascii="標楷體" w:eastAsia="標楷體" w:hAnsi="標楷體" w:hint="eastAsia"/>
                </w:rPr>
                <w:delText>次數</w:delText>
              </w:r>
            </w:del>
          </w:p>
        </w:tc>
        <w:tc>
          <w:tcPr>
            <w:tcW w:w="1416" w:type="dxa"/>
          </w:tcPr>
          <w:p w14:paraId="00202F50" w14:textId="38B4922A" w:rsidR="003E5347" w:rsidRPr="00362205" w:rsidDel="00050F5E" w:rsidRDefault="003E5347" w:rsidP="003E5347">
            <w:pPr>
              <w:rPr>
                <w:del w:id="1175" w:author="智誠 楊" w:date="2021-05-07T13:47:00Z"/>
                <w:rFonts w:ascii="標楷體" w:eastAsia="標楷體" w:hAnsi="標楷體"/>
              </w:rPr>
            </w:pPr>
            <w:ins w:id="1176" w:author="st1" w:date="2020-06-11T19:30:00Z">
              <w:del w:id="1177" w:author="智誠 楊" w:date="2021-04-07T21:34:00Z">
                <w:r w:rsidDel="003E5347">
                  <w:rPr>
                    <w:rFonts w:ascii="標楷體" w:eastAsia="標楷體" w:hAnsi="標楷體" w:hint="eastAsia"/>
                  </w:rPr>
                  <w:lastRenderedPageBreak/>
                  <w:delText>9(14)</w:delText>
                </w:r>
              </w:del>
            </w:ins>
            <w:del w:id="1178" w:author="智誠 楊" w:date="2021-04-07T21:34:00Z">
              <w:r w:rsidDel="003E5347">
                <w:rPr>
                  <w:rFonts w:ascii="標楷體" w:eastAsia="標楷體" w:hAnsi="標楷體"/>
                </w:rPr>
                <w:delText>9999</w:delText>
              </w:r>
            </w:del>
          </w:p>
        </w:tc>
        <w:tc>
          <w:tcPr>
            <w:tcW w:w="1000" w:type="dxa"/>
          </w:tcPr>
          <w:p w14:paraId="6DC3AE7B" w14:textId="025837B8" w:rsidR="003E5347" w:rsidRPr="00362205" w:rsidDel="00050F5E" w:rsidRDefault="003E5347" w:rsidP="003E5347">
            <w:pPr>
              <w:rPr>
                <w:del w:id="1179" w:author="智誠 楊" w:date="2021-05-07T13:47:00Z"/>
                <w:rFonts w:ascii="標楷體" w:eastAsia="標楷體" w:hAnsi="標楷體"/>
              </w:rPr>
            </w:pPr>
          </w:p>
        </w:tc>
        <w:tc>
          <w:tcPr>
            <w:tcW w:w="1158" w:type="dxa"/>
          </w:tcPr>
          <w:p w14:paraId="07099B27" w14:textId="0D5E34E3" w:rsidR="003E5347" w:rsidRPr="00362205" w:rsidDel="00050F5E" w:rsidRDefault="003E5347" w:rsidP="003E5347">
            <w:pPr>
              <w:rPr>
                <w:del w:id="1180" w:author="智誠 楊" w:date="2021-05-07T13:47:00Z"/>
                <w:rFonts w:ascii="標楷體" w:eastAsia="標楷體" w:hAnsi="標楷體"/>
              </w:rPr>
            </w:pPr>
          </w:p>
        </w:tc>
        <w:tc>
          <w:tcPr>
            <w:tcW w:w="665" w:type="dxa"/>
          </w:tcPr>
          <w:p w14:paraId="1691C96A" w14:textId="3F94CD69" w:rsidR="003E5347" w:rsidRPr="00362205" w:rsidDel="00050F5E" w:rsidRDefault="003E5347" w:rsidP="003E5347">
            <w:pPr>
              <w:rPr>
                <w:del w:id="1181" w:author="智誠 楊" w:date="2021-05-07T13:47:00Z"/>
                <w:rFonts w:ascii="標楷體" w:eastAsia="標楷體" w:hAnsi="標楷體"/>
              </w:rPr>
            </w:pPr>
            <w:ins w:id="1182" w:author="st1" w:date="2020-06-11T19:30:00Z">
              <w:del w:id="1183" w:author="智誠 楊" w:date="2021-04-07T21:34:00Z">
                <w:r w:rsidRPr="00362205" w:rsidDel="003E5347">
                  <w:rPr>
                    <w:rFonts w:ascii="標楷體" w:eastAsia="標楷體" w:hAnsi="標楷體" w:hint="eastAsia"/>
                  </w:rPr>
                  <w:delText>V</w:delText>
                </w:r>
              </w:del>
            </w:ins>
            <w:del w:id="1184" w:author="智誠 楊" w:date="2021-04-07T21:34:00Z">
              <w:r w:rsidRPr="00362205" w:rsidDel="003E5347">
                <w:rPr>
                  <w:rFonts w:ascii="標楷體" w:eastAsia="標楷體" w:hAnsi="標楷體" w:hint="eastAsia"/>
                </w:rPr>
                <w:delText>V</w:delText>
              </w:r>
            </w:del>
          </w:p>
        </w:tc>
        <w:tc>
          <w:tcPr>
            <w:tcW w:w="576" w:type="dxa"/>
          </w:tcPr>
          <w:p w14:paraId="71E89B5B" w14:textId="4A9908FD" w:rsidR="003E5347" w:rsidRPr="00362205" w:rsidDel="00050F5E" w:rsidRDefault="003E5347" w:rsidP="003E5347">
            <w:pPr>
              <w:rPr>
                <w:del w:id="1185" w:author="智誠 楊" w:date="2021-05-07T13:47:00Z"/>
                <w:rFonts w:ascii="標楷體" w:eastAsia="標楷體" w:hAnsi="標楷體"/>
              </w:rPr>
            </w:pPr>
          </w:p>
        </w:tc>
        <w:tc>
          <w:tcPr>
            <w:tcW w:w="3105" w:type="dxa"/>
          </w:tcPr>
          <w:p w14:paraId="039CE693" w14:textId="0C14457C" w:rsidR="003E5347" w:rsidRPr="006E3B5B" w:rsidDel="00050F5E" w:rsidRDefault="003E5347" w:rsidP="003E5347">
            <w:pPr>
              <w:rPr>
                <w:del w:id="1186" w:author="智誠 楊" w:date="2021-05-07T13:47:00Z"/>
                <w:rFonts w:ascii="標楷體" w:eastAsia="標楷體" w:hAnsi="標楷體"/>
              </w:rPr>
            </w:pPr>
            <w:ins w:id="1187" w:author="st1" w:date="2020-06-11T19:30:00Z">
              <w:del w:id="1188" w:author="智誠 楊" w:date="2021-04-07T21:34:00Z">
                <w:r w:rsidRPr="002730D8" w:rsidDel="003E5347">
                  <w:rPr>
                    <w:rFonts w:ascii="標楷體" w:eastAsia="標楷體" w:hAnsi="標楷體" w:hint="eastAsia"/>
                  </w:rPr>
                  <w:delText>必須輸入</w:delText>
                </w:r>
              </w:del>
            </w:ins>
            <w:del w:id="1189" w:author="智誠 楊" w:date="2021-04-07T21:34:00Z">
              <w:r w:rsidRPr="006E3B5B" w:rsidDel="003E5347">
                <w:rPr>
                  <w:rFonts w:ascii="標楷體" w:eastAsia="標楷體" w:hAnsi="標楷體" w:hint="eastAsia"/>
                </w:rPr>
                <w:delText>新增、修改時必須</w:delText>
              </w:r>
              <w:r w:rsidRPr="006E3B5B" w:rsidDel="003E5347">
                <w:rPr>
                  <w:rFonts w:ascii="標楷體" w:eastAsia="標楷體" w:hAnsi="標楷體" w:hint="eastAsia"/>
                </w:rPr>
                <w:lastRenderedPageBreak/>
                <w:delText>輸入,其他自動顯示不必輸入</w:delText>
              </w:r>
            </w:del>
          </w:p>
        </w:tc>
      </w:tr>
      <w:tr w:rsidR="003E5347" w:rsidRPr="00362205" w:rsidDel="00050F5E" w14:paraId="10C56B8D" w14:textId="42DBE077" w:rsidTr="003E5347">
        <w:trPr>
          <w:trHeight w:val="291"/>
          <w:jc w:val="center"/>
          <w:del w:id="1190" w:author="智誠 楊" w:date="2021-05-07T13:47:00Z"/>
        </w:trPr>
        <w:tc>
          <w:tcPr>
            <w:tcW w:w="547" w:type="dxa"/>
          </w:tcPr>
          <w:p w14:paraId="67019368" w14:textId="4DA965AD" w:rsidR="003E5347" w:rsidRPr="00362205" w:rsidDel="00050F5E" w:rsidRDefault="003E5347" w:rsidP="003E5347">
            <w:pPr>
              <w:rPr>
                <w:del w:id="1191" w:author="智誠 楊" w:date="2021-05-07T13:47:00Z"/>
                <w:rFonts w:ascii="標楷體" w:eastAsia="標楷體" w:hAnsi="標楷體"/>
              </w:rPr>
            </w:pPr>
            <w:del w:id="1192" w:author="智誠 楊" w:date="2021-05-07T13:47:00Z">
              <w:r w:rsidRPr="00362205" w:rsidDel="00050F5E">
                <w:rPr>
                  <w:rFonts w:ascii="標楷體" w:eastAsia="標楷體" w:hAnsi="標楷體" w:hint="eastAsia"/>
                </w:rPr>
                <w:lastRenderedPageBreak/>
                <w:delText>4</w:delText>
              </w:r>
            </w:del>
          </w:p>
        </w:tc>
        <w:tc>
          <w:tcPr>
            <w:tcW w:w="1953" w:type="dxa"/>
          </w:tcPr>
          <w:p w14:paraId="7CCE68FA" w14:textId="43180206" w:rsidR="003E5347" w:rsidDel="003E5347" w:rsidRDefault="003E5347" w:rsidP="003E5347">
            <w:pPr>
              <w:rPr>
                <w:ins w:id="1193" w:author="st1" w:date="2020-06-11T19:30:00Z"/>
                <w:del w:id="1194" w:author="智誠 楊" w:date="2021-04-07T21:34:00Z"/>
                <w:rFonts w:ascii="標楷體" w:eastAsia="標楷體" w:hAnsi="標楷體"/>
              </w:rPr>
            </w:pPr>
            <w:ins w:id="1195" w:author="st1" w:date="2020-06-11T19:30:00Z">
              <w:del w:id="1196" w:author="智誠 楊" w:date="2021-04-07T21:34:00Z">
                <w:r w:rsidRPr="00054BBF" w:rsidDel="003E5347">
                  <w:rPr>
                    <w:rFonts w:ascii="標楷體" w:eastAsia="標楷體" w:hAnsi="標楷體" w:hint="eastAsia"/>
                  </w:rPr>
                  <w:delText>洗錢樣態二</w:delText>
                </w:r>
              </w:del>
            </w:ins>
          </w:p>
          <w:p w14:paraId="4280D92B" w14:textId="466CE5C5" w:rsidR="003E5347" w:rsidDel="003E5347" w:rsidRDefault="003E5347" w:rsidP="003E5347">
            <w:pPr>
              <w:rPr>
                <w:del w:id="1197" w:author="智誠 楊" w:date="2021-04-07T21:34:00Z"/>
                <w:rFonts w:ascii="標楷體" w:eastAsia="標楷體" w:hAnsi="標楷體"/>
              </w:rPr>
            </w:pPr>
            <w:ins w:id="1198" w:author="st1" w:date="2020-06-11T19:30:00Z">
              <w:del w:id="1199" w:author="智誠 楊" w:date="2021-04-07T21:34:00Z">
                <w:r w:rsidRPr="00054BBF" w:rsidDel="003E5347">
                  <w:rPr>
                    <w:rFonts w:ascii="標楷體" w:eastAsia="標楷體" w:hAnsi="標楷體" w:hint="eastAsia"/>
                  </w:rPr>
                  <w:delText>單筆迄</w:delText>
                </w:r>
                <w:r w:rsidDel="003E5347">
                  <w:rPr>
                    <w:rFonts w:ascii="標楷體" w:eastAsia="標楷體" w:hAnsi="標楷體" w:hint="eastAsia"/>
                  </w:rPr>
                  <w:delText>止</w:delText>
                </w:r>
                <w:r w:rsidRPr="00054BBF" w:rsidDel="003E5347">
                  <w:rPr>
                    <w:rFonts w:ascii="標楷體" w:eastAsia="標楷體" w:hAnsi="標楷體" w:hint="eastAsia"/>
                  </w:rPr>
                  <w:delText>金額</w:delText>
                </w:r>
              </w:del>
            </w:ins>
            <w:del w:id="1200" w:author="智誠 楊" w:date="2021-04-07T21:34:00Z">
              <w:r w:rsidRPr="00054BBF" w:rsidDel="003E5347">
                <w:rPr>
                  <w:rFonts w:ascii="標楷體" w:eastAsia="標楷體" w:hAnsi="標楷體" w:hint="eastAsia"/>
                </w:rPr>
                <w:delText>洗錢樣態二</w:delText>
              </w:r>
            </w:del>
          </w:p>
          <w:p w14:paraId="64181F09" w14:textId="0B127BAC" w:rsidR="003E5347" w:rsidRPr="00362205" w:rsidDel="00050F5E" w:rsidRDefault="003E5347" w:rsidP="003E5347">
            <w:pPr>
              <w:rPr>
                <w:del w:id="1201" w:author="智誠 楊" w:date="2021-05-07T13:47:00Z"/>
                <w:rFonts w:ascii="標楷體" w:eastAsia="標楷體" w:hAnsi="標楷體"/>
              </w:rPr>
            </w:pPr>
            <w:del w:id="1202" w:author="智誠 楊" w:date="2021-04-07T21:34:00Z">
              <w:r w:rsidRPr="00054BBF" w:rsidDel="003E5347">
                <w:rPr>
                  <w:rFonts w:ascii="標楷體" w:eastAsia="標楷體" w:hAnsi="標楷體" w:hint="eastAsia"/>
                </w:rPr>
                <w:delText>單筆起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p>
        </w:tc>
        <w:tc>
          <w:tcPr>
            <w:tcW w:w="1416" w:type="dxa"/>
          </w:tcPr>
          <w:p w14:paraId="0C6B8300" w14:textId="49EBF19B" w:rsidR="003E5347" w:rsidRPr="00362205" w:rsidDel="00050F5E" w:rsidRDefault="003E5347" w:rsidP="003E5347">
            <w:pPr>
              <w:rPr>
                <w:del w:id="1203" w:author="智誠 楊" w:date="2021-05-07T13:47:00Z"/>
                <w:rFonts w:ascii="標楷體" w:eastAsia="標楷體" w:hAnsi="標楷體"/>
              </w:rPr>
            </w:pPr>
            <w:ins w:id="1204" w:author="st1" w:date="2020-06-11T19:30:00Z">
              <w:del w:id="1205" w:author="智誠 楊" w:date="2021-04-07T21:34:00Z">
                <w:r w:rsidDel="003E5347">
                  <w:rPr>
                    <w:rFonts w:ascii="標楷體" w:eastAsia="標楷體" w:hAnsi="標楷體" w:hint="eastAsia"/>
                  </w:rPr>
                  <w:delText>9(14)</w:delText>
                </w:r>
              </w:del>
            </w:ins>
            <w:del w:id="1206" w:author="智誠 楊" w:date="2021-04-07T21:34:00Z">
              <w:r w:rsidDel="003E5347">
                <w:rPr>
                  <w:rFonts w:ascii="標楷體" w:eastAsia="標楷體" w:hAnsi="標楷體" w:hint="eastAsia"/>
                </w:rPr>
                <w:delText>9(14)</w:delText>
              </w:r>
            </w:del>
          </w:p>
        </w:tc>
        <w:tc>
          <w:tcPr>
            <w:tcW w:w="1000" w:type="dxa"/>
          </w:tcPr>
          <w:p w14:paraId="138D4B9A" w14:textId="7BA0B36D" w:rsidR="003E5347" w:rsidRPr="00362205" w:rsidDel="00050F5E" w:rsidRDefault="003E5347" w:rsidP="003E5347">
            <w:pPr>
              <w:rPr>
                <w:del w:id="1207" w:author="智誠 楊" w:date="2021-05-07T13:47:00Z"/>
                <w:rFonts w:ascii="標楷體" w:eastAsia="標楷體" w:hAnsi="標楷體"/>
              </w:rPr>
            </w:pPr>
          </w:p>
        </w:tc>
        <w:tc>
          <w:tcPr>
            <w:tcW w:w="1158" w:type="dxa"/>
          </w:tcPr>
          <w:p w14:paraId="2E9A1A0E" w14:textId="5F1060EB" w:rsidR="003E5347" w:rsidRPr="00362205" w:rsidDel="00050F5E" w:rsidRDefault="003E5347" w:rsidP="003E5347">
            <w:pPr>
              <w:rPr>
                <w:del w:id="1208" w:author="智誠 楊" w:date="2021-05-07T13:47:00Z"/>
                <w:rFonts w:ascii="標楷體" w:eastAsia="標楷體" w:hAnsi="標楷體"/>
              </w:rPr>
            </w:pPr>
          </w:p>
        </w:tc>
        <w:tc>
          <w:tcPr>
            <w:tcW w:w="665" w:type="dxa"/>
          </w:tcPr>
          <w:p w14:paraId="68E64D05" w14:textId="7D4A428E" w:rsidR="003E5347" w:rsidRPr="00362205" w:rsidDel="00050F5E" w:rsidRDefault="003E5347" w:rsidP="003E5347">
            <w:pPr>
              <w:rPr>
                <w:del w:id="1209" w:author="智誠 楊" w:date="2021-05-07T13:47:00Z"/>
                <w:rFonts w:ascii="標楷體" w:eastAsia="標楷體" w:hAnsi="標楷體"/>
              </w:rPr>
            </w:pPr>
            <w:ins w:id="1210" w:author="st1" w:date="2020-06-11T19:30:00Z">
              <w:del w:id="1211" w:author="智誠 楊" w:date="2021-04-07T21:34:00Z">
                <w:r w:rsidRPr="00362205" w:rsidDel="003E5347">
                  <w:rPr>
                    <w:rFonts w:ascii="標楷體" w:eastAsia="標楷體" w:hAnsi="標楷體" w:hint="eastAsia"/>
                  </w:rPr>
                  <w:delText>V</w:delText>
                </w:r>
              </w:del>
            </w:ins>
            <w:del w:id="1212" w:author="智誠 楊" w:date="2021-04-07T21:34:00Z">
              <w:r w:rsidRPr="00362205" w:rsidDel="003E5347">
                <w:rPr>
                  <w:rFonts w:ascii="標楷體" w:eastAsia="標楷體" w:hAnsi="標楷體" w:hint="eastAsia"/>
                </w:rPr>
                <w:delText>V</w:delText>
              </w:r>
            </w:del>
          </w:p>
        </w:tc>
        <w:tc>
          <w:tcPr>
            <w:tcW w:w="576" w:type="dxa"/>
          </w:tcPr>
          <w:p w14:paraId="6625B306" w14:textId="24E8428A" w:rsidR="003E5347" w:rsidRPr="00362205" w:rsidDel="00050F5E" w:rsidRDefault="003E5347" w:rsidP="003E5347">
            <w:pPr>
              <w:rPr>
                <w:del w:id="1213" w:author="智誠 楊" w:date="2021-05-07T13:47:00Z"/>
                <w:rFonts w:ascii="標楷體" w:eastAsia="標楷體" w:hAnsi="標楷體"/>
              </w:rPr>
            </w:pPr>
          </w:p>
        </w:tc>
        <w:tc>
          <w:tcPr>
            <w:tcW w:w="3105" w:type="dxa"/>
          </w:tcPr>
          <w:p w14:paraId="4F51D0D5" w14:textId="1F3B5941" w:rsidR="003E5347" w:rsidRPr="00362205" w:rsidDel="00050F5E" w:rsidRDefault="003E5347" w:rsidP="003E5347">
            <w:pPr>
              <w:rPr>
                <w:del w:id="1214" w:author="智誠 楊" w:date="2021-05-07T13:47:00Z"/>
                <w:rFonts w:ascii="標楷體" w:eastAsia="標楷體" w:hAnsi="標楷體"/>
              </w:rPr>
            </w:pPr>
            <w:ins w:id="1215" w:author="st1" w:date="2020-06-11T19:30:00Z">
              <w:del w:id="1216" w:author="智誠 楊" w:date="2021-04-07T21:34:00Z">
                <w:r w:rsidRPr="002730D8" w:rsidDel="003E5347">
                  <w:rPr>
                    <w:rFonts w:ascii="標楷體" w:eastAsia="標楷體" w:hAnsi="標楷體" w:hint="eastAsia"/>
                  </w:rPr>
                  <w:delText>必須輸入</w:delText>
                </w:r>
              </w:del>
            </w:ins>
            <w:del w:id="1217" w:author="智誠 楊" w:date="2021-04-07T21:34:00Z">
              <w:r w:rsidRPr="006E3B5B" w:rsidDel="003E5347">
                <w:rPr>
                  <w:rFonts w:ascii="標楷體" w:eastAsia="標楷體" w:hAnsi="標楷體" w:hint="eastAsia"/>
                </w:rPr>
                <w:delText>新增、修改時必須輸入,其他自動顯示不必輸入</w:delText>
              </w:r>
            </w:del>
          </w:p>
        </w:tc>
      </w:tr>
      <w:tr w:rsidR="003E5347" w:rsidRPr="00362205" w:rsidDel="00050F5E" w14:paraId="6684B1A2" w14:textId="47EA5D29" w:rsidTr="003E5347">
        <w:trPr>
          <w:trHeight w:val="291"/>
          <w:jc w:val="center"/>
          <w:del w:id="1218" w:author="智誠 楊" w:date="2021-05-07T13:47:00Z"/>
        </w:trPr>
        <w:tc>
          <w:tcPr>
            <w:tcW w:w="547" w:type="dxa"/>
          </w:tcPr>
          <w:p w14:paraId="00BBB07B" w14:textId="749CA971" w:rsidR="003E5347" w:rsidRPr="00362205" w:rsidDel="00050F5E" w:rsidRDefault="003E5347" w:rsidP="003E5347">
            <w:pPr>
              <w:rPr>
                <w:del w:id="1219" w:author="智誠 楊" w:date="2021-05-07T13:47:00Z"/>
                <w:rFonts w:ascii="標楷體" w:eastAsia="標楷體" w:hAnsi="標楷體"/>
              </w:rPr>
            </w:pPr>
            <w:del w:id="1220" w:author="智誠 楊" w:date="2021-05-07T13:47:00Z">
              <w:r w:rsidDel="00050F5E">
                <w:rPr>
                  <w:rFonts w:ascii="標楷體" w:eastAsia="標楷體" w:hAnsi="標楷體" w:hint="eastAsia"/>
                </w:rPr>
                <w:delText>5</w:delText>
              </w:r>
            </w:del>
          </w:p>
        </w:tc>
        <w:tc>
          <w:tcPr>
            <w:tcW w:w="1953" w:type="dxa"/>
          </w:tcPr>
          <w:p w14:paraId="5D03F002" w14:textId="3EB746DC" w:rsidR="003E5347" w:rsidDel="003E5347" w:rsidRDefault="003E5347" w:rsidP="003E5347">
            <w:pPr>
              <w:rPr>
                <w:ins w:id="1221" w:author="st1" w:date="2020-06-11T19:30:00Z"/>
                <w:del w:id="1222" w:author="智誠 楊" w:date="2021-04-07T21:34:00Z"/>
                <w:rFonts w:ascii="標楷體" w:eastAsia="標楷體" w:hAnsi="標楷體"/>
              </w:rPr>
            </w:pPr>
            <w:ins w:id="1223" w:author="st1" w:date="2020-06-11T19:30:00Z">
              <w:del w:id="1224" w:author="智誠 楊" w:date="2021-04-07T21:34:00Z">
                <w:r w:rsidRPr="00AE1ED1" w:rsidDel="003E5347">
                  <w:rPr>
                    <w:rFonts w:ascii="標楷體" w:eastAsia="標楷體" w:hAnsi="標楷體" w:hint="eastAsia"/>
                  </w:rPr>
                  <w:delText>洗錢樣態三</w:delText>
                </w:r>
              </w:del>
            </w:ins>
          </w:p>
          <w:p w14:paraId="3B6E1143" w14:textId="5CC6548A" w:rsidR="003E5347" w:rsidDel="003E5347" w:rsidRDefault="003E5347" w:rsidP="003E5347">
            <w:pPr>
              <w:rPr>
                <w:del w:id="1225" w:author="智誠 楊" w:date="2021-04-07T21:34:00Z"/>
                <w:rFonts w:ascii="標楷體" w:eastAsia="標楷體" w:hAnsi="標楷體"/>
              </w:rPr>
            </w:pPr>
            <w:ins w:id="1226" w:author="st1" w:date="2020-06-11T19:30:00Z">
              <w:del w:id="1227" w:author="智誠 楊" w:date="2021-04-07T21:34:00Z">
                <w:r w:rsidRPr="00AE1ED1" w:rsidDel="003E5347">
                  <w:rPr>
                    <w:rFonts w:ascii="標楷體" w:eastAsia="標楷體" w:hAnsi="標楷體" w:hint="eastAsia"/>
                  </w:rPr>
                  <w:delText>金額超過</w:delText>
                </w:r>
              </w:del>
            </w:ins>
            <w:del w:id="1228" w:author="智誠 楊" w:date="2021-04-07T21:34:00Z">
              <w:r w:rsidRPr="00054BBF" w:rsidDel="003E5347">
                <w:rPr>
                  <w:rFonts w:ascii="標楷體" w:eastAsia="標楷體" w:hAnsi="標楷體" w:hint="eastAsia"/>
                </w:rPr>
                <w:delText>洗錢樣態二</w:delText>
              </w:r>
            </w:del>
          </w:p>
          <w:p w14:paraId="08990220" w14:textId="18264B3A" w:rsidR="003E5347" w:rsidRPr="00362205" w:rsidDel="00050F5E" w:rsidRDefault="003E5347" w:rsidP="003E5347">
            <w:pPr>
              <w:rPr>
                <w:del w:id="1229" w:author="智誠 楊" w:date="2021-05-07T13:47:00Z"/>
                <w:rFonts w:ascii="標楷體" w:eastAsia="標楷體" w:hAnsi="標楷體"/>
              </w:rPr>
            </w:pPr>
            <w:del w:id="1230" w:author="智誠 楊" w:date="2021-04-07T21:34:00Z">
              <w:r w:rsidRPr="00054BBF" w:rsidDel="003E5347">
                <w:rPr>
                  <w:rFonts w:ascii="標楷體" w:eastAsia="標楷體" w:hAnsi="標楷體" w:hint="eastAsia"/>
                </w:rPr>
                <w:delText>單筆迄</w:delText>
              </w:r>
              <w:r w:rsidDel="003E5347">
                <w:rPr>
                  <w:rFonts w:ascii="標楷體" w:eastAsia="標楷體" w:hAnsi="標楷體" w:hint="eastAsia"/>
                </w:rPr>
                <w:delText>止</w:delText>
              </w:r>
              <w:r w:rsidRPr="00054BBF" w:rsidDel="003E5347">
                <w:rPr>
                  <w:rFonts w:ascii="標楷體" w:eastAsia="標楷體" w:hAnsi="標楷體" w:hint="eastAsia"/>
                </w:rPr>
                <w:delText>金額</w:delText>
              </w:r>
            </w:del>
          </w:p>
        </w:tc>
        <w:tc>
          <w:tcPr>
            <w:tcW w:w="1416" w:type="dxa"/>
          </w:tcPr>
          <w:p w14:paraId="70F328D7" w14:textId="5281DD40" w:rsidR="003E5347" w:rsidRPr="00362205" w:rsidDel="00050F5E" w:rsidRDefault="003E5347" w:rsidP="003E5347">
            <w:pPr>
              <w:rPr>
                <w:del w:id="1231" w:author="智誠 楊" w:date="2021-05-07T13:47:00Z"/>
                <w:rFonts w:ascii="標楷體" w:eastAsia="標楷體" w:hAnsi="標楷體"/>
              </w:rPr>
            </w:pPr>
            <w:ins w:id="1232" w:author="st1" w:date="2020-06-11T19:30:00Z">
              <w:del w:id="1233" w:author="智誠 楊" w:date="2021-04-07T21:34:00Z">
                <w:r w:rsidDel="003E5347">
                  <w:rPr>
                    <w:rFonts w:ascii="標楷體" w:eastAsia="標楷體" w:hAnsi="標楷體" w:hint="eastAsia"/>
                  </w:rPr>
                  <w:delText>9(14)</w:delText>
                </w:r>
              </w:del>
            </w:ins>
            <w:del w:id="1234" w:author="智誠 楊" w:date="2021-04-07T21:34:00Z">
              <w:r w:rsidDel="003E5347">
                <w:rPr>
                  <w:rFonts w:ascii="標楷體" w:eastAsia="標楷體" w:hAnsi="標楷體" w:hint="eastAsia"/>
                </w:rPr>
                <w:delText>9(14)</w:delText>
              </w:r>
            </w:del>
          </w:p>
        </w:tc>
        <w:tc>
          <w:tcPr>
            <w:tcW w:w="1000" w:type="dxa"/>
          </w:tcPr>
          <w:p w14:paraId="3B72A82E" w14:textId="5B11C16E" w:rsidR="003E5347" w:rsidRPr="00362205" w:rsidDel="00050F5E" w:rsidRDefault="003E5347" w:rsidP="003E5347">
            <w:pPr>
              <w:rPr>
                <w:del w:id="1235" w:author="智誠 楊" w:date="2021-05-07T13:47:00Z"/>
                <w:rFonts w:ascii="標楷體" w:eastAsia="標楷體" w:hAnsi="標楷體"/>
              </w:rPr>
            </w:pPr>
          </w:p>
        </w:tc>
        <w:tc>
          <w:tcPr>
            <w:tcW w:w="1158" w:type="dxa"/>
          </w:tcPr>
          <w:p w14:paraId="38AAD217" w14:textId="5336895A" w:rsidR="003E5347" w:rsidRPr="00362205" w:rsidDel="00050F5E" w:rsidRDefault="003E5347" w:rsidP="003E5347">
            <w:pPr>
              <w:rPr>
                <w:del w:id="1236" w:author="智誠 楊" w:date="2021-05-07T13:47:00Z"/>
                <w:rFonts w:ascii="標楷體" w:eastAsia="標楷體" w:hAnsi="標楷體"/>
              </w:rPr>
            </w:pPr>
          </w:p>
        </w:tc>
        <w:tc>
          <w:tcPr>
            <w:tcW w:w="665" w:type="dxa"/>
          </w:tcPr>
          <w:p w14:paraId="0C4A8CFB" w14:textId="2F1389EC" w:rsidR="003E5347" w:rsidRPr="00362205" w:rsidDel="00050F5E" w:rsidRDefault="003E5347" w:rsidP="003E5347">
            <w:pPr>
              <w:rPr>
                <w:del w:id="1237" w:author="智誠 楊" w:date="2021-05-07T13:47:00Z"/>
                <w:rFonts w:ascii="標楷體" w:eastAsia="標楷體" w:hAnsi="標楷體"/>
              </w:rPr>
            </w:pPr>
            <w:ins w:id="1238" w:author="st1" w:date="2020-06-11T19:30:00Z">
              <w:del w:id="1239" w:author="智誠 楊" w:date="2021-04-07T21:34:00Z">
                <w:r w:rsidRPr="00362205" w:rsidDel="003E5347">
                  <w:rPr>
                    <w:rFonts w:ascii="標楷體" w:eastAsia="標楷體" w:hAnsi="標楷體" w:hint="eastAsia"/>
                  </w:rPr>
                  <w:delText>V</w:delText>
                </w:r>
              </w:del>
            </w:ins>
            <w:del w:id="1240" w:author="智誠 楊" w:date="2021-04-07T21:34:00Z">
              <w:r w:rsidRPr="00362205" w:rsidDel="003E5347">
                <w:rPr>
                  <w:rFonts w:ascii="標楷體" w:eastAsia="標楷體" w:hAnsi="標楷體" w:hint="eastAsia"/>
                </w:rPr>
                <w:delText>V</w:delText>
              </w:r>
            </w:del>
          </w:p>
        </w:tc>
        <w:tc>
          <w:tcPr>
            <w:tcW w:w="576" w:type="dxa"/>
          </w:tcPr>
          <w:p w14:paraId="230F3DBF" w14:textId="1B9EEECA" w:rsidR="003E5347" w:rsidRPr="00362205" w:rsidDel="00050F5E" w:rsidRDefault="003E5347" w:rsidP="003E5347">
            <w:pPr>
              <w:rPr>
                <w:del w:id="1241" w:author="智誠 楊" w:date="2021-05-07T13:47:00Z"/>
                <w:rFonts w:ascii="標楷體" w:eastAsia="標楷體" w:hAnsi="標楷體"/>
              </w:rPr>
            </w:pPr>
          </w:p>
        </w:tc>
        <w:tc>
          <w:tcPr>
            <w:tcW w:w="3105" w:type="dxa"/>
          </w:tcPr>
          <w:p w14:paraId="1AC08395" w14:textId="74324768" w:rsidR="003E5347" w:rsidRPr="00362205" w:rsidDel="00050F5E" w:rsidRDefault="003E5347" w:rsidP="003E5347">
            <w:pPr>
              <w:rPr>
                <w:del w:id="1242" w:author="智誠 楊" w:date="2021-05-07T13:47:00Z"/>
                <w:rFonts w:ascii="標楷體" w:eastAsia="標楷體" w:hAnsi="標楷體"/>
              </w:rPr>
            </w:pPr>
            <w:ins w:id="1243" w:author="st1" w:date="2020-06-11T19:30:00Z">
              <w:del w:id="1244" w:author="智誠 楊" w:date="2021-04-07T21:34:00Z">
                <w:r w:rsidRPr="002730D8" w:rsidDel="003E5347">
                  <w:rPr>
                    <w:rFonts w:ascii="標楷體" w:eastAsia="標楷體" w:hAnsi="標楷體" w:hint="eastAsia"/>
                  </w:rPr>
                  <w:delText>必須輸入</w:delText>
                </w:r>
              </w:del>
            </w:ins>
            <w:del w:id="1245" w:author="智誠 楊" w:date="2021-04-07T21:34:00Z">
              <w:r w:rsidRPr="006E3B5B" w:rsidDel="003E5347">
                <w:rPr>
                  <w:rFonts w:ascii="標楷體" w:eastAsia="標楷體" w:hAnsi="標楷體" w:hint="eastAsia"/>
                </w:rPr>
                <w:delText>新增、修改時必須輸入,其他自動顯示不必輸入</w:delText>
              </w:r>
              <w:r w:rsidRPr="00B938BB" w:rsidDel="003E5347">
                <w:rPr>
                  <w:rFonts w:ascii="標楷體" w:eastAsia="標楷體" w:hAnsi="標楷體" w:hint="eastAsia"/>
                </w:rPr>
                <w:delText>，必須大於等</w:delText>
              </w:r>
              <w:r w:rsidDel="003E5347">
                <w:rPr>
                  <w:rFonts w:ascii="標楷體" w:eastAsia="標楷體" w:hAnsi="標楷體" w:hint="eastAsia"/>
                </w:rPr>
                <w:delText>於</w:delText>
              </w:r>
              <w:r w:rsidRPr="00B938BB" w:rsidDel="003E5347">
                <w:rPr>
                  <w:rFonts w:ascii="標楷體" w:eastAsia="標楷體" w:hAnsi="標楷體" w:hint="eastAsia"/>
                </w:rPr>
                <w:delText>單</w:delText>
              </w:r>
              <w:r w:rsidRPr="00054BBF" w:rsidDel="003E5347">
                <w:rPr>
                  <w:rFonts w:ascii="標楷體" w:eastAsia="標楷體" w:hAnsi="標楷體" w:hint="eastAsia"/>
                </w:rPr>
                <w:delText>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p>
        </w:tc>
      </w:tr>
      <w:tr w:rsidR="003E5347" w:rsidRPr="00362205" w:rsidDel="00050F5E" w14:paraId="061C9CC2" w14:textId="37680ED0" w:rsidTr="003E5347">
        <w:trPr>
          <w:trHeight w:val="291"/>
          <w:jc w:val="center"/>
          <w:del w:id="1246" w:author="智誠 楊" w:date="2021-05-07T13:47:00Z"/>
        </w:trPr>
        <w:tc>
          <w:tcPr>
            <w:tcW w:w="547" w:type="dxa"/>
          </w:tcPr>
          <w:p w14:paraId="0B9F9123" w14:textId="2671A650" w:rsidR="003E5347" w:rsidDel="00050F5E" w:rsidRDefault="003E5347" w:rsidP="003E5347">
            <w:pPr>
              <w:rPr>
                <w:del w:id="1247" w:author="智誠 楊" w:date="2021-05-07T13:47:00Z"/>
                <w:rFonts w:ascii="標楷體" w:eastAsia="標楷體" w:hAnsi="標楷體"/>
              </w:rPr>
            </w:pPr>
            <w:del w:id="1248" w:author="智誠 楊" w:date="2021-05-07T13:47:00Z">
              <w:r w:rsidDel="00050F5E">
                <w:rPr>
                  <w:rFonts w:ascii="標楷體" w:eastAsia="標楷體" w:hAnsi="標楷體" w:hint="eastAsia"/>
                </w:rPr>
                <w:delText>6</w:delText>
              </w:r>
            </w:del>
          </w:p>
        </w:tc>
        <w:tc>
          <w:tcPr>
            <w:tcW w:w="1953" w:type="dxa"/>
          </w:tcPr>
          <w:p w14:paraId="038F93CE" w14:textId="0F27F89E" w:rsidR="003E5347" w:rsidDel="00761095" w:rsidRDefault="003E5347" w:rsidP="003E5347">
            <w:pPr>
              <w:rPr>
                <w:del w:id="1249" w:author="智誠 楊" w:date="2021-04-07T21:34:00Z"/>
                <w:rFonts w:ascii="標楷體" w:eastAsia="標楷體" w:hAnsi="標楷體"/>
              </w:rPr>
            </w:pPr>
            <w:del w:id="1250" w:author="智誠 楊" w:date="2021-04-07T21:34:00Z">
              <w:r w:rsidRPr="00AE1ED1" w:rsidDel="00761095">
                <w:rPr>
                  <w:rFonts w:ascii="標楷體" w:eastAsia="標楷體" w:hAnsi="標楷體" w:hint="eastAsia"/>
                </w:rPr>
                <w:delText>洗錢樣態三</w:delText>
              </w:r>
            </w:del>
          </w:p>
          <w:p w14:paraId="36260022" w14:textId="0B797A14" w:rsidR="003E5347" w:rsidRPr="00362205" w:rsidDel="00050F5E" w:rsidRDefault="003E5347" w:rsidP="003E5347">
            <w:pPr>
              <w:rPr>
                <w:del w:id="1251" w:author="智誠 楊" w:date="2021-05-07T13:47:00Z"/>
                <w:rFonts w:ascii="標楷體" w:eastAsia="標楷體" w:hAnsi="標楷體"/>
              </w:rPr>
            </w:pPr>
            <w:del w:id="1252" w:author="智誠 楊" w:date="2021-04-07T21:34:00Z">
              <w:r w:rsidRPr="00AE1ED1" w:rsidDel="00761095">
                <w:rPr>
                  <w:rFonts w:ascii="標楷體" w:eastAsia="標楷體" w:hAnsi="標楷體" w:hint="eastAsia"/>
                </w:rPr>
                <w:delText>金額</w:delText>
              </w:r>
              <w:r w:rsidRPr="00054BBF" w:rsidDel="00761095">
                <w:rPr>
                  <w:rFonts w:ascii="標楷體" w:eastAsia="標楷體" w:hAnsi="標楷體" w:hint="eastAsia"/>
                </w:rPr>
                <w:delText>合計</w:delText>
              </w:r>
              <w:r w:rsidRPr="00AE1ED1" w:rsidDel="00761095">
                <w:rPr>
                  <w:rFonts w:ascii="標楷體" w:eastAsia="標楷體" w:hAnsi="標楷體" w:hint="eastAsia"/>
                </w:rPr>
                <w:delText>超過</w:delText>
              </w:r>
            </w:del>
          </w:p>
        </w:tc>
        <w:tc>
          <w:tcPr>
            <w:tcW w:w="1416" w:type="dxa"/>
          </w:tcPr>
          <w:p w14:paraId="6ADFD7F7" w14:textId="79F872FF" w:rsidR="003E5347" w:rsidRPr="00362205" w:rsidDel="00050F5E" w:rsidRDefault="003E5347" w:rsidP="003E5347">
            <w:pPr>
              <w:rPr>
                <w:del w:id="1253" w:author="智誠 楊" w:date="2021-05-07T13:47:00Z"/>
                <w:rFonts w:ascii="標楷體" w:eastAsia="標楷體" w:hAnsi="標楷體"/>
              </w:rPr>
            </w:pPr>
            <w:del w:id="1254" w:author="智誠 楊" w:date="2021-04-07T21:34:00Z">
              <w:r w:rsidDel="00761095">
                <w:rPr>
                  <w:rFonts w:ascii="標楷體" w:eastAsia="標楷體" w:hAnsi="標楷體" w:hint="eastAsia"/>
                </w:rPr>
                <w:delText>9(14)</w:delText>
              </w:r>
            </w:del>
          </w:p>
        </w:tc>
        <w:tc>
          <w:tcPr>
            <w:tcW w:w="1000" w:type="dxa"/>
          </w:tcPr>
          <w:p w14:paraId="286D00BD" w14:textId="4B609B38" w:rsidR="003E5347" w:rsidRPr="00362205" w:rsidDel="00050F5E" w:rsidRDefault="003E5347" w:rsidP="003E5347">
            <w:pPr>
              <w:rPr>
                <w:del w:id="1255" w:author="智誠 楊" w:date="2021-05-07T13:47:00Z"/>
                <w:rFonts w:ascii="標楷體" w:eastAsia="標楷體" w:hAnsi="標楷體"/>
              </w:rPr>
            </w:pPr>
          </w:p>
        </w:tc>
        <w:tc>
          <w:tcPr>
            <w:tcW w:w="1158" w:type="dxa"/>
          </w:tcPr>
          <w:p w14:paraId="78C21C9C" w14:textId="542F937A" w:rsidR="003E5347" w:rsidRPr="00362205" w:rsidDel="00050F5E" w:rsidRDefault="003E5347" w:rsidP="003E5347">
            <w:pPr>
              <w:rPr>
                <w:del w:id="1256" w:author="智誠 楊" w:date="2021-05-07T13:47:00Z"/>
                <w:rFonts w:ascii="標楷體" w:eastAsia="標楷體" w:hAnsi="標楷體"/>
              </w:rPr>
            </w:pPr>
          </w:p>
        </w:tc>
        <w:tc>
          <w:tcPr>
            <w:tcW w:w="665" w:type="dxa"/>
          </w:tcPr>
          <w:p w14:paraId="49D09797" w14:textId="7A91D897" w:rsidR="003E5347" w:rsidRPr="00362205" w:rsidDel="00050F5E" w:rsidRDefault="003E5347" w:rsidP="003E5347">
            <w:pPr>
              <w:rPr>
                <w:del w:id="1257" w:author="智誠 楊" w:date="2021-05-07T13:47:00Z"/>
                <w:rFonts w:ascii="標楷體" w:eastAsia="標楷體" w:hAnsi="標楷體"/>
              </w:rPr>
            </w:pPr>
            <w:del w:id="1258" w:author="智誠 楊" w:date="2021-04-07T21:34:00Z">
              <w:r w:rsidRPr="00362205" w:rsidDel="00761095">
                <w:rPr>
                  <w:rFonts w:ascii="標楷體" w:eastAsia="標楷體" w:hAnsi="標楷體" w:hint="eastAsia"/>
                </w:rPr>
                <w:delText>V</w:delText>
              </w:r>
            </w:del>
          </w:p>
        </w:tc>
        <w:tc>
          <w:tcPr>
            <w:tcW w:w="576" w:type="dxa"/>
          </w:tcPr>
          <w:p w14:paraId="62544CB4" w14:textId="482F068D" w:rsidR="003E5347" w:rsidRPr="00362205" w:rsidDel="00050F5E" w:rsidRDefault="003E5347" w:rsidP="003E5347">
            <w:pPr>
              <w:rPr>
                <w:del w:id="1259" w:author="智誠 楊" w:date="2021-05-07T13:47:00Z"/>
                <w:rFonts w:ascii="標楷體" w:eastAsia="標楷體" w:hAnsi="標楷體"/>
              </w:rPr>
            </w:pPr>
          </w:p>
        </w:tc>
        <w:tc>
          <w:tcPr>
            <w:tcW w:w="3105" w:type="dxa"/>
          </w:tcPr>
          <w:p w14:paraId="570F6EDB" w14:textId="5F9021A8" w:rsidR="003E5347" w:rsidRPr="006E3B5B" w:rsidDel="00050F5E" w:rsidRDefault="003E5347" w:rsidP="003E5347">
            <w:pPr>
              <w:rPr>
                <w:del w:id="1260" w:author="智誠 楊" w:date="2021-05-07T13:47:00Z"/>
                <w:rFonts w:ascii="標楷體" w:eastAsia="標楷體" w:hAnsi="標楷體"/>
              </w:rPr>
            </w:pPr>
            <w:del w:id="1261" w:author="智誠 楊" w:date="2021-04-07T21:34:00Z">
              <w:r w:rsidRPr="006E3B5B" w:rsidDel="00761095">
                <w:rPr>
                  <w:rFonts w:ascii="標楷體" w:eastAsia="標楷體" w:hAnsi="標楷體" w:hint="eastAsia"/>
                </w:rPr>
                <w:delText>新增、修改時必須輸入,其他自動顯示不必輸入</w:delText>
              </w:r>
            </w:del>
          </w:p>
        </w:tc>
      </w:tr>
    </w:tbl>
    <w:p w14:paraId="12B65FBF" w14:textId="2E0D00CE" w:rsidR="00C95828" w:rsidDel="00050F5E" w:rsidRDefault="00C95828">
      <w:pPr>
        <w:pStyle w:val="a"/>
        <w:numPr>
          <w:ilvl w:val="0"/>
          <w:numId w:val="1"/>
        </w:numPr>
        <w:rPr>
          <w:del w:id="1262" w:author="智誠 楊" w:date="2021-05-07T13:47:00Z"/>
        </w:rPr>
        <w:pPrChange w:id="1263" w:author="智誠 楊" w:date="2021-05-07T11:55:00Z">
          <w:pPr>
            <w:pStyle w:val="a"/>
            <w:numPr>
              <w:numId w:val="0"/>
            </w:numPr>
            <w:tabs>
              <w:tab w:val="clear" w:pos="1134"/>
            </w:tabs>
            <w:ind w:left="0" w:firstLine="0"/>
          </w:pPr>
        </w:pPrChange>
      </w:pPr>
    </w:p>
    <w:p w14:paraId="7983EEBC" w14:textId="43E49E00" w:rsidR="00105261" w:rsidDel="00050F5E" w:rsidRDefault="00105261" w:rsidP="00105261">
      <w:pPr>
        <w:tabs>
          <w:tab w:val="left" w:pos="788"/>
        </w:tabs>
        <w:rPr>
          <w:del w:id="1264" w:author="智誠 楊" w:date="2021-05-07T13:47:00Z"/>
          <w:rFonts w:ascii="標楷體" w:eastAsia="標楷體" w:hAnsi="標楷體"/>
        </w:rPr>
      </w:pPr>
    </w:p>
    <w:p w14:paraId="556AA605" w14:textId="77777777" w:rsidR="00C95828" w:rsidRPr="00362205" w:rsidRDefault="00C95828" w:rsidP="00C95828">
      <w:pPr>
        <w:rPr>
          <w:rFonts w:ascii="標楷體" w:eastAsia="標楷體" w:hAnsi="標楷體"/>
        </w:rPr>
      </w:pPr>
      <w:r>
        <w:rPr>
          <w:rFonts w:ascii="標楷體" w:eastAsia="標楷體" w:hAnsi="標楷體"/>
        </w:rPr>
        <w:br w:type="page"/>
      </w:r>
    </w:p>
    <w:p w14:paraId="1F80A10B" w14:textId="7331C608" w:rsidR="00773540" w:rsidRPr="006F2D5C" w:rsidRDefault="00773540">
      <w:pPr>
        <w:pStyle w:val="3"/>
        <w:numPr>
          <w:ilvl w:val="2"/>
          <w:numId w:val="126"/>
        </w:numPr>
        <w:rPr>
          <w:moveTo w:id="1265" w:author="智誠 楊" w:date="2021-05-07T13:51:00Z"/>
          <w:rFonts w:ascii="標楷體" w:hAnsi="標楷體"/>
          <w:szCs w:val="32"/>
        </w:rPr>
        <w:pPrChange w:id="1266" w:author="阿毛" w:date="2021-06-07T13:47:00Z">
          <w:pPr>
            <w:pStyle w:val="3"/>
            <w:numPr>
              <w:ilvl w:val="2"/>
              <w:numId w:val="1"/>
            </w:numPr>
            <w:ind w:left="1247" w:hanging="680"/>
          </w:pPr>
        </w:pPrChange>
      </w:pPr>
      <w:moveToRangeStart w:id="1267" w:author="智誠 楊" w:date="2021-05-07T13:51:00Z" w:name="move71287905"/>
      <w:moveTo w:id="1268" w:author="智誠 楊" w:date="2021-05-07T13:51:00Z">
        <w:r>
          <w:rPr>
            <w:rFonts w:ascii="標楷體" w:hAnsi="標楷體" w:hint="eastAsia"/>
          </w:rPr>
          <w:lastRenderedPageBreak/>
          <w:t>L8921</w:t>
        </w:r>
        <w:r>
          <w:rPr>
            <w:rFonts w:ascii="標楷體" w:hAnsi="標楷體" w:cs="新細明體" w:hint="eastAsia"/>
            <w:kern w:val="0"/>
            <w:szCs w:val="32"/>
            <w:lang w:val="zh-TW"/>
          </w:rPr>
          <w:t>疑似洗錢樣態檢核查詢</w:t>
        </w:r>
      </w:moveTo>
      <w:ins w:id="1269" w:author="智誠 楊" w:date="2021-05-08T18:57:00Z">
        <w:r w:rsidR="00AF50F7">
          <w:rPr>
            <w:rFonts w:ascii="標楷體" w:hAnsi="標楷體" w:cs="新細明體" w:hint="eastAsia"/>
            <w:kern w:val="0"/>
            <w:szCs w:val="32"/>
            <w:lang w:val="zh-TW"/>
          </w:rPr>
          <w:t>***</w:t>
        </w:r>
      </w:ins>
    </w:p>
    <w:p w14:paraId="776FF43E" w14:textId="424275B4" w:rsidR="00C95828" w:rsidRPr="006F2D5C" w:rsidDel="00FF29D6" w:rsidRDefault="00C95828">
      <w:pPr>
        <w:pStyle w:val="a"/>
        <w:numPr>
          <w:ilvl w:val="0"/>
          <w:numId w:val="0"/>
        </w:numPr>
        <w:rPr>
          <w:del w:id="1270" w:author="智誠 楊" w:date="2021-05-07T13:53:00Z"/>
          <w:moveFrom w:id="1271" w:author="智誠 楊" w:date="2021-05-07T13:51:00Z"/>
        </w:rPr>
        <w:pPrChange w:id="1272" w:author="智誠 楊" w:date="2021-05-07T17:20:00Z">
          <w:pPr>
            <w:pStyle w:val="3"/>
            <w:numPr>
              <w:ilvl w:val="2"/>
              <w:numId w:val="1"/>
            </w:numPr>
            <w:ind w:left="1247" w:hanging="680"/>
          </w:pPr>
        </w:pPrChange>
      </w:pPr>
      <w:moveFromRangeStart w:id="1273" w:author="智誠 楊" w:date="2021-05-07T13:51:00Z" w:name="move71287905"/>
      <w:moveToRangeEnd w:id="1267"/>
      <w:moveFrom w:id="1274" w:author="智誠 楊" w:date="2021-05-07T13:51:00Z">
        <w:r w:rsidDel="00773540">
          <w:rPr>
            <w:rFonts w:hint="eastAsia"/>
          </w:rPr>
          <w:t>L8921</w:t>
        </w:r>
        <w:r w:rsidDel="00773540">
          <w:rPr>
            <w:rFonts w:hint="eastAsia"/>
            <w:lang w:val="zh-TW"/>
          </w:rPr>
          <w:t>疑似洗錢樣態檢核查</w:t>
        </w:r>
        <w:del w:id="1275" w:author="智誠 楊" w:date="2021-05-07T13:53:00Z">
          <w:r w:rsidDel="00FF29D6">
            <w:rPr>
              <w:rFonts w:hint="eastAsia"/>
              <w:lang w:val="zh-TW"/>
            </w:rPr>
            <w:delText>詢</w:delText>
          </w:r>
        </w:del>
      </w:moveFrom>
    </w:p>
    <w:moveFromRangeEnd w:id="1273"/>
    <w:p w14:paraId="1CF9D3FB" w14:textId="7DF990C8" w:rsidR="00C95828" w:rsidRPr="006F2D5C" w:rsidRDefault="00C95828">
      <w:pPr>
        <w:pStyle w:val="a"/>
        <w:numPr>
          <w:ilvl w:val="0"/>
          <w:numId w:val="0"/>
        </w:numPr>
        <w:pPrChange w:id="1276" w:author="智誠 楊" w:date="2021-05-07T17:20:00Z">
          <w:pPr>
            <w:pStyle w:val="a"/>
          </w:pPr>
        </w:pPrChange>
      </w:pPr>
      <w:del w:id="1277" w:author="智誠 楊" w:date="2021-05-07T13:52:00Z">
        <w:r w:rsidRPr="006F2D5C" w:rsidDel="00FF29D6">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6F2D5C" w:rsidDel="00FF29D6" w14:paraId="43F95439" w14:textId="66F10F9E" w:rsidTr="0026408A">
        <w:trPr>
          <w:trHeight w:val="277"/>
          <w:del w:id="1278"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3745F590" w14:textId="071700C1" w:rsidR="00C95828" w:rsidRPr="006F2D5C" w:rsidDel="00FF29D6" w:rsidRDefault="00C95828">
            <w:pPr>
              <w:pStyle w:val="a"/>
              <w:rPr>
                <w:del w:id="1279" w:author="智誠 楊" w:date="2021-05-07T13:52:00Z"/>
              </w:rPr>
              <w:pPrChange w:id="1280" w:author="智誠 楊" w:date="2021-05-07T16:36:00Z">
                <w:pPr/>
              </w:pPrChange>
            </w:pPr>
            <w:del w:id="1281" w:author="智誠 楊" w:date="2021-05-07T13:52:00Z">
              <w:r w:rsidRPr="006F2D5C" w:rsidDel="00FF29D6">
                <w:delText>功能名稱</w:delText>
              </w:r>
              <w:r w:rsidRPr="006F2D5C" w:rsidDel="00FF29D6">
                <w:delText xml:space="preserve"> </w:delText>
              </w:r>
            </w:del>
          </w:p>
        </w:tc>
        <w:tc>
          <w:tcPr>
            <w:tcW w:w="6318" w:type="dxa"/>
            <w:tcBorders>
              <w:top w:val="single" w:sz="8" w:space="0" w:color="000000"/>
              <w:left w:val="single" w:sz="8" w:space="0" w:color="000000"/>
              <w:bottom w:val="single" w:sz="8" w:space="0" w:color="000000"/>
            </w:tcBorders>
          </w:tcPr>
          <w:p w14:paraId="11EA63B1" w14:textId="2A79D077" w:rsidR="00C95828" w:rsidRPr="006F2D5C" w:rsidDel="00773540" w:rsidRDefault="00C95828">
            <w:pPr>
              <w:pStyle w:val="a"/>
              <w:rPr>
                <w:del w:id="1282" w:author="智誠 楊" w:date="2021-05-07T13:52:00Z"/>
                <w:lang w:val="zh-TW"/>
              </w:rPr>
              <w:pPrChange w:id="1283" w:author="智誠 楊" w:date="2021-05-07T16:36:00Z">
                <w:pPr/>
              </w:pPrChange>
            </w:pPr>
            <w:del w:id="1284" w:author="智誠 楊" w:date="2021-05-07T13:52:00Z">
              <w:r w:rsidDel="00773540">
                <w:rPr>
                  <w:rFonts w:hint="eastAsia"/>
                  <w:lang w:val="zh-TW"/>
                </w:rPr>
                <w:delText>疑似洗錢樣態檢核查詢</w:delText>
              </w:r>
            </w:del>
          </w:p>
          <w:p w14:paraId="67FF30A0" w14:textId="32B1B81D" w:rsidR="00C95828" w:rsidRPr="006F2D5C" w:rsidDel="00FF29D6" w:rsidRDefault="009261B4">
            <w:pPr>
              <w:pStyle w:val="a"/>
              <w:rPr>
                <w:del w:id="1285" w:author="智誠 楊" w:date="2021-05-07T13:52:00Z"/>
              </w:rPr>
              <w:pPrChange w:id="1286" w:author="智誠 楊" w:date="2021-05-07T16:36:00Z">
                <w:pPr/>
              </w:pPrChange>
            </w:pPr>
            <w:del w:id="1287" w:author="智誠 楊" w:date="2021-05-07T13:52:00Z">
              <w:r w:rsidDel="00773540">
                <w:rPr>
                  <w:rFonts w:hint="eastAsia"/>
                  <w:lang w:val="zh-TW"/>
                </w:rPr>
                <w:delText>查詢</w:delText>
              </w:r>
              <w:r w:rsidDel="00773540">
                <w:rPr>
                  <w:rFonts w:hint="eastAsia"/>
                  <w:lang w:val="zh-TW" w:eastAsia="zh-HK"/>
                </w:rPr>
                <w:delText>日期區間內符合</w:delText>
              </w:r>
              <w:r w:rsidDel="00773540">
                <w:rPr>
                  <w:rFonts w:hint="eastAsia"/>
                  <w:lang w:val="zh-TW"/>
                </w:rPr>
                <w:delText>樣態</w:delText>
              </w:r>
              <w:r w:rsidDel="00773540">
                <w:rPr>
                  <w:rFonts w:hint="eastAsia"/>
                  <w:lang w:val="zh-TW" w:eastAsia="zh-HK"/>
                </w:rPr>
                <w:delText>條件</w:delText>
              </w:r>
              <w:r w:rsidR="009721C9" w:rsidDel="00773540">
                <w:rPr>
                  <w:rFonts w:hint="eastAsia"/>
                  <w:lang w:val="zh-TW"/>
                </w:rPr>
                <w:delText>檢核</w:delText>
              </w:r>
              <w:r w:rsidDel="00773540">
                <w:rPr>
                  <w:rFonts w:hint="eastAsia"/>
                  <w:lang w:val="zh-TW" w:eastAsia="zh-HK"/>
                </w:rPr>
                <w:delText>的交易</w:delText>
              </w:r>
              <w:r w:rsidDel="00FF29D6">
                <w:rPr>
                  <w:rFonts w:hint="eastAsia"/>
                  <w:lang w:val="zh-TW" w:eastAsia="zh-HK"/>
                </w:rPr>
                <w:delText>。</w:delText>
              </w:r>
            </w:del>
          </w:p>
        </w:tc>
      </w:tr>
      <w:tr w:rsidR="00C95828" w:rsidRPr="00362205" w:rsidDel="00FF29D6" w14:paraId="4B69836D" w14:textId="72454AE6" w:rsidTr="0026408A">
        <w:trPr>
          <w:trHeight w:val="277"/>
          <w:del w:id="1288"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4F20F057" w14:textId="629F8698" w:rsidR="00C95828" w:rsidRPr="00362205" w:rsidDel="00FF29D6" w:rsidRDefault="00C95828">
            <w:pPr>
              <w:pStyle w:val="a"/>
              <w:rPr>
                <w:del w:id="1289" w:author="智誠 楊" w:date="2021-05-07T13:52:00Z"/>
              </w:rPr>
              <w:pPrChange w:id="1290" w:author="智誠 楊" w:date="2021-05-07T16:36:00Z">
                <w:pPr/>
              </w:pPrChange>
            </w:pPr>
            <w:del w:id="1291" w:author="智誠 楊" w:date="2021-05-07T13:52:00Z">
              <w:r w:rsidRPr="00362205" w:rsidDel="00FF29D6">
                <w:delText>進入條件</w:delText>
              </w:r>
            </w:del>
          </w:p>
        </w:tc>
        <w:tc>
          <w:tcPr>
            <w:tcW w:w="6318" w:type="dxa"/>
            <w:tcBorders>
              <w:top w:val="single" w:sz="8" w:space="0" w:color="000000"/>
              <w:left w:val="single" w:sz="8" w:space="0" w:color="000000"/>
              <w:bottom w:val="single" w:sz="8" w:space="0" w:color="000000"/>
            </w:tcBorders>
          </w:tcPr>
          <w:p w14:paraId="3DB10715" w14:textId="1CFB5DAC" w:rsidR="00C95828" w:rsidRPr="00362205" w:rsidDel="00FF29D6" w:rsidRDefault="00C95828">
            <w:pPr>
              <w:pStyle w:val="a"/>
              <w:rPr>
                <w:del w:id="1292" w:author="智誠 楊" w:date="2021-05-07T13:52:00Z"/>
              </w:rPr>
              <w:pPrChange w:id="1293" w:author="智誠 楊" w:date="2021-05-07T16:36:00Z">
                <w:pPr/>
              </w:pPrChange>
            </w:pPr>
          </w:p>
        </w:tc>
      </w:tr>
      <w:tr w:rsidR="00C95828" w:rsidRPr="00362205" w:rsidDel="00FF29D6" w14:paraId="4E4D3CE2" w14:textId="78334ED4" w:rsidTr="0026408A">
        <w:trPr>
          <w:trHeight w:val="773"/>
          <w:del w:id="1294"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29E3BB6D" w14:textId="4432EFE6" w:rsidR="00C95828" w:rsidRPr="00362205" w:rsidDel="00FF29D6" w:rsidRDefault="00C95828">
            <w:pPr>
              <w:pStyle w:val="a"/>
              <w:rPr>
                <w:del w:id="1295" w:author="智誠 楊" w:date="2021-05-07T13:52:00Z"/>
              </w:rPr>
              <w:pPrChange w:id="1296" w:author="智誠 楊" w:date="2021-05-07T16:36:00Z">
                <w:pPr/>
              </w:pPrChange>
            </w:pPr>
            <w:del w:id="1297" w:author="智誠 楊" w:date="2021-05-07T13:52:00Z">
              <w:r w:rsidRPr="00362205" w:rsidDel="00FF29D6">
                <w:delText>基本流程</w:delText>
              </w:r>
              <w:r w:rsidRPr="00362205" w:rsidDel="00FF29D6">
                <w:delText xml:space="preserve"> </w:delText>
              </w:r>
            </w:del>
          </w:p>
        </w:tc>
        <w:tc>
          <w:tcPr>
            <w:tcW w:w="6318" w:type="dxa"/>
            <w:tcBorders>
              <w:top w:val="single" w:sz="8" w:space="0" w:color="000000"/>
              <w:left w:val="single" w:sz="8" w:space="0" w:color="000000"/>
              <w:bottom w:val="single" w:sz="8" w:space="0" w:color="000000"/>
            </w:tcBorders>
          </w:tcPr>
          <w:p w14:paraId="2099FB5F" w14:textId="712A20A5" w:rsidR="00C95828" w:rsidRPr="00362205" w:rsidDel="00FF29D6" w:rsidRDefault="00C95828">
            <w:pPr>
              <w:pStyle w:val="a"/>
              <w:rPr>
                <w:del w:id="1298" w:author="智誠 楊" w:date="2021-05-07T13:52:00Z"/>
              </w:rPr>
              <w:pPrChange w:id="1299" w:author="智誠 楊" w:date="2021-05-07T16:36:00Z">
                <w:pPr/>
              </w:pPrChange>
            </w:pPr>
          </w:p>
        </w:tc>
      </w:tr>
      <w:tr w:rsidR="00C95828" w:rsidRPr="00362205" w:rsidDel="00FF29D6" w14:paraId="285C7F72" w14:textId="400D2B14" w:rsidTr="0026408A">
        <w:trPr>
          <w:trHeight w:val="321"/>
          <w:del w:id="1300"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04258DFC" w14:textId="0EC62F83" w:rsidR="00C95828" w:rsidRPr="00362205" w:rsidDel="00FF29D6" w:rsidRDefault="00C95828">
            <w:pPr>
              <w:pStyle w:val="a"/>
              <w:rPr>
                <w:del w:id="1301" w:author="智誠 楊" w:date="2021-05-07T13:52:00Z"/>
              </w:rPr>
              <w:pPrChange w:id="1302" w:author="智誠 楊" w:date="2021-05-07T16:36:00Z">
                <w:pPr/>
              </w:pPrChange>
            </w:pPr>
            <w:del w:id="1303" w:author="智誠 楊" w:date="2021-05-07T13:52:00Z">
              <w:r w:rsidRPr="00362205" w:rsidDel="00FF29D6">
                <w:delText>選用流程</w:delText>
              </w:r>
            </w:del>
          </w:p>
        </w:tc>
        <w:tc>
          <w:tcPr>
            <w:tcW w:w="6318" w:type="dxa"/>
            <w:tcBorders>
              <w:top w:val="single" w:sz="8" w:space="0" w:color="000000"/>
              <w:left w:val="single" w:sz="8" w:space="0" w:color="000000"/>
              <w:bottom w:val="single" w:sz="8" w:space="0" w:color="000000"/>
            </w:tcBorders>
          </w:tcPr>
          <w:p w14:paraId="2FC4B4E5" w14:textId="64197793" w:rsidR="00C95828" w:rsidRPr="00362205" w:rsidDel="00FF29D6" w:rsidRDefault="00C95828">
            <w:pPr>
              <w:pStyle w:val="a"/>
              <w:rPr>
                <w:del w:id="1304" w:author="智誠 楊" w:date="2021-05-07T13:52:00Z"/>
              </w:rPr>
              <w:pPrChange w:id="1305" w:author="智誠 楊" w:date="2021-05-07T16:36:00Z">
                <w:pPr/>
              </w:pPrChange>
            </w:pPr>
          </w:p>
        </w:tc>
      </w:tr>
      <w:tr w:rsidR="00C95828" w:rsidRPr="00362205" w:rsidDel="00FF29D6" w14:paraId="05511CA9" w14:textId="488BE260" w:rsidTr="0026408A">
        <w:trPr>
          <w:trHeight w:val="1311"/>
          <w:del w:id="1306"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7F921279" w14:textId="60B165E7" w:rsidR="00C95828" w:rsidRPr="00362205" w:rsidDel="00FF29D6" w:rsidRDefault="00C95828">
            <w:pPr>
              <w:pStyle w:val="a"/>
              <w:rPr>
                <w:del w:id="1307" w:author="智誠 楊" w:date="2021-05-07T13:52:00Z"/>
              </w:rPr>
              <w:pPrChange w:id="1308" w:author="智誠 楊" w:date="2021-05-07T16:36:00Z">
                <w:pPr/>
              </w:pPrChange>
            </w:pPr>
            <w:del w:id="1309" w:author="智誠 楊" w:date="2021-05-07T13:52:00Z">
              <w:r w:rsidRPr="00362205" w:rsidDel="00FF29D6">
                <w:delText>例外流程</w:delText>
              </w:r>
            </w:del>
          </w:p>
        </w:tc>
        <w:tc>
          <w:tcPr>
            <w:tcW w:w="6318" w:type="dxa"/>
            <w:tcBorders>
              <w:top w:val="single" w:sz="8" w:space="0" w:color="000000"/>
              <w:left w:val="single" w:sz="8" w:space="0" w:color="000000"/>
              <w:bottom w:val="single" w:sz="8" w:space="0" w:color="000000"/>
            </w:tcBorders>
          </w:tcPr>
          <w:p w14:paraId="21DBB8E6" w14:textId="109F40F6" w:rsidR="00C95828" w:rsidRPr="00362205" w:rsidDel="00FF29D6" w:rsidRDefault="00C95828">
            <w:pPr>
              <w:pStyle w:val="a"/>
              <w:rPr>
                <w:del w:id="1310" w:author="智誠 楊" w:date="2021-05-07T13:52:00Z"/>
              </w:rPr>
              <w:pPrChange w:id="1311" w:author="智誠 楊" w:date="2021-05-07T16:36:00Z">
                <w:pPr/>
              </w:pPrChange>
            </w:pPr>
          </w:p>
        </w:tc>
      </w:tr>
      <w:tr w:rsidR="00C95828" w:rsidRPr="00362205" w:rsidDel="00FF29D6" w14:paraId="02ABB01B" w14:textId="2C741515" w:rsidTr="0026408A">
        <w:trPr>
          <w:trHeight w:val="278"/>
          <w:del w:id="1312"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13C52F5A" w14:textId="41DA5F44" w:rsidR="00C95828" w:rsidRPr="00362205" w:rsidDel="00FF29D6" w:rsidRDefault="00C95828">
            <w:pPr>
              <w:pStyle w:val="a"/>
              <w:rPr>
                <w:del w:id="1313" w:author="智誠 楊" w:date="2021-05-07T13:52:00Z"/>
              </w:rPr>
              <w:pPrChange w:id="1314" w:author="智誠 楊" w:date="2021-05-07T16:36:00Z">
                <w:pPr/>
              </w:pPrChange>
            </w:pPr>
            <w:del w:id="1315" w:author="智誠 楊" w:date="2021-05-07T13:52:00Z">
              <w:r w:rsidRPr="00362205" w:rsidDel="00FF29D6">
                <w:delText>執行後狀況</w:delText>
              </w:r>
              <w:r w:rsidRPr="00362205" w:rsidDel="00FF29D6">
                <w:delText xml:space="preserve"> </w:delText>
              </w:r>
            </w:del>
          </w:p>
        </w:tc>
        <w:tc>
          <w:tcPr>
            <w:tcW w:w="6318" w:type="dxa"/>
            <w:tcBorders>
              <w:top w:val="single" w:sz="8" w:space="0" w:color="000000"/>
              <w:left w:val="single" w:sz="8" w:space="0" w:color="000000"/>
              <w:bottom w:val="single" w:sz="8" w:space="0" w:color="000000"/>
            </w:tcBorders>
          </w:tcPr>
          <w:p w14:paraId="0EB64CC4" w14:textId="71859362" w:rsidR="00C95828" w:rsidRPr="00362205" w:rsidDel="00FF29D6" w:rsidRDefault="00C95828">
            <w:pPr>
              <w:pStyle w:val="a"/>
              <w:rPr>
                <w:del w:id="1316" w:author="智誠 楊" w:date="2021-05-07T13:52:00Z"/>
              </w:rPr>
              <w:pPrChange w:id="1317" w:author="智誠 楊" w:date="2021-05-07T16:36:00Z">
                <w:pPr/>
              </w:pPrChange>
            </w:pPr>
          </w:p>
        </w:tc>
      </w:tr>
      <w:tr w:rsidR="00C95828" w:rsidRPr="00362205" w:rsidDel="00FF29D6" w14:paraId="64139FDA" w14:textId="189A3522" w:rsidTr="0026408A">
        <w:trPr>
          <w:trHeight w:val="358"/>
          <w:del w:id="1318"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0F8FB86E" w14:textId="132F0722" w:rsidR="00C95828" w:rsidRPr="00362205" w:rsidDel="00FF29D6" w:rsidRDefault="00C95828">
            <w:pPr>
              <w:pStyle w:val="a"/>
              <w:rPr>
                <w:del w:id="1319" w:author="智誠 楊" w:date="2021-05-07T13:52:00Z"/>
              </w:rPr>
              <w:pPrChange w:id="1320" w:author="智誠 楊" w:date="2021-05-07T16:36:00Z">
                <w:pPr/>
              </w:pPrChange>
            </w:pPr>
            <w:del w:id="1321" w:author="智誠 楊" w:date="2021-05-07T13:52:00Z">
              <w:r w:rsidRPr="00362205" w:rsidDel="00FF29D6">
                <w:delText>特別需求</w:delText>
              </w:r>
            </w:del>
          </w:p>
        </w:tc>
        <w:tc>
          <w:tcPr>
            <w:tcW w:w="6318" w:type="dxa"/>
            <w:tcBorders>
              <w:top w:val="single" w:sz="8" w:space="0" w:color="000000"/>
              <w:left w:val="single" w:sz="8" w:space="0" w:color="000000"/>
              <w:bottom w:val="single" w:sz="8" w:space="0" w:color="000000"/>
            </w:tcBorders>
          </w:tcPr>
          <w:p w14:paraId="17A3056B" w14:textId="0E31691D" w:rsidR="00C95828" w:rsidRPr="00362205" w:rsidDel="00FF29D6" w:rsidRDefault="00C95828">
            <w:pPr>
              <w:pStyle w:val="a"/>
              <w:rPr>
                <w:del w:id="1322" w:author="智誠 楊" w:date="2021-05-07T13:52:00Z"/>
              </w:rPr>
              <w:pPrChange w:id="1323" w:author="智誠 楊" w:date="2021-05-07T16:36:00Z">
                <w:pPr/>
              </w:pPrChange>
            </w:pPr>
          </w:p>
        </w:tc>
      </w:tr>
      <w:tr w:rsidR="00C95828" w:rsidRPr="00362205" w:rsidDel="00FF29D6" w14:paraId="6BF8E86B" w14:textId="011BE8A4" w:rsidTr="0026408A">
        <w:trPr>
          <w:trHeight w:val="278"/>
          <w:del w:id="1324" w:author="智誠 楊" w:date="2021-05-07T13:52:00Z"/>
        </w:trPr>
        <w:tc>
          <w:tcPr>
            <w:tcW w:w="1548" w:type="dxa"/>
            <w:tcBorders>
              <w:top w:val="single" w:sz="8" w:space="0" w:color="000000"/>
              <w:bottom w:val="single" w:sz="8" w:space="0" w:color="000000"/>
              <w:right w:val="single" w:sz="8" w:space="0" w:color="000000"/>
            </w:tcBorders>
            <w:shd w:val="clear" w:color="auto" w:fill="F3F3F3"/>
          </w:tcPr>
          <w:p w14:paraId="5FE8610F" w14:textId="0658C3D1" w:rsidR="00C95828" w:rsidRPr="00362205" w:rsidDel="00FF29D6" w:rsidRDefault="00C95828">
            <w:pPr>
              <w:pStyle w:val="a"/>
              <w:rPr>
                <w:del w:id="1325" w:author="智誠 楊" w:date="2021-05-07T13:52:00Z"/>
              </w:rPr>
              <w:pPrChange w:id="1326" w:author="智誠 楊" w:date="2021-05-07T16:36:00Z">
                <w:pPr/>
              </w:pPrChange>
            </w:pPr>
            <w:del w:id="1327" w:author="智誠 楊" w:date="2021-05-07T13:52:00Z">
              <w:r w:rsidRPr="00362205" w:rsidDel="00FF29D6">
                <w:delText>參考</w:delText>
              </w:r>
              <w:r w:rsidRPr="00362205" w:rsidDel="00FF29D6">
                <w:delText xml:space="preserve"> </w:delText>
              </w:r>
            </w:del>
          </w:p>
        </w:tc>
        <w:tc>
          <w:tcPr>
            <w:tcW w:w="6318" w:type="dxa"/>
            <w:tcBorders>
              <w:top w:val="single" w:sz="8" w:space="0" w:color="000000"/>
              <w:left w:val="single" w:sz="8" w:space="0" w:color="000000"/>
              <w:bottom w:val="single" w:sz="8" w:space="0" w:color="000000"/>
            </w:tcBorders>
          </w:tcPr>
          <w:p w14:paraId="70E067BE" w14:textId="165CCC72" w:rsidR="00C95828" w:rsidRPr="00362205" w:rsidDel="00FF29D6" w:rsidRDefault="00C95828">
            <w:pPr>
              <w:pStyle w:val="a"/>
              <w:rPr>
                <w:del w:id="1328" w:author="智誠 楊" w:date="2021-05-07T13:52:00Z"/>
              </w:rPr>
              <w:pPrChange w:id="1329" w:author="智誠 楊" w:date="2021-05-07T16:36:00Z">
                <w:pPr/>
              </w:pPrChange>
            </w:pPr>
          </w:p>
        </w:tc>
      </w:tr>
    </w:tbl>
    <w:p w14:paraId="49514A33" w14:textId="77777777" w:rsidR="00773540" w:rsidRPr="00362205" w:rsidRDefault="00773540">
      <w:pPr>
        <w:pStyle w:val="a"/>
        <w:rPr>
          <w:ins w:id="1330" w:author="智誠 楊" w:date="2021-05-07T13:49:00Z"/>
        </w:rPr>
      </w:pPr>
      <w:ins w:id="1331" w:author="智誠 楊" w:date="2021-05-07T13:49:00Z">
        <w:r w:rsidRPr="00362205">
          <w:t>功能說明</w:t>
        </w:r>
      </w:ins>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1332" w:author="阿毛" w:date="2021-06-08T14:37: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6541"/>
        <w:tblGridChange w:id="1333">
          <w:tblGrid>
            <w:gridCol w:w="1548"/>
            <w:gridCol w:w="6318"/>
          </w:tblGrid>
        </w:tblGridChange>
      </w:tblGrid>
      <w:tr w:rsidR="00773540" w:rsidRPr="00362205" w14:paraId="6BDB72BF" w14:textId="77777777" w:rsidTr="00826521">
        <w:trPr>
          <w:trHeight w:val="277"/>
          <w:ins w:id="1334" w:author="智誠 楊" w:date="2021-05-07T13:49:00Z"/>
          <w:trPrChange w:id="1335" w:author="阿毛" w:date="2021-06-08T14:37: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336"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4E986CA7" w14:textId="77777777" w:rsidR="00773540" w:rsidRPr="00362205" w:rsidRDefault="00773540" w:rsidP="00B6788F">
            <w:pPr>
              <w:rPr>
                <w:ins w:id="1337" w:author="智誠 楊" w:date="2021-05-07T13:49:00Z"/>
                <w:rFonts w:ascii="標楷體" w:eastAsia="標楷體" w:hAnsi="標楷體"/>
              </w:rPr>
            </w:pPr>
            <w:ins w:id="1338" w:author="智誠 楊" w:date="2021-05-07T13:49:00Z">
              <w:r w:rsidRPr="00362205">
                <w:rPr>
                  <w:rFonts w:ascii="標楷體" w:eastAsia="標楷體" w:hAnsi="標楷體"/>
                </w:rPr>
                <w:t xml:space="preserve">功能名稱 </w:t>
              </w:r>
            </w:ins>
          </w:p>
        </w:tc>
        <w:tc>
          <w:tcPr>
            <w:tcW w:w="6541" w:type="dxa"/>
            <w:tcBorders>
              <w:top w:val="single" w:sz="8" w:space="0" w:color="000000"/>
              <w:left w:val="single" w:sz="8" w:space="0" w:color="000000"/>
              <w:bottom w:val="single" w:sz="8" w:space="0" w:color="000000"/>
            </w:tcBorders>
            <w:tcPrChange w:id="1339" w:author="阿毛" w:date="2021-06-08T14:37:00Z">
              <w:tcPr>
                <w:tcW w:w="6318" w:type="dxa"/>
                <w:tcBorders>
                  <w:top w:val="single" w:sz="8" w:space="0" w:color="000000"/>
                  <w:left w:val="single" w:sz="8" w:space="0" w:color="000000"/>
                  <w:bottom w:val="single" w:sz="8" w:space="0" w:color="000000"/>
                </w:tcBorders>
              </w:tcPr>
            </w:tcPrChange>
          </w:tcPr>
          <w:p w14:paraId="6EBDC19D" w14:textId="77777777" w:rsidR="00773540" w:rsidRPr="006F2D5C" w:rsidDel="00826521" w:rsidRDefault="00773540" w:rsidP="00773540">
            <w:pPr>
              <w:rPr>
                <w:ins w:id="1340" w:author="智誠 楊" w:date="2021-05-07T13:52:00Z"/>
                <w:del w:id="1341" w:author="阿毛" w:date="2021-06-08T14:34:00Z"/>
                <w:rFonts w:ascii="標楷體" w:eastAsia="標楷體" w:hAnsi="標楷體" w:cs="新細明體"/>
                <w:kern w:val="0"/>
                <w:lang w:val="zh-TW"/>
              </w:rPr>
            </w:pPr>
            <w:ins w:id="1342" w:author="智誠 楊" w:date="2021-05-07T13:52:00Z">
              <w:r>
                <w:rPr>
                  <w:rFonts w:ascii="標楷體" w:eastAsia="標楷體" w:hAnsi="標楷體" w:cs="新細明體" w:hint="eastAsia"/>
                  <w:kern w:val="0"/>
                  <w:lang w:val="zh-TW"/>
                </w:rPr>
                <w:t>疑似洗錢樣態檢核查詢</w:t>
              </w:r>
            </w:ins>
          </w:p>
          <w:p w14:paraId="488D329C" w14:textId="32868C36" w:rsidR="00773540" w:rsidRPr="00362205" w:rsidRDefault="00773540" w:rsidP="00B6788F">
            <w:pPr>
              <w:rPr>
                <w:ins w:id="1343" w:author="智誠 楊" w:date="2021-05-07T13:49:00Z"/>
                <w:rFonts w:ascii="標楷體" w:eastAsia="標楷體" w:hAnsi="標楷體"/>
              </w:rPr>
            </w:pPr>
          </w:p>
        </w:tc>
      </w:tr>
      <w:tr w:rsidR="00773540" w:rsidRPr="00362205" w14:paraId="469910AF" w14:textId="77777777" w:rsidTr="00826521">
        <w:trPr>
          <w:trHeight w:val="277"/>
          <w:ins w:id="1344" w:author="智誠 楊" w:date="2021-05-07T13:49:00Z"/>
          <w:trPrChange w:id="1345" w:author="阿毛" w:date="2021-06-08T14:37: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346"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5CCDEEB0" w14:textId="77777777" w:rsidR="00773540" w:rsidRPr="00362205" w:rsidRDefault="00773540" w:rsidP="00B6788F">
            <w:pPr>
              <w:rPr>
                <w:ins w:id="1347" w:author="智誠 楊" w:date="2021-05-07T13:49:00Z"/>
                <w:rFonts w:ascii="標楷體" w:eastAsia="標楷體" w:hAnsi="標楷體"/>
              </w:rPr>
            </w:pPr>
            <w:ins w:id="1348" w:author="智誠 楊" w:date="2021-05-07T13:49:00Z">
              <w:r w:rsidRPr="00362205">
                <w:rPr>
                  <w:rFonts w:ascii="標楷體" w:eastAsia="標楷體" w:hAnsi="標楷體"/>
                </w:rPr>
                <w:lastRenderedPageBreak/>
                <w:t>進入條件</w:t>
              </w:r>
            </w:ins>
          </w:p>
        </w:tc>
        <w:tc>
          <w:tcPr>
            <w:tcW w:w="6541" w:type="dxa"/>
            <w:tcBorders>
              <w:top w:val="single" w:sz="8" w:space="0" w:color="000000"/>
              <w:left w:val="single" w:sz="8" w:space="0" w:color="000000"/>
              <w:bottom w:val="single" w:sz="8" w:space="0" w:color="000000"/>
            </w:tcBorders>
            <w:tcPrChange w:id="1349" w:author="阿毛" w:date="2021-06-08T14:37:00Z">
              <w:tcPr>
                <w:tcW w:w="6318" w:type="dxa"/>
                <w:tcBorders>
                  <w:top w:val="single" w:sz="8" w:space="0" w:color="000000"/>
                  <w:left w:val="single" w:sz="8" w:space="0" w:color="000000"/>
                  <w:bottom w:val="single" w:sz="8" w:space="0" w:color="000000"/>
                </w:tcBorders>
              </w:tcPr>
            </w:tcPrChange>
          </w:tcPr>
          <w:p w14:paraId="634AC5F4" w14:textId="46A74F5C" w:rsidR="00773540" w:rsidRPr="00362205" w:rsidRDefault="00773540" w:rsidP="00B6788F">
            <w:pPr>
              <w:rPr>
                <w:ins w:id="1350" w:author="智誠 楊" w:date="2021-05-07T13:49:00Z"/>
                <w:rFonts w:ascii="標楷體" w:eastAsia="標楷體" w:hAnsi="標楷體"/>
              </w:rPr>
            </w:pPr>
            <w:ins w:id="1351" w:author="智誠 楊" w:date="2021-05-07T13:52: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w:t>
              </w:r>
              <w:r w:rsidR="00FF29D6">
                <w:rPr>
                  <w:rFonts w:ascii="標楷體" w:eastAsia="標楷體" w:hAnsi="標楷體" w:cs="新細明體" w:hint="eastAsia"/>
                  <w:kern w:val="0"/>
                  <w:lang w:val="zh-TW" w:eastAsia="zh-HK"/>
                </w:rPr>
                <w:t>資料時</w:t>
              </w:r>
            </w:ins>
          </w:p>
        </w:tc>
      </w:tr>
      <w:tr w:rsidR="00773540" w:rsidRPr="00362205" w14:paraId="2178C084" w14:textId="77777777" w:rsidTr="00826521">
        <w:trPr>
          <w:trHeight w:val="773"/>
          <w:ins w:id="1352" w:author="智誠 楊" w:date="2021-05-07T13:49:00Z"/>
          <w:trPrChange w:id="1353" w:author="阿毛" w:date="2021-06-08T14:37: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1354"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7921EAC1" w14:textId="77777777" w:rsidR="00773540" w:rsidRPr="00362205" w:rsidRDefault="00773540" w:rsidP="00B6788F">
            <w:pPr>
              <w:rPr>
                <w:ins w:id="1355" w:author="智誠 楊" w:date="2021-05-07T13:49:00Z"/>
                <w:rFonts w:ascii="標楷體" w:eastAsia="標楷體" w:hAnsi="標楷體"/>
              </w:rPr>
            </w:pPr>
            <w:ins w:id="1356" w:author="智誠 楊" w:date="2021-05-07T13:49:00Z">
              <w:r w:rsidRPr="00362205">
                <w:rPr>
                  <w:rFonts w:ascii="標楷體" w:eastAsia="標楷體" w:hAnsi="標楷體"/>
                </w:rPr>
                <w:t xml:space="preserve">基本流程 </w:t>
              </w:r>
            </w:ins>
          </w:p>
        </w:tc>
        <w:tc>
          <w:tcPr>
            <w:tcW w:w="6541" w:type="dxa"/>
            <w:tcBorders>
              <w:top w:val="single" w:sz="8" w:space="0" w:color="000000"/>
              <w:left w:val="single" w:sz="8" w:space="0" w:color="000000"/>
              <w:bottom w:val="single" w:sz="8" w:space="0" w:color="000000"/>
            </w:tcBorders>
            <w:tcPrChange w:id="1357" w:author="阿毛" w:date="2021-06-08T14:37:00Z">
              <w:tcPr>
                <w:tcW w:w="6318" w:type="dxa"/>
                <w:tcBorders>
                  <w:top w:val="single" w:sz="8" w:space="0" w:color="000000"/>
                  <w:left w:val="single" w:sz="8" w:space="0" w:color="000000"/>
                  <w:bottom w:val="single" w:sz="8" w:space="0" w:color="000000"/>
                </w:tcBorders>
              </w:tcPr>
            </w:tcPrChange>
          </w:tcPr>
          <w:p w14:paraId="2537DE82" w14:textId="5CDC9D42" w:rsidR="00773540" w:rsidRPr="00323EBD" w:rsidRDefault="00773540" w:rsidP="00B6788F">
            <w:pPr>
              <w:rPr>
                <w:ins w:id="1358" w:author="智誠 楊" w:date="2021-05-07T13:49:00Z"/>
                <w:rFonts w:ascii="標楷體" w:eastAsia="標楷體" w:hAnsi="標楷體"/>
              </w:rPr>
            </w:pPr>
            <w:ins w:id="1359" w:author="智誠 楊" w:date="2021-05-07T13:49: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1360" w:author="阿毛" w:date="2021-06-08T17:36:00Z">
              <w:r w:rsidR="00194833">
                <w:rPr>
                  <w:rFonts w:ascii="標楷體" w:eastAsia="標楷體" w:hAnsi="標楷體" w:hint="eastAsia"/>
                </w:rPr>
                <w:t>作業流程.</w:t>
              </w:r>
            </w:ins>
            <w:ins w:id="1361" w:author="智誠 楊" w:date="2021-05-08T17:53:00Z">
              <w:r w:rsidR="00937E01">
                <w:rPr>
                  <w:rFonts w:ascii="標楷體" w:eastAsia="標楷體" w:hAnsi="標楷體" w:hint="eastAsia"/>
                </w:rPr>
                <w:t>疑似洗錢</w:t>
              </w:r>
            </w:ins>
            <w:ins w:id="1362" w:author="智誠 楊" w:date="2021-05-07T13:49:00Z">
              <w:r w:rsidRPr="00323EBD">
                <w:rPr>
                  <w:rFonts w:ascii="標楷體" w:eastAsia="標楷體" w:hAnsi="標楷體" w:hint="eastAsia"/>
                </w:rPr>
                <w:t>」</w:t>
              </w:r>
              <w:r w:rsidRPr="00323EBD">
                <w:rPr>
                  <w:rFonts w:ascii="標楷體" w:eastAsia="標楷體" w:hAnsi="標楷體" w:hint="eastAsia"/>
                  <w:lang w:eastAsia="zh-HK"/>
                </w:rPr>
                <w:t>流程</w:t>
              </w:r>
            </w:ins>
          </w:p>
          <w:p w14:paraId="6B5FE662" w14:textId="1D6AB804" w:rsidR="00773540" w:rsidRPr="00323EBD" w:rsidRDefault="00773540" w:rsidP="00B6788F">
            <w:pPr>
              <w:rPr>
                <w:ins w:id="1363" w:author="智誠 楊" w:date="2021-05-07T13:49:00Z"/>
                <w:rFonts w:ascii="標楷體" w:eastAsia="標楷體" w:hAnsi="標楷體"/>
              </w:rPr>
            </w:pPr>
            <w:ins w:id="1364" w:author="智誠 楊" w:date="2021-05-07T13:49:00Z">
              <w:r w:rsidRPr="00323EBD">
                <w:rPr>
                  <w:rFonts w:ascii="標楷體" w:eastAsia="標楷體" w:hAnsi="標楷體" w:hint="eastAsia"/>
                </w:rPr>
                <w:t>2.</w:t>
              </w:r>
            </w:ins>
            <w:ins w:id="1365" w:author="智誠 楊" w:date="2021-05-07T13:54:00Z">
              <w:r w:rsidR="00FF29D6">
                <w:rPr>
                  <w:rFonts w:ascii="標楷體" w:eastAsia="標楷體" w:hAnsi="標楷體" w:hint="eastAsia"/>
                  <w:lang w:eastAsia="zh-HK"/>
                </w:rPr>
                <w:t>查詢</w:t>
              </w:r>
            </w:ins>
            <w:ins w:id="1366" w:author="阿毛" w:date="2021-06-08T14:34:00Z">
              <w:r w:rsidR="00826521">
                <w:rPr>
                  <w:rFonts w:ascii="標楷體" w:eastAsia="標楷體" w:hAnsi="標楷體" w:hint="eastAsia"/>
                </w:rPr>
                <w:t>[</w:t>
              </w:r>
            </w:ins>
            <w:ins w:id="1367" w:author="智誠 楊" w:date="2021-05-07T13:54:00Z">
              <w:r w:rsidR="00FF29D6">
                <w:rPr>
                  <w:rFonts w:ascii="標楷體" w:eastAsia="標楷體" w:hAnsi="標楷體" w:hint="eastAsia"/>
                  <w:lang w:eastAsia="zh-HK"/>
                </w:rPr>
                <w:t>疑似洗錢樣態檢核明細檔</w:t>
              </w:r>
            </w:ins>
            <w:ins w:id="1368" w:author="智誠 楊" w:date="2021-05-07T13:49:00Z">
              <w:r w:rsidRPr="00323EBD">
                <w:rPr>
                  <w:rFonts w:ascii="標楷體" w:eastAsia="標楷體" w:hAnsi="標楷體" w:hint="eastAsia"/>
                </w:rPr>
                <w:t>(</w:t>
              </w:r>
            </w:ins>
            <w:proofErr w:type="spellStart"/>
            <w:ins w:id="1369" w:author="智誠 楊" w:date="2021-05-07T13:53:00Z">
              <w:r w:rsidR="00FF29D6" w:rsidRPr="00FF29D6">
                <w:rPr>
                  <w:rFonts w:ascii="標楷體" w:eastAsia="標楷體" w:hAnsi="標楷體" w:cs="細明體_HKSCS"/>
                  <w:kern w:val="0"/>
                  <w:rPrChange w:id="1370" w:author="智誠 楊" w:date="2021-05-07T13:53:00Z">
                    <w:rPr>
                      <w:rFonts w:ascii="細明體_HKSCS" w:eastAsia="細明體_HKSCS" w:cs="細明體_HKSCS"/>
                      <w:color w:val="000000"/>
                      <w:kern w:val="0"/>
                      <w:sz w:val="20"/>
                      <w:szCs w:val="20"/>
                      <w:shd w:val="clear" w:color="auto" w:fill="E8F2FE"/>
                    </w:rPr>
                  </w:rPrChange>
                </w:rPr>
                <w:t>MlaundryChkDtl</w:t>
              </w:r>
            </w:ins>
            <w:proofErr w:type="spellEnd"/>
            <w:ins w:id="1371" w:author="智誠 楊" w:date="2021-05-07T13:49:00Z">
              <w:r w:rsidRPr="00323EBD">
                <w:rPr>
                  <w:rFonts w:ascii="標楷體" w:eastAsia="標楷體" w:hAnsi="標楷體"/>
                </w:rPr>
                <w:t>)</w:t>
              </w:r>
            </w:ins>
            <w:ins w:id="1372" w:author="阿毛" w:date="2021-06-08T14:34:00Z">
              <w:r w:rsidR="00826521">
                <w:rPr>
                  <w:rFonts w:ascii="標楷體" w:eastAsia="標楷體" w:hAnsi="標楷體" w:hint="eastAsia"/>
                </w:rPr>
                <w:t>]</w:t>
              </w:r>
            </w:ins>
          </w:p>
          <w:p w14:paraId="5916308A" w14:textId="77777777" w:rsidR="00773540" w:rsidRPr="00323EBD" w:rsidRDefault="00773540" w:rsidP="00B6788F">
            <w:pPr>
              <w:rPr>
                <w:ins w:id="1373" w:author="智誠 楊" w:date="2021-05-07T13:49:00Z"/>
                <w:rFonts w:ascii="標楷體" w:eastAsia="標楷體" w:hAnsi="標楷體"/>
                <w:lang w:eastAsia="zh-HK"/>
              </w:rPr>
            </w:pPr>
            <w:ins w:id="1374" w:author="智誠 楊" w:date="2021-05-07T13:49: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4351108C" w14:textId="26C890E0" w:rsidR="00773540" w:rsidRPr="00323EBD" w:rsidRDefault="00773540">
            <w:pPr>
              <w:ind w:left="720" w:hangingChars="300" w:hanging="720"/>
              <w:rPr>
                <w:ins w:id="1375" w:author="智誠 楊" w:date="2021-05-07T13:49:00Z"/>
                <w:rFonts w:ascii="標楷體" w:eastAsia="標楷體" w:hAnsi="標楷體"/>
                <w:lang w:eastAsia="zh-HK"/>
              </w:rPr>
              <w:pPrChange w:id="1376" w:author="智誠 楊" w:date="2021-05-07T13:56:00Z">
                <w:pPr/>
              </w:pPrChange>
            </w:pPr>
            <w:ins w:id="1377" w:author="智誠 楊" w:date="2021-05-07T13:49:00Z">
              <w:r w:rsidRPr="00323EBD">
                <w:rPr>
                  <w:rFonts w:ascii="標楷體" w:eastAsia="標楷體" w:hAnsi="標楷體" w:hint="eastAsia"/>
                </w:rPr>
                <w:t xml:space="preserve">  (</w:t>
              </w:r>
              <w:r w:rsidRPr="00323EBD">
                <w:rPr>
                  <w:rFonts w:ascii="標楷體" w:eastAsia="標楷體" w:hAnsi="標楷體"/>
                </w:rPr>
                <w:t>1).</w:t>
              </w:r>
            </w:ins>
            <w:ins w:id="1378" w:author="智誠 楊" w:date="2021-05-07T13:55:00Z">
              <w:r w:rsidR="00FF29D6">
                <w:rPr>
                  <w:rFonts w:ascii="標楷體" w:eastAsia="標楷體" w:hAnsi="標楷體" w:hint="eastAsia"/>
                  <w:lang w:eastAsia="zh-HK"/>
                </w:rPr>
                <w:t>入賬日期</w:t>
              </w:r>
            </w:ins>
            <w:ins w:id="1379" w:author="智誠 楊" w:date="2021-05-07T13:49:00Z">
              <w:r w:rsidRPr="00323EBD">
                <w:rPr>
                  <w:rFonts w:ascii="標楷體" w:eastAsia="標楷體" w:hAnsi="標楷體" w:hint="eastAsia"/>
                </w:rPr>
                <w:t>(</w:t>
              </w:r>
            </w:ins>
            <w:proofErr w:type="spellStart"/>
            <w:ins w:id="1380" w:author="阿毛" w:date="2021-06-08T14:35:00Z">
              <w:r w:rsidR="00826521" w:rsidRPr="0070582A">
                <w:rPr>
                  <w:rFonts w:ascii="標楷體" w:eastAsia="標楷體" w:hAnsi="標楷體" w:cs="細明體_HKSCS"/>
                  <w:kern w:val="0"/>
                </w:rPr>
                <w:t>MlaundryChkDtl</w:t>
              </w:r>
              <w:r w:rsidR="00826521">
                <w:rPr>
                  <w:rFonts w:ascii="標楷體" w:eastAsia="標楷體" w:hAnsi="標楷體" w:hint="eastAsia"/>
                </w:rPr>
                <w:t>.</w:t>
              </w:r>
            </w:ins>
            <w:ins w:id="1381" w:author="智誠 楊" w:date="2021-05-07T13:55:00Z">
              <w:r w:rsidR="00FF29D6">
                <w:rPr>
                  <w:rFonts w:ascii="標楷體" w:eastAsia="標楷體" w:hAnsi="標楷體" w:hint="eastAsia"/>
                </w:rPr>
                <w:t>E</w:t>
              </w:r>
              <w:r w:rsidR="00FF29D6">
                <w:rPr>
                  <w:rFonts w:ascii="標楷體" w:eastAsia="標楷體" w:hAnsi="標楷體"/>
                </w:rPr>
                <w:t>ntryDate</w:t>
              </w:r>
            </w:ins>
            <w:proofErr w:type="spellEnd"/>
            <w:ins w:id="1382" w:author="智誠 楊" w:date="2021-05-07T13:49:00Z">
              <w:r w:rsidRPr="00323EBD">
                <w:rPr>
                  <w:rFonts w:ascii="標楷體" w:eastAsia="標楷體" w:hAnsi="標楷體"/>
                </w:rPr>
                <w:t>)</w:t>
              </w:r>
            </w:ins>
            <w:ins w:id="1383" w:author="智誠 楊" w:date="2021-05-07T13:55:00Z">
              <w:r w:rsidR="00FF29D6">
                <w:rPr>
                  <w:rFonts w:ascii="標楷體" w:eastAsia="標楷體" w:hAnsi="標楷體" w:hint="eastAsia"/>
                </w:rPr>
                <w:t xml:space="preserve"> </w:t>
              </w:r>
              <w:r w:rsidR="00FF29D6">
                <w:rPr>
                  <w:rFonts w:ascii="標楷體" w:eastAsia="標楷體" w:hAnsi="標楷體"/>
                </w:rPr>
                <w:t>Between</w:t>
              </w:r>
            </w:ins>
            <w:ins w:id="1384" w:author="智誠 楊" w:date="2021-05-07T13:49:00Z">
              <w:r w:rsidRPr="00323EBD">
                <w:rPr>
                  <w:rFonts w:ascii="標楷體" w:eastAsia="標楷體" w:hAnsi="標楷體" w:hint="eastAsia"/>
                  <w:lang w:eastAsia="zh-HK"/>
                </w:rPr>
                <w:t>輸入條件「</w:t>
              </w:r>
            </w:ins>
            <w:ins w:id="1385" w:author="智誠 楊" w:date="2021-05-07T13:56:00Z">
              <w:r w:rsidR="00FF29D6">
                <w:rPr>
                  <w:rFonts w:ascii="標楷體" w:eastAsia="標楷體" w:hAnsi="標楷體" w:hint="eastAsia"/>
                  <w:lang w:eastAsia="zh-HK"/>
                </w:rPr>
                <w:t>入賬日期起迄</w:t>
              </w:r>
            </w:ins>
            <w:ins w:id="1386" w:author="智誠 楊" w:date="2021-05-07T13:49:00Z">
              <w:r w:rsidRPr="00323EBD">
                <w:rPr>
                  <w:rFonts w:ascii="標楷體" w:eastAsia="標楷體" w:hAnsi="標楷體" w:hint="eastAsia"/>
                  <w:lang w:eastAsia="zh-HK"/>
                </w:rPr>
                <w:t>」</w:t>
              </w:r>
            </w:ins>
          </w:p>
          <w:p w14:paraId="557BBDE5" w14:textId="031DAA15" w:rsidR="00826521" w:rsidRDefault="00773540" w:rsidP="00B6788F">
            <w:pPr>
              <w:rPr>
                <w:ins w:id="1387" w:author="阿毛" w:date="2021-06-08T14:35:00Z"/>
                <w:rFonts w:ascii="標楷體" w:eastAsia="標楷體" w:hAnsi="標楷體"/>
              </w:rPr>
            </w:pPr>
            <w:ins w:id="1388" w:author="智誠 楊" w:date="2021-05-07T13:49:00Z">
              <w:r w:rsidRPr="00323EBD">
                <w:rPr>
                  <w:rFonts w:ascii="標楷體" w:eastAsia="標楷體" w:hAnsi="標楷體" w:hint="eastAsia"/>
                </w:rPr>
                <w:t>4.資料排序:</w:t>
              </w:r>
            </w:ins>
            <w:ins w:id="1389" w:author="阿毛" w:date="2021-06-08T14:35:00Z">
              <w:r w:rsidR="00826521" w:rsidRPr="00323EBD" w:rsidDel="00826521">
                <w:rPr>
                  <w:rFonts w:ascii="標楷體" w:eastAsia="標楷體" w:hAnsi="標楷體" w:hint="eastAsia"/>
                </w:rPr>
                <w:t xml:space="preserve"> </w:t>
              </w:r>
            </w:ins>
            <w:ins w:id="1390" w:author="智誠 楊" w:date="2021-05-07T13:49:00Z">
              <w:del w:id="1391" w:author="阿毛" w:date="2021-06-08T14:35:00Z">
                <w:r w:rsidRPr="00323EBD" w:rsidDel="00826521">
                  <w:rPr>
                    <w:rFonts w:ascii="標楷體" w:eastAsia="標楷體" w:hAnsi="標楷體" w:hint="eastAsia"/>
                  </w:rPr>
                  <w:delText>查詢結果</w:delText>
                </w:r>
              </w:del>
            </w:ins>
          </w:p>
          <w:p w14:paraId="25D873FA" w14:textId="4EF5F4A1" w:rsidR="00826521" w:rsidRDefault="00826521" w:rsidP="00B6788F">
            <w:pPr>
              <w:rPr>
                <w:ins w:id="1392" w:author="阿毛" w:date="2021-06-08T14:35:00Z"/>
                <w:rFonts w:ascii="標楷體" w:eastAsia="標楷體" w:hAnsi="標楷體"/>
                <w:lang w:eastAsia="zh-HK"/>
              </w:rPr>
            </w:pPr>
            <w:ins w:id="1393" w:author="阿毛" w:date="2021-06-08T14:35:00Z">
              <w:r>
                <w:rPr>
                  <w:rFonts w:ascii="標楷體" w:eastAsia="標楷體" w:hAnsi="標楷體" w:hint="eastAsia"/>
                </w:rPr>
                <w:t xml:space="preserve">  (1</w:t>
              </w:r>
              <w:proofErr w:type="gramStart"/>
              <w:r>
                <w:rPr>
                  <w:rFonts w:ascii="標楷體" w:eastAsia="標楷體" w:hAnsi="標楷體" w:hint="eastAsia"/>
                </w:rPr>
                <w:t>).</w:t>
              </w:r>
            </w:ins>
            <w:ins w:id="1394" w:author="阿毛" w:date="2021-06-08T14:36:00Z">
              <w:r>
                <w:rPr>
                  <w:rFonts w:ascii="標楷體" w:eastAsia="標楷體" w:hAnsi="標楷體" w:hint="eastAsia"/>
                </w:rPr>
                <w:t>[</w:t>
              </w:r>
            </w:ins>
            <w:proofErr w:type="gramEnd"/>
            <w:ins w:id="1395" w:author="智誠 楊" w:date="2021-05-07T13:49:00Z">
              <w:del w:id="1396" w:author="阿毛" w:date="2021-06-08T14:35:00Z">
                <w:r w:rsidR="00773540" w:rsidRPr="00323EBD" w:rsidDel="00826521">
                  <w:rPr>
                    <w:rFonts w:ascii="標楷體" w:eastAsia="標楷體" w:hAnsi="標楷體" w:hint="eastAsia"/>
                    <w:lang w:eastAsia="zh-HK"/>
                  </w:rPr>
                  <w:delText>「</w:delText>
                </w:r>
              </w:del>
            </w:ins>
            <w:ins w:id="1397" w:author="智誠 楊" w:date="2021-05-07T13:58:00Z">
              <w:r w:rsidR="00FF29D6">
                <w:rPr>
                  <w:rFonts w:ascii="標楷體" w:eastAsia="標楷體" w:hAnsi="標楷體" w:hint="eastAsia"/>
                  <w:lang w:eastAsia="zh-HK"/>
                </w:rPr>
                <w:t>入賬日期</w:t>
              </w:r>
            </w:ins>
            <w:ins w:id="1398" w:author="阿毛" w:date="2021-06-08T14:36:00Z">
              <w:r>
                <w:rPr>
                  <w:rFonts w:ascii="標楷體" w:eastAsia="標楷體" w:hAnsi="標楷體" w:hint="eastAsia"/>
                  <w:lang w:eastAsia="zh-HK"/>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w:t>
              </w:r>
            </w:ins>
            <w:ins w:id="1399" w:author="阿毛" w:date="2021-06-08T14:40:00Z">
              <w:r>
                <w:rPr>
                  <w:rFonts w:ascii="標楷體" w:eastAsia="標楷體" w:hAnsi="標楷體" w:hint="eastAsia"/>
                </w:rPr>
                <w:t xml:space="preserve"> ]</w:t>
              </w:r>
            </w:ins>
            <w:ins w:id="1400" w:author="阿毛" w:date="2021-06-08T14:37:00Z">
              <w:r>
                <w:rPr>
                  <w:rFonts w:ascii="標楷體" w:eastAsia="標楷體" w:hAnsi="標楷體" w:hint="eastAsia"/>
                </w:rPr>
                <w:t xml:space="preserve">  </w:t>
              </w:r>
            </w:ins>
            <w:ins w:id="1401" w:author="阿毛" w:date="2021-06-08T14:36:00Z">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55F0F3FB" w14:textId="67210549" w:rsidR="00826521" w:rsidRDefault="00826521" w:rsidP="00B6788F">
            <w:pPr>
              <w:rPr>
                <w:ins w:id="1402" w:author="阿毛" w:date="2021-06-08T14:35:00Z"/>
                <w:rFonts w:ascii="標楷體" w:eastAsia="標楷體" w:hAnsi="標楷體"/>
                <w:lang w:eastAsia="zh-HK"/>
              </w:rPr>
            </w:pPr>
            <w:ins w:id="1403" w:author="阿毛" w:date="2021-06-08T14:35:00Z">
              <w:r>
                <w:rPr>
                  <w:rFonts w:ascii="標楷體" w:eastAsia="標楷體" w:hAnsi="標楷體" w:hint="eastAsia"/>
                </w:rPr>
                <w:t xml:space="preserve">  (2</w:t>
              </w:r>
              <w:proofErr w:type="gramStart"/>
              <w:r>
                <w:rPr>
                  <w:rFonts w:ascii="標楷體" w:eastAsia="標楷體" w:hAnsi="標楷體" w:hint="eastAsia"/>
                </w:rPr>
                <w:t>).</w:t>
              </w:r>
            </w:ins>
            <w:ins w:id="1404" w:author="阿毛" w:date="2021-06-08T14:36:00Z">
              <w:r>
                <w:rPr>
                  <w:rFonts w:ascii="標楷體" w:eastAsia="標楷體" w:hAnsi="標楷體" w:hint="eastAsia"/>
                </w:rPr>
                <w:t>[</w:t>
              </w:r>
            </w:ins>
            <w:proofErr w:type="gramEnd"/>
            <w:ins w:id="1405" w:author="智誠 楊" w:date="2021-05-07T13:58:00Z">
              <w:del w:id="1406" w:author="阿毛" w:date="2021-06-08T14:35:00Z">
                <w:r w:rsidR="00FF29D6" w:rsidDel="00826521">
                  <w:rPr>
                    <w:rFonts w:ascii="標楷體" w:eastAsia="標楷體" w:hAnsi="標楷體" w:hint="eastAsia"/>
                    <w:lang w:eastAsia="zh-HK"/>
                  </w:rPr>
                  <w:delText>、</w:delText>
                </w:r>
              </w:del>
              <w:r w:rsidR="00FF29D6">
                <w:rPr>
                  <w:rFonts w:ascii="標楷體" w:eastAsia="標楷體" w:hAnsi="標楷體" w:hint="eastAsia"/>
                  <w:lang w:eastAsia="zh-HK"/>
                </w:rPr>
                <w:t>交易樣態</w:t>
              </w:r>
            </w:ins>
            <w:ins w:id="1407" w:author="阿毛" w:date="2021-06-08T14:36:00Z">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230AC71A" w14:textId="0143A89D" w:rsidR="00826521" w:rsidRDefault="00826521" w:rsidP="00B6788F">
            <w:pPr>
              <w:rPr>
                <w:ins w:id="1408" w:author="阿毛" w:date="2021-06-08T14:35:00Z"/>
                <w:rFonts w:ascii="標楷體" w:eastAsia="標楷體" w:hAnsi="標楷體"/>
                <w:lang w:eastAsia="zh-HK"/>
              </w:rPr>
            </w:pPr>
            <w:ins w:id="1409" w:author="阿毛" w:date="2021-06-08T14:35:00Z">
              <w:r>
                <w:rPr>
                  <w:rFonts w:ascii="標楷體" w:eastAsia="標楷體" w:hAnsi="標楷體" w:hint="eastAsia"/>
                </w:rPr>
                <w:t xml:space="preserve">  (3</w:t>
              </w:r>
              <w:proofErr w:type="gramStart"/>
              <w:r>
                <w:rPr>
                  <w:rFonts w:ascii="標楷體" w:eastAsia="標楷體" w:hAnsi="標楷體" w:hint="eastAsia"/>
                </w:rPr>
                <w:t>).</w:t>
              </w:r>
            </w:ins>
            <w:ins w:id="1410" w:author="阿毛" w:date="2021-06-08T14:36:00Z">
              <w:r>
                <w:rPr>
                  <w:rFonts w:ascii="標楷體" w:eastAsia="標楷體" w:hAnsi="標楷體" w:hint="eastAsia"/>
                </w:rPr>
                <w:t>[</w:t>
              </w:r>
            </w:ins>
            <w:proofErr w:type="gramEnd"/>
            <w:ins w:id="1411" w:author="智誠 楊" w:date="2021-05-07T13:58:00Z">
              <w:del w:id="1412" w:author="阿毛" w:date="2021-06-08T14:35:00Z">
                <w:r w:rsidR="00FF29D6" w:rsidDel="00826521">
                  <w:rPr>
                    <w:rFonts w:ascii="標楷體" w:eastAsia="標楷體" w:hAnsi="標楷體" w:hint="eastAsia"/>
                    <w:lang w:eastAsia="zh-HK"/>
                  </w:rPr>
                  <w:delText>、</w:delText>
                </w:r>
              </w:del>
              <w:r w:rsidR="00FF29D6">
                <w:rPr>
                  <w:rFonts w:ascii="標楷體" w:eastAsia="標楷體" w:hAnsi="標楷體" w:hint="eastAsia"/>
                  <w:lang w:eastAsia="zh-HK"/>
                </w:rPr>
                <w:t>戶號</w:t>
              </w:r>
            </w:ins>
            <w:ins w:id="1413" w:author="阿毛" w:date="2021-06-08T14:36:00Z">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xml:space="preserve">)]   </w:t>
              </w:r>
            </w:ins>
            <w:ins w:id="1414" w:author="阿毛" w:date="2021-06-08T14:37:00Z">
              <w:r>
                <w:rPr>
                  <w:rFonts w:ascii="標楷體" w:eastAsia="標楷體" w:hAnsi="標楷體" w:hint="eastAsia"/>
                </w:rPr>
                <w:t xml:space="preserve">   </w:t>
              </w:r>
            </w:ins>
            <w:ins w:id="1415" w:author="阿毛" w:date="2021-06-08T14:36:00Z">
              <w:r>
                <w:rPr>
                  <w:rFonts w:ascii="標楷體" w:eastAsia="標楷體" w:hAnsi="標楷體" w:hint="eastAsia"/>
                </w:rPr>
                <w:t xml:space="preserve">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17F4B2B6" w14:textId="631FEB49" w:rsidR="00773540" w:rsidRPr="00323EBD" w:rsidRDefault="00826521" w:rsidP="00B6788F">
            <w:pPr>
              <w:rPr>
                <w:ins w:id="1416" w:author="智誠 楊" w:date="2021-05-07T13:49:00Z"/>
                <w:rFonts w:ascii="標楷體" w:eastAsia="標楷體" w:hAnsi="標楷體"/>
                <w:lang w:eastAsia="zh-HK"/>
              </w:rPr>
            </w:pPr>
            <w:ins w:id="1417" w:author="阿毛" w:date="2021-06-08T14:35:00Z">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ins>
            <w:ins w:id="1418" w:author="阿毛" w:date="2021-06-08T14:36:00Z">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w:t>
              </w:r>
            </w:ins>
            <w:ins w:id="1419" w:author="阿毛" w:date="2021-06-08T14:35:00Z">
              <w:r>
                <w:rPr>
                  <w:rFonts w:ascii="標楷體" w:eastAsia="標楷體" w:hAnsi="標楷體" w:hint="eastAsia"/>
                </w:rPr>
                <w:t>]</w:t>
              </w:r>
            </w:ins>
            <w:ins w:id="1420" w:author="阿毛" w:date="2021-06-08T14:37:00Z">
              <w:r>
                <w:rPr>
                  <w:rFonts w:ascii="標楷體" w:eastAsia="標楷體" w:hAnsi="標楷體" w:hint="eastAsia"/>
                </w:rPr>
                <w:t xml:space="preserve">   </w:t>
              </w:r>
            </w:ins>
            <w:ins w:id="1421" w:author="阿毛" w:date="2021-06-08T14:35:00Z">
              <w:r>
                <w:rPr>
                  <w:rFonts w:ascii="標楷體" w:eastAsia="標楷體" w:hAnsi="標楷體" w:hint="eastAsia"/>
                </w:rPr>
                <w:t>(</w:t>
              </w:r>
              <w:r>
                <w:rPr>
                  <w:rFonts w:ascii="標楷體" w:eastAsia="標楷體" w:hAnsi="標楷體" w:hint="eastAsia"/>
                  <w:lang w:eastAsia="zh-HK"/>
                </w:rPr>
                <w:t>由</w:t>
              </w:r>
            </w:ins>
            <w:ins w:id="1422" w:author="智誠 楊" w:date="2021-05-07T13:49:00Z">
              <w:del w:id="1423" w:author="阿毛" w:date="2021-06-08T14:35:00Z">
                <w:r w:rsidR="00773540" w:rsidRPr="00323EBD" w:rsidDel="00826521">
                  <w:rPr>
                    <w:rFonts w:ascii="標楷體" w:eastAsia="標楷體" w:hAnsi="標楷體" w:hint="eastAsia"/>
                    <w:lang w:eastAsia="zh-HK"/>
                  </w:rPr>
                  <w:delText>」由</w:delText>
                </w:r>
              </w:del>
              <w:r w:rsidR="00773540" w:rsidRPr="00323EBD">
                <w:rPr>
                  <w:rFonts w:ascii="標楷體" w:eastAsia="標楷體" w:hAnsi="標楷體" w:hint="eastAsia"/>
                  <w:lang w:eastAsia="zh-HK"/>
                </w:rPr>
                <w:t>小</w:t>
              </w:r>
            </w:ins>
            <w:ins w:id="1424" w:author="智誠 楊" w:date="2021-05-07T13:58:00Z">
              <w:del w:id="1425" w:author="阿毛" w:date="2021-06-08T14:35:00Z">
                <w:r w:rsidR="00FF29D6" w:rsidDel="00826521">
                  <w:rPr>
                    <w:rFonts w:ascii="標楷體" w:eastAsia="標楷體" w:hAnsi="標楷體" w:hint="eastAsia"/>
                  </w:rPr>
                  <w:delText xml:space="preserve">  </w:delText>
                </w:r>
              </w:del>
            </w:ins>
            <w:ins w:id="1426" w:author="智誠 楊" w:date="2021-05-07T13:49:00Z">
              <w:r w:rsidR="00773540" w:rsidRPr="00323EBD">
                <w:rPr>
                  <w:rFonts w:ascii="標楷體" w:eastAsia="標楷體" w:hAnsi="標楷體" w:hint="eastAsia"/>
                  <w:lang w:eastAsia="zh-HK"/>
                </w:rPr>
                <w:t>到大</w:t>
              </w:r>
            </w:ins>
            <w:ins w:id="1427" w:author="阿毛" w:date="2021-06-08T14:35:00Z">
              <w:r>
                <w:rPr>
                  <w:rFonts w:ascii="標楷體" w:eastAsia="標楷體" w:hAnsi="標楷體" w:hint="eastAsia"/>
                </w:rPr>
                <w:t>)</w:t>
              </w:r>
            </w:ins>
            <w:ins w:id="1428" w:author="智誠 楊" w:date="2021-05-07T13:49:00Z">
              <w:del w:id="1429" w:author="阿毛" w:date="2021-06-08T14:35:00Z">
                <w:r w:rsidR="00773540" w:rsidRPr="00323EBD" w:rsidDel="00826521">
                  <w:rPr>
                    <w:rFonts w:ascii="標楷體" w:eastAsia="標楷體" w:hAnsi="標楷體" w:hint="eastAsia"/>
                    <w:lang w:eastAsia="zh-HK"/>
                  </w:rPr>
                  <w:delText>排序</w:delText>
                </w:r>
              </w:del>
            </w:ins>
          </w:p>
        </w:tc>
      </w:tr>
      <w:tr w:rsidR="00773540" w:rsidRPr="00362205" w14:paraId="2CB01BD7" w14:textId="77777777" w:rsidTr="00826521">
        <w:trPr>
          <w:trHeight w:val="321"/>
          <w:ins w:id="1430" w:author="智誠 楊" w:date="2021-05-07T13:49:00Z"/>
          <w:trPrChange w:id="1431" w:author="阿毛" w:date="2021-06-08T14:37: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1432"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307E5DF9" w14:textId="77777777" w:rsidR="00773540" w:rsidRPr="00362205" w:rsidRDefault="00773540" w:rsidP="00B6788F">
            <w:pPr>
              <w:rPr>
                <w:ins w:id="1433" w:author="智誠 楊" w:date="2021-05-07T13:49:00Z"/>
                <w:rFonts w:ascii="標楷體" w:eastAsia="標楷體" w:hAnsi="標楷體"/>
              </w:rPr>
            </w:pPr>
            <w:ins w:id="1434" w:author="智誠 楊" w:date="2021-05-07T13:49:00Z">
              <w:r w:rsidRPr="00362205">
                <w:rPr>
                  <w:rFonts w:ascii="標楷體" w:eastAsia="標楷體" w:hAnsi="標楷體"/>
                </w:rPr>
                <w:t>選用流程</w:t>
              </w:r>
            </w:ins>
          </w:p>
        </w:tc>
        <w:tc>
          <w:tcPr>
            <w:tcW w:w="6541" w:type="dxa"/>
            <w:tcBorders>
              <w:top w:val="single" w:sz="8" w:space="0" w:color="000000"/>
              <w:left w:val="single" w:sz="8" w:space="0" w:color="000000"/>
              <w:bottom w:val="single" w:sz="8" w:space="0" w:color="000000"/>
            </w:tcBorders>
            <w:tcPrChange w:id="1435" w:author="阿毛" w:date="2021-06-08T14:37:00Z">
              <w:tcPr>
                <w:tcW w:w="6318" w:type="dxa"/>
                <w:tcBorders>
                  <w:top w:val="single" w:sz="8" w:space="0" w:color="000000"/>
                  <w:left w:val="single" w:sz="8" w:space="0" w:color="000000"/>
                  <w:bottom w:val="single" w:sz="8" w:space="0" w:color="000000"/>
                </w:tcBorders>
              </w:tcPr>
            </w:tcPrChange>
          </w:tcPr>
          <w:p w14:paraId="7AE7E103" w14:textId="77777777" w:rsidR="00773540" w:rsidRPr="00362205" w:rsidRDefault="00773540" w:rsidP="00B6788F">
            <w:pPr>
              <w:rPr>
                <w:ins w:id="1436" w:author="智誠 楊" w:date="2021-05-07T13:49:00Z"/>
                <w:rFonts w:ascii="標楷體" w:eastAsia="標楷體" w:hAnsi="標楷體"/>
              </w:rPr>
            </w:pPr>
          </w:p>
        </w:tc>
      </w:tr>
      <w:tr w:rsidR="00773540" w:rsidRPr="00362205" w14:paraId="055511A5" w14:textId="77777777" w:rsidTr="00826521">
        <w:trPr>
          <w:trHeight w:val="1311"/>
          <w:ins w:id="1437" w:author="智誠 楊" w:date="2021-05-07T13:49:00Z"/>
          <w:trPrChange w:id="1438" w:author="阿毛" w:date="2021-06-08T14:37: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1439"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7B28C25F" w14:textId="77777777" w:rsidR="00773540" w:rsidRPr="00362205" w:rsidRDefault="00773540" w:rsidP="00B6788F">
            <w:pPr>
              <w:rPr>
                <w:ins w:id="1440" w:author="智誠 楊" w:date="2021-05-07T13:49:00Z"/>
                <w:rFonts w:ascii="標楷體" w:eastAsia="標楷體" w:hAnsi="標楷體"/>
              </w:rPr>
            </w:pPr>
            <w:ins w:id="1441" w:author="智誠 楊" w:date="2021-05-07T13:49:00Z">
              <w:r w:rsidRPr="00362205">
                <w:rPr>
                  <w:rFonts w:ascii="標楷體" w:eastAsia="標楷體" w:hAnsi="標楷體"/>
                </w:rPr>
                <w:t>例外流程</w:t>
              </w:r>
            </w:ins>
          </w:p>
        </w:tc>
        <w:tc>
          <w:tcPr>
            <w:tcW w:w="6541" w:type="dxa"/>
            <w:tcBorders>
              <w:top w:val="single" w:sz="8" w:space="0" w:color="000000"/>
              <w:left w:val="single" w:sz="8" w:space="0" w:color="000000"/>
              <w:bottom w:val="single" w:sz="8" w:space="0" w:color="000000"/>
            </w:tcBorders>
            <w:tcPrChange w:id="1442" w:author="阿毛" w:date="2021-06-08T14:37:00Z">
              <w:tcPr>
                <w:tcW w:w="6318" w:type="dxa"/>
                <w:tcBorders>
                  <w:top w:val="single" w:sz="8" w:space="0" w:color="000000"/>
                  <w:left w:val="single" w:sz="8" w:space="0" w:color="000000"/>
                  <w:bottom w:val="single" w:sz="8" w:space="0" w:color="000000"/>
                </w:tcBorders>
              </w:tcPr>
            </w:tcPrChange>
          </w:tcPr>
          <w:p w14:paraId="65B5AA59" w14:textId="77777777" w:rsidR="00773540" w:rsidRPr="00362205" w:rsidRDefault="00773540" w:rsidP="00B6788F">
            <w:pPr>
              <w:rPr>
                <w:ins w:id="1443" w:author="智誠 楊" w:date="2021-05-07T13:49:00Z"/>
                <w:rFonts w:ascii="標楷體" w:eastAsia="標楷體" w:hAnsi="標楷體"/>
              </w:rPr>
            </w:pPr>
          </w:p>
        </w:tc>
      </w:tr>
      <w:tr w:rsidR="00773540" w:rsidRPr="00362205" w14:paraId="617FEB9F" w14:textId="77777777" w:rsidTr="00826521">
        <w:trPr>
          <w:trHeight w:val="278"/>
          <w:ins w:id="1444" w:author="智誠 楊" w:date="2021-05-07T13:49:00Z"/>
          <w:trPrChange w:id="1445" w:author="阿毛" w:date="2021-06-08T14:37: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446"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2B929D57" w14:textId="77777777" w:rsidR="00773540" w:rsidRPr="00362205" w:rsidRDefault="00773540" w:rsidP="00B6788F">
            <w:pPr>
              <w:rPr>
                <w:ins w:id="1447" w:author="智誠 楊" w:date="2021-05-07T13:49:00Z"/>
                <w:rFonts w:ascii="標楷體" w:eastAsia="標楷體" w:hAnsi="標楷體"/>
              </w:rPr>
            </w:pPr>
            <w:ins w:id="1448" w:author="智誠 楊" w:date="2021-05-07T13:49:00Z">
              <w:r w:rsidRPr="00362205">
                <w:rPr>
                  <w:rFonts w:ascii="標楷體" w:eastAsia="標楷體" w:hAnsi="標楷體"/>
                </w:rPr>
                <w:t xml:space="preserve">執行後狀況 </w:t>
              </w:r>
            </w:ins>
          </w:p>
        </w:tc>
        <w:tc>
          <w:tcPr>
            <w:tcW w:w="6541" w:type="dxa"/>
            <w:tcBorders>
              <w:top w:val="single" w:sz="8" w:space="0" w:color="000000"/>
              <w:left w:val="single" w:sz="8" w:space="0" w:color="000000"/>
              <w:bottom w:val="single" w:sz="8" w:space="0" w:color="000000"/>
            </w:tcBorders>
            <w:tcPrChange w:id="1449" w:author="阿毛" w:date="2021-06-08T14:37:00Z">
              <w:tcPr>
                <w:tcW w:w="6318" w:type="dxa"/>
                <w:tcBorders>
                  <w:top w:val="single" w:sz="8" w:space="0" w:color="000000"/>
                  <w:left w:val="single" w:sz="8" w:space="0" w:color="000000"/>
                  <w:bottom w:val="single" w:sz="8" w:space="0" w:color="000000"/>
                </w:tcBorders>
              </w:tcPr>
            </w:tcPrChange>
          </w:tcPr>
          <w:p w14:paraId="32AAE780" w14:textId="77777777" w:rsidR="00773540" w:rsidRPr="00362205" w:rsidRDefault="00773540" w:rsidP="00B6788F">
            <w:pPr>
              <w:rPr>
                <w:ins w:id="1450" w:author="智誠 楊" w:date="2021-05-07T13:49:00Z"/>
                <w:rFonts w:ascii="標楷體" w:eastAsia="標楷體" w:hAnsi="標楷體"/>
              </w:rPr>
            </w:pPr>
            <w:ins w:id="1451" w:author="智誠 楊" w:date="2021-05-07T13:49:00Z">
              <w:r>
                <w:rPr>
                  <w:rFonts w:ascii="標楷體" w:eastAsia="標楷體" w:hAnsi="標楷體" w:hint="eastAsia"/>
                  <w:lang w:eastAsia="zh-HK"/>
                </w:rPr>
                <w:t>提供資料查詢輸出</w:t>
              </w:r>
            </w:ins>
          </w:p>
        </w:tc>
      </w:tr>
      <w:tr w:rsidR="00773540" w:rsidRPr="00362205" w14:paraId="04C9AF6B" w14:textId="77777777" w:rsidTr="00826521">
        <w:trPr>
          <w:trHeight w:val="358"/>
          <w:ins w:id="1452" w:author="智誠 楊" w:date="2021-05-07T13:49:00Z"/>
          <w:trPrChange w:id="1453" w:author="阿毛" w:date="2021-06-08T14:37: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1454"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037F0F9A" w14:textId="77777777" w:rsidR="00773540" w:rsidRPr="00362205" w:rsidRDefault="00773540" w:rsidP="00B6788F">
            <w:pPr>
              <w:rPr>
                <w:ins w:id="1455" w:author="智誠 楊" w:date="2021-05-07T13:49:00Z"/>
                <w:rFonts w:ascii="標楷體" w:eastAsia="標楷體" w:hAnsi="標楷體"/>
              </w:rPr>
            </w:pPr>
            <w:ins w:id="1456" w:author="智誠 楊" w:date="2021-05-07T13:49:00Z">
              <w:r w:rsidRPr="00362205">
                <w:rPr>
                  <w:rFonts w:ascii="標楷體" w:eastAsia="標楷體" w:hAnsi="標楷體"/>
                </w:rPr>
                <w:t>特別需求</w:t>
              </w:r>
            </w:ins>
          </w:p>
        </w:tc>
        <w:tc>
          <w:tcPr>
            <w:tcW w:w="6541" w:type="dxa"/>
            <w:tcBorders>
              <w:top w:val="single" w:sz="8" w:space="0" w:color="000000"/>
              <w:left w:val="single" w:sz="8" w:space="0" w:color="000000"/>
              <w:bottom w:val="single" w:sz="8" w:space="0" w:color="000000"/>
            </w:tcBorders>
            <w:tcPrChange w:id="1457" w:author="阿毛" w:date="2021-06-08T14:37:00Z">
              <w:tcPr>
                <w:tcW w:w="6318" w:type="dxa"/>
                <w:tcBorders>
                  <w:top w:val="single" w:sz="8" w:space="0" w:color="000000"/>
                  <w:left w:val="single" w:sz="8" w:space="0" w:color="000000"/>
                  <w:bottom w:val="single" w:sz="8" w:space="0" w:color="000000"/>
                </w:tcBorders>
              </w:tcPr>
            </w:tcPrChange>
          </w:tcPr>
          <w:p w14:paraId="3C863C72" w14:textId="77777777" w:rsidR="00773540" w:rsidRPr="00362205" w:rsidRDefault="00773540" w:rsidP="00B6788F">
            <w:pPr>
              <w:rPr>
                <w:ins w:id="1458" w:author="智誠 楊" w:date="2021-05-07T13:49:00Z"/>
                <w:rFonts w:ascii="標楷體" w:eastAsia="標楷體" w:hAnsi="標楷體"/>
              </w:rPr>
            </w:pPr>
          </w:p>
        </w:tc>
      </w:tr>
      <w:tr w:rsidR="00773540" w:rsidRPr="00362205" w14:paraId="61E22BD5" w14:textId="77777777" w:rsidTr="00826521">
        <w:trPr>
          <w:trHeight w:val="278"/>
          <w:ins w:id="1459" w:author="智誠 楊" w:date="2021-05-07T13:49:00Z"/>
          <w:trPrChange w:id="1460" w:author="阿毛" w:date="2021-06-08T14:37: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461"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485B52B8" w14:textId="77777777" w:rsidR="00773540" w:rsidRPr="00362205" w:rsidRDefault="00773540" w:rsidP="00B6788F">
            <w:pPr>
              <w:rPr>
                <w:ins w:id="1462" w:author="智誠 楊" w:date="2021-05-07T13:49:00Z"/>
                <w:rFonts w:ascii="標楷體" w:eastAsia="標楷體" w:hAnsi="標楷體"/>
              </w:rPr>
            </w:pPr>
            <w:ins w:id="1463" w:author="智誠 楊" w:date="2021-05-07T13:49:00Z">
              <w:r w:rsidRPr="00362205">
                <w:rPr>
                  <w:rFonts w:ascii="標楷體" w:eastAsia="標楷體" w:hAnsi="標楷體"/>
                </w:rPr>
                <w:t xml:space="preserve">參考 </w:t>
              </w:r>
            </w:ins>
          </w:p>
        </w:tc>
        <w:tc>
          <w:tcPr>
            <w:tcW w:w="6541" w:type="dxa"/>
            <w:tcBorders>
              <w:top w:val="single" w:sz="8" w:space="0" w:color="000000"/>
              <w:left w:val="single" w:sz="8" w:space="0" w:color="000000"/>
              <w:bottom w:val="single" w:sz="8" w:space="0" w:color="000000"/>
            </w:tcBorders>
            <w:tcPrChange w:id="1464" w:author="阿毛" w:date="2021-06-08T14:37:00Z">
              <w:tcPr>
                <w:tcW w:w="6318" w:type="dxa"/>
                <w:tcBorders>
                  <w:top w:val="single" w:sz="8" w:space="0" w:color="000000"/>
                  <w:left w:val="single" w:sz="8" w:space="0" w:color="000000"/>
                  <w:bottom w:val="single" w:sz="8" w:space="0" w:color="000000"/>
                </w:tcBorders>
              </w:tcPr>
            </w:tcPrChange>
          </w:tcPr>
          <w:p w14:paraId="7281352E" w14:textId="77777777" w:rsidR="00773540" w:rsidRPr="00362205" w:rsidRDefault="00773540" w:rsidP="00B6788F">
            <w:pPr>
              <w:rPr>
                <w:ins w:id="1465" w:author="智誠 楊" w:date="2021-05-07T13:49:00Z"/>
                <w:rFonts w:ascii="標楷體" w:eastAsia="標楷體" w:hAnsi="標楷體"/>
              </w:rPr>
            </w:pPr>
          </w:p>
        </w:tc>
      </w:tr>
    </w:tbl>
    <w:p w14:paraId="3CB8699D" w14:textId="77777777" w:rsidR="00773540" w:rsidRDefault="00773540">
      <w:pPr>
        <w:pStyle w:val="a"/>
        <w:numPr>
          <w:ilvl w:val="0"/>
          <w:numId w:val="0"/>
        </w:numPr>
        <w:ind w:left="1330"/>
        <w:rPr>
          <w:ins w:id="1466" w:author="智誠 楊" w:date="2021-05-07T13:49:00Z"/>
        </w:rPr>
      </w:pPr>
    </w:p>
    <w:p w14:paraId="09B880B5" w14:textId="77777777" w:rsidR="00773540" w:rsidRPr="005F1722" w:rsidRDefault="00773540">
      <w:pPr>
        <w:pStyle w:val="a"/>
        <w:rPr>
          <w:ins w:id="1467" w:author="智誠 楊" w:date="2021-05-07T13:49:00Z"/>
        </w:rPr>
      </w:pPr>
      <w:ins w:id="1468" w:author="智誠 楊" w:date="2021-05-07T13:49: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773540" w:rsidRPr="0022279A" w14:paraId="307CAE1D" w14:textId="77777777" w:rsidTr="00B6788F">
        <w:trPr>
          <w:ins w:id="1469" w:author="智誠 楊" w:date="2021-05-07T13:49:00Z"/>
        </w:trPr>
        <w:tc>
          <w:tcPr>
            <w:tcW w:w="851" w:type="dxa"/>
            <w:shd w:val="clear" w:color="auto" w:fill="D9D9D9" w:themeFill="background1" w:themeFillShade="D9"/>
          </w:tcPr>
          <w:p w14:paraId="062E5CF9" w14:textId="77777777" w:rsidR="00773540" w:rsidRPr="0022279A" w:rsidRDefault="00773540" w:rsidP="00B6788F">
            <w:pPr>
              <w:jc w:val="center"/>
              <w:rPr>
                <w:ins w:id="1470" w:author="智誠 楊" w:date="2021-05-07T13:49:00Z"/>
                <w:rFonts w:ascii="標楷體" w:eastAsia="標楷體" w:hAnsi="標楷體"/>
              </w:rPr>
            </w:pPr>
            <w:ins w:id="1471" w:author="智誠 楊" w:date="2021-05-07T13:4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3BB17F4B" w14:textId="77777777" w:rsidR="00773540" w:rsidRPr="0022279A" w:rsidRDefault="00773540" w:rsidP="00B6788F">
            <w:pPr>
              <w:jc w:val="center"/>
              <w:rPr>
                <w:ins w:id="1472" w:author="智誠 楊" w:date="2021-05-07T13:49:00Z"/>
                <w:rFonts w:ascii="標楷體" w:eastAsia="標楷體" w:hAnsi="標楷體"/>
              </w:rPr>
            </w:pPr>
            <w:ins w:id="1473" w:author="智誠 楊" w:date="2021-05-07T13:4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236D3AFC" w14:textId="77777777" w:rsidR="00773540" w:rsidRPr="0022279A" w:rsidRDefault="00773540" w:rsidP="00B6788F">
            <w:pPr>
              <w:jc w:val="center"/>
              <w:rPr>
                <w:ins w:id="1474" w:author="智誠 楊" w:date="2021-05-07T13:49:00Z"/>
                <w:rFonts w:ascii="標楷體" w:eastAsia="標楷體" w:hAnsi="標楷體"/>
              </w:rPr>
            </w:pPr>
            <w:ins w:id="1475" w:author="智誠 楊" w:date="2021-05-07T13:49:00Z">
              <w:r w:rsidRPr="0022279A">
                <w:rPr>
                  <w:rFonts w:ascii="標楷體" w:eastAsia="標楷體" w:hAnsi="標楷體" w:hint="eastAsia"/>
                  <w:lang w:eastAsia="zh-HK"/>
                </w:rPr>
                <w:t>說明</w:t>
              </w:r>
            </w:ins>
          </w:p>
        </w:tc>
      </w:tr>
      <w:tr w:rsidR="00773540" w:rsidRPr="0022279A" w14:paraId="55E20653" w14:textId="77777777" w:rsidTr="00B6788F">
        <w:trPr>
          <w:ins w:id="1476" w:author="智誠 楊" w:date="2021-05-07T13:49:00Z"/>
        </w:trPr>
        <w:tc>
          <w:tcPr>
            <w:tcW w:w="851" w:type="dxa"/>
          </w:tcPr>
          <w:p w14:paraId="3A305CD6" w14:textId="77777777" w:rsidR="00773540" w:rsidRPr="0022279A" w:rsidRDefault="00773540" w:rsidP="00B6788F">
            <w:pPr>
              <w:jc w:val="center"/>
              <w:rPr>
                <w:ins w:id="1477" w:author="智誠 楊" w:date="2021-05-07T13:49:00Z"/>
                <w:rFonts w:ascii="標楷體" w:eastAsia="標楷體" w:hAnsi="標楷體"/>
              </w:rPr>
            </w:pPr>
            <w:ins w:id="1478" w:author="智誠 楊" w:date="2021-05-07T13:49:00Z">
              <w:r w:rsidRPr="0022279A">
                <w:rPr>
                  <w:rFonts w:ascii="標楷體" w:eastAsia="標楷體" w:hAnsi="標楷體" w:hint="eastAsia"/>
                </w:rPr>
                <w:t>1</w:t>
              </w:r>
            </w:ins>
          </w:p>
        </w:tc>
        <w:tc>
          <w:tcPr>
            <w:tcW w:w="3118" w:type="dxa"/>
          </w:tcPr>
          <w:p w14:paraId="6C665076" w14:textId="23CB9530" w:rsidR="00773540" w:rsidRPr="0022279A" w:rsidRDefault="005A37F6" w:rsidP="00B6788F">
            <w:pPr>
              <w:rPr>
                <w:ins w:id="1479" w:author="智誠 楊" w:date="2021-05-07T13:49:00Z"/>
                <w:rFonts w:ascii="標楷體" w:eastAsia="標楷體" w:hAnsi="標楷體"/>
              </w:rPr>
            </w:pPr>
            <w:proofErr w:type="spellStart"/>
            <w:ins w:id="1480" w:author="智誠 楊" w:date="2021-05-07T13:58:00Z">
              <w:r w:rsidRPr="001408F4">
                <w:rPr>
                  <w:rFonts w:ascii="標楷體" w:eastAsia="標楷體" w:hAnsi="標楷體" w:cs="細明體_HKSCS"/>
                  <w:kern w:val="0"/>
                </w:rPr>
                <w:t>MlaundryChkDtl</w:t>
              </w:r>
            </w:ins>
            <w:proofErr w:type="spellEnd"/>
          </w:p>
        </w:tc>
        <w:tc>
          <w:tcPr>
            <w:tcW w:w="3828" w:type="dxa"/>
          </w:tcPr>
          <w:p w14:paraId="2C29AD17" w14:textId="28E25B5D" w:rsidR="00773540" w:rsidRPr="0022279A" w:rsidRDefault="005A37F6" w:rsidP="00B6788F">
            <w:pPr>
              <w:rPr>
                <w:ins w:id="1481" w:author="智誠 楊" w:date="2021-05-07T13:49:00Z"/>
                <w:rFonts w:ascii="標楷體" w:eastAsia="標楷體" w:hAnsi="標楷體"/>
              </w:rPr>
            </w:pPr>
            <w:ins w:id="1482" w:author="智誠 楊" w:date="2021-05-07T13:58:00Z">
              <w:r>
                <w:rPr>
                  <w:rFonts w:ascii="標楷體" w:eastAsia="標楷體" w:hAnsi="標楷體" w:hint="eastAsia"/>
                  <w:lang w:eastAsia="zh-HK"/>
                </w:rPr>
                <w:t>疑似洗錢樣態檢核明細檔</w:t>
              </w:r>
            </w:ins>
          </w:p>
        </w:tc>
      </w:tr>
      <w:tr w:rsidR="00773540" w:rsidRPr="0022279A" w14:paraId="7F512E7D" w14:textId="77777777" w:rsidTr="00B6788F">
        <w:trPr>
          <w:ins w:id="1483" w:author="智誠 楊" w:date="2021-05-07T13:49:00Z"/>
        </w:trPr>
        <w:tc>
          <w:tcPr>
            <w:tcW w:w="851" w:type="dxa"/>
          </w:tcPr>
          <w:p w14:paraId="5B19761E" w14:textId="22F70C2D" w:rsidR="00773540" w:rsidRPr="0022279A" w:rsidRDefault="00082CAA">
            <w:pPr>
              <w:jc w:val="center"/>
              <w:rPr>
                <w:ins w:id="1484" w:author="智誠 楊" w:date="2021-05-07T13:49:00Z"/>
                <w:rFonts w:ascii="標楷體" w:eastAsia="標楷體" w:hAnsi="標楷體"/>
              </w:rPr>
              <w:pPrChange w:id="1485" w:author="智誠 楊" w:date="2021-05-07T14:11:00Z">
                <w:pPr/>
              </w:pPrChange>
            </w:pPr>
            <w:ins w:id="1486" w:author="智誠 楊" w:date="2021-05-07T14:11:00Z">
              <w:r>
                <w:rPr>
                  <w:rFonts w:ascii="標楷體" w:eastAsia="標楷體" w:hAnsi="標楷體" w:hint="eastAsia"/>
                </w:rPr>
                <w:t>2</w:t>
              </w:r>
            </w:ins>
          </w:p>
        </w:tc>
        <w:tc>
          <w:tcPr>
            <w:tcW w:w="3118" w:type="dxa"/>
          </w:tcPr>
          <w:p w14:paraId="7AD5402D" w14:textId="531B4DCA" w:rsidR="00773540" w:rsidRPr="0022279A" w:rsidRDefault="00082CAA" w:rsidP="00B6788F">
            <w:pPr>
              <w:rPr>
                <w:ins w:id="1487" w:author="智誠 楊" w:date="2021-05-07T13:49:00Z"/>
                <w:rFonts w:ascii="標楷體" w:eastAsia="標楷體" w:hAnsi="標楷體"/>
              </w:rPr>
            </w:pPr>
            <w:proofErr w:type="spellStart"/>
            <w:ins w:id="1488" w:author="智誠 楊" w:date="2021-05-07T14:11:00Z">
              <w:r>
                <w:rPr>
                  <w:rFonts w:ascii="標楷體" w:eastAsia="標楷體" w:hAnsi="標楷體" w:hint="eastAsia"/>
                </w:rPr>
                <w:t>C</w:t>
              </w:r>
              <w:r>
                <w:rPr>
                  <w:rFonts w:ascii="標楷體" w:eastAsia="標楷體" w:hAnsi="標楷體"/>
                </w:rPr>
                <w:t>ustMain</w:t>
              </w:r>
            </w:ins>
            <w:proofErr w:type="spellEnd"/>
          </w:p>
        </w:tc>
        <w:tc>
          <w:tcPr>
            <w:tcW w:w="3828" w:type="dxa"/>
          </w:tcPr>
          <w:p w14:paraId="620BF209" w14:textId="22A895B2" w:rsidR="00773540" w:rsidRPr="0022279A" w:rsidRDefault="00082CAA" w:rsidP="00B6788F">
            <w:pPr>
              <w:rPr>
                <w:ins w:id="1489" w:author="智誠 楊" w:date="2021-05-07T13:49:00Z"/>
                <w:rFonts w:ascii="標楷體" w:eastAsia="標楷體" w:hAnsi="標楷體"/>
              </w:rPr>
            </w:pPr>
            <w:ins w:id="1490" w:author="智誠 楊" w:date="2021-05-07T14:11:00Z">
              <w:r>
                <w:rPr>
                  <w:rFonts w:ascii="標楷體" w:eastAsia="標楷體" w:hAnsi="標楷體" w:hint="eastAsia"/>
                </w:rPr>
                <w:t>客戶資料主檔</w:t>
              </w:r>
            </w:ins>
          </w:p>
        </w:tc>
      </w:tr>
    </w:tbl>
    <w:p w14:paraId="68716ED7" w14:textId="77777777" w:rsidR="00773540" w:rsidRDefault="00773540" w:rsidP="00773540">
      <w:pPr>
        <w:ind w:left="1440"/>
        <w:rPr>
          <w:ins w:id="1491" w:author="智誠 楊" w:date="2021-05-07T13:49:00Z"/>
        </w:rPr>
      </w:pPr>
    </w:p>
    <w:p w14:paraId="62B60AA4" w14:textId="77777777" w:rsidR="00773540" w:rsidRPr="005F1722" w:rsidRDefault="00773540">
      <w:pPr>
        <w:pStyle w:val="a"/>
        <w:rPr>
          <w:ins w:id="1492" w:author="智誠 楊" w:date="2021-05-07T13:49:00Z"/>
        </w:rPr>
      </w:pPr>
      <w:ins w:id="1493" w:author="智誠 楊" w:date="2021-05-07T13:49:00Z">
        <w:r w:rsidRPr="005F1722">
          <w:t>UI</w:t>
        </w:r>
        <w:r w:rsidRPr="005F1722">
          <w:t>畫面</w:t>
        </w:r>
        <w:r w:rsidRPr="005F1722">
          <w:rPr>
            <w:rFonts w:hint="eastAsia"/>
          </w:rPr>
          <w:t>:</w:t>
        </w:r>
      </w:ins>
    </w:p>
    <w:p w14:paraId="7CC31BED" w14:textId="77777777" w:rsidR="00773540" w:rsidRPr="00B56858" w:rsidRDefault="00773540" w:rsidP="00773540">
      <w:pPr>
        <w:rPr>
          <w:ins w:id="1494" w:author="智誠 楊" w:date="2021-05-07T13:49:00Z"/>
          <w:rFonts w:ascii="標楷體" w:eastAsia="標楷體" w:hAnsi="標楷體"/>
        </w:rPr>
      </w:pPr>
      <w:ins w:id="1495" w:author="智誠 楊" w:date="2021-05-07T13:49:00Z">
        <w:r>
          <w:rPr>
            <w:rFonts w:ascii="標楷體" w:eastAsia="標楷體" w:hAnsi="標楷體" w:hint="eastAsia"/>
          </w:rPr>
          <w:t>輸入畫面:</w:t>
        </w:r>
      </w:ins>
    </w:p>
    <w:p w14:paraId="641357F2" w14:textId="7FFAD1BD" w:rsidR="00773540" w:rsidRPr="00B56858" w:rsidRDefault="005A37F6" w:rsidP="00773540">
      <w:pPr>
        <w:rPr>
          <w:ins w:id="1496" w:author="智誠 楊" w:date="2021-05-07T13:49:00Z"/>
        </w:rPr>
      </w:pPr>
      <w:ins w:id="1497" w:author="智誠 楊" w:date="2021-05-07T13:59:00Z">
        <w:r w:rsidRPr="005A37F6">
          <w:rPr>
            <w:noProof/>
          </w:rPr>
          <w:drawing>
            <wp:inline distT="0" distB="0" distL="0" distR="0" wp14:anchorId="544D4E79" wp14:editId="5C230618">
              <wp:extent cx="6479540" cy="115443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154430"/>
                      </a:xfrm>
                      <a:prstGeom prst="rect">
                        <a:avLst/>
                      </a:prstGeom>
                    </pic:spPr>
                  </pic:pic>
                </a:graphicData>
              </a:graphic>
            </wp:inline>
          </w:drawing>
        </w:r>
      </w:ins>
    </w:p>
    <w:p w14:paraId="32123741" w14:textId="77777777" w:rsidR="005A37F6" w:rsidRDefault="005A37F6">
      <w:pPr>
        <w:widowControl/>
        <w:rPr>
          <w:ins w:id="1498" w:author="智誠 楊" w:date="2021-05-07T13:59:00Z"/>
          <w:rFonts w:eastAsia="標楷體"/>
          <w:sz w:val="26"/>
        </w:rPr>
      </w:pPr>
      <w:ins w:id="1499" w:author="智誠 楊" w:date="2021-05-07T13:59:00Z">
        <w:r>
          <w:br w:type="page"/>
        </w:r>
      </w:ins>
    </w:p>
    <w:p w14:paraId="5521BAB3" w14:textId="5A1350DE" w:rsidR="00773540" w:rsidRDefault="00773540">
      <w:pPr>
        <w:pStyle w:val="a"/>
        <w:rPr>
          <w:ins w:id="1500" w:author="智誠 楊" w:date="2021-05-07T13:49:00Z"/>
        </w:rPr>
      </w:pPr>
      <w:ins w:id="1501" w:author="智誠 楊" w:date="2021-05-07T13:49:00Z">
        <w:r>
          <w:lastRenderedPageBreak/>
          <w:t>輸入畫面</w:t>
        </w:r>
        <w:r>
          <w:rPr>
            <w:rFonts w:hint="eastAsia"/>
            <w:lang w:eastAsia="zh-HK"/>
          </w:rPr>
          <w:t>按鈕</w:t>
        </w:r>
        <w:r>
          <w:t>說明</w:t>
        </w:r>
      </w:ins>
    </w:p>
    <w:p w14:paraId="0A04526D" w14:textId="77777777" w:rsidR="00773540" w:rsidRPr="00F5236F" w:rsidRDefault="00773540" w:rsidP="00773540">
      <w:pPr>
        <w:rPr>
          <w:ins w:id="1502" w:author="智誠 楊" w:date="2021-05-07T13:49:00Z"/>
        </w:rPr>
      </w:pPr>
    </w:p>
    <w:tbl>
      <w:tblPr>
        <w:tblStyle w:val="ac"/>
        <w:tblW w:w="0" w:type="auto"/>
        <w:tblInd w:w="250" w:type="dxa"/>
        <w:tblLook w:val="04A0" w:firstRow="1" w:lastRow="0" w:firstColumn="1" w:lastColumn="0" w:noHBand="0" w:noVBand="1"/>
      </w:tblPr>
      <w:tblGrid>
        <w:gridCol w:w="851"/>
        <w:gridCol w:w="2126"/>
        <w:gridCol w:w="7033"/>
      </w:tblGrid>
      <w:tr w:rsidR="00773540" w:rsidRPr="00F5236F" w14:paraId="5FD2873F" w14:textId="77777777" w:rsidTr="00B6788F">
        <w:trPr>
          <w:ins w:id="1503" w:author="智誠 楊" w:date="2021-05-07T13:49:00Z"/>
        </w:trPr>
        <w:tc>
          <w:tcPr>
            <w:tcW w:w="851" w:type="dxa"/>
            <w:shd w:val="clear" w:color="auto" w:fill="D9D9D9" w:themeFill="background1" w:themeFillShade="D9"/>
          </w:tcPr>
          <w:p w14:paraId="62DADA90" w14:textId="77777777" w:rsidR="00773540" w:rsidRPr="00F5236F" w:rsidRDefault="00773540" w:rsidP="00B6788F">
            <w:pPr>
              <w:jc w:val="center"/>
              <w:rPr>
                <w:ins w:id="1504" w:author="智誠 楊" w:date="2021-05-07T13:49:00Z"/>
                <w:rFonts w:ascii="標楷體" w:eastAsia="標楷體" w:hAnsi="標楷體"/>
              </w:rPr>
            </w:pPr>
            <w:ins w:id="1505" w:author="智誠 楊" w:date="2021-05-07T13:49: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00FFC4A5" w14:textId="77777777" w:rsidR="00773540" w:rsidRPr="00F5236F" w:rsidRDefault="00773540" w:rsidP="00B6788F">
            <w:pPr>
              <w:jc w:val="center"/>
              <w:rPr>
                <w:ins w:id="1506" w:author="智誠 楊" w:date="2021-05-07T13:49:00Z"/>
                <w:rFonts w:ascii="標楷體" w:eastAsia="標楷體" w:hAnsi="標楷體"/>
              </w:rPr>
            </w:pPr>
            <w:ins w:id="1507" w:author="智誠 楊" w:date="2021-05-07T13:49:00Z">
              <w:r>
                <w:rPr>
                  <w:rFonts w:ascii="標楷體" w:eastAsia="標楷體" w:hAnsi="標楷體" w:hint="eastAsia"/>
                  <w:lang w:eastAsia="zh-HK"/>
                </w:rPr>
                <w:t>按鈕名稱</w:t>
              </w:r>
            </w:ins>
          </w:p>
        </w:tc>
        <w:tc>
          <w:tcPr>
            <w:tcW w:w="7033" w:type="dxa"/>
            <w:shd w:val="clear" w:color="auto" w:fill="D9D9D9" w:themeFill="background1" w:themeFillShade="D9"/>
          </w:tcPr>
          <w:p w14:paraId="6F27AADB" w14:textId="77777777" w:rsidR="00773540" w:rsidRPr="00F5236F" w:rsidRDefault="00773540" w:rsidP="00B6788F">
            <w:pPr>
              <w:jc w:val="center"/>
              <w:rPr>
                <w:ins w:id="1508" w:author="智誠 楊" w:date="2021-05-07T13:49:00Z"/>
                <w:rFonts w:ascii="標楷體" w:eastAsia="標楷體" w:hAnsi="標楷體"/>
              </w:rPr>
            </w:pPr>
            <w:ins w:id="1509" w:author="智誠 楊" w:date="2021-05-07T13:49:00Z">
              <w:r>
                <w:rPr>
                  <w:rFonts w:ascii="標楷體" w:eastAsia="標楷體" w:hAnsi="標楷體" w:hint="eastAsia"/>
                  <w:lang w:eastAsia="zh-HK"/>
                </w:rPr>
                <w:t>功能說明</w:t>
              </w:r>
            </w:ins>
          </w:p>
        </w:tc>
      </w:tr>
      <w:tr w:rsidR="00773540" w:rsidRPr="00F5236F" w14:paraId="5F8E2680" w14:textId="77777777" w:rsidTr="00B6788F">
        <w:trPr>
          <w:ins w:id="1510" w:author="智誠 楊" w:date="2021-05-07T13:49:00Z"/>
        </w:trPr>
        <w:tc>
          <w:tcPr>
            <w:tcW w:w="851" w:type="dxa"/>
          </w:tcPr>
          <w:p w14:paraId="2A9B72A6" w14:textId="77777777" w:rsidR="00773540" w:rsidRPr="00F5236F" w:rsidRDefault="00773540" w:rsidP="00B6788F">
            <w:pPr>
              <w:jc w:val="center"/>
              <w:rPr>
                <w:ins w:id="1511" w:author="智誠 楊" w:date="2021-05-07T13:49:00Z"/>
                <w:rFonts w:ascii="標楷體" w:eastAsia="標楷體" w:hAnsi="標楷體"/>
                <w:lang w:eastAsia="zh-HK"/>
              </w:rPr>
            </w:pPr>
            <w:ins w:id="1512" w:author="智誠 楊" w:date="2021-05-07T13:49:00Z">
              <w:r>
                <w:rPr>
                  <w:rFonts w:ascii="標楷體" w:eastAsia="標楷體" w:hAnsi="標楷體" w:hint="eastAsia"/>
                </w:rPr>
                <w:t>1</w:t>
              </w:r>
            </w:ins>
          </w:p>
        </w:tc>
        <w:tc>
          <w:tcPr>
            <w:tcW w:w="2126" w:type="dxa"/>
          </w:tcPr>
          <w:p w14:paraId="288A2053" w14:textId="77777777" w:rsidR="00773540" w:rsidRDefault="00773540" w:rsidP="00B6788F">
            <w:pPr>
              <w:rPr>
                <w:ins w:id="1513" w:author="智誠 楊" w:date="2021-05-07T13:49:00Z"/>
                <w:rFonts w:ascii="標楷體" w:eastAsia="標楷體" w:hAnsi="標楷體"/>
                <w:lang w:eastAsia="zh-HK"/>
              </w:rPr>
            </w:pPr>
            <w:ins w:id="1514" w:author="智誠 楊" w:date="2021-05-07T13:49:00Z">
              <w:r>
                <w:rPr>
                  <w:rFonts w:ascii="標楷體" w:eastAsia="標楷體" w:hAnsi="標楷體" w:hint="eastAsia"/>
                  <w:lang w:eastAsia="zh-HK"/>
                </w:rPr>
                <w:t>查詢</w:t>
              </w:r>
            </w:ins>
          </w:p>
        </w:tc>
        <w:tc>
          <w:tcPr>
            <w:tcW w:w="7033" w:type="dxa"/>
          </w:tcPr>
          <w:p w14:paraId="663AD1F7" w14:textId="4162FF8A" w:rsidR="00773540" w:rsidRDefault="00826521" w:rsidP="00B6788F">
            <w:pPr>
              <w:rPr>
                <w:ins w:id="1515" w:author="阿毛" w:date="2021-06-08T14:40:00Z"/>
                <w:rFonts w:ascii="標楷體" w:eastAsia="標楷體" w:hAnsi="標楷體"/>
                <w:lang w:eastAsia="zh-HK"/>
              </w:rPr>
            </w:pPr>
            <w:ins w:id="1516" w:author="阿毛" w:date="2021-06-08T14:40:00Z">
              <w:r>
                <w:rPr>
                  <w:rFonts w:ascii="標楷體" w:eastAsia="標楷體" w:hAnsi="標楷體" w:hint="eastAsia"/>
                </w:rPr>
                <w:t>1.</w:t>
              </w:r>
            </w:ins>
            <w:ins w:id="1517" w:author="智誠 楊" w:date="2021-05-07T13:49:00Z">
              <w:r w:rsidR="00773540">
                <w:rPr>
                  <w:rFonts w:ascii="標楷體" w:eastAsia="標楷體" w:hAnsi="標楷體" w:hint="eastAsia"/>
                  <w:lang w:eastAsia="zh-HK"/>
                </w:rPr>
                <w:t>依據輸入條件查詢資料</w:t>
              </w:r>
            </w:ins>
          </w:p>
          <w:p w14:paraId="52480507" w14:textId="77777777" w:rsidR="00826521" w:rsidRPr="00E51641" w:rsidRDefault="00826521" w:rsidP="00826521">
            <w:pPr>
              <w:rPr>
                <w:ins w:id="1518" w:author="阿毛" w:date="2021-06-08T14:40:00Z"/>
                <w:rFonts w:ascii="標楷體" w:eastAsia="標楷體" w:hAnsi="標楷體"/>
                <w:shd w:val="pct15" w:color="auto" w:fill="FFFFFF"/>
                <w:lang w:eastAsia="zh-HK"/>
              </w:rPr>
            </w:pPr>
            <w:ins w:id="1519" w:author="阿毛" w:date="2021-06-08T14:40:00Z">
              <w:r w:rsidRPr="00E51641">
                <w:rPr>
                  <w:rFonts w:ascii="標楷體" w:eastAsia="標楷體" w:hAnsi="標楷體" w:hint="eastAsia"/>
                  <w:shd w:val="pct15" w:color="auto" w:fill="FFFFFF"/>
                  <w:lang w:eastAsia="zh-HK"/>
                </w:rPr>
                <w:t>&lt;&lt;檢查說明&gt;&gt;</w:t>
              </w:r>
            </w:ins>
          </w:p>
          <w:p w14:paraId="2FF5B9B5" w14:textId="3C7466E5" w:rsidR="00826521" w:rsidRDefault="00826521" w:rsidP="00826521">
            <w:pPr>
              <w:ind w:left="240" w:hangingChars="100" w:hanging="240"/>
              <w:rPr>
                <w:ins w:id="1520" w:author="阿毛" w:date="2021-06-08T14:40:00Z"/>
                <w:rFonts w:ascii="標楷體" w:eastAsia="標楷體" w:hAnsi="標楷體"/>
                <w:lang w:eastAsia="zh-HK"/>
              </w:rPr>
            </w:pPr>
            <w:ins w:id="1521" w:author="阿毛" w:date="2021-06-08T14:40: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ins>
            <w:ins w:id="1522" w:author="阿毛" w:date="2021-06-08T14:41:00Z">
              <w:r>
                <w:rPr>
                  <w:rFonts w:ascii="標楷體" w:eastAsia="標楷體" w:hAnsi="標楷體" w:hint="eastAsia"/>
                  <w:lang w:eastAsia="zh-HK"/>
                </w:rPr>
                <w:t>疑似洗錢樣態檢核明細檔</w:t>
              </w:r>
            </w:ins>
            <w:ins w:id="1523" w:author="阿毛" w:date="2021-06-08T14:40:00Z">
              <w:r>
                <w:rPr>
                  <w:rFonts w:ascii="標楷體" w:eastAsia="標楷體" w:hAnsi="標楷體"/>
                  <w:lang w:eastAsia="zh-HK"/>
                </w:rPr>
                <w:t>)</w:t>
              </w:r>
              <w:r w:rsidRPr="000A3D6B">
                <w:rPr>
                  <w:rFonts w:ascii="標楷體" w:eastAsia="標楷體" w:hAnsi="標楷體" w:hint="eastAsia"/>
                </w:rPr>
                <w:t>"</w:t>
              </w:r>
            </w:ins>
          </w:p>
          <w:p w14:paraId="00E21845" w14:textId="77777777" w:rsidR="00826521" w:rsidRPr="0076262E" w:rsidRDefault="00826521" w:rsidP="00826521">
            <w:pPr>
              <w:rPr>
                <w:ins w:id="1524" w:author="阿毛" w:date="2021-06-08T14:40:00Z"/>
                <w:rFonts w:ascii="標楷體" w:eastAsia="標楷體" w:hAnsi="標楷體"/>
                <w:shd w:val="pct15" w:color="auto" w:fill="FFFFFF"/>
                <w:lang w:eastAsia="zh-HK"/>
              </w:rPr>
            </w:pPr>
            <w:ins w:id="1525" w:author="阿毛" w:date="2021-06-08T14:40:00Z">
              <w:r w:rsidRPr="0076262E">
                <w:rPr>
                  <w:rFonts w:ascii="標楷體" w:eastAsia="標楷體" w:hAnsi="標楷體" w:hint="eastAsia"/>
                  <w:shd w:val="pct15" w:color="auto" w:fill="FFFFFF"/>
                  <w:lang w:eastAsia="zh-HK"/>
                </w:rPr>
                <w:t>&lt;&lt;成功處理說明&gt;&gt;</w:t>
              </w:r>
            </w:ins>
          </w:p>
          <w:p w14:paraId="5606D7B5" w14:textId="1E518FD0" w:rsidR="00826521" w:rsidRPr="00826521" w:rsidRDefault="00826521" w:rsidP="00B6788F">
            <w:pPr>
              <w:rPr>
                <w:ins w:id="1526" w:author="智誠 楊" w:date="2021-05-07T13:49:00Z"/>
                <w:rFonts w:ascii="標楷體" w:eastAsia="標楷體" w:hAnsi="標楷體"/>
                <w:lang w:eastAsia="zh-HK"/>
              </w:rPr>
            </w:pPr>
            <w:ins w:id="1527" w:author="阿毛" w:date="2021-06-08T14:40: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773540" w:rsidRPr="00F5236F" w14:paraId="1CC557FC" w14:textId="77777777" w:rsidTr="00B6788F">
        <w:trPr>
          <w:ins w:id="1528" w:author="智誠 楊" w:date="2021-05-07T13:49:00Z"/>
        </w:trPr>
        <w:tc>
          <w:tcPr>
            <w:tcW w:w="851" w:type="dxa"/>
          </w:tcPr>
          <w:p w14:paraId="6B67DDFB" w14:textId="77777777" w:rsidR="00773540" w:rsidRDefault="00773540" w:rsidP="00B6788F">
            <w:pPr>
              <w:jc w:val="center"/>
              <w:rPr>
                <w:ins w:id="1529" w:author="智誠 楊" w:date="2021-05-07T13:49:00Z"/>
                <w:rFonts w:ascii="標楷體" w:eastAsia="標楷體" w:hAnsi="標楷體"/>
              </w:rPr>
            </w:pPr>
            <w:ins w:id="1530" w:author="智誠 楊" w:date="2021-05-07T13:49:00Z">
              <w:r>
                <w:rPr>
                  <w:rFonts w:ascii="標楷體" w:eastAsia="標楷體" w:hAnsi="標楷體" w:hint="eastAsia"/>
                </w:rPr>
                <w:t>2</w:t>
              </w:r>
            </w:ins>
          </w:p>
        </w:tc>
        <w:tc>
          <w:tcPr>
            <w:tcW w:w="2126" w:type="dxa"/>
          </w:tcPr>
          <w:p w14:paraId="0ABBCC17" w14:textId="77777777" w:rsidR="00773540" w:rsidRDefault="00773540" w:rsidP="00B6788F">
            <w:pPr>
              <w:rPr>
                <w:ins w:id="1531" w:author="智誠 楊" w:date="2021-05-07T13:49:00Z"/>
                <w:rFonts w:ascii="標楷體" w:eastAsia="標楷體" w:hAnsi="標楷體"/>
                <w:lang w:eastAsia="zh-HK"/>
              </w:rPr>
            </w:pPr>
            <w:ins w:id="1532" w:author="智誠 楊" w:date="2021-05-07T13:49:00Z">
              <w:r>
                <w:rPr>
                  <w:rFonts w:ascii="標楷體" w:eastAsia="標楷體" w:hAnsi="標楷體" w:hint="eastAsia"/>
                  <w:lang w:eastAsia="zh-HK"/>
                </w:rPr>
                <w:t>離開</w:t>
              </w:r>
            </w:ins>
          </w:p>
        </w:tc>
        <w:tc>
          <w:tcPr>
            <w:tcW w:w="7033" w:type="dxa"/>
          </w:tcPr>
          <w:p w14:paraId="61914307" w14:textId="77777777" w:rsidR="00773540" w:rsidRDefault="00773540" w:rsidP="00B6788F">
            <w:pPr>
              <w:rPr>
                <w:ins w:id="1533" w:author="智誠 楊" w:date="2021-05-07T13:49:00Z"/>
                <w:rFonts w:ascii="標楷體" w:eastAsia="標楷體" w:hAnsi="標楷體"/>
                <w:lang w:eastAsia="zh-HK"/>
              </w:rPr>
            </w:pPr>
            <w:ins w:id="1534" w:author="智誠 楊" w:date="2021-05-07T13:49:00Z">
              <w:r>
                <w:rPr>
                  <w:rFonts w:ascii="標楷體" w:eastAsia="標楷體" w:hAnsi="標楷體" w:hint="eastAsia"/>
                  <w:lang w:eastAsia="zh-HK"/>
                </w:rPr>
                <w:t>關閉此查詢畫面</w:t>
              </w:r>
            </w:ins>
          </w:p>
        </w:tc>
      </w:tr>
      <w:tr w:rsidR="00773540" w:rsidRPr="00F5236F" w14:paraId="375881B3" w14:textId="77777777" w:rsidTr="00B6788F">
        <w:trPr>
          <w:ins w:id="1535" w:author="智誠 楊" w:date="2021-05-07T13:49:00Z"/>
        </w:trPr>
        <w:tc>
          <w:tcPr>
            <w:tcW w:w="851" w:type="dxa"/>
          </w:tcPr>
          <w:p w14:paraId="59CD1C5D" w14:textId="77777777" w:rsidR="00773540" w:rsidRDefault="00773540" w:rsidP="00B6788F">
            <w:pPr>
              <w:jc w:val="center"/>
              <w:rPr>
                <w:ins w:id="1536" w:author="智誠 楊" w:date="2021-05-07T13:49:00Z"/>
                <w:rFonts w:ascii="標楷體" w:eastAsia="標楷體" w:hAnsi="標楷體"/>
              </w:rPr>
            </w:pPr>
            <w:ins w:id="1537" w:author="智誠 楊" w:date="2021-05-07T13:49:00Z">
              <w:r>
                <w:rPr>
                  <w:rFonts w:ascii="標楷體" w:eastAsia="標楷體" w:hAnsi="標楷體" w:hint="eastAsia"/>
                </w:rPr>
                <w:t>3</w:t>
              </w:r>
            </w:ins>
          </w:p>
        </w:tc>
        <w:tc>
          <w:tcPr>
            <w:tcW w:w="2126" w:type="dxa"/>
          </w:tcPr>
          <w:p w14:paraId="2CC5F002" w14:textId="77777777" w:rsidR="00773540" w:rsidRDefault="00773540" w:rsidP="00B6788F">
            <w:pPr>
              <w:rPr>
                <w:ins w:id="1538" w:author="智誠 楊" w:date="2021-05-07T13:49:00Z"/>
                <w:rFonts w:ascii="標楷體" w:eastAsia="標楷體" w:hAnsi="標楷體"/>
                <w:lang w:eastAsia="zh-HK"/>
              </w:rPr>
            </w:pPr>
            <w:ins w:id="1539" w:author="智誠 楊" w:date="2021-05-07T13:49: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4095367F" w14:textId="77777777" w:rsidR="00773540" w:rsidRDefault="00773540" w:rsidP="00B6788F">
            <w:pPr>
              <w:rPr>
                <w:ins w:id="1540" w:author="智誠 楊" w:date="2021-05-07T13:49:00Z"/>
                <w:rFonts w:ascii="標楷體" w:eastAsia="標楷體" w:hAnsi="標楷體"/>
                <w:lang w:eastAsia="zh-HK"/>
              </w:rPr>
            </w:pPr>
            <w:ins w:id="1541" w:author="智誠 楊" w:date="2021-05-07T13:49: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4B373FE4" w14:textId="77777777" w:rsidR="00773540" w:rsidRDefault="00773540">
      <w:pPr>
        <w:pStyle w:val="a"/>
        <w:numPr>
          <w:ilvl w:val="0"/>
          <w:numId w:val="0"/>
        </w:numPr>
        <w:rPr>
          <w:ins w:id="1542" w:author="智誠 楊" w:date="2021-05-07T13:49:00Z"/>
        </w:rPr>
        <w:pPrChange w:id="1543" w:author="智誠 楊" w:date="2021-05-07T16:36:00Z">
          <w:pPr>
            <w:pStyle w:val="a"/>
            <w:numPr>
              <w:numId w:val="0"/>
            </w:numPr>
            <w:tabs>
              <w:tab w:val="clear" w:pos="1134"/>
            </w:tabs>
            <w:ind w:left="1330" w:firstLine="0"/>
          </w:pPr>
        </w:pPrChange>
      </w:pPr>
    </w:p>
    <w:p w14:paraId="219AF0F6" w14:textId="77777777" w:rsidR="00773540" w:rsidRDefault="00773540">
      <w:pPr>
        <w:pStyle w:val="a"/>
        <w:rPr>
          <w:ins w:id="1544" w:author="智誠 楊" w:date="2021-05-07T13:49:00Z"/>
        </w:rPr>
      </w:pPr>
      <w:ins w:id="1545" w:author="智誠 楊" w:date="2021-05-07T13:49:00Z">
        <w:r>
          <w:t>輸入畫面資料說明</w:t>
        </w:r>
      </w:ins>
    </w:p>
    <w:p w14:paraId="501ACCC2" w14:textId="77777777" w:rsidR="00773540" w:rsidRPr="00583AF3" w:rsidRDefault="00773540" w:rsidP="00773540">
      <w:pPr>
        <w:rPr>
          <w:ins w:id="1546" w:author="智誠 楊" w:date="2021-05-07T13:49: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547" w:author="智誠 楊" w:date="2021-05-07T14:00: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67"/>
        <w:gridCol w:w="1733"/>
        <w:gridCol w:w="709"/>
        <w:gridCol w:w="992"/>
        <w:gridCol w:w="1083"/>
        <w:gridCol w:w="675"/>
        <w:gridCol w:w="696"/>
        <w:gridCol w:w="3529"/>
        <w:tblGridChange w:id="1548">
          <w:tblGrid>
            <w:gridCol w:w="567"/>
            <w:gridCol w:w="1551"/>
            <w:gridCol w:w="696"/>
            <w:gridCol w:w="1187"/>
            <w:gridCol w:w="1083"/>
            <w:gridCol w:w="675"/>
            <w:gridCol w:w="696"/>
            <w:gridCol w:w="3529"/>
          </w:tblGrid>
        </w:tblGridChange>
      </w:tblGrid>
      <w:tr w:rsidR="00773540" w:rsidRPr="00362205" w14:paraId="0E12AB40" w14:textId="77777777" w:rsidTr="006D0EE3">
        <w:trPr>
          <w:trHeight w:val="388"/>
          <w:jc w:val="center"/>
          <w:ins w:id="1549" w:author="智誠 楊" w:date="2021-05-07T13:49:00Z"/>
          <w:trPrChange w:id="1550" w:author="智誠 楊" w:date="2021-05-07T14:00:00Z">
            <w:trPr>
              <w:trHeight w:val="388"/>
              <w:jc w:val="center"/>
            </w:trPr>
          </w:trPrChange>
        </w:trPr>
        <w:tc>
          <w:tcPr>
            <w:tcW w:w="567" w:type="dxa"/>
            <w:vMerge w:val="restart"/>
            <w:shd w:val="clear" w:color="auto" w:fill="D9D9D9" w:themeFill="background1" w:themeFillShade="D9"/>
            <w:tcPrChange w:id="1551" w:author="智誠 楊" w:date="2021-05-07T14:00:00Z">
              <w:tcPr>
                <w:tcW w:w="567" w:type="dxa"/>
                <w:vMerge w:val="restart"/>
                <w:shd w:val="clear" w:color="auto" w:fill="D9D9D9" w:themeFill="background1" w:themeFillShade="D9"/>
              </w:tcPr>
            </w:tcPrChange>
          </w:tcPr>
          <w:p w14:paraId="2F2DFB94" w14:textId="77777777" w:rsidR="00773540" w:rsidRPr="00362205" w:rsidRDefault="00773540" w:rsidP="00B6788F">
            <w:pPr>
              <w:rPr>
                <w:ins w:id="1552" w:author="智誠 楊" w:date="2021-05-07T13:49:00Z"/>
                <w:rFonts w:ascii="標楷體" w:eastAsia="標楷體" w:hAnsi="標楷體"/>
              </w:rPr>
            </w:pPr>
            <w:ins w:id="1553" w:author="智誠 楊" w:date="2021-05-07T13:49:00Z">
              <w:r w:rsidRPr="00362205">
                <w:rPr>
                  <w:rFonts w:ascii="標楷體" w:eastAsia="標楷體" w:hAnsi="標楷體"/>
                </w:rPr>
                <w:t>序號</w:t>
              </w:r>
            </w:ins>
          </w:p>
        </w:tc>
        <w:tc>
          <w:tcPr>
            <w:tcW w:w="1733" w:type="dxa"/>
            <w:vMerge w:val="restart"/>
            <w:shd w:val="clear" w:color="auto" w:fill="D9D9D9" w:themeFill="background1" w:themeFillShade="D9"/>
            <w:tcPrChange w:id="1554" w:author="智誠 楊" w:date="2021-05-07T14:00:00Z">
              <w:tcPr>
                <w:tcW w:w="1551" w:type="dxa"/>
                <w:vMerge w:val="restart"/>
                <w:shd w:val="clear" w:color="auto" w:fill="D9D9D9" w:themeFill="background1" w:themeFillShade="D9"/>
              </w:tcPr>
            </w:tcPrChange>
          </w:tcPr>
          <w:p w14:paraId="12193316" w14:textId="77777777" w:rsidR="00773540" w:rsidRPr="00362205" w:rsidRDefault="00773540" w:rsidP="00B6788F">
            <w:pPr>
              <w:rPr>
                <w:ins w:id="1555" w:author="智誠 楊" w:date="2021-05-07T13:49:00Z"/>
                <w:rFonts w:ascii="標楷體" w:eastAsia="標楷體" w:hAnsi="標楷體"/>
              </w:rPr>
            </w:pPr>
            <w:ins w:id="1556" w:author="智誠 楊" w:date="2021-05-07T13:49:00Z">
              <w:r w:rsidRPr="00362205">
                <w:rPr>
                  <w:rFonts w:ascii="標楷體" w:eastAsia="標楷體" w:hAnsi="標楷體"/>
                </w:rPr>
                <w:t>欄位</w:t>
              </w:r>
            </w:ins>
          </w:p>
        </w:tc>
        <w:tc>
          <w:tcPr>
            <w:tcW w:w="4155" w:type="dxa"/>
            <w:gridSpan w:val="5"/>
            <w:shd w:val="clear" w:color="auto" w:fill="D9D9D9" w:themeFill="background1" w:themeFillShade="D9"/>
            <w:tcPrChange w:id="1557" w:author="智誠 楊" w:date="2021-05-07T14:00:00Z">
              <w:tcPr>
                <w:tcW w:w="4337" w:type="dxa"/>
                <w:gridSpan w:val="5"/>
                <w:shd w:val="clear" w:color="auto" w:fill="D9D9D9" w:themeFill="background1" w:themeFillShade="D9"/>
              </w:tcPr>
            </w:tcPrChange>
          </w:tcPr>
          <w:p w14:paraId="6BC9900E" w14:textId="77777777" w:rsidR="00773540" w:rsidRPr="00362205" w:rsidRDefault="00773540" w:rsidP="00B6788F">
            <w:pPr>
              <w:jc w:val="center"/>
              <w:rPr>
                <w:ins w:id="1558" w:author="智誠 楊" w:date="2021-05-07T13:49:00Z"/>
                <w:rFonts w:ascii="標楷體" w:eastAsia="標楷體" w:hAnsi="標楷體"/>
              </w:rPr>
            </w:pPr>
            <w:ins w:id="1559" w:author="智誠 楊" w:date="2021-05-07T13:49:00Z">
              <w:r w:rsidRPr="00362205">
                <w:rPr>
                  <w:rFonts w:ascii="標楷體" w:eastAsia="標楷體" w:hAnsi="標楷體"/>
                </w:rPr>
                <w:t>說明</w:t>
              </w:r>
            </w:ins>
          </w:p>
        </w:tc>
        <w:tc>
          <w:tcPr>
            <w:tcW w:w="3529" w:type="dxa"/>
            <w:vMerge w:val="restart"/>
            <w:shd w:val="clear" w:color="auto" w:fill="D9D9D9" w:themeFill="background1" w:themeFillShade="D9"/>
            <w:tcPrChange w:id="1560" w:author="智誠 楊" w:date="2021-05-07T14:00:00Z">
              <w:tcPr>
                <w:tcW w:w="3529" w:type="dxa"/>
                <w:vMerge w:val="restart"/>
                <w:shd w:val="clear" w:color="auto" w:fill="D9D9D9" w:themeFill="background1" w:themeFillShade="D9"/>
              </w:tcPr>
            </w:tcPrChange>
          </w:tcPr>
          <w:p w14:paraId="2EA86AB7" w14:textId="77777777" w:rsidR="00773540" w:rsidRPr="00362205" w:rsidRDefault="00773540" w:rsidP="00B6788F">
            <w:pPr>
              <w:rPr>
                <w:ins w:id="1561" w:author="智誠 楊" w:date="2021-05-07T13:49:00Z"/>
                <w:rFonts w:ascii="標楷體" w:eastAsia="標楷體" w:hAnsi="標楷體"/>
              </w:rPr>
            </w:pPr>
            <w:ins w:id="1562" w:author="智誠 楊" w:date="2021-05-07T13:49:00Z">
              <w:r w:rsidRPr="00362205">
                <w:rPr>
                  <w:rFonts w:ascii="標楷體" w:eastAsia="標楷體" w:hAnsi="標楷體"/>
                </w:rPr>
                <w:t>處理邏輯及注意事項</w:t>
              </w:r>
            </w:ins>
          </w:p>
        </w:tc>
      </w:tr>
      <w:tr w:rsidR="00773540" w:rsidRPr="00362205" w14:paraId="7133AC68" w14:textId="77777777" w:rsidTr="006D0EE3">
        <w:trPr>
          <w:trHeight w:val="244"/>
          <w:jc w:val="center"/>
          <w:ins w:id="1563" w:author="智誠 楊" w:date="2021-05-07T13:49:00Z"/>
          <w:trPrChange w:id="1564" w:author="智誠 楊" w:date="2021-05-07T14:01:00Z">
            <w:trPr>
              <w:trHeight w:val="244"/>
              <w:jc w:val="center"/>
            </w:trPr>
          </w:trPrChange>
        </w:trPr>
        <w:tc>
          <w:tcPr>
            <w:tcW w:w="567" w:type="dxa"/>
            <w:vMerge/>
            <w:shd w:val="clear" w:color="auto" w:fill="D9D9D9" w:themeFill="background1" w:themeFillShade="D9"/>
            <w:tcPrChange w:id="1565" w:author="智誠 楊" w:date="2021-05-07T14:01:00Z">
              <w:tcPr>
                <w:tcW w:w="567" w:type="dxa"/>
                <w:vMerge/>
                <w:shd w:val="clear" w:color="auto" w:fill="D9D9D9" w:themeFill="background1" w:themeFillShade="D9"/>
              </w:tcPr>
            </w:tcPrChange>
          </w:tcPr>
          <w:p w14:paraId="7D4075A3" w14:textId="77777777" w:rsidR="00773540" w:rsidRPr="00362205" w:rsidRDefault="00773540" w:rsidP="00B6788F">
            <w:pPr>
              <w:rPr>
                <w:ins w:id="1566" w:author="智誠 楊" w:date="2021-05-07T13:49:00Z"/>
                <w:rFonts w:ascii="標楷體" w:eastAsia="標楷體" w:hAnsi="標楷體"/>
              </w:rPr>
            </w:pPr>
          </w:p>
        </w:tc>
        <w:tc>
          <w:tcPr>
            <w:tcW w:w="1733" w:type="dxa"/>
            <w:vMerge/>
            <w:shd w:val="clear" w:color="auto" w:fill="D9D9D9" w:themeFill="background1" w:themeFillShade="D9"/>
            <w:tcPrChange w:id="1567" w:author="智誠 楊" w:date="2021-05-07T14:01:00Z">
              <w:tcPr>
                <w:tcW w:w="1551" w:type="dxa"/>
                <w:vMerge/>
                <w:shd w:val="clear" w:color="auto" w:fill="D9D9D9" w:themeFill="background1" w:themeFillShade="D9"/>
              </w:tcPr>
            </w:tcPrChange>
          </w:tcPr>
          <w:p w14:paraId="2CEDE1AE" w14:textId="77777777" w:rsidR="00773540" w:rsidRPr="00362205" w:rsidRDefault="00773540" w:rsidP="00B6788F">
            <w:pPr>
              <w:rPr>
                <w:ins w:id="1568" w:author="智誠 楊" w:date="2021-05-07T13:49:00Z"/>
                <w:rFonts w:ascii="標楷體" w:eastAsia="標楷體" w:hAnsi="標楷體"/>
              </w:rPr>
            </w:pPr>
          </w:p>
        </w:tc>
        <w:tc>
          <w:tcPr>
            <w:tcW w:w="709" w:type="dxa"/>
            <w:shd w:val="clear" w:color="auto" w:fill="D9D9D9" w:themeFill="background1" w:themeFillShade="D9"/>
            <w:tcPrChange w:id="1569" w:author="智誠 楊" w:date="2021-05-07T14:01:00Z">
              <w:tcPr>
                <w:tcW w:w="696" w:type="dxa"/>
                <w:shd w:val="clear" w:color="auto" w:fill="D9D9D9" w:themeFill="background1" w:themeFillShade="D9"/>
              </w:tcPr>
            </w:tcPrChange>
          </w:tcPr>
          <w:p w14:paraId="3CF7A69B" w14:textId="0B6F3C72" w:rsidR="00773540" w:rsidRPr="00362205" w:rsidRDefault="00773540" w:rsidP="00B6788F">
            <w:pPr>
              <w:rPr>
                <w:ins w:id="1570" w:author="智誠 楊" w:date="2021-05-07T13:49:00Z"/>
                <w:rFonts w:ascii="標楷體" w:eastAsia="標楷體" w:hAnsi="標楷體"/>
              </w:rPr>
            </w:pPr>
            <w:ins w:id="1571" w:author="智誠 楊" w:date="2021-05-07T13:49:00Z">
              <w:del w:id="1572" w:author="阿毛" w:date="2021-06-03T09:53:00Z">
                <w:r w:rsidRPr="004E09B8" w:rsidDel="00E27902">
                  <w:rPr>
                    <w:rFonts w:ascii="標楷體" w:eastAsia="標楷體" w:hAnsi="標楷體" w:hint="eastAsia"/>
                  </w:rPr>
                  <w:delText>資料型態長度</w:delText>
                </w:r>
              </w:del>
            </w:ins>
            <w:ins w:id="1573" w:author="阿毛" w:date="2021-06-03T09:53:00Z">
              <w:r w:rsidR="00E27902">
                <w:rPr>
                  <w:rFonts w:ascii="標楷體" w:eastAsia="標楷體" w:hAnsi="標楷體" w:hint="eastAsia"/>
                </w:rPr>
                <w:t>資料長度</w:t>
              </w:r>
            </w:ins>
          </w:p>
        </w:tc>
        <w:tc>
          <w:tcPr>
            <w:tcW w:w="992" w:type="dxa"/>
            <w:shd w:val="clear" w:color="auto" w:fill="D9D9D9" w:themeFill="background1" w:themeFillShade="D9"/>
            <w:tcPrChange w:id="1574" w:author="智誠 楊" w:date="2021-05-07T14:01:00Z">
              <w:tcPr>
                <w:tcW w:w="1187" w:type="dxa"/>
                <w:shd w:val="clear" w:color="auto" w:fill="D9D9D9" w:themeFill="background1" w:themeFillShade="D9"/>
              </w:tcPr>
            </w:tcPrChange>
          </w:tcPr>
          <w:p w14:paraId="03BF4C59" w14:textId="77777777" w:rsidR="00773540" w:rsidRPr="00362205" w:rsidRDefault="00773540" w:rsidP="00B6788F">
            <w:pPr>
              <w:rPr>
                <w:ins w:id="1575" w:author="智誠 楊" w:date="2021-05-07T13:49:00Z"/>
                <w:rFonts w:ascii="標楷體" w:eastAsia="標楷體" w:hAnsi="標楷體"/>
              </w:rPr>
            </w:pPr>
            <w:ins w:id="1576" w:author="智誠 楊" w:date="2021-05-07T13:49:00Z">
              <w:r w:rsidRPr="00362205">
                <w:rPr>
                  <w:rFonts w:ascii="標楷體" w:eastAsia="標楷體" w:hAnsi="標楷體"/>
                </w:rPr>
                <w:t>預設值</w:t>
              </w:r>
            </w:ins>
          </w:p>
        </w:tc>
        <w:tc>
          <w:tcPr>
            <w:tcW w:w="1083" w:type="dxa"/>
            <w:shd w:val="clear" w:color="auto" w:fill="D9D9D9" w:themeFill="background1" w:themeFillShade="D9"/>
            <w:tcPrChange w:id="1577" w:author="智誠 楊" w:date="2021-05-07T14:01:00Z">
              <w:tcPr>
                <w:tcW w:w="1083" w:type="dxa"/>
                <w:shd w:val="clear" w:color="auto" w:fill="D9D9D9" w:themeFill="background1" w:themeFillShade="D9"/>
              </w:tcPr>
            </w:tcPrChange>
          </w:tcPr>
          <w:p w14:paraId="5CE0A31C" w14:textId="77777777" w:rsidR="00773540" w:rsidRPr="00362205" w:rsidRDefault="00773540" w:rsidP="00B6788F">
            <w:pPr>
              <w:rPr>
                <w:ins w:id="1578" w:author="智誠 楊" w:date="2021-05-07T13:49:00Z"/>
                <w:rFonts w:ascii="標楷體" w:eastAsia="標楷體" w:hAnsi="標楷體"/>
              </w:rPr>
            </w:pPr>
            <w:ins w:id="1579" w:author="智誠 楊" w:date="2021-05-07T13:49:00Z">
              <w:r w:rsidRPr="00362205">
                <w:rPr>
                  <w:rFonts w:ascii="標楷體" w:eastAsia="標楷體" w:hAnsi="標楷體"/>
                </w:rPr>
                <w:t>選單內容</w:t>
              </w:r>
            </w:ins>
          </w:p>
        </w:tc>
        <w:tc>
          <w:tcPr>
            <w:tcW w:w="675" w:type="dxa"/>
            <w:shd w:val="clear" w:color="auto" w:fill="D9D9D9" w:themeFill="background1" w:themeFillShade="D9"/>
            <w:tcPrChange w:id="1580" w:author="智誠 楊" w:date="2021-05-07T14:01:00Z">
              <w:tcPr>
                <w:tcW w:w="675" w:type="dxa"/>
                <w:shd w:val="clear" w:color="auto" w:fill="D9D9D9" w:themeFill="background1" w:themeFillShade="D9"/>
              </w:tcPr>
            </w:tcPrChange>
          </w:tcPr>
          <w:p w14:paraId="30DE4C87" w14:textId="77777777" w:rsidR="00773540" w:rsidRPr="00362205" w:rsidRDefault="00773540" w:rsidP="00B6788F">
            <w:pPr>
              <w:rPr>
                <w:ins w:id="1581" w:author="智誠 楊" w:date="2021-05-07T13:49:00Z"/>
                <w:rFonts w:ascii="標楷體" w:eastAsia="標楷體" w:hAnsi="標楷體"/>
              </w:rPr>
            </w:pPr>
            <w:proofErr w:type="gramStart"/>
            <w:ins w:id="1582" w:author="智誠 楊" w:date="2021-05-07T13:49:00Z">
              <w:r w:rsidRPr="00362205">
                <w:rPr>
                  <w:rFonts w:ascii="標楷體" w:eastAsia="標楷體" w:hAnsi="標楷體"/>
                </w:rPr>
                <w:t>必填</w:t>
              </w:r>
              <w:proofErr w:type="gramEnd"/>
            </w:ins>
          </w:p>
        </w:tc>
        <w:tc>
          <w:tcPr>
            <w:tcW w:w="696" w:type="dxa"/>
            <w:shd w:val="clear" w:color="auto" w:fill="D9D9D9" w:themeFill="background1" w:themeFillShade="D9"/>
            <w:tcPrChange w:id="1583" w:author="智誠 楊" w:date="2021-05-07T14:01:00Z">
              <w:tcPr>
                <w:tcW w:w="696" w:type="dxa"/>
                <w:shd w:val="clear" w:color="auto" w:fill="D9D9D9" w:themeFill="background1" w:themeFillShade="D9"/>
              </w:tcPr>
            </w:tcPrChange>
          </w:tcPr>
          <w:p w14:paraId="5B2AAB56" w14:textId="77777777" w:rsidR="00773540" w:rsidRPr="00362205" w:rsidRDefault="00773540" w:rsidP="00B6788F">
            <w:pPr>
              <w:rPr>
                <w:ins w:id="1584" w:author="智誠 楊" w:date="2021-05-07T13:49:00Z"/>
                <w:rFonts w:ascii="標楷體" w:eastAsia="標楷體" w:hAnsi="標楷體"/>
              </w:rPr>
            </w:pPr>
            <w:ins w:id="1585" w:author="智誠 楊" w:date="2021-05-07T13:49:00Z">
              <w:r w:rsidRPr="00362205">
                <w:rPr>
                  <w:rFonts w:ascii="標楷體" w:eastAsia="標楷體" w:hAnsi="標楷體"/>
                </w:rPr>
                <w:t>R/W</w:t>
              </w:r>
            </w:ins>
          </w:p>
        </w:tc>
        <w:tc>
          <w:tcPr>
            <w:tcW w:w="3529" w:type="dxa"/>
            <w:vMerge/>
            <w:shd w:val="clear" w:color="auto" w:fill="D9D9D9" w:themeFill="background1" w:themeFillShade="D9"/>
            <w:tcPrChange w:id="1586" w:author="智誠 楊" w:date="2021-05-07T14:01:00Z">
              <w:tcPr>
                <w:tcW w:w="3529" w:type="dxa"/>
                <w:vMerge/>
                <w:shd w:val="clear" w:color="auto" w:fill="D9D9D9" w:themeFill="background1" w:themeFillShade="D9"/>
              </w:tcPr>
            </w:tcPrChange>
          </w:tcPr>
          <w:p w14:paraId="0EFBE959" w14:textId="77777777" w:rsidR="00773540" w:rsidRPr="00362205" w:rsidRDefault="00773540" w:rsidP="00B6788F">
            <w:pPr>
              <w:rPr>
                <w:ins w:id="1587" w:author="智誠 楊" w:date="2021-05-07T13:49:00Z"/>
                <w:rFonts w:ascii="標楷體" w:eastAsia="標楷體" w:hAnsi="標楷體"/>
              </w:rPr>
            </w:pPr>
          </w:p>
        </w:tc>
      </w:tr>
      <w:tr w:rsidR="00773540" w:rsidRPr="00362205" w14:paraId="6B47766A" w14:textId="77777777" w:rsidTr="006D0EE3">
        <w:trPr>
          <w:trHeight w:val="244"/>
          <w:jc w:val="center"/>
          <w:ins w:id="1588" w:author="智誠 楊" w:date="2021-05-07T13:49:00Z"/>
          <w:trPrChange w:id="1589" w:author="智誠 楊" w:date="2021-05-07T14:01:00Z">
            <w:trPr>
              <w:trHeight w:val="244"/>
              <w:jc w:val="center"/>
            </w:trPr>
          </w:trPrChange>
        </w:trPr>
        <w:tc>
          <w:tcPr>
            <w:tcW w:w="567" w:type="dxa"/>
            <w:tcPrChange w:id="1590" w:author="智誠 楊" w:date="2021-05-07T14:01:00Z">
              <w:tcPr>
                <w:tcW w:w="567" w:type="dxa"/>
              </w:tcPr>
            </w:tcPrChange>
          </w:tcPr>
          <w:p w14:paraId="666A1102" w14:textId="77777777" w:rsidR="00773540" w:rsidRPr="00362205" w:rsidRDefault="00773540" w:rsidP="00B6788F">
            <w:pPr>
              <w:rPr>
                <w:ins w:id="1591" w:author="智誠 楊" w:date="2021-05-07T13:49:00Z"/>
                <w:rFonts w:ascii="標楷體" w:eastAsia="標楷體" w:hAnsi="標楷體"/>
              </w:rPr>
            </w:pPr>
            <w:ins w:id="1592" w:author="智誠 楊" w:date="2021-05-07T13:49:00Z">
              <w:r w:rsidRPr="00362205">
                <w:rPr>
                  <w:rFonts w:ascii="標楷體" w:eastAsia="標楷體" w:hAnsi="標楷體" w:hint="eastAsia"/>
                </w:rPr>
                <w:t>1.</w:t>
              </w:r>
            </w:ins>
          </w:p>
        </w:tc>
        <w:tc>
          <w:tcPr>
            <w:tcW w:w="1733" w:type="dxa"/>
            <w:tcPrChange w:id="1593" w:author="智誠 楊" w:date="2021-05-07T14:01:00Z">
              <w:tcPr>
                <w:tcW w:w="1551" w:type="dxa"/>
              </w:tcPr>
            </w:tcPrChange>
          </w:tcPr>
          <w:p w14:paraId="0E1B640E" w14:textId="6935D8F6" w:rsidR="00735107" w:rsidRPr="00362205" w:rsidRDefault="005A37F6" w:rsidP="00B6788F">
            <w:pPr>
              <w:rPr>
                <w:ins w:id="1594" w:author="智誠 楊" w:date="2021-05-07T13:49:00Z"/>
                <w:rFonts w:ascii="標楷體" w:eastAsia="標楷體" w:hAnsi="標楷體"/>
              </w:rPr>
            </w:pPr>
            <w:ins w:id="1595" w:author="智誠 楊" w:date="2021-05-07T14:00:00Z">
              <w:r>
                <w:rPr>
                  <w:rFonts w:ascii="標楷體" w:eastAsia="標楷體" w:hAnsi="標楷體" w:hint="eastAsia"/>
                </w:rPr>
                <w:t>入賬日期</w:t>
              </w:r>
            </w:ins>
            <w:ins w:id="1596" w:author="智誠 楊" w:date="2021-05-10T10:21:00Z">
              <w:r w:rsidR="00735107">
                <w:rPr>
                  <w:rFonts w:ascii="標楷體" w:eastAsia="標楷體" w:hAnsi="標楷體" w:hint="eastAsia"/>
                </w:rPr>
                <w:t>-起</w:t>
              </w:r>
            </w:ins>
          </w:p>
        </w:tc>
        <w:tc>
          <w:tcPr>
            <w:tcW w:w="709" w:type="dxa"/>
            <w:tcPrChange w:id="1597" w:author="智誠 楊" w:date="2021-05-07T14:01:00Z">
              <w:tcPr>
                <w:tcW w:w="696" w:type="dxa"/>
              </w:tcPr>
            </w:tcPrChange>
          </w:tcPr>
          <w:p w14:paraId="4BDA16E5" w14:textId="5A02DF38" w:rsidR="00773540" w:rsidRPr="00362205" w:rsidRDefault="006D0EE3" w:rsidP="00B6788F">
            <w:pPr>
              <w:rPr>
                <w:ins w:id="1598" w:author="智誠 楊" w:date="2021-05-07T13:49:00Z"/>
                <w:rFonts w:ascii="標楷體" w:eastAsia="標楷體" w:hAnsi="標楷體"/>
              </w:rPr>
            </w:pPr>
            <w:ins w:id="1599" w:author="智誠 楊" w:date="2021-05-07T14:00:00Z">
              <w:r>
                <w:rPr>
                  <w:rFonts w:ascii="標楷體" w:eastAsia="標楷體" w:hAnsi="標楷體" w:hint="eastAsia"/>
                </w:rPr>
                <w:t>7</w:t>
              </w:r>
            </w:ins>
          </w:p>
        </w:tc>
        <w:tc>
          <w:tcPr>
            <w:tcW w:w="992" w:type="dxa"/>
            <w:tcPrChange w:id="1600" w:author="智誠 楊" w:date="2021-05-07T14:01:00Z">
              <w:tcPr>
                <w:tcW w:w="1187" w:type="dxa"/>
              </w:tcPr>
            </w:tcPrChange>
          </w:tcPr>
          <w:p w14:paraId="08AD36AC" w14:textId="0668C6D3" w:rsidR="00773540" w:rsidRPr="00362205" w:rsidRDefault="006D0EE3" w:rsidP="00B6788F">
            <w:pPr>
              <w:rPr>
                <w:ins w:id="1601" w:author="智誠 楊" w:date="2021-05-07T13:49:00Z"/>
                <w:rFonts w:ascii="標楷體" w:eastAsia="標楷體" w:hAnsi="標楷體"/>
              </w:rPr>
            </w:pPr>
            <w:ins w:id="1602" w:author="智誠 楊" w:date="2021-05-07T14:01:00Z">
              <w:r>
                <w:rPr>
                  <w:rFonts w:ascii="標楷體" w:eastAsia="標楷體" w:hAnsi="標楷體" w:hint="eastAsia"/>
                </w:rPr>
                <w:t>會計日</w:t>
              </w:r>
            </w:ins>
          </w:p>
        </w:tc>
        <w:tc>
          <w:tcPr>
            <w:tcW w:w="1083" w:type="dxa"/>
            <w:tcPrChange w:id="1603" w:author="智誠 楊" w:date="2021-05-07T14:01:00Z">
              <w:tcPr>
                <w:tcW w:w="1083" w:type="dxa"/>
              </w:tcPr>
            </w:tcPrChange>
          </w:tcPr>
          <w:p w14:paraId="7817120A" w14:textId="66BC3A1D" w:rsidR="00773540" w:rsidRPr="00362205" w:rsidRDefault="00826521" w:rsidP="00B6788F">
            <w:pPr>
              <w:rPr>
                <w:ins w:id="1604" w:author="智誠 楊" w:date="2021-05-07T13:49:00Z"/>
                <w:rFonts w:ascii="標楷體" w:eastAsia="標楷體" w:hAnsi="標楷體"/>
              </w:rPr>
            </w:pPr>
            <w:ins w:id="1605" w:author="阿毛" w:date="2021-06-08T14:41:00Z">
              <w:r>
                <w:rPr>
                  <w:rFonts w:ascii="標楷體" w:eastAsia="標楷體" w:hAnsi="標楷體" w:hint="eastAsia"/>
                </w:rPr>
                <w:t>日期選單</w:t>
              </w:r>
            </w:ins>
          </w:p>
        </w:tc>
        <w:tc>
          <w:tcPr>
            <w:tcW w:w="675" w:type="dxa"/>
            <w:tcPrChange w:id="1606" w:author="智誠 楊" w:date="2021-05-07T14:01:00Z">
              <w:tcPr>
                <w:tcW w:w="675" w:type="dxa"/>
              </w:tcPr>
            </w:tcPrChange>
          </w:tcPr>
          <w:p w14:paraId="281BF442" w14:textId="66894CB2" w:rsidR="00773540" w:rsidRPr="00362205" w:rsidRDefault="006D0EE3" w:rsidP="00B6788F">
            <w:pPr>
              <w:rPr>
                <w:ins w:id="1607" w:author="智誠 楊" w:date="2021-05-07T13:49:00Z"/>
                <w:rFonts w:ascii="標楷體" w:eastAsia="標楷體" w:hAnsi="標楷體"/>
              </w:rPr>
            </w:pPr>
            <w:ins w:id="1608" w:author="智誠 楊" w:date="2021-05-07T14:01:00Z">
              <w:r>
                <w:rPr>
                  <w:rFonts w:ascii="標楷體" w:eastAsia="標楷體" w:hAnsi="標楷體" w:hint="eastAsia"/>
                </w:rPr>
                <w:t>V</w:t>
              </w:r>
            </w:ins>
          </w:p>
        </w:tc>
        <w:tc>
          <w:tcPr>
            <w:tcW w:w="696" w:type="dxa"/>
            <w:tcPrChange w:id="1609" w:author="智誠 楊" w:date="2021-05-07T14:01:00Z">
              <w:tcPr>
                <w:tcW w:w="696" w:type="dxa"/>
              </w:tcPr>
            </w:tcPrChange>
          </w:tcPr>
          <w:p w14:paraId="53764DBC" w14:textId="77777777" w:rsidR="00773540" w:rsidRPr="00362205" w:rsidRDefault="00773540" w:rsidP="00B6788F">
            <w:pPr>
              <w:jc w:val="center"/>
              <w:rPr>
                <w:ins w:id="1610" w:author="智誠 楊" w:date="2021-05-07T13:49:00Z"/>
                <w:rFonts w:ascii="標楷體" w:eastAsia="標楷體" w:hAnsi="標楷體"/>
              </w:rPr>
            </w:pPr>
            <w:ins w:id="1611" w:author="智誠 楊" w:date="2021-05-07T13:49:00Z">
              <w:r>
                <w:rPr>
                  <w:rFonts w:ascii="標楷體" w:eastAsia="標楷體" w:hAnsi="標楷體" w:hint="eastAsia"/>
                </w:rPr>
                <w:t>W</w:t>
              </w:r>
            </w:ins>
          </w:p>
        </w:tc>
        <w:tc>
          <w:tcPr>
            <w:tcW w:w="3529" w:type="dxa"/>
            <w:tcPrChange w:id="1612" w:author="智誠 楊" w:date="2021-05-07T14:01:00Z">
              <w:tcPr>
                <w:tcW w:w="3529" w:type="dxa"/>
              </w:tcPr>
            </w:tcPrChange>
          </w:tcPr>
          <w:p w14:paraId="7C910341" w14:textId="01F6E799" w:rsidR="00773540" w:rsidDel="00826521" w:rsidRDefault="00773540" w:rsidP="00B6788F">
            <w:pPr>
              <w:rPr>
                <w:ins w:id="1613" w:author="智誠 楊" w:date="2021-05-07T13:49:00Z"/>
                <w:del w:id="1614" w:author="阿毛" w:date="2021-06-08T14:42:00Z"/>
                <w:rFonts w:ascii="標楷體" w:eastAsia="標楷體" w:hAnsi="標楷體"/>
              </w:rPr>
            </w:pPr>
            <w:ins w:id="1615" w:author="智誠 楊" w:date="2021-05-07T13:49:00Z">
              <w:r>
                <w:rPr>
                  <w:rFonts w:ascii="標楷體" w:eastAsia="標楷體" w:hAnsi="標楷體" w:hint="eastAsia"/>
                </w:rPr>
                <w:t>1.</w:t>
              </w:r>
            </w:ins>
            <w:ins w:id="1616" w:author="智誠 楊" w:date="2021-05-07T14:01:00Z">
              <w:r w:rsidR="006D0EE3">
                <w:rPr>
                  <w:rFonts w:ascii="標楷體" w:eastAsia="標楷體" w:hAnsi="標楷體" w:hint="eastAsia"/>
                </w:rPr>
                <w:t>必須輸入</w:t>
              </w:r>
            </w:ins>
            <w:ins w:id="1617" w:author="阿毛" w:date="2021-06-08T14:42:00Z">
              <w:r w:rsidR="00826521">
                <w:rPr>
                  <w:rFonts w:ascii="標楷體" w:eastAsia="標楷體" w:hAnsi="標楷體" w:hint="eastAsia"/>
                </w:rPr>
                <w:t>日期,</w:t>
              </w:r>
            </w:ins>
          </w:p>
          <w:p w14:paraId="32FFFE7A" w14:textId="0A67EEA4" w:rsidR="006D0EE3" w:rsidDel="00826521" w:rsidRDefault="00773540" w:rsidP="00B6788F">
            <w:pPr>
              <w:rPr>
                <w:ins w:id="1618" w:author="智誠 楊" w:date="2021-05-07T14:02:00Z"/>
                <w:del w:id="1619" w:author="阿毛" w:date="2021-06-08T14:42:00Z"/>
                <w:rFonts w:ascii="標楷體" w:eastAsia="標楷體" w:hAnsi="標楷體"/>
              </w:rPr>
            </w:pPr>
            <w:ins w:id="1620" w:author="智誠 楊" w:date="2021-05-07T13:49:00Z">
              <w:del w:id="1621" w:author="阿毛" w:date="2021-06-08T14:42:00Z">
                <w:r w:rsidDel="00826521">
                  <w:rPr>
                    <w:rFonts w:ascii="標楷體" w:eastAsia="標楷體" w:hAnsi="標楷體" w:hint="eastAsia"/>
                  </w:rPr>
                  <w:delText>2.</w:delText>
                </w:r>
              </w:del>
            </w:ins>
            <w:ins w:id="1622" w:author="智誠 楊" w:date="2021-05-07T14:01:00Z">
              <w:del w:id="1623" w:author="阿毛" w:date="2021-06-08T14:42:00Z">
                <w:r w:rsidR="006D0EE3" w:rsidDel="00826521">
                  <w:rPr>
                    <w:rFonts w:ascii="標楷體" w:eastAsia="標楷體" w:hAnsi="標楷體" w:hint="eastAsia"/>
                    <w:lang w:eastAsia="zh-HK"/>
                  </w:rPr>
                  <w:delText>入賬日期起日不可大於會計</w:delText>
                </w:r>
                <w:r w:rsidR="006D0EE3" w:rsidDel="00826521">
                  <w:rPr>
                    <w:rFonts w:ascii="標楷體" w:eastAsia="標楷體" w:hAnsi="標楷體" w:hint="eastAsia"/>
                  </w:rPr>
                  <w:delText xml:space="preserve"> </w:delText>
                </w:r>
                <w:r w:rsidR="006D0EE3" w:rsidDel="00826521">
                  <w:rPr>
                    <w:rFonts w:ascii="標楷體" w:eastAsia="標楷體" w:hAnsi="標楷體" w:hint="eastAsia"/>
                    <w:lang w:eastAsia="zh-HK"/>
                  </w:rPr>
                  <w:delText xml:space="preserve">　</w:delText>
                </w:r>
              </w:del>
            </w:ins>
            <w:ins w:id="1624" w:author="智誠 楊" w:date="2021-05-07T14:02:00Z">
              <w:del w:id="1625" w:author="阿毛" w:date="2021-06-08T14:42:00Z">
                <w:r w:rsidR="006D0EE3" w:rsidDel="00826521">
                  <w:rPr>
                    <w:rFonts w:ascii="標楷體" w:eastAsia="標楷體" w:hAnsi="標楷體" w:hint="eastAsia"/>
                    <w:lang w:eastAsia="zh-HK"/>
                  </w:rPr>
                  <w:delText xml:space="preserve">　</w:delText>
                </w:r>
              </w:del>
            </w:ins>
          </w:p>
          <w:p w14:paraId="6E780AA1" w14:textId="4423FDF1" w:rsidR="00773540" w:rsidDel="00826521" w:rsidRDefault="006D0EE3" w:rsidP="00B6788F">
            <w:pPr>
              <w:rPr>
                <w:ins w:id="1626" w:author="智誠 楊" w:date="2021-05-12T14:22:00Z"/>
                <w:del w:id="1627" w:author="阿毛" w:date="2021-06-08T14:42:00Z"/>
                <w:rFonts w:ascii="標楷體" w:eastAsia="標楷體" w:hAnsi="標楷體"/>
              </w:rPr>
            </w:pPr>
            <w:ins w:id="1628" w:author="智誠 楊" w:date="2021-05-07T14:02:00Z">
              <w:del w:id="1629" w:author="阿毛" w:date="2021-06-08T14:42:00Z">
                <w:r w:rsidDel="00826521">
                  <w:rPr>
                    <w:rFonts w:ascii="標楷體" w:eastAsia="標楷體" w:hAnsi="標楷體" w:hint="eastAsia"/>
                    <w:lang w:eastAsia="zh-HK"/>
                  </w:rPr>
                  <w:delText xml:space="preserve">　</w:delText>
                </w:r>
              </w:del>
            </w:ins>
            <w:ins w:id="1630" w:author="智誠 楊" w:date="2021-05-07T14:01:00Z">
              <w:del w:id="1631" w:author="阿毛" w:date="2021-06-08T14:42:00Z">
                <w:r w:rsidDel="00826521">
                  <w:rPr>
                    <w:rFonts w:ascii="標楷體" w:eastAsia="標楷體" w:hAnsi="標楷體" w:hint="eastAsia"/>
                    <w:lang w:eastAsia="zh-HK"/>
                  </w:rPr>
                  <w:delText>日</w:delText>
                </w:r>
              </w:del>
            </w:ins>
          </w:p>
          <w:p w14:paraId="04A2C329" w14:textId="54EB419F" w:rsidR="0015122F" w:rsidRDefault="00205B3B">
            <w:pPr>
              <w:ind w:left="240" w:hangingChars="100" w:hanging="240"/>
              <w:rPr>
                <w:ins w:id="1632" w:author="阿毛" w:date="2021-06-08T14:45:00Z"/>
                <w:rFonts w:ascii="標楷體" w:eastAsia="標楷體" w:hAnsi="標楷體"/>
              </w:rPr>
              <w:pPrChange w:id="1633" w:author="阿毛" w:date="2021-06-08T14:47:00Z">
                <w:pPr/>
              </w:pPrChange>
            </w:pPr>
            <w:ins w:id="1634" w:author="智誠 楊" w:date="2021-05-12T14:22:00Z">
              <w:del w:id="1635" w:author="阿毛" w:date="2021-06-08T14:42:00Z">
                <w:r w:rsidDel="00826521">
                  <w:rPr>
                    <w:rFonts w:ascii="標楷體" w:eastAsia="標楷體" w:hAnsi="標楷體" w:hint="eastAsia"/>
                  </w:rPr>
                  <w:delText>3.</w:delText>
                </w:r>
                <w:r w:rsidDel="00826521">
                  <w:rPr>
                    <w:rFonts w:ascii="標楷體" w:eastAsia="標楷體" w:hAnsi="標楷體" w:hint="eastAsia"/>
                    <w:lang w:eastAsia="zh-HK"/>
                  </w:rPr>
                  <w:delText>檢查</w:delText>
                </w:r>
                <w:r w:rsidDel="00826521">
                  <w:rPr>
                    <w:rFonts w:ascii="標楷體" w:eastAsia="標楷體" w:hAnsi="標楷體" w:hint="eastAsia"/>
                  </w:rPr>
                  <w:delText>:</w:delText>
                </w:r>
                <w:r w:rsidDel="00826521">
                  <w:rPr>
                    <w:rFonts w:hint="eastAsia"/>
                  </w:rPr>
                  <w:delText xml:space="preserve"> </w:delText>
                </w:r>
              </w:del>
            </w:ins>
            <w:ins w:id="1636" w:author="阿毛" w:date="2021-06-08T14:42:00Z">
              <w:r w:rsidR="00826521">
                <w:rPr>
                  <w:rFonts w:ascii="標楷體" w:eastAsia="標楷體" w:hAnsi="標楷體" w:hint="eastAsia"/>
                </w:rPr>
                <w:t>檢</w:t>
              </w:r>
            </w:ins>
            <w:ins w:id="1637" w:author="阿毛" w:date="2021-06-08T14:44:00Z">
              <w:r w:rsidR="00826521">
                <w:rPr>
                  <w:rFonts w:ascii="標楷體" w:eastAsia="標楷體" w:hAnsi="標楷體" w:hint="eastAsia"/>
                </w:rPr>
                <w:t xml:space="preserve">核條件:            </w:t>
              </w:r>
            </w:ins>
            <w:ins w:id="1638" w:author="阿毛" w:date="2021-06-08T14:45:00Z">
              <w:r w:rsidR="0015122F">
                <w:rPr>
                  <w:rFonts w:ascii="標楷體" w:eastAsia="標楷體" w:hAnsi="標楷體" w:hint="eastAsia"/>
                </w:rPr>
                <w:t xml:space="preserve">  </w:t>
              </w:r>
            </w:ins>
            <w:ins w:id="1639" w:author="阿毛" w:date="2021-06-08T14:47:00Z">
              <w:r w:rsidR="0015122F">
                <w:rPr>
                  <w:rFonts w:ascii="標楷體" w:eastAsia="標楷體" w:hAnsi="標楷體"/>
                </w:rPr>
                <w:t xml:space="preserve"> </w:t>
              </w:r>
            </w:ins>
            <w:ins w:id="1640" w:author="阿毛" w:date="2021-06-08T14:44:00Z">
              <w:r w:rsidR="00826521">
                <w:rPr>
                  <w:rFonts w:ascii="標楷體" w:eastAsia="標楷體" w:hAnsi="標楷體" w:hint="eastAsia"/>
                </w:rPr>
                <w:t>(1).</w:t>
              </w:r>
            </w:ins>
            <w:ins w:id="1641" w:author="阿毛" w:date="2021-06-08T14:45:00Z">
              <w:r w:rsidR="0015122F">
                <w:rPr>
                  <w:rFonts w:ascii="標楷體" w:eastAsia="標楷體" w:hAnsi="標楷體" w:hint="eastAsia"/>
                </w:rPr>
                <w:t>不可為空白/</w:t>
              </w:r>
            </w:ins>
            <w:ins w:id="1642" w:author="智誠 楊" w:date="2021-05-12T14:22:00Z">
              <w:r w:rsidRPr="00205B3B">
                <w:rPr>
                  <w:rFonts w:ascii="標楷體" w:eastAsia="標楷體" w:hAnsi="標楷體"/>
                </w:rPr>
                <w:t>V(7)</w:t>
              </w:r>
            </w:ins>
          </w:p>
          <w:p w14:paraId="18977D05" w14:textId="330373A7" w:rsidR="00205B3B" w:rsidRDefault="0015122F">
            <w:pPr>
              <w:ind w:firstLineChars="100" w:firstLine="240"/>
              <w:rPr>
                <w:ins w:id="1643" w:author="智誠 楊" w:date="2021-05-12T14:22:00Z"/>
                <w:rFonts w:ascii="標楷體" w:eastAsia="標楷體" w:hAnsi="標楷體"/>
              </w:rPr>
              <w:pPrChange w:id="1644" w:author="阿毛" w:date="2021-06-08T14:47:00Z">
                <w:pPr/>
              </w:pPrChange>
            </w:pPr>
            <w:ins w:id="1645" w:author="阿毛" w:date="2021-06-08T14:45:00Z">
              <w:r>
                <w:rPr>
                  <w:rFonts w:ascii="標楷體" w:eastAsia="標楷體" w:hAnsi="標楷體" w:hint="eastAsia"/>
                </w:rPr>
                <w:t>(2).日期格式/</w:t>
              </w:r>
            </w:ins>
            <w:ins w:id="1646" w:author="智誠 楊" w:date="2021-05-12T14:22:00Z">
              <w:r w:rsidR="00205B3B" w:rsidRPr="00205B3B">
                <w:rPr>
                  <w:rFonts w:ascii="標楷體" w:eastAsia="標楷體" w:hAnsi="標楷體"/>
                </w:rPr>
                <w:t>A(4,0</w:t>
              </w:r>
              <w:del w:id="1647" w:author="阿毛" w:date="2021-06-08T14:43:00Z">
                <w:r w:rsidR="00205B3B" w:rsidRPr="00205B3B" w:rsidDel="00826521">
                  <w:rPr>
                    <w:rFonts w:ascii="標楷體" w:eastAsia="標楷體" w:hAnsi="標楷體"/>
                  </w:rPr>
                  <w:delText>,#AcDateStart</w:delText>
                </w:r>
              </w:del>
              <w:r w:rsidR="00205B3B" w:rsidRPr="00205B3B">
                <w:rPr>
                  <w:rFonts w:ascii="標楷體" w:eastAsia="標楷體" w:hAnsi="標楷體"/>
                </w:rPr>
                <w:t>)</w:t>
              </w:r>
            </w:ins>
          </w:p>
          <w:p w14:paraId="6236CC46" w14:textId="5AAD5154" w:rsidR="00205B3B" w:rsidRPr="00362205" w:rsidRDefault="0015122F">
            <w:pPr>
              <w:ind w:leftChars="100" w:left="720" w:hangingChars="200" w:hanging="480"/>
              <w:rPr>
                <w:ins w:id="1648" w:author="智誠 楊" w:date="2021-05-07T13:49:00Z"/>
                <w:rFonts w:ascii="標楷體" w:eastAsia="標楷體" w:hAnsi="標楷體"/>
              </w:rPr>
              <w:pPrChange w:id="1649" w:author="阿毛" w:date="2021-06-08T14:47:00Z">
                <w:pPr/>
              </w:pPrChange>
            </w:pPr>
            <w:ins w:id="1650" w:author="阿毛" w:date="2021-06-08T14:45:00Z">
              <w:r>
                <w:rPr>
                  <w:rFonts w:ascii="標楷體" w:eastAsia="標楷體" w:hAnsi="標楷體" w:hint="eastAsia"/>
                </w:rPr>
                <w:t>(3).需介於</w:t>
              </w:r>
            </w:ins>
            <w:ins w:id="1651" w:author="智誠 楊" w:date="2021-05-12T14:22:00Z">
              <w:del w:id="1652" w:author="阿毛" w:date="2021-06-08T14:45:00Z">
                <w:r w:rsidR="00205B3B" w:rsidRPr="00205B3B" w:rsidDel="0015122F">
                  <w:rPr>
                    <w:rFonts w:ascii="標楷體" w:eastAsia="標楷體" w:hAnsi="標楷體"/>
                  </w:rPr>
                  <w:delText>V</w:delText>
                </w:r>
              </w:del>
            </w:ins>
            <w:ins w:id="1653" w:author="阿毛" w:date="2021-06-08T14:47:00Z">
              <w:r>
                <w:rPr>
                  <w:rFonts w:ascii="標楷體" w:eastAsia="標楷體" w:hAnsi="標楷體" w:hint="eastAsia"/>
                </w:rPr>
                <w:t>0010101至</w:t>
              </w:r>
            </w:ins>
            <w:ins w:id="1654" w:author="阿毛" w:date="2021-06-08T17:17:00Z">
              <w:r w:rsidR="003F5290">
                <w:rPr>
                  <w:rFonts w:ascii="標楷體" w:eastAsia="標楷體" w:hAnsi="標楷體" w:hint="eastAsia"/>
                </w:rPr>
                <w:t>[</w:t>
              </w:r>
            </w:ins>
            <w:ins w:id="1655" w:author="阿毛" w:date="2021-06-08T14:47:00Z">
              <w:r>
                <w:rPr>
                  <w:rFonts w:ascii="標楷體" w:eastAsia="標楷體" w:hAnsi="標楷體" w:hint="eastAsia"/>
                </w:rPr>
                <w:t>會計日</w:t>
              </w:r>
            </w:ins>
            <w:ins w:id="1656" w:author="阿毛" w:date="2021-06-08T17:17:00Z">
              <w:r w:rsidR="003F5290">
                <w:rPr>
                  <w:rFonts w:ascii="標楷體" w:eastAsia="標楷體" w:hAnsi="標楷體" w:hint="eastAsia"/>
                </w:rPr>
                <w:t>]</w:t>
              </w:r>
            </w:ins>
            <w:ins w:id="1657" w:author="阿毛" w:date="2021-06-08T14:47:00Z">
              <w:r>
                <w:rPr>
                  <w:rFonts w:ascii="標楷體" w:eastAsia="標楷體" w:hAnsi="標楷體" w:hint="eastAsia"/>
                </w:rPr>
                <w:t>/</w:t>
              </w:r>
              <w:r>
                <w:rPr>
                  <w:rFonts w:ascii="標楷體" w:eastAsia="標楷體" w:hAnsi="標楷體"/>
                </w:rPr>
                <w:t>V(5)</w:t>
              </w:r>
            </w:ins>
            <w:ins w:id="1658" w:author="智誠 楊" w:date="2021-05-12T14:22:00Z">
              <w:del w:id="1659" w:author="阿毛" w:date="2021-06-08T14:47:00Z">
                <w:r w:rsidR="00205B3B" w:rsidRPr="00205B3B" w:rsidDel="0015122F">
                  <w:rPr>
                    <w:rFonts w:ascii="標楷體" w:eastAsia="標楷體" w:hAnsi="標楷體"/>
                  </w:rPr>
                  <w:delText>(5</w:delText>
                </w:r>
              </w:del>
              <w:del w:id="1660" w:author="阿毛" w:date="2021-06-08T14:43:00Z">
                <w:r w:rsidR="00205B3B" w:rsidRPr="00205B3B" w:rsidDel="00826521">
                  <w:rPr>
                    <w:rFonts w:ascii="標楷體" w:eastAsia="標楷體" w:hAnsi="標楷體"/>
                  </w:rPr>
                  <w:delText>,0000000,#DATE</w:delText>
                </w:r>
              </w:del>
              <w:del w:id="1661" w:author="阿毛" w:date="2021-06-08T14:47:00Z">
                <w:r w:rsidR="00205B3B" w:rsidRPr="00205B3B" w:rsidDel="0015122F">
                  <w:rPr>
                    <w:rFonts w:ascii="標楷體" w:eastAsia="標楷體" w:hAnsi="標楷體"/>
                  </w:rPr>
                  <w:delText>)</w:delText>
                </w:r>
              </w:del>
            </w:ins>
          </w:p>
        </w:tc>
      </w:tr>
      <w:tr w:rsidR="006D0EE3" w:rsidRPr="00362205" w14:paraId="0B744E26" w14:textId="77777777" w:rsidTr="006D0EE3">
        <w:trPr>
          <w:trHeight w:val="244"/>
          <w:jc w:val="center"/>
          <w:ins w:id="1662" w:author="智誠 楊" w:date="2021-05-07T14:00:00Z"/>
          <w:trPrChange w:id="1663" w:author="智誠 楊" w:date="2021-05-07T14:01:00Z">
            <w:trPr>
              <w:trHeight w:val="244"/>
              <w:jc w:val="center"/>
            </w:trPr>
          </w:trPrChange>
        </w:trPr>
        <w:tc>
          <w:tcPr>
            <w:tcW w:w="567" w:type="dxa"/>
            <w:tcPrChange w:id="1664" w:author="智誠 楊" w:date="2021-05-07T14:01:00Z">
              <w:tcPr>
                <w:tcW w:w="567" w:type="dxa"/>
              </w:tcPr>
            </w:tcPrChange>
          </w:tcPr>
          <w:p w14:paraId="786C7638" w14:textId="6EDF5D0E" w:rsidR="006D0EE3" w:rsidRPr="00362205" w:rsidRDefault="001D6BC6" w:rsidP="006D0EE3">
            <w:pPr>
              <w:rPr>
                <w:ins w:id="1665" w:author="智誠 楊" w:date="2021-05-07T14:00:00Z"/>
                <w:rFonts w:ascii="標楷體" w:eastAsia="標楷體" w:hAnsi="標楷體"/>
              </w:rPr>
            </w:pPr>
            <w:ins w:id="1666" w:author="智誠 楊" w:date="2021-05-08T15:48:00Z">
              <w:r>
                <w:rPr>
                  <w:rFonts w:ascii="標楷體" w:eastAsia="標楷體" w:hAnsi="標楷體" w:hint="eastAsia"/>
                </w:rPr>
                <w:t>2.</w:t>
              </w:r>
            </w:ins>
          </w:p>
        </w:tc>
        <w:tc>
          <w:tcPr>
            <w:tcW w:w="1733" w:type="dxa"/>
            <w:tcPrChange w:id="1667" w:author="智誠 楊" w:date="2021-05-07T14:01:00Z">
              <w:tcPr>
                <w:tcW w:w="1551" w:type="dxa"/>
              </w:tcPr>
            </w:tcPrChange>
          </w:tcPr>
          <w:p w14:paraId="7400356E" w14:textId="44BB08EE" w:rsidR="006D0EE3" w:rsidRDefault="006D0EE3" w:rsidP="006D0EE3">
            <w:pPr>
              <w:rPr>
                <w:ins w:id="1668" w:author="智誠 楊" w:date="2021-05-07T14:00:00Z"/>
                <w:rFonts w:ascii="標楷體" w:eastAsia="標楷體" w:hAnsi="標楷體"/>
              </w:rPr>
            </w:pPr>
            <w:ins w:id="1669" w:author="智誠 楊" w:date="2021-05-07T14:00:00Z">
              <w:r>
                <w:rPr>
                  <w:rFonts w:ascii="標楷體" w:eastAsia="標楷體" w:hAnsi="標楷體" w:hint="eastAsia"/>
                </w:rPr>
                <w:t>入賬日期</w:t>
              </w:r>
            </w:ins>
            <w:ins w:id="1670" w:author="智誠 楊" w:date="2021-05-10T10:21:00Z">
              <w:r w:rsidR="00735107">
                <w:rPr>
                  <w:rFonts w:ascii="標楷體" w:eastAsia="標楷體" w:hAnsi="標楷體" w:hint="eastAsia"/>
                </w:rPr>
                <w:t>-</w:t>
              </w:r>
            </w:ins>
            <w:ins w:id="1671" w:author="智誠 楊" w:date="2021-05-10T10:22:00Z">
              <w:r w:rsidR="00735107">
                <w:rPr>
                  <w:rFonts w:ascii="標楷體" w:eastAsia="標楷體" w:hAnsi="標楷體" w:hint="eastAsia"/>
                </w:rPr>
                <w:t>迄</w:t>
              </w:r>
            </w:ins>
          </w:p>
        </w:tc>
        <w:tc>
          <w:tcPr>
            <w:tcW w:w="709" w:type="dxa"/>
            <w:tcPrChange w:id="1672" w:author="智誠 楊" w:date="2021-05-07T14:01:00Z">
              <w:tcPr>
                <w:tcW w:w="696" w:type="dxa"/>
              </w:tcPr>
            </w:tcPrChange>
          </w:tcPr>
          <w:p w14:paraId="470EBD2A" w14:textId="7E3DF4E7" w:rsidR="006D0EE3" w:rsidRDefault="006D0EE3" w:rsidP="006D0EE3">
            <w:pPr>
              <w:rPr>
                <w:ins w:id="1673" w:author="智誠 楊" w:date="2021-05-07T14:00:00Z"/>
                <w:rFonts w:ascii="標楷體" w:eastAsia="標楷體" w:hAnsi="標楷體"/>
              </w:rPr>
            </w:pPr>
            <w:ins w:id="1674" w:author="智誠 楊" w:date="2021-05-07T14:00:00Z">
              <w:r>
                <w:rPr>
                  <w:rFonts w:ascii="標楷體" w:eastAsia="標楷體" w:hAnsi="標楷體" w:hint="eastAsia"/>
                </w:rPr>
                <w:t>7</w:t>
              </w:r>
            </w:ins>
          </w:p>
        </w:tc>
        <w:tc>
          <w:tcPr>
            <w:tcW w:w="992" w:type="dxa"/>
            <w:tcPrChange w:id="1675" w:author="智誠 楊" w:date="2021-05-07T14:01:00Z">
              <w:tcPr>
                <w:tcW w:w="1187" w:type="dxa"/>
              </w:tcPr>
            </w:tcPrChange>
          </w:tcPr>
          <w:p w14:paraId="1B7BC602" w14:textId="2D9FCF10" w:rsidR="006D0EE3" w:rsidRPr="00362205" w:rsidRDefault="006D0EE3" w:rsidP="006D0EE3">
            <w:pPr>
              <w:rPr>
                <w:ins w:id="1676" w:author="智誠 楊" w:date="2021-05-07T14:00:00Z"/>
                <w:rFonts w:ascii="標楷體" w:eastAsia="標楷體" w:hAnsi="標楷體"/>
              </w:rPr>
            </w:pPr>
            <w:ins w:id="1677" w:author="智誠 楊" w:date="2021-05-07T14:01:00Z">
              <w:r>
                <w:rPr>
                  <w:rFonts w:ascii="標楷體" w:eastAsia="標楷體" w:hAnsi="標楷體" w:hint="eastAsia"/>
                </w:rPr>
                <w:t>會計日</w:t>
              </w:r>
            </w:ins>
          </w:p>
        </w:tc>
        <w:tc>
          <w:tcPr>
            <w:tcW w:w="1083" w:type="dxa"/>
            <w:tcPrChange w:id="1678" w:author="智誠 楊" w:date="2021-05-07T14:01:00Z">
              <w:tcPr>
                <w:tcW w:w="1083" w:type="dxa"/>
              </w:tcPr>
            </w:tcPrChange>
          </w:tcPr>
          <w:p w14:paraId="7667F4B8" w14:textId="12FFCF57" w:rsidR="006D0EE3" w:rsidRPr="00362205" w:rsidRDefault="00826521" w:rsidP="006D0EE3">
            <w:pPr>
              <w:rPr>
                <w:ins w:id="1679" w:author="智誠 楊" w:date="2021-05-07T14:00:00Z"/>
                <w:rFonts w:ascii="標楷體" w:eastAsia="標楷體" w:hAnsi="標楷體"/>
              </w:rPr>
            </w:pPr>
            <w:ins w:id="1680" w:author="阿毛" w:date="2021-06-08T14:42:00Z">
              <w:r>
                <w:rPr>
                  <w:rFonts w:ascii="標楷體" w:eastAsia="標楷體" w:hAnsi="標楷體" w:hint="eastAsia"/>
                </w:rPr>
                <w:t>日期選單</w:t>
              </w:r>
            </w:ins>
          </w:p>
        </w:tc>
        <w:tc>
          <w:tcPr>
            <w:tcW w:w="675" w:type="dxa"/>
            <w:tcPrChange w:id="1681" w:author="智誠 楊" w:date="2021-05-07T14:01:00Z">
              <w:tcPr>
                <w:tcW w:w="675" w:type="dxa"/>
              </w:tcPr>
            </w:tcPrChange>
          </w:tcPr>
          <w:p w14:paraId="0D242751" w14:textId="4EFBA19F" w:rsidR="006D0EE3" w:rsidRPr="00362205" w:rsidRDefault="006D0EE3" w:rsidP="006D0EE3">
            <w:pPr>
              <w:rPr>
                <w:ins w:id="1682" w:author="智誠 楊" w:date="2021-05-07T14:00:00Z"/>
                <w:rFonts w:ascii="標楷體" w:eastAsia="標楷體" w:hAnsi="標楷體"/>
              </w:rPr>
            </w:pPr>
            <w:ins w:id="1683" w:author="智誠 楊" w:date="2021-05-07T14:01:00Z">
              <w:r>
                <w:rPr>
                  <w:rFonts w:ascii="標楷體" w:eastAsia="標楷體" w:hAnsi="標楷體" w:hint="eastAsia"/>
                </w:rPr>
                <w:t>V</w:t>
              </w:r>
            </w:ins>
          </w:p>
        </w:tc>
        <w:tc>
          <w:tcPr>
            <w:tcW w:w="696" w:type="dxa"/>
            <w:tcPrChange w:id="1684" w:author="智誠 楊" w:date="2021-05-07T14:01:00Z">
              <w:tcPr>
                <w:tcW w:w="696" w:type="dxa"/>
              </w:tcPr>
            </w:tcPrChange>
          </w:tcPr>
          <w:p w14:paraId="3F04F444" w14:textId="26741FBD" w:rsidR="006D0EE3" w:rsidRDefault="006D0EE3" w:rsidP="006D0EE3">
            <w:pPr>
              <w:jc w:val="center"/>
              <w:rPr>
                <w:ins w:id="1685" w:author="智誠 楊" w:date="2021-05-07T14:00:00Z"/>
                <w:rFonts w:ascii="標楷體" w:eastAsia="標楷體" w:hAnsi="標楷體"/>
              </w:rPr>
            </w:pPr>
            <w:ins w:id="1686" w:author="智誠 楊" w:date="2021-05-07T14:01:00Z">
              <w:r>
                <w:rPr>
                  <w:rFonts w:ascii="標楷體" w:eastAsia="標楷體" w:hAnsi="標楷體" w:hint="eastAsia"/>
                </w:rPr>
                <w:t>W</w:t>
              </w:r>
            </w:ins>
          </w:p>
        </w:tc>
        <w:tc>
          <w:tcPr>
            <w:tcW w:w="3529" w:type="dxa"/>
            <w:tcPrChange w:id="1687" w:author="智誠 楊" w:date="2021-05-07T14:01:00Z">
              <w:tcPr>
                <w:tcW w:w="3529" w:type="dxa"/>
              </w:tcPr>
            </w:tcPrChange>
          </w:tcPr>
          <w:p w14:paraId="4FF25A5E" w14:textId="43814073" w:rsidR="006D0EE3" w:rsidDel="0015122F" w:rsidRDefault="006D0EE3" w:rsidP="0015122F">
            <w:pPr>
              <w:rPr>
                <w:del w:id="1688" w:author="阿毛" w:date="2021-06-08T14:53:00Z"/>
                <w:rFonts w:ascii="標楷體" w:eastAsia="標楷體" w:hAnsi="標楷體"/>
                <w:lang w:eastAsia="zh-HK"/>
              </w:rPr>
            </w:pPr>
            <w:ins w:id="1689" w:author="智誠 楊" w:date="2021-05-07T14:01:00Z">
              <w:r>
                <w:rPr>
                  <w:rFonts w:ascii="標楷體" w:eastAsia="標楷體" w:hAnsi="標楷體" w:hint="eastAsia"/>
                </w:rPr>
                <w:t>1.</w:t>
              </w:r>
            </w:ins>
            <w:ins w:id="1690" w:author="智誠 楊" w:date="2021-05-07T14:02:00Z">
              <w:r>
                <w:rPr>
                  <w:rFonts w:ascii="標楷體" w:eastAsia="標楷體" w:hAnsi="標楷體" w:hint="eastAsia"/>
                  <w:lang w:eastAsia="zh-HK"/>
                </w:rPr>
                <w:t>必須輸入</w:t>
              </w:r>
            </w:ins>
            <w:ins w:id="1691" w:author="阿毛" w:date="2021-06-08T14:53:00Z">
              <w:r w:rsidR="0015122F">
                <w:rPr>
                  <w:rFonts w:ascii="標楷體" w:eastAsia="標楷體" w:hAnsi="標楷體" w:hint="eastAsia"/>
                  <w:lang w:eastAsia="zh-HK"/>
                </w:rPr>
                <w:t>日期,檢核條件</w:t>
              </w:r>
            </w:ins>
            <w:ins w:id="1692" w:author="阿毛" w:date="2021-06-08T14:54:00Z">
              <w:r w:rsidR="0015122F">
                <w:rPr>
                  <w:rFonts w:ascii="標楷體" w:eastAsia="標楷體" w:hAnsi="標楷體" w:hint="eastAsia"/>
                </w:rPr>
                <w:t>:</w:t>
              </w:r>
            </w:ins>
          </w:p>
          <w:p w14:paraId="509258FD" w14:textId="4D68C199" w:rsidR="0015122F" w:rsidRDefault="0015122F" w:rsidP="006D0EE3">
            <w:pPr>
              <w:rPr>
                <w:ins w:id="1693" w:author="阿毛" w:date="2021-06-08T14:54:00Z"/>
                <w:rFonts w:ascii="標楷體" w:eastAsia="標楷體" w:hAnsi="標楷體"/>
                <w:lang w:eastAsia="zh-HK"/>
              </w:rPr>
            </w:pPr>
            <w:ins w:id="1694" w:author="阿毛" w:date="2021-06-08T14:54:00Z">
              <w:r>
                <w:rPr>
                  <w:rFonts w:ascii="標楷體" w:eastAsia="標楷體" w:hAnsi="標楷體" w:hint="eastAsia"/>
                </w:rPr>
                <w:t xml:space="preserve">  </w:t>
              </w:r>
            </w:ins>
          </w:p>
          <w:p w14:paraId="46D7DC07" w14:textId="184ADFA5" w:rsidR="0015122F" w:rsidRDefault="0015122F" w:rsidP="006D0EE3">
            <w:pPr>
              <w:rPr>
                <w:ins w:id="1695" w:author="阿毛" w:date="2021-06-08T14:54:00Z"/>
                <w:rFonts w:ascii="標楷體" w:eastAsia="標楷體" w:hAnsi="標楷體"/>
              </w:rPr>
            </w:pPr>
            <w:ins w:id="1696" w:author="阿毛" w:date="2021-06-08T14:54:00Z">
              <w:r>
                <w:rPr>
                  <w:rFonts w:ascii="標楷體" w:eastAsia="標楷體" w:hAnsi="標楷體" w:hint="eastAsia"/>
                </w:rPr>
                <w:t xml:space="preserve">  (1).不可為空白/V(7)</w:t>
              </w:r>
            </w:ins>
          </w:p>
          <w:p w14:paraId="1FDA4631" w14:textId="6125C4B0" w:rsidR="0015122F" w:rsidRDefault="0015122F" w:rsidP="006D0EE3">
            <w:pPr>
              <w:rPr>
                <w:ins w:id="1697" w:author="阿毛" w:date="2021-06-08T14:54:00Z"/>
                <w:rFonts w:ascii="標楷體" w:eastAsia="標楷體" w:hAnsi="標楷體"/>
              </w:rPr>
            </w:pPr>
            <w:ins w:id="1698" w:author="阿毛" w:date="2021-06-08T14:54:00Z">
              <w:r>
                <w:rPr>
                  <w:rFonts w:ascii="標楷體" w:eastAsia="標楷體" w:hAnsi="標楷體" w:hint="eastAsia"/>
                </w:rPr>
                <w:t xml:space="preserve">  (2).日期格式/A(4,</w:t>
              </w:r>
              <w:r>
                <w:rPr>
                  <w:rFonts w:ascii="標楷體" w:eastAsia="標楷體" w:hAnsi="標楷體"/>
                </w:rPr>
                <w:t>0)</w:t>
              </w:r>
            </w:ins>
          </w:p>
          <w:p w14:paraId="61EEF4F7" w14:textId="77777777" w:rsidR="0015122F" w:rsidRDefault="0015122F" w:rsidP="0015122F">
            <w:pPr>
              <w:rPr>
                <w:ins w:id="1699" w:author="阿毛" w:date="2021-06-08T14:54:00Z"/>
                <w:rFonts w:ascii="標楷體" w:eastAsia="標楷體" w:hAnsi="標楷體"/>
              </w:rPr>
            </w:pPr>
            <w:ins w:id="1700" w:author="阿毛" w:date="2021-06-08T14:54:00Z">
              <w:r>
                <w:rPr>
                  <w:rFonts w:ascii="標楷體" w:eastAsia="標楷體" w:hAnsi="標楷體"/>
                </w:rPr>
                <w:t xml:space="preserve">  (3).</w:t>
              </w:r>
              <w:r>
                <w:rPr>
                  <w:rFonts w:ascii="標楷體" w:eastAsia="標楷體" w:hAnsi="標楷體" w:hint="eastAsia"/>
                </w:rPr>
                <w:t xml:space="preserve">需介於[入賬日期-起]至   </w:t>
              </w:r>
            </w:ins>
          </w:p>
          <w:p w14:paraId="702B975C" w14:textId="45AB91C0" w:rsidR="00E91DD4" w:rsidDel="0015122F" w:rsidRDefault="0015122F">
            <w:pPr>
              <w:ind w:left="240" w:hangingChars="100" w:hanging="240"/>
              <w:rPr>
                <w:ins w:id="1701" w:author="智誠 楊" w:date="2021-05-10T10:34:00Z"/>
                <w:del w:id="1702" w:author="阿毛" w:date="2021-06-08T14:53:00Z"/>
                <w:rFonts w:ascii="標楷體" w:eastAsia="標楷體" w:hAnsi="標楷體"/>
                <w:lang w:eastAsia="zh-HK"/>
              </w:rPr>
            </w:pPr>
            <w:ins w:id="1703" w:author="阿毛" w:date="2021-06-08T14:54:00Z">
              <w:r>
                <w:rPr>
                  <w:rFonts w:ascii="標楷體" w:eastAsia="標楷體" w:hAnsi="標楷體" w:hint="eastAsia"/>
                </w:rPr>
                <w:t xml:space="preserve">      </w:t>
              </w:r>
            </w:ins>
            <w:ins w:id="1704" w:author="阿毛" w:date="2021-06-08T17:17:00Z">
              <w:r w:rsidR="003F5290">
                <w:rPr>
                  <w:rFonts w:ascii="標楷體" w:eastAsia="標楷體" w:hAnsi="標楷體" w:hint="eastAsia"/>
                </w:rPr>
                <w:t>[</w:t>
              </w:r>
            </w:ins>
            <w:ins w:id="1705" w:author="阿毛" w:date="2021-06-08T14:54:00Z">
              <w:r>
                <w:rPr>
                  <w:rFonts w:ascii="標楷體" w:eastAsia="標楷體" w:hAnsi="標楷體" w:hint="eastAsia"/>
                </w:rPr>
                <w:t>會計日</w:t>
              </w:r>
            </w:ins>
            <w:ins w:id="1706" w:author="阿毛" w:date="2021-06-08T17:17:00Z">
              <w:r w:rsidR="003F5290">
                <w:rPr>
                  <w:rFonts w:ascii="標楷體" w:eastAsia="標楷體" w:hAnsi="標楷體" w:hint="eastAsia"/>
                </w:rPr>
                <w:t>]</w:t>
              </w:r>
            </w:ins>
            <w:ins w:id="1707" w:author="阿毛" w:date="2021-06-08T14:54:00Z">
              <w:r>
                <w:rPr>
                  <w:rFonts w:ascii="標楷體" w:eastAsia="標楷體" w:hAnsi="標楷體" w:hint="eastAsia"/>
                </w:rPr>
                <w:t>/V(5)</w:t>
              </w:r>
            </w:ins>
            <w:ins w:id="1708" w:author="智誠 楊" w:date="2021-05-07T14:01:00Z">
              <w:del w:id="1709" w:author="阿毛" w:date="2021-06-08T14:53:00Z">
                <w:r w:rsidR="006D0EE3" w:rsidDel="0015122F">
                  <w:rPr>
                    <w:rFonts w:ascii="標楷體" w:eastAsia="標楷體" w:hAnsi="標楷體" w:hint="eastAsia"/>
                  </w:rPr>
                  <w:delText>2.</w:delText>
                </w:r>
              </w:del>
            </w:ins>
            <w:ins w:id="1710" w:author="智誠 楊" w:date="2021-05-07T14:02:00Z">
              <w:del w:id="1711" w:author="阿毛" w:date="2021-06-08T14:53:00Z">
                <w:r w:rsidR="006D0EE3" w:rsidDel="0015122F">
                  <w:rPr>
                    <w:rFonts w:ascii="標楷體" w:eastAsia="標楷體" w:hAnsi="標楷體" w:hint="eastAsia"/>
                    <w:lang w:eastAsia="zh-HK"/>
                  </w:rPr>
                  <w:delText>入賬日期迄日不可小於起日</w:delText>
                </w:r>
              </w:del>
            </w:ins>
          </w:p>
          <w:p w14:paraId="6FA0EDB3" w14:textId="0B250505" w:rsidR="006D0EE3" w:rsidDel="0015122F" w:rsidRDefault="00E91DD4">
            <w:pPr>
              <w:ind w:left="240" w:hangingChars="100" w:hanging="240"/>
              <w:rPr>
                <w:ins w:id="1712" w:author="智誠 楊" w:date="2021-05-12T14:22:00Z"/>
                <w:del w:id="1713" w:author="阿毛" w:date="2021-06-08T14:53:00Z"/>
                <w:rFonts w:ascii="標楷體" w:eastAsia="標楷體" w:hAnsi="標楷體"/>
                <w:lang w:eastAsia="zh-HK"/>
              </w:rPr>
            </w:pPr>
            <w:ins w:id="1714" w:author="智誠 楊" w:date="2021-05-10T10:34:00Z">
              <w:del w:id="1715" w:author="阿毛" w:date="2021-06-08T14:53:00Z">
                <w:r w:rsidDel="0015122F">
                  <w:rPr>
                    <w:rFonts w:ascii="標楷體" w:eastAsia="標楷體" w:hAnsi="標楷體" w:hint="eastAsia"/>
                    <w:lang w:eastAsia="zh-HK"/>
                  </w:rPr>
                  <w:delText>3</w:delText>
                </w:r>
                <w:r w:rsidDel="0015122F">
                  <w:rPr>
                    <w:rFonts w:ascii="標楷體" w:eastAsia="標楷體" w:hAnsi="標楷體"/>
                    <w:lang w:eastAsia="zh-HK"/>
                  </w:rPr>
                  <w:delText>.</w:delText>
                </w:r>
              </w:del>
            </w:ins>
            <w:ins w:id="1716" w:author="智誠 楊" w:date="2021-05-07T14:03:00Z">
              <w:del w:id="1717" w:author="阿毛" w:date="2021-06-08T14:53:00Z">
                <w:r w:rsidR="00A87C1B" w:rsidDel="0015122F">
                  <w:rPr>
                    <w:rFonts w:ascii="標楷體" w:eastAsia="標楷體" w:hAnsi="標楷體" w:hint="eastAsia"/>
                    <w:lang w:eastAsia="zh-HK"/>
                  </w:rPr>
                  <w:delText>不可大於會計日</w:delText>
                </w:r>
              </w:del>
            </w:ins>
          </w:p>
          <w:p w14:paraId="61064CC3" w14:textId="0FD1C2CB" w:rsidR="00205B3B" w:rsidDel="0015122F" w:rsidRDefault="00205B3B">
            <w:pPr>
              <w:ind w:left="240" w:hangingChars="100" w:hanging="240"/>
              <w:rPr>
                <w:ins w:id="1718" w:author="智誠 楊" w:date="2021-05-12T14:22:00Z"/>
                <w:del w:id="1719" w:author="阿毛" w:date="2021-06-08T14:53:00Z"/>
              </w:rPr>
            </w:pPr>
            <w:ins w:id="1720" w:author="智誠 楊" w:date="2021-05-12T14:22:00Z">
              <w:del w:id="1721" w:author="阿毛" w:date="2021-06-08T14:53:00Z">
                <w:r w:rsidDel="0015122F">
                  <w:rPr>
                    <w:rFonts w:ascii="標楷體" w:eastAsia="標楷體" w:hAnsi="標楷體" w:hint="eastAsia"/>
                  </w:rPr>
                  <w:lastRenderedPageBreak/>
                  <w:delText>4.</w:delText>
                </w:r>
                <w:r w:rsidDel="0015122F">
                  <w:rPr>
                    <w:rFonts w:ascii="標楷體" w:eastAsia="標楷體" w:hAnsi="標楷體" w:hint="eastAsia"/>
                    <w:lang w:eastAsia="zh-HK"/>
                  </w:rPr>
                  <w:delText>檢查</w:delText>
                </w:r>
                <w:r w:rsidDel="0015122F">
                  <w:rPr>
                    <w:rFonts w:ascii="標楷體" w:eastAsia="標楷體" w:hAnsi="標楷體" w:hint="eastAsia"/>
                  </w:rPr>
                  <w:delText>:</w:delText>
                </w:r>
                <w:r w:rsidDel="0015122F">
                  <w:delText xml:space="preserve"> </w:delText>
                </w:r>
              </w:del>
            </w:ins>
          </w:p>
          <w:p w14:paraId="03943288" w14:textId="657E9A4D" w:rsidR="00205B3B" w:rsidDel="0015122F" w:rsidRDefault="00205B3B">
            <w:pPr>
              <w:ind w:left="240" w:hangingChars="100" w:hanging="240"/>
              <w:rPr>
                <w:ins w:id="1722" w:author="智誠 楊" w:date="2021-05-12T14:22:00Z"/>
                <w:del w:id="1723" w:author="阿毛" w:date="2021-06-08T14:53:00Z"/>
                <w:rFonts w:ascii="標楷體" w:eastAsia="標楷體" w:hAnsi="標楷體"/>
              </w:rPr>
            </w:pPr>
            <w:ins w:id="1724" w:author="智誠 楊" w:date="2021-05-12T14:22:00Z">
              <w:del w:id="1725" w:author="阿毛" w:date="2021-06-08T14:53:00Z">
                <w:r w:rsidRPr="00205B3B" w:rsidDel="0015122F">
                  <w:rPr>
                    <w:rFonts w:ascii="標楷體" w:eastAsia="標楷體" w:hAnsi="標楷體"/>
                  </w:rPr>
                  <w:delText>V(7)A(4,0,#AcDateEnd)</w:delText>
                </w:r>
              </w:del>
            </w:ins>
          </w:p>
          <w:p w14:paraId="3C1BA421" w14:textId="5AA732FE" w:rsidR="00205B3B" w:rsidRDefault="00205B3B">
            <w:pPr>
              <w:rPr>
                <w:ins w:id="1726" w:author="智誠 楊" w:date="2021-05-07T14:00:00Z"/>
                <w:rFonts w:ascii="標楷體" w:eastAsia="標楷體" w:hAnsi="標楷體"/>
              </w:rPr>
            </w:pPr>
            <w:ins w:id="1727" w:author="智誠 楊" w:date="2021-05-12T14:22:00Z">
              <w:del w:id="1728" w:author="阿毛" w:date="2021-06-08T14:53:00Z">
                <w:r w:rsidRPr="00205B3B" w:rsidDel="0015122F">
                  <w:rPr>
                    <w:rFonts w:ascii="標楷體" w:eastAsia="標楷體" w:hAnsi="標楷體"/>
                  </w:rPr>
                  <w:delText>V(5,#AcDateStart,#DATE)</w:delText>
                </w:r>
              </w:del>
            </w:ins>
          </w:p>
        </w:tc>
      </w:tr>
      <w:tr w:rsidR="006D0EE3" w:rsidRPr="00362205" w14:paraId="61C0AB65" w14:textId="77777777" w:rsidTr="006D0EE3">
        <w:trPr>
          <w:trHeight w:val="244"/>
          <w:jc w:val="center"/>
          <w:ins w:id="1729" w:author="智誠 楊" w:date="2021-05-07T13:49:00Z"/>
          <w:trPrChange w:id="1730" w:author="智誠 楊" w:date="2021-05-07T14:01:00Z">
            <w:trPr>
              <w:trHeight w:val="244"/>
              <w:jc w:val="center"/>
            </w:trPr>
          </w:trPrChange>
        </w:trPr>
        <w:tc>
          <w:tcPr>
            <w:tcW w:w="567" w:type="dxa"/>
            <w:tcPrChange w:id="1731" w:author="智誠 楊" w:date="2021-05-07T14:01:00Z">
              <w:tcPr>
                <w:tcW w:w="567" w:type="dxa"/>
              </w:tcPr>
            </w:tcPrChange>
          </w:tcPr>
          <w:p w14:paraId="2F96AA4F" w14:textId="367391BE" w:rsidR="006D0EE3" w:rsidRPr="00362205" w:rsidRDefault="001D6BC6" w:rsidP="006D0EE3">
            <w:pPr>
              <w:rPr>
                <w:ins w:id="1732" w:author="智誠 楊" w:date="2021-05-07T13:49:00Z"/>
                <w:rFonts w:ascii="標楷體" w:eastAsia="標楷體" w:hAnsi="標楷體"/>
              </w:rPr>
            </w:pPr>
            <w:ins w:id="1733" w:author="智誠 楊" w:date="2021-05-08T15:48:00Z">
              <w:r>
                <w:rPr>
                  <w:rFonts w:ascii="標楷體" w:eastAsia="標楷體" w:hAnsi="標楷體" w:hint="eastAsia"/>
                </w:rPr>
                <w:lastRenderedPageBreak/>
                <w:t>3</w:t>
              </w:r>
            </w:ins>
            <w:ins w:id="1734" w:author="智誠 楊" w:date="2021-05-07T13:49:00Z">
              <w:r w:rsidR="006D0EE3">
                <w:rPr>
                  <w:rFonts w:ascii="標楷體" w:eastAsia="標楷體" w:hAnsi="標楷體" w:hint="eastAsia"/>
                </w:rPr>
                <w:t>.</w:t>
              </w:r>
            </w:ins>
          </w:p>
        </w:tc>
        <w:tc>
          <w:tcPr>
            <w:tcW w:w="1733" w:type="dxa"/>
            <w:tcPrChange w:id="1735" w:author="智誠 楊" w:date="2021-05-07T14:01:00Z">
              <w:tcPr>
                <w:tcW w:w="1551" w:type="dxa"/>
              </w:tcPr>
            </w:tcPrChange>
          </w:tcPr>
          <w:p w14:paraId="42105E75" w14:textId="77777777" w:rsidR="006D0EE3" w:rsidRDefault="006D0EE3" w:rsidP="006D0EE3">
            <w:pPr>
              <w:rPr>
                <w:ins w:id="1736" w:author="智誠 楊" w:date="2021-05-07T13:49:00Z"/>
                <w:rFonts w:ascii="標楷體" w:eastAsia="標楷體" w:hAnsi="標楷體"/>
              </w:rPr>
            </w:pPr>
            <w:ins w:id="1737" w:author="智誠 楊" w:date="2021-05-07T13:49:00Z">
              <w:r>
                <w:rPr>
                  <w:rFonts w:ascii="標楷體" w:eastAsia="標楷體" w:hAnsi="標楷體" w:hint="eastAsia"/>
                </w:rPr>
                <w:t>顯示方式</w:t>
              </w:r>
            </w:ins>
          </w:p>
        </w:tc>
        <w:tc>
          <w:tcPr>
            <w:tcW w:w="709" w:type="dxa"/>
            <w:tcPrChange w:id="1738" w:author="智誠 楊" w:date="2021-05-07T14:01:00Z">
              <w:tcPr>
                <w:tcW w:w="696" w:type="dxa"/>
              </w:tcPr>
            </w:tcPrChange>
          </w:tcPr>
          <w:p w14:paraId="09048C78" w14:textId="35C77669" w:rsidR="006D0EE3" w:rsidRDefault="006D0EE3" w:rsidP="006D0EE3">
            <w:pPr>
              <w:rPr>
                <w:ins w:id="1739" w:author="智誠 楊" w:date="2021-05-07T13:49:00Z"/>
                <w:rFonts w:ascii="標楷體" w:eastAsia="標楷體" w:hAnsi="標楷體"/>
              </w:rPr>
            </w:pPr>
            <w:ins w:id="1740" w:author="智誠 楊" w:date="2021-05-07T14:00:00Z">
              <w:r>
                <w:rPr>
                  <w:rFonts w:ascii="標楷體" w:eastAsia="標楷體" w:hAnsi="標楷體" w:hint="eastAsia"/>
                </w:rPr>
                <w:t>1</w:t>
              </w:r>
            </w:ins>
          </w:p>
        </w:tc>
        <w:tc>
          <w:tcPr>
            <w:tcW w:w="992" w:type="dxa"/>
            <w:tcPrChange w:id="1741" w:author="智誠 楊" w:date="2021-05-07T14:01:00Z">
              <w:tcPr>
                <w:tcW w:w="1187" w:type="dxa"/>
              </w:tcPr>
            </w:tcPrChange>
          </w:tcPr>
          <w:p w14:paraId="0E8D8288" w14:textId="77777777" w:rsidR="006D0EE3" w:rsidRPr="00362205" w:rsidRDefault="006D0EE3" w:rsidP="006D0EE3">
            <w:pPr>
              <w:rPr>
                <w:ins w:id="1742" w:author="智誠 楊" w:date="2021-05-07T13:49:00Z"/>
                <w:rFonts w:ascii="標楷體" w:eastAsia="標楷體" w:hAnsi="標楷體"/>
              </w:rPr>
            </w:pPr>
          </w:p>
        </w:tc>
        <w:tc>
          <w:tcPr>
            <w:tcW w:w="1083" w:type="dxa"/>
            <w:tcPrChange w:id="1743" w:author="智誠 楊" w:date="2021-05-07T14:01:00Z">
              <w:tcPr>
                <w:tcW w:w="1083" w:type="dxa"/>
              </w:tcPr>
            </w:tcPrChange>
          </w:tcPr>
          <w:p w14:paraId="65D551F4" w14:textId="77777777" w:rsidR="006D0EE3" w:rsidRDefault="006D0EE3" w:rsidP="006D0EE3">
            <w:pPr>
              <w:rPr>
                <w:ins w:id="1744" w:author="智誠 楊" w:date="2021-05-07T13:49:00Z"/>
                <w:rFonts w:ascii="標楷體" w:eastAsia="標楷體" w:hAnsi="標楷體"/>
                <w:lang w:eastAsia="zh-HK"/>
              </w:rPr>
            </w:pPr>
            <w:ins w:id="1745" w:author="智誠 楊" w:date="2021-05-07T13:49:00Z">
              <w:r>
                <w:rPr>
                  <w:rFonts w:ascii="標楷體" w:eastAsia="標楷體" w:hAnsi="標楷體" w:hint="eastAsia"/>
                </w:rPr>
                <w:t>0:</w:t>
              </w:r>
              <w:r>
                <w:rPr>
                  <w:rFonts w:ascii="標楷體" w:eastAsia="標楷體" w:hAnsi="標楷體" w:hint="eastAsia"/>
                  <w:lang w:eastAsia="zh-HK"/>
                </w:rPr>
                <w:t>瀏覽</w:t>
              </w:r>
            </w:ins>
          </w:p>
          <w:p w14:paraId="43B5E079" w14:textId="77777777" w:rsidR="006D0EE3" w:rsidRPr="00362205" w:rsidRDefault="006D0EE3" w:rsidP="006D0EE3">
            <w:pPr>
              <w:rPr>
                <w:ins w:id="1746" w:author="智誠 楊" w:date="2021-05-07T13:49:00Z"/>
                <w:rFonts w:ascii="標楷體" w:eastAsia="標楷體" w:hAnsi="標楷體"/>
              </w:rPr>
            </w:pPr>
            <w:ins w:id="1747" w:author="智誠 楊" w:date="2021-05-07T13:49:00Z">
              <w:r>
                <w:rPr>
                  <w:rFonts w:ascii="標楷體" w:eastAsia="標楷體" w:hAnsi="標楷體" w:hint="eastAsia"/>
                </w:rPr>
                <w:t>1:</w:t>
              </w:r>
              <w:r>
                <w:rPr>
                  <w:rFonts w:ascii="標楷體" w:eastAsia="標楷體" w:hAnsi="標楷體" w:hint="eastAsia"/>
                  <w:lang w:eastAsia="zh-HK"/>
                </w:rPr>
                <w:t>列印</w:t>
              </w:r>
            </w:ins>
          </w:p>
        </w:tc>
        <w:tc>
          <w:tcPr>
            <w:tcW w:w="675" w:type="dxa"/>
            <w:tcPrChange w:id="1748" w:author="智誠 楊" w:date="2021-05-07T14:01:00Z">
              <w:tcPr>
                <w:tcW w:w="675" w:type="dxa"/>
              </w:tcPr>
            </w:tcPrChange>
          </w:tcPr>
          <w:p w14:paraId="33714BD6" w14:textId="77777777" w:rsidR="006D0EE3" w:rsidRPr="00362205" w:rsidRDefault="006D0EE3" w:rsidP="006D0EE3">
            <w:pPr>
              <w:rPr>
                <w:ins w:id="1749" w:author="智誠 楊" w:date="2021-05-07T13:49:00Z"/>
                <w:rFonts w:ascii="標楷體" w:eastAsia="標楷體" w:hAnsi="標楷體"/>
              </w:rPr>
            </w:pPr>
            <w:ins w:id="1750" w:author="智誠 楊" w:date="2021-05-07T13:49:00Z">
              <w:r>
                <w:rPr>
                  <w:rFonts w:ascii="標楷體" w:eastAsia="標楷體" w:hAnsi="標楷體" w:hint="eastAsia"/>
                </w:rPr>
                <w:t>V</w:t>
              </w:r>
            </w:ins>
          </w:p>
        </w:tc>
        <w:tc>
          <w:tcPr>
            <w:tcW w:w="696" w:type="dxa"/>
            <w:tcPrChange w:id="1751" w:author="智誠 楊" w:date="2021-05-07T14:01:00Z">
              <w:tcPr>
                <w:tcW w:w="696" w:type="dxa"/>
              </w:tcPr>
            </w:tcPrChange>
          </w:tcPr>
          <w:p w14:paraId="1C772E55" w14:textId="77777777" w:rsidR="006D0EE3" w:rsidRPr="00362205" w:rsidRDefault="006D0EE3" w:rsidP="006D0EE3">
            <w:pPr>
              <w:jc w:val="center"/>
              <w:rPr>
                <w:ins w:id="1752" w:author="智誠 楊" w:date="2021-05-07T13:49:00Z"/>
                <w:rFonts w:ascii="標楷體" w:eastAsia="標楷體" w:hAnsi="標楷體"/>
              </w:rPr>
            </w:pPr>
            <w:ins w:id="1753" w:author="智誠 楊" w:date="2021-05-07T13:49:00Z">
              <w:r>
                <w:rPr>
                  <w:rFonts w:ascii="標楷體" w:eastAsia="標楷體" w:hAnsi="標楷體" w:hint="eastAsia"/>
                </w:rPr>
                <w:t>W</w:t>
              </w:r>
            </w:ins>
          </w:p>
        </w:tc>
        <w:tc>
          <w:tcPr>
            <w:tcW w:w="3529" w:type="dxa"/>
            <w:tcPrChange w:id="1754" w:author="智誠 楊" w:date="2021-05-07T14:01:00Z">
              <w:tcPr>
                <w:tcW w:w="3529" w:type="dxa"/>
              </w:tcPr>
            </w:tcPrChange>
          </w:tcPr>
          <w:p w14:paraId="1B642680" w14:textId="77777777" w:rsidR="00FD4929" w:rsidRDefault="006D0EE3" w:rsidP="006D0EE3">
            <w:pPr>
              <w:rPr>
                <w:ins w:id="1755" w:author="阿毛" w:date="2021-06-08T14:55:00Z"/>
                <w:rFonts w:ascii="標楷體" w:eastAsia="標楷體" w:hAnsi="標楷體"/>
              </w:rPr>
            </w:pPr>
            <w:ins w:id="1756" w:author="智誠 楊" w:date="2021-05-07T13:49:00Z">
              <w:r>
                <w:rPr>
                  <w:rFonts w:ascii="標楷體" w:eastAsia="標楷體" w:hAnsi="標楷體" w:hint="eastAsia"/>
                </w:rPr>
                <w:t>1.必須輸</w:t>
              </w:r>
            </w:ins>
            <w:ins w:id="1757" w:author="阿毛" w:date="2021-06-08T14:55:00Z">
              <w:r w:rsidR="00FD4929">
                <w:rPr>
                  <w:rFonts w:ascii="標楷體" w:eastAsia="標楷體" w:hAnsi="標楷體" w:hint="eastAsia"/>
                </w:rPr>
                <w:t xml:space="preserve">入代碼,檢核條件:依 </w:t>
              </w:r>
            </w:ins>
          </w:p>
          <w:p w14:paraId="23392156" w14:textId="1B30D1D2" w:rsidR="006D0EE3" w:rsidRDefault="00FD4929" w:rsidP="006D0EE3">
            <w:pPr>
              <w:rPr>
                <w:ins w:id="1758" w:author="智誠 楊" w:date="2021-05-07T13:49:00Z"/>
                <w:rFonts w:ascii="標楷體" w:eastAsia="標楷體" w:hAnsi="標楷體"/>
              </w:rPr>
            </w:pPr>
            <w:ins w:id="1759" w:author="阿毛" w:date="2021-06-08T14:55:00Z">
              <w:r>
                <w:rPr>
                  <w:rFonts w:ascii="標楷體" w:eastAsia="標楷體" w:hAnsi="標楷體" w:hint="eastAsia"/>
                </w:rPr>
                <w:t xml:space="preserve">  選單/(H)</w:t>
              </w:r>
            </w:ins>
            <w:ins w:id="1760" w:author="智誠 楊" w:date="2021-05-07T13:49:00Z">
              <w:del w:id="1761" w:author="阿毛" w:date="2021-06-08T14:55:00Z">
                <w:r w:rsidR="006D0EE3" w:rsidDel="00FD4929">
                  <w:rPr>
                    <w:rFonts w:ascii="標楷體" w:eastAsia="標楷體" w:hAnsi="標楷體" w:hint="eastAsia"/>
                  </w:rPr>
                  <w:delText>入</w:delText>
                </w:r>
              </w:del>
            </w:ins>
          </w:p>
        </w:tc>
      </w:tr>
    </w:tbl>
    <w:p w14:paraId="377C22A6" w14:textId="77777777" w:rsidR="00773540" w:rsidRPr="00B56858" w:rsidRDefault="00773540" w:rsidP="00773540">
      <w:pPr>
        <w:rPr>
          <w:ins w:id="1762" w:author="智誠 楊" w:date="2021-05-07T13:49:00Z"/>
        </w:rPr>
      </w:pPr>
    </w:p>
    <w:p w14:paraId="6A8DF782" w14:textId="77777777" w:rsidR="00FD4929" w:rsidRDefault="00FD4929">
      <w:pPr>
        <w:widowControl/>
        <w:rPr>
          <w:ins w:id="1763" w:author="阿毛" w:date="2021-06-08T14:59:00Z"/>
          <w:rFonts w:eastAsia="標楷體"/>
          <w:sz w:val="26"/>
          <w:lang w:eastAsia="zh-HK"/>
        </w:rPr>
      </w:pPr>
      <w:ins w:id="1764" w:author="阿毛" w:date="2021-06-08T14:59:00Z">
        <w:r>
          <w:rPr>
            <w:lang w:eastAsia="zh-HK"/>
          </w:rPr>
          <w:br w:type="page"/>
        </w:r>
      </w:ins>
    </w:p>
    <w:p w14:paraId="304A15CB" w14:textId="262B69FE" w:rsidR="00773540" w:rsidRDefault="00773540">
      <w:pPr>
        <w:pStyle w:val="a"/>
        <w:rPr>
          <w:ins w:id="1765" w:author="智誠 楊" w:date="2021-05-07T13:49:00Z"/>
        </w:rPr>
      </w:pPr>
      <w:ins w:id="1766" w:author="智誠 楊" w:date="2021-05-07T13:49:00Z">
        <w:r>
          <w:rPr>
            <w:rFonts w:hint="eastAsia"/>
            <w:lang w:eastAsia="zh-HK"/>
          </w:rPr>
          <w:lastRenderedPageBreak/>
          <w:t>輸出</w:t>
        </w:r>
        <w:r w:rsidRPr="00362205">
          <w:t>畫面</w:t>
        </w:r>
        <w:r>
          <w:rPr>
            <w:rFonts w:hint="eastAsia"/>
          </w:rPr>
          <w:t>:</w:t>
        </w:r>
      </w:ins>
    </w:p>
    <w:p w14:paraId="2532DE45" w14:textId="77777777" w:rsidR="00773540" w:rsidRDefault="00773540" w:rsidP="00773540">
      <w:pPr>
        <w:ind w:left="480"/>
        <w:rPr>
          <w:ins w:id="1767" w:author="智誠 楊" w:date="2021-05-07T13:49:00Z"/>
        </w:rPr>
      </w:pPr>
    </w:p>
    <w:p w14:paraId="2B85C885" w14:textId="78EBEFF6" w:rsidR="00773540" w:rsidDel="00FD4929" w:rsidRDefault="00082CAA" w:rsidP="00773540">
      <w:pPr>
        <w:rPr>
          <w:ins w:id="1768" w:author="智誠 楊" w:date="2021-05-07T13:49:00Z"/>
          <w:del w:id="1769" w:author="阿毛" w:date="2021-06-08T14:59:00Z"/>
        </w:rPr>
      </w:pPr>
      <w:ins w:id="1770" w:author="智誠 楊" w:date="2021-05-07T14:09:00Z">
        <w:r w:rsidRPr="00082CAA">
          <w:rPr>
            <w:noProof/>
          </w:rPr>
          <w:drawing>
            <wp:inline distT="0" distB="0" distL="0" distR="0" wp14:anchorId="0E619D2B" wp14:editId="413DF367">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2508250"/>
                      </a:xfrm>
                      <a:prstGeom prst="rect">
                        <a:avLst/>
                      </a:prstGeom>
                    </pic:spPr>
                  </pic:pic>
                </a:graphicData>
              </a:graphic>
            </wp:inline>
          </w:drawing>
        </w:r>
      </w:ins>
    </w:p>
    <w:p w14:paraId="3A1CDDE3" w14:textId="77777777" w:rsidR="00082CAA" w:rsidRDefault="00082CAA">
      <w:pPr>
        <w:rPr>
          <w:ins w:id="1771" w:author="智誠 楊" w:date="2021-05-07T14:09:00Z"/>
          <w:rFonts w:eastAsia="標楷體"/>
          <w:sz w:val="26"/>
        </w:rPr>
        <w:pPrChange w:id="1772" w:author="阿毛" w:date="2021-06-08T14:59:00Z">
          <w:pPr>
            <w:widowControl/>
          </w:pPr>
        </w:pPrChange>
      </w:pPr>
      <w:ins w:id="1773" w:author="智誠 楊" w:date="2021-05-07T14:09:00Z">
        <w:del w:id="1774" w:author="阿毛" w:date="2021-06-08T14:59:00Z">
          <w:r w:rsidDel="00FD4929">
            <w:br w:type="page"/>
          </w:r>
        </w:del>
      </w:ins>
    </w:p>
    <w:p w14:paraId="466A6CC9" w14:textId="6F480CB8" w:rsidR="00773540" w:rsidRDefault="00773540">
      <w:pPr>
        <w:pStyle w:val="a"/>
        <w:rPr>
          <w:ins w:id="1775" w:author="智誠 楊" w:date="2021-05-07T13:49:00Z"/>
        </w:rPr>
      </w:pPr>
      <w:ins w:id="1776" w:author="智誠 楊" w:date="2021-05-07T13:49:00Z">
        <w:r>
          <w:rPr>
            <w:rFonts w:hint="eastAsia"/>
          </w:rPr>
          <w:lastRenderedPageBreak/>
          <w:t>輸出畫面資料說明</w:t>
        </w:r>
      </w:ins>
    </w:p>
    <w:p w14:paraId="7BDC2605" w14:textId="77777777" w:rsidR="00773540" w:rsidRDefault="00773540" w:rsidP="00773540">
      <w:pPr>
        <w:rPr>
          <w:ins w:id="1777" w:author="智誠 楊" w:date="2021-05-07T13:49:00Z"/>
        </w:rPr>
      </w:pPr>
    </w:p>
    <w:tbl>
      <w:tblPr>
        <w:tblStyle w:val="ac"/>
        <w:tblW w:w="0" w:type="auto"/>
        <w:tblLook w:val="04A0" w:firstRow="1" w:lastRow="0" w:firstColumn="1" w:lastColumn="0" w:noHBand="0" w:noVBand="1"/>
      </w:tblPr>
      <w:tblGrid>
        <w:gridCol w:w="693"/>
        <w:gridCol w:w="993"/>
        <w:gridCol w:w="1643"/>
        <w:gridCol w:w="3696"/>
        <w:gridCol w:w="3395"/>
      </w:tblGrid>
      <w:tr w:rsidR="00082CAA" w:rsidRPr="008F1D46" w14:paraId="43865326" w14:textId="77777777" w:rsidTr="00B6788F">
        <w:trPr>
          <w:ins w:id="1778" w:author="智誠 楊" w:date="2021-05-07T13:49:00Z"/>
        </w:trPr>
        <w:tc>
          <w:tcPr>
            <w:tcW w:w="784" w:type="dxa"/>
            <w:shd w:val="clear" w:color="auto" w:fill="D9D9D9" w:themeFill="background1" w:themeFillShade="D9"/>
          </w:tcPr>
          <w:p w14:paraId="47AB8733" w14:textId="77777777" w:rsidR="00773540" w:rsidRPr="008F1D46" w:rsidRDefault="00773540" w:rsidP="00B6788F">
            <w:pPr>
              <w:jc w:val="center"/>
              <w:rPr>
                <w:ins w:id="1779" w:author="智誠 楊" w:date="2021-05-07T13:49:00Z"/>
                <w:rFonts w:ascii="標楷體" w:eastAsia="標楷體" w:hAnsi="標楷體"/>
                <w:lang w:eastAsia="zh-HK"/>
              </w:rPr>
            </w:pPr>
            <w:ins w:id="1780" w:author="智誠 楊" w:date="2021-05-07T13:49:00Z">
              <w:r w:rsidRPr="008F1D46">
                <w:rPr>
                  <w:rFonts w:ascii="標楷體" w:eastAsia="標楷體" w:hAnsi="標楷體" w:hint="eastAsia"/>
                  <w:lang w:eastAsia="zh-HK"/>
                </w:rPr>
                <w:t>序號</w:t>
              </w:r>
            </w:ins>
          </w:p>
        </w:tc>
        <w:tc>
          <w:tcPr>
            <w:tcW w:w="1201" w:type="dxa"/>
            <w:shd w:val="clear" w:color="auto" w:fill="D9D9D9" w:themeFill="background1" w:themeFillShade="D9"/>
          </w:tcPr>
          <w:p w14:paraId="1A6E9342" w14:textId="77777777" w:rsidR="00773540" w:rsidRPr="008F1D46" w:rsidRDefault="00773540" w:rsidP="00B6788F">
            <w:pPr>
              <w:jc w:val="center"/>
              <w:rPr>
                <w:ins w:id="1781" w:author="智誠 楊" w:date="2021-05-07T13:49:00Z"/>
                <w:rFonts w:ascii="標楷體" w:eastAsia="標楷體" w:hAnsi="標楷體"/>
                <w:lang w:eastAsia="zh-HK"/>
              </w:rPr>
            </w:pPr>
            <w:ins w:id="1782" w:author="智誠 楊" w:date="2021-05-07T13:49:00Z">
              <w:r w:rsidRPr="008F1D46">
                <w:rPr>
                  <w:rFonts w:ascii="標楷體" w:eastAsia="標楷體" w:hAnsi="標楷體" w:hint="eastAsia"/>
                  <w:lang w:eastAsia="zh-HK"/>
                </w:rPr>
                <w:t>欄位型態</w:t>
              </w:r>
            </w:ins>
          </w:p>
        </w:tc>
        <w:tc>
          <w:tcPr>
            <w:tcW w:w="2102" w:type="dxa"/>
            <w:shd w:val="clear" w:color="auto" w:fill="D9D9D9" w:themeFill="background1" w:themeFillShade="D9"/>
          </w:tcPr>
          <w:p w14:paraId="1F141BC0" w14:textId="77777777" w:rsidR="00773540" w:rsidRPr="008F1D46" w:rsidRDefault="00773540" w:rsidP="00B6788F">
            <w:pPr>
              <w:jc w:val="center"/>
              <w:rPr>
                <w:ins w:id="1783" w:author="智誠 楊" w:date="2021-05-07T13:49:00Z"/>
                <w:rFonts w:ascii="標楷體" w:eastAsia="標楷體" w:hAnsi="標楷體"/>
                <w:lang w:eastAsia="zh-HK"/>
              </w:rPr>
            </w:pPr>
            <w:ins w:id="1784" w:author="智誠 楊" w:date="2021-05-07T13:49:00Z">
              <w:r w:rsidRPr="008F1D46">
                <w:rPr>
                  <w:rFonts w:ascii="標楷體" w:eastAsia="標楷體" w:hAnsi="標楷體" w:hint="eastAsia"/>
                  <w:lang w:eastAsia="zh-HK"/>
                </w:rPr>
                <w:t>欄位名稱</w:t>
              </w:r>
            </w:ins>
          </w:p>
        </w:tc>
        <w:tc>
          <w:tcPr>
            <w:tcW w:w="2684" w:type="dxa"/>
            <w:shd w:val="clear" w:color="auto" w:fill="D9D9D9" w:themeFill="background1" w:themeFillShade="D9"/>
          </w:tcPr>
          <w:p w14:paraId="6179673F" w14:textId="77777777" w:rsidR="00773540" w:rsidRPr="008F1D46" w:rsidRDefault="00773540" w:rsidP="00B6788F">
            <w:pPr>
              <w:jc w:val="center"/>
              <w:rPr>
                <w:ins w:id="1785" w:author="智誠 楊" w:date="2021-05-07T13:49:00Z"/>
                <w:rFonts w:ascii="標楷體" w:eastAsia="標楷體" w:hAnsi="標楷體"/>
              </w:rPr>
            </w:pPr>
            <w:ins w:id="1786" w:author="智誠 楊" w:date="2021-05-07T13:49:00Z">
              <w:r>
                <w:rPr>
                  <w:rFonts w:ascii="標楷體" w:eastAsia="標楷體" w:hAnsi="標楷體" w:hint="eastAsia"/>
                  <w:lang w:eastAsia="zh-HK"/>
                </w:rPr>
                <w:t>資料來源</w:t>
              </w:r>
            </w:ins>
          </w:p>
        </w:tc>
        <w:tc>
          <w:tcPr>
            <w:tcW w:w="3649" w:type="dxa"/>
            <w:shd w:val="clear" w:color="auto" w:fill="D9D9D9" w:themeFill="background1" w:themeFillShade="D9"/>
          </w:tcPr>
          <w:p w14:paraId="097AB534" w14:textId="77777777" w:rsidR="00773540" w:rsidRPr="008F1D46" w:rsidRDefault="00773540" w:rsidP="00B6788F">
            <w:pPr>
              <w:jc w:val="center"/>
              <w:rPr>
                <w:ins w:id="1787" w:author="智誠 楊" w:date="2021-05-07T13:49:00Z"/>
                <w:rFonts w:ascii="標楷體" w:eastAsia="標楷體" w:hAnsi="標楷體"/>
                <w:lang w:eastAsia="zh-HK"/>
              </w:rPr>
            </w:pPr>
            <w:ins w:id="1788" w:author="智誠 楊" w:date="2021-05-07T13:49: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082CAA" w:rsidRPr="008F1D46" w14:paraId="76ABB5D0" w14:textId="77777777" w:rsidTr="00B6788F">
        <w:trPr>
          <w:ins w:id="1789" w:author="智誠 楊" w:date="2021-05-07T13:49:00Z"/>
        </w:trPr>
        <w:tc>
          <w:tcPr>
            <w:tcW w:w="784" w:type="dxa"/>
          </w:tcPr>
          <w:p w14:paraId="1330A8AE" w14:textId="77777777" w:rsidR="00082CAA" w:rsidRPr="008F1D46" w:rsidRDefault="00082CAA" w:rsidP="00082CAA">
            <w:pPr>
              <w:jc w:val="center"/>
              <w:rPr>
                <w:ins w:id="1790" w:author="智誠 楊" w:date="2021-05-07T13:49:00Z"/>
                <w:rFonts w:ascii="標楷體" w:eastAsia="標楷體" w:hAnsi="標楷體"/>
                <w:lang w:eastAsia="zh-HK"/>
              </w:rPr>
            </w:pPr>
            <w:ins w:id="1791" w:author="智誠 楊" w:date="2021-05-07T13:49:00Z">
              <w:r>
                <w:rPr>
                  <w:rFonts w:ascii="標楷體" w:eastAsia="標楷體" w:hAnsi="標楷體" w:hint="eastAsia"/>
                </w:rPr>
                <w:t>1</w:t>
              </w:r>
            </w:ins>
          </w:p>
        </w:tc>
        <w:tc>
          <w:tcPr>
            <w:tcW w:w="1201" w:type="dxa"/>
          </w:tcPr>
          <w:p w14:paraId="4CC3E6D0" w14:textId="6E59C66B" w:rsidR="00082CAA" w:rsidRPr="008F1D46" w:rsidRDefault="00082CAA" w:rsidP="00082CAA">
            <w:pPr>
              <w:jc w:val="center"/>
              <w:rPr>
                <w:ins w:id="1792" w:author="智誠 楊" w:date="2021-05-07T13:49:00Z"/>
                <w:rFonts w:ascii="標楷體" w:eastAsia="標楷體" w:hAnsi="標楷體"/>
                <w:lang w:eastAsia="zh-HK"/>
              </w:rPr>
            </w:pPr>
            <w:ins w:id="1793" w:author="智誠 楊" w:date="2021-05-07T14:09:00Z">
              <w:r>
                <w:rPr>
                  <w:rFonts w:ascii="標楷體" w:eastAsia="標楷體" w:hAnsi="標楷體" w:hint="eastAsia"/>
                  <w:lang w:eastAsia="zh-HK"/>
                </w:rPr>
                <w:t>資料</w:t>
              </w:r>
            </w:ins>
          </w:p>
        </w:tc>
        <w:tc>
          <w:tcPr>
            <w:tcW w:w="2102" w:type="dxa"/>
          </w:tcPr>
          <w:p w14:paraId="127A9DF8" w14:textId="728E2E7F" w:rsidR="00082CAA" w:rsidRPr="008F1D46" w:rsidRDefault="00082CAA" w:rsidP="00082CAA">
            <w:pPr>
              <w:rPr>
                <w:ins w:id="1794" w:author="智誠 楊" w:date="2021-05-07T13:49:00Z"/>
                <w:rFonts w:ascii="標楷體" w:eastAsia="標楷體" w:hAnsi="標楷體"/>
                <w:lang w:eastAsia="zh-HK"/>
              </w:rPr>
            </w:pPr>
            <w:ins w:id="1795" w:author="智誠 楊" w:date="2021-05-07T14:09:00Z">
              <w:r>
                <w:rPr>
                  <w:rFonts w:ascii="標楷體" w:eastAsia="標楷體" w:hAnsi="標楷體" w:hint="eastAsia"/>
                  <w:lang w:eastAsia="zh-HK"/>
                </w:rPr>
                <w:t>產製日期</w:t>
              </w:r>
            </w:ins>
          </w:p>
        </w:tc>
        <w:tc>
          <w:tcPr>
            <w:tcW w:w="2684" w:type="dxa"/>
          </w:tcPr>
          <w:p w14:paraId="050AF5DC" w14:textId="59684A43" w:rsidR="00082CAA" w:rsidRPr="00082CAA" w:rsidRDefault="00082CAA" w:rsidP="00082CAA">
            <w:pPr>
              <w:rPr>
                <w:ins w:id="1796" w:author="智誠 楊" w:date="2021-05-07T13:49:00Z"/>
                <w:rFonts w:ascii="標楷體" w:eastAsia="標楷體" w:hAnsi="標楷體"/>
                <w:lang w:eastAsia="zh-HK"/>
              </w:rPr>
            </w:pPr>
            <w:proofErr w:type="spellStart"/>
            <w:ins w:id="1797" w:author="智誠 楊" w:date="2021-05-07T14:12:00Z">
              <w:r w:rsidRPr="00082CAA">
                <w:rPr>
                  <w:rFonts w:ascii="標楷體" w:eastAsia="標楷體" w:hAnsi="標楷體" w:cs="細明體_HKSCS"/>
                  <w:kern w:val="0"/>
                  <w:rPrChange w:id="1798" w:author="智誠 楊" w:date="2021-05-07T14:15:00Z">
                    <w:rPr>
                      <w:rFonts w:ascii="細明體_HKSCS" w:eastAsia="細明體_HKSCS" w:cs="細明體_HKSCS"/>
                      <w:color w:val="6A3E3E"/>
                      <w:kern w:val="0"/>
                      <w:sz w:val="20"/>
                      <w:szCs w:val="20"/>
                      <w:shd w:val="clear" w:color="auto" w:fill="E8F2FE"/>
                    </w:rPr>
                  </w:rPrChange>
                </w:rPr>
                <w:t>MlaundryChkDtl</w:t>
              </w:r>
              <w:r w:rsidRPr="00082CAA">
                <w:rPr>
                  <w:rFonts w:ascii="標楷體" w:eastAsia="標楷體" w:hAnsi="標楷體" w:cs="細明體_HKSCS"/>
                  <w:color w:val="000000"/>
                  <w:kern w:val="0"/>
                  <w:rPrChange w:id="1799" w:author="智誠 楊" w:date="2021-05-07T14:15:00Z">
                    <w:rPr>
                      <w:rFonts w:ascii="細明體_HKSCS" w:eastAsia="細明體_HKSCS" w:cs="細明體_HKSCS"/>
                      <w:color w:val="000000"/>
                      <w:kern w:val="0"/>
                      <w:sz w:val="20"/>
                      <w:szCs w:val="20"/>
                      <w:shd w:val="clear" w:color="auto" w:fill="E8F2FE"/>
                    </w:rPr>
                  </w:rPrChange>
                </w:rPr>
                <w:t>.CreateDate</w:t>
              </w:r>
            </w:ins>
            <w:proofErr w:type="spellEnd"/>
          </w:p>
        </w:tc>
        <w:tc>
          <w:tcPr>
            <w:tcW w:w="3649" w:type="dxa"/>
          </w:tcPr>
          <w:p w14:paraId="18A7C134" w14:textId="77C94259" w:rsidR="00082CAA" w:rsidRPr="006C763E" w:rsidRDefault="00082CAA" w:rsidP="00082CAA">
            <w:pPr>
              <w:rPr>
                <w:ins w:id="1800" w:author="智誠 楊" w:date="2021-05-07T13:49:00Z"/>
                <w:rFonts w:ascii="標楷體" w:eastAsia="標楷體" w:hAnsi="標楷體"/>
                <w:lang w:eastAsia="zh-HK"/>
              </w:rPr>
            </w:pPr>
            <w:ins w:id="1801" w:author="智誠 楊" w:date="2021-05-07T14:18:00Z">
              <w:r>
                <w:rPr>
                  <w:rFonts w:ascii="標楷體" w:eastAsia="標楷體" w:hAnsi="標楷體" w:hint="eastAsia"/>
                  <w:lang w:eastAsia="zh-HK"/>
                </w:rPr>
                <w:t>產製日期</w:t>
              </w:r>
            </w:ins>
            <w:ins w:id="1802" w:author="阿毛" w:date="2021-06-08T15:06:00Z">
              <w:r w:rsidR="0012198F">
                <w:rPr>
                  <w:rFonts w:ascii="標楷體" w:eastAsia="標楷體" w:hAnsi="標楷體" w:hint="eastAsia"/>
                </w:rPr>
                <w:t>(YYY/MM/DD)</w:t>
              </w:r>
            </w:ins>
          </w:p>
        </w:tc>
      </w:tr>
      <w:tr w:rsidR="00082CAA" w:rsidRPr="008F1D46" w14:paraId="53EA6954" w14:textId="77777777" w:rsidTr="00B6788F">
        <w:trPr>
          <w:ins w:id="1803" w:author="智誠 楊" w:date="2021-05-07T13:49:00Z"/>
        </w:trPr>
        <w:tc>
          <w:tcPr>
            <w:tcW w:w="784" w:type="dxa"/>
          </w:tcPr>
          <w:p w14:paraId="346AE92B" w14:textId="77777777" w:rsidR="00082CAA" w:rsidRDefault="00082CAA" w:rsidP="00082CAA">
            <w:pPr>
              <w:jc w:val="center"/>
              <w:rPr>
                <w:ins w:id="1804" w:author="智誠 楊" w:date="2021-05-07T13:49:00Z"/>
                <w:rFonts w:ascii="標楷體" w:eastAsia="標楷體" w:hAnsi="標楷體"/>
              </w:rPr>
            </w:pPr>
            <w:ins w:id="1805" w:author="智誠 楊" w:date="2021-05-07T13:49:00Z">
              <w:r>
                <w:rPr>
                  <w:rFonts w:ascii="標楷體" w:eastAsia="標楷體" w:hAnsi="標楷體" w:hint="eastAsia"/>
                </w:rPr>
                <w:t>2</w:t>
              </w:r>
            </w:ins>
          </w:p>
        </w:tc>
        <w:tc>
          <w:tcPr>
            <w:tcW w:w="1201" w:type="dxa"/>
          </w:tcPr>
          <w:p w14:paraId="047FF329" w14:textId="051DD92E" w:rsidR="00082CAA" w:rsidRDefault="00082CAA" w:rsidP="00082CAA">
            <w:pPr>
              <w:jc w:val="center"/>
              <w:rPr>
                <w:ins w:id="1806" w:author="智誠 楊" w:date="2021-05-07T13:49:00Z"/>
                <w:rFonts w:ascii="標楷體" w:eastAsia="標楷體" w:hAnsi="標楷體"/>
                <w:lang w:eastAsia="zh-HK"/>
              </w:rPr>
            </w:pPr>
            <w:ins w:id="1807" w:author="智誠 楊" w:date="2021-05-07T14:09:00Z">
              <w:r>
                <w:rPr>
                  <w:rFonts w:ascii="標楷體" w:eastAsia="標楷體" w:hAnsi="標楷體" w:hint="eastAsia"/>
                  <w:lang w:eastAsia="zh-HK"/>
                </w:rPr>
                <w:t>資料</w:t>
              </w:r>
            </w:ins>
          </w:p>
        </w:tc>
        <w:tc>
          <w:tcPr>
            <w:tcW w:w="2102" w:type="dxa"/>
          </w:tcPr>
          <w:p w14:paraId="3BA02BE2" w14:textId="527119B7" w:rsidR="00082CAA" w:rsidRDefault="00082CAA" w:rsidP="00082CAA">
            <w:pPr>
              <w:rPr>
                <w:ins w:id="1808" w:author="智誠 楊" w:date="2021-05-07T13:49:00Z"/>
                <w:rFonts w:ascii="標楷體" w:eastAsia="標楷體" w:hAnsi="標楷體"/>
                <w:lang w:eastAsia="zh-HK"/>
              </w:rPr>
            </w:pPr>
            <w:ins w:id="1809" w:author="智誠 楊" w:date="2021-05-07T14:09:00Z">
              <w:r>
                <w:rPr>
                  <w:rFonts w:ascii="標楷體" w:eastAsia="標楷體" w:hAnsi="標楷體" w:hint="eastAsia"/>
                  <w:lang w:eastAsia="zh-HK"/>
                </w:rPr>
                <w:t>交易樣態</w:t>
              </w:r>
            </w:ins>
          </w:p>
        </w:tc>
        <w:tc>
          <w:tcPr>
            <w:tcW w:w="2684" w:type="dxa"/>
          </w:tcPr>
          <w:p w14:paraId="0AC05B97" w14:textId="10022850" w:rsidR="00082CAA" w:rsidRDefault="00082CAA" w:rsidP="00082CAA">
            <w:pPr>
              <w:rPr>
                <w:ins w:id="1810" w:author="智誠 楊" w:date="2021-05-07T13:49:00Z"/>
                <w:rFonts w:ascii="標楷體" w:eastAsia="標楷體" w:hAnsi="標楷體"/>
                <w:lang w:eastAsia="zh-HK"/>
              </w:rPr>
            </w:pPr>
            <w:proofErr w:type="spellStart"/>
            <w:ins w:id="1811"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ins>
            <w:proofErr w:type="spellEnd"/>
          </w:p>
        </w:tc>
        <w:tc>
          <w:tcPr>
            <w:tcW w:w="3649" w:type="dxa"/>
          </w:tcPr>
          <w:p w14:paraId="10F9A2E2" w14:textId="7E86E073" w:rsidR="00082CAA" w:rsidRPr="006C763E" w:rsidRDefault="00082CAA" w:rsidP="00082CAA">
            <w:pPr>
              <w:rPr>
                <w:ins w:id="1812" w:author="智誠 楊" w:date="2021-05-07T13:49:00Z"/>
                <w:rFonts w:ascii="標楷體" w:eastAsia="標楷體" w:hAnsi="標楷體"/>
                <w:lang w:eastAsia="zh-HK"/>
              </w:rPr>
            </w:pPr>
            <w:ins w:id="1813" w:author="智誠 楊" w:date="2021-05-07T14:18:00Z">
              <w:r>
                <w:rPr>
                  <w:rFonts w:ascii="標楷體" w:eastAsia="標楷體" w:hAnsi="標楷體" w:hint="eastAsia"/>
                  <w:lang w:eastAsia="zh-HK"/>
                </w:rPr>
                <w:t>交易樣態</w:t>
              </w:r>
            </w:ins>
          </w:p>
        </w:tc>
      </w:tr>
      <w:tr w:rsidR="00082CAA" w:rsidRPr="008F1D46" w14:paraId="3C954511" w14:textId="77777777" w:rsidTr="00B6788F">
        <w:trPr>
          <w:ins w:id="1814" w:author="智誠 楊" w:date="2021-05-07T13:49:00Z"/>
        </w:trPr>
        <w:tc>
          <w:tcPr>
            <w:tcW w:w="784" w:type="dxa"/>
          </w:tcPr>
          <w:p w14:paraId="62D7A251" w14:textId="77777777" w:rsidR="00082CAA" w:rsidRDefault="00082CAA" w:rsidP="00082CAA">
            <w:pPr>
              <w:jc w:val="center"/>
              <w:rPr>
                <w:ins w:id="1815" w:author="智誠 楊" w:date="2021-05-07T13:49:00Z"/>
                <w:rFonts w:ascii="標楷體" w:eastAsia="標楷體" w:hAnsi="標楷體"/>
              </w:rPr>
            </w:pPr>
            <w:ins w:id="1816" w:author="智誠 楊" w:date="2021-05-07T13:49:00Z">
              <w:r>
                <w:rPr>
                  <w:rFonts w:ascii="標楷體" w:eastAsia="標楷體" w:hAnsi="標楷體" w:hint="eastAsia"/>
                </w:rPr>
                <w:t>3</w:t>
              </w:r>
            </w:ins>
          </w:p>
        </w:tc>
        <w:tc>
          <w:tcPr>
            <w:tcW w:w="1201" w:type="dxa"/>
          </w:tcPr>
          <w:p w14:paraId="057ADF5C" w14:textId="77777777" w:rsidR="00082CAA" w:rsidRDefault="00082CAA" w:rsidP="00082CAA">
            <w:pPr>
              <w:jc w:val="center"/>
              <w:rPr>
                <w:ins w:id="1817" w:author="智誠 楊" w:date="2021-05-07T13:49:00Z"/>
                <w:rFonts w:ascii="標楷體" w:eastAsia="標楷體" w:hAnsi="標楷體"/>
                <w:lang w:eastAsia="zh-HK"/>
              </w:rPr>
            </w:pPr>
            <w:ins w:id="1818" w:author="智誠 楊" w:date="2021-05-07T13:49:00Z">
              <w:r>
                <w:rPr>
                  <w:rFonts w:ascii="標楷體" w:eastAsia="標楷體" w:hAnsi="標楷體" w:hint="eastAsia"/>
                  <w:lang w:eastAsia="zh-HK"/>
                </w:rPr>
                <w:t>資料</w:t>
              </w:r>
            </w:ins>
          </w:p>
        </w:tc>
        <w:tc>
          <w:tcPr>
            <w:tcW w:w="2102" w:type="dxa"/>
          </w:tcPr>
          <w:p w14:paraId="55D78F68" w14:textId="2C5941D7" w:rsidR="00082CAA" w:rsidRDefault="00082CAA" w:rsidP="00082CAA">
            <w:pPr>
              <w:rPr>
                <w:ins w:id="1819" w:author="智誠 楊" w:date="2021-05-07T13:49:00Z"/>
                <w:rFonts w:ascii="標楷體" w:eastAsia="標楷體" w:hAnsi="標楷體"/>
                <w:lang w:eastAsia="zh-HK"/>
              </w:rPr>
            </w:pPr>
            <w:ins w:id="1820" w:author="智誠 楊" w:date="2021-05-07T14:09:00Z">
              <w:r>
                <w:rPr>
                  <w:rFonts w:ascii="標楷體" w:eastAsia="標楷體" w:hAnsi="標楷體" w:hint="eastAsia"/>
                  <w:lang w:eastAsia="zh-HK"/>
                </w:rPr>
                <w:t>入賬日期</w:t>
              </w:r>
            </w:ins>
          </w:p>
        </w:tc>
        <w:tc>
          <w:tcPr>
            <w:tcW w:w="2684" w:type="dxa"/>
          </w:tcPr>
          <w:p w14:paraId="49A57175" w14:textId="34534D2E" w:rsidR="00082CAA" w:rsidRPr="002478F2" w:rsidRDefault="00082CAA" w:rsidP="00082CAA">
            <w:pPr>
              <w:rPr>
                <w:ins w:id="1821" w:author="智誠 楊" w:date="2021-05-07T13:49:00Z"/>
                <w:rFonts w:ascii="標楷體" w:eastAsia="標楷體" w:hAnsi="標楷體"/>
                <w:lang w:eastAsia="zh-HK"/>
              </w:rPr>
            </w:pPr>
            <w:proofErr w:type="spellStart"/>
            <w:ins w:id="1822"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roofErr w:type="spellEnd"/>
          </w:p>
        </w:tc>
        <w:tc>
          <w:tcPr>
            <w:tcW w:w="3649" w:type="dxa"/>
          </w:tcPr>
          <w:p w14:paraId="6AFE65D3" w14:textId="2C4C9D43" w:rsidR="00082CAA" w:rsidRPr="008F1D46" w:rsidRDefault="00082CAA" w:rsidP="00082CAA">
            <w:pPr>
              <w:rPr>
                <w:ins w:id="1823" w:author="智誠 楊" w:date="2021-05-07T13:49:00Z"/>
                <w:rFonts w:ascii="標楷體" w:eastAsia="標楷體" w:hAnsi="標楷體"/>
                <w:lang w:eastAsia="zh-HK"/>
              </w:rPr>
            </w:pPr>
            <w:ins w:id="1824" w:author="智誠 楊" w:date="2021-05-07T14:18:00Z">
              <w:r>
                <w:rPr>
                  <w:rFonts w:ascii="標楷體" w:eastAsia="標楷體" w:hAnsi="標楷體" w:hint="eastAsia"/>
                  <w:lang w:eastAsia="zh-HK"/>
                </w:rPr>
                <w:t>入賬日期</w:t>
              </w:r>
            </w:ins>
            <w:ins w:id="1825" w:author="阿毛" w:date="2021-06-08T15:06:00Z">
              <w:r w:rsidR="0012198F">
                <w:rPr>
                  <w:rFonts w:ascii="標楷體" w:eastAsia="標楷體" w:hAnsi="標楷體" w:hint="eastAsia"/>
                </w:rPr>
                <w:t>(YYY/MM/DD)</w:t>
              </w:r>
            </w:ins>
          </w:p>
        </w:tc>
      </w:tr>
      <w:tr w:rsidR="00082CAA" w:rsidRPr="008F1D46" w14:paraId="63115B30" w14:textId="77777777" w:rsidTr="00B6788F">
        <w:trPr>
          <w:ins w:id="1826" w:author="智誠 楊" w:date="2021-05-07T13:49:00Z"/>
        </w:trPr>
        <w:tc>
          <w:tcPr>
            <w:tcW w:w="784" w:type="dxa"/>
          </w:tcPr>
          <w:p w14:paraId="458768EE" w14:textId="77777777" w:rsidR="00082CAA" w:rsidRDefault="00082CAA" w:rsidP="00082CAA">
            <w:pPr>
              <w:jc w:val="center"/>
              <w:rPr>
                <w:ins w:id="1827" w:author="智誠 楊" w:date="2021-05-07T13:49:00Z"/>
                <w:rFonts w:ascii="標楷體" w:eastAsia="標楷體" w:hAnsi="標楷體"/>
              </w:rPr>
            </w:pPr>
            <w:ins w:id="1828" w:author="智誠 楊" w:date="2021-05-07T13:49:00Z">
              <w:r>
                <w:rPr>
                  <w:rFonts w:ascii="標楷體" w:eastAsia="標楷體" w:hAnsi="標楷體" w:hint="eastAsia"/>
                </w:rPr>
                <w:t>4</w:t>
              </w:r>
            </w:ins>
          </w:p>
        </w:tc>
        <w:tc>
          <w:tcPr>
            <w:tcW w:w="1201" w:type="dxa"/>
          </w:tcPr>
          <w:p w14:paraId="76D13E6F" w14:textId="77777777" w:rsidR="00082CAA" w:rsidRDefault="00082CAA" w:rsidP="00082CAA">
            <w:pPr>
              <w:jc w:val="center"/>
              <w:rPr>
                <w:ins w:id="1829" w:author="智誠 楊" w:date="2021-05-07T13:49:00Z"/>
                <w:rFonts w:ascii="標楷體" w:eastAsia="標楷體" w:hAnsi="標楷體"/>
                <w:lang w:eastAsia="zh-HK"/>
              </w:rPr>
            </w:pPr>
            <w:ins w:id="1830" w:author="智誠 楊" w:date="2021-05-07T13:49:00Z">
              <w:r>
                <w:rPr>
                  <w:rFonts w:ascii="標楷體" w:eastAsia="標楷體" w:hAnsi="標楷體" w:hint="eastAsia"/>
                  <w:lang w:eastAsia="zh-HK"/>
                </w:rPr>
                <w:t>資料</w:t>
              </w:r>
            </w:ins>
          </w:p>
        </w:tc>
        <w:tc>
          <w:tcPr>
            <w:tcW w:w="2102" w:type="dxa"/>
          </w:tcPr>
          <w:p w14:paraId="54552F92" w14:textId="406321D4" w:rsidR="00082CAA" w:rsidRDefault="00082CAA" w:rsidP="00082CAA">
            <w:pPr>
              <w:rPr>
                <w:ins w:id="1831" w:author="智誠 楊" w:date="2021-05-07T13:49:00Z"/>
                <w:rFonts w:ascii="標楷體" w:eastAsia="標楷體" w:hAnsi="標楷體"/>
                <w:lang w:eastAsia="zh-HK"/>
              </w:rPr>
            </w:pPr>
            <w:ins w:id="1832" w:author="智誠 楊" w:date="2021-05-07T14:10:00Z">
              <w:r>
                <w:rPr>
                  <w:rFonts w:ascii="標楷體" w:eastAsia="標楷體" w:hAnsi="標楷體" w:hint="eastAsia"/>
                  <w:lang w:eastAsia="zh-HK"/>
                </w:rPr>
                <w:t>戶號</w:t>
              </w:r>
            </w:ins>
          </w:p>
        </w:tc>
        <w:tc>
          <w:tcPr>
            <w:tcW w:w="2684" w:type="dxa"/>
          </w:tcPr>
          <w:p w14:paraId="630EC8A2" w14:textId="60A045DE" w:rsidR="00082CAA" w:rsidRPr="00997D40" w:rsidRDefault="00082CAA" w:rsidP="00082CAA">
            <w:pPr>
              <w:rPr>
                <w:ins w:id="1833" w:author="智誠 楊" w:date="2021-05-07T13:49:00Z"/>
                <w:rFonts w:ascii="標楷體" w:eastAsia="標楷體" w:hAnsi="標楷體"/>
                <w:lang w:eastAsia="zh-HK"/>
              </w:rPr>
            </w:pPr>
            <w:proofErr w:type="spellStart"/>
            <w:ins w:id="1834"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ins>
            <w:proofErr w:type="spellEnd"/>
          </w:p>
        </w:tc>
        <w:tc>
          <w:tcPr>
            <w:tcW w:w="3649" w:type="dxa"/>
          </w:tcPr>
          <w:p w14:paraId="4933CB76" w14:textId="36FB0163" w:rsidR="00082CAA" w:rsidRPr="008F1D46" w:rsidRDefault="00082CAA" w:rsidP="00082CAA">
            <w:pPr>
              <w:rPr>
                <w:ins w:id="1835" w:author="智誠 楊" w:date="2021-05-07T13:49:00Z"/>
                <w:rFonts w:ascii="標楷體" w:eastAsia="標楷體" w:hAnsi="標楷體"/>
                <w:lang w:eastAsia="zh-HK"/>
              </w:rPr>
            </w:pPr>
            <w:ins w:id="1836" w:author="智誠 楊" w:date="2021-05-07T14:18:00Z">
              <w:r>
                <w:rPr>
                  <w:rFonts w:ascii="標楷體" w:eastAsia="標楷體" w:hAnsi="標楷體" w:hint="eastAsia"/>
                  <w:lang w:eastAsia="zh-HK"/>
                </w:rPr>
                <w:t>戶號</w:t>
              </w:r>
            </w:ins>
          </w:p>
        </w:tc>
      </w:tr>
      <w:tr w:rsidR="00082CAA" w:rsidRPr="008F1D46" w14:paraId="60E2413A" w14:textId="77777777" w:rsidTr="00B6788F">
        <w:trPr>
          <w:ins w:id="1837" w:author="智誠 楊" w:date="2021-05-07T13:49:00Z"/>
        </w:trPr>
        <w:tc>
          <w:tcPr>
            <w:tcW w:w="784" w:type="dxa"/>
          </w:tcPr>
          <w:p w14:paraId="2BE41ACD" w14:textId="77777777" w:rsidR="00082CAA" w:rsidRDefault="00082CAA" w:rsidP="00082CAA">
            <w:pPr>
              <w:jc w:val="center"/>
              <w:rPr>
                <w:ins w:id="1838" w:author="智誠 楊" w:date="2021-05-07T13:49:00Z"/>
                <w:rFonts w:ascii="標楷體" w:eastAsia="標楷體" w:hAnsi="標楷體"/>
              </w:rPr>
            </w:pPr>
            <w:ins w:id="1839" w:author="智誠 楊" w:date="2021-05-07T13:49:00Z">
              <w:r>
                <w:rPr>
                  <w:rFonts w:ascii="標楷體" w:eastAsia="標楷體" w:hAnsi="標楷體" w:hint="eastAsia"/>
                </w:rPr>
                <w:t>5</w:t>
              </w:r>
            </w:ins>
          </w:p>
        </w:tc>
        <w:tc>
          <w:tcPr>
            <w:tcW w:w="1201" w:type="dxa"/>
          </w:tcPr>
          <w:p w14:paraId="68E5068F" w14:textId="77777777" w:rsidR="00082CAA" w:rsidRDefault="00082CAA" w:rsidP="00082CAA">
            <w:pPr>
              <w:jc w:val="center"/>
              <w:rPr>
                <w:ins w:id="1840" w:author="智誠 楊" w:date="2021-05-07T13:49:00Z"/>
                <w:rFonts w:ascii="標楷體" w:eastAsia="標楷體" w:hAnsi="標楷體"/>
                <w:lang w:eastAsia="zh-HK"/>
              </w:rPr>
            </w:pPr>
            <w:ins w:id="1841" w:author="智誠 楊" w:date="2021-05-07T13:49:00Z">
              <w:r>
                <w:rPr>
                  <w:rFonts w:ascii="標楷體" w:eastAsia="標楷體" w:hAnsi="標楷體" w:hint="eastAsia"/>
                  <w:lang w:eastAsia="zh-HK"/>
                </w:rPr>
                <w:t>資料</w:t>
              </w:r>
            </w:ins>
          </w:p>
        </w:tc>
        <w:tc>
          <w:tcPr>
            <w:tcW w:w="2102" w:type="dxa"/>
          </w:tcPr>
          <w:p w14:paraId="35397EDB" w14:textId="7751507C" w:rsidR="00082CAA" w:rsidRDefault="00082CAA" w:rsidP="00082CAA">
            <w:pPr>
              <w:rPr>
                <w:ins w:id="1842" w:author="智誠 楊" w:date="2021-05-07T13:49:00Z"/>
                <w:rFonts w:ascii="標楷體" w:eastAsia="標楷體" w:hAnsi="標楷體"/>
                <w:lang w:eastAsia="zh-HK"/>
              </w:rPr>
            </w:pPr>
            <w:ins w:id="1843" w:author="智誠 楊" w:date="2021-05-07T14:10:00Z">
              <w:r>
                <w:rPr>
                  <w:rFonts w:ascii="標楷體" w:eastAsia="標楷體" w:hAnsi="標楷體" w:hint="eastAsia"/>
                  <w:lang w:eastAsia="zh-HK"/>
                </w:rPr>
                <w:t>戶名</w:t>
              </w:r>
            </w:ins>
          </w:p>
        </w:tc>
        <w:tc>
          <w:tcPr>
            <w:tcW w:w="2684" w:type="dxa"/>
          </w:tcPr>
          <w:p w14:paraId="1DA854F9" w14:textId="32B92D54" w:rsidR="00082CAA" w:rsidRPr="00AB355E" w:rsidDel="00AB355E" w:rsidRDefault="00AB355E">
            <w:pPr>
              <w:rPr>
                <w:del w:id="1844" w:author="阿毛" w:date="2021-06-08T15:00:00Z"/>
                <w:rFonts w:ascii="標楷體" w:eastAsia="標楷體" w:hAnsi="標楷體"/>
                <w:rPrChange w:id="1845" w:author="阿毛" w:date="2021-06-09T15:07:00Z">
                  <w:rPr>
                    <w:del w:id="1846" w:author="阿毛" w:date="2021-06-08T15:00:00Z"/>
                    <w:rFonts w:ascii="標楷體" w:eastAsia="標楷體" w:hAnsi="標楷體" w:cs="細明體_HKSCS"/>
                    <w:kern w:val="0"/>
                  </w:rPr>
                </w:rPrChange>
              </w:rPr>
            </w:pPr>
            <w:proofErr w:type="spellStart"/>
            <w:ins w:id="1847" w:author="阿毛" w:date="2021-06-09T15:07:00Z">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ins>
            <w:ins w:id="1848" w:author="智誠 楊" w:date="2021-05-07T14:20:00Z">
              <w:del w:id="1849" w:author="阿毛" w:date="2021-06-08T15:00:00Z">
                <w:r w:rsidR="00B610A7" w:rsidRPr="001408F4" w:rsidDel="00FD4929">
                  <w:rPr>
                    <w:rFonts w:ascii="標楷體" w:eastAsia="標楷體" w:hAnsi="標楷體" w:cs="細明體_HKSCS"/>
                    <w:kern w:val="0"/>
                  </w:rPr>
                  <w:delText>MlaundryChkDtl</w:delText>
                </w:r>
                <w:r w:rsidR="00B610A7" w:rsidRPr="001408F4" w:rsidDel="00FD4929">
                  <w:rPr>
                    <w:rFonts w:ascii="標楷體" w:eastAsia="標楷體" w:hAnsi="標楷體" w:cs="細明體_HKSCS"/>
                    <w:color w:val="000000"/>
                    <w:kern w:val="0"/>
                  </w:rPr>
                  <w:delText>.</w:delText>
                </w:r>
                <w:r w:rsidR="00B610A7" w:rsidDel="00FD4929">
                  <w:rPr>
                    <w:rFonts w:ascii="標楷體" w:eastAsia="標楷體" w:hAnsi="標楷體" w:cs="細明體_HKSCS"/>
                    <w:color w:val="000000"/>
                    <w:kern w:val="0"/>
                  </w:rPr>
                  <w:delText>CustNo</w:delText>
                </w:r>
              </w:del>
            </w:ins>
          </w:p>
          <w:p w14:paraId="23E004C6" w14:textId="77777777" w:rsidR="00AB355E" w:rsidRPr="00AB355E" w:rsidRDefault="00AB355E" w:rsidP="00AB355E">
            <w:pPr>
              <w:rPr>
                <w:ins w:id="1850" w:author="阿毛" w:date="2021-06-09T15:07:00Z"/>
                <w:rFonts w:ascii="標楷體" w:eastAsia="標楷體" w:hAnsi="標楷體" w:cs="細明體_HKSCS"/>
                <w:color w:val="000000"/>
                <w:kern w:val="0"/>
              </w:rPr>
            </w:pPr>
          </w:p>
          <w:p w14:paraId="79C46867" w14:textId="3C45BB06" w:rsidR="00B610A7" w:rsidRDefault="00B610A7">
            <w:pPr>
              <w:rPr>
                <w:ins w:id="1851" w:author="智誠 楊" w:date="2021-05-07T13:49:00Z"/>
                <w:rFonts w:ascii="標楷體" w:eastAsia="標楷體" w:hAnsi="標楷體"/>
                <w:lang w:eastAsia="zh-HK"/>
              </w:rPr>
            </w:pPr>
            <w:proofErr w:type="spellStart"/>
            <w:ins w:id="1852" w:author="智誠 楊" w:date="2021-05-07T14:20:00Z">
              <w:r>
                <w:rPr>
                  <w:rFonts w:ascii="標楷體" w:eastAsia="標楷體" w:hAnsi="標楷體" w:cs="細明體_HKSCS" w:hint="eastAsia"/>
                  <w:color w:val="000000"/>
                </w:rPr>
                <w:t>C</w:t>
              </w:r>
              <w:r>
                <w:rPr>
                  <w:rFonts w:ascii="標楷體" w:eastAsia="標楷體" w:hAnsi="標楷體" w:cs="細明體_HKSCS"/>
                  <w:color w:val="000000"/>
                </w:rPr>
                <w:t>ustMain.CustName</w:t>
              </w:r>
            </w:ins>
            <w:proofErr w:type="spellEnd"/>
          </w:p>
        </w:tc>
        <w:tc>
          <w:tcPr>
            <w:tcW w:w="3649" w:type="dxa"/>
          </w:tcPr>
          <w:p w14:paraId="70476D4E" w14:textId="640A5F5E" w:rsidR="00FD4929" w:rsidRDefault="00FD4929" w:rsidP="00082CAA">
            <w:pPr>
              <w:rPr>
                <w:ins w:id="1853" w:author="阿毛" w:date="2021-06-08T15:00:00Z"/>
                <w:rFonts w:ascii="標楷體" w:eastAsia="標楷體" w:hAnsi="標楷體"/>
              </w:rPr>
            </w:pPr>
            <w:ins w:id="1854" w:author="阿毛" w:date="2021-06-08T15:00:00Z">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ins>
          </w:p>
          <w:p w14:paraId="38927919" w14:textId="77777777" w:rsidR="00FD4929" w:rsidRDefault="00FD4929" w:rsidP="00082CAA">
            <w:pPr>
              <w:rPr>
                <w:ins w:id="1855" w:author="阿毛" w:date="2021-06-08T15:00:00Z"/>
                <w:rFonts w:ascii="標楷體" w:eastAsia="標楷體" w:hAnsi="標楷體"/>
              </w:rPr>
            </w:pPr>
            <w:proofErr w:type="spellStart"/>
            <w:ins w:id="1856" w:author="阿毛" w:date="2021-06-08T15:00:00Z">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ins>
          </w:p>
          <w:p w14:paraId="74FEDD2C" w14:textId="5A97BCB0" w:rsidR="00FD4929" w:rsidRDefault="00FD4929" w:rsidP="00082CAA">
            <w:pPr>
              <w:rPr>
                <w:ins w:id="1857" w:author="阿毛" w:date="2021-06-08T15:00:00Z"/>
                <w:rFonts w:ascii="標楷體" w:eastAsia="標楷體" w:hAnsi="標楷體"/>
              </w:rPr>
            </w:pPr>
            <w:proofErr w:type="spellStart"/>
            <w:ins w:id="1858" w:author="阿毛" w:date="2021-06-08T15:00:00Z">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ins>
          </w:p>
          <w:p w14:paraId="46642F61" w14:textId="77777777" w:rsidR="00FD4929" w:rsidRDefault="00FD4929" w:rsidP="00082CAA">
            <w:pPr>
              <w:rPr>
                <w:ins w:id="1859" w:author="阿毛" w:date="2021-06-08T15:00:00Z"/>
                <w:rFonts w:ascii="標楷體" w:eastAsia="標楷體" w:hAnsi="標楷體"/>
                <w:lang w:eastAsia="zh-HK"/>
              </w:rPr>
            </w:pPr>
            <w:ins w:id="1860" w:author="阿毛" w:date="2021-06-08T15:00:00Z">
              <w:r>
                <w:rPr>
                  <w:rFonts w:ascii="標楷體" w:eastAsia="標楷體" w:hAnsi="標楷體" w:hint="eastAsia"/>
                </w:rPr>
                <w:t>]顯示[戶名/公司名稱(</w:t>
              </w:r>
              <w:proofErr w:type="spellStart"/>
              <w:r>
                <w:rPr>
                  <w:rFonts w:ascii="標楷體" w:eastAsia="標楷體" w:hAnsi="標楷體"/>
                  <w:lang w:eastAsia="zh-HK"/>
                </w:rPr>
                <w:t>CustNa</w:t>
              </w:r>
              <w:proofErr w:type="spellEnd"/>
            </w:ins>
          </w:p>
          <w:p w14:paraId="30385B11" w14:textId="531A9766" w:rsidR="00B610A7" w:rsidRPr="00FD4929" w:rsidDel="00FD4929" w:rsidRDefault="00FD4929" w:rsidP="00FD4929">
            <w:pPr>
              <w:rPr>
                <w:ins w:id="1861" w:author="智誠 楊" w:date="2021-05-07T14:20:00Z"/>
                <w:del w:id="1862" w:author="阿毛" w:date="2021-06-08T15:00:00Z"/>
                <w:rFonts w:ascii="標楷體" w:eastAsia="標楷體" w:hAnsi="標楷體"/>
                <w:lang w:eastAsia="zh-HK"/>
                <w:rPrChange w:id="1863" w:author="阿毛" w:date="2021-06-08T15:00:00Z">
                  <w:rPr>
                    <w:ins w:id="1864" w:author="智誠 楊" w:date="2021-05-07T14:20:00Z"/>
                    <w:del w:id="1865" w:author="阿毛" w:date="2021-06-08T15:00:00Z"/>
                    <w:rFonts w:ascii="標楷體" w:eastAsia="標楷體" w:hAnsi="標楷體" w:cs="細明體_HKSCS"/>
                    <w:color w:val="000000"/>
                    <w:kern w:val="0"/>
                  </w:rPr>
                </w:rPrChange>
              </w:rPr>
            </w:pPr>
            <w:ins w:id="1866" w:author="阿毛" w:date="2021-06-08T15:00:00Z">
              <w:r>
                <w:rPr>
                  <w:rFonts w:ascii="標楷體" w:eastAsia="標楷體" w:hAnsi="標楷體"/>
                  <w:lang w:eastAsia="zh-HK"/>
                </w:rPr>
                <w:t>me</w:t>
              </w:r>
              <w:r>
                <w:rPr>
                  <w:rFonts w:ascii="標楷體" w:eastAsia="標楷體" w:hAnsi="標楷體" w:hint="eastAsia"/>
                </w:rPr>
                <w:t>)]</w:t>
              </w:r>
            </w:ins>
            <w:ins w:id="1867" w:author="智誠 楊" w:date="2021-05-07T14:20:00Z">
              <w:del w:id="1868" w:author="阿毛" w:date="2021-06-08T15:00:00Z">
                <w:r w:rsidR="00B610A7" w:rsidDel="00FD4929">
                  <w:rPr>
                    <w:rFonts w:ascii="標楷體" w:eastAsia="標楷體" w:hAnsi="標楷體" w:hint="eastAsia"/>
                  </w:rPr>
                  <w:delText>依據</w:delText>
                </w:r>
                <w:r w:rsidR="00B610A7" w:rsidRPr="001408F4" w:rsidDel="00FD4929">
                  <w:rPr>
                    <w:rFonts w:ascii="標楷體" w:eastAsia="標楷體" w:hAnsi="標楷體" w:cs="細明體_HKSCS"/>
                    <w:kern w:val="0"/>
                  </w:rPr>
                  <w:delText>MlaundryChkDtl</w:delText>
                </w:r>
                <w:r w:rsidR="00B610A7" w:rsidRPr="001408F4" w:rsidDel="00FD4929">
                  <w:rPr>
                    <w:rFonts w:ascii="標楷體" w:eastAsia="標楷體" w:hAnsi="標楷體" w:cs="細明體_HKSCS"/>
                    <w:color w:val="000000"/>
                    <w:kern w:val="0"/>
                  </w:rPr>
                  <w:delText>.</w:delText>
                </w:r>
                <w:r w:rsidR="00B610A7" w:rsidDel="00FD4929">
                  <w:rPr>
                    <w:rFonts w:ascii="標楷體" w:eastAsia="標楷體" w:hAnsi="標楷體" w:cs="細明體_HKSCS"/>
                    <w:color w:val="000000"/>
                    <w:kern w:val="0"/>
                  </w:rPr>
                  <w:delText>CustNo</w:delText>
                </w:r>
              </w:del>
            </w:ins>
          </w:p>
          <w:p w14:paraId="7EE6373E" w14:textId="7A969F04" w:rsidR="00082CAA" w:rsidRPr="001F47BB" w:rsidRDefault="00B610A7" w:rsidP="00082CAA">
            <w:pPr>
              <w:rPr>
                <w:ins w:id="1869" w:author="智誠 楊" w:date="2021-05-07T13:49:00Z"/>
                <w:rFonts w:ascii="標楷體" w:eastAsia="標楷體" w:hAnsi="標楷體"/>
              </w:rPr>
            </w:pPr>
            <w:ins w:id="1870" w:author="智誠 楊" w:date="2021-05-07T14:20:00Z">
              <w:del w:id="1871" w:author="阿毛" w:date="2021-06-08T15:00:00Z">
                <w:r w:rsidDel="00FD4929">
                  <w:rPr>
                    <w:rFonts w:ascii="標楷體" w:eastAsia="標楷體" w:hAnsi="標楷體" w:hint="eastAsia"/>
                  </w:rPr>
                  <w:delText>對應</w:delText>
                </w:r>
              </w:del>
            </w:ins>
            <w:ins w:id="1872" w:author="智誠 楊" w:date="2021-05-07T14:21:00Z">
              <w:del w:id="1873" w:author="阿毛" w:date="2021-06-08T15:00:00Z">
                <w:r w:rsidDel="00FD4929">
                  <w:rPr>
                    <w:rFonts w:ascii="標楷體" w:eastAsia="標楷體" w:hAnsi="標楷體" w:cs="細明體_HKSCS" w:hint="eastAsia"/>
                    <w:color w:val="000000"/>
                  </w:rPr>
                  <w:delText>C</w:delText>
                </w:r>
                <w:r w:rsidDel="00FD4929">
                  <w:rPr>
                    <w:rFonts w:ascii="標楷體" w:eastAsia="標楷體" w:hAnsi="標楷體" w:cs="細明體_HKSCS"/>
                    <w:color w:val="000000"/>
                  </w:rPr>
                  <w:delText>ustMain.CustName</w:delText>
                </w:r>
                <w:r w:rsidDel="00FD4929">
                  <w:rPr>
                    <w:rFonts w:ascii="標楷體" w:eastAsia="標楷體" w:hAnsi="標楷體" w:cs="細明體_HKSCS" w:hint="eastAsia"/>
                    <w:color w:val="000000"/>
                  </w:rPr>
                  <w:delText>顯示戶名</w:delText>
                </w:r>
              </w:del>
            </w:ins>
          </w:p>
        </w:tc>
      </w:tr>
      <w:tr w:rsidR="00082CAA" w:rsidRPr="008F1D46" w14:paraId="5BBE310C" w14:textId="77777777" w:rsidTr="00B6788F">
        <w:trPr>
          <w:ins w:id="1874" w:author="智誠 楊" w:date="2021-05-07T13:49:00Z"/>
        </w:trPr>
        <w:tc>
          <w:tcPr>
            <w:tcW w:w="784" w:type="dxa"/>
          </w:tcPr>
          <w:p w14:paraId="62ED4A13" w14:textId="77777777" w:rsidR="00082CAA" w:rsidRDefault="00082CAA" w:rsidP="00082CAA">
            <w:pPr>
              <w:jc w:val="center"/>
              <w:rPr>
                <w:ins w:id="1875" w:author="智誠 楊" w:date="2021-05-07T13:49:00Z"/>
                <w:rFonts w:ascii="標楷體" w:eastAsia="標楷體" w:hAnsi="標楷體"/>
              </w:rPr>
            </w:pPr>
            <w:ins w:id="1876" w:author="智誠 楊" w:date="2021-05-07T13:49:00Z">
              <w:r>
                <w:rPr>
                  <w:rFonts w:ascii="標楷體" w:eastAsia="標楷體" w:hAnsi="標楷體" w:hint="eastAsia"/>
                </w:rPr>
                <w:t>6</w:t>
              </w:r>
            </w:ins>
          </w:p>
        </w:tc>
        <w:tc>
          <w:tcPr>
            <w:tcW w:w="1201" w:type="dxa"/>
          </w:tcPr>
          <w:p w14:paraId="443FAC58" w14:textId="77777777" w:rsidR="00082CAA" w:rsidRDefault="00082CAA" w:rsidP="00082CAA">
            <w:pPr>
              <w:jc w:val="center"/>
              <w:rPr>
                <w:ins w:id="1877" w:author="智誠 楊" w:date="2021-05-07T13:49:00Z"/>
                <w:rFonts w:ascii="標楷體" w:eastAsia="標楷體" w:hAnsi="標楷體"/>
                <w:lang w:eastAsia="zh-HK"/>
              </w:rPr>
            </w:pPr>
            <w:ins w:id="1878" w:author="智誠 楊" w:date="2021-05-07T13:49:00Z">
              <w:r>
                <w:rPr>
                  <w:rFonts w:ascii="標楷體" w:eastAsia="標楷體" w:hAnsi="標楷體" w:hint="eastAsia"/>
                  <w:lang w:eastAsia="zh-HK"/>
                </w:rPr>
                <w:t>資料</w:t>
              </w:r>
            </w:ins>
          </w:p>
        </w:tc>
        <w:tc>
          <w:tcPr>
            <w:tcW w:w="2102" w:type="dxa"/>
          </w:tcPr>
          <w:p w14:paraId="59C385F5" w14:textId="27C1FD16" w:rsidR="00082CAA" w:rsidRDefault="00082CAA" w:rsidP="00082CAA">
            <w:pPr>
              <w:rPr>
                <w:ins w:id="1879" w:author="智誠 楊" w:date="2021-05-07T13:49:00Z"/>
                <w:rFonts w:ascii="標楷體" w:eastAsia="標楷體" w:hAnsi="標楷體"/>
                <w:lang w:eastAsia="zh-HK"/>
              </w:rPr>
            </w:pPr>
            <w:ins w:id="1880" w:author="智誠 楊" w:date="2021-05-07T14:10:00Z">
              <w:r>
                <w:rPr>
                  <w:rFonts w:ascii="標楷體" w:eastAsia="標楷體" w:hAnsi="標楷體" w:hint="eastAsia"/>
                  <w:lang w:eastAsia="zh-HK"/>
                </w:rPr>
                <w:t>來源</w:t>
              </w:r>
            </w:ins>
          </w:p>
        </w:tc>
        <w:tc>
          <w:tcPr>
            <w:tcW w:w="2684" w:type="dxa"/>
          </w:tcPr>
          <w:p w14:paraId="3CF6E79D" w14:textId="6C23EBC0" w:rsidR="00082CAA" w:rsidRPr="00997D40" w:rsidRDefault="00082CAA" w:rsidP="00082CAA">
            <w:pPr>
              <w:rPr>
                <w:ins w:id="1881" w:author="智誠 楊" w:date="2021-05-07T13:49:00Z"/>
                <w:rFonts w:ascii="標楷體" w:eastAsia="標楷體" w:hAnsi="標楷體"/>
                <w:lang w:eastAsia="zh-HK"/>
              </w:rPr>
            </w:pPr>
            <w:proofErr w:type="spellStart"/>
            <w:ins w:id="1882"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ins>
            <w:proofErr w:type="spellEnd"/>
          </w:p>
        </w:tc>
        <w:tc>
          <w:tcPr>
            <w:tcW w:w="3649" w:type="dxa"/>
          </w:tcPr>
          <w:p w14:paraId="6720432E" w14:textId="2D452CB0" w:rsidR="00082CAA" w:rsidRPr="008F1D46" w:rsidRDefault="00082CAA" w:rsidP="00082CAA">
            <w:pPr>
              <w:rPr>
                <w:ins w:id="1883" w:author="智誠 楊" w:date="2021-05-07T13:49:00Z"/>
                <w:rFonts w:ascii="標楷體" w:eastAsia="標楷體" w:hAnsi="標楷體"/>
                <w:lang w:eastAsia="zh-HK"/>
              </w:rPr>
            </w:pPr>
            <w:ins w:id="1884" w:author="智誠 楊" w:date="2021-05-07T14:18:00Z">
              <w:r>
                <w:rPr>
                  <w:rFonts w:ascii="標楷體" w:eastAsia="標楷體" w:hAnsi="標楷體" w:hint="eastAsia"/>
                  <w:lang w:eastAsia="zh-HK"/>
                </w:rPr>
                <w:t>來源</w:t>
              </w:r>
            </w:ins>
          </w:p>
        </w:tc>
      </w:tr>
      <w:tr w:rsidR="00082CAA" w:rsidRPr="008F1D46" w14:paraId="13E62BB4" w14:textId="77777777" w:rsidTr="00B6788F">
        <w:trPr>
          <w:ins w:id="1885" w:author="智誠 楊" w:date="2021-05-07T13:49:00Z"/>
        </w:trPr>
        <w:tc>
          <w:tcPr>
            <w:tcW w:w="784" w:type="dxa"/>
          </w:tcPr>
          <w:p w14:paraId="2A6C846F" w14:textId="77777777" w:rsidR="00082CAA" w:rsidRDefault="00082CAA" w:rsidP="00082CAA">
            <w:pPr>
              <w:jc w:val="center"/>
              <w:rPr>
                <w:ins w:id="1886" w:author="智誠 楊" w:date="2021-05-07T13:49:00Z"/>
                <w:rFonts w:ascii="標楷體" w:eastAsia="標楷體" w:hAnsi="標楷體"/>
              </w:rPr>
            </w:pPr>
            <w:ins w:id="1887" w:author="智誠 楊" w:date="2021-05-07T13:49:00Z">
              <w:r>
                <w:rPr>
                  <w:rFonts w:ascii="標楷體" w:eastAsia="標楷體" w:hAnsi="標楷體" w:hint="eastAsia"/>
                </w:rPr>
                <w:t>7</w:t>
              </w:r>
            </w:ins>
          </w:p>
        </w:tc>
        <w:tc>
          <w:tcPr>
            <w:tcW w:w="1201" w:type="dxa"/>
          </w:tcPr>
          <w:p w14:paraId="20215F75" w14:textId="77777777" w:rsidR="00082CAA" w:rsidRDefault="00082CAA" w:rsidP="00082CAA">
            <w:pPr>
              <w:jc w:val="center"/>
              <w:rPr>
                <w:ins w:id="1888" w:author="智誠 楊" w:date="2021-05-07T13:49:00Z"/>
                <w:rFonts w:ascii="標楷體" w:eastAsia="標楷體" w:hAnsi="標楷體"/>
                <w:lang w:eastAsia="zh-HK"/>
              </w:rPr>
            </w:pPr>
            <w:ins w:id="1889" w:author="智誠 楊" w:date="2021-05-07T13:49:00Z">
              <w:r>
                <w:rPr>
                  <w:rFonts w:ascii="標楷體" w:eastAsia="標楷體" w:hAnsi="標楷體" w:hint="eastAsia"/>
                  <w:lang w:eastAsia="zh-HK"/>
                </w:rPr>
                <w:t>資料</w:t>
              </w:r>
            </w:ins>
          </w:p>
        </w:tc>
        <w:tc>
          <w:tcPr>
            <w:tcW w:w="2102" w:type="dxa"/>
          </w:tcPr>
          <w:p w14:paraId="3B57C9C5" w14:textId="0E72D040" w:rsidR="00082CAA" w:rsidRDefault="00082CAA" w:rsidP="00082CAA">
            <w:pPr>
              <w:rPr>
                <w:ins w:id="1890" w:author="智誠 楊" w:date="2021-05-07T13:49:00Z"/>
                <w:rFonts w:ascii="標楷體" w:eastAsia="標楷體" w:hAnsi="標楷體"/>
                <w:lang w:eastAsia="zh-HK"/>
              </w:rPr>
            </w:pPr>
            <w:ins w:id="1891" w:author="智誠 楊" w:date="2021-05-07T14:10:00Z">
              <w:r>
                <w:rPr>
                  <w:rFonts w:ascii="標楷體" w:eastAsia="標楷體" w:hAnsi="標楷體" w:hint="eastAsia"/>
                  <w:lang w:eastAsia="zh-HK"/>
                </w:rPr>
                <w:t>匯款摘要</w:t>
              </w:r>
            </w:ins>
          </w:p>
        </w:tc>
        <w:tc>
          <w:tcPr>
            <w:tcW w:w="2684" w:type="dxa"/>
          </w:tcPr>
          <w:p w14:paraId="31E4623C" w14:textId="7217A92E" w:rsidR="00082CAA" w:rsidRPr="00997D40" w:rsidRDefault="00082CAA" w:rsidP="00082CAA">
            <w:pPr>
              <w:rPr>
                <w:ins w:id="1892" w:author="智誠 楊" w:date="2021-05-07T13:49:00Z"/>
                <w:rFonts w:ascii="標楷體" w:eastAsia="標楷體" w:hAnsi="標楷體"/>
                <w:lang w:eastAsia="zh-HK"/>
              </w:rPr>
            </w:pPr>
            <w:proofErr w:type="spellStart"/>
            <w:ins w:id="1893"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ins>
            <w:proofErr w:type="spellEnd"/>
          </w:p>
        </w:tc>
        <w:tc>
          <w:tcPr>
            <w:tcW w:w="3649" w:type="dxa"/>
          </w:tcPr>
          <w:p w14:paraId="21995F35" w14:textId="3BB66539" w:rsidR="00082CAA" w:rsidRPr="008F1D46" w:rsidRDefault="00B610A7" w:rsidP="00082CAA">
            <w:pPr>
              <w:rPr>
                <w:ins w:id="1894" w:author="智誠 楊" w:date="2021-05-07T13:49:00Z"/>
                <w:rFonts w:ascii="標楷體" w:eastAsia="標楷體" w:hAnsi="標楷體"/>
                <w:lang w:eastAsia="zh-HK"/>
              </w:rPr>
            </w:pPr>
            <w:ins w:id="1895" w:author="智誠 楊" w:date="2021-05-07T14:19:00Z">
              <w:r>
                <w:rPr>
                  <w:rFonts w:ascii="標楷體" w:eastAsia="標楷體" w:hAnsi="標楷體" w:hint="eastAsia"/>
                  <w:lang w:eastAsia="zh-HK"/>
                </w:rPr>
                <w:t>摘要代碼</w:t>
              </w:r>
            </w:ins>
          </w:p>
        </w:tc>
      </w:tr>
      <w:tr w:rsidR="00082CAA" w:rsidRPr="008F1D46" w14:paraId="62E2E700" w14:textId="77777777" w:rsidTr="00B6788F">
        <w:trPr>
          <w:ins w:id="1896" w:author="智誠 楊" w:date="2021-05-07T13:49:00Z"/>
        </w:trPr>
        <w:tc>
          <w:tcPr>
            <w:tcW w:w="784" w:type="dxa"/>
          </w:tcPr>
          <w:p w14:paraId="00275BC1" w14:textId="77777777" w:rsidR="00082CAA" w:rsidRDefault="00082CAA" w:rsidP="00082CAA">
            <w:pPr>
              <w:jc w:val="center"/>
              <w:rPr>
                <w:ins w:id="1897" w:author="智誠 楊" w:date="2021-05-07T13:49:00Z"/>
                <w:rFonts w:ascii="標楷體" w:eastAsia="標楷體" w:hAnsi="標楷體"/>
              </w:rPr>
            </w:pPr>
            <w:ins w:id="1898" w:author="智誠 楊" w:date="2021-05-07T13:49:00Z">
              <w:r>
                <w:rPr>
                  <w:rFonts w:ascii="標楷體" w:eastAsia="標楷體" w:hAnsi="標楷體" w:hint="eastAsia"/>
                </w:rPr>
                <w:t>8</w:t>
              </w:r>
            </w:ins>
          </w:p>
        </w:tc>
        <w:tc>
          <w:tcPr>
            <w:tcW w:w="1201" w:type="dxa"/>
          </w:tcPr>
          <w:p w14:paraId="00F7B9E8" w14:textId="77777777" w:rsidR="00082CAA" w:rsidRDefault="00082CAA" w:rsidP="00082CAA">
            <w:pPr>
              <w:jc w:val="center"/>
              <w:rPr>
                <w:ins w:id="1899" w:author="智誠 楊" w:date="2021-05-07T13:49:00Z"/>
                <w:rFonts w:ascii="標楷體" w:eastAsia="標楷體" w:hAnsi="標楷體"/>
                <w:lang w:eastAsia="zh-HK"/>
              </w:rPr>
            </w:pPr>
            <w:ins w:id="1900" w:author="智誠 楊" w:date="2021-05-07T13:49:00Z">
              <w:r>
                <w:rPr>
                  <w:rFonts w:ascii="標楷體" w:eastAsia="標楷體" w:hAnsi="標楷體" w:hint="eastAsia"/>
                  <w:lang w:eastAsia="zh-HK"/>
                </w:rPr>
                <w:t>資料</w:t>
              </w:r>
            </w:ins>
          </w:p>
        </w:tc>
        <w:tc>
          <w:tcPr>
            <w:tcW w:w="2102" w:type="dxa"/>
          </w:tcPr>
          <w:p w14:paraId="3AA3B500" w14:textId="10D82180" w:rsidR="00082CAA" w:rsidRDefault="00082CAA" w:rsidP="00082CAA">
            <w:pPr>
              <w:rPr>
                <w:ins w:id="1901" w:author="智誠 楊" w:date="2021-05-07T13:49:00Z"/>
                <w:rFonts w:ascii="標楷體" w:eastAsia="標楷體" w:hAnsi="標楷體"/>
                <w:lang w:eastAsia="zh-HK"/>
              </w:rPr>
            </w:pPr>
            <w:ins w:id="1902" w:author="智誠 楊" w:date="2021-05-07T14:10:00Z">
              <w:r>
                <w:rPr>
                  <w:rFonts w:ascii="標楷體" w:eastAsia="標楷體" w:hAnsi="標楷體" w:hint="eastAsia"/>
                  <w:lang w:eastAsia="zh-HK"/>
                </w:rPr>
                <w:t>交易金額</w:t>
              </w:r>
            </w:ins>
          </w:p>
        </w:tc>
        <w:tc>
          <w:tcPr>
            <w:tcW w:w="2684" w:type="dxa"/>
          </w:tcPr>
          <w:p w14:paraId="3563A04C" w14:textId="46D82F33" w:rsidR="00082CAA" w:rsidRPr="00997D40" w:rsidRDefault="00082CAA" w:rsidP="00082CAA">
            <w:pPr>
              <w:rPr>
                <w:ins w:id="1903" w:author="智誠 楊" w:date="2021-05-07T13:49:00Z"/>
                <w:rFonts w:ascii="標楷體" w:eastAsia="標楷體" w:hAnsi="標楷體"/>
                <w:color w:val="FF0000"/>
              </w:rPr>
            </w:pPr>
            <w:proofErr w:type="spellStart"/>
            <w:ins w:id="1904"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ins>
            <w:proofErr w:type="spellEnd"/>
          </w:p>
        </w:tc>
        <w:tc>
          <w:tcPr>
            <w:tcW w:w="3649" w:type="dxa"/>
          </w:tcPr>
          <w:p w14:paraId="4A0953DB" w14:textId="6E0457FE" w:rsidR="00082CAA" w:rsidRDefault="00B610A7" w:rsidP="00082CAA">
            <w:pPr>
              <w:rPr>
                <w:ins w:id="1905" w:author="智誠 楊" w:date="2021-05-07T13:49:00Z"/>
                <w:rFonts w:ascii="標楷體" w:eastAsia="標楷體" w:hAnsi="標楷體"/>
                <w:lang w:eastAsia="zh-HK"/>
              </w:rPr>
            </w:pPr>
            <w:ins w:id="1906" w:author="智誠 楊" w:date="2021-05-07T14:19:00Z">
              <w:r>
                <w:rPr>
                  <w:rFonts w:ascii="標楷體" w:eastAsia="標楷體" w:hAnsi="標楷體" w:hint="eastAsia"/>
                  <w:lang w:eastAsia="zh-HK"/>
                </w:rPr>
                <w:t>交易金額</w:t>
              </w:r>
            </w:ins>
          </w:p>
        </w:tc>
      </w:tr>
      <w:tr w:rsidR="00082CAA" w:rsidRPr="008F1D46" w14:paraId="6D34DEAE" w14:textId="77777777" w:rsidTr="00B6788F">
        <w:trPr>
          <w:ins w:id="1907" w:author="智誠 楊" w:date="2021-05-07T13:49:00Z"/>
        </w:trPr>
        <w:tc>
          <w:tcPr>
            <w:tcW w:w="784" w:type="dxa"/>
          </w:tcPr>
          <w:p w14:paraId="35C4E12A" w14:textId="77777777" w:rsidR="00082CAA" w:rsidRDefault="00082CAA" w:rsidP="00082CAA">
            <w:pPr>
              <w:jc w:val="center"/>
              <w:rPr>
                <w:ins w:id="1908" w:author="智誠 楊" w:date="2021-05-07T13:49:00Z"/>
                <w:rFonts w:ascii="標楷體" w:eastAsia="標楷體" w:hAnsi="標楷體"/>
              </w:rPr>
            </w:pPr>
            <w:ins w:id="1909" w:author="智誠 楊" w:date="2021-05-07T13:49:00Z">
              <w:r>
                <w:rPr>
                  <w:rFonts w:ascii="標楷體" w:eastAsia="標楷體" w:hAnsi="標楷體" w:hint="eastAsia"/>
                </w:rPr>
                <w:t>9</w:t>
              </w:r>
            </w:ins>
          </w:p>
        </w:tc>
        <w:tc>
          <w:tcPr>
            <w:tcW w:w="1201" w:type="dxa"/>
          </w:tcPr>
          <w:p w14:paraId="5CFECCE4" w14:textId="77777777" w:rsidR="00082CAA" w:rsidRDefault="00082CAA" w:rsidP="00082CAA">
            <w:pPr>
              <w:jc w:val="center"/>
              <w:rPr>
                <w:ins w:id="1910" w:author="智誠 楊" w:date="2021-05-07T13:49:00Z"/>
                <w:rFonts w:ascii="標楷體" w:eastAsia="標楷體" w:hAnsi="標楷體"/>
                <w:lang w:eastAsia="zh-HK"/>
              </w:rPr>
            </w:pPr>
            <w:ins w:id="1911" w:author="智誠 楊" w:date="2021-05-07T13:49:00Z">
              <w:r>
                <w:rPr>
                  <w:rFonts w:ascii="標楷體" w:eastAsia="標楷體" w:hAnsi="標楷體" w:hint="eastAsia"/>
                  <w:lang w:eastAsia="zh-HK"/>
                </w:rPr>
                <w:t>資料</w:t>
              </w:r>
            </w:ins>
          </w:p>
        </w:tc>
        <w:tc>
          <w:tcPr>
            <w:tcW w:w="2102" w:type="dxa"/>
          </w:tcPr>
          <w:p w14:paraId="36072F5B" w14:textId="2E4BF975" w:rsidR="00082CAA" w:rsidRDefault="00082CAA" w:rsidP="00082CAA">
            <w:pPr>
              <w:rPr>
                <w:ins w:id="1912" w:author="智誠 楊" w:date="2021-05-07T13:49:00Z"/>
                <w:rFonts w:ascii="標楷體" w:eastAsia="標楷體" w:hAnsi="標楷體"/>
                <w:lang w:eastAsia="zh-HK"/>
              </w:rPr>
            </w:pPr>
            <w:ins w:id="1913" w:author="智誠 楊" w:date="2021-05-07T14:10:00Z">
              <w:r>
                <w:rPr>
                  <w:rFonts w:ascii="標楷體" w:eastAsia="標楷體" w:hAnsi="標楷體" w:hint="eastAsia"/>
                  <w:lang w:eastAsia="zh-HK"/>
                </w:rPr>
                <w:t>累計金額</w:t>
              </w:r>
            </w:ins>
          </w:p>
        </w:tc>
        <w:tc>
          <w:tcPr>
            <w:tcW w:w="2684" w:type="dxa"/>
          </w:tcPr>
          <w:p w14:paraId="4CB07872" w14:textId="01B1B684" w:rsidR="00082CAA" w:rsidRPr="00997D40" w:rsidRDefault="00082CAA" w:rsidP="00082CAA">
            <w:pPr>
              <w:rPr>
                <w:ins w:id="1914" w:author="智誠 楊" w:date="2021-05-07T13:49:00Z"/>
                <w:rFonts w:ascii="標楷體" w:eastAsia="標楷體" w:hAnsi="標楷體"/>
                <w:color w:val="FF0000"/>
              </w:rPr>
            </w:pPr>
            <w:proofErr w:type="spellStart"/>
            <w:ins w:id="1915"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ins>
            <w:proofErr w:type="spellEnd"/>
          </w:p>
        </w:tc>
        <w:tc>
          <w:tcPr>
            <w:tcW w:w="3649" w:type="dxa"/>
          </w:tcPr>
          <w:p w14:paraId="290984B5" w14:textId="3CF336AB" w:rsidR="00082CAA" w:rsidRDefault="00B610A7" w:rsidP="00082CAA">
            <w:pPr>
              <w:rPr>
                <w:ins w:id="1916" w:author="智誠 楊" w:date="2021-05-07T13:49:00Z"/>
                <w:rFonts w:ascii="標楷體" w:eastAsia="標楷體" w:hAnsi="標楷體"/>
                <w:lang w:eastAsia="zh-HK"/>
              </w:rPr>
            </w:pPr>
            <w:ins w:id="1917" w:author="智誠 楊" w:date="2021-05-07T14:19:00Z">
              <w:r>
                <w:rPr>
                  <w:rFonts w:ascii="標楷體" w:eastAsia="標楷體" w:hAnsi="標楷體" w:hint="eastAsia"/>
                  <w:lang w:eastAsia="zh-HK"/>
                </w:rPr>
                <w:t>累計金額</w:t>
              </w:r>
            </w:ins>
          </w:p>
        </w:tc>
      </w:tr>
      <w:tr w:rsidR="00082CAA" w:rsidRPr="008F1D46" w14:paraId="33E44001" w14:textId="77777777" w:rsidTr="00B6788F">
        <w:trPr>
          <w:ins w:id="1918" w:author="智誠 楊" w:date="2021-05-07T14:09:00Z"/>
        </w:trPr>
        <w:tc>
          <w:tcPr>
            <w:tcW w:w="784" w:type="dxa"/>
          </w:tcPr>
          <w:p w14:paraId="6776E602" w14:textId="507CC797" w:rsidR="00082CAA" w:rsidRDefault="00082CAA" w:rsidP="00082CAA">
            <w:pPr>
              <w:jc w:val="center"/>
              <w:rPr>
                <w:ins w:id="1919" w:author="智誠 楊" w:date="2021-05-07T14:09:00Z"/>
                <w:rFonts w:ascii="標楷體" w:eastAsia="標楷體" w:hAnsi="標楷體"/>
              </w:rPr>
            </w:pPr>
            <w:ins w:id="1920" w:author="智誠 楊" w:date="2021-05-07T14:09:00Z">
              <w:r>
                <w:rPr>
                  <w:rFonts w:ascii="標楷體" w:eastAsia="標楷體" w:hAnsi="標楷體" w:hint="eastAsia"/>
                </w:rPr>
                <w:t>1</w:t>
              </w:r>
              <w:r>
                <w:rPr>
                  <w:rFonts w:ascii="標楷體" w:eastAsia="標楷體" w:hAnsi="標楷體"/>
                </w:rPr>
                <w:t>0</w:t>
              </w:r>
            </w:ins>
          </w:p>
        </w:tc>
        <w:tc>
          <w:tcPr>
            <w:tcW w:w="1201" w:type="dxa"/>
          </w:tcPr>
          <w:p w14:paraId="5762BEE8" w14:textId="6FE89FB0" w:rsidR="00082CAA" w:rsidRDefault="00082CAA" w:rsidP="00082CAA">
            <w:pPr>
              <w:jc w:val="center"/>
              <w:rPr>
                <w:ins w:id="1921" w:author="智誠 楊" w:date="2021-05-07T14:09:00Z"/>
                <w:rFonts w:ascii="標楷體" w:eastAsia="標楷體" w:hAnsi="標楷體"/>
                <w:lang w:eastAsia="zh-HK"/>
              </w:rPr>
            </w:pPr>
            <w:ins w:id="1922" w:author="智誠 楊" w:date="2021-05-07T14:09:00Z">
              <w:r>
                <w:rPr>
                  <w:rFonts w:ascii="標楷體" w:eastAsia="標楷體" w:hAnsi="標楷體" w:hint="eastAsia"/>
                  <w:lang w:eastAsia="zh-HK"/>
                </w:rPr>
                <w:t>資料</w:t>
              </w:r>
            </w:ins>
          </w:p>
        </w:tc>
        <w:tc>
          <w:tcPr>
            <w:tcW w:w="2102" w:type="dxa"/>
          </w:tcPr>
          <w:p w14:paraId="02429E81" w14:textId="3085D065" w:rsidR="00082CAA" w:rsidRDefault="00082CAA" w:rsidP="00082CAA">
            <w:pPr>
              <w:rPr>
                <w:ins w:id="1923" w:author="智誠 楊" w:date="2021-05-07T14:09:00Z"/>
                <w:rFonts w:ascii="標楷體" w:eastAsia="標楷體" w:hAnsi="標楷體"/>
                <w:lang w:eastAsia="zh-HK"/>
              </w:rPr>
            </w:pPr>
            <w:ins w:id="1924" w:author="智誠 楊" w:date="2021-05-07T14:10:00Z">
              <w:r>
                <w:rPr>
                  <w:rFonts w:ascii="標楷體" w:eastAsia="標楷體" w:hAnsi="標楷體" w:hint="eastAsia"/>
                  <w:lang w:eastAsia="zh-HK"/>
                </w:rPr>
                <w:t>累計筆數</w:t>
              </w:r>
            </w:ins>
          </w:p>
        </w:tc>
        <w:tc>
          <w:tcPr>
            <w:tcW w:w="2684" w:type="dxa"/>
          </w:tcPr>
          <w:p w14:paraId="50C774A2" w14:textId="49C13E23" w:rsidR="00082CAA" w:rsidRPr="00997D40" w:rsidRDefault="00082CAA" w:rsidP="00082CAA">
            <w:pPr>
              <w:rPr>
                <w:ins w:id="1925" w:author="智誠 楊" w:date="2021-05-07T14:09:00Z"/>
                <w:rFonts w:ascii="標楷體" w:eastAsia="標楷體" w:hAnsi="標楷體"/>
                <w:color w:val="FF0000"/>
              </w:rPr>
            </w:pPr>
            <w:proofErr w:type="spellStart"/>
            <w:ins w:id="1926"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ins>
            <w:proofErr w:type="spellEnd"/>
          </w:p>
        </w:tc>
        <w:tc>
          <w:tcPr>
            <w:tcW w:w="3649" w:type="dxa"/>
          </w:tcPr>
          <w:p w14:paraId="0ED2466B" w14:textId="17D6D4AE" w:rsidR="00082CAA" w:rsidRDefault="00B610A7" w:rsidP="00082CAA">
            <w:pPr>
              <w:rPr>
                <w:ins w:id="1927" w:author="智誠 楊" w:date="2021-05-07T14:09:00Z"/>
                <w:rFonts w:ascii="標楷體" w:eastAsia="標楷體" w:hAnsi="標楷體"/>
                <w:lang w:eastAsia="zh-HK"/>
              </w:rPr>
            </w:pPr>
            <w:ins w:id="1928" w:author="智誠 楊" w:date="2021-05-07T14:19:00Z">
              <w:r>
                <w:rPr>
                  <w:rFonts w:ascii="標楷體" w:eastAsia="標楷體" w:hAnsi="標楷體" w:hint="eastAsia"/>
                  <w:lang w:eastAsia="zh-HK"/>
                </w:rPr>
                <w:t>累計筆數</w:t>
              </w:r>
            </w:ins>
          </w:p>
        </w:tc>
      </w:tr>
      <w:tr w:rsidR="00082CAA" w:rsidRPr="008F1D46" w14:paraId="6C994CFA" w14:textId="77777777" w:rsidTr="00B6788F">
        <w:trPr>
          <w:ins w:id="1929" w:author="智誠 楊" w:date="2021-05-07T14:09:00Z"/>
        </w:trPr>
        <w:tc>
          <w:tcPr>
            <w:tcW w:w="784" w:type="dxa"/>
          </w:tcPr>
          <w:p w14:paraId="28683041" w14:textId="4D0B8045" w:rsidR="00082CAA" w:rsidRDefault="00082CAA" w:rsidP="00082CAA">
            <w:pPr>
              <w:jc w:val="center"/>
              <w:rPr>
                <w:ins w:id="1930" w:author="智誠 楊" w:date="2021-05-07T14:09:00Z"/>
                <w:rFonts w:ascii="標楷體" w:eastAsia="標楷體" w:hAnsi="標楷體"/>
              </w:rPr>
            </w:pPr>
            <w:ins w:id="1931" w:author="智誠 楊" w:date="2021-05-07T14:09:00Z">
              <w:r>
                <w:rPr>
                  <w:rFonts w:ascii="標楷體" w:eastAsia="標楷體" w:hAnsi="標楷體" w:hint="eastAsia"/>
                </w:rPr>
                <w:t>1</w:t>
              </w:r>
              <w:r>
                <w:rPr>
                  <w:rFonts w:ascii="標楷體" w:eastAsia="標楷體" w:hAnsi="標楷體"/>
                </w:rPr>
                <w:t>1</w:t>
              </w:r>
            </w:ins>
          </w:p>
        </w:tc>
        <w:tc>
          <w:tcPr>
            <w:tcW w:w="1201" w:type="dxa"/>
          </w:tcPr>
          <w:p w14:paraId="40100042" w14:textId="7937F668" w:rsidR="00082CAA" w:rsidRDefault="00082CAA" w:rsidP="00082CAA">
            <w:pPr>
              <w:jc w:val="center"/>
              <w:rPr>
                <w:ins w:id="1932" w:author="智誠 楊" w:date="2021-05-07T14:09:00Z"/>
                <w:rFonts w:ascii="標楷體" w:eastAsia="標楷體" w:hAnsi="標楷體"/>
                <w:lang w:eastAsia="zh-HK"/>
              </w:rPr>
            </w:pPr>
            <w:ins w:id="1933" w:author="智誠 楊" w:date="2021-05-07T14:09:00Z">
              <w:r>
                <w:rPr>
                  <w:rFonts w:ascii="標楷體" w:eastAsia="標楷體" w:hAnsi="標楷體" w:hint="eastAsia"/>
                  <w:lang w:eastAsia="zh-HK"/>
                </w:rPr>
                <w:t>資料</w:t>
              </w:r>
            </w:ins>
          </w:p>
        </w:tc>
        <w:tc>
          <w:tcPr>
            <w:tcW w:w="2102" w:type="dxa"/>
          </w:tcPr>
          <w:p w14:paraId="40E6CB3A" w14:textId="1ECEC108" w:rsidR="00082CAA" w:rsidRDefault="00082CAA" w:rsidP="00082CAA">
            <w:pPr>
              <w:rPr>
                <w:ins w:id="1934" w:author="智誠 楊" w:date="2021-05-07T14:09:00Z"/>
                <w:rFonts w:ascii="標楷體" w:eastAsia="標楷體" w:hAnsi="標楷體"/>
                <w:lang w:eastAsia="zh-HK"/>
              </w:rPr>
            </w:pPr>
            <w:ins w:id="1935" w:author="智誠 楊" w:date="2021-05-07T14:10:00Z">
              <w:r>
                <w:rPr>
                  <w:rFonts w:ascii="標楷體" w:eastAsia="標楷體" w:hAnsi="標楷體" w:hint="eastAsia"/>
                  <w:lang w:eastAsia="zh-HK"/>
                </w:rPr>
                <w:t>統計期間起日</w:t>
              </w:r>
            </w:ins>
          </w:p>
        </w:tc>
        <w:tc>
          <w:tcPr>
            <w:tcW w:w="2684" w:type="dxa"/>
          </w:tcPr>
          <w:p w14:paraId="710F5572" w14:textId="30EC596F" w:rsidR="00082CAA" w:rsidRPr="00997D40" w:rsidRDefault="00082CAA" w:rsidP="00082CAA">
            <w:pPr>
              <w:rPr>
                <w:ins w:id="1936" w:author="智誠 楊" w:date="2021-05-07T14:09:00Z"/>
                <w:rFonts w:ascii="標楷體" w:eastAsia="標楷體" w:hAnsi="標楷體"/>
                <w:color w:val="FF0000"/>
              </w:rPr>
            </w:pPr>
            <w:proofErr w:type="spellStart"/>
            <w:ins w:id="1937"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w:t>
              </w:r>
            </w:ins>
            <w:ins w:id="1938" w:author="智誠 楊" w:date="2021-05-07T14:17:00Z">
              <w:r>
                <w:rPr>
                  <w:rFonts w:ascii="標楷體" w:eastAsia="標楷體" w:hAnsi="標楷體" w:cs="細明體_HKSCS"/>
                  <w:color w:val="000000"/>
                  <w:kern w:val="0"/>
                </w:rPr>
                <w:t>Date</w:t>
              </w:r>
            </w:ins>
            <w:proofErr w:type="spellEnd"/>
          </w:p>
        </w:tc>
        <w:tc>
          <w:tcPr>
            <w:tcW w:w="3649" w:type="dxa"/>
          </w:tcPr>
          <w:p w14:paraId="744DED66" w14:textId="1D30B889" w:rsidR="00082CAA" w:rsidRDefault="00B610A7" w:rsidP="00082CAA">
            <w:pPr>
              <w:rPr>
                <w:ins w:id="1939" w:author="智誠 楊" w:date="2021-05-07T14:09:00Z"/>
                <w:rFonts w:ascii="標楷體" w:eastAsia="標楷體" w:hAnsi="標楷體"/>
                <w:lang w:eastAsia="zh-HK"/>
              </w:rPr>
            </w:pPr>
            <w:ins w:id="1940" w:author="智誠 楊" w:date="2021-05-07T14:19:00Z">
              <w:r>
                <w:rPr>
                  <w:rFonts w:ascii="標楷體" w:eastAsia="標楷體" w:hAnsi="標楷體" w:hint="eastAsia"/>
                  <w:lang w:eastAsia="zh-HK"/>
                </w:rPr>
                <w:t>統計期間起日</w:t>
              </w:r>
            </w:ins>
            <w:ins w:id="1941" w:author="阿毛" w:date="2021-06-08T15:07:00Z">
              <w:r w:rsidR="0012198F">
                <w:rPr>
                  <w:rFonts w:ascii="標楷體" w:eastAsia="標楷體" w:hAnsi="標楷體" w:hint="eastAsia"/>
                </w:rPr>
                <w:t>(YYY/MM/DD)</w:t>
              </w:r>
            </w:ins>
          </w:p>
        </w:tc>
      </w:tr>
      <w:tr w:rsidR="00082CAA" w:rsidRPr="008F1D46" w14:paraId="19B0C9BC" w14:textId="77777777" w:rsidTr="00B6788F">
        <w:trPr>
          <w:ins w:id="1942" w:author="智誠 楊" w:date="2021-05-07T14:09:00Z"/>
        </w:trPr>
        <w:tc>
          <w:tcPr>
            <w:tcW w:w="784" w:type="dxa"/>
          </w:tcPr>
          <w:p w14:paraId="3AB3738C" w14:textId="02CCBF1F" w:rsidR="00082CAA" w:rsidRDefault="00082CAA" w:rsidP="00082CAA">
            <w:pPr>
              <w:jc w:val="center"/>
              <w:rPr>
                <w:ins w:id="1943" w:author="智誠 楊" w:date="2021-05-07T14:09:00Z"/>
                <w:rFonts w:ascii="標楷體" w:eastAsia="標楷體" w:hAnsi="標楷體"/>
              </w:rPr>
            </w:pPr>
            <w:ins w:id="1944" w:author="智誠 楊" w:date="2021-05-07T14:09:00Z">
              <w:r>
                <w:rPr>
                  <w:rFonts w:ascii="標楷體" w:eastAsia="標楷體" w:hAnsi="標楷體" w:hint="eastAsia"/>
                </w:rPr>
                <w:t>1</w:t>
              </w:r>
              <w:r>
                <w:rPr>
                  <w:rFonts w:ascii="標楷體" w:eastAsia="標楷體" w:hAnsi="標楷體"/>
                </w:rPr>
                <w:t>2</w:t>
              </w:r>
            </w:ins>
          </w:p>
        </w:tc>
        <w:tc>
          <w:tcPr>
            <w:tcW w:w="1201" w:type="dxa"/>
          </w:tcPr>
          <w:p w14:paraId="11648F43" w14:textId="4B101A4A" w:rsidR="00082CAA" w:rsidRDefault="00082CAA" w:rsidP="00082CAA">
            <w:pPr>
              <w:jc w:val="center"/>
              <w:rPr>
                <w:ins w:id="1945" w:author="智誠 楊" w:date="2021-05-07T14:09:00Z"/>
                <w:rFonts w:ascii="標楷體" w:eastAsia="標楷體" w:hAnsi="標楷體"/>
                <w:lang w:eastAsia="zh-HK"/>
              </w:rPr>
            </w:pPr>
            <w:ins w:id="1946" w:author="智誠 楊" w:date="2021-05-07T14:09:00Z">
              <w:r>
                <w:rPr>
                  <w:rFonts w:ascii="標楷體" w:eastAsia="標楷體" w:hAnsi="標楷體" w:hint="eastAsia"/>
                  <w:lang w:eastAsia="zh-HK"/>
                </w:rPr>
                <w:t>資料</w:t>
              </w:r>
            </w:ins>
          </w:p>
        </w:tc>
        <w:tc>
          <w:tcPr>
            <w:tcW w:w="2102" w:type="dxa"/>
          </w:tcPr>
          <w:p w14:paraId="59D8C92B" w14:textId="279B6A1C" w:rsidR="00082CAA" w:rsidRDefault="00082CAA" w:rsidP="00082CAA">
            <w:pPr>
              <w:rPr>
                <w:ins w:id="1947" w:author="智誠 楊" w:date="2021-05-07T14:09:00Z"/>
                <w:rFonts w:ascii="標楷體" w:eastAsia="標楷體" w:hAnsi="標楷體"/>
                <w:lang w:eastAsia="zh-HK"/>
              </w:rPr>
            </w:pPr>
            <w:ins w:id="1948" w:author="智誠 楊" w:date="2021-05-07T14:10:00Z">
              <w:r>
                <w:rPr>
                  <w:rFonts w:ascii="標楷體" w:eastAsia="標楷體" w:hAnsi="標楷體" w:hint="eastAsia"/>
                  <w:lang w:eastAsia="zh-HK"/>
                </w:rPr>
                <w:t>統計期間迄日</w:t>
              </w:r>
            </w:ins>
          </w:p>
        </w:tc>
        <w:tc>
          <w:tcPr>
            <w:tcW w:w="2684" w:type="dxa"/>
          </w:tcPr>
          <w:p w14:paraId="6CAA4990" w14:textId="600DA38B" w:rsidR="00082CAA" w:rsidRPr="00997D40" w:rsidRDefault="00082CAA" w:rsidP="00082CAA">
            <w:pPr>
              <w:rPr>
                <w:ins w:id="1949" w:author="智誠 楊" w:date="2021-05-07T14:09:00Z"/>
                <w:rFonts w:ascii="標楷體" w:eastAsia="標楷體" w:hAnsi="標楷體"/>
                <w:color w:val="FF0000"/>
              </w:rPr>
            </w:pPr>
            <w:proofErr w:type="spellStart"/>
            <w:ins w:id="1950" w:author="智誠 楊" w:date="2021-05-07T14:18: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roofErr w:type="spellEnd"/>
          </w:p>
        </w:tc>
        <w:tc>
          <w:tcPr>
            <w:tcW w:w="3649" w:type="dxa"/>
          </w:tcPr>
          <w:p w14:paraId="5BD51C70" w14:textId="638BDE56" w:rsidR="00082CAA" w:rsidRDefault="00B610A7" w:rsidP="00082CAA">
            <w:pPr>
              <w:rPr>
                <w:ins w:id="1951" w:author="智誠 楊" w:date="2021-05-07T14:09:00Z"/>
                <w:rFonts w:ascii="標楷體" w:eastAsia="標楷體" w:hAnsi="標楷體"/>
                <w:lang w:eastAsia="zh-HK"/>
              </w:rPr>
            </w:pPr>
            <w:ins w:id="1952" w:author="智誠 楊" w:date="2021-05-07T14:20:00Z">
              <w:del w:id="1953" w:author="阿毛" w:date="2021-06-09T15:07:00Z">
                <w:r w:rsidDel="00AB355E">
                  <w:rPr>
                    <w:rFonts w:ascii="標楷體" w:eastAsia="標楷體" w:hAnsi="標楷體" w:hint="eastAsia"/>
                    <w:lang w:eastAsia="zh-HK"/>
                  </w:rPr>
                  <w:delText>入賬日期為</w:delText>
                </w:r>
              </w:del>
              <w:r>
                <w:rPr>
                  <w:rFonts w:ascii="標楷體" w:eastAsia="標楷體" w:hAnsi="標楷體" w:hint="eastAsia"/>
                  <w:lang w:eastAsia="zh-HK"/>
                </w:rPr>
                <w:t>統計期間迄日</w:t>
              </w:r>
            </w:ins>
            <w:ins w:id="1954" w:author="阿毛" w:date="2021-06-09T15:07:00Z">
              <w:r w:rsidR="00AB355E">
                <w:rPr>
                  <w:rFonts w:ascii="標楷體" w:eastAsia="標楷體" w:hAnsi="標楷體" w:hint="eastAsia"/>
                </w:rPr>
                <w:t>=</w:t>
              </w:r>
              <w:r w:rsidR="00AB355E">
                <w:rPr>
                  <w:rFonts w:ascii="標楷體" w:eastAsia="標楷體" w:hAnsi="標楷體" w:hint="eastAsia"/>
                  <w:lang w:eastAsia="zh-HK"/>
                </w:rPr>
                <w:t>[入賬日期]</w:t>
              </w:r>
              <w:r w:rsidR="00AB355E">
                <w:rPr>
                  <w:rFonts w:ascii="標楷體" w:eastAsia="標楷體" w:hAnsi="標楷體" w:hint="eastAsia"/>
                </w:rPr>
                <w:t xml:space="preserve"> </w:t>
              </w:r>
            </w:ins>
            <w:ins w:id="1955" w:author="阿毛" w:date="2021-06-08T15:07:00Z">
              <w:r w:rsidR="0012198F">
                <w:rPr>
                  <w:rFonts w:ascii="標楷體" w:eastAsia="標楷體" w:hAnsi="標楷體" w:hint="eastAsia"/>
                </w:rPr>
                <w:t>(YYY/MM/DD)</w:t>
              </w:r>
            </w:ins>
          </w:p>
        </w:tc>
      </w:tr>
    </w:tbl>
    <w:p w14:paraId="46F94F93" w14:textId="299619B9" w:rsidR="00C95828" w:rsidRPr="00362205" w:rsidDel="0084437F" w:rsidRDefault="00C95828" w:rsidP="00C95828">
      <w:pPr>
        <w:rPr>
          <w:del w:id="1956" w:author="智誠 楊" w:date="2021-05-08T18:28:00Z"/>
          <w:rFonts w:ascii="標楷體" w:eastAsia="標楷體" w:hAnsi="標楷體"/>
        </w:rPr>
      </w:pPr>
    </w:p>
    <w:p w14:paraId="656E9A3C" w14:textId="0F3BBF4F" w:rsidR="00C95828" w:rsidRPr="00362205" w:rsidDel="0084437F" w:rsidRDefault="00C95828" w:rsidP="00C95828">
      <w:pPr>
        <w:rPr>
          <w:del w:id="1957" w:author="智誠 楊" w:date="2021-05-08T18:28:00Z"/>
          <w:rFonts w:ascii="標楷體" w:eastAsia="標楷體" w:hAnsi="標楷體"/>
        </w:rPr>
      </w:pPr>
      <w:del w:id="1958" w:author="智誠 楊" w:date="2021-05-08T18:28:00Z">
        <w:r w:rsidRPr="00362205" w:rsidDel="0084437F">
          <w:rPr>
            <w:rFonts w:ascii="標楷體" w:eastAsia="標楷體" w:hAnsi="標楷體"/>
          </w:rPr>
          <w:br w:type="page"/>
        </w:r>
      </w:del>
    </w:p>
    <w:p w14:paraId="5F1FD5D9" w14:textId="3AD07D4A" w:rsidR="00C95828" w:rsidRPr="00362205" w:rsidDel="0084437F" w:rsidRDefault="00C95828">
      <w:pPr>
        <w:rPr>
          <w:del w:id="1959" w:author="智誠 楊" w:date="2021-05-08T18:27:00Z"/>
        </w:rPr>
        <w:pPrChange w:id="1960" w:author="智誠 楊" w:date="2021-05-08T18:28:00Z">
          <w:pPr>
            <w:pStyle w:val="a"/>
          </w:pPr>
        </w:pPrChange>
      </w:pPr>
      <w:del w:id="1961" w:author="智誠 楊" w:date="2021-05-08T18:27:00Z">
        <w:r w:rsidRPr="00362205" w:rsidDel="0084437F">
          <w:lastRenderedPageBreak/>
          <w:delText>UI</w:delText>
        </w:r>
        <w:r w:rsidRPr="00362205" w:rsidDel="0084437F">
          <w:delText>畫面</w:delText>
        </w:r>
      </w:del>
    </w:p>
    <w:p w14:paraId="635BCECE" w14:textId="71F501B2" w:rsidR="00C95828" w:rsidRPr="0084437F" w:rsidDel="0084437F" w:rsidRDefault="00C95828">
      <w:pPr>
        <w:rPr>
          <w:del w:id="1962" w:author="智誠 楊" w:date="2021-05-08T18:27:00Z"/>
          <w:rFonts w:ascii="標楷體" w:hAnsi="標楷體"/>
          <w:rPrChange w:id="1963" w:author="智誠 楊" w:date="2021-05-08T18:27:00Z">
            <w:rPr>
              <w:del w:id="1964" w:author="智誠 楊" w:date="2021-05-08T18:27:00Z"/>
            </w:rPr>
          </w:rPrChange>
        </w:rPr>
        <w:pPrChange w:id="1965" w:author="智誠 楊" w:date="2021-05-08T18:28:00Z">
          <w:pPr>
            <w:pStyle w:val="42"/>
            <w:spacing w:after="72"/>
            <w:ind w:left="1133"/>
          </w:pPr>
        </w:pPrChange>
      </w:pPr>
      <w:del w:id="1966" w:author="智誠 楊" w:date="2021-05-08T18:27:00Z">
        <w:r w:rsidRPr="0084437F" w:rsidDel="0084437F">
          <w:rPr>
            <w:rFonts w:ascii="標楷體" w:hAnsi="標楷體" w:hint="eastAsia"/>
            <w:rPrChange w:id="1967" w:author="智誠 楊" w:date="2021-05-08T18:27:00Z">
              <w:rPr>
                <w:rFonts w:hint="eastAsia"/>
              </w:rPr>
            </w:rPrChange>
          </w:rPr>
          <w:delText>輸入畫面：</w:delText>
        </w:r>
      </w:del>
    </w:p>
    <w:p w14:paraId="5419A108" w14:textId="38A36F60" w:rsidR="00C95828" w:rsidRPr="00362205" w:rsidRDefault="00176A56">
      <w:pPr>
        <w:pPrChange w:id="1968" w:author="智誠 楊" w:date="2021-05-08T18:28:00Z">
          <w:pPr>
            <w:pStyle w:val="42"/>
            <w:spacing w:after="72"/>
            <w:ind w:leftChars="0" w:left="0"/>
          </w:pPr>
        </w:pPrChange>
      </w:pPr>
      <w:del w:id="1969" w:author="智誠 楊" w:date="2021-04-07T21:36:00Z">
        <w:r w:rsidDel="003D79F2">
          <w:rPr>
            <w:noProof/>
          </w:rPr>
          <w:drawing>
            <wp:inline distT="0" distB="0" distL="0" distR="0" wp14:anchorId="4F58AFCE" wp14:editId="5B0CC03B">
              <wp:extent cx="6711950" cy="2000250"/>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11950" cy="2000250"/>
                      </a:xfrm>
                      <a:prstGeom prst="rect">
                        <a:avLst/>
                      </a:prstGeom>
                      <a:noFill/>
                      <a:ln>
                        <a:noFill/>
                      </a:ln>
                    </pic:spPr>
                  </pic:pic>
                </a:graphicData>
              </a:graphic>
            </wp:inline>
          </w:drawing>
        </w:r>
      </w:del>
    </w:p>
    <w:p w14:paraId="764394D5" w14:textId="1D88027E" w:rsidR="00222DAB" w:rsidDel="0084437F" w:rsidRDefault="00222DAB" w:rsidP="00C95828">
      <w:pPr>
        <w:pStyle w:val="42"/>
        <w:spacing w:after="72"/>
        <w:ind w:left="1133"/>
        <w:rPr>
          <w:del w:id="1970" w:author="智誠 楊" w:date="2021-05-08T18:27:00Z"/>
          <w:rFonts w:ascii="標楷體" w:hAnsi="標楷體"/>
        </w:rPr>
      </w:pPr>
    </w:p>
    <w:p w14:paraId="19B1A2EC" w14:textId="3ED9B335" w:rsidR="00C95828" w:rsidRPr="00362205" w:rsidDel="0084437F" w:rsidRDefault="00C95828" w:rsidP="00C95828">
      <w:pPr>
        <w:pStyle w:val="42"/>
        <w:spacing w:after="72"/>
        <w:ind w:left="1133"/>
        <w:rPr>
          <w:del w:id="1971" w:author="智誠 楊" w:date="2021-05-08T18:27:00Z"/>
          <w:rFonts w:ascii="標楷體" w:hAnsi="標楷體"/>
        </w:rPr>
      </w:pPr>
      <w:del w:id="1972" w:author="智誠 楊" w:date="2021-05-08T18:27:00Z">
        <w:r w:rsidRPr="00362205" w:rsidDel="0084437F">
          <w:rPr>
            <w:rFonts w:ascii="標楷體" w:hAnsi="標楷體" w:hint="eastAsia"/>
          </w:rPr>
          <w:delText>輸出畫面：</w:delText>
        </w:r>
      </w:del>
    </w:p>
    <w:p w14:paraId="4EC3EECE" w14:textId="2741EF7A" w:rsidR="00C95828" w:rsidRPr="00362205" w:rsidDel="0084437F" w:rsidRDefault="00176A56">
      <w:pPr>
        <w:pStyle w:val="a"/>
        <w:numPr>
          <w:ilvl w:val="0"/>
          <w:numId w:val="1"/>
        </w:numPr>
        <w:rPr>
          <w:del w:id="1973" w:author="智誠 楊" w:date="2021-05-08T18:27:00Z"/>
        </w:rPr>
        <w:pPrChange w:id="1974" w:author="智誠 楊" w:date="2021-05-07T16:36:00Z">
          <w:pPr>
            <w:pStyle w:val="a"/>
            <w:numPr>
              <w:numId w:val="0"/>
            </w:numPr>
            <w:tabs>
              <w:tab w:val="clear" w:pos="1134"/>
            </w:tabs>
            <w:ind w:left="0" w:firstLine="0"/>
          </w:pPr>
        </w:pPrChange>
      </w:pPr>
      <w:del w:id="1975" w:author="智誠 楊" w:date="2021-04-07T21:36:00Z">
        <w:r w:rsidDel="003D79F2">
          <w:rPr>
            <w:noProof/>
          </w:rPr>
          <w:drawing>
            <wp:inline distT="0" distB="0" distL="0" distR="0" wp14:anchorId="514379F4" wp14:editId="235C2593">
              <wp:extent cx="6731000" cy="3187700"/>
              <wp:effectExtent l="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31000" cy="3187700"/>
                      </a:xfrm>
                      <a:prstGeom prst="rect">
                        <a:avLst/>
                      </a:prstGeom>
                      <a:noFill/>
                      <a:ln>
                        <a:noFill/>
                      </a:ln>
                    </pic:spPr>
                  </pic:pic>
                </a:graphicData>
              </a:graphic>
            </wp:inline>
          </w:drawing>
        </w:r>
      </w:del>
      <w:del w:id="1976" w:author="智誠 楊" w:date="2021-05-08T18:27:00Z">
        <w:r w:rsidR="00C95828" w:rsidDel="0084437F">
          <w:br w:type="page"/>
        </w:r>
      </w:del>
    </w:p>
    <w:p w14:paraId="4DAD4215" w14:textId="299A9FA4" w:rsidR="00C95828" w:rsidRPr="00362205" w:rsidDel="0084437F" w:rsidRDefault="004575CB">
      <w:pPr>
        <w:pStyle w:val="a"/>
        <w:rPr>
          <w:del w:id="1977" w:author="智誠 楊" w:date="2021-05-08T18:27:00Z"/>
        </w:rPr>
      </w:pPr>
      <w:del w:id="1978" w:author="智誠 楊" w:date="2021-05-08T18:27:00Z">
        <w:r w:rsidDel="0084437F">
          <w:rPr>
            <w:rFonts w:hint="eastAsia"/>
          </w:rPr>
          <w:lastRenderedPageBreak/>
          <w:delText>輸入</w:delText>
        </w:r>
        <w:r w:rsidR="00C95828" w:rsidRPr="00362205" w:rsidDel="0084437F">
          <w:delText>畫面資料說明</w:delText>
        </w:r>
      </w:del>
    </w:p>
    <w:p w14:paraId="1CD2B7E1" w14:textId="2BEB0F3A" w:rsidR="00222DAB" w:rsidDel="0084437F" w:rsidRDefault="00222DAB">
      <w:pPr>
        <w:pStyle w:val="a"/>
        <w:numPr>
          <w:ilvl w:val="0"/>
          <w:numId w:val="1"/>
        </w:numPr>
        <w:rPr>
          <w:del w:id="1979" w:author="智誠 楊" w:date="2021-05-08T18:27:00Z"/>
        </w:rPr>
        <w:pPrChange w:id="1980" w:author="智誠 楊" w:date="2021-05-07T16:36:00Z">
          <w:pPr>
            <w:pStyle w:val="a"/>
            <w:numPr>
              <w:numId w:val="0"/>
            </w:numPr>
            <w:tabs>
              <w:tab w:val="clear" w:pos="1134"/>
            </w:tabs>
            <w:ind w:left="0" w:firstLine="0"/>
          </w:pPr>
        </w:pPrChange>
      </w:pPr>
    </w:p>
    <w:p w14:paraId="5AE4F2E0" w14:textId="77777777" w:rsidR="00222DAB" w:rsidDel="003D79F2" w:rsidRDefault="00222DAB">
      <w:pPr>
        <w:widowControl/>
        <w:rPr>
          <w:del w:id="1981" w:author="智誠 楊" w:date="2021-04-07T21:38:00Z"/>
          <w:rFonts w:ascii="標楷體" w:eastAsia="標楷體" w:hAnsi="標楷體"/>
          <w:sz w:val="26"/>
        </w:rPr>
      </w:pPr>
      <w:del w:id="1982" w:author="智誠 楊" w:date="2021-04-07T21:38:00Z">
        <w:r w:rsidDel="003D79F2">
          <w:rPr>
            <w:rFonts w:ascii="標楷體" w:hAnsi="標楷體"/>
          </w:rPr>
          <w:br w:type="page"/>
        </w:r>
      </w:del>
    </w:p>
    <w:p w14:paraId="1C4667CC" w14:textId="77777777" w:rsidR="00C95828" w:rsidRPr="00362205" w:rsidDel="003D79F2" w:rsidRDefault="00C95828" w:rsidP="00C95828">
      <w:pPr>
        <w:pStyle w:val="a"/>
        <w:numPr>
          <w:ilvl w:val="0"/>
          <w:numId w:val="0"/>
        </w:numPr>
        <w:rPr>
          <w:del w:id="1983" w:author="智誠 楊" w:date="2021-04-07T21:38:00Z"/>
          <w:rFonts w:ascii="標楷體" w:hAnsi="標楷體"/>
        </w:rPr>
      </w:pPr>
    </w:p>
    <w:p w14:paraId="5408D094" w14:textId="2E1A2CE7" w:rsidR="004575CB" w:rsidDel="003D79F2" w:rsidRDefault="004575CB" w:rsidP="004575CB">
      <w:pPr>
        <w:pStyle w:val="a"/>
        <w:rPr>
          <w:del w:id="1984" w:author="智誠 楊" w:date="2021-04-07T21:38:00Z"/>
        </w:rPr>
      </w:pPr>
      <w:del w:id="1985" w:author="智誠 楊" w:date="2021-04-07T21:38:00Z">
        <w:r w:rsidDel="003D79F2">
          <w:rPr>
            <w:rFonts w:hint="eastAsia"/>
          </w:rPr>
          <w:delText>輸出</w:delText>
        </w:r>
        <w:r w:rsidRPr="003972CE" w:rsidDel="003D79F2">
          <w:delText>畫面資料說明</w:delText>
        </w:r>
      </w:del>
    </w:p>
    <w:p w14:paraId="48FF794C" w14:textId="1461A40E" w:rsidR="004575CB" w:rsidRPr="00362205" w:rsidDel="003D79F2" w:rsidRDefault="004575CB" w:rsidP="004575CB">
      <w:pPr>
        <w:pStyle w:val="a"/>
        <w:numPr>
          <w:ilvl w:val="0"/>
          <w:numId w:val="0"/>
        </w:numPr>
        <w:rPr>
          <w:del w:id="1986" w:author="智誠 楊" w:date="2021-04-07T21:38:00Z"/>
          <w:rFonts w:ascii="標楷體" w:hAnsi="標楷體"/>
        </w:rPr>
      </w:pPr>
    </w:p>
    <w:p w14:paraId="0BDD42DC" w14:textId="00DF68CF" w:rsidR="004575CB" w:rsidRPr="004575CB" w:rsidDel="003D79F2" w:rsidRDefault="004575CB" w:rsidP="004575CB">
      <w:pPr>
        <w:rPr>
          <w:del w:id="1987" w:author="智誠 楊" w:date="2021-04-07T21:38:00Z"/>
        </w:rPr>
      </w:pPr>
    </w:p>
    <w:p w14:paraId="425ABB21" w14:textId="15C477C3" w:rsidR="004575CB" w:rsidDel="003D79F2" w:rsidRDefault="004575CB" w:rsidP="004575CB">
      <w:pPr>
        <w:rPr>
          <w:del w:id="1988" w:author="智誠 楊" w:date="2021-04-07T21:38:00Z"/>
        </w:rPr>
      </w:pPr>
    </w:p>
    <w:p w14:paraId="2DC9A639" w14:textId="2D332DE9" w:rsidR="004575CB" w:rsidDel="003D79F2" w:rsidRDefault="004575CB" w:rsidP="00C95828">
      <w:pPr>
        <w:rPr>
          <w:del w:id="1989" w:author="智誠 楊" w:date="2021-04-07T21:38:00Z"/>
          <w:rFonts w:ascii="標楷體" w:eastAsia="標楷體" w:hAnsi="標楷體"/>
        </w:rPr>
      </w:pPr>
    </w:p>
    <w:p w14:paraId="2BFAAC41" w14:textId="3712A0B1" w:rsidR="004575CB" w:rsidDel="003D79F2" w:rsidRDefault="004575CB" w:rsidP="00C95828">
      <w:pPr>
        <w:rPr>
          <w:del w:id="1990" w:author="智誠 楊" w:date="2021-04-07T21:38:00Z"/>
          <w:rFonts w:ascii="標楷體" w:eastAsia="標楷體" w:hAnsi="標楷體"/>
        </w:rPr>
      </w:pPr>
    </w:p>
    <w:p w14:paraId="4AAF0165" w14:textId="1232C5E6" w:rsidR="004575CB" w:rsidDel="0084437F" w:rsidRDefault="004575CB">
      <w:pPr>
        <w:widowControl/>
        <w:rPr>
          <w:del w:id="1991" w:author="智誠 楊" w:date="2021-05-08T18:27:00Z"/>
          <w:rFonts w:ascii="標楷體" w:eastAsia="標楷體" w:hAnsi="標楷體"/>
        </w:rPr>
        <w:pPrChange w:id="1992" w:author="智誠 楊" w:date="2021-04-07T21:38:00Z">
          <w:pPr/>
        </w:pPrChange>
      </w:pPr>
    </w:p>
    <w:p w14:paraId="36D559FB" w14:textId="4AF555E3" w:rsidR="003D79F2" w:rsidRDefault="00C95828">
      <w:pPr>
        <w:pStyle w:val="3"/>
        <w:numPr>
          <w:ilvl w:val="2"/>
          <w:numId w:val="127"/>
        </w:numPr>
        <w:rPr>
          <w:ins w:id="1993" w:author="智誠 楊" w:date="2021-05-08T16:59:00Z"/>
          <w:rFonts w:ascii="標楷體" w:hAnsi="標楷體"/>
        </w:rPr>
        <w:pPrChange w:id="1994" w:author="阿毛" w:date="2021-06-07T13:47:00Z">
          <w:pPr>
            <w:pStyle w:val="3"/>
            <w:numPr>
              <w:ilvl w:val="2"/>
              <w:numId w:val="1"/>
            </w:numPr>
            <w:ind w:left="1247" w:hanging="680"/>
          </w:pPr>
        </w:pPrChange>
      </w:pPr>
      <w:r>
        <w:rPr>
          <w:rFonts w:ascii="標楷體" w:hAnsi="標楷體"/>
        </w:rPr>
        <w:br w:type="page"/>
      </w:r>
      <w:r>
        <w:rPr>
          <w:rFonts w:ascii="標楷體" w:hAnsi="標楷體" w:hint="eastAsia"/>
        </w:rPr>
        <w:lastRenderedPageBreak/>
        <w:t>L8202</w:t>
      </w:r>
      <w:ins w:id="1995" w:author="智誠 楊" w:date="2021-04-07T21:40:00Z">
        <w:r w:rsidR="003D79F2" w:rsidRPr="00E30986">
          <w:rPr>
            <w:rFonts w:ascii="標楷體" w:hAnsi="標楷體" w:hint="eastAsia"/>
          </w:rPr>
          <w:t>疑似洗錢樣態資料產生</w:t>
        </w:r>
      </w:ins>
      <w:ins w:id="1996" w:author="智誠 楊" w:date="2021-05-08T18:57:00Z">
        <w:r w:rsidR="00AF50F7">
          <w:rPr>
            <w:rFonts w:ascii="標楷體" w:hAnsi="標楷體" w:hint="eastAsia"/>
          </w:rPr>
          <w:t>***</w:t>
        </w:r>
      </w:ins>
      <w:del w:id="1997" w:author="智誠 楊" w:date="2021-04-07T21:40:00Z">
        <w:r w:rsidRPr="003A1F9F" w:rsidDel="003D79F2">
          <w:rPr>
            <w:rFonts w:ascii="標楷體" w:hAnsi="標楷體" w:hint="eastAsia"/>
          </w:rPr>
          <w:delText>疑似洗錢交易合理性維護</w:delText>
        </w:r>
      </w:del>
    </w:p>
    <w:p w14:paraId="131282ED" w14:textId="77777777" w:rsidR="000E057B" w:rsidRDefault="000E057B" w:rsidP="000E057B">
      <w:pPr>
        <w:pStyle w:val="a"/>
        <w:tabs>
          <w:tab w:val="clear" w:pos="1134"/>
        </w:tabs>
        <w:ind w:left="1440" w:hanging="480"/>
        <w:rPr>
          <w:ins w:id="1998" w:author="智誠 楊" w:date="2021-05-08T16:59:00Z"/>
        </w:rPr>
      </w:pPr>
      <w:ins w:id="1999" w:author="智誠 楊" w:date="2021-05-08T16:59: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E057B" w:rsidRPr="00362205" w14:paraId="298E61FA" w14:textId="77777777" w:rsidTr="00B6788F">
        <w:trPr>
          <w:trHeight w:val="277"/>
          <w:ins w:id="2000"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483584FB" w14:textId="77777777" w:rsidR="000E057B" w:rsidRPr="00362205" w:rsidRDefault="000E057B" w:rsidP="00B6788F">
            <w:pPr>
              <w:rPr>
                <w:ins w:id="2001" w:author="智誠 楊" w:date="2021-05-08T16:59:00Z"/>
                <w:rFonts w:ascii="標楷體" w:eastAsia="標楷體" w:hAnsi="標楷體"/>
              </w:rPr>
            </w:pPr>
            <w:ins w:id="2002" w:author="智誠 楊" w:date="2021-05-08T16:59: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483B6494" w14:textId="77777777" w:rsidR="000E057B" w:rsidRPr="00362205" w:rsidRDefault="000E057B" w:rsidP="00B6788F">
            <w:pPr>
              <w:rPr>
                <w:ins w:id="2003" w:author="智誠 楊" w:date="2021-05-08T16:59:00Z"/>
                <w:rFonts w:ascii="標楷體" w:eastAsia="標楷體" w:hAnsi="標楷體"/>
              </w:rPr>
            </w:pPr>
            <w:ins w:id="2004" w:author="智誠 楊" w:date="2021-05-08T16:59:00Z">
              <w:r w:rsidRPr="00E30986">
                <w:rPr>
                  <w:rFonts w:ascii="標楷體" w:eastAsia="標楷體" w:hAnsi="標楷體" w:hint="eastAsia"/>
                </w:rPr>
                <w:t>疑似洗錢樣態資料產生</w:t>
              </w:r>
            </w:ins>
          </w:p>
        </w:tc>
      </w:tr>
      <w:tr w:rsidR="000E057B" w:rsidRPr="00A97C81" w14:paraId="50AFF79B" w14:textId="77777777" w:rsidTr="00B6788F">
        <w:trPr>
          <w:trHeight w:val="277"/>
          <w:ins w:id="2005"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56516FFD" w14:textId="77777777" w:rsidR="000E057B" w:rsidRPr="00A97C81" w:rsidRDefault="000E057B" w:rsidP="00B6788F">
            <w:pPr>
              <w:rPr>
                <w:ins w:id="2006" w:author="智誠 楊" w:date="2021-05-08T16:59:00Z"/>
                <w:rFonts w:ascii="標楷體" w:eastAsia="標楷體" w:hAnsi="標楷體"/>
              </w:rPr>
            </w:pPr>
            <w:ins w:id="2007" w:author="智誠 楊" w:date="2021-05-08T16:59: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3A9DBEDD" w14:textId="703ACD98" w:rsidR="000E057B" w:rsidRPr="000E057B" w:rsidRDefault="000E057B" w:rsidP="00B6788F">
            <w:pPr>
              <w:rPr>
                <w:ins w:id="2008" w:author="智誠 楊" w:date="2021-05-08T16:59:00Z"/>
                <w:rFonts w:ascii="標楷體" w:eastAsia="標楷體" w:hAnsi="標楷體"/>
                <w:rPrChange w:id="2009" w:author="智誠 楊" w:date="2021-05-08T17:00:00Z">
                  <w:rPr>
                    <w:ins w:id="2010" w:author="智誠 楊" w:date="2021-05-08T16:59:00Z"/>
                    <w:rFonts w:ascii="標楷體" w:eastAsia="標楷體" w:hAnsi="標楷體"/>
                    <w:lang w:eastAsia="zh-HK"/>
                  </w:rPr>
                </w:rPrChange>
              </w:rPr>
            </w:pPr>
            <w:ins w:id="2011" w:author="智誠 楊" w:date="2021-05-08T16:59:00Z">
              <w:del w:id="2012" w:author="阿毛" w:date="2021-06-09T15:08:00Z">
                <w:r w:rsidRPr="00A97C81" w:rsidDel="00AB355E">
                  <w:rPr>
                    <w:rFonts w:ascii="標楷體" w:eastAsia="標楷體" w:hAnsi="標楷體" w:hint="eastAsia"/>
                  </w:rPr>
                  <w:delText>1.</w:delText>
                </w:r>
              </w:del>
            </w:ins>
            <w:ins w:id="2013" w:author="智誠 楊" w:date="2021-05-08T17:00:00Z">
              <w:r>
                <w:rPr>
                  <w:rFonts w:ascii="標楷體" w:eastAsia="標楷體" w:hAnsi="標楷體" w:hint="eastAsia"/>
                </w:rPr>
                <w:t>產生疑似洗錢樣態</w:t>
              </w:r>
            </w:ins>
            <w:ins w:id="2014" w:author="智誠 楊" w:date="2021-05-08T16:59:00Z">
              <w:r w:rsidRPr="00A97C81">
                <w:rPr>
                  <w:rFonts w:ascii="標楷體" w:eastAsia="標楷體" w:hAnsi="標楷體" w:hint="eastAsia"/>
                </w:rPr>
                <w:t>資料。</w:t>
              </w:r>
            </w:ins>
          </w:p>
        </w:tc>
      </w:tr>
      <w:tr w:rsidR="000E057B" w:rsidRPr="00A97C81" w14:paraId="629875B8" w14:textId="77777777" w:rsidTr="00B6788F">
        <w:trPr>
          <w:trHeight w:val="773"/>
          <w:ins w:id="2015"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9BACE8D" w14:textId="77777777" w:rsidR="000E057B" w:rsidRPr="00A97C81" w:rsidRDefault="000E057B" w:rsidP="00B6788F">
            <w:pPr>
              <w:rPr>
                <w:ins w:id="2016" w:author="智誠 楊" w:date="2021-05-08T16:59:00Z"/>
                <w:rFonts w:ascii="標楷體" w:eastAsia="標楷體" w:hAnsi="標楷體"/>
              </w:rPr>
            </w:pPr>
            <w:ins w:id="2017" w:author="智誠 楊" w:date="2021-05-08T16:59: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5E92B782" w14:textId="6EFF5C8E" w:rsidR="000E057B" w:rsidRPr="00A97C81" w:rsidRDefault="000E057B" w:rsidP="00B6788F">
            <w:pPr>
              <w:rPr>
                <w:ins w:id="2018" w:author="智誠 楊" w:date="2021-05-08T16:59:00Z"/>
                <w:rFonts w:ascii="標楷體" w:eastAsia="標楷體" w:hAnsi="標楷體"/>
              </w:rPr>
            </w:pPr>
            <w:ins w:id="2019" w:author="智誠 楊" w:date="2021-05-08T16:59: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2020" w:author="阿毛" w:date="2021-06-08T17:36:00Z">
              <w:r w:rsidR="00194833">
                <w:rPr>
                  <w:rFonts w:ascii="標楷體" w:eastAsia="標楷體" w:hAnsi="標楷體" w:hint="eastAsia"/>
                </w:rPr>
                <w:t>作業流程.</w:t>
              </w:r>
            </w:ins>
            <w:ins w:id="2021" w:author="智誠 楊" w:date="2021-05-08T17:00:00Z">
              <w:r>
                <w:rPr>
                  <w:rFonts w:ascii="標楷體" w:eastAsia="標楷體" w:hAnsi="標楷體" w:hint="eastAsia"/>
                  <w:lang w:eastAsia="zh-HK"/>
                </w:rPr>
                <w:t>疑似洗錢</w:t>
              </w:r>
            </w:ins>
            <w:ins w:id="2022" w:author="智誠 楊" w:date="2021-05-08T16:59:00Z">
              <w:r w:rsidRPr="00A97C81">
                <w:rPr>
                  <w:rFonts w:ascii="標楷體" w:eastAsia="標楷體" w:hAnsi="標楷體" w:hint="eastAsia"/>
                </w:rPr>
                <w:t>」</w:t>
              </w:r>
              <w:r w:rsidRPr="00A97C81">
                <w:rPr>
                  <w:rFonts w:ascii="標楷體" w:eastAsia="標楷體" w:hAnsi="標楷體" w:hint="eastAsia"/>
                  <w:lang w:eastAsia="zh-HK"/>
                </w:rPr>
                <w:t>流程</w:t>
              </w:r>
            </w:ins>
          </w:p>
          <w:p w14:paraId="1E5FF4E3" w14:textId="77777777" w:rsidR="00B81ECB" w:rsidRDefault="000E057B" w:rsidP="00B6788F">
            <w:pPr>
              <w:rPr>
                <w:ins w:id="2023" w:author="智誠 楊" w:date="2021-05-08T17:07:00Z"/>
                <w:rFonts w:ascii="標楷體" w:eastAsia="標楷體" w:hAnsi="標楷體"/>
                <w:lang w:eastAsia="zh-HK"/>
              </w:rPr>
            </w:pPr>
            <w:ins w:id="2024" w:author="智誠 楊" w:date="2021-05-08T16:59:00Z">
              <w:r w:rsidRPr="00A97C81">
                <w:rPr>
                  <w:rFonts w:ascii="標楷體" w:eastAsia="標楷體" w:hAnsi="標楷體" w:hint="eastAsia"/>
                </w:rPr>
                <w:t>2.</w:t>
              </w:r>
              <w:r w:rsidRPr="00A97C81">
                <w:rPr>
                  <w:rFonts w:ascii="標楷體" w:eastAsia="標楷體" w:hAnsi="標楷體" w:hint="eastAsia"/>
                  <w:lang w:eastAsia="zh-HK"/>
                </w:rPr>
                <w:t>維護</w:t>
              </w:r>
            </w:ins>
          </w:p>
          <w:p w14:paraId="5DCCA961" w14:textId="487EBA1B" w:rsidR="00B81ECB" w:rsidRDefault="00B81ECB" w:rsidP="00B6788F">
            <w:pPr>
              <w:rPr>
                <w:ins w:id="2025" w:author="智誠 楊" w:date="2021-05-08T17:07:00Z"/>
                <w:rFonts w:ascii="標楷體" w:eastAsia="標楷體" w:hAnsi="標楷體"/>
              </w:rPr>
            </w:pPr>
            <w:ins w:id="2026" w:author="智誠 楊" w:date="2021-05-08T17:07:00Z">
              <w:r>
                <w:rPr>
                  <w:rFonts w:ascii="標楷體" w:eastAsia="標楷體" w:hAnsi="標楷體" w:hint="eastAsia"/>
                </w:rPr>
                <w:t xml:space="preserve">    (1)</w:t>
              </w:r>
            </w:ins>
            <w:ins w:id="2027" w:author="阿毛" w:date="2021-06-08T16:05:00Z">
              <w:r w:rsidR="009747E2">
                <w:rPr>
                  <w:rFonts w:ascii="標楷體" w:eastAsia="標楷體" w:hAnsi="標楷體" w:hint="eastAsia"/>
                </w:rPr>
                <w:t>[</w:t>
              </w:r>
            </w:ins>
            <w:ins w:id="2028" w:author="智誠 楊" w:date="2021-05-08T17:07:00Z">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ins>
            <w:proofErr w:type="gramEnd"/>
            <w:ins w:id="2029" w:author="智誠 楊" w:date="2021-05-08T16:59:00Z">
              <w:r w:rsidR="000E057B" w:rsidRPr="00A97C81">
                <w:rPr>
                  <w:rFonts w:ascii="標楷體" w:eastAsia="標楷體" w:hAnsi="標楷體" w:hint="eastAsia"/>
                </w:rPr>
                <w:t>(</w:t>
              </w:r>
            </w:ins>
            <w:proofErr w:type="spellStart"/>
            <w:ins w:id="2030" w:author="智誠 楊" w:date="2021-05-08T17:06:00Z">
              <w:r w:rsidRPr="0037710C">
                <w:rPr>
                  <w:rFonts w:ascii="標楷體" w:eastAsia="標楷體" w:hAnsi="標楷體" w:hint="eastAsia"/>
                </w:rPr>
                <w:t>MlaundryChkDtl</w:t>
              </w:r>
            </w:ins>
            <w:proofErr w:type="spellEnd"/>
            <w:ins w:id="2031" w:author="智誠 楊" w:date="2021-05-08T16:59:00Z">
              <w:r w:rsidR="000E057B" w:rsidRPr="00A97C81">
                <w:rPr>
                  <w:rFonts w:ascii="標楷體" w:eastAsia="標楷體" w:hAnsi="標楷體"/>
                </w:rPr>
                <w:t>)</w:t>
              </w:r>
            </w:ins>
            <w:ins w:id="2032" w:author="阿毛" w:date="2021-06-08T16:05:00Z">
              <w:r w:rsidR="009747E2">
                <w:rPr>
                  <w:rFonts w:ascii="標楷體" w:eastAsia="標楷體" w:hAnsi="標楷體" w:hint="eastAsia"/>
                </w:rPr>
                <w:t>]</w:t>
              </w:r>
            </w:ins>
          </w:p>
          <w:p w14:paraId="15AC9B6F" w14:textId="1AE29947" w:rsidR="000E057B" w:rsidDel="0052595F" w:rsidRDefault="00B81ECB" w:rsidP="00B6788F">
            <w:pPr>
              <w:rPr>
                <w:ins w:id="2033" w:author="智誠 楊" w:date="2021-05-08T17:06:00Z"/>
                <w:del w:id="2034" w:author="阿毛" w:date="2021-06-08T17:04:00Z"/>
                <w:rFonts w:ascii="標楷體" w:eastAsia="標楷體" w:hAnsi="標楷體"/>
              </w:rPr>
            </w:pPr>
            <w:ins w:id="2035" w:author="智誠 楊" w:date="2021-05-08T17:07:00Z">
              <w:r>
                <w:rPr>
                  <w:rFonts w:ascii="標楷體" w:eastAsia="標楷體" w:hAnsi="標楷體" w:hint="eastAsia"/>
                </w:rPr>
                <w:t xml:space="preserve">    (</w:t>
              </w:r>
            </w:ins>
            <w:ins w:id="2036" w:author="智誠 楊" w:date="2021-05-08T17:08:00Z">
              <w:r>
                <w:rPr>
                  <w:rFonts w:ascii="標楷體" w:eastAsia="標楷體" w:hAnsi="標楷體" w:hint="eastAsia"/>
                </w:rPr>
                <w:t>2</w:t>
              </w:r>
            </w:ins>
            <w:ins w:id="2037" w:author="智誠 楊" w:date="2021-05-08T17:07:00Z">
              <w:r>
                <w:rPr>
                  <w:rFonts w:ascii="標楷體" w:eastAsia="標楷體" w:hAnsi="標楷體" w:hint="eastAsia"/>
                </w:rPr>
                <w:t>)</w:t>
              </w:r>
            </w:ins>
            <w:ins w:id="2038" w:author="阿毛" w:date="2021-06-08T16:05:00Z">
              <w:r w:rsidR="009747E2">
                <w:rPr>
                  <w:rFonts w:ascii="標楷體" w:eastAsia="標楷體" w:hAnsi="標楷體" w:hint="eastAsia"/>
                </w:rPr>
                <w:t>[</w:t>
              </w:r>
            </w:ins>
            <w:ins w:id="2039" w:author="智誠 楊" w:date="2021-05-08T17:07:00Z">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ins>
            <w:ins w:id="2040" w:author="阿毛" w:date="2021-06-08T16:05:00Z">
              <w:r w:rsidR="009747E2">
                <w:rPr>
                  <w:rFonts w:ascii="標楷體" w:eastAsia="標楷體" w:hAnsi="標楷體" w:hint="eastAsia"/>
                </w:rPr>
                <w:t>]</w:t>
              </w:r>
            </w:ins>
          </w:p>
          <w:p w14:paraId="3D96F096" w14:textId="60CF8EF8" w:rsidR="00B81ECB" w:rsidRPr="00A97C81" w:rsidRDefault="00B81ECB" w:rsidP="00B6788F">
            <w:pPr>
              <w:rPr>
                <w:ins w:id="2041" w:author="智誠 楊" w:date="2021-05-08T16:59:00Z"/>
                <w:rFonts w:ascii="標楷體" w:eastAsia="標楷體" w:hAnsi="標楷體"/>
              </w:rPr>
            </w:pPr>
          </w:p>
        </w:tc>
      </w:tr>
      <w:tr w:rsidR="000E057B" w:rsidRPr="00A97C81" w14:paraId="757821B8" w14:textId="77777777" w:rsidTr="00B6788F">
        <w:trPr>
          <w:trHeight w:val="321"/>
          <w:ins w:id="2042"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DE8FBC6" w14:textId="77777777" w:rsidR="000E057B" w:rsidRPr="00A97C81" w:rsidRDefault="000E057B" w:rsidP="00B6788F">
            <w:pPr>
              <w:rPr>
                <w:ins w:id="2043" w:author="智誠 楊" w:date="2021-05-08T16:59:00Z"/>
                <w:rFonts w:ascii="標楷體" w:eastAsia="標楷體" w:hAnsi="標楷體"/>
              </w:rPr>
            </w:pPr>
            <w:ins w:id="2044" w:author="智誠 楊" w:date="2021-05-08T16:59: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3E0F8BEF" w14:textId="77777777" w:rsidR="000E057B" w:rsidRPr="00A97C81" w:rsidRDefault="000E057B" w:rsidP="00B6788F">
            <w:pPr>
              <w:rPr>
                <w:ins w:id="2045" w:author="智誠 楊" w:date="2021-05-08T16:59:00Z"/>
                <w:rFonts w:ascii="標楷體" w:eastAsia="標楷體" w:hAnsi="標楷體"/>
              </w:rPr>
            </w:pPr>
          </w:p>
        </w:tc>
      </w:tr>
      <w:tr w:rsidR="000E057B" w:rsidRPr="00A97C81" w14:paraId="7397A66D" w14:textId="77777777" w:rsidTr="00B6788F">
        <w:trPr>
          <w:trHeight w:val="1311"/>
          <w:ins w:id="2046"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1CB27E24" w14:textId="77777777" w:rsidR="000E057B" w:rsidRPr="00A97C81" w:rsidRDefault="000E057B" w:rsidP="00B6788F">
            <w:pPr>
              <w:rPr>
                <w:ins w:id="2047" w:author="智誠 楊" w:date="2021-05-08T16:59:00Z"/>
                <w:rFonts w:ascii="標楷體" w:eastAsia="標楷體" w:hAnsi="標楷體"/>
              </w:rPr>
            </w:pPr>
            <w:ins w:id="2048" w:author="智誠 楊" w:date="2021-05-08T16:59: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069DECF2" w14:textId="77777777" w:rsidR="000E057B" w:rsidRPr="00A97C81" w:rsidRDefault="000E057B" w:rsidP="00B6788F">
            <w:pPr>
              <w:rPr>
                <w:ins w:id="2049" w:author="智誠 楊" w:date="2021-05-08T16:59:00Z"/>
                <w:rFonts w:ascii="標楷體" w:eastAsia="標楷體" w:hAnsi="標楷體"/>
              </w:rPr>
            </w:pPr>
          </w:p>
        </w:tc>
      </w:tr>
      <w:tr w:rsidR="000E057B" w:rsidRPr="00362205" w14:paraId="6D268958" w14:textId="77777777" w:rsidTr="00B6788F">
        <w:trPr>
          <w:trHeight w:val="278"/>
          <w:ins w:id="2050"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1BD88B60" w14:textId="77777777" w:rsidR="000E057B" w:rsidRPr="00362205" w:rsidRDefault="000E057B" w:rsidP="00B6788F">
            <w:pPr>
              <w:rPr>
                <w:ins w:id="2051" w:author="智誠 楊" w:date="2021-05-08T16:59:00Z"/>
                <w:rFonts w:ascii="標楷體" w:eastAsia="標楷體" w:hAnsi="標楷體"/>
              </w:rPr>
            </w:pPr>
            <w:ins w:id="2052" w:author="智誠 楊" w:date="2021-05-08T16:59: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5D67AB61" w14:textId="6C379AFC" w:rsidR="004240A7" w:rsidRPr="004240A7" w:rsidRDefault="000E057B" w:rsidP="00B6788F">
            <w:pPr>
              <w:rPr>
                <w:ins w:id="2053" w:author="智誠 楊" w:date="2021-05-08T16:59:00Z"/>
                <w:rFonts w:ascii="標楷體" w:eastAsia="標楷體" w:hAnsi="標楷體"/>
              </w:rPr>
            </w:pPr>
            <w:ins w:id="2054" w:author="智誠 楊" w:date="2021-05-08T17:02:00Z">
              <w:del w:id="2055" w:author="阿毛" w:date="2021-06-08T16:11:00Z">
                <w:r w:rsidDel="009747E2">
                  <w:rPr>
                    <w:rFonts w:ascii="標楷體" w:eastAsia="標楷體" w:hAnsi="標楷體" w:hint="eastAsia"/>
                  </w:rPr>
                  <w:delText>1.交易成功送出後,連</w:delText>
                </w:r>
              </w:del>
            </w:ins>
            <w:ins w:id="2056" w:author="智誠 楊" w:date="2021-05-08T18:14:00Z">
              <w:del w:id="2057" w:author="阿毛" w:date="2021-06-08T16:11:00Z">
                <w:r w:rsidR="00FB5C29" w:rsidDel="009747E2">
                  <w:rPr>
                    <w:rFonts w:ascii="標楷體" w:eastAsia="標楷體" w:hAnsi="標楷體" w:hint="eastAsia"/>
                  </w:rPr>
                  <w:delText>結</w:delText>
                </w:r>
              </w:del>
            </w:ins>
            <w:ins w:id="2058" w:author="智誠 楊" w:date="2021-05-08T17:02:00Z">
              <w:del w:id="2059" w:author="阿毛" w:date="2021-06-08T16:11:00Z">
                <w:r w:rsidDel="009747E2">
                  <w:rPr>
                    <w:rFonts w:ascii="標楷體" w:eastAsia="標楷體" w:hAnsi="標楷體" w:hint="eastAsia"/>
                  </w:rPr>
                  <w:delText>至</w:delText>
                </w:r>
                <w:r w:rsidRPr="00A97C81" w:rsidDel="009747E2">
                  <w:rPr>
                    <w:rFonts w:ascii="標楷體" w:eastAsia="標楷體" w:hAnsi="標楷體" w:hint="eastAsia"/>
                  </w:rPr>
                  <w:delText>【</w:delText>
                </w:r>
                <w:r w:rsidRPr="00A97C81" w:rsidDel="009747E2">
                  <w:rPr>
                    <w:rFonts w:ascii="標楷體" w:eastAsia="標楷體" w:hAnsi="標楷體"/>
                    <w:lang w:eastAsia="zh-HK"/>
                  </w:rPr>
                  <w:delText>L</w:delText>
                </w:r>
                <w:r w:rsidDel="009747E2">
                  <w:rPr>
                    <w:rFonts w:ascii="標楷體" w:eastAsia="標楷體" w:hAnsi="標楷體" w:hint="eastAsia"/>
                  </w:rPr>
                  <w:delText>8921</w:delText>
                </w:r>
              </w:del>
            </w:ins>
            <w:ins w:id="2060" w:author="智誠 楊" w:date="2021-05-08T17:03:00Z">
              <w:del w:id="2061" w:author="阿毛" w:date="2021-06-08T16:11:00Z">
                <w:r w:rsidDel="009747E2">
                  <w:rPr>
                    <w:rFonts w:ascii="標楷體" w:eastAsia="標楷體" w:hAnsi="標楷體" w:hint="eastAsia"/>
                  </w:rPr>
                  <w:delText>疑似洗錢樣態檢核</w:delText>
                </w:r>
              </w:del>
            </w:ins>
            <w:ins w:id="2062" w:author="智誠 楊" w:date="2021-05-08T17:02:00Z">
              <w:del w:id="2063" w:author="阿毛" w:date="2021-06-08T16:11:00Z">
                <w:r w:rsidRPr="00A97C81" w:rsidDel="009747E2">
                  <w:rPr>
                    <w:rFonts w:ascii="標楷體" w:eastAsia="標楷體" w:hAnsi="標楷體" w:hint="eastAsia"/>
                  </w:rPr>
                  <w:delText>查詢】</w:delText>
                </w:r>
              </w:del>
            </w:ins>
          </w:p>
        </w:tc>
      </w:tr>
      <w:tr w:rsidR="000E057B" w:rsidRPr="00362205" w14:paraId="4F79B27E" w14:textId="77777777" w:rsidTr="00B6788F">
        <w:trPr>
          <w:trHeight w:val="358"/>
          <w:ins w:id="2064"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7A6FDE64" w14:textId="77777777" w:rsidR="000E057B" w:rsidRPr="00362205" w:rsidRDefault="000E057B" w:rsidP="00B6788F">
            <w:pPr>
              <w:rPr>
                <w:ins w:id="2065" w:author="智誠 楊" w:date="2021-05-08T16:59:00Z"/>
                <w:rFonts w:ascii="標楷體" w:eastAsia="標楷體" w:hAnsi="標楷體"/>
              </w:rPr>
            </w:pPr>
            <w:ins w:id="2066" w:author="智誠 楊" w:date="2021-05-08T16:59: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30B3920C" w14:textId="77777777" w:rsidR="000E057B" w:rsidRDefault="000E057B" w:rsidP="00B6788F">
            <w:pPr>
              <w:rPr>
                <w:ins w:id="2067" w:author="智誠 楊" w:date="2021-05-08T16:59:00Z"/>
                <w:rFonts w:ascii="標楷體" w:eastAsia="標楷體" w:hAnsi="標楷體"/>
              </w:rPr>
            </w:pPr>
            <w:ins w:id="2068" w:author="智誠 楊" w:date="2021-05-08T16:59:00Z">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ins>
          </w:p>
          <w:p w14:paraId="73F6A99A" w14:textId="77777777" w:rsidR="000E057B" w:rsidRPr="001B0399" w:rsidRDefault="000E057B" w:rsidP="00B6788F">
            <w:pPr>
              <w:rPr>
                <w:ins w:id="2069" w:author="智誠 楊" w:date="2021-05-08T16:59:00Z"/>
                <w:rFonts w:ascii="標楷體" w:eastAsia="標楷體" w:hAnsi="標楷體"/>
              </w:rPr>
            </w:pPr>
            <w:ins w:id="2070" w:author="智誠 楊" w:date="2021-05-08T16:59:00Z">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ins>
          </w:p>
          <w:p w14:paraId="58D57194" w14:textId="77777777" w:rsidR="000E057B" w:rsidRPr="001B0399" w:rsidRDefault="000E057B" w:rsidP="00B6788F">
            <w:pPr>
              <w:rPr>
                <w:ins w:id="2071" w:author="智誠 楊" w:date="2021-05-08T16:59:00Z"/>
                <w:rFonts w:ascii="標楷體" w:eastAsia="標楷體" w:hAnsi="標楷體"/>
              </w:rPr>
            </w:pPr>
            <w:ins w:id="2072" w:author="智誠 楊" w:date="2021-05-08T16:59:00Z">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ins>
          </w:p>
          <w:p w14:paraId="0F7325B1" w14:textId="2A35D0CF" w:rsidR="00B21501" w:rsidRPr="001B0399" w:rsidRDefault="000E057B" w:rsidP="00B6788F">
            <w:pPr>
              <w:widowControl/>
              <w:rPr>
                <w:ins w:id="2073" w:author="智誠 楊" w:date="2021-05-08T16:59:00Z"/>
                <w:rFonts w:ascii="標楷體" w:eastAsia="標楷體" w:hAnsi="標楷體"/>
              </w:rPr>
            </w:pPr>
            <w:ins w:id="2074" w:author="智誠 楊" w:date="2021-05-08T16:59:00Z">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proofErr w:type="gramStart"/>
              <w:r w:rsidRPr="00E30986">
                <w:rPr>
                  <w:rFonts w:ascii="標楷體" w:eastAsia="標楷體" w:hAnsi="標楷體" w:hint="eastAsia"/>
                </w:rPr>
                <w:t>ＡＴ</w:t>
              </w:r>
              <w:proofErr w:type="gramEnd"/>
              <w:r w:rsidRPr="00E30986">
                <w:rPr>
                  <w:rFonts w:ascii="標楷體" w:eastAsia="標楷體" w:hAnsi="標楷體" w:hint="eastAsia"/>
                </w:rPr>
                <w:t>存入</w:t>
              </w:r>
            </w:ins>
            <w:ins w:id="2075" w:author="阿毛" w:date="2021-06-08T16:05:00Z">
              <w:r w:rsidR="009747E2">
                <w:rPr>
                  <w:rFonts w:ascii="標楷體" w:eastAsia="標楷體" w:hAnsi="標楷體" w:hint="eastAsia"/>
                </w:rPr>
                <w:t xml:space="preserve"> </w:t>
              </w:r>
            </w:ins>
            <w:ins w:id="2076" w:author="智誠 楊" w:date="2021-05-08T16:59:00Z">
              <w:r w:rsidRPr="00E30986">
                <w:rPr>
                  <w:rFonts w:ascii="標楷體" w:eastAsia="標楷體" w:hAnsi="標楷體" w:hint="eastAsia"/>
                </w:rPr>
                <w:t>&amp;</w:t>
              </w:r>
            </w:ins>
            <w:ins w:id="2077" w:author="阿毛" w:date="2021-06-08T16:05:00Z">
              <w:r w:rsidR="009747E2">
                <w:rPr>
                  <w:rFonts w:ascii="標楷體" w:eastAsia="標楷體" w:hAnsi="標楷體" w:hint="eastAsia"/>
                </w:rPr>
                <w:t xml:space="preserve"> </w:t>
              </w:r>
            </w:ins>
            <w:ins w:id="2078" w:author="智誠 楊" w:date="2021-05-08T16:59:00Z">
              <w:r w:rsidRPr="00E30986">
                <w:rPr>
                  <w:rFonts w:ascii="標楷體" w:eastAsia="標楷體" w:hAnsi="標楷體" w:hint="eastAsia"/>
                </w:rPr>
                <w:t>0001現金存入</w:t>
              </w:r>
            </w:ins>
          </w:p>
        </w:tc>
      </w:tr>
      <w:tr w:rsidR="000E057B" w:rsidRPr="00362205" w14:paraId="5AB24E5F" w14:textId="77777777" w:rsidTr="00B6788F">
        <w:trPr>
          <w:trHeight w:val="358"/>
          <w:ins w:id="2079"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0AC178A6" w14:textId="77777777" w:rsidR="000E057B" w:rsidRPr="00362205" w:rsidRDefault="000E057B" w:rsidP="00B6788F">
            <w:pPr>
              <w:rPr>
                <w:ins w:id="2080" w:author="智誠 楊" w:date="2021-05-08T16:59:00Z"/>
                <w:rFonts w:ascii="標楷體" w:eastAsia="標楷體" w:hAnsi="標楷體"/>
              </w:rPr>
            </w:pPr>
            <w:ins w:id="2081" w:author="智誠 楊" w:date="2021-05-08T16:59: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3B3E28DC" w14:textId="77777777" w:rsidR="000E057B" w:rsidRPr="00362205" w:rsidRDefault="000E057B" w:rsidP="00B6788F">
            <w:pPr>
              <w:rPr>
                <w:ins w:id="2082" w:author="智誠 楊" w:date="2021-05-08T16:59:00Z"/>
                <w:rFonts w:ascii="標楷體" w:eastAsia="標楷體" w:hAnsi="標楷體"/>
              </w:rPr>
            </w:pPr>
          </w:p>
        </w:tc>
      </w:tr>
    </w:tbl>
    <w:p w14:paraId="0575732C" w14:textId="77777777" w:rsidR="000E057B" w:rsidRDefault="000E057B" w:rsidP="000E057B">
      <w:pPr>
        <w:rPr>
          <w:ins w:id="2083" w:author="智誠 楊" w:date="2021-05-08T16:59:00Z"/>
        </w:rPr>
      </w:pPr>
    </w:p>
    <w:p w14:paraId="05D01E9A" w14:textId="77777777" w:rsidR="000E057B" w:rsidRPr="005F1722" w:rsidRDefault="000E057B" w:rsidP="000E057B">
      <w:pPr>
        <w:pStyle w:val="a"/>
        <w:tabs>
          <w:tab w:val="clear" w:pos="1134"/>
        </w:tabs>
        <w:ind w:left="1440" w:hanging="480"/>
        <w:rPr>
          <w:ins w:id="2084" w:author="智誠 楊" w:date="2021-05-08T16:59:00Z"/>
        </w:rPr>
      </w:pPr>
      <w:ins w:id="2085" w:author="智誠 楊" w:date="2021-05-08T16:59: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0E057B" w:rsidRPr="0022279A" w14:paraId="622924CF" w14:textId="77777777" w:rsidTr="00B6788F">
        <w:trPr>
          <w:ins w:id="2086" w:author="智誠 楊" w:date="2021-05-08T16:59:00Z"/>
        </w:trPr>
        <w:tc>
          <w:tcPr>
            <w:tcW w:w="952" w:type="dxa"/>
            <w:shd w:val="clear" w:color="auto" w:fill="D9D9D9" w:themeFill="background1" w:themeFillShade="D9"/>
          </w:tcPr>
          <w:p w14:paraId="1C32B597" w14:textId="77777777" w:rsidR="000E057B" w:rsidRPr="0022279A" w:rsidRDefault="000E057B" w:rsidP="00B6788F">
            <w:pPr>
              <w:jc w:val="center"/>
              <w:rPr>
                <w:ins w:id="2087" w:author="智誠 楊" w:date="2021-05-08T16:59:00Z"/>
                <w:rFonts w:ascii="標楷體" w:eastAsia="標楷體" w:hAnsi="標楷體"/>
              </w:rPr>
            </w:pPr>
            <w:ins w:id="2088" w:author="智誠 楊" w:date="2021-05-08T16:5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606D2BCF" w14:textId="77777777" w:rsidR="000E057B" w:rsidRPr="0022279A" w:rsidRDefault="000E057B" w:rsidP="00B6788F">
            <w:pPr>
              <w:jc w:val="center"/>
              <w:rPr>
                <w:ins w:id="2089" w:author="智誠 楊" w:date="2021-05-08T16:59:00Z"/>
                <w:rFonts w:ascii="標楷體" w:eastAsia="標楷體" w:hAnsi="標楷體"/>
              </w:rPr>
            </w:pPr>
            <w:ins w:id="2090" w:author="智誠 楊" w:date="2021-05-08T16:5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573688C0" w14:textId="77777777" w:rsidR="000E057B" w:rsidRPr="0022279A" w:rsidRDefault="000E057B" w:rsidP="00B6788F">
            <w:pPr>
              <w:jc w:val="center"/>
              <w:rPr>
                <w:ins w:id="2091" w:author="智誠 楊" w:date="2021-05-08T16:59:00Z"/>
                <w:rFonts w:ascii="標楷體" w:eastAsia="標楷體" w:hAnsi="標楷體"/>
              </w:rPr>
            </w:pPr>
            <w:ins w:id="2092" w:author="智誠 楊" w:date="2021-05-08T16:59:00Z">
              <w:r w:rsidRPr="0022279A">
                <w:rPr>
                  <w:rFonts w:ascii="標楷體" w:eastAsia="標楷體" w:hAnsi="標楷體" w:hint="eastAsia"/>
                  <w:lang w:eastAsia="zh-HK"/>
                </w:rPr>
                <w:t>說明</w:t>
              </w:r>
            </w:ins>
          </w:p>
        </w:tc>
      </w:tr>
      <w:tr w:rsidR="000E057B" w:rsidRPr="0022279A" w14:paraId="45495BE2" w14:textId="77777777" w:rsidTr="00B6788F">
        <w:trPr>
          <w:ins w:id="2093" w:author="智誠 楊" w:date="2021-05-08T16:59:00Z"/>
        </w:trPr>
        <w:tc>
          <w:tcPr>
            <w:tcW w:w="952" w:type="dxa"/>
          </w:tcPr>
          <w:p w14:paraId="5F760B17" w14:textId="77777777" w:rsidR="000E057B" w:rsidRPr="0022279A" w:rsidRDefault="000E057B" w:rsidP="00B6788F">
            <w:pPr>
              <w:jc w:val="center"/>
              <w:rPr>
                <w:ins w:id="2094" w:author="智誠 楊" w:date="2021-05-08T16:59:00Z"/>
                <w:rFonts w:ascii="標楷體" w:eastAsia="標楷體" w:hAnsi="標楷體"/>
              </w:rPr>
            </w:pPr>
            <w:ins w:id="2095" w:author="智誠 楊" w:date="2021-05-08T16:59:00Z">
              <w:r w:rsidRPr="0022279A">
                <w:rPr>
                  <w:rFonts w:ascii="標楷體" w:eastAsia="標楷體" w:hAnsi="標楷體" w:hint="eastAsia"/>
                </w:rPr>
                <w:t>1</w:t>
              </w:r>
            </w:ins>
          </w:p>
        </w:tc>
        <w:tc>
          <w:tcPr>
            <w:tcW w:w="3118" w:type="dxa"/>
          </w:tcPr>
          <w:p w14:paraId="4E944ECA" w14:textId="4AC0AC2B" w:rsidR="000E057B" w:rsidRPr="0022279A" w:rsidRDefault="00B81ECB" w:rsidP="00B6788F">
            <w:pPr>
              <w:rPr>
                <w:ins w:id="2096" w:author="智誠 楊" w:date="2021-05-08T16:59:00Z"/>
                <w:rFonts w:ascii="標楷體" w:eastAsia="標楷體" w:hAnsi="標楷體"/>
              </w:rPr>
            </w:pPr>
            <w:proofErr w:type="spellStart"/>
            <w:ins w:id="2097" w:author="智誠 楊" w:date="2021-05-08T17:08:00Z">
              <w:r w:rsidRPr="0037710C">
                <w:rPr>
                  <w:rFonts w:ascii="標楷體" w:eastAsia="標楷體" w:hAnsi="標楷體" w:hint="eastAsia"/>
                </w:rPr>
                <w:t>MlaundryChkDtl</w:t>
              </w:r>
            </w:ins>
            <w:proofErr w:type="spellEnd"/>
          </w:p>
        </w:tc>
        <w:tc>
          <w:tcPr>
            <w:tcW w:w="3828" w:type="dxa"/>
          </w:tcPr>
          <w:p w14:paraId="2A9F88A1" w14:textId="31560010" w:rsidR="000E057B" w:rsidRPr="0022279A" w:rsidRDefault="00B81ECB" w:rsidP="00B6788F">
            <w:pPr>
              <w:rPr>
                <w:ins w:id="2098" w:author="智誠 楊" w:date="2021-05-08T16:59:00Z"/>
                <w:rFonts w:ascii="標楷體" w:eastAsia="標楷體" w:hAnsi="標楷體"/>
              </w:rPr>
            </w:pPr>
            <w:ins w:id="2099" w:author="智誠 楊" w:date="2021-05-08T17:08:00Z">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ins>
            <w:proofErr w:type="gramEnd"/>
          </w:p>
        </w:tc>
      </w:tr>
      <w:tr w:rsidR="000E057B" w:rsidRPr="0022279A" w14:paraId="5245078B" w14:textId="77777777" w:rsidTr="00B6788F">
        <w:trPr>
          <w:ins w:id="2100" w:author="智誠 楊" w:date="2021-05-08T16:59:00Z"/>
        </w:trPr>
        <w:tc>
          <w:tcPr>
            <w:tcW w:w="952" w:type="dxa"/>
          </w:tcPr>
          <w:p w14:paraId="2A56CD50" w14:textId="77777777" w:rsidR="000E057B" w:rsidRPr="0022279A" w:rsidRDefault="000E057B" w:rsidP="00B6788F">
            <w:pPr>
              <w:jc w:val="center"/>
              <w:rPr>
                <w:ins w:id="2101" w:author="智誠 楊" w:date="2021-05-08T16:59:00Z"/>
                <w:rFonts w:ascii="標楷體" w:eastAsia="標楷體" w:hAnsi="標楷體"/>
              </w:rPr>
            </w:pPr>
            <w:ins w:id="2102" w:author="智誠 楊" w:date="2021-05-08T16:59:00Z">
              <w:r>
                <w:rPr>
                  <w:rFonts w:ascii="標楷體" w:eastAsia="標楷體" w:hAnsi="標楷體" w:hint="eastAsia"/>
                </w:rPr>
                <w:t>2</w:t>
              </w:r>
            </w:ins>
          </w:p>
        </w:tc>
        <w:tc>
          <w:tcPr>
            <w:tcW w:w="3118" w:type="dxa"/>
          </w:tcPr>
          <w:p w14:paraId="5F0F323A" w14:textId="16BA7E0B" w:rsidR="000E057B" w:rsidRPr="0022279A" w:rsidRDefault="00B81ECB" w:rsidP="00B6788F">
            <w:pPr>
              <w:rPr>
                <w:ins w:id="2103" w:author="智誠 楊" w:date="2021-05-08T16:59:00Z"/>
                <w:rFonts w:ascii="標楷體" w:eastAsia="標楷體" w:hAnsi="標楷體"/>
              </w:rPr>
            </w:pPr>
            <w:proofErr w:type="spellStart"/>
            <w:ins w:id="2104" w:author="智誠 楊" w:date="2021-05-08T17:08:00Z">
              <w:r w:rsidRPr="0037710C">
                <w:rPr>
                  <w:rFonts w:ascii="標楷體" w:eastAsia="標楷體" w:hAnsi="標楷體" w:hint="eastAsia"/>
                </w:rPr>
                <w:t>MlaundryDetail</w:t>
              </w:r>
            </w:ins>
            <w:proofErr w:type="spellEnd"/>
          </w:p>
        </w:tc>
        <w:tc>
          <w:tcPr>
            <w:tcW w:w="3828" w:type="dxa"/>
          </w:tcPr>
          <w:p w14:paraId="6506D5CD" w14:textId="3CA12A9E" w:rsidR="000E057B" w:rsidRPr="0022279A" w:rsidRDefault="00B81ECB" w:rsidP="00B6788F">
            <w:pPr>
              <w:rPr>
                <w:ins w:id="2105" w:author="智誠 楊" w:date="2021-05-08T16:59:00Z"/>
                <w:rFonts w:ascii="標楷體" w:eastAsia="標楷體" w:hAnsi="標楷體"/>
              </w:rPr>
            </w:pPr>
            <w:ins w:id="2106" w:author="智誠 楊" w:date="2021-05-08T17:08:00Z">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ins>
            <w:proofErr w:type="gramEnd"/>
          </w:p>
        </w:tc>
      </w:tr>
      <w:tr w:rsidR="000E057B" w:rsidRPr="0022279A" w14:paraId="182748A4" w14:textId="77777777" w:rsidTr="00B6788F">
        <w:trPr>
          <w:ins w:id="2107" w:author="智誠 楊" w:date="2021-05-08T16:59:00Z"/>
        </w:trPr>
        <w:tc>
          <w:tcPr>
            <w:tcW w:w="952" w:type="dxa"/>
          </w:tcPr>
          <w:p w14:paraId="3D3F32D1" w14:textId="77777777" w:rsidR="000E057B" w:rsidRPr="0022279A" w:rsidRDefault="000E057B" w:rsidP="00B6788F">
            <w:pPr>
              <w:jc w:val="center"/>
              <w:rPr>
                <w:ins w:id="2108" w:author="智誠 楊" w:date="2021-05-08T16:59:00Z"/>
                <w:rFonts w:ascii="標楷體" w:eastAsia="標楷體" w:hAnsi="標楷體"/>
              </w:rPr>
            </w:pPr>
            <w:ins w:id="2109" w:author="智誠 楊" w:date="2021-05-08T16:59:00Z">
              <w:r>
                <w:rPr>
                  <w:rFonts w:ascii="標楷體" w:eastAsia="標楷體" w:hAnsi="標楷體" w:hint="eastAsia"/>
                </w:rPr>
                <w:t>3</w:t>
              </w:r>
            </w:ins>
          </w:p>
        </w:tc>
        <w:tc>
          <w:tcPr>
            <w:tcW w:w="3118" w:type="dxa"/>
          </w:tcPr>
          <w:p w14:paraId="3C8D552A" w14:textId="2074D726" w:rsidR="000E057B" w:rsidRPr="00B81ECB" w:rsidRDefault="00B81ECB" w:rsidP="00B6788F">
            <w:pPr>
              <w:rPr>
                <w:ins w:id="2110" w:author="智誠 楊" w:date="2021-05-08T16:59:00Z"/>
                <w:rFonts w:ascii="標楷體" w:eastAsia="標楷體" w:hAnsi="標楷體" w:cs="Consolas"/>
                <w:kern w:val="0"/>
                <w:rPrChange w:id="2111" w:author="智誠 楊" w:date="2021-05-08T17:09:00Z">
                  <w:rPr>
                    <w:ins w:id="2112" w:author="智誠 楊" w:date="2021-05-08T16:59:00Z"/>
                    <w:rFonts w:ascii="標楷體" w:eastAsia="標楷體" w:hAnsi="標楷體"/>
                  </w:rPr>
                </w:rPrChange>
              </w:rPr>
            </w:pPr>
            <w:proofErr w:type="spellStart"/>
            <w:ins w:id="2113" w:author="智誠 楊" w:date="2021-05-08T17:08:00Z">
              <w:r w:rsidRPr="00B81ECB">
                <w:rPr>
                  <w:rFonts w:ascii="標楷體" w:eastAsia="標楷體" w:hAnsi="標楷體" w:cs="Consolas"/>
                  <w:kern w:val="0"/>
                  <w:rPrChange w:id="2114" w:author="智誠 楊" w:date="2021-05-08T17:09:00Z">
                    <w:rPr>
                      <w:shd w:val="clear" w:color="auto" w:fill="D4D4D4"/>
                    </w:rPr>
                  </w:rPrChange>
                </w:rPr>
                <w:t>BankRmtf</w:t>
              </w:r>
            </w:ins>
            <w:proofErr w:type="spellEnd"/>
          </w:p>
        </w:tc>
        <w:tc>
          <w:tcPr>
            <w:tcW w:w="3828" w:type="dxa"/>
          </w:tcPr>
          <w:p w14:paraId="150912EA" w14:textId="4C37373A" w:rsidR="000E057B" w:rsidRPr="00B81ECB" w:rsidRDefault="00B81ECB" w:rsidP="00B6788F">
            <w:pPr>
              <w:rPr>
                <w:ins w:id="2115" w:author="智誠 楊" w:date="2021-05-08T16:59:00Z"/>
                <w:rFonts w:ascii="標楷體" w:eastAsia="標楷體" w:hAnsi="標楷體"/>
              </w:rPr>
            </w:pPr>
            <w:ins w:id="2116" w:author="智誠 楊" w:date="2021-05-08T17:10:00Z">
              <w:r>
                <w:rPr>
                  <w:rFonts w:ascii="標楷體" w:eastAsia="標楷體" w:hAnsi="標楷體" w:hint="eastAsia"/>
                </w:rPr>
                <w:t>匯款轉帳檔</w:t>
              </w:r>
            </w:ins>
          </w:p>
        </w:tc>
      </w:tr>
      <w:tr w:rsidR="00B81ECB" w:rsidRPr="0022279A" w14:paraId="5ADFF2FC" w14:textId="77777777" w:rsidTr="00B6788F">
        <w:trPr>
          <w:ins w:id="2117" w:author="智誠 楊" w:date="2021-05-08T17:06:00Z"/>
        </w:trPr>
        <w:tc>
          <w:tcPr>
            <w:tcW w:w="952" w:type="dxa"/>
          </w:tcPr>
          <w:p w14:paraId="0260F6BC" w14:textId="2EE23A49" w:rsidR="00B81ECB" w:rsidRDefault="00B81ECB" w:rsidP="00B6788F">
            <w:pPr>
              <w:jc w:val="center"/>
              <w:rPr>
                <w:ins w:id="2118" w:author="智誠 楊" w:date="2021-05-08T17:06:00Z"/>
                <w:rFonts w:ascii="標楷體" w:eastAsia="標楷體" w:hAnsi="標楷體"/>
              </w:rPr>
            </w:pPr>
            <w:ins w:id="2119" w:author="智誠 楊" w:date="2021-05-08T17:08:00Z">
              <w:r>
                <w:rPr>
                  <w:rFonts w:ascii="標楷體" w:eastAsia="標楷體" w:hAnsi="標楷體" w:hint="eastAsia"/>
                </w:rPr>
                <w:t>4</w:t>
              </w:r>
            </w:ins>
          </w:p>
        </w:tc>
        <w:tc>
          <w:tcPr>
            <w:tcW w:w="3118" w:type="dxa"/>
          </w:tcPr>
          <w:p w14:paraId="5CE62A24" w14:textId="03D2EF2D" w:rsidR="00B81ECB" w:rsidRPr="00B81ECB" w:rsidRDefault="00B81ECB" w:rsidP="00B6788F">
            <w:pPr>
              <w:rPr>
                <w:ins w:id="2120" w:author="智誠 楊" w:date="2021-05-08T17:06:00Z"/>
                <w:rFonts w:ascii="標楷體" w:eastAsia="標楷體" w:hAnsi="標楷體"/>
              </w:rPr>
            </w:pPr>
            <w:proofErr w:type="spellStart"/>
            <w:ins w:id="2121" w:author="智誠 楊" w:date="2021-05-08T17:08:00Z">
              <w:r w:rsidRPr="00B81ECB">
                <w:rPr>
                  <w:rFonts w:ascii="標楷體" w:eastAsia="標楷體" w:hAnsi="標楷體"/>
                  <w:rPrChange w:id="2122" w:author="智誠 楊" w:date="2021-05-08T17:09:00Z">
                    <w:rPr/>
                  </w:rPrChange>
                </w:rPr>
                <w:t>AchDeductMedia</w:t>
              </w:r>
            </w:ins>
            <w:proofErr w:type="spellEnd"/>
          </w:p>
        </w:tc>
        <w:tc>
          <w:tcPr>
            <w:tcW w:w="3828" w:type="dxa"/>
          </w:tcPr>
          <w:p w14:paraId="04EB887E" w14:textId="074980EF" w:rsidR="00B81ECB" w:rsidRPr="00B81ECB" w:rsidRDefault="00B81ECB" w:rsidP="00B6788F">
            <w:pPr>
              <w:rPr>
                <w:ins w:id="2123" w:author="智誠 楊" w:date="2021-05-08T17:06:00Z"/>
                <w:rFonts w:ascii="標楷體" w:eastAsia="標楷體" w:hAnsi="標楷體"/>
              </w:rPr>
            </w:pPr>
            <w:ins w:id="2124" w:author="智誠 楊" w:date="2021-05-08T17:10:00Z">
              <w:r>
                <w:rPr>
                  <w:rFonts w:ascii="標楷體" w:eastAsia="標楷體" w:hAnsi="標楷體" w:hint="eastAsia"/>
                </w:rPr>
                <w:t>ACH扣款媒體檔</w:t>
              </w:r>
            </w:ins>
          </w:p>
        </w:tc>
      </w:tr>
      <w:tr w:rsidR="00B81ECB" w:rsidRPr="0022279A" w14:paraId="056B418F" w14:textId="77777777" w:rsidTr="00B6788F">
        <w:trPr>
          <w:ins w:id="2125" w:author="智誠 楊" w:date="2021-05-08T17:08:00Z"/>
        </w:trPr>
        <w:tc>
          <w:tcPr>
            <w:tcW w:w="952" w:type="dxa"/>
          </w:tcPr>
          <w:p w14:paraId="6B76A723" w14:textId="148322F8" w:rsidR="00B81ECB" w:rsidRDefault="00B81ECB" w:rsidP="00B6788F">
            <w:pPr>
              <w:jc w:val="center"/>
              <w:rPr>
                <w:ins w:id="2126" w:author="智誠 楊" w:date="2021-05-08T17:08:00Z"/>
                <w:rFonts w:ascii="標楷體" w:eastAsia="標楷體" w:hAnsi="標楷體"/>
              </w:rPr>
            </w:pPr>
            <w:ins w:id="2127" w:author="智誠 楊" w:date="2021-05-08T17:08:00Z">
              <w:r>
                <w:rPr>
                  <w:rFonts w:ascii="標楷體" w:eastAsia="標楷體" w:hAnsi="標楷體" w:hint="eastAsia"/>
                </w:rPr>
                <w:t>5</w:t>
              </w:r>
            </w:ins>
          </w:p>
        </w:tc>
        <w:tc>
          <w:tcPr>
            <w:tcW w:w="3118" w:type="dxa"/>
          </w:tcPr>
          <w:p w14:paraId="41F6D10B" w14:textId="7C6172BC" w:rsidR="00B81ECB" w:rsidRPr="00B81ECB" w:rsidRDefault="00B81ECB" w:rsidP="00B6788F">
            <w:pPr>
              <w:rPr>
                <w:ins w:id="2128" w:author="智誠 楊" w:date="2021-05-08T17:08:00Z"/>
                <w:rFonts w:ascii="標楷體" w:eastAsia="標楷體" w:hAnsi="標楷體"/>
              </w:rPr>
            </w:pPr>
            <w:proofErr w:type="spellStart"/>
            <w:ins w:id="2129" w:author="智誠 楊" w:date="2021-05-08T17:08:00Z">
              <w:r w:rsidRPr="00B81ECB">
                <w:rPr>
                  <w:rFonts w:ascii="標楷體" w:eastAsia="標楷體" w:hAnsi="標楷體"/>
                  <w:rPrChange w:id="2130" w:author="智誠 楊" w:date="2021-05-08T17:09:00Z">
                    <w:rPr/>
                  </w:rPrChange>
                </w:rPr>
                <w:t>PostDeductMedia</w:t>
              </w:r>
              <w:proofErr w:type="spellEnd"/>
            </w:ins>
          </w:p>
        </w:tc>
        <w:tc>
          <w:tcPr>
            <w:tcW w:w="3828" w:type="dxa"/>
          </w:tcPr>
          <w:p w14:paraId="34BE590E" w14:textId="2CDD5A81" w:rsidR="00B81ECB" w:rsidRPr="00B81ECB" w:rsidRDefault="00B81ECB" w:rsidP="00B6788F">
            <w:pPr>
              <w:rPr>
                <w:ins w:id="2131" w:author="智誠 楊" w:date="2021-05-08T17:08:00Z"/>
                <w:rFonts w:ascii="標楷體" w:eastAsia="標楷體" w:hAnsi="標楷體"/>
              </w:rPr>
            </w:pPr>
            <w:ins w:id="2132" w:author="智誠 楊" w:date="2021-05-08T17:11:00Z">
              <w:r>
                <w:rPr>
                  <w:rFonts w:ascii="標楷體" w:eastAsia="標楷體" w:hAnsi="標楷體" w:hint="eastAsia"/>
                </w:rPr>
                <w:t>郵局扣款媒體檔</w:t>
              </w:r>
            </w:ins>
          </w:p>
        </w:tc>
      </w:tr>
      <w:tr w:rsidR="00B81ECB" w:rsidRPr="0022279A" w14:paraId="1B197E9B" w14:textId="77777777" w:rsidTr="00B6788F">
        <w:trPr>
          <w:ins w:id="2133" w:author="智誠 楊" w:date="2021-05-08T17:08:00Z"/>
        </w:trPr>
        <w:tc>
          <w:tcPr>
            <w:tcW w:w="952" w:type="dxa"/>
          </w:tcPr>
          <w:p w14:paraId="35E1A766" w14:textId="4DAB87C3" w:rsidR="00B81ECB" w:rsidRDefault="00B81ECB" w:rsidP="00B6788F">
            <w:pPr>
              <w:jc w:val="center"/>
              <w:rPr>
                <w:ins w:id="2134" w:author="智誠 楊" w:date="2021-05-08T17:08:00Z"/>
                <w:rFonts w:ascii="標楷體" w:eastAsia="標楷體" w:hAnsi="標楷體"/>
              </w:rPr>
            </w:pPr>
            <w:ins w:id="2135" w:author="智誠 楊" w:date="2021-05-08T17:08:00Z">
              <w:r>
                <w:rPr>
                  <w:rFonts w:ascii="標楷體" w:eastAsia="標楷體" w:hAnsi="標楷體" w:hint="eastAsia"/>
                </w:rPr>
                <w:t>6</w:t>
              </w:r>
            </w:ins>
          </w:p>
        </w:tc>
        <w:tc>
          <w:tcPr>
            <w:tcW w:w="3118" w:type="dxa"/>
          </w:tcPr>
          <w:p w14:paraId="2CDFB804" w14:textId="0EA9B586" w:rsidR="00B81ECB" w:rsidRPr="00B81ECB" w:rsidRDefault="00B81ECB" w:rsidP="00B6788F">
            <w:pPr>
              <w:rPr>
                <w:ins w:id="2136" w:author="智誠 楊" w:date="2021-05-08T17:08:00Z"/>
                <w:rFonts w:ascii="標楷體" w:eastAsia="標楷體" w:hAnsi="標楷體"/>
              </w:rPr>
            </w:pPr>
            <w:proofErr w:type="spellStart"/>
            <w:ins w:id="2137" w:author="智誠 楊" w:date="2021-05-08T17:08:00Z">
              <w:r w:rsidRPr="00B81ECB">
                <w:rPr>
                  <w:rFonts w:ascii="標楷體" w:eastAsia="標楷體" w:hAnsi="標楷體" w:cs="Consolas"/>
                  <w:kern w:val="0"/>
                  <w:rPrChange w:id="2138" w:author="智誠 楊" w:date="2021-05-08T17:09:00Z">
                    <w:rPr>
                      <w:rFonts w:ascii="Consolas" w:hAnsi="Consolas" w:cs="Consolas"/>
                      <w:color w:val="0000C0"/>
                      <w:kern w:val="0"/>
                      <w:sz w:val="20"/>
                      <w:szCs w:val="20"/>
                      <w:shd w:val="clear" w:color="auto" w:fill="D4D4D4"/>
                    </w:rPr>
                  </w:rPrChange>
                </w:rPr>
                <w:t>LoanCheque</w:t>
              </w:r>
              <w:proofErr w:type="spellEnd"/>
            </w:ins>
          </w:p>
        </w:tc>
        <w:tc>
          <w:tcPr>
            <w:tcW w:w="3828" w:type="dxa"/>
          </w:tcPr>
          <w:p w14:paraId="1DA341A1" w14:textId="3D75FD59" w:rsidR="00B81ECB" w:rsidRPr="00B81ECB" w:rsidRDefault="00B81ECB" w:rsidP="00B6788F">
            <w:pPr>
              <w:rPr>
                <w:ins w:id="2139" w:author="智誠 楊" w:date="2021-05-08T17:08:00Z"/>
                <w:rFonts w:ascii="標楷體" w:eastAsia="標楷體" w:hAnsi="標楷體"/>
              </w:rPr>
            </w:pPr>
            <w:ins w:id="2140" w:author="智誠 楊" w:date="2021-05-08T17:09:00Z">
              <w:r>
                <w:rPr>
                  <w:rFonts w:ascii="標楷體" w:eastAsia="標楷體" w:hAnsi="標楷體" w:hint="eastAsia"/>
                </w:rPr>
                <w:t>支票檔</w:t>
              </w:r>
            </w:ins>
          </w:p>
        </w:tc>
      </w:tr>
    </w:tbl>
    <w:p w14:paraId="361A86CF" w14:textId="77777777" w:rsidR="000E057B" w:rsidRDefault="000E057B" w:rsidP="000E057B">
      <w:pPr>
        <w:ind w:left="1440"/>
        <w:rPr>
          <w:ins w:id="2141" w:author="智誠 楊" w:date="2021-05-08T16:59:00Z"/>
        </w:rPr>
      </w:pPr>
    </w:p>
    <w:p w14:paraId="32B274C3" w14:textId="77777777" w:rsidR="000E057B" w:rsidRDefault="000E057B" w:rsidP="000E057B">
      <w:pPr>
        <w:rPr>
          <w:ins w:id="2142" w:author="智誠 楊" w:date="2021-05-08T16:59:00Z"/>
        </w:rPr>
      </w:pPr>
    </w:p>
    <w:p w14:paraId="517DA726" w14:textId="26103ABA" w:rsidR="000E057B" w:rsidRPr="00934FE7" w:rsidRDefault="000E057B">
      <w:pPr>
        <w:widowControl/>
        <w:rPr>
          <w:ins w:id="2143" w:author="智誠 楊" w:date="2021-05-08T16:59:00Z"/>
        </w:rPr>
        <w:pPrChange w:id="2144" w:author="智誠 楊" w:date="2021-05-12T09:48:00Z">
          <w:pPr/>
        </w:pPrChange>
      </w:pPr>
      <w:ins w:id="2145" w:author="智誠 楊" w:date="2021-05-08T16:59:00Z">
        <w:r>
          <w:br w:type="page"/>
        </w:r>
      </w:ins>
    </w:p>
    <w:p w14:paraId="5C824B1A" w14:textId="77777777" w:rsidR="000E057B" w:rsidRPr="00362205" w:rsidRDefault="000E057B" w:rsidP="000E057B">
      <w:pPr>
        <w:pStyle w:val="a"/>
        <w:tabs>
          <w:tab w:val="clear" w:pos="1134"/>
        </w:tabs>
        <w:ind w:left="1440" w:hanging="480"/>
        <w:rPr>
          <w:ins w:id="2146" w:author="智誠 楊" w:date="2021-05-08T16:59:00Z"/>
        </w:rPr>
      </w:pPr>
      <w:ins w:id="2147" w:author="智誠 楊" w:date="2021-05-08T16:59:00Z">
        <w:r w:rsidRPr="00362205">
          <w:lastRenderedPageBreak/>
          <w:t>UI</w:t>
        </w:r>
        <w:r w:rsidRPr="00362205">
          <w:t>畫面</w:t>
        </w:r>
      </w:ins>
    </w:p>
    <w:p w14:paraId="0D87FD50" w14:textId="77777777" w:rsidR="000E057B" w:rsidRDefault="000E057B" w:rsidP="000E057B">
      <w:pPr>
        <w:pStyle w:val="42"/>
        <w:spacing w:after="72"/>
        <w:ind w:leftChars="196" w:left="470"/>
        <w:rPr>
          <w:ins w:id="2148" w:author="智誠 楊" w:date="2021-05-08T16:59:00Z"/>
          <w:rFonts w:ascii="標楷體" w:hAnsi="標楷體"/>
        </w:rPr>
      </w:pPr>
      <w:ins w:id="2149" w:author="智誠 楊" w:date="2021-05-08T16:59:00Z">
        <w:r w:rsidRPr="00362205">
          <w:rPr>
            <w:rFonts w:ascii="標楷體" w:hAnsi="標楷體" w:hint="eastAsia"/>
          </w:rPr>
          <w:t>輸入畫面：</w:t>
        </w:r>
      </w:ins>
    </w:p>
    <w:p w14:paraId="350DA9E0" w14:textId="6B2DC2BE" w:rsidR="000E057B" w:rsidRPr="00D13949" w:rsidRDefault="00B81ECB" w:rsidP="000E057B">
      <w:pPr>
        <w:pStyle w:val="42"/>
        <w:spacing w:after="72"/>
        <w:ind w:leftChars="196" w:left="470"/>
        <w:rPr>
          <w:ins w:id="2150" w:author="智誠 楊" w:date="2021-05-08T16:59:00Z"/>
          <w:rFonts w:ascii="標楷體" w:hAnsi="標楷體"/>
        </w:rPr>
      </w:pPr>
      <w:ins w:id="2151" w:author="智誠 楊" w:date="2021-05-08T17:03:00Z">
        <w:r w:rsidRPr="00B81ECB">
          <w:rPr>
            <w:rFonts w:ascii="標楷體" w:hAnsi="標楷體"/>
            <w:noProof/>
          </w:rPr>
          <w:drawing>
            <wp:inline distT="0" distB="0" distL="0" distR="0" wp14:anchorId="5594DDDF" wp14:editId="2BA0A77D">
              <wp:extent cx="5913120" cy="2564824"/>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7747" cy="2566831"/>
                      </a:xfrm>
                      <a:prstGeom prst="rect">
                        <a:avLst/>
                      </a:prstGeom>
                    </pic:spPr>
                  </pic:pic>
                </a:graphicData>
              </a:graphic>
            </wp:inline>
          </w:drawing>
        </w:r>
      </w:ins>
    </w:p>
    <w:p w14:paraId="2FC92864" w14:textId="18020269" w:rsidR="000E057B" w:rsidRPr="00F5236F" w:rsidRDefault="000E057B">
      <w:pPr>
        <w:pStyle w:val="a"/>
        <w:tabs>
          <w:tab w:val="clear" w:pos="1134"/>
        </w:tabs>
        <w:ind w:left="1440" w:hanging="480"/>
        <w:rPr>
          <w:ins w:id="2152" w:author="智誠 楊" w:date="2021-05-08T16:59:00Z"/>
        </w:rPr>
        <w:pPrChange w:id="2153" w:author="智誠 楊" w:date="2021-05-08T17:50:00Z">
          <w:pPr/>
        </w:pPrChange>
      </w:pPr>
      <w:ins w:id="2154" w:author="智誠 楊" w:date="2021-05-08T16:59: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0E057B" w:rsidRPr="00A97C81" w14:paraId="7344C864" w14:textId="77777777" w:rsidTr="00B6788F">
        <w:trPr>
          <w:ins w:id="2155" w:author="智誠 楊" w:date="2021-05-08T16:59:00Z"/>
        </w:trPr>
        <w:tc>
          <w:tcPr>
            <w:tcW w:w="851" w:type="dxa"/>
            <w:shd w:val="clear" w:color="auto" w:fill="D9D9D9" w:themeFill="background1" w:themeFillShade="D9"/>
          </w:tcPr>
          <w:p w14:paraId="531F577F" w14:textId="77777777" w:rsidR="000E057B" w:rsidRPr="00A97C81" w:rsidRDefault="000E057B" w:rsidP="00B6788F">
            <w:pPr>
              <w:jc w:val="center"/>
              <w:rPr>
                <w:ins w:id="2156" w:author="智誠 楊" w:date="2021-05-08T16:59:00Z"/>
                <w:rFonts w:ascii="標楷體" w:eastAsia="標楷體" w:hAnsi="標楷體"/>
              </w:rPr>
            </w:pPr>
            <w:ins w:id="2157" w:author="智誠 楊" w:date="2021-05-08T16:59: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746C94CD" w14:textId="77777777" w:rsidR="000E057B" w:rsidRPr="00A97C81" w:rsidRDefault="000E057B" w:rsidP="00B6788F">
            <w:pPr>
              <w:jc w:val="center"/>
              <w:rPr>
                <w:ins w:id="2158" w:author="智誠 楊" w:date="2021-05-08T16:59:00Z"/>
                <w:rFonts w:ascii="標楷體" w:eastAsia="標楷體" w:hAnsi="標楷體"/>
              </w:rPr>
            </w:pPr>
            <w:ins w:id="2159" w:author="智誠 楊" w:date="2021-05-08T16:59: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04956B5F" w14:textId="77777777" w:rsidR="000E057B" w:rsidRPr="00A97C81" w:rsidRDefault="000E057B" w:rsidP="00B6788F">
            <w:pPr>
              <w:jc w:val="center"/>
              <w:rPr>
                <w:ins w:id="2160" w:author="智誠 楊" w:date="2021-05-08T16:59:00Z"/>
                <w:rFonts w:ascii="標楷體" w:eastAsia="標楷體" w:hAnsi="標楷體"/>
              </w:rPr>
            </w:pPr>
            <w:ins w:id="2161" w:author="智誠 楊" w:date="2021-05-08T16:59:00Z">
              <w:r w:rsidRPr="00A97C81">
                <w:rPr>
                  <w:rFonts w:ascii="標楷體" w:eastAsia="標楷體" w:hAnsi="標楷體" w:hint="eastAsia"/>
                  <w:lang w:eastAsia="zh-HK"/>
                </w:rPr>
                <w:t>功能說明</w:t>
              </w:r>
            </w:ins>
          </w:p>
        </w:tc>
      </w:tr>
      <w:tr w:rsidR="000E057B" w:rsidRPr="00A97C81" w14:paraId="2C7901DE" w14:textId="77777777" w:rsidTr="00B6788F">
        <w:trPr>
          <w:ins w:id="2162" w:author="智誠 楊" w:date="2021-05-08T16:59:00Z"/>
        </w:trPr>
        <w:tc>
          <w:tcPr>
            <w:tcW w:w="851" w:type="dxa"/>
          </w:tcPr>
          <w:p w14:paraId="30C89CF7" w14:textId="77777777" w:rsidR="000E057B" w:rsidRPr="00A97C81" w:rsidRDefault="000E057B" w:rsidP="00B6788F">
            <w:pPr>
              <w:jc w:val="center"/>
              <w:rPr>
                <w:ins w:id="2163" w:author="智誠 楊" w:date="2021-05-08T16:59:00Z"/>
                <w:rFonts w:ascii="標楷體" w:eastAsia="標楷體" w:hAnsi="標楷體"/>
                <w:lang w:eastAsia="zh-HK"/>
              </w:rPr>
            </w:pPr>
            <w:ins w:id="2164" w:author="智誠 楊" w:date="2021-05-08T16:59:00Z">
              <w:r w:rsidRPr="00A97C81">
                <w:rPr>
                  <w:rFonts w:ascii="標楷體" w:eastAsia="標楷體" w:hAnsi="標楷體" w:hint="eastAsia"/>
                </w:rPr>
                <w:t>1</w:t>
              </w:r>
            </w:ins>
          </w:p>
        </w:tc>
        <w:tc>
          <w:tcPr>
            <w:tcW w:w="2126" w:type="dxa"/>
          </w:tcPr>
          <w:p w14:paraId="1B3A744B" w14:textId="51281564" w:rsidR="000E057B" w:rsidRPr="00A97C81" w:rsidRDefault="00B81ECB" w:rsidP="00B6788F">
            <w:pPr>
              <w:rPr>
                <w:ins w:id="2165" w:author="智誠 楊" w:date="2021-05-08T16:59:00Z"/>
                <w:rFonts w:ascii="標楷體" w:eastAsia="標楷體" w:hAnsi="標楷體"/>
                <w:lang w:eastAsia="zh-HK"/>
              </w:rPr>
            </w:pPr>
            <w:ins w:id="2166" w:author="智誠 楊" w:date="2021-05-08T17:04:00Z">
              <w:r>
                <w:rPr>
                  <w:rFonts w:ascii="標楷體" w:eastAsia="標楷體" w:hAnsi="標楷體" w:hint="eastAsia"/>
                  <w:lang w:eastAsia="zh-HK"/>
                </w:rPr>
                <w:t>確定</w:t>
              </w:r>
            </w:ins>
          </w:p>
        </w:tc>
        <w:tc>
          <w:tcPr>
            <w:tcW w:w="7033" w:type="dxa"/>
          </w:tcPr>
          <w:p w14:paraId="7C0D6C27" w14:textId="5F577505" w:rsidR="000E057B" w:rsidRDefault="009747E2">
            <w:pPr>
              <w:rPr>
                <w:ins w:id="2167" w:author="阿毛" w:date="2021-06-08T16:10:00Z"/>
                <w:rFonts w:ascii="標楷體" w:eastAsia="標楷體" w:hAnsi="標楷體"/>
              </w:rPr>
            </w:pPr>
            <w:ins w:id="2168" w:author="阿毛" w:date="2021-06-08T16:10:00Z">
              <w:r>
                <w:rPr>
                  <w:rFonts w:ascii="標楷體" w:eastAsia="標楷體" w:hAnsi="標楷體" w:hint="eastAsia"/>
                </w:rPr>
                <w:t>1.</w:t>
              </w:r>
            </w:ins>
            <w:ins w:id="2169" w:author="智誠 楊" w:date="2021-05-08T17:05:00Z">
              <w:r w:rsidR="00B81ECB">
                <w:rPr>
                  <w:rFonts w:ascii="標楷體" w:eastAsia="標楷體" w:hAnsi="標楷體" w:hint="eastAsia"/>
                </w:rPr>
                <w:t>依據輸入條件產生洗錢樣態資料</w:t>
              </w:r>
            </w:ins>
          </w:p>
          <w:p w14:paraId="5543AE6B" w14:textId="3C7BDE0B" w:rsidR="009747E2" w:rsidRPr="00E51641" w:rsidRDefault="009747E2" w:rsidP="009747E2">
            <w:pPr>
              <w:rPr>
                <w:ins w:id="2170" w:author="阿毛" w:date="2021-06-08T16:10:00Z"/>
                <w:rFonts w:ascii="標楷體" w:eastAsia="標楷體" w:hAnsi="標楷體"/>
                <w:shd w:val="pct15" w:color="auto" w:fill="FFFFFF"/>
                <w:lang w:eastAsia="zh-HK"/>
              </w:rPr>
            </w:pPr>
            <w:ins w:id="2171" w:author="阿毛" w:date="2021-06-08T16:10:00Z">
              <w:r w:rsidRPr="00E51641">
                <w:rPr>
                  <w:rFonts w:ascii="標楷體" w:eastAsia="標楷體" w:hAnsi="標楷體" w:hint="eastAsia"/>
                  <w:shd w:val="pct15" w:color="auto" w:fill="FFFFFF"/>
                  <w:lang w:eastAsia="zh-HK"/>
                </w:rPr>
                <w:t>&lt;&lt;檢查說明&gt;&gt;</w:t>
              </w:r>
            </w:ins>
          </w:p>
          <w:p w14:paraId="6EFA3C2C" w14:textId="53F11358" w:rsidR="003F5290" w:rsidRDefault="009747E2" w:rsidP="00334F7F">
            <w:pPr>
              <w:rPr>
                <w:ins w:id="2172" w:author="阿毛" w:date="2021-06-08T17:26:00Z"/>
                <w:rFonts w:ascii="標楷體" w:eastAsia="標楷體" w:hAnsi="標楷體"/>
              </w:rPr>
            </w:pPr>
            <w:ins w:id="2173" w:author="阿毛" w:date="2021-06-08T16:10:00Z">
              <w:r>
                <w:rPr>
                  <w:rFonts w:ascii="標楷體" w:eastAsia="標楷體" w:hAnsi="標楷體" w:hint="eastAsia"/>
                </w:rPr>
                <w:t>1</w:t>
              </w:r>
              <w:r>
                <w:rPr>
                  <w:rFonts w:ascii="標楷體" w:eastAsia="標楷體" w:hAnsi="標楷體"/>
                  <w:lang w:eastAsia="zh-HK"/>
                </w:rPr>
                <w:t>.</w:t>
              </w:r>
            </w:ins>
            <w:ins w:id="2174" w:author="阿毛" w:date="2021-06-08T16:28:00Z">
              <w:r w:rsidR="00334F7F">
                <w:rPr>
                  <w:rFonts w:ascii="標楷體" w:eastAsia="標楷體" w:hAnsi="標楷體" w:hint="eastAsia"/>
                  <w:lang w:eastAsia="zh-HK"/>
                </w:rPr>
                <w:t>新增</w:t>
              </w:r>
              <w:r w:rsidR="00334F7F">
                <w:rPr>
                  <w:rFonts w:ascii="標楷體" w:eastAsia="標楷體" w:hAnsi="標楷體" w:hint="eastAsia"/>
                </w:rPr>
                <w:t>[</w:t>
              </w:r>
              <w:r w:rsidR="00334F7F" w:rsidRPr="0037710C">
                <w:rPr>
                  <w:rFonts w:ascii="標楷體" w:eastAsia="標楷體" w:hAnsi="標楷體" w:hint="eastAsia"/>
                </w:rPr>
                <w:t>疑似洗錢樣態檢核明細檔</w:t>
              </w:r>
              <w:r w:rsidR="00334F7F">
                <w:rPr>
                  <w:rFonts w:ascii="標楷體" w:eastAsia="標楷體" w:hAnsi="標楷體" w:hint="eastAsia"/>
                </w:rPr>
                <w:t>(</w:t>
              </w:r>
              <w:proofErr w:type="spellStart"/>
              <w:r w:rsidR="00334F7F" w:rsidRPr="0037710C">
                <w:rPr>
                  <w:rFonts w:ascii="標楷體" w:eastAsia="標楷體" w:hAnsi="標楷體" w:hint="eastAsia"/>
                </w:rPr>
                <w:t>MlaundryChkDtl</w:t>
              </w:r>
              <w:proofErr w:type="spellEnd"/>
              <w:r w:rsidR="00334F7F">
                <w:rPr>
                  <w:rFonts w:ascii="標楷體" w:eastAsia="標楷體" w:hAnsi="標楷體" w:hint="eastAsia"/>
                </w:rPr>
                <w:t>)]、[</w:t>
              </w:r>
              <w:r w:rsidR="00334F7F" w:rsidRPr="0037710C">
                <w:rPr>
                  <w:rFonts w:ascii="標楷體" w:eastAsia="標楷體" w:hAnsi="標楷體" w:hint="eastAsia"/>
                </w:rPr>
                <w:t>疑似洗</w:t>
              </w:r>
            </w:ins>
          </w:p>
          <w:p w14:paraId="445CD1C7" w14:textId="6B100E17" w:rsidR="003F5290" w:rsidRDefault="003F5290" w:rsidP="00334F7F">
            <w:pPr>
              <w:rPr>
                <w:ins w:id="2175" w:author="阿毛" w:date="2021-06-08T17:26:00Z"/>
                <w:rFonts w:ascii="標楷體" w:eastAsia="標楷體" w:hAnsi="標楷體"/>
              </w:rPr>
            </w:pPr>
            <w:ins w:id="2176" w:author="阿毛" w:date="2021-06-08T17:26:00Z">
              <w:r>
                <w:rPr>
                  <w:rFonts w:ascii="標楷體" w:eastAsia="標楷體" w:hAnsi="標楷體" w:hint="eastAsia"/>
                </w:rPr>
                <w:t xml:space="preserve">  </w:t>
              </w:r>
            </w:ins>
            <w:ins w:id="2177" w:author="阿毛" w:date="2021-06-08T16:28:00Z">
              <w:r w:rsidR="00334F7F" w:rsidRPr="0037710C">
                <w:rPr>
                  <w:rFonts w:ascii="標楷體" w:eastAsia="標楷體" w:hAnsi="標楷體" w:hint="eastAsia"/>
                </w:rPr>
                <w:t>錢交易合理</w:t>
              </w:r>
              <w:proofErr w:type="gramStart"/>
              <w:r w:rsidR="00334F7F" w:rsidRPr="0037710C">
                <w:rPr>
                  <w:rFonts w:ascii="標楷體" w:eastAsia="標楷體" w:hAnsi="標楷體" w:hint="eastAsia"/>
                </w:rPr>
                <w:t>性明細檔</w:t>
              </w:r>
              <w:proofErr w:type="gramEnd"/>
              <w:r w:rsidR="00334F7F">
                <w:rPr>
                  <w:rFonts w:ascii="標楷體" w:eastAsia="標楷體" w:hAnsi="標楷體" w:hint="eastAsia"/>
                </w:rPr>
                <w:t>(</w:t>
              </w:r>
              <w:proofErr w:type="spellStart"/>
              <w:r w:rsidR="00334F7F" w:rsidRPr="0037710C">
                <w:rPr>
                  <w:rFonts w:ascii="標楷體" w:eastAsia="標楷體" w:hAnsi="標楷體" w:hint="eastAsia"/>
                </w:rPr>
                <w:t>MlaundryDetail</w:t>
              </w:r>
              <w:proofErr w:type="spellEnd"/>
              <w:r w:rsidR="00334F7F">
                <w:rPr>
                  <w:rFonts w:ascii="標楷體" w:eastAsia="標楷體" w:hAnsi="標楷體" w:hint="eastAsia"/>
                </w:rPr>
                <w:t>)],</w:t>
              </w:r>
            </w:ins>
            <w:ins w:id="2178" w:author="阿毛" w:date="2021-06-08T16:29:00Z">
              <w:r w:rsidR="00334F7F">
                <w:rPr>
                  <w:rFonts w:ascii="標楷體" w:eastAsia="標楷體" w:hAnsi="標楷體" w:hint="eastAsia"/>
                </w:rPr>
                <w:t>失敗時顯示</w:t>
              </w:r>
            </w:ins>
            <w:ins w:id="2179" w:author="阿毛" w:date="2021-06-08T17:04:00Z">
              <w:r w:rsidR="0052595F">
                <w:rPr>
                  <w:rFonts w:ascii="標楷體" w:eastAsia="標楷體" w:hAnsi="標楷體" w:hint="eastAsia"/>
                </w:rPr>
                <w:t>錯誤</w:t>
              </w:r>
            </w:ins>
            <w:ins w:id="2180" w:author="阿毛" w:date="2021-06-08T16:29:00Z">
              <w:r w:rsidR="00334F7F">
                <w:rPr>
                  <w:rFonts w:ascii="標楷體" w:eastAsia="標楷體" w:hAnsi="標楷體" w:hint="eastAsia"/>
                </w:rPr>
                <w:t>訊息</w:t>
              </w:r>
            </w:ins>
          </w:p>
          <w:p w14:paraId="0E1EF6B9" w14:textId="1C9DD08F" w:rsidR="00334F7F" w:rsidRPr="0070582A" w:rsidRDefault="003F5290" w:rsidP="00334F7F">
            <w:pPr>
              <w:rPr>
                <w:ins w:id="2181" w:author="阿毛" w:date="2021-06-08T16:28:00Z"/>
                <w:rFonts w:ascii="標楷體" w:eastAsia="標楷體" w:hAnsi="標楷體"/>
              </w:rPr>
            </w:pPr>
            <w:ins w:id="2182" w:author="阿毛" w:date="2021-06-08T17:27:00Z">
              <w:r>
                <w:rPr>
                  <w:rFonts w:ascii="標楷體" w:eastAsia="標楷體" w:hAnsi="標楷體" w:hint="eastAsia"/>
                </w:rPr>
                <w:t xml:space="preserve">  </w:t>
              </w:r>
            </w:ins>
            <w:ins w:id="2183" w:author="阿毛" w:date="2021-06-08T16:29:00Z">
              <w:r w:rsidR="00334F7F">
                <w:rPr>
                  <w:rFonts w:ascii="標楷體" w:eastAsia="標楷體" w:hAnsi="標楷體" w:hint="eastAsia"/>
                </w:rPr>
                <w:t>:</w:t>
              </w:r>
              <w:r w:rsidR="00334F7F" w:rsidRPr="00DD5B70">
                <w:rPr>
                  <w:rFonts w:ascii="標楷體" w:eastAsia="標楷體" w:hAnsi="標楷體"/>
                </w:rPr>
                <w:t xml:space="preserve"> "</w:t>
              </w:r>
              <w:r w:rsidR="00334F7F">
                <w:rPr>
                  <w:rFonts w:ascii="標楷體" w:eastAsia="標楷體" w:hAnsi="標楷體" w:hint="eastAsia"/>
                  <w:lang w:eastAsia="zh-HK"/>
                </w:rPr>
                <w:t>程式處理錯誤</w:t>
              </w:r>
              <w:r w:rsidR="00334F7F" w:rsidRPr="00DD5B70">
                <w:rPr>
                  <w:rFonts w:ascii="標楷體" w:eastAsia="標楷體" w:hAnsi="標楷體"/>
                </w:rPr>
                <w:t>"</w:t>
              </w:r>
            </w:ins>
          </w:p>
          <w:p w14:paraId="20873290" w14:textId="47CED3BD" w:rsidR="009747E2" w:rsidRPr="0052595F" w:rsidRDefault="0052595F">
            <w:pPr>
              <w:rPr>
                <w:ins w:id="2184" w:author="阿毛" w:date="2021-06-08T16:10:00Z"/>
                <w:rFonts w:ascii="標楷體" w:eastAsia="標楷體" w:hAnsi="標楷體"/>
                <w:rPrChange w:id="2185" w:author="阿毛" w:date="2021-06-08T17:05:00Z">
                  <w:rPr>
                    <w:ins w:id="2186" w:author="阿毛" w:date="2021-06-08T16:10:00Z"/>
                    <w:rFonts w:ascii="標楷體" w:eastAsia="標楷體" w:hAnsi="標楷體"/>
                    <w:lang w:eastAsia="zh-HK"/>
                  </w:rPr>
                </w:rPrChange>
              </w:rPr>
              <w:pPrChange w:id="2187" w:author="阿毛" w:date="2021-06-08T16:30:00Z">
                <w:pPr>
                  <w:ind w:left="240" w:hangingChars="100" w:hanging="240"/>
                </w:pPr>
              </w:pPrChange>
            </w:pPr>
            <w:ins w:id="2188" w:author="阿毛" w:date="2021-06-08T17:03:00Z">
              <w:r>
                <w:rPr>
                  <w:rFonts w:ascii="標楷體" w:eastAsia="標楷體" w:hAnsi="標楷體" w:hint="eastAsia"/>
                </w:rPr>
                <w:t>2.</w:t>
              </w:r>
            </w:ins>
            <w:ins w:id="2189" w:author="阿毛" w:date="2021-06-08T17:05:00Z">
              <w:r>
                <w:rPr>
                  <w:rFonts w:ascii="標楷體" w:eastAsia="標楷體" w:hAnsi="標楷體" w:hint="eastAsia"/>
                </w:rPr>
                <w:t>搜尋</w:t>
              </w:r>
            </w:ins>
            <w:ins w:id="2190" w:author="阿毛" w:date="2021-06-08T17:04:00Z">
              <w:r>
                <w:rPr>
                  <w:rFonts w:ascii="標楷體" w:eastAsia="標楷體" w:hAnsi="標楷體" w:hint="eastAsia"/>
                </w:rPr>
                <w:t>資料庫資料發生錯誤時,</w:t>
              </w:r>
            </w:ins>
            <w:ins w:id="2191" w:author="阿毛" w:date="2021-06-08T17:05:00Z">
              <w:r>
                <w:rPr>
                  <w:rFonts w:ascii="標楷體" w:eastAsia="標楷體" w:hAnsi="標楷體" w:hint="eastAsia"/>
                </w:rPr>
                <w:t>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ins>
          </w:p>
          <w:p w14:paraId="7DAB832B" w14:textId="7C1ECA4A" w:rsidR="009747E2" w:rsidRDefault="009747E2" w:rsidP="009747E2">
            <w:pPr>
              <w:rPr>
                <w:ins w:id="2192" w:author="阿毛" w:date="2021-06-08T16:14:00Z"/>
                <w:rFonts w:ascii="標楷體" w:eastAsia="標楷體" w:hAnsi="標楷體"/>
                <w:shd w:val="pct15" w:color="auto" w:fill="FFFFFF"/>
                <w:lang w:eastAsia="zh-HK"/>
              </w:rPr>
            </w:pPr>
            <w:ins w:id="2193" w:author="阿毛" w:date="2021-06-08T16:10:00Z">
              <w:r w:rsidRPr="0076262E">
                <w:rPr>
                  <w:rFonts w:ascii="標楷體" w:eastAsia="標楷體" w:hAnsi="標楷體" w:hint="eastAsia"/>
                  <w:shd w:val="pct15" w:color="auto" w:fill="FFFFFF"/>
                  <w:lang w:eastAsia="zh-HK"/>
                </w:rPr>
                <w:t>&lt;&lt;成功處理說明&gt;&gt;</w:t>
              </w:r>
            </w:ins>
          </w:p>
          <w:p w14:paraId="41ED0160" w14:textId="712CC7A4" w:rsidR="003F5290" w:rsidRDefault="009747E2" w:rsidP="009747E2">
            <w:pPr>
              <w:rPr>
                <w:ins w:id="2194" w:author="阿毛" w:date="2021-06-08T17:27:00Z"/>
                <w:rFonts w:ascii="標楷體" w:eastAsia="標楷體" w:hAnsi="標楷體"/>
              </w:rPr>
            </w:pPr>
            <w:ins w:id="2195" w:author="阿毛" w:date="2021-06-08T16:14:00Z">
              <w:r w:rsidRPr="009747E2">
                <w:rPr>
                  <w:rFonts w:ascii="標楷體" w:eastAsia="標楷體" w:hAnsi="標楷體"/>
                  <w:rPrChange w:id="2196" w:author="阿毛" w:date="2021-06-08T16:14:00Z">
                    <w:rPr>
                      <w:rFonts w:ascii="標楷體" w:eastAsia="標楷體" w:hAnsi="標楷體"/>
                      <w:shd w:val="pct15" w:color="auto" w:fill="FFFFFF"/>
                    </w:rPr>
                  </w:rPrChange>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ins>
            <w:ins w:id="2197" w:author="阿毛" w:date="2021-06-08T16:15:00Z">
              <w:r w:rsidRPr="0037710C">
                <w:rPr>
                  <w:rFonts w:ascii="標楷體" w:eastAsia="標楷體" w:hAnsi="標楷體" w:hint="eastAsia"/>
                </w:rPr>
                <w:t>疑似洗錢</w:t>
              </w:r>
            </w:ins>
          </w:p>
          <w:p w14:paraId="444380E1" w14:textId="3FFD2D3E" w:rsidR="009747E2" w:rsidRPr="009747E2" w:rsidRDefault="003F5290" w:rsidP="009747E2">
            <w:pPr>
              <w:rPr>
                <w:ins w:id="2198" w:author="阿毛" w:date="2021-06-08T16:10:00Z"/>
                <w:rFonts w:ascii="標楷體" w:eastAsia="標楷體" w:hAnsi="標楷體"/>
                <w:lang w:eastAsia="zh-HK"/>
                <w:rPrChange w:id="2199" w:author="阿毛" w:date="2021-06-08T16:14:00Z">
                  <w:rPr>
                    <w:ins w:id="2200" w:author="阿毛" w:date="2021-06-08T16:10:00Z"/>
                    <w:rFonts w:ascii="標楷體" w:eastAsia="標楷體" w:hAnsi="標楷體"/>
                    <w:shd w:val="pct15" w:color="auto" w:fill="FFFFFF"/>
                    <w:lang w:eastAsia="zh-HK"/>
                  </w:rPr>
                </w:rPrChange>
              </w:rPr>
            </w:pPr>
            <w:ins w:id="2201" w:author="阿毛" w:date="2021-06-08T17:27:00Z">
              <w:r>
                <w:rPr>
                  <w:rFonts w:ascii="標楷體" w:eastAsia="標楷體" w:hAnsi="標楷體" w:hint="eastAsia"/>
                </w:rPr>
                <w:t xml:space="preserve">  </w:t>
              </w:r>
            </w:ins>
            <w:ins w:id="2202" w:author="阿毛" w:date="2021-06-08T16:15:00Z">
              <w:r w:rsidR="009747E2" w:rsidRPr="0037710C">
                <w:rPr>
                  <w:rFonts w:ascii="標楷體" w:eastAsia="標楷體" w:hAnsi="標楷體" w:hint="eastAsia"/>
                </w:rPr>
                <w:t>交易合理</w:t>
              </w:r>
              <w:proofErr w:type="gramStart"/>
              <w:r w:rsidR="009747E2" w:rsidRPr="0037710C">
                <w:rPr>
                  <w:rFonts w:ascii="標楷體" w:eastAsia="標楷體" w:hAnsi="標楷體" w:hint="eastAsia"/>
                </w:rPr>
                <w:t>性明細檔</w:t>
              </w:r>
            </w:ins>
            <w:proofErr w:type="gramEnd"/>
            <w:ins w:id="2203" w:author="阿毛" w:date="2021-06-08T16:14:00Z">
              <w:r w:rsidR="009747E2">
                <w:rPr>
                  <w:rFonts w:ascii="標楷體" w:eastAsia="標楷體" w:hAnsi="標楷體" w:hint="eastAsia"/>
                </w:rPr>
                <w:t>(</w:t>
              </w:r>
              <w:proofErr w:type="spellStart"/>
              <w:r w:rsidR="009747E2" w:rsidRPr="0037710C">
                <w:rPr>
                  <w:rFonts w:ascii="標楷體" w:eastAsia="標楷體" w:hAnsi="標楷體" w:hint="eastAsia"/>
                </w:rPr>
                <w:t>MlaundryDetail</w:t>
              </w:r>
              <w:proofErr w:type="spellEnd"/>
              <w:r w:rsidR="009747E2">
                <w:rPr>
                  <w:rFonts w:ascii="標楷體" w:eastAsia="標楷體" w:hAnsi="標楷體" w:hint="eastAsia"/>
                </w:rPr>
                <w:t>)]</w:t>
              </w:r>
            </w:ins>
          </w:p>
          <w:p w14:paraId="7C57ACC8" w14:textId="5A834F45" w:rsidR="009747E2" w:rsidRDefault="009747E2">
            <w:pPr>
              <w:rPr>
                <w:ins w:id="2204" w:author="阿毛" w:date="2021-06-08T16:12:00Z"/>
                <w:rFonts w:ascii="標楷體" w:eastAsia="標楷體" w:hAnsi="標楷體"/>
                <w:lang w:eastAsia="zh-HK"/>
              </w:rPr>
            </w:pPr>
            <w:ins w:id="2205" w:author="阿毛" w:date="2021-06-08T16:14:00Z">
              <w:r>
                <w:rPr>
                  <w:rFonts w:ascii="標楷體" w:eastAsia="標楷體" w:hAnsi="標楷體" w:hint="eastAsia"/>
                </w:rPr>
                <w:t>2</w:t>
              </w:r>
            </w:ins>
            <w:ins w:id="2206" w:author="阿毛" w:date="2021-06-08T16:11:00Z">
              <w:r>
                <w:rPr>
                  <w:rFonts w:ascii="標楷體" w:eastAsia="標楷體" w:hAnsi="標楷體" w:hint="eastAsia"/>
                </w:rPr>
                <w:t>.</w:t>
              </w:r>
              <w:r>
                <w:rPr>
                  <w:rFonts w:ascii="標楷體" w:eastAsia="標楷體" w:hAnsi="標楷體" w:hint="eastAsia"/>
                  <w:lang w:eastAsia="zh-HK"/>
                </w:rPr>
                <w:t>若無</w:t>
              </w:r>
            </w:ins>
            <w:ins w:id="2207" w:author="阿毛" w:date="2021-06-09T15:12:00Z">
              <w:r w:rsidR="00B21501">
                <w:rPr>
                  <w:rFonts w:ascii="標楷體" w:eastAsia="標楷體" w:hAnsi="標楷體" w:hint="eastAsia"/>
                  <w:lang w:eastAsia="zh-HK"/>
                </w:rPr>
                <w:t>符合</w:t>
              </w:r>
            </w:ins>
            <w:ins w:id="2208" w:author="阿毛" w:date="2021-06-08T16:11:00Z">
              <w:r>
                <w:rPr>
                  <w:rFonts w:ascii="標楷體" w:eastAsia="標楷體" w:hAnsi="標楷體" w:hint="eastAsia"/>
                  <w:lang w:eastAsia="zh-HK"/>
                </w:rPr>
                <w:t>資料</w:t>
              </w:r>
            </w:ins>
            <w:ins w:id="2209" w:author="阿毛" w:date="2021-06-09T15:12:00Z">
              <w:r w:rsidR="00B21501">
                <w:rPr>
                  <w:rFonts w:ascii="標楷體" w:eastAsia="標楷體" w:hAnsi="標楷體" w:hint="eastAsia"/>
                  <w:lang w:eastAsia="zh-HK"/>
                </w:rPr>
                <w:t>產生</w:t>
              </w:r>
            </w:ins>
            <w:ins w:id="2210" w:author="阿毛" w:date="2021-06-08T16:12:00Z">
              <w:r>
                <w:rPr>
                  <w:rFonts w:ascii="標楷體" w:eastAsia="標楷體" w:hAnsi="標楷體" w:hint="eastAsia"/>
                  <w:lang w:eastAsia="zh-HK"/>
                </w:rPr>
                <w:t>,</w:t>
              </w:r>
            </w:ins>
            <w:ins w:id="2211" w:author="阿毛" w:date="2021-06-08T16:11:00Z">
              <w:r>
                <w:rPr>
                  <w:rFonts w:ascii="標楷體" w:eastAsia="標楷體" w:hAnsi="標楷體" w:hint="eastAsia"/>
                  <w:lang w:eastAsia="zh-HK"/>
                </w:rPr>
                <w:t>則顯示</w:t>
              </w:r>
            </w:ins>
            <w:ins w:id="2212" w:author="阿毛" w:date="2021-06-08T16:20:00Z">
              <w:r w:rsidR="00E543D6">
                <w:rPr>
                  <w:rFonts w:ascii="標楷體" w:eastAsia="標楷體" w:hAnsi="標楷體" w:hint="eastAsia"/>
                  <w:lang w:eastAsia="zh-HK"/>
                </w:rPr>
                <w:t>提示</w:t>
              </w:r>
            </w:ins>
            <w:ins w:id="2213" w:author="阿毛" w:date="2021-06-08T16:11:00Z">
              <w:r>
                <w:rPr>
                  <w:rFonts w:ascii="標楷體" w:eastAsia="標楷體" w:hAnsi="標楷體" w:hint="eastAsia"/>
                  <w:lang w:eastAsia="zh-HK"/>
                </w:rPr>
                <w:t>訊息</w:t>
              </w:r>
              <w:r>
                <w:rPr>
                  <w:rFonts w:ascii="標楷體" w:eastAsia="標楷體" w:hAnsi="標楷體" w:hint="eastAsia"/>
                </w:rPr>
                <w:t>:</w:t>
              </w:r>
            </w:ins>
            <w:ins w:id="2214" w:author="阿毛" w:date="2021-06-08T16:13:00Z">
              <w:r w:rsidRPr="00DD5B70">
                <w:rPr>
                  <w:rFonts w:ascii="標楷體" w:eastAsia="標楷體" w:hAnsi="標楷體"/>
                </w:rPr>
                <w:t xml:space="preserve"> "</w:t>
              </w:r>
            </w:ins>
            <w:ins w:id="2215" w:author="阿毛" w:date="2021-06-08T16:12:00Z">
              <w:r>
                <w:rPr>
                  <w:rFonts w:ascii="標楷體" w:eastAsia="標楷體" w:hAnsi="標楷體" w:hint="eastAsia"/>
                  <w:lang w:eastAsia="zh-HK"/>
                </w:rPr>
                <w:t>無疑似洗錢樣態資料</w:t>
              </w:r>
            </w:ins>
            <w:ins w:id="2216" w:author="阿毛" w:date="2021-06-08T16:13:00Z">
              <w:r w:rsidRPr="00DD5B70">
                <w:rPr>
                  <w:rFonts w:ascii="標楷體" w:eastAsia="標楷體" w:hAnsi="標楷體"/>
                </w:rPr>
                <w:t>"</w:t>
              </w:r>
            </w:ins>
          </w:p>
          <w:p w14:paraId="111D3666" w14:textId="77777777" w:rsidR="00B21501" w:rsidRDefault="009747E2">
            <w:pPr>
              <w:rPr>
                <w:ins w:id="2217" w:author="阿毛" w:date="2021-06-09T15:12:00Z"/>
                <w:rFonts w:ascii="標楷體" w:eastAsia="標楷體" w:hAnsi="標楷體"/>
                <w:lang w:eastAsia="zh-HK"/>
              </w:rPr>
            </w:pPr>
            <w:ins w:id="2218" w:author="阿毛" w:date="2021-06-08T16:14:00Z">
              <w:r>
                <w:rPr>
                  <w:rFonts w:ascii="標楷體" w:eastAsia="標楷體" w:hAnsi="標楷體" w:hint="eastAsia"/>
                </w:rPr>
                <w:t>3</w:t>
              </w:r>
            </w:ins>
            <w:ins w:id="2219" w:author="阿毛" w:date="2021-06-08T16:12:00Z">
              <w:r>
                <w:rPr>
                  <w:rFonts w:ascii="標楷體" w:eastAsia="標楷體" w:hAnsi="標楷體" w:hint="eastAsia"/>
                </w:rPr>
                <w:t>.</w:t>
              </w:r>
              <w:r>
                <w:rPr>
                  <w:rFonts w:ascii="標楷體" w:eastAsia="標楷體" w:hAnsi="標楷體" w:hint="eastAsia"/>
                  <w:lang w:eastAsia="zh-HK"/>
                </w:rPr>
                <w:t>若有</w:t>
              </w:r>
            </w:ins>
            <w:ins w:id="2220" w:author="阿毛" w:date="2021-06-09T15:12:00Z">
              <w:r w:rsidR="00B21501">
                <w:rPr>
                  <w:rFonts w:ascii="標楷體" w:eastAsia="標楷體" w:hAnsi="標楷體" w:hint="eastAsia"/>
                  <w:lang w:eastAsia="zh-HK"/>
                </w:rPr>
                <w:t>符合</w:t>
              </w:r>
            </w:ins>
            <w:ins w:id="2221" w:author="阿毛" w:date="2021-06-08T16:12:00Z">
              <w:r>
                <w:rPr>
                  <w:rFonts w:ascii="標楷體" w:eastAsia="標楷體" w:hAnsi="標楷體" w:hint="eastAsia"/>
                  <w:lang w:eastAsia="zh-HK"/>
                </w:rPr>
                <w:t>資料</w:t>
              </w:r>
            </w:ins>
            <w:ins w:id="2222" w:author="阿毛" w:date="2021-06-09T15:12:00Z">
              <w:r w:rsidR="00B21501">
                <w:rPr>
                  <w:rFonts w:ascii="標楷體" w:eastAsia="標楷體" w:hAnsi="標楷體" w:hint="eastAsia"/>
                  <w:lang w:eastAsia="zh-HK"/>
                </w:rPr>
                <w:t>產生</w:t>
              </w:r>
            </w:ins>
            <w:ins w:id="2223" w:author="阿毛" w:date="2021-06-08T16:12:00Z">
              <w:r>
                <w:rPr>
                  <w:rFonts w:ascii="標楷體" w:eastAsia="標楷體" w:hAnsi="標楷體" w:hint="eastAsia"/>
                  <w:lang w:eastAsia="zh-HK"/>
                </w:rPr>
                <w:t>,則顯示</w:t>
              </w:r>
            </w:ins>
            <w:ins w:id="2224" w:author="阿毛" w:date="2021-06-08T16:20:00Z">
              <w:r w:rsidR="00E543D6">
                <w:rPr>
                  <w:rFonts w:ascii="標楷體" w:eastAsia="標楷體" w:hAnsi="標楷體" w:hint="eastAsia"/>
                  <w:lang w:eastAsia="zh-HK"/>
                </w:rPr>
                <w:t>提示</w:t>
              </w:r>
            </w:ins>
            <w:ins w:id="2225" w:author="阿毛" w:date="2021-06-08T16:12:00Z">
              <w:r>
                <w:rPr>
                  <w:rFonts w:ascii="標楷體" w:eastAsia="標楷體" w:hAnsi="標楷體" w:hint="eastAsia"/>
                  <w:lang w:eastAsia="zh-HK"/>
                </w:rPr>
                <w:t>訊息</w:t>
              </w:r>
              <w:r>
                <w:rPr>
                  <w:rFonts w:ascii="標楷體" w:eastAsia="標楷體" w:hAnsi="標楷體" w:hint="eastAsia"/>
                </w:rPr>
                <w:t>:</w:t>
              </w:r>
            </w:ins>
            <w:ins w:id="2226" w:author="阿毛" w:date="2021-06-08T16:13:00Z">
              <w:r w:rsidRPr="00DD5B70">
                <w:rPr>
                  <w:rFonts w:ascii="標楷體" w:eastAsia="標楷體" w:hAnsi="標楷體"/>
                </w:rPr>
                <w:t xml:space="preserve"> "</w:t>
              </w:r>
            </w:ins>
            <w:ins w:id="2227" w:author="阿毛" w:date="2021-06-08T16:12:00Z">
              <w:r>
                <w:rPr>
                  <w:rFonts w:ascii="標楷體" w:eastAsia="標楷體" w:hAnsi="標楷體" w:hint="eastAsia"/>
                  <w:lang w:eastAsia="zh-HK"/>
                </w:rPr>
                <w:t>疑似洗錢樣態資料已產</w:t>
              </w:r>
            </w:ins>
            <w:ins w:id="2228" w:author="阿毛" w:date="2021-06-09T15:12:00Z">
              <w:r w:rsidR="00B21501">
                <w:rPr>
                  <w:rFonts w:ascii="標楷體" w:eastAsia="標楷體" w:hAnsi="標楷體" w:hint="eastAsia"/>
                </w:rPr>
                <w:t xml:space="preserve"> </w:t>
              </w:r>
            </w:ins>
          </w:p>
          <w:p w14:paraId="16A5D2C8" w14:textId="3FAB555E" w:rsidR="009747E2" w:rsidRDefault="00B21501">
            <w:pPr>
              <w:rPr>
                <w:ins w:id="2229" w:author="阿毛" w:date="2021-06-09T15:10:00Z"/>
                <w:rFonts w:ascii="標楷體" w:eastAsia="標楷體" w:hAnsi="標楷體"/>
                <w:lang w:eastAsia="zh-HK"/>
              </w:rPr>
            </w:pPr>
            <w:ins w:id="2230" w:author="阿毛" w:date="2021-06-09T15:12:00Z">
              <w:r>
                <w:rPr>
                  <w:rFonts w:ascii="標楷體" w:eastAsia="標楷體" w:hAnsi="標楷體" w:hint="eastAsia"/>
                </w:rPr>
                <w:t xml:space="preserve">  </w:t>
              </w:r>
            </w:ins>
            <w:ins w:id="2231" w:author="阿毛" w:date="2021-06-08T16:12:00Z">
              <w:r w:rsidR="009747E2">
                <w:rPr>
                  <w:rFonts w:ascii="標楷體" w:eastAsia="標楷體" w:hAnsi="標楷體" w:hint="eastAsia"/>
                  <w:lang w:eastAsia="zh-HK"/>
                </w:rPr>
                <w:t>生,</w:t>
              </w:r>
            </w:ins>
            <w:ins w:id="2232" w:author="阿毛" w:date="2021-06-08T16:13:00Z">
              <w:r w:rsidR="009747E2">
                <w:rPr>
                  <w:rFonts w:ascii="標楷體" w:eastAsia="標楷體" w:hAnsi="標楷體" w:hint="eastAsia"/>
                  <w:lang w:eastAsia="zh-HK"/>
                </w:rPr>
                <w:t>筆</w:t>
              </w:r>
            </w:ins>
            <w:ins w:id="2233" w:author="阿毛" w:date="2021-06-08T16:12:00Z">
              <w:r w:rsidR="009747E2">
                <w:rPr>
                  <w:rFonts w:ascii="標楷體" w:eastAsia="標楷體" w:hAnsi="標楷體" w:hint="eastAsia"/>
                  <w:lang w:eastAsia="zh-HK"/>
                </w:rPr>
                <w:t>數</w:t>
              </w:r>
            </w:ins>
            <w:ins w:id="2234" w:author="阿毛" w:date="2021-06-08T16:13:00Z">
              <w:r w:rsidR="009747E2">
                <w:rPr>
                  <w:rFonts w:ascii="標楷體" w:eastAsia="標楷體" w:hAnsi="標楷體" w:hint="eastAsia"/>
                </w:rPr>
                <w:t>XX</w:t>
              </w:r>
              <w:r w:rsidR="009747E2" w:rsidRPr="00DD5B70">
                <w:rPr>
                  <w:rFonts w:ascii="標楷體" w:eastAsia="標楷體" w:hAnsi="標楷體"/>
                </w:rPr>
                <w:t>"</w:t>
              </w:r>
            </w:ins>
          </w:p>
          <w:p w14:paraId="162BE190" w14:textId="068E330A" w:rsidR="00B21501" w:rsidRPr="00B21501" w:rsidRDefault="00B21501">
            <w:pPr>
              <w:rPr>
                <w:ins w:id="2235" w:author="智誠 楊" w:date="2021-05-08T16:59:00Z"/>
                <w:rFonts w:ascii="標楷體" w:eastAsia="標楷體" w:hAnsi="標楷體"/>
                <w:rPrChange w:id="2236" w:author="阿毛" w:date="2021-06-09T15:10:00Z">
                  <w:rPr>
                    <w:ins w:id="2237" w:author="智誠 楊" w:date="2021-05-08T16:59:00Z"/>
                    <w:rFonts w:ascii="標楷體" w:eastAsia="標楷體" w:hAnsi="標楷體"/>
                    <w:lang w:eastAsia="zh-HK"/>
                  </w:rPr>
                </w:rPrChange>
              </w:rPr>
            </w:pPr>
            <w:ins w:id="2238" w:author="阿毛" w:date="2021-06-09T15:10:00Z">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ins>
          </w:p>
        </w:tc>
      </w:tr>
      <w:tr w:rsidR="000E057B" w:rsidRPr="00A97C81" w14:paraId="53D517AA" w14:textId="77777777" w:rsidTr="00B6788F">
        <w:trPr>
          <w:ins w:id="2239" w:author="智誠 楊" w:date="2021-05-08T16:59:00Z"/>
        </w:trPr>
        <w:tc>
          <w:tcPr>
            <w:tcW w:w="851" w:type="dxa"/>
          </w:tcPr>
          <w:p w14:paraId="0FFE4DDC" w14:textId="5ECF7149" w:rsidR="000E057B" w:rsidRPr="00A97C81" w:rsidRDefault="00B81ECB" w:rsidP="00B6788F">
            <w:pPr>
              <w:jc w:val="center"/>
              <w:rPr>
                <w:ins w:id="2240" w:author="智誠 楊" w:date="2021-05-08T16:59:00Z"/>
                <w:rFonts w:ascii="標楷體" w:eastAsia="標楷體" w:hAnsi="標楷體"/>
              </w:rPr>
            </w:pPr>
            <w:ins w:id="2241" w:author="智誠 楊" w:date="2021-05-08T17:05:00Z">
              <w:r>
                <w:rPr>
                  <w:rFonts w:ascii="標楷體" w:eastAsia="標楷體" w:hAnsi="標楷體" w:hint="eastAsia"/>
                </w:rPr>
                <w:t>2</w:t>
              </w:r>
            </w:ins>
          </w:p>
        </w:tc>
        <w:tc>
          <w:tcPr>
            <w:tcW w:w="2126" w:type="dxa"/>
          </w:tcPr>
          <w:p w14:paraId="29FDAAC5" w14:textId="77777777" w:rsidR="000E057B" w:rsidRPr="00A97C81" w:rsidRDefault="000E057B" w:rsidP="00B6788F">
            <w:pPr>
              <w:rPr>
                <w:ins w:id="2242" w:author="智誠 楊" w:date="2021-05-08T16:59:00Z"/>
                <w:rFonts w:ascii="標楷體" w:eastAsia="標楷體" w:hAnsi="標楷體"/>
                <w:lang w:eastAsia="zh-HK"/>
              </w:rPr>
            </w:pPr>
            <w:ins w:id="2243" w:author="智誠 楊" w:date="2021-05-08T16:59:00Z">
              <w:r w:rsidRPr="00A97C81">
                <w:rPr>
                  <w:rFonts w:ascii="標楷體" w:eastAsia="標楷體" w:hAnsi="標楷體" w:hint="eastAsia"/>
                  <w:lang w:eastAsia="zh-HK"/>
                </w:rPr>
                <w:t>離開</w:t>
              </w:r>
            </w:ins>
          </w:p>
        </w:tc>
        <w:tc>
          <w:tcPr>
            <w:tcW w:w="7033" w:type="dxa"/>
          </w:tcPr>
          <w:p w14:paraId="038D03BD" w14:textId="77777777" w:rsidR="000E057B" w:rsidRPr="00A97C81" w:rsidRDefault="000E057B" w:rsidP="00B6788F">
            <w:pPr>
              <w:rPr>
                <w:ins w:id="2244" w:author="智誠 楊" w:date="2021-05-08T16:59:00Z"/>
                <w:rFonts w:ascii="標楷體" w:eastAsia="標楷體" w:hAnsi="標楷體"/>
                <w:lang w:eastAsia="zh-HK"/>
              </w:rPr>
            </w:pPr>
            <w:ins w:id="2245" w:author="智誠 楊" w:date="2021-05-08T16:59:00Z">
              <w:r w:rsidRPr="00A97C81">
                <w:rPr>
                  <w:rFonts w:ascii="標楷體" w:eastAsia="標楷體" w:hAnsi="標楷體" w:hint="eastAsia"/>
                  <w:lang w:eastAsia="zh-HK"/>
                </w:rPr>
                <w:t>關閉此畫面</w:t>
              </w:r>
            </w:ins>
          </w:p>
        </w:tc>
      </w:tr>
      <w:tr w:rsidR="000E057B" w:rsidRPr="00A97C81" w14:paraId="6A0CC368" w14:textId="77777777" w:rsidTr="00B6788F">
        <w:trPr>
          <w:ins w:id="2246" w:author="智誠 楊" w:date="2021-05-08T16:59:00Z"/>
        </w:trPr>
        <w:tc>
          <w:tcPr>
            <w:tcW w:w="851" w:type="dxa"/>
          </w:tcPr>
          <w:p w14:paraId="30F9C2D4" w14:textId="5ED4156E" w:rsidR="000E057B" w:rsidRPr="00A97C81" w:rsidRDefault="00B81ECB" w:rsidP="00B6788F">
            <w:pPr>
              <w:jc w:val="center"/>
              <w:rPr>
                <w:ins w:id="2247" w:author="智誠 楊" w:date="2021-05-08T16:59:00Z"/>
                <w:rFonts w:ascii="標楷體" w:eastAsia="標楷體" w:hAnsi="標楷體"/>
              </w:rPr>
            </w:pPr>
            <w:ins w:id="2248" w:author="智誠 楊" w:date="2021-05-08T17:05:00Z">
              <w:r>
                <w:rPr>
                  <w:rFonts w:ascii="標楷體" w:eastAsia="標楷體" w:hAnsi="標楷體" w:hint="eastAsia"/>
                </w:rPr>
                <w:t>3</w:t>
              </w:r>
            </w:ins>
          </w:p>
        </w:tc>
        <w:tc>
          <w:tcPr>
            <w:tcW w:w="2126" w:type="dxa"/>
          </w:tcPr>
          <w:p w14:paraId="78B41255" w14:textId="77777777" w:rsidR="000E057B" w:rsidRPr="00A97C81" w:rsidRDefault="000E057B" w:rsidP="00B6788F">
            <w:pPr>
              <w:rPr>
                <w:ins w:id="2249" w:author="智誠 楊" w:date="2021-05-08T16:59:00Z"/>
                <w:rFonts w:ascii="標楷體" w:eastAsia="標楷體" w:hAnsi="標楷體"/>
                <w:lang w:eastAsia="zh-HK"/>
              </w:rPr>
            </w:pPr>
            <w:ins w:id="2250" w:author="智誠 楊" w:date="2021-05-08T16:59:00Z">
              <w:r w:rsidRPr="00A97C81">
                <w:rPr>
                  <w:rFonts w:ascii="標楷體" w:eastAsia="標楷體" w:hAnsi="標楷體" w:hint="eastAsia"/>
                  <w:lang w:eastAsia="zh-HK"/>
                </w:rPr>
                <w:t>重新交易</w:t>
              </w:r>
            </w:ins>
          </w:p>
        </w:tc>
        <w:tc>
          <w:tcPr>
            <w:tcW w:w="7033" w:type="dxa"/>
          </w:tcPr>
          <w:p w14:paraId="2F30467C" w14:textId="75C068FE" w:rsidR="000E057B" w:rsidRPr="00A97C81" w:rsidRDefault="000E057B" w:rsidP="00B6788F">
            <w:pPr>
              <w:rPr>
                <w:ins w:id="2251" w:author="智誠 楊" w:date="2021-05-08T16:59:00Z"/>
                <w:rFonts w:ascii="標楷體" w:eastAsia="標楷體" w:hAnsi="標楷體"/>
                <w:lang w:eastAsia="zh-HK"/>
              </w:rPr>
            </w:pPr>
            <w:ins w:id="2252" w:author="智誠 楊" w:date="2021-05-08T16:59:00Z">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ins>
            <w:ins w:id="2253" w:author="智誠 楊" w:date="2021-05-08T17:05:00Z">
              <w:r w:rsidR="00B81ECB">
                <w:rPr>
                  <w:rFonts w:ascii="標楷體" w:eastAsia="標楷體" w:hAnsi="標楷體" w:hint="eastAsia"/>
                </w:rPr>
                <w:t>洗錢樣態資料</w:t>
              </w:r>
            </w:ins>
          </w:p>
        </w:tc>
      </w:tr>
    </w:tbl>
    <w:p w14:paraId="0EE761FD" w14:textId="77777777" w:rsidR="004C64FF" w:rsidRDefault="004C64FF">
      <w:pPr>
        <w:pStyle w:val="a"/>
        <w:numPr>
          <w:ilvl w:val="0"/>
          <w:numId w:val="0"/>
        </w:numPr>
        <w:ind w:left="1440"/>
        <w:rPr>
          <w:ins w:id="2254" w:author="阿毛" w:date="2021-06-08T17:12:00Z"/>
        </w:rPr>
        <w:pPrChange w:id="2255" w:author="阿毛" w:date="2021-06-08T17:12:00Z">
          <w:pPr>
            <w:pStyle w:val="a"/>
            <w:tabs>
              <w:tab w:val="clear" w:pos="1134"/>
            </w:tabs>
            <w:ind w:left="1440" w:hanging="480"/>
          </w:pPr>
        </w:pPrChange>
      </w:pPr>
    </w:p>
    <w:p w14:paraId="64C17D63" w14:textId="77777777" w:rsidR="004C64FF" w:rsidRDefault="004C64FF">
      <w:pPr>
        <w:widowControl/>
        <w:rPr>
          <w:ins w:id="2256" w:author="阿毛" w:date="2021-06-08T17:12:00Z"/>
          <w:rFonts w:eastAsia="標楷體"/>
          <w:sz w:val="26"/>
        </w:rPr>
      </w:pPr>
      <w:ins w:id="2257" w:author="阿毛" w:date="2021-06-08T17:12:00Z">
        <w:r>
          <w:br w:type="page"/>
        </w:r>
      </w:ins>
    </w:p>
    <w:p w14:paraId="5FD9EF47" w14:textId="5DA6D836" w:rsidR="000E057B" w:rsidRPr="00362205" w:rsidRDefault="000E057B" w:rsidP="000E057B">
      <w:pPr>
        <w:pStyle w:val="a"/>
        <w:tabs>
          <w:tab w:val="clear" w:pos="1134"/>
        </w:tabs>
        <w:ind w:left="1440" w:hanging="480"/>
        <w:rPr>
          <w:ins w:id="2258" w:author="智誠 楊" w:date="2021-05-08T16:59:00Z"/>
        </w:rPr>
      </w:pPr>
      <w:ins w:id="2259" w:author="智誠 楊" w:date="2021-05-08T16:59:00Z">
        <w:r>
          <w:lastRenderedPageBreak/>
          <w:t>輸入畫面資料說明</w:t>
        </w:r>
      </w:ins>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260" w:author="阿毛" w:date="2021-06-08T17:29:00Z">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751"/>
        <w:gridCol w:w="1649"/>
        <w:gridCol w:w="1417"/>
        <w:gridCol w:w="567"/>
        <w:gridCol w:w="567"/>
        <w:gridCol w:w="3544"/>
        <w:tblGridChange w:id="2261">
          <w:tblGrid>
            <w:gridCol w:w="456"/>
            <w:gridCol w:w="1736"/>
            <w:gridCol w:w="751"/>
            <w:gridCol w:w="851"/>
            <w:gridCol w:w="798"/>
            <w:gridCol w:w="194"/>
            <w:gridCol w:w="284"/>
            <w:gridCol w:w="939"/>
            <w:gridCol w:w="266"/>
            <w:gridCol w:w="301"/>
            <w:gridCol w:w="322"/>
            <w:gridCol w:w="245"/>
            <w:gridCol w:w="421"/>
            <w:gridCol w:w="2856"/>
            <w:gridCol w:w="178"/>
          </w:tblGrid>
        </w:tblGridChange>
      </w:tblGrid>
      <w:tr w:rsidR="000E057B" w:rsidRPr="00847BB7" w14:paraId="20D6AF2D" w14:textId="77777777" w:rsidTr="000A38D9">
        <w:trPr>
          <w:trHeight w:val="388"/>
          <w:tblHeader/>
          <w:jc w:val="center"/>
          <w:ins w:id="2262" w:author="智誠 楊" w:date="2021-05-08T16:59:00Z"/>
          <w:trPrChange w:id="2263" w:author="阿毛" w:date="2021-06-08T17:29:00Z">
            <w:trPr>
              <w:gridAfter w:val="0"/>
              <w:wAfter w:w="320" w:type="dxa"/>
              <w:trHeight w:val="388"/>
              <w:tblHeader/>
              <w:jc w:val="center"/>
            </w:trPr>
          </w:trPrChange>
        </w:trPr>
        <w:tc>
          <w:tcPr>
            <w:tcW w:w="456" w:type="dxa"/>
            <w:vMerge w:val="restart"/>
            <w:shd w:val="clear" w:color="auto" w:fill="D9D9D9" w:themeFill="background1" w:themeFillShade="D9"/>
            <w:tcPrChange w:id="2264" w:author="阿毛" w:date="2021-06-08T17:29:00Z">
              <w:tcPr>
                <w:tcW w:w="456" w:type="dxa"/>
                <w:vMerge w:val="restart"/>
                <w:shd w:val="clear" w:color="auto" w:fill="D9D9D9" w:themeFill="background1" w:themeFillShade="D9"/>
              </w:tcPr>
            </w:tcPrChange>
          </w:tcPr>
          <w:p w14:paraId="46BD5F18" w14:textId="77777777" w:rsidR="000E057B" w:rsidRPr="00847BB7" w:rsidRDefault="000E057B" w:rsidP="00B6788F">
            <w:pPr>
              <w:rPr>
                <w:ins w:id="2265" w:author="智誠 楊" w:date="2021-05-08T16:59:00Z"/>
                <w:rFonts w:ascii="標楷體" w:eastAsia="標楷體" w:hAnsi="標楷體"/>
              </w:rPr>
            </w:pPr>
            <w:ins w:id="2266" w:author="智誠 楊" w:date="2021-05-08T16:59:00Z">
              <w:r w:rsidRPr="00847BB7">
                <w:rPr>
                  <w:rFonts w:ascii="標楷體" w:eastAsia="標楷體" w:hAnsi="標楷體"/>
                </w:rPr>
                <w:t>序號</w:t>
              </w:r>
            </w:ins>
          </w:p>
        </w:tc>
        <w:tc>
          <w:tcPr>
            <w:tcW w:w="1736" w:type="dxa"/>
            <w:vMerge w:val="restart"/>
            <w:shd w:val="clear" w:color="auto" w:fill="D9D9D9" w:themeFill="background1" w:themeFillShade="D9"/>
            <w:tcPrChange w:id="2267" w:author="阿毛" w:date="2021-06-08T17:29:00Z">
              <w:tcPr>
                <w:tcW w:w="1736" w:type="dxa"/>
                <w:vMerge w:val="restart"/>
                <w:shd w:val="clear" w:color="auto" w:fill="D9D9D9" w:themeFill="background1" w:themeFillShade="D9"/>
              </w:tcPr>
            </w:tcPrChange>
          </w:tcPr>
          <w:p w14:paraId="69F5EF90" w14:textId="77777777" w:rsidR="000E057B" w:rsidRPr="00847BB7" w:rsidRDefault="000E057B" w:rsidP="00B6788F">
            <w:pPr>
              <w:rPr>
                <w:ins w:id="2268" w:author="智誠 楊" w:date="2021-05-08T16:59:00Z"/>
                <w:rFonts w:ascii="標楷體" w:eastAsia="標楷體" w:hAnsi="標楷體"/>
              </w:rPr>
            </w:pPr>
            <w:ins w:id="2269" w:author="智誠 楊" w:date="2021-05-08T16:59:00Z">
              <w:r w:rsidRPr="00847BB7">
                <w:rPr>
                  <w:rFonts w:ascii="標楷體" w:eastAsia="標楷體" w:hAnsi="標楷體"/>
                </w:rPr>
                <w:t>欄位</w:t>
              </w:r>
            </w:ins>
          </w:p>
        </w:tc>
        <w:tc>
          <w:tcPr>
            <w:tcW w:w="4951" w:type="dxa"/>
            <w:gridSpan w:val="5"/>
            <w:shd w:val="clear" w:color="auto" w:fill="D9D9D9" w:themeFill="background1" w:themeFillShade="D9"/>
            <w:tcPrChange w:id="2270" w:author="阿毛" w:date="2021-06-08T17:29:00Z">
              <w:tcPr>
                <w:tcW w:w="5372" w:type="dxa"/>
                <w:gridSpan w:val="11"/>
                <w:shd w:val="clear" w:color="auto" w:fill="D9D9D9" w:themeFill="background1" w:themeFillShade="D9"/>
              </w:tcPr>
            </w:tcPrChange>
          </w:tcPr>
          <w:p w14:paraId="1AF44AF8" w14:textId="77777777" w:rsidR="000E057B" w:rsidRPr="00847BB7" w:rsidRDefault="000E057B" w:rsidP="00B6788F">
            <w:pPr>
              <w:jc w:val="center"/>
              <w:rPr>
                <w:ins w:id="2271" w:author="智誠 楊" w:date="2021-05-08T16:59:00Z"/>
                <w:rFonts w:ascii="標楷體" w:eastAsia="標楷體" w:hAnsi="標楷體"/>
              </w:rPr>
            </w:pPr>
            <w:ins w:id="2272" w:author="智誠 楊" w:date="2021-05-08T16:59:00Z">
              <w:r w:rsidRPr="00847BB7">
                <w:rPr>
                  <w:rFonts w:ascii="標楷體" w:eastAsia="標楷體" w:hAnsi="標楷體"/>
                </w:rPr>
                <w:t>說明</w:t>
              </w:r>
            </w:ins>
          </w:p>
        </w:tc>
        <w:tc>
          <w:tcPr>
            <w:tcW w:w="3544" w:type="dxa"/>
            <w:vMerge w:val="restart"/>
            <w:shd w:val="clear" w:color="auto" w:fill="D9D9D9" w:themeFill="background1" w:themeFillShade="D9"/>
            <w:tcPrChange w:id="2273" w:author="阿毛" w:date="2021-06-08T17:29:00Z">
              <w:tcPr>
                <w:tcW w:w="2856" w:type="dxa"/>
                <w:vMerge w:val="restart"/>
                <w:shd w:val="clear" w:color="auto" w:fill="D9D9D9" w:themeFill="background1" w:themeFillShade="D9"/>
              </w:tcPr>
            </w:tcPrChange>
          </w:tcPr>
          <w:p w14:paraId="28ECD5E6" w14:textId="77777777" w:rsidR="000E057B" w:rsidRPr="00847BB7" w:rsidRDefault="000E057B" w:rsidP="00B6788F">
            <w:pPr>
              <w:rPr>
                <w:ins w:id="2274" w:author="智誠 楊" w:date="2021-05-08T16:59:00Z"/>
                <w:rFonts w:ascii="標楷體" w:eastAsia="標楷體" w:hAnsi="標楷體"/>
              </w:rPr>
            </w:pPr>
            <w:ins w:id="2275" w:author="智誠 楊" w:date="2021-05-08T16:59:00Z">
              <w:r w:rsidRPr="00847BB7">
                <w:rPr>
                  <w:rFonts w:ascii="標楷體" w:eastAsia="標楷體" w:hAnsi="標楷體"/>
                </w:rPr>
                <w:t>處理邏輯及注意事項</w:t>
              </w:r>
            </w:ins>
          </w:p>
        </w:tc>
      </w:tr>
      <w:tr w:rsidR="004C64FF" w:rsidRPr="00847BB7" w14:paraId="1E0B0F8D" w14:textId="77777777" w:rsidTr="000A38D9">
        <w:tblPrEx>
          <w:tblPrExChange w:id="2276" w:author="阿毛" w:date="2021-06-08T17:29:00Z">
            <w:tblPrEx>
              <w:tblW w:w="10598" w:type="dxa"/>
            </w:tblPrEx>
          </w:tblPrExChange>
        </w:tblPrEx>
        <w:trPr>
          <w:trHeight w:val="244"/>
          <w:tblHeader/>
          <w:jc w:val="center"/>
          <w:ins w:id="2277" w:author="智誠 楊" w:date="2021-05-08T16:59:00Z"/>
          <w:trPrChange w:id="2278" w:author="阿毛" w:date="2021-06-08T17:29:00Z">
            <w:trPr>
              <w:trHeight w:val="244"/>
              <w:tblHeader/>
              <w:jc w:val="center"/>
            </w:trPr>
          </w:trPrChange>
        </w:trPr>
        <w:tc>
          <w:tcPr>
            <w:tcW w:w="456" w:type="dxa"/>
            <w:vMerge/>
            <w:shd w:val="clear" w:color="auto" w:fill="D9D9D9" w:themeFill="background1" w:themeFillShade="D9"/>
            <w:tcPrChange w:id="2279" w:author="阿毛" w:date="2021-06-08T17:29:00Z">
              <w:tcPr>
                <w:tcW w:w="456" w:type="dxa"/>
                <w:vMerge/>
                <w:shd w:val="clear" w:color="auto" w:fill="D9D9D9" w:themeFill="background1" w:themeFillShade="D9"/>
              </w:tcPr>
            </w:tcPrChange>
          </w:tcPr>
          <w:p w14:paraId="670B03EC" w14:textId="77777777" w:rsidR="000E057B" w:rsidRPr="00847BB7" w:rsidRDefault="000E057B" w:rsidP="00B6788F">
            <w:pPr>
              <w:rPr>
                <w:ins w:id="2280" w:author="智誠 楊" w:date="2021-05-08T16:59:00Z"/>
                <w:rFonts w:ascii="標楷體" w:eastAsia="標楷體" w:hAnsi="標楷體"/>
              </w:rPr>
            </w:pPr>
          </w:p>
        </w:tc>
        <w:tc>
          <w:tcPr>
            <w:tcW w:w="1736" w:type="dxa"/>
            <w:vMerge/>
            <w:shd w:val="clear" w:color="auto" w:fill="D9D9D9" w:themeFill="background1" w:themeFillShade="D9"/>
            <w:tcPrChange w:id="2281" w:author="阿毛" w:date="2021-06-08T17:29:00Z">
              <w:tcPr>
                <w:tcW w:w="1736" w:type="dxa"/>
                <w:vMerge/>
                <w:shd w:val="clear" w:color="auto" w:fill="D9D9D9" w:themeFill="background1" w:themeFillShade="D9"/>
              </w:tcPr>
            </w:tcPrChange>
          </w:tcPr>
          <w:p w14:paraId="2CA265E1" w14:textId="77777777" w:rsidR="000E057B" w:rsidRPr="00847BB7" w:rsidRDefault="000E057B" w:rsidP="00B6788F">
            <w:pPr>
              <w:rPr>
                <w:ins w:id="2282" w:author="智誠 楊" w:date="2021-05-08T16:59:00Z"/>
                <w:rFonts w:ascii="標楷體" w:eastAsia="標楷體" w:hAnsi="標楷體"/>
              </w:rPr>
            </w:pPr>
          </w:p>
        </w:tc>
        <w:tc>
          <w:tcPr>
            <w:tcW w:w="751" w:type="dxa"/>
            <w:shd w:val="clear" w:color="auto" w:fill="D9D9D9" w:themeFill="background1" w:themeFillShade="D9"/>
            <w:tcPrChange w:id="2283" w:author="阿毛" w:date="2021-06-08T17:29:00Z">
              <w:tcPr>
                <w:tcW w:w="751" w:type="dxa"/>
                <w:shd w:val="clear" w:color="auto" w:fill="D9D9D9" w:themeFill="background1" w:themeFillShade="D9"/>
              </w:tcPr>
            </w:tcPrChange>
          </w:tcPr>
          <w:p w14:paraId="6D2B26DA" w14:textId="456E9F01" w:rsidR="000E057B" w:rsidRPr="00847BB7" w:rsidRDefault="000E057B" w:rsidP="00B6788F">
            <w:pPr>
              <w:rPr>
                <w:ins w:id="2284" w:author="智誠 楊" w:date="2021-05-08T16:59:00Z"/>
                <w:rFonts w:ascii="標楷體" w:eastAsia="標楷體" w:hAnsi="標楷體"/>
              </w:rPr>
            </w:pPr>
            <w:ins w:id="2285" w:author="智誠 楊" w:date="2021-05-08T16:59:00Z">
              <w:del w:id="2286" w:author="阿毛" w:date="2021-06-03T09:53:00Z">
                <w:r w:rsidRPr="00847BB7" w:rsidDel="00E27902">
                  <w:rPr>
                    <w:rFonts w:ascii="標楷體" w:eastAsia="標楷體" w:hAnsi="標楷體" w:hint="eastAsia"/>
                  </w:rPr>
                  <w:delText>資料型態長度</w:delText>
                </w:r>
              </w:del>
            </w:ins>
            <w:ins w:id="2287" w:author="阿毛" w:date="2021-06-03T09:53:00Z">
              <w:r w:rsidR="00E27902">
                <w:rPr>
                  <w:rFonts w:ascii="標楷體" w:eastAsia="標楷體" w:hAnsi="標楷體" w:hint="eastAsia"/>
                </w:rPr>
                <w:t>資料長度</w:t>
              </w:r>
            </w:ins>
          </w:p>
        </w:tc>
        <w:tc>
          <w:tcPr>
            <w:tcW w:w="1649" w:type="dxa"/>
            <w:shd w:val="clear" w:color="auto" w:fill="D9D9D9" w:themeFill="background1" w:themeFillShade="D9"/>
            <w:tcPrChange w:id="2288" w:author="阿毛" w:date="2021-06-08T17:29:00Z">
              <w:tcPr>
                <w:tcW w:w="1649" w:type="dxa"/>
                <w:gridSpan w:val="2"/>
                <w:shd w:val="clear" w:color="auto" w:fill="D9D9D9" w:themeFill="background1" w:themeFillShade="D9"/>
              </w:tcPr>
            </w:tcPrChange>
          </w:tcPr>
          <w:p w14:paraId="2B7E694A" w14:textId="77777777" w:rsidR="000E057B" w:rsidRPr="00847BB7" w:rsidRDefault="000E057B" w:rsidP="00B6788F">
            <w:pPr>
              <w:rPr>
                <w:ins w:id="2289" w:author="智誠 楊" w:date="2021-05-08T16:59:00Z"/>
                <w:rFonts w:ascii="標楷體" w:eastAsia="標楷體" w:hAnsi="標楷體"/>
              </w:rPr>
            </w:pPr>
            <w:ins w:id="2290" w:author="智誠 楊" w:date="2021-05-08T16:59:00Z">
              <w:r w:rsidRPr="00847BB7">
                <w:rPr>
                  <w:rFonts w:ascii="標楷體" w:eastAsia="標楷體" w:hAnsi="標楷體"/>
                </w:rPr>
                <w:t>預設值</w:t>
              </w:r>
            </w:ins>
          </w:p>
        </w:tc>
        <w:tc>
          <w:tcPr>
            <w:tcW w:w="1417" w:type="dxa"/>
            <w:shd w:val="clear" w:color="auto" w:fill="D9D9D9" w:themeFill="background1" w:themeFillShade="D9"/>
            <w:tcPrChange w:id="2291" w:author="阿毛" w:date="2021-06-08T17:29:00Z">
              <w:tcPr>
                <w:tcW w:w="1417" w:type="dxa"/>
                <w:gridSpan w:val="3"/>
                <w:shd w:val="clear" w:color="auto" w:fill="D9D9D9" w:themeFill="background1" w:themeFillShade="D9"/>
              </w:tcPr>
            </w:tcPrChange>
          </w:tcPr>
          <w:p w14:paraId="2B9A0B88" w14:textId="77777777" w:rsidR="000E057B" w:rsidRPr="00847BB7" w:rsidRDefault="000E057B" w:rsidP="00B6788F">
            <w:pPr>
              <w:rPr>
                <w:ins w:id="2292" w:author="智誠 楊" w:date="2021-05-08T16:59:00Z"/>
                <w:rFonts w:ascii="標楷體" w:eastAsia="標楷體" w:hAnsi="標楷體"/>
              </w:rPr>
            </w:pPr>
            <w:ins w:id="2293" w:author="智誠 楊" w:date="2021-05-08T16:59:00Z">
              <w:r w:rsidRPr="00847BB7">
                <w:rPr>
                  <w:rFonts w:ascii="標楷體" w:eastAsia="標楷體" w:hAnsi="標楷體"/>
                </w:rPr>
                <w:t>選單內容</w:t>
              </w:r>
            </w:ins>
          </w:p>
        </w:tc>
        <w:tc>
          <w:tcPr>
            <w:tcW w:w="567" w:type="dxa"/>
            <w:shd w:val="clear" w:color="auto" w:fill="D9D9D9" w:themeFill="background1" w:themeFillShade="D9"/>
            <w:tcPrChange w:id="2294" w:author="阿毛" w:date="2021-06-08T17:29:00Z">
              <w:tcPr>
                <w:tcW w:w="567" w:type="dxa"/>
                <w:gridSpan w:val="2"/>
                <w:shd w:val="clear" w:color="auto" w:fill="D9D9D9" w:themeFill="background1" w:themeFillShade="D9"/>
              </w:tcPr>
            </w:tcPrChange>
          </w:tcPr>
          <w:p w14:paraId="4FB93D77" w14:textId="77777777" w:rsidR="000E057B" w:rsidRPr="00847BB7" w:rsidRDefault="000E057B" w:rsidP="00B6788F">
            <w:pPr>
              <w:rPr>
                <w:ins w:id="2295" w:author="智誠 楊" w:date="2021-05-08T16:59:00Z"/>
                <w:rFonts w:ascii="標楷體" w:eastAsia="標楷體" w:hAnsi="標楷體"/>
              </w:rPr>
            </w:pPr>
            <w:proofErr w:type="gramStart"/>
            <w:ins w:id="2296" w:author="智誠 楊" w:date="2021-05-08T16:59:00Z">
              <w:r w:rsidRPr="00847BB7">
                <w:rPr>
                  <w:rFonts w:ascii="標楷體" w:eastAsia="標楷體" w:hAnsi="標楷體"/>
                </w:rPr>
                <w:t>必填</w:t>
              </w:r>
              <w:proofErr w:type="gramEnd"/>
            </w:ins>
          </w:p>
        </w:tc>
        <w:tc>
          <w:tcPr>
            <w:tcW w:w="567" w:type="dxa"/>
            <w:shd w:val="clear" w:color="auto" w:fill="D9D9D9" w:themeFill="background1" w:themeFillShade="D9"/>
            <w:tcPrChange w:id="2297" w:author="阿毛" w:date="2021-06-08T17:29:00Z">
              <w:tcPr>
                <w:tcW w:w="567" w:type="dxa"/>
                <w:gridSpan w:val="2"/>
                <w:shd w:val="clear" w:color="auto" w:fill="D9D9D9" w:themeFill="background1" w:themeFillShade="D9"/>
              </w:tcPr>
            </w:tcPrChange>
          </w:tcPr>
          <w:p w14:paraId="1077EF00" w14:textId="77777777" w:rsidR="000E057B" w:rsidRPr="00847BB7" w:rsidRDefault="000E057B" w:rsidP="00B6788F">
            <w:pPr>
              <w:rPr>
                <w:ins w:id="2298" w:author="智誠 楊" w:date="2021-05-08T16:59:00Z"/>
                <w:rFonts w:ascii="標楷體" w:eastAsia="標楷體" w:hAnsi="標楷體"/>
              </w:rPr>
            </w:pPr>
            <w:ins w:id="2299" w:author="智誠 楊" w:date="2021-05-08T16:59:00Z">
              <w:r w:rsidRPr="00847BB7">
                <w:rPr>
                  <w:rFonts w:ascii="標楷體" w:eastAsia="標楷體" w:hAnsi="標楷體"/>
                </w:rPr>
                <w:t>R/W</w:t>
              </w:r>
            </w:ins>
          </w:p>
        </w:tc>
        <w:tc>
          <w:tcPr>
            <w:tcW w:w="3544" w:type="dxa"/>
            <w:vMerge/>
            <w:shd w:val="clear" w:color="auto" w:fill="D9D9D9" w:themeFill="background1" w:themeFillShade="D9"/>
            <w:tcPrChange w:id="2300" w:author="阿毛" w:date="2021-06-08T17:29:00Z">
              <w:tcPr>
                <w:tcW w:w="3455" w:type="dxa"/>
                <w:gridSpan w:val="3"/>
                <w:vMerge/>
                <w:shd w:val="clear" w:color="auto" w:fill="D9D9D9" w:themeFill="background1" w:themeFillShade="D9"/>
              </w:tcPr>
            </w:tcPrChange>
          </w:tcPr>
          <w:p w14:paraId="641894A3" w14:textId="77777777" w:rsidR="000E057B" w:rsidRPr="00847BB7" w:rsidRDefault="000E057B" w:rsidP="00B6788F">
            <w:pPr>
              <w:rPr>
                <w:ins w:id="2301" w:author="智誠 楊" w:date="2021-05-08T16:59:00Z"/>
                <w:rFonts w:ascii="標楷體" w:eastAsia="標楷體" w:hAnsi="標楷體"/>
              </w:rPr>
            </w:pPr>
          </w:p>
        </w:tc>
      </w:tr>
      <w:tr w:rsidR="000E057B" w:rsidRPr="00847BB7" w14:paraId="6D01F9F2" w14:textId="77777777" w:rsidTr="000A38D9">
        <w:trPr>
          <w:trHeight w:val="244"/>
          <w:jc w:val="center"/>
          <w:ins w:id="2302" w:author="智誠 楊" w:date="2021-05-08T16:59:00Z"/>
          <w:trPrChange w:id="2303" w:author="阿毛" w:date="2021-06-08T17:29:00Z">
            <w:trPr>
              <w:gridAfter w:val="0"/>
              <w:wAfter w:w="320" w:type="dxa"/>
              <w:trHeight w:val="244"/>
              <w:jc w:val="center"/>
            </w:trPr>
          </w:trPrChange>
        </w:trPr>
        <w:tc>
          <w:tcPr>
            <w:tcW w:w="456" w:type="dxa"/>
            <w:tcPrChange w:id="2304" w:author="阿毛" w:date="2021-06-08T17:29:00Z">
              <w:tcPr>
                <w:tcW w:w="456" w:type="dxa"/>
              </w:tcPr>
            </w:tcPrChange>
          </w:tcPr>
          <w:p w14:paraId="29606200" w14:textId="77777777" w:rsidR="000E057B" w:rsidRPr="00847BB7" w:rsidRDefault="000E057B" w:rsidP="00B6788F">
            <w:pPr>
              <w:rPr>
                <w:ins w:id="2305" w:author="智誠 楊" w:date="2021-05-08T16:59:00Z"/>
                <w:rFonts w:ascii="標楷體" w:eastAsia="標楷體" w:hAnsi="標楷體"/>
              </w:rPr>
            </w:pPr>
            <w:ins w:id="2306" w:author="智誠 楊" w:date="2021-05-08T16:59:00Z">
              <w:r>
                <w:rPr>
                  <w:rFonts w:ascii="標楷體" w:eastAsia="標楷體" w:hAnsi="標楷體" w:hint="eastAsia"/>
                </w:rPr>
                <w:t>1</w:t>
              </w:r>
            </w:ins>
          </w:p>
        </w:tc>
        <w:tc>
          <w:tcPr>
            <w:tcW w:w="1736" w:type="dxa"/>
            <w:tcPrChange w:id="2307" w:author="阿毛" w:date="2021-06-08T17:29:00Z">
              <w:tcPr>
                <w:tcW w:w="1736" w:type="dxa"/>
              </w:tcPr>
            </w:tcPrChange>
          </w:tcPr>
          <w:p w14:paraId="719C624E" w14:textId="0B744037" w:rsidR="000E057B" w:rsidRPr="00847BB7" w:rsidRDefault="003113FB" w:rsidP="00B6788F">
            <w:pPr>
              <w:rPr>
                <w:ins w:id="2308" w:author="智誠 楊" w:date="2021-05-08T16:59:00Z"/>
                <w:rFonts w:ascii="標楷體" w:eastAsia="標楷體" w:hAnsi="標楷體"/>
              </w:rPr>
            </w:pPr>
            <w:ins w:id="2309" w:author="智誠 楊" w:date="2021-05-08T17:14:00Z">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ins>
          </w:p>
        </w:tc>
        <w:tc>
          <w:tcPr>
            <w:tcW w:w="751" w:type="dxa"/>
            <w:tcPrChange w:id="2310" w:author="阿毛" w:date="2021-06-08T17:29:00Z">
              <w:tcPr>
                <w:tcW w:w="1602" w:type="dxa"/>
                <w:gridSpan w:val="2"/>
              </w:tcPr>
            </w:tcPrChange>
          </w:tcPr>
          <w:p w14:paraId="17742F0B" w14:textId="46981CCE" w:rsidR="000E057B" w:rsidRPr="00847BB7" w:rsidRDefault="003113FB" w:rsidP="00B6788F">
            <w:pPr>
              <w:rPr>
                <w:ins w:id="2311" w:author="智誠 楊" w:date="2021-05-08T16:59:00Z"/>
                <w:rFonts w:ascii="標楷體" w:eastAsia="標楷體" w:hAnsi="標楷體"/>
              </w:rPr>
            </w:pPr>
            <w:ins w:id="2312" w:author="智誠 楊" w:date="2021-05-08T17:14:00Z">
              <w:r>
                <w:rPr>
                  <w:rFonts w:ascii="標楷體" w:eastAsia="標楷體" w:hAnsi="標楷體" w:hint="eastAsia"/>
                </w:rPr>
                <w:t>7</w:t>
              </w:r>
            </w:ins>
            <w:ins w:id="2313" w:author="智誠 楊" w:date="2021-05-08T16:59:00Z">
              <w:r w:rsidR="000E057B" w:rsidRPr="00847BB7">
                <w:rPr>
                  <w:rFonts w:ascii="標楷體" w:eastAsia="標楷體" w:hAnsi="標楷體"/>
                </w:rPr>
                <w:t xml:space="preserve">             </w:t>
              </w:r>
            </w:ins>
          </w:p>
        </w:tc>
        <w:tc>
          <w:tcPr>
            <w:tcW w:w="1649" w:type="dxa"/>
            <w:tcPrChange w:id="2314" w:author="阿毛" w:date="2021-06-08T17:29:00Z">
              <w:tcPr>
                <w:tcW w:w="992" w:type="dxa"/>
                <w:gridSpan w:val="2"/>
              </w:tcPr>
            </w:tcPrChange>
          </w:tcPr>
          <w:p w14:paraId="5F3D7144" w14:textId="229AA6D9" w:rsidR="000E057B" w:rsidRPr="00847BB7" w:rsidRDefault="003113FB" w:rsidP="00B6788F">
            <w:pPr>
              <w:rPr>
                <w:ins w:id="2315" w:author="智誠 楊" w:date="2021-05-08T16:59:00Z"/>
                <w:rFonts w:ascii="標楷體" w:eastAsia="標楷體" w:hAnsi="標楷體"/>
              </w:rPr>
            </w:pPr>
            <w:ins w:id="2316" w:author="智誠 楊" w:date="2021-05-08T17:14:00Z">
              <w:r>
                <w:rPr>
                  <w:rFonts w:ascii="標楷體" w:eastAsia="標楷體" w:hAnsi="標楷體" w:hint="eastAsia"/>
                </w:rPr>
                <w:t>上</w:t>
              </w:r>
              <w:del w:id="2317" w:author="阿毛" w:date="2021-06-08T17:28:00Z">
                <w:r w:rsidDel="000A38D9">
                  <w:rPr>
                    <w:rFonts w:ascii="標楷體" w:eastAsia="標楷體" w:hAnsi="標楷體" w:hint="eastAsia"/>
                  </w:rPr>
                  <w:delText>營業日</w:delText>
                </w:r>
              </w:del>
            </w:ins>
            <w:ins w:id="2318" w:author="阿毛" w:date="2021-06-08T17:28:00Z">
              <w:r w:rsidR="000A38D9">
                <w:rPr>
                  <w:rFonts w:ascii="標楷體" w:eastAsia="標楷體" w:hAnsi="標楷體" w:hint="eastAsia"/>
                </w:rPr>
                <w:t>會計日</w:t>
              </w:r>
            </w:ins>
          </w:p>
        </w:tc>
        <w:tc>
          <w:tcPr>
            <w:tcW w:w="1417" w:type="dxa"/>
            <w:tcPrChange w:id="2319" w:author="阿毛" w:date="2021-06-08T17:29:00Z">
              <w:tcPr>
                <w:tcW w:w="1489" w:type="dxa"/>
                <w:gridSpan w:val="3"/>
              </w:tcPr>
            </w:tcPrChange>
          </w:tcPr>
          <w:p w14:paraId="532F275A" w14:textId="4D895A96" w:rsidR="000E057B" w:rsidRPr="00847BB7" w:rsidRDefault="004C64FF" w:rsidP="00B6788F">
            <w:pPr>
              <w:rPr>
                <w:ins w:id="2320" w:author="智誠 楊" w:date="2021-05-08T16:59:00Z"/>
                <w:rFonts w:ascii="標楷體" w:eastAsia="標楷體" w:hAnsi="標楷體"/>
              </w:rPr>
            </w:pPr>
            <w:ins w:id="2321" w:author="阿毛" w:date="2021-06-08T17:11:00Z">
              <w:r>
                <w:rPr>
                  <w:rFonts w:ascii="標楷體" w:eastAsia="標楷體" w:hAnsi="標楷體" w:hint="eastAsia"/>
                </w:rPr>
                <w:t>日期選單</w:t>
              </w:r>
            </w:ins>
          </w:p>
        </w:tc>
        <w:tc>
          <w:tcPr>
            <w:tcW w:w="567" w:type="dxa"/>
            <w:tcPrChange w:id="2322" w:author="阿毛" w:date="2021-06-08T17:29:00Z">
              <w:tcPr>
                <w:tcW w:w="623" w:type="dxa"/>
                <w:gridSpan w:val="2"/>
              </w:tcPr>
            </w:tcPrChange>
          </w:tcPr>
          <w:p w14:paraId="530585E1" w14:textId="4A08487E" w:rsidR="000E057B" w:rsidRPr="00847BB7" w:rsidRDefault="003113FB" w:rsidP="00B6788F">
            <w:pPr>
              <w:rPr>
                <w:ins w:id="2323" w:author="智誠 楊" w:date="2021-05-08T16:59:00Z"/>
                <w:rFonts w:ascii="標楷體" w:eastAsia="標楷體" w:hAnsi="標楷體"/>
              </w:rPr>
            </w:pPr>
            <w:ins w:id="2324" w:author="智誠 楊" w:date="2021-05-08T17:14:00Z">
              <w:r>
                <w:rPr>
                  <w:rFonts w:ascii="標楷體" w:eastAsia="標楷體" w:hAnsi="標楷體" w:hint="eastAsia"/>
                </w:rPr>
                <w:t>V</w:t>
              </w:r>
            </w:ins>
          </w:p>
        </w:tc>
        <w:tc>
          <w:tcPr>
            <w:tcW w:w="567" w:type="dxa"/>
            <w:tcPrChange w:id="2325" w:author="阿毛" w:date="2021-06-08T17:29:00Z">
              <w:tcPr>
                <w:tcW w:w="666" w:type="dxa"/>
                <w:gridSpan w:val="2"/>
              </w:tcPr>
            </w:tcPrChange>
          </w:tcPr>
          <w:p w14:paraId="15EDEEF2" w14:textId="3B9CACAB" w:rsidR="000E057B" w:rsidRPr="00847BB7" w:rsidRDefault="00FB5C29" w:rsidP="00B6788F">
            <w:pPr>
              <w:jc w:val="center"/>
              <w:rPr>
                <w:ins w:id="2326" w:author="智誠 楊" w:date="2021-05-08T16:59:00Z"/>
                <w:rFonts w:ascii="標楷體" w:eastAsia="標楷體" w:hAnsi="標楷體"/>
              </w:rPr>
            </w:pPr>
            <w:ins w:id="2327" w:author="智誠 楊" w:date="2021-05-08T18:15:00Z">
              <w:r>
                <w:rPr>
                  <w:rFonts w:ascii="標楷體" w:eastAsia="標楷體" w:hAnsi="標楷體" w:hint="eastAsia"/>
                </w:rPr>
                <w:t>W</w:t>
              </w:r>
            </w:ins>
          </w:p>
        </w:tc>
        <w:tc>
          <w:tcPr>
            <w:tcW w:w="3544" w:type="dxa"/>
            <w:tcPrChange w:id="2328" w:author="阿毛" w:date="2021-06-08T17:29:00Z">
              <w:tcPr>
                <w:tcW w:w="2856" w:type="dxa"/>
              </w:tcPr>
            </w:tcPrChange>
          </w:tcPr>
          <w:p w14:paraId="484C34E6" w14:textId="3C06B429" w:rsidR="000E057B" w:rsidRDefault="003113FB" w:rsidP="00B6788F">
            <w:pPr>
              <w:rPr>
                <w:ins w:id="2329" w:author="智誠 楊" w:date="2021-05-08T17:15:00Z"/>
                <w:rFonts w:ascii="標楷體" w:eastAsia="標楷體" w:hAnsi="標楷體"/>
              </w:rPr>
            </w:pPr>
            <w:ins w:id="2330" w:author="智誠 楊" w:date="2021-05-08T17:14:00Z">
              <w:r>
                <w:rPr>
                  <w:rFonts w:ascii="標楷體" w:eastAsia="標楷體" w:hAnsi="標楷體" w:hint="eastAsia"/>
                </w:rPr>
                <w:t>1.必須輸入</w:t>
              </w:r>
            </w:ins>
            <w:ins w:id="2331" w:author="阿毛" w:date="2021-06-08T17:09:00Z">
              <w:r w:rsidR="004C64FF">
                <w:rPr>
                  <w:rFonts w:ascii="標楷體" w:eastAsia="標楷體" w:hAnsi="標楷體" w:hint="eastAsia"/>
                </w:rPr>
                <w:t>日期</w:t>
              </w:r>
            </w:ins>
            <w:ins w:id="2332" w:author="阿毛" w:date="2021-06-08T17:11:00Z">
              <w:r w:rsidR="004C64FF">
                <w:rPr>
                  <w:rFonts w:ascii="標楷體" w:eastAsia="標楷體" w:hAnsi="標楷體" w:hint="eastAsia"/>
                </w:rPr>
                <w:t>,檢核條件:</w:t>
              </w:r>
            </w:ins>
          </w:p>
          <w:p w14:paraId="7233EC74" w14:textId="77777777" w:rsidR="003113FB" w:rsidRDefault="004C64FF" w:rsidP="00B6788F">
            <w:pPr>
              <w:rPr>
                <w:ins w:id="2333" w:author="阿毛" w:date="2021-06-08T17:11:00Z"/>
                <w:rFonts w:ascii="標楷體" w:eastAsia="標楷體" w:hAnsi="標楷體"/>
              </w:rPr>
            </w:pPr>
            <w:ins w:id="2334" w:author="阿毛" w:date="2021-06-08T17:11:00Z">
              <w:r>
                <w:rPr>
                  <w:rFonts w:ascii="標楷體" w:eastAsia="標楷體" w:hAnsi="標楷體" w:hint="eastAsia"/>
                </w:rPr>
                <w:t xml:space="preserve">  (1).日期格式/A(4,</w:t>
              </w:r>
              <w:r>
                <w:rPr>
                  <w:rFonts w:ascii="標楷體" w:eastAsia="標楷體" w:hAnsi="標楷體"/>
                </w:rPr>
                <w:t>0)</w:t>
              </w:r>
            </w:ins>
            <w:ins w:id="2335" w:author="智誠 楊" w:date="2021-05-08T17:15:00Z">
              <w:del w:id="2336" w:author="阿毛" w:date="2021-06-08T17:11:00Z">
                <w:r w:rsidR="003113FB" w:rsidDel="004C64FF">
                  <w:rPr>
                    <w:rFonts w:ascii="標楷體" w:eastAsia="標楷體" w:hAnsi="標楷體"/>
                  </w:rPr>
                  <w:delText>2.</w:delText>
                </w:r>
                <w:r w:rsidR="003113FB" w:rsidDel="004C64FF">
                  <w:rPr>
                    <w:rFonts w:ascii="標楷體" w:eastAsia="標楷體" w:hAnsi="標楷體" w:hint="eastAsia"/>
                  </w:rPr>
                  <w:delText>不可大於會計日</w:delText>
                </w:r>
              </w:del>
            </w:ins>
          </w:p>
          <w:p w14:paraId="10170A9F" w14:textId="77777777" w:rsidR="004C64FF" w:rsidRDefault="004C64FF" w:rsidP="00B6788F">
            <w:pPr>
              <w:rPr>
                <w:ins w:id="2337" w:author="阿毛" w:date="2021-06-08T17:12:00Z"/>
                <w:rFonts w:ascii="標楷體" w:eastAsia="標楷體" w:hAnsi="標楷體"/>
              </w:rPr>
            </w:pPr>
            <w:ins w:id="2338" w:author="阿毛" w:date="2021-06-08T17:11:00Z">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ins>
          </w:p>
          <w:p w14:paraId="31B0F70A" w14:textId="4265B297" w:rsidR="004C64FF" w:rsidRPr="00847BB7" w:rsidRDefault="004C64FF" w:rsidP="00B6788F">
            <w:pPr>
              <w:rPr>
                <w:ins w:id="2339" w:author="智誠 楊" w:date="2021-05-08T16:59:00Z"/>
                <w:rFonts w:ascii="標楷體" w:eastAsia="標楷體" w:hAnsi="標楷體"/>
              </w:rPr>
            </w:pPr>
            <w:ins w:id="2340" w:author="阿毛" w:date="2021-06-08T17:12:00Z">
              <w:r>
                <w:rPr>
                  <w:rFonts w:ascii="標楷體" w:eastAsia="標楷體" w:hAnsi="標楷體" w:hint="eastAsia"/>
                </w:rPr>
                <w:t xml:space="preserve">      </w:t>
              </w:r>
            </w:ins>
            <w:ins w:id="2341" w:author="阿毛" w:date="2021-06-08T17:11:00Z">
              <w:r>
                <w:rPr>
                  <w:rFonts w:ascii="標楷體" w:eastAsia="標楷體" w:hAnsi="標楷體" w:hint="eastAsia"/>
                </w:rPr>
                <w:t>日</w:t>
              </w:r>
            </w:ins>
            <w:ins w:id="2342" w:author="阿毛" w:date="2021-06-08T17:28:00Z">
              <w:r w:rsidR="000A38D9">
                <w:rPr>
                  <w:rFonts w:ascii="標楷體" w:eastAsia="標楷體" w:hAnsi="標楷體" w:hint="eastAsia"/>
                </w:rPr>
                <w:t>/V(5)</w:t>
              </w:r>
            </w:ins>
          </w:p>
        </w:tc>
      </w:tr>
      <w:tr w:rsidR="003113FB" w:rsidRPr="00847BB7" w14:paraId="59C43CD2" w14:textId="77777777" w:rsidTr="000A38D9">
        <w:trPr>
          <w:trHeight w:val="244"/>
          <w:jc w:val="center"/>
          <w:ins w:id="2343" w:author="智誠 楊" w:date="2021-05-08T16:59:00Z"/>
          <w:trPrChange w:id="2344" w:author="阿毛" w:date="2021-06-08T17:29:00Z">
            <w:trPr>
              <w:gridAfter w:val="0"/>
              <w:wAfter w:w="320" w:type="dxa"/>
              <w:trHeight w:val="244"/>
              <w:jc w:val="center"/>
            </w:trPr>
          </w:trPrChange>
        </w:trPr>
        <w:tc>
          <w:tcPr>
            <w:tcW w:w="456" w:type="dxa"/>
            <w:tcPrChange w:id="2345" w:author="阿毛" w:date="2021-06-08T17:29:00Z">
              <w:tcPr>
                <w:tcW w:w="456" w:type="dxa"/>
              </w:tcPr>
            </w:tcPrChange>
          </w:tcPr>
          <w:p w14:paraId="7FDEA568" w14:textId="77777777" w:rsidR="003113FB" w:rsidRPr="00847BB7" w:rsidRDefault="003113FB" w:rsidP="003113FB">
            <w:pPr>
              <w:rPr>
                <w:ins w:id="2346" w:author="智誠 楊" w:date="2021-05-08T16:59:00Z"/>
                <w:rFonts w:ascii="標楷體" w:eastAsia="標楷體" w:hAnsi="標楷體"/>
              </w:rPr>
            </w:pPr>
            <w:ins w:id="2347" w:author="智誠 楊" w:date="2021-05-08T16:59:00Z">
              <w:r w:rsidRPr="00847BB7">
                <w:rPr>
                  <w:rFonts w:ascii="標楷體" w:eastAsia="標楷體" w:hAnsi="標楷體" w:hint="eastAsia"/>
                </w:rPr>
                <w:t>2</w:t>
              </w:r>
            </w:ins>
          </w:p>
        </w:tc>
        <w:tc>
          <w:tcPr>
            <w:tcW w:w="1736" w:type="dxa"/>
            <w:tcPrChange w:id="2348" w:author="阿毛" w:date="2021-06-08T17:29:00Z">
              <w:tcPr>
                <w:tcW w:w="1736" w:type="dxa"/>
              </w:tcPr>
            </w:tcPrChange>
          </w:tcPr>
          <w:p w14:paraId="1B7C8796" w14:textId="0D51C9E5" w:rsidR="003113FB" w:rsidRPr="00847BB7" w:rsidRDefault="003113FB" w:rsidP="003113FB">
            <w:pPr>
              <w:rPr>
                <w:ins w:id="2349" w:author="智誠 楊" w:date="2021-05-08T16:59:00Z"/>
                <w:rFonts w:ascii="標楷體" w:eastAsia="標楷體" w:hAnsi="標楷體"/>
              </w:rPr>
            </w:pPr>
            <w:proofErr w:type="gramStart"/>
            <w:ins w:id="2350" w:author="智誠 楊" w:date="2021-05-08T17:14:00Z">
              <w:r>
                <w:rPr>
                  <w:rFonts w:ascii="標楷體" w:eastAsia="標楷體" w:hAnsi="標楷體" w:hint="eastAsia"/>
                </w:rPr>
                <w:t>入帳</w:t>
              </w:r>
              <w:proofErr w:type="gramEnd"/>
              <w:r>
                <w:rPr>
                  <w:rFonts w:ascii="標楷體" w:eastAsia="標楷體" w:hAnsi="標楷體" w:hint="eastAsia"/>
                </w:rPr>
                <w:t>日期-</w:t>
              </w:r>
            </w:ins>
            <w:ins w:id="2351" w:author="智誠 楊" w:date="2021-05-08T17:18:00Z">
              <w:r>
                <w:rPr>
                  <w:rFonts w:ascii="標楷體" w:eastAsia="標楷體" w:hAnsi="標楷體" w:hint="eastAsia"/>
                </w:rPr>
                <w:t>迄</w:t>
              </w:r>
            </w:ins>
          </w:p>
        </w:tc>
        <w:tc>
          <w:tcPr>
            <w:tcW w:w="751" w:type="dxa"/>
            <w:tcPrChange w:id="2352" w:author="阿毛" w:date="2021-06-08T17:29:00Z">
              <w:tcPr>
                <w:tcW w:w="1602" w:type="dxa"/>
                <w:gridSpan w:val="2"/>
              </w:tcPr>
            </w:tcPrChange>
          </w:tcPr>
          <w:p w14:paraId="136A4243" w14:textId="5CFFA55F" w:rsidR="003113FB" w:rsidRPr="00847BB7" w:rsidRDefault="003113FB" w:rsidP="003113FB">
            <w:pPr>
              <w:rPr>
                <w:ins w:id="2353" w:author="智誠 楊" w:date="2021-05-08T16:59:00Z"/>
                <w:rFonts w:ascii="標楷體" w:eastAsia="標楷體" w:hAnsi="標楷體"/>
              </w:rPr>
            </w:pPr>
            <w:ins w:id="2354" w:author="智誠 楊" w:date="2021-05-08T17:15:00Z">
              <w:r>
                <w:rPr>
                  <w:rFonts w:ascii="標楷體" w:eastAsia="標楷體" w:hAnsi="標楷體" w:hint="eastAsia"/>
                </w:rPr>
                <w:t>7</w:t>
              </w:r>
            </w:ins>
          </w:p>
        </w:tc>
        <w:tc>
          <w:tcPr>
            <w:tcW w:w="1649" w:type="dxa"/>
            <w:tcPrChange w:id="2355" w:author="阿毛" w:date="2021-06-08T17:29:00Z">
              <w:tcPr>
                <w:tcW w:w="992" w:type="dxa"/>
                <w:gridSpan w:val="2"/>
              </w:tcPr>
            </w:tcPrChange>
          </w:tcPr>
          <w:p w14:paraId="6E7CC3BA" w14:textId="391CC0DF" w:rsidR="003113FB" w:rsidRPr="00847BB7" w:rsidRDefault="003113FB" w:rsidP="003113FB">
            <w:pPr>
              <w:rPr>
                <w:ins w:id="2356" w:author="智誠 楊" w:date="2021-05-08T16:59:00Z"/>
                <w:rFonts w:ascii="標楷體" w:eastAsia="標楷體" w:hAnsi="標楷體"/>
              </w:rPr>
            </w:pPr>
            <w:ins w:id="2357" w:author="智誠 楊" w:date="2021-05-08T17:15:00Z">
              <w:r>
                <w:rPr>
                  <w:rFonts w:ascii="標楷體" w:eastAsia="標楷體" w:hAnsi="標楷體" w:hint="eastAsia"/>
                </w:rPr>
                <w:t>上</w:t>
              </w:r>
            </w:ins>
            <w:ins w:id="2358" w:author="阿毛" w:date="2021-06-08T17:28:00Z">
              <w:r w:rsidR="000A38D9">
                <w:rPr>
                  <w:rFonts w:ascii="標楷體" w:eastAsia="標楷體" w:hAnsi="標楷體" w:hint="eastAsia"/>
                </w:rPr>
                <w:t>會計日</w:t>
              </w:r>
            </w:ins>
            <w:ins w:id="2359" w:author="智誠 楊" w:date="2021-05-08T17:15:00Z">
              <w:del w:id="2360" w:author="阿毛" w:date="2021-06-08T17:28:00Z">
                <w:r w:rsidDel="000A38D9">
                  <w:rPr>
                    <w:rFonts w:ascii="標楷體" w:eastAsia="標楷體" w:hAnsi="標楷體" w:hint="eastAsia"/>
                  </w:rPr>
                  <w:delText>營業日</w:delText>
                </w:r>
              </w:del>
            </w:ins>
          </w:p>
        </w:tc>
        <w:tc>
          <w:tcPr>
            <w:tcW w:w="1417" w:type="dxa"/>
            <w:tcPrChange w:id="2361" w:author="阿毛" w:date="2021-06-08T17:29:00Z">
              <w:tcPr>
                <w:tcW w:w="1489" w:type="dxa"/>
                <w:gridSpan w:val="3"/>
              </w:tcPr>
            </w:tcPrChange>
          </w:tcPr>
          <w:p w14:paraId="436DAA09" w14:textId="6C363F7A" w:rsidR="003113FB" w:rsidRPr="00847BB7" w:rsidRDefault="004C64FF" w:rsidP="003113FB">
            <w:pPr>
              <w:rPr>
                <w:ins w:id="2362" w:author="智誠 楊" w:date="2021-05-08T16:59:00Z"/>
                <w:rFonts w:ascii="標楷體" w:eastAsia="標楷體" w:hAnsi="標楷體"/>
              </w:rPr>
            </w:pPr>
            <w:ins w:id="2363" w:author="阿毛" w:date="2021-06-08T17:11:00Z">
              <w:r>
                <w:rPr>
                  <w:rFonts w:ascii="標楷體" w:eastAsia="標楷體" w:hAnsi="標楷體" w:hint="eastAsia"/>
                </w:rPr>
                <w:t>日期選單</w:t>
              </w:r>
            </w:ins>
          </w:p>
        </w:tc>
        <w:tc>
          <w:tcPr>
            <w:tcW w:w="567" w:type="dxa"/>
            <w:tcPrChange w:id="2364" w:author="阿毛" w:date="2021-06-08T17:29:00Z">
              <w:tcPr>
                <w:tcW w:w="623" w:type="dxa"/>
                <w:gridSpan w:val="2"/>
              </w:tcPr>
            </w:tcPrChange>
          </w:tcPr>
          <w:p w14:paraId="6120F1A9" w14:textId="0A777ACE" w:rsidR="003113FB" w:rsidRPr="00847BB7" w:rsidRDefault="003113FB" w:rsidP="003113FB">
            <w:pPr>
              <w:rPr>
                <w:ins w:id="2365" w:author="智誠 楊" w:date="2021-05-08T16:59:00Z"/>
                <w:rFonts w:ascii="標楷體" w:eastAsia="標楷體" w:hAnsi="標楷體"/>
              </w:rPr>
            </w:pPr>
            <w:ins w:id="2366" w:author="智誠 楊" w:date="2021-05-08T17:15:00Z">
              <w:r>
                <w:rPr>
                  <w:rFonts w:ascii="標楷體" w:eastAsia="標楷體" w:hAnsi="標楷體" w:hint="eastAsia"/>
                </w:rPr>
                <w:t>V</w:t>
              </w:r>
            </w:ins>
          </w:p>
        </w:tc>
        <w:tc>
          <w:tcPr>
            <w:tcW w:w="567" w:type="dxa"/>
            <w:tcPrChange w:id="2367" w:author="阿毛" w:date="2021-06-08T17:29:00Z">
              <w:tcPr>
                <w:tcW w:w="666" w:type="dxa"/>
                <w:gridSpan w:val="2"/>
              </w:tcPr>
            </w:tcPrChange>
          </w:tcPr>
          <w:p w14:paraId="47E3CACB" w14:textId="217CA7BB" w:rsidR="003113FB" w:rsidRPr="00A01A6B" w:rsidRDefault="00FB5C29" w:rsidP="003113FB">
            <w:pPr>
              <w:jc w:val="center"/>
              <w:rPr>
                <w:ins w:id="2368" w:author="智誠 楊" w:date="2021-05-08T16:59:00Z"/>
                <w:rFonts w:ascii="標楷體" w:eastAsia="標楷體" w:hAnsi="標楷體"/>
              </w:rPr>
            </w:pPr>
            <w:ins w:id="2369" w:author="智誠 楊" w:date="2021-05-08T18:15:00Z">
              <w:r>
                <w:rPr>
                  <w:rFonts w:ascii="標楷體" w:eastAsia="標楷體" w:hAnsi="標楷體" w:hint="eastAsia"/>
                </w:rPr>
                <w:t>W</w:t>
              </w:r>
            </w:ins>
          </w:p>
        </w:tc>
        <w:tc>
          <w:tcPr>
            <w:tcW w:w="3544" w:type="dxa"/>
            <w:tcPrChange w:id="2370" w:author="阿毛" w:date="2021-06-08T17:29:00Z">
              <w:tcPr>
                <w:tcW w:w="2856" w:type="dxa"/>
              </w:tcPr>
            </w:tcPrChange>
          </w:tcPr>
          <w:p w14:paraId="4EB26E47" w14:textId="77777777" w:rsidR="000A38D9" w:rsidRDefault="000A38D9" w:rsidP="000A38D9">
            <w:pPr>
              <w:rPr>
                <w:ins w:id="2371" w:author="阿毛" w:date="2021-06-08T17:28:00Z"/>
                <w:rFonts w:ascii="標楷體" w:eastAsia="標楷體" w:hAnsi="標楷體"/>
              </w:rPr>
            </w:pPr>
            <w:ins w:id="2372" w:author="阿毛" w:date="2021-06-08T17:28:00Z">
              <w:r>
                <w:rPr>
                  <w:rFonts w:ascii="標楷體" w:eastAsia="標楷體" w:hAnsi="標楷體" w:hint="eastAsia"/>
                </w:rPr>
                <w:t>1.必須輸入日期,檢核條件:</w:t>
              </w:r>
            </w:ins>
          </w:p>
          <w:p w14:paraId="2E3D74C2" w14:textId="77777777" w:rsidR="000A38D9" w:rsidRDefault="000A38D9" w:rsidP="000A38D9">
            <w:pPr>
              <w:rPr>
                <w:ins w:id="2373" w:author="阿毛" w:date="2021-06-08T17:28:00Z"/>
                <w:rFonts w:ascii="標楷體" w:eastAsia="標楷體" w:hAnsi="標楷體"/>
              </w:rPr>
            </w:pPr>
            <w:ins w:id="2374" w:author="阿毛" w:date="2021-06-08T17:28:00Z">
              <w:r>
                <w:rPr>
                  <w:rFonts w:ascii="標楷體" w:eastAsia="標楷體" w:hAnsi="標楷體" w:hint="eastAsia"/>
                </w:rPr>
                <w:t xml:space="preserve">  (1).日期格式/A(4,</w:t>
              </w:r>
              <w:r>
                <w:rPr>
                  <w:rFonts w:ascii="標楷體" w:eastAsia="標楷體" w:hAnsi="標楷體"/>
                </w:rPr>
                <w:t>0)</w:t>
              </w:r>
            </w:ins>
          </w:p>
          <w:p w14:paraId="0C0910AE" w14:textId="77777777" w:rsidR="000A38D9" w:rsidRDefault="000A38D9" w:rsidP="000A38D9">
            <w:pPr>
              <w:snapToGrid w:val="0"/>
              <w:rPr>
                <w:ins w:id="2375" w:author="阿毛" w:date="2021-06-08T17:28:00Z"/>
                <w:rFonts w:ascii="標楷體" w:eastAsia="標楷體" w:hAnsi="標楷體"/>
              </w:rPr>
            </w:pPr>
            <w:ins w:id="2376" w:author="阿毛" w:date="2021-06-08T17:28:00Z">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ins>
          </w:p>
          <w:p w14:paraId="08C7DCF2" w14:textId="78310360" w:rsidR="003113FB" w:rsidDel="000A38D9" w:rsidRDefault="000A38D9">
            <w:pPr>
              <w:rPr>
                <w:ins w:id="2377" w:author="智誠 楊" w:date="2021-05-08T17:15:00Z"/>
                <w:del w:id="2378" w:author="阿毛" w:date="2021-06-08T17:28:00Z"/>
                <w:rFonts w:ascii="標楷體" w:eastAsia="標楷體" w:hAnsi="標楷體"/>
              </w:rPr>
            </w:pPr>
            <w:ins w:id="2379" w:author="阿毛" w:date="2021-06-08T17:28:00Z">
              <w:r>
                <w:rPr>
                  <w:rFonts w:ascii="標楷體" w:eastAsia="標楷體" w:hAnsi="標楷體" w:hint="eastAsia"/>
                </w:rPr>
                <w:t xml:space="preserve">      至[會計日]/V(5)</w:t>
              </w:r>
            </w:ins>
            <w:ins w:id="2380" w:author="智誠 楊" w:date="2021-05-08T17:15:00Z">
              <w:del w:id="2381" w:author="阿毛" w:date="2021-06-08T17:28:00Z">
                <w:r w:rsidR="003113FB" w:rsidDel="000A38D9">
                  <w:rPr>
                    <w:rFonts w:ascii="標楷體" w:eastAsia="標楷體" w:hAnsi="標楷體" w:hint="eastAsia"/>
                  </w:rPr>
                  <w:delText>1.必須輸入</w:delText>
                </w:r>
              </w:del>
            </w:ins>
          </w:p>
          <w:p w14:paraId="349CD967" w14:textId="63371C10" w:rsidR="003113FB" w:rsidDel="000A38D9" w:rsidRDefault="003113FB">
            <w:pPr>
              <w:snapToGrid w:val="0"/>
              <w:rPr>
                <w:ins w:id="2382" w:author="智誠 楊" w:date="2021-05-08T17:18:00Z"/>
                <w:del w:id="2383" w:author="阿毛" w:date="2021-06-08T17:28:00Z"/>
                <w:rFonts w:ascii="標楷體" w:eastAsia="標楷體" w:hAnsi="標楷體"/>
              </w:rPr>
            </w:pPr>
            <w:ins w:id="2384" w:author="智誠 楊" w:date="2021-05-08T17:15:00Z">
              <w:del w:id="2385" w:author="阿毛" w:date="2021-06-08T17:28:00Z">
                <w:r w:rsidDel="000A38D9">
                  <w:rPr>
                    <w:rFonts w:ascii="標楷體" w:eastAsia="標楷體" w:hAnsi="標楷體"/>
                  </w:rPr>
                  <w:delText>2.</w:delText>
                </w:r>
                <w:r w:rsidDel="000A38D9">
                  <w:rPr>
                    <w:rFonts w:ascii="標楷體" w:eastAsia="標楷體" w:hAnsi="標楷體" w:hint="eastAsia"/>
                  </w:rPr>
                  <w:delText>不可大於會計日</w:delText>
                </w:r>
              </w:del>
            </w:ins>
          </w:p>
          <w:p w14:paraId="5479A538" w14:textId="2D5C72F2" w:rsidR="003113FB" w:rsidRPr="00A01A6B" w:rsidRDefault="003113FB">
            <w:pPr>
              <w:snapToGrid w:val="0"/>
              <w:rPr>
                <w:ins w:id="2386" w:author="智誠 楊" w:date="2021-05-08T16:59:00Z"/>
                <w:rFonts w:ascii="標楷體" w:eastAsia="標楷體" w:hAnsi="標楷體"/>
              </w:rPr>
            </w:pPr>
            <w:ins w:id="2387" w:author="智誠 楊" w:date="2021-05-08T17:18:00Z">
              <w:del w:id="2388" w:author="阿毛" w:date="2021-06-08T17:28:00Z">
                <w:r w:rsidDel="000A38D9">
                  <w:rPr>
                    <w:rFonts w:ascii="標楷體" w:eastAsia="標楷體" w:hAnsi="標楷體" w:hint="eastAsia"/>
                  </w:rPr>
                  <w:delText>3.入賬日期迄日不可小於起日</w:delText>
                </w:r>
              </w:del>
            </w:ins>
          </w:p>
        </w:tc>
      </w:tr>
      <w:tr w:rsidR="004240A7" w:rsidRPr="00847BB7" w14:paraId="5B869651" w14:textId="77777777" w:rsidTr="000A38D9">
        <w:tblPrEx>
          <w:tblPrExChange w:id="2389" w:author="阿毛" w:date="2021-06-08T17:29:00Z">
            <w:tblPrEx>
              <w:tblW w:w="10420" w:type="dxa"/>
            </w:tblPrEx>
          </w:tblPrExChange>
        </w:tblPrEx>
        <w:trPr>
          <w:trHeight w:val="244"/>
          <w:jc w:val="center"/>
          <w:ins w:id="2390" w:author="智誠 楊" w:date="2021-05-08T17:49:00Z"/>
          <w:trPrChange w:id="2391" w:author="阿毛" w:date="2021-06-08T17:29:00Z">
            <w:trPr>
              <w:gridAfter w:val="0"/>
              <w:trHeight w:val="244"/>
              <w:jc w:val="center"/>
            </w:trPr>
          </w:trPrChange>
        </w:trPr>
        <w:tc>
          <w:tcPr>
            <w:tcW w:w="456" w:type="dxa"/>
            <w:tcPrChange w:id="2392" w:author="阿毛" w:date="2021-06-08T17:29:00Z">
              <w:tcPr>
                <w:tcW w:w="456" w:type="dxa"/>
              </w:tcPr>
            </w:tcPrChange>
          </w:tcPr>
          <w:p w14:paraId="7AEC7880" w14:textId="03502C9A" w:rsidR="004240A7" w:rsidRPr="00847BB7" w:rsidRDefault="004240A7" w:rsidP="003113FB">
            <w:pPr>
              <w:rPr>
                <w:ins w:id="2393" w:author="智誠 楊" w:date="2021-05-08T17:49:00Z"/>
                <w:rFonts w:ascii="標楷體" w:eastAsia="標楷體" w:hAnsi="標楷體"/>
              </w:rPr>
            </w:pPr>
            <w:ins w:id="2394" w:author="智誠 楊" w:date="2021-05-08T17:50:00Z">
              <w:r>
                <w:rPr>
                  <w:rFonts w:ascii="標楷體" w:eastAsia="標楷體" w:hAnsi="標楷體" w:hint="eastAsia"/>
                </w:rPr>
                <w:t>3</w:t>
              </w:r>
            </w:ins>
          </w:p>
        </w:tc>
        <w:tc>
          <w:tcPr>
            <w:tcW w:w="1736" w:type="dxa"/>
            <w:tcPrChange w:id="2395" w:author="阿毛" w:date="2021-06-08T17:29:00Z">
              <w:tcPr>
                <w:tcW w:w="1736" w:type="dxa"/>
              </w:tcPr>
            </w:tcPrChange>
          </w:tcPr>
          <w:p w14:paraId="5CD7B145" w14:textId="3C39A2B7" w:rsidR="004240A7" w:rsidRDefault="004240A7" w:rsidP="003113FB">
            <w:pPr>
              <w:rPr>
                <w:ins w:id="2396" w:author="智誠 楊" w:date="2021-05-08T17:49:00Z"/>
                <w:rFonts w:ascii="標楷體" w:eastAsia="標楷體" w:hAnsi="標楷體"/>
              </w:rPr>
            </w:pPr>
            <w:ins w:id="2397" w:author="智誠 楊" w:date="2021-05-08T17:49:00Z">
              <w:r>
                <w:rPr>
                  <w:rFonts w:ascii="標楷體" w:eastAsia="標楷體" w:hAnsi="標楷體" w:hint="eastAsia"/>
                </w:rPr>
                <w:t>統計期間天數</w:t>
              </w:r>
            </w:ins>
          </w:p>
        </w:tc>
        <w:tc>
          <w:tcPr>
            <w:tcW w:w="751" w:type="dxa"/>
            <w:tcPrChange w:id="2398" w:author="阿毛" w:date="2021-06-08T17:29:00Z">
              <w:tcPr>
                <w:tcW w:w="751" w:type="dxa"/>
              </w:tcPr>
            </w:tcPrChange>
          </w:tcPr>
          <w:p w14:paraId="59B89E20" w14:textId="68351F1B" w:rsidR="004240A7" w:rsidRDefault="004240A7" w:rsidP="003113FB">
            <w:pPr>
              <w:rPr>
                <w:ins w:id="2399" w:author="智誠 楊" w:date="2021-05-08T17:49:00Z"/>
                <w:rFonts w:ascii="標楷體" w:eastAsia="標楷體" w:hAnsi="標楷體"/>
              </w:rPr>
            </w:pPr>
            <w:ins w:id="2400" w:author="智誠 楊" w:date="2021-05-08T17:49:00Z">
              <w:r>
                <w:rPr>
                  <w:rFonts w:ascii="標楷體" w:eastAsia="標楷體" w:hAnsi="標楷體" w:hint="eastAsia"/>
                </w:rPr>
                <w:t>3</w:t>
              </w:r>
            </w:ins>
          </w:p>
        </w:tc>
        <w:tc>
          <w:tcPr>
            <w:tcW w:w="1649" w:type="dxa"/>
            <w:tcPrChange w:id="2401" w:author="阿毛" w:date="2021-06-08T17:29:00Z">
              <w:tcPr>
                <w:tcW w:w="2127" w:type="dxa"/>
                <w:gridSpan w:val="4"/>
              </w:tcPr>
            </w:tcPrChange>
          </w:tcPr>
          <w:p w14:paraId="1A970758" w14:textId="77777777" w:rsidR="004240A7" w:rsidRDefault="004240A7" w:rsidP="003113FB">
            <w:pPr>
              <w:rPr>
                <w:ins w:id="2402" w:author="智誠 楊" w:date="2021-05-08T17:49:00Z"/>
                <w:rFonts w:ascii="標楷體" w:eastAsia="標楷體" w:hAnsi="標楷體"/>
              </w:rPr>
            </w:pPr>
          </w:p>
        </w:tc>
        <w:tc>
          <w:tcPr>
            <w:tcW w:w="1417" w:type="dxa"/>
            <w:tcPrChange w:id="2403" w:author="阿毛" w:date="2021-06-08T17:29:00Z">
              <w:tcPr>
                <w:tcW w:w="1205" w:type="dxa"/>
                <w:gridSpan w:val="2"/>
              </w:tcPr>
            </w:tcPrChange>
          </w:tcPr>
          <w:p w14:paraId="2F018D04" w14:textId="77777777" w:rsidR="004240A7" w:rsidRPr="00847BB7" w:rsidRDefault="004240A7" w:rsidP="003113FB">
            <w:pPr>
              <w:rPr>
                <w:ins w:id="2404" w:author="智誠 楊" w:date="2021-05-08T17:49:00Z"/>
                <w:rFonts w:ascii="標楷體" w:eastAsia="標楷體" w:hAnsi="標楷體"/>
              </w:rPr>
            </w:pPr>
          </w:p>
        </w:tc>
        <w:tc>
          <w:tcPr>
            <w:tcW w:w="567" w:type="dxa"/>
            <w:tcPrChange w:id="2405" w:author="阿毛" w:date="2021-06-08T17:29:00Z">
              <w:tcPr>
                <w:tcW w:w="623" w:type="dxa"/>
                <w:gridSpan w:val="2"/>
              </w:tcPr>
            </w:tcPrChange>
          </w:tcPr>
          <w:p w14:paraId="698BA852" w14:textId="4377B07E" w:rsidR="004240A7" w:rsidRDefault="00FB5C29" w:rsidP="003113FB">
            <w:pPr>
              <w:rPr>
                <w:ins w:id="2406" w:author="智誠 楊" w:date="2021-05-08T17:49:00Z"/>
                <w:rFonts w:ascii="標楷體" w:eastAsia="標楷體" w:hAnsi="標楷體"/>
              </w:rPr>
            </w:pPr>
            <w:ins w:id="2407" w:author="智誠 楊" w:date="2021-05-08T18:15:00Z">
              <w:r>
                <w:rPr>
                  <w:rFonts w:ascii="標楷體" w:eastAsia="標楷體" w:hAnsi="標楷體" w:hint="eastAsia"/>
                </w:rPr>
                <w:t>V</w:t>
              </w:r>
            </w:ins>
          </w:p>
        </w:tc>
        <w:tc>
          <w:tcPr>
            <w:tcW w:w="567" w:type="dxa"/>
            <w:tcPrChange w:id="2408" w:author="阿毛" w:date="2021-06-08T17:29:00Z">
              <w:tcPr>
                <w:tcW w:w="666" w:type="dxa"/>
                <w:gridSpan w:val="2"/>
              </w:tcPr>
            </w:tcPrChange>
          </w:tcPr>
          <w:p w14:paraId="2DC531C6" w14:textId="77A45F39" w:rsidR="004240A7" w:rsidRDefault="00FB5C29" w:rsidP="003113FB">
            <w:pPr>
              <w:jc w:val="center"/>
              <w:rPr>
                <w:ins w:id="2409" w:author="智誠 楊" w:date="2021-05-08T17:49:00Z"/>
                <w:rFonts w:ascii="標楷體" w:eastAsia="標楷體" w:hAnsi="標楷體"/>
              </w:rPr>
            </w:pPr>
            <w:ins w:id="2410" w:author="智誠 楊" w:date="2021-05-08T18:15:00Z">
              <w:r>
                <w:rPr>
                  <w:rFonts w:ascii="標楷體" w:eastAsia="標楷體" w:hAnsi="標楷體" w:hint="eastAsia"/>
                </w:rPr>
                <w:t>W</w:t>
              </w:r>
            </w:ins>
          </w:p>
        </w:tc>
        <w:tc>
          <w:tcPr>
            <w:tcW w:w="3544" w:type="dxa"/>
            <w:tcPrChange w:id="2411" w:author="阿毛" w:date="2021-06-08T17:29:00Z">
              <w:tcPr>
                <w:tcW w:w="2856" w:type="dxa"/>
              </w:tcPr>
            </w:tcPrChange>
          </w:tcPr>
          <w:p w14:paraId="59A99BA6" w14:textId="77777777" w:rsidR="00274525" w:rsidRDefault="004240A7" w:rsidP="003113FB">
            <w:pPr>
              <w:rPr>
                <w:ins w:id="2412" w:author="阿毛" w:date="2021-06-08T17:47:00Z"/>
                <w:rFonts w:ascii="標楷體" w:eastAsia="標楷體" w:hAnsi="標楷體"/>
              </w:rPr>
            </w:pPr>
            <w:ins w:id="2413" w:author="智誠 楊" w:date="2021-05-08T17:50:00Z">
              <w:r>
                <w:rPr>
                  <w:rFonts w:ascii="標楷體" w:eastAsia="標楷體" w:hAnsi="標楷體" w:hint="eastAsia"/>
                </w:rPr>
                <w:t>1.必須輸入</w:t>
              </w:r>
            </w:ins>
            <w:ins w:id="2414" w:author="阿毛" w:date="2021-06-08T17:28:00Z">
              <w:r w:rsidR="000A38D9">
                <w:rPr>
                  <w:rFonts w:ascii="標楷體" w:eastAsia="標楷體" w:hAnsi="標楷體" w:hint="eastAsia"/>
                </w:rPr>
                <w:t>數字</w:t>
              </w:r>
            </w:ins>
            <w:ins w:id="2415" w:author="阿毛" w:date="2021-06-08T17:46:00Z">
              <w:r w:rsidR="00274525">
                <w:rPr>
                  <w:rFonts w:ascii="標楷體" w:eastAsia="標楷體" w:hAnsi="標楷體"/>
                </w:rPr>
                <w:t>,</w:t>
              </w:r>
              <w:r w:rsidR="00274525">
                <w:rPr>
                  <w:rFonts w:ascii="標楷體" w:eastAsia="標楷體" w:hAnsi="標楷體" w:hint="eastAsia"/>
                </w:rPr>
                <w:t>檢核條件:</w:t>
              </w:r>
            </w:ins>
            <w:ins w:id="2416" w:author="阿毛" w:date="2021-06-08T17:47:00Z">
              <w:r w:rsidR="00274525">
                <w:rPr>
                  <w:rFonts w:ascii="標楷體" w:eastAsia="標楷體" w:hAnsi="標楷體" w:hint="eastAsia"/>
                </w:rPr>
                <w:t xml:space="preserve">不   </w:t>
              </w:r>
            </w:ins>
          </w:p>
          <w:p w14:paraId="0113468F" w14:textId="3091223B" w:rsidR="004240A7" w:rsidRDefault="00274525" w:rsidP="003113FB">
            <w:pPr>
              <w:rPr>
                <w:ins w:id="2417" w:author="智誠 楊" w:date="2021-05-08T17:49:00Z"/>
                <w:rFonts w:ascii="標楷體" w:eastAsia="標楷體" w:hAnsi="標楷體"/>
              </w:rPr>
            </w:pPr>
            <w:ins w:id="2418" w:author="阿毛" w:date="2021-06-08T17:47:00Z">
              <w:r>
                <w:rPr>
                  <w:rFonts w:ascii="標楷體" w:eastAsia="標楷體" w:hAnsi="標楷體" w:hint="eastAsia"/>
                </w:rPr>
                <w:t xml:space="preserve">  可為空白/V(7)</w:t>
              </w:r>
            </w:ins>
          </w:p>
        </w:tc>
      </w:tr>
      <w:tr w:rsidR="003113FB" w:rsidRPr="00847BB7" w14:paraId="539681E3" w14:textId="77777777" w:rsidTr="000A38D9">
        <w:trPr>
          <w:trHeight w:val="273"/>
          <w:jc w:val="center"/>
          <w:ins w:id="2419" w:author="智誠 楊" w:date="2021-05-08T16:59:00Z"/>
          <w:trPrChange w:id="2420" w:author="阿毛" w:date="2021-06-08T17:29:00Z">
            <w:trPr>
              <w:gridAfter w:val="0"/>
              <w:wAfter w:w="320" w:type="dxa"/>
              <w:trHeight w:val="273"/>
              <w:jc w:val="center"/>
            </w:trPr>
          </w:trPrChange>
        </w:trPr>
        <w:tc>
          <w:tcPr>
            <w:tcW w:w="2192" w:type="dxa"/>
            <w:gridSpan w:val="2"/>
            <w:tcPrChange w:id="2421" w:author="阿毛" w:date="2021-06-08T17:29:00Z">
              <w:tcPr>
                <w:tcW w:w="2192" w:type="dxa"/>
                <w:gridSpan w:val="2"/>
              </w:tcPr>
            </w:tcPrChange>
          </w:tcPr>
          <w:p w14:paraId="2CD393E1" w14:textId="0033B15B" w:rsidR="003113FB" w:rsidRPr="00847BB7" w:rsidRDefault="003113FB">
            <w:pPr>
              <w:rPr>
                <w:ins w:id="2422" w:author="智誠 楊" w:date="2021-05-08T16:59:00Z"/>
                <w:rFonts w:ascii="標楷體" w:eastAsia="標楷體" w:hAnsi="標楷體"/>
              </w:rPr>
            </w:pPr>
            <w:ins w:id="2423" w:author="智誠 楊" w:date="2021-05-08T17:22:00Z">
              <w:r>
                <w:rPr>
                  <w:rFonts w:ascii="標楷體" w:eastAsia="標楷體" w:hAnsi="標楷體" w:hint="eastAsia"/>
                </w:rPr>
                <w:t>洗錢樣態</w:t>
              </w:r>
              <w:proofErr w:type="gramStart"/>
              <w:r>
                <w:rPr>
                  <w:rFonts w:ascii="標楷體" w:eastAsia="標楷體" w:hAnsi="標楷體" w:hint="eastAsia"/>
                </w:rPr>
                <w:t>一</w:t>
              </w:r>
            </w:ins>
            <w:proofErr w:type="gramEnd"/>
          </w:p>
        </w:tc>
        <w:tc>
          <w:tcPr>
            <w:tcW w:w="751" w:type="dxa"/>
            <w:tcPrChange w:id="2424" w:author="阿毛" w:date="2021-06-08T17:29:00Z">
              <w:tcPr>
                <w:tcW w:w="1602" w:type="dxa"/>
                <w:gridSpan w:val="2"/>
              </w:tcPr>
            </w:tcPrChange>
          </w:tcPr>
          <w:p w14:paraId="4BDCE46C" w14:textId="7B87F7D6" w:rsidR="003113FB" w:rsidRPr="00847BB7" w:rsidRDefault="003113FB" w:rsidP="003113FB">
            <w:pPr>
              <w:rPr>
                <w:ins w:id="2425" w:author="智誠 楊" w:date="2021-05-08T16:59:00Z"/>
                <w:rFonts w:ascii="標楷體" w:eastAsia="標楷體" w:hAnsi="標楷體"/>
              </w:rPr>
            </w:pPr>
          </w:p>
        </w:tc>
        <w:tc>
          <w:tcPr>
            <w:tcW w:w="1649" w:type="dxa"/>
            <w:tcPrChange w:id="2426" w:author="阿毛" w:date="2021-06-08T17:29:00Z">
              <w:tcPr>
                <w:tcW w:w="992" w:type="dxa"/>
                <w:gridSpan w:val="2"/>
              </w:tcPr>
            </w:tcPrChange>
          </w:tcPr>
          <w:p w14:paraId="7433DA39" w14:textId="77777777" w:rsidR="003113FB" w:rsidRPr="00847BB7" w:rsidRDefault="003113FB" w:rsidP="003113FB">
            <w:pPr>
              <w:rPr>
                <w:ins w:id="2427" w:author="智誠 楊" w:date="2021-05-08T16:59:00Z"/>
                <w:rFonts w:ascii="標楷體" w:eastAsia="標楷體" w:hAnsi="標楷體"/>
              </w:rPr>
            </w:pPr>
          </w:p>
        </w:tc>
        <w:tc>
          <w:tcPr>
            <w:tcW w:w="1417" w:type="dxa"/>
            <w:tcPrChange w:id="2428" w:author="阿毛" w:date="2021-06-08T17:29:00Z">
              <w:tcPr>
                <w:tcW w:w="1489" w:type="dxa"/>
                <w:gridSpan w:val="3"/>
              </w:tcPr>
            </w:tcPrChange>
          </w:tcPr>
          <w:p w14:paraId="0447B87E" w14:textId="77777777" w:rsidR="003113FB" w:rsidRPr="00847BB7" w:rsidRDefault="003113FB" w:rsidP="003113FB">
            <w:pPr>
              <w:rPr>
                <w:ins w:id="2429" w:author="智誠 楊" w:date="2021-05-08T16:59:00Z"/>
                <w:rFonts w:ascii="標楷體" w:eastAsia="標楷體" w:hAnsi="標楷體"/>
              </w:rPr>
            </w:pPr>
          </w:p>
        </w:tc>
        <w:tc>
          <w:tcPr>
            <w:tcW w:w="567" w:type="dxa"/>
            <w:tcPrChange w:id="2430" w:author="阿毛" w:date="2021-06-08T17:29:00Z">
              <w:tcPr>
                <w:tcW w:w="623" w:type="dxa"/>
                <w:gridSpan w:val="2"/>
              </w:tcPr>
            </w:tcPrChange>
          </w:tcPr>
          <w:p w14:paraId="4E7D6FF2" w14:textId="57CA4796" w:rsidR="003113FB" w:rsidRPr="00847BB7" w:rsidRDefault="003113FB" w:rsidP="003113FB">
            <w:pPr>
              <w:rPr>
                <w:ins w:id="2431" w:author="智誠 楊" w:date="2021-05-08T16:59:00Z"/>
                <w:rFonts w:ascii="標楷體" w:eastAsia="標楷體" w:hAnsi="標楷體"/>
              </w:rPr>
            </w:pPr>
          </w:p>
        </w:tc>
        <w:tc>
          <w:tcPr>
            <w:tcW w:w="567" w:type="dxa"/>
            <w:tcPrChange w:id="2432" w:author="阿毛" w:date="2021-06-08T17:29:00Z">
              <w:tcPr>
                <w:tcW w:w="666" w:type="dxa"/>
                <w:gridSpan w:val="2"/>
              </w:tcPr>
            </w:tcPrChange>
          </w:tcPr>
          <w:p w14:paraId="3D3C7D44" w14:textId="14E4A5B2" w:rsidR="003113FB" w:rsidRPr="003113FB" w:rsidRDefault="003113FB">
            <w:pPr>
              <w:rPr>
                <w:ins w:id="2433" w:author="智誠 楊" w:date="2021-05-08T16:59:00Z"/>
                <w:rFonts w:ascii="標楷體" w:eastAsia="標楷體" w:hAnsi="標楷體"/>
              </w:rPr>
              <w:pPrChange w:id="2434" w:author="智誠 楊" w:date="2021-05-08T17:21:00Z">
                <w:pPr>
                  <w:jc w:val="center"/>
                </w:pPr>
              </w:pPrChange>
            </w:pPr>
          </w:p>
        </w:tc>
        <w:tc>
          <w:tcPr>
            <w:tcW w:w="3544" w:type="dxa"/>
            <w:tcPrChange w:id="2435" w:author="阿毛" w:date="2021-06-08T17:29:00Z">
              <w:tcPr>
                <w:tcW w:w="2856" w:type="dxa"/>
              </w:tcPr>
            </w:tcPrChange>
          </w:tcPr>
          <w:p w14:paraId="624D893B" w14:textId="03EF8A1F" w:rsidR="003113FB" w:rsidRPr="003113FB" w:rsidRDefault="003113FB">
            <w:pPr>
              <w:rPr>
                <w:ins w:id="2436" w:author="智誠 楊" w:date="2021-05-08T16:59:00Z"/>
                <w:rFonts w:ascii="標楷體" w:eastAsia="標楷體" w:hAnsi="標楷體"/>
                <w:lang w:eastAsia="zh-HK"/>
              </w:rPr>
              <w:pPrChange w:id="2437" w:author="智誠 楊" w:date="2021-05-08T17:21:00Z">
                <w:pPr>
                  <w:snapToGrid w:val="0"/>
                  <w:ind w:left="238" w:hangingChars="99" w:hanging="238"/>
                </w:pPr>
              </w:pPrChange>
            </w:pPr>
          </w:p>
        </w:tc>
      </w:tr>
      <w:tr w:rsidR="00B52E1A" w:rsidRPr="00847BB7" w14:paraId="725CC386" w14:textId="77777777" w:rsidTr="000A38D9">
        <w:trPr>
          <w:trHeight w:val="291"/>
          <w:jc w:val="center"/>
          <w:ins w:id="2438" w:author="智誠 楊" w:date="2021-05-08T16:59:00Z"/>
          <w:trPrChange w:id="2439" w:author="阿毛" w:date="2021-06-08T17:29:00Z">
            <w:trPr>
              <w:gridAfter w:val="0"/>
              <w:wAfter w:w="320" w:type="dxa"/>
              <w:trHeight w:val="291"/>
              <w:jc w:val="center"/>
            </w:trPr>
          </w:trPrChange>
        </w:trPr>
        <w:tc>
          <w:tcPr>
            <w:tcW w:w="456" w:type="dxa"/>
            <w:tcPrChange w:id="2440" w:author="阿毛" w:date="2021-06-08T17:29:00Z">
              <w:tcPr>
                <w:tcW w:w="456" w:type="dxa"/>
              </w:tcPr>
            </w:tcPrChange>
          </w:tcPr>
          <w:p w14:paraId="5001B90E" w14:textId="101E611D" w:rsidR="00B52E1A" w:rsidRPr="00847BB7" w:rsidRDefault="004240A7" w:rsidP="00B52E1A">
            <w:pPr>
              <w:rPr>
                <w:ins w:id="2441" w:author="智誠 楊" w:date="2021-05-08T16:59:00Z"/>
                <w:rFonts w:ascii="標楷體" w:eastAsia="標楷體" w:hAnsi="標楷體"/>
              </w:rPr>
            </w:pPr>
            <w:ins w:id="2442" w:author="智誠 楊" w:date="2021-05-08T17:50:00Z">
              <w:r>
                <w:rPr>
                  <w:rFonts w:ascii="標楷體" w:eastAsia="標楷體" w:hAnsi="標楷體" w:hint="eastAsia"/>
                </w:rPr>
                <w:t>4</w:t>
              </w:r>
            </w:ins>
          </w:p>
        </w:tc>
        <w:tc>
          <w:tcPr>
            <w:tcW w:w="1736" w:type="dxa"/>
            <w:tcPrChange w:id="2443" w:author="阿毛" w:date="2021-06-08T17:29:00Z">
              <w:tcPr>
                <w:tcW w:w="1736" w:type="dxa"/>
              </w:tcPr>
            </w:tcPrChange>
          </w:tcPr>
          <w:p w14:paraId="6D2534E3" w14:textId="48E8EB45" w:rsidR="00B52E1A" w:rsidRPr="00847BB7" w:rsidRDefault="00B52E1A" w:rsidP="00B52E1A">
            <w:pPr>
              <w:rPr>
                <w:ins w:id="2444" w:author="智誠 楊" w:date="2021-05-08T16:59:00Z"/>
                <w:rFonts w:ascii="標楷體" w:eastAsia="標楷體" w:hAnsi="標楷體"/>
              </w:rPr>
            </w:pPr>
            <w:ins w:id="2445" w:author="智誠 楊" w:date="2021-05-08T17:21:00Z">
              <w:r>
                <w:rPr>
                  <w:rFonts w:ascii="標楷體" w:eastAsia="標楷體" w:hAnsi="標楷體" w:hint="eastAsia"/>
                </w:rPr>
                <w:t>金額合計超過</w:t>
              </w:r>
            </w:ins>
          </w:p>
        </w:tc>
        <w:tc>
          <w:tcPr>
            <w:tcW w:w="751" w:type="dxa"/>
            <w:tcPrChange w:id="2446" w:author="阿毛" w:date="2021-06-08T17:29:00Z">
              <w:tcPr>
                <w:tcW w:w="1602" w:type="dxa"/>
                <w:gridSpan w:val="2"/>
              </w:tcPr>
            </w:tcPrChange>
          </w:tcPr>
          <w:p w14:paraId="476ACA65" w14:textId="7737F948" w:rsidR="00B52E1A" w:rsidRPr="00847BB7" w:rsidRDefault="00B52E1A" w:rsidP="00B52E1A">
            <w:pPr>
              <w:rPr>
                <w:ins w:id="2447" w:author="智誠 楊" w:date="2021-05-08T16:59:00Z"/>
                <w:rFonts w:ascii="標楷體" w:eastAsia="標楷體" w:hAnsi="標楷體"/>
              </w:rPr>
            </w:pPr>
          </w:p>
        </w:tc>
        <w:tc>
          <w:tcPr>
            <w:tcW w:w="1649" w:type="dxa"/>
            <w:tcPrChange w:id="2448" w:author="阿毛" w:date="2021-06-08T17:29:00Z">
              <w:tcPr>
                <w:tcW w:w="992" w:type="dxa"/>
                <w:gridSpan w:val="2"/>
              </w:tcPr>
            </w:tcPrChange>
          </w:tcPr>
          <w:p w14:paraId="66E36E1D" w14:textId="58A0635D" w:rsidR="00B52E1A" w:rsidRPr="00847BB7" w:rsidRDefault="00B52E1A" w:rsidP="00B52E1A">
            <w:pPr>
              <w:rPr>
                <w:ins w:id="2449" w:author="智誠 楊" w:date="2021-05-08T16:59:00Z"/>
                <w:rFonts w:ascii="標楷體" w:eastAsia="標楷體" w:hAnsi="標楷體"/>
              </w:rPr>
            </w:pPr>
          </w:p>
        </w:tc>
        <w:tc>
          <w:tcPr>
            <w:tcW w:w="1417" w:type="dxa"/>
            <w:tcPrChange w:id="2450" w:author="阿毛" w:date="2021-06-08T17:29:00Z">
              <w:tcPr>
                <w:tcW w:w="1489" w:type="dxa"/>
                <w:gridSpan w:val="3"/>
              </w:tcPr>
            </w:tcPrChange>
          </w:tcPr>
          <w:p w14:paraId="3E043E2E" w14:textId="77777777" w:rsidR="00B52E1A" w:rsidRPr="00847BB7" w:rsidRDefault="00B52E1A" w:rsidP="00B52E1A">
            <w:pPr>
              <w:rPr>
                <w:ins w:id="2451" w:author="智誠 楊" w:date="2021-05-08T16:59:00Z"/>
                <w:rFonts w:ascii="標楷體" w:eastAsia="標楷體" w:hAnsi="標楷體"/>
              </w:rPr>
            </w:pPr>
          </w:p>
        </w:tc>
        <w:tc>
          <w:tcPr>
            <w:tcW w:w="567" w:type="dxa"/>
            <w:tcPrChange w:id="2452" w:author="阿毛" w:date="2021-06-08T17:29:00Z">
              <w:tcPr>
                <w:tcW w:w="623" w:type="dxa"/>
                <w:gridSpan w:val="2"/>
              </w:tcPr>
            </w:tcPrChange>
          </w:tcPr>
          <w:p w14:paraId="43D236EA" w14:textId="1076DB32" w:rsidR="00B52E1A" w:rsidRPr="00847BB7" w:rsidRDefault="00B52E1A" w:rsidP="00B52E1A">
            <w:pPr>
              <w:rPr>
                <w:ins w:id="2453" w:author="智誠 楊" w:date="2021-05-08T16:59:00Z"/>
                <w:rFonts w:ascii="標楷體" w:eastAsia="標楷體" w:hAnsi="標楷體"/>
              </w:rPr>
            </w:pPr>
          </w:p>
        </w:tc>
        <w:tc>
          <w:tcPr>
            <w:tcW w:w="567" w:type="dxa"/>
            <w:tcPrChange w:id="2454" w:author="阿毛" w:date="2021-06-08T17:29:00Z">
              <w:tcPr>
                <w:tcW w:w="666" w:type="dxa"/>
                <w:gridSpan w:val="2"/>
              </w:tcPr>
            </w:tcPrChange>
          </w:tcPr>
          <w:p w14:paraId="72917E6E" w14:textId="0531E931" w:rsidR="00B52E1A" w:rsidRPr="00847BB7" w:rsidRDefault="00B52E1A" w:rsidP="00B52E1A">
            <w:pPr>
              <w:jc w:val="center"/>
              <w:rPr>
                <w:ins w:id="2455" w:author="智誠 楊" w:date="2021-05-08T16:59:00Z"/>
                <w:rFonts w:ascii="標楷體" w:eastAsia="標楷體" w:hAnsi="標楷體"/>
              </w:rPr>
            </w:pPr>
            <w:ins w:id="2456" w:author="智誠 楊" w:date="2021-05-08T17:24:00Z">
              <w:r>
                <w:rPr>
                  <w:rFonts w:ascii="標楷體" w:eastAsia="標楷體" w:hAnsi="標楷體" w:hint="eastAsia"/>
                </w:rPr>
                <w:t>R</w:t>
              </w:r>
            </w:ins>
          </w:p>
        </w:tc>
        <w:tc>
          <w:tcPr>
            <w:tcW w:w="3544" w:type="dxa"/>
            <w:tcPrChange w:id="2457" w:author="阿毛" w:date="2021-06-08T17:29:00Z">
              <w:tcPr>
                <w:tcW w:w="2856" w:type="dxa"/>
              </w:tcPr>
            </w:tcPrChange>
          </w:tcPr>
          <w:p w14:paraId="414CDA21" w14:textId="6EAA08B8" w:rsidR="00B52E1A" w:rsidRDefault="00B52E1A" w:rsidP="00B52E1A">
            <w:pPr>
              <w:snapToGrid w:val="0"/>
              <w:ind w:left="238" w:hangingChars="99" w:hanging="238"/>
              <w:rPr>
                <w:ins w:id="2458" w:author="智誠 楊" w:date="2021-05-08T17:21:00Z"/>
                <w:rFonts w:ascii="標楷體" w:eastAsia="標楷體" w:hAnsi="標楷體"/>
                <w:color w:val="000000" w:themeColor="text1"/>
              </w:rPr>
            </w:pPr>
            <w:ins w:id="2459"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460" w:author="智誠 楊" w:date="2021-05-08T17:23:00Z">
              <w:r>
                <w:rPr>
                  <w:rFonts w:ascii="標楷體" w:eastAsia="標楷體" w:hAnsi="標楷體" w:hint="eastAsia"/>
                  <w:color w:val="000000" w:themeColor="text1"/>
                </w:rPr>
                <w:t>不</w:t>
              </w:r>
            </w:ins>
            <w:ins w:id="2461" w:author="智誠 楊" w:date="2021-05-08T17:21:00Z">
              <w:r>
                <w:rPr>
                  <w:rFonts w:ascii="標楷體" w:eastAsia="標楷體" w:hAnsi="標楷體" w:hint="eastAsia"/>
                  <w:color w:val="000000" w:themeColor="text1"/>
                </w:rPr>
                <w:t>可修改</w:t>
              </w:r>
            </w:ins>
          </w:p>
          <w:p w14:paraId="32CCB587" w14:textId="0E8A4820" w:rsidR="00B52E1A" w:rsidRPr="00847BB7" w:rsidRDefault="00CE69F7">
            <w:pPr>
              <w:ind w:left="240" w:hangingChars="100" w:hanging="240"/>
              <w:rPr>
                <w:ins w:id="2462" w:author="智誠 楊" w:date="2021-05-08T16:59:00Z"/>
                <w:rFonts w:ascii="標楷體" w:eastAsia="標楷體" w:hAnsi="標楷體"/>
              </w:rPr>
              <w:pPrChange w:id="2463" w:author="阿毛" w:date="2021-06-08T17:29:00Z">
                <w:pPr/>
              </w:pPrChange>
            </w:pPr>
            <w:ins w:id="2464" w:author="智誠 楊" w:date="2021-05-12T09:47: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ins>
            <w:ins w:id="2465" w:author="阿毛" w:date="2021-06-08T17:29:00Z">
              <w:r w:rsidR="000A38D9">
                <w:rPr>
                  <w:rFonts w:ascii="標楷體" w:eastAsia="標楷體" w:hAnsi="標楷體" w:hint="eastAsia"/>
                </w:rPr>
                <w:t xml:space="preserve">  </w:t>
              </w:r>
            </w:ins>
            <w:ins w:id="2466" w:author="智誠 楊" w:date="2021-05-12T09:47:00Z">
              <w:r w:rsidRPr="00050F5E">
                <w:rPr>
                  <w:rFonts w:ascii="標楷體" w:eastAsia="標楷體" w:hAnsi="標楷體"/>
                </w:rPr>
                <w:t>Limit</w:t>
              </w:r>
            </w:ins>
            <w:proofErr w:type="gramEnd"/>
          </w:p>
        </w:tc>
      </w:tr>
      <w:tr w:rsidR="00B52E1A" w:rsidRPr="00847BB7" w14:paraId="7A46F45F" w14:textId="77777777" w:rsidTr="000A38D9">
        <w:trPr>
          <w:trHeight w:val="291"/>
          <w:jc w:val="center"/>
          <w:ins w:id="2467" w:author="智誠 楊" w:date="2021-05-08T16:59:00Z"/>
          <w:trPrChange w:id="2468" w:author="阿毛" w:date="2021-06-08T17:29:00Z">
            <w:trPr>
              <w:gridAfter w:val="0"/>
              <w:wAfter w:w="320" w:type="dxa"/>
              <w:trHeight w:val="291"/>
              <w:jc w:val="center"/>
            </w:trPr>
          </w:trPrChange>
        </w:trPr>
        <w:tc>
          <w:tcPr>
            <w:tcW w:w="2192" w:type="dxa"/>
            <w:gridSpan w:val="2"/>
            <w:tcPrChange w:id="2469" w:author="阿毛" w:date="2021-06-08T17:29:00Z">
              <w:tcPr>
                <w:tcW w:w="2192" w:type="dxa"/>
                <w:gridSpan w:val="2"/>
              </w:tcPr>
            </w:tcPrChange>
          </w:tcPr>
          <w:p w14:paraId="1EDAFE2F" w14:textId="6E5394C0" w:rsidR="00B52E1A" w:rsidRPr="00847BB7" w:rsidRDefault="00B52E1A">
            <w:pPr>
              <w:rPr>
                <w:ins w:id="2470" w:author="智誠 楊" w:date="2021-05-08T16:59:00Z"/>
                <w:rFonts w:ascii="標楷體" w:eastAsia="標楷體" w:hAnsi="標楷體"/>
              </w:rPr>
            </w:pPr>
            <w:ins w:id="2471" w:author="智誠 楊" w:date="2021-05-08T17:22:00Z">
              <w:r>
                <w:rPr>
                  <w:rFonts w:ascii="標楷體" w:eastAsia="標楷體" w:hAnsi="標楷體" w:hint="eastAsia"/>
                </w:rPr>
                <w:t>洗錢樣態二</w:t>
              </w:r>
            </w:ins>
          </w:p>
        </w:tc>
        <w:tc>
          <w:tcPr>
            <w:tcW w:w="751" w:type="dxa"/>
            <w:tcPrChange w:id="2472" w:author="阿毛" w:date="2021-06-08T17:29:00Z">
              <w:tcPr>
                <w:tcW w:w="1602" w:type="dxa"/>
                <w:gridSpan w:val="2"/>
              </w:tcPr>
            </w:tcPrChange>
          </w:tcPr>
          <w:p w14:paraId="52561748" w14:textId="49426944" w:rsidR="00B52E1A" w:rsidRPr="00847BB7" w:rsidRDefault="00B52E1A" w:rsidP="00B52E1A">
            <w:pPr>
              <w:rPr>
                <w:ins w:id="2473" w:author="智誠 楊" w:date="2021-05-08T16:59:00Z"/>
                <w:rFonts w:ascii="標楷體" w:eastAsia="標楷體" w:hAnsi="標楷體"/>
              </w:rPr>
            </w:pPr>
          </w:p>
        </w:tc>
        <w:tc>
          <w:tcPr>
            <w:tcW w:w="1649" w:type="dxa"/>
            <w:tcPrChange w:id="2474" w:author="阿毛" w:date="2021-06-08T17:29:00Z">
              <w:tcPr>
                <w:tcW w:w="992" w:type="dxa"/>
                <w:gridSpan w:val="2"/>
              </w:tcPr>
            </w:tcPrChange>
          </w:tcPr>
          <w:p w14:paraId="4BC80690" w14:textId="77777777" w:rsidR="00B52E1A" w:rsidRPr="00847BB7" w:rsidRDefault="00B52E1A" w:rsidP="00B52E1A">
            <w:pPr>
              <w:rPr>
                <w:ins w:id="2475" w:author="智誠 楊" w:date="2021-05-08T16:59:00Z"/>
                <w:rFonts w:ascii="標楷體" w:eastAsia="標楷體" w:hAnsi="標楷體"/>
                <w:color w:val="FF0000"/>
              </w:rPr>
            </w:pPr>
          </w:p>
        </w:tc>
        <w:tc>
          <w:tcPr>
            <w:tcW w:w="1417" w:type="dxa"/>
            <w:tcPrChange w:id="2476" w:author="阿毛" w:date="2021-06-08T17:29:00Z">
              <w:tcPr>
                <w:tcW w:w="1489" w:type="dxa"/>
                <w:gridSpan w:val="3"/>
              </w:tcPr>
            </w:tcPrChange>
          </w:tcPr>
          <w:p w14:paraId="53B0A13F" w14:textId="77777777" w:rsidR="00B52E1A" w:rsidRPr="00847BB7" w:rsidRDefault="00B52E1A" w:rsidP="00B52E1A">
            <w:pPr>
              <w:rPr>
                <w:ins w:id="2477" w:author="智誠 楊" w:date="2021-05-08T16:59:00Z"/>
                <w:rFonts w:ascii="標楷體" w:eastAsia="標楷體" w:hAnsi="標楷體"/>
                <w:color w:val="FF0000"/>
              </w:rPr>
            </w:pPr>
          </w:p>
        </w:tc>
        <w:tc>
          <w:tcPr>
            <w:tcW w:w="567" w:type="dxa"/>
            <w:tcPrChange w:id="2478" w:author="阿毛" w:date="2021-06-08T17:29:00Z">
              <w:tcPr>
                <w:tcW w:w="623" w:type="dxa"/>
                <w:gridSpan w:val="2"/>
              </w:tcPr>
            </w:tcPrChange>
          </w:tcPr>
          <w:p w14:paraId="3A26CD0C" w14:textId="5645A7C7" w:rsidR="00B52E1A" w:rsidRPr="00847BB7" w:rsidRDefault="00B52E1A" w:rsidP="00B52E1A">
            <w:pPr>
              <w:rPr>
                <w:ins w:id="2479" w:author="智誠 楊" w:date="2021-05-08T16:59:00Z"/>
                <w:rFonts w:ascii="標楷體" w:eastAsia="標楷體" w:hAnsi="標楷體"/>
              </w:rPr>
            </w:pPr>
          </w:p>
        </w:tc>
        <w:tc>
          <w:tcPr>
            <w:tcW w:w="567" w:type="dxa"/>
            <w:tcPrChange w:id="2480" w:author="阿毛" w:date="2021-06-08T17:29:00Z">
              <w:tcPr>
                <w:tcW w:w="666" w:type="dxa"/>
                <w:gridSpan w:val="2"/>
              </w:tcPr>
            </w:tcPrChange>
          </w:tcPr>
          <w:p w14:paraId="7D95130E" w14:textId="3D969E5A" w:rsidR="00B52E1A" w:rsidRPr="00847BB7" w:rsidRDefault="00B52E1A" w:rsidP="00B52E1A">
            <w:pPr>
              <w:jc w:val="center"/>
              <w:rPr>
                <w:ins w:id="2481" w:author="智誠 楊" w:date="2021-05-08T16:59:00Z"/>
                <w:rFonts w:ascii="標楷體" w:eastAsia="標楷體" w:hAnsi="標楷體"/>
              </w:rPr>
            </w:pPr>
          </w:p>
        </w:tc>
        <w:tc>
          <w:tcPr>
            <w:tcW w:w="3544" w:type="dxa"/>
            <w:tcPrChange w:id="2482" w:author="阿毛" w:date="2021-06-08T17:29:00Z">
              <w:tcPr>
                <w:tcW w:w="2856" w:type="dxa"/>
              </w:tcPr>
            </w:tcPrChange>
          </w:tcPr>
          <w:p w14:paraId="3CB8028F" w14:textId="191B0B8B" w:rsidR="00B52E1A" w:rsidRPr="004415DA" w:rsidRDefault="00B52E1A" w:rsidP="00B52E1A">
            <w:pPr>
              <w:rPr>
                <w:ins w:id="2483" w:author="智誠 楊" w:date="2021-05-08T16:59:00Z"/>
                <w:rFonts w:ascii="標楷體" w:eastAsia="標楷體" w:hAnsi="標楷體"/>
                <w:lang w:eastAsia="zh-HK"/>
              </w:rPr>
            </w:pPr>
          </w:p>
        </w:tc>
      </w:tr>
      <w:tr w:rsidR="00B52E1A" w:rsidRPr="00847BB7" w14:paraId="46310FD2" w14:textId="77777777" w:rsidTr="000A38D9">
        <w:trPr>
          <w:trHeight w:val="291"/>
          <w:jc w:val="center"/>
          <w:ins w:id="2484" w:author="智誠 楊" w:date="2021-05-08T16:59:00Z"/>
          <w:trPrChange w:id="2485" w:author="阿毛" w:date="2021-06-08T17:29:00Z">
            <w:trPr>
              <w:gridAfter w:val="0"/>
              <w:wAfter w:w="320" w:type="dxa"/>
              <w:trHeight w:val="291"/>
              <w:jc w:val="center"/>
            </w:trPr>
          </w:trPrChange>
        </w:trPr>
        <w:tc>
          <w:tcPr>
            <w:tcW w:w="456" w:type="dxa"/>
            <w:tcPrChange w:id="2486" w:author="阿毛" w:date="2021-06-08T17:29:00Z">
              <w:tcPr>
                <w:tcW w:w="456" w:type="dxa"/>
              </w:tcPr>
            </w:tcPrChange>
          </w:tcPr>
          <w:p w14:paraId="0F19EB35" w14:textId="1C12CC00" w:rsidR="00B52E1A" w:rsidRPr="00847BB7" w:rsidRDefault="004240A7" w:rsidP="00B52E1A">
            <w:pPr>
              <w:rPr>
                <w:ins w:id="2487" w:author="智誠 楊" w:date="2021-05-08T16:59:00Z"/>
                <w:rFonts w:ascii="標楷體" w:eastAsia="標楷體" w:hAnsi="標楷體"/>
              </w:rPr>
            </w:pPr>
            <w:ins w:id="2488" w:author="智誠 楊" w:date="2021-05-08T17:50:00Z">
              <w:r>
                <w:rPr>
                  <w:rFonts w:ascii="標楷體" w:eastAsia="標楷體" w:hAnsi="標楷體" w:hint="eastAsia"/>
                </w:rPr>
                <w:t>5</w:t>
              </w:r>
            </w:ins>
          </w:p>
        </w:tc>
        <w:tc>
          <w:tcPr>
            <w:tcW w:w="1736" w:type="dxa"/>
            <w:tcPrChange w:id="2489" w:author="阿毛" w:date="2021-06-08T17:29:00Z">
              <w:tcPr>
                <w:tcW w:w="1736" w:type="dxa"/>
              </w:tcPr>
            </w:tcPrChange>
          </w:tcPr>
          <w:p w14:paraId="70610C1E" w14:textId="509C1859" w:rsidR="00B52E1A" w:rsidRPr="00847BB7" w:rsidRDefault="00B52E1A" w:rsidP="00B52E1A">
            <w:pPr>
              <w:rPr>
                <w:ins w:id="2490" w:author="智誠 楊" w:date="2021-05-08T16:59:00Z"/>
                <w:rFonts w:ascii="標楷體" w:eastAsia="標楷體" w:hAnsi="標楷體"/>
              </w:rPr>
            </w:pPr>
            <w:ins w:id="2491" w:author="智誠 楊" w:date="2021-05-08T17:21:00Z">
              <w:r>
                <w:rPr>
                  <w:rFonts w:ascii="標楷體" w:eastAsia="標楷體" w:hAnsi="標楷體" w:hint="eastAsia"/>
                </w:rPr>
                <w:t>次數</w:t>
              </w:r>
            </w:ins>
          </w:p>
        </w:tc>
        <w:tc>
          <w:tcPr>
            <w:tcW w:w="751" w:type="dxa"/>
            <w:tcPrChange w:id="2492" w:author="阿毛" w:date="2021-06-08T17:29:00Z">
              <w:tcPr>
                <w:tcW w:w="1602" w:type="dxa"/>
                <w:gridSpan w:val="2"/>
              </w:tcPr>
            </w:tcPrChange>
          </w:tcPr>
          <w:p w14:paraId="561AE01F" w14:textId="14D8B6DF" w:rsidR="00B52E1A" w:rsidRPr="00847BB7" w:rsidRDefault="00B52E1A" w:rsidP="00B52E1A">
            <w:pPr>
              <w:rPr>
                <w:ins w:id="2493" w:author="智誠 楊" w:date="2021-05-08T16:59:00Z"/>
                <w:rFonts w:ascii="標楷體" w:eastAsia="標楷體" w:hAnsi="標楷體"/>
              </w:rPr>
            </w:pPr>
          </w:p>
        </w:tc>
        <w:tc>
          <w:tcPr>
            <w:tcW w:w="1649" w:type="dxa"/>
            <w:tcPrChange w:id="2494" w:author="阿毛" w:date="2021-06-08T17:29:00Z">
              <w:tcPr>
                <w:tcW w:w="992" w:type="dxa"/>
                <w:gridSpan w:val="2"/>
              </w:tcPr>
            </w:tcPrChange>
          </w:tcPr>
          <w:p w14:paraId="6014DD9A" w14:textId="37C27038" w:rsidR="00B52E1A" w:rsidRPr="00847BB7" w:rsidRDefault="00B52E1A" w:rsidP="00B52E1A">
            <w:pPr>
              <w:rPr>
                <w:ins w:id="2495" w:author="智誠 楊" w:date="2021-05-08T16:59:00Z"/>
                <w:rFonts w:ascii="標楷體" w:eastAsia="標楷體" w:hAnsi="標楷體"/>
                <w:color w:val="FF0000"/>
              </w:rPr>
            </w:pPr>
          </w:p>
        </w:tc>
        <w:tc>
          <w:tcPr>
            <w:tcW w:w="1417" w:type="dxa"/>
            <w:tcPrChange w:id="2496" w:author="阿毛" w:date="2021-06-08T17:29:00Z">
              <w:tcPr>
                <w:tcW w:w="1489" w:type="dxa"/>
                <w:gridSpan w:val="3"/>
              </w:tcPr>
            </w:tcPrChange>
          </w:tcPr>
          <w:p w14:paraId="1B863CB5" w14:textId="77777777" w:rsidR="00B52E1A" w:rsidRPr="00847BB7" w:rsidRDefault="00B52E1A" w:rsidP="00B52E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497" w:author="智誠 楊" w:date="2021-05-08T16:59:00Z"/>
                <w:rFonts w:ascii="標楷體" w:eastAsia="標楷體" w:hAnsi="標楷體" w:cs="細明體"/>
                <w:color w:val="000000"/>
                <w:spacing w:val="15"/>
                <w:kern w:val="0"/>
              </w:rPr>
            </w:pPr>
          </w:p>
        </w:tc>
        <w:tc>
          <w:tcPr>
            <w:tcW w:w="567" w:type="dxa"/>
            <w:tcPrChange w:id="2498" w:author="阿毛" w:date="2021-06-08T17:29:00Z">
              <w:tcPr>
                <w:tcW w:w="623" w:type="dxa"/>
                <w:gridSpan w:val="2"/>
              </w:tcPr>
            </w:tcPrChange>
          </w:tcPr>
          <w:p w14:paraId="07D3A47A" w14:textId="19D1A8B2" w:rsidR="00B52E1A" w:rsidRPr="00847BB7" w:rsidRDefault="00B52E1A" w:rsidP="00B52E1A">
            <w:pPr>
              <w:rPr>
                <w:ins w:id="2499" w:author="智誠 楊" w:date="2021-05-08T16:59:00Z"/>
                <w:rFonts w:ascii="標楷體" w:eastAsia="標楷體" w:hAnsi="標楷體"/>
              </w:rPr>
            </w:pPr>
          </w:p>
        </w:tc>
        <w:tc>
          <w:tcPr>
            <w:tcW w:w="567" w:type="dxa"/>
            <w:tcPrChange w:id="2500" w:author="阿毛" w:date="2021-06-08T17:29:00Z">
              <w:tcPr>
                <w:tcW w:w="666" w:type="dxa"/>
                <w:gridSpan w:val="2"/>
              </w:tcPr>
            </w:tcPrChange>
          </w:tcPr>
          <w:p w14:paraId="5D59A30D" w14:textId="36EEC2A1" w:rsidR="00B52E1A" w:rsidRPr="00847BB7" w:rsidRDefault="00B52E1A" w:rsidP="00B52E1A">
            <w:pPr>
              <w:jc w:val="center"/>
              <w:rPr>
                <w:ins w:id="2501" w:author="智誠 楊" w:date="2021-05-08T16:59:00Z"/>
                <w:rFonts w:ascii="標楷體" w:eastAsia="標楷體" w:hAnsi="標楷體"/>
              </w:rPr>
            </w:pPr>
            <w:ins w:id="2502" w:author="智誠 楊" w:date="2021-05-08T17:24:00Z">
              <w:r>
                <w:rPr>
                  <w:rFonts w:ascii="標楷體" w:eastAsia="標楷體" w:hAnsi="標楷體" w:hint="eastAsia"/>
                </w:rPr>
                <w:t>R</w:t>
              </w:r>
            </w:ins>
          </w:p>
        </w:tc>
        <w:tc>
          <w:tcPr>
            <w:tcW w:w="3544" w:type="dxa"/>
            <w:tcPrChange w:id="2503" w:author="阿毛" w:date="2021-06-08T17:29:00Z">
              <w:tcPr>
                <w:tcW w:w="2856" w:type="dxa"/>
              </w:tcPr>
            </w:tcPrChange>
          </w:tcPr>
          <w:p w14:paraId="6E5549D1" w14:textId="19A38DFD" w:rsidR="00B52E1A" w:rsidRDefault="00B52E1A" w:rsidP="00B52E1A">
            <w:pPr>
              <w:snapToGrid w:val="0"/>
              <w:ind w:left="238" w:hangingChars="99" w:hanging="238"/>
              <w:rPr>
                <w:ins w:id="2504" w:author="智誠 楊" w:date="2021-05-08T17:21:00Z"/>
                <w:rFonts w:ascii="標楷體" w:eastAsia="標楷體" w:hAnsi="標楷體"/>
                <w:color w:val="000000" w:themeColor="text1"/>
              </w:rPr>
            </w:pPr>
            <w:ins w:id="2505"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506" w:author="智誠 楊" w:date="2021-05-08T17:23:00Z">
              <w:r>
                <w:rPr>
                  <w:rFonts w:ascii="標楷體" w:eastAsia="標楷體" w:hAnsi="標楷體" w:hint="eastAsia"/>
                  <w:color w:val="000000" w:themeColor="text1"/>
                </w:rPr>
                <w:t>不</w:t>
              </w:r>
            </w:ins>
            <w:ins w:id="2507" w:author="智誠 楊" w:date="2021-05-08T17:21:00Z">
              <w:r>
                <w:rPr>
                  <w:rFonts w:ascii="標楷體" w:eastAsia="標楷體" w:hAnsi="標楷體" w:hint="eastAsia"/>
                  <w:color w:val="000000" w:themeColor="text1"/>
                </w:rPr>
                <w:t>可修改</w:t>
              </w:r>
            </w:ins>
          </w:p>
          <w:p w14:paraId="0645FE15" w14:textId="55ABF703" w:rsidR="00B52E1A" w:rsidRPr="00847BB7" w:rsidRDefault="00CE69F7">
            <w:pPr>
              <w:rPr>
                <w:ins w:id="2508" w:author="智誠 楊" w:date="2021-05-08T16:59:00Z"/>
                <w:rFonts w:ascii="標楷體" w:eastAsia="標楷體" w:hAnsi="標楷體"/>
              </w:rPr>
            </w:pPr>
            <w:ins w:id="2509" w:author="智誠 楊" w:date="2021-05-12T09:48: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ins>
          </w:p>
        </w:tc>
      </w:tr>
      <w:tr w:rsidR="00B52E1A" w:rsidRPr="00847BB7" w14:paraId="055DEFA9" w14:textId="77777777" w:rsidTr="000A38D9">
        <w:trPr>
          <w:trHeight w:val="291"/>
          <w:jc w:val="center"/>
          <w:ins w:id="2510" w:author="智誠 楊" w:date="2021-05-08T16:59:00Z"/>
          <w:trPrChange w:id="2511" w:author="阿毛" w:date="2021-06-08T17:29:00Z">
            <w:trPr>
              <w:gridAfter w:val="0"/>
              <w:wAfter w:w="320" w:type="dxa"/>
              <w:trHeight w:val="291"/>
              <w:jc w:val="center"/>
            </w:trPr>
          </w:trPrChange>
        </w:trPr>
        <w:tc>
          <w:tcPr>
            <w:tcW w:w="456" w:type="dxa"/>
            <w:tcPrChange w:id="2512" w:author="阿毛" w:date="2021-06-08T17:29:00Z">
              <w:tcPr>
                <w:tcW w:w="456" w:type="dxa"/>
              </w:tcPr>
            </w:tcPrChange>
          </w:tcPr>
          <w:p w14:paraId="6338BADC" w14:textId="12967F47" w:rsidR="00B52E1A" w:rsidRPr="00847BB7" w:rsidRDefault="004240A7" w:rsidP="00B52E1A">
            <w:pPr>
              <w:rPr>
                <w:ins w:id="2513" w:author="智誠 楊" w:date="2021-05-08T16:59:00Z"/>
                <w:rFonts w:ascii="標楷體" w:eastAsia="標楷體" w:hAnsi="標楷體"/>
              </w:rPr>
            </w:pPr>
            <w:ins w:id="2514" w:author="智誠 楊" w:date="2021-05-08T17:50:00Z">
              <w:r>
                <w:rPr>
                  <w:rFonts w:ascii="標楷體" w:eastAsia="標楷體" w:hAnsi="標楷體" w:hint="eastAsia"/>
                </w:rPr>
                <w:t>6</w:t>
              </w:r>
            </w:ins>
          </w:p>
        </w:tc>
        <w:tc>
          <w:tcPr>
            <w:tcW w:w="1736" w:type="dxa"/>
            <w:tcPrChange w:id="2515" w:author="阿毛" w:date="2021-06-08T17:29:00Z">
              <w:tcPr>
                <w:tcW w:w="1736" w:type="dxa"/>
              </w:tcPr>
            </w:tcPrChange>
          </w:tcPr>
          <w:p w14:paraId="12658662" w14:textId="1A58BF96" w:rsidR="00B52E1A" w:rsidRPr="00847BB7" w:rsidRDefault="00B52E1A" w:rsidP="00B52E1A">
            <w:pPr>
              <w:rPr>
                <w:ins w:id="2516" w:author="智誠 楊" w:date="2021-05-08T16:59:00Z"/>
                <w:rFonts w:ascii="標楷體" w:eastAsia="標楷體" w:hAnsi="標楷體"/>
              </w:rPr>
            </w:pPr>
            <w:ins w:id="2517" w:author="智誠 楊" w:date="2021-05-08T17:21:00Z">
              <w:r>
                <w:rPr>
                  <w:rFonts w:ascii="標楷體" w:eastAsia="標楷體" w:hAnsi="標楷體" w:hint="eastAsia"/>
                </w:rPr>
                <w:t>單筆金額-起</w:t>
              </w:r>
            </w:ins>
          </w:p>
        </w:tc>
        <w:tc>
          <w:tcPr>
            <w:tcW w:w="751" w:type="dxa"/>
            <w:tcPrChange w:id="2518" w:author="阿毛" w:date="2021-06-08T17:29:00Z">
              <w:tcPr>
                <w:tcW w:w="1602" w:type="dxa"/>
                <w:gridSpan w:val="2"/>
              </w:tcPr>
            </w:tcPrChange>
          </w:tcPr>
          <w:p w14:paraId="5BE105C3" w14:textId="0C741AFF" w:rsidR="00B52E1A" w:rsidRPr="00847BB7" w:rsidRDefault="00B52E1A" w:rsidP="00B52E1A">
            <w:pPr>
              <w:rPr>
                <w:ins w:id="2519" w:author="智誠 楊" w:date="2021-05-08T16:59:00Z"/>
                <w:rFonts w:ascii="標楷體" w:eastAsia="標楷體" w:hAnsi="標楷體"/>
              </w:rPr>
            </w:pPr>
          </w:p>
        </w:tc>
        <w:tc>
          <w:tcPr>
            <w:tcW w:w="1649" w:type="dxa"/>
            <w:tcPrChange w:id="2520" w:author="阿毛" w:date="2021-06-08T17:29:00Z">
              <w:tcPr>
                <w:tcW w:w="992" w:type="dxa"/>
                <w:gridSpan w:val="2"/>
              </w:tcPr>
            </w:tcPrChange>
          </w:tcPr>
          <w:p w14:paraId="62A6F177" w14:textId="1756BED5" w:rsidR="00B52E1A" w:rsidRPr="00847BB7" w:rsidRDefault="00B52E1A" w:rsidP="00B52E1A">
            <w:pPr>
              <w:rPr>
                <w:ins w:id="2521" w:author="智誠 楊" w:date="2021-05-08T16:59:00Z"/>
                <w:rFonts w:ascii="標楷體" w:eastAsia="標楷體" w:hAnsi="標楷體"/>
              </w:rPr>
            </w:pPr>
          </w:p>
        </w:tc>
        <w:tc>
          <w:tcPr>
            <w:tcW w:w="1417" w:type="dxa"/>
            <w:tcPrChange w:id="2522" w:author="阿毛" w:date="2021-06-08T17:29:00Z">
              <w:tcPr>
                <w:tcW w:w="1489" w:type="dxa"/>
                <w:gridSpan w:val="3"/>
              </w:tcPr>
            </w:tcPrChange>
          </w:tcPr>
          <w:p w14:paraId="398A4416" w14:textId="77777777" w:rsidR="00B52E1A" w:rsidRPr="00847BB7" w:rsidRDefault="00B52E1A" w:rsidP="00B52E1A">
            <w:pPr>
              <w:rPr>
                <w:ins w:id="2523" w:author="智誠 楊" w:date="2021-05-08T16:59:00Z"/>
                <w:rFonts w:ascii="標楷體" w:eastAsia="標楷體" w:hAnsi="標楷體"/>
                <w:lang w:eastAsia="zh-HK"/>
              </w:rPr>
            </w:pPr>
          </w:p>
        </w:tc>
        <w:tc>
          <w:tcPr>
            <w:tcW w:w="567" w:type="dxa"/>
            <w:tcPrChange w:id="2524" w:author="阿毛" w:date="2021-06-08T17:29:00Z">
              <w:tcPr>
                <w:tcW w:w="623" w:type="dxa"/>
                <w:gridSpan w:val="2"/>
              </w:tcPr>
            </w:tcPrChange>
          </w:tcPr>
          <w:p w14:paraId="0862E260" w14:textId="1A682E59" w:rsidR="00B52E1A" w:rsidRPr="00847BB7" w:rsidRDefault="00B52E1A" w:rsidP="00B52E1A">
            <w:pPr>
              <w:rPr>
                <w:ins w:id="2525" w:author="智誠 楊" w:date="2021-05-08T16:59:00Z"/>
                <w:rFonts w:ascii="標楷體" w:eastAsia="標楷體" w:hAnsi="標楷體"/>
              </w:rPr>
            </w:pPr>
          </w:p>
        </w:tc>
        <w:tc>
          <w:tcPr>
            <w:tcW w:w="567" w:type="dxa"/>
            <w:tcPrChange w:id="2526" w:author="阿毛" w:date="2021-06-08T17:29:00Z">
              <w:tcPr>
                <w:tcW w:w="666" w:type="dxa"/>
                <w:gridSpan w:val="2"/>
              </w:tcPr>
            </w:tcPrChange>
          </w:tcPr>
          <w:p w14:paraId="5493434F" w14:textId="4C459101" w:rsidR="00B52E1A" w:rsidRPr="00847BB7" w:rsidRDefault="00B52E1A" w:rsidP="00B52E1A">
            <w:pPr>
              <w:jc w:val="center"/>
              <w:rPr>
                <w:ins w:id="2527" w:author="智誠 楊" w:date="2021-05-08T16:59:00Z"/>
                <w:rFonts w:ascii="標楷體" w:eastAsia="標楷體" w:hAnsi="標楷體"/>
              </w:rPr>
            </w:pPr>
            <w:ins w:id="2528" w:author="智誠 楊" w:date="2021-05-08T17:24:00Z">
              <w:r>
                <w:rPr>
                  <w:rFonts w:ascii="標楷體" w:eastAsia="標楷體" w:hAnsi="標楷體" w:hint="eastAsia"/>
                </w:rPr>
                <w:t>R</w:t>
              </w:r>
            </w:ins>
          </w:p>
        </w:tc>
        <w:tc>
          <w:tcPr>
            <w:tcW w:w="3544" w:type="dxa"/>
            <w:tcPrChange w:id="2529" w:author="阿毛" w:date="2021-06-08T17:29:00Z">
              <w:tcPr>
                <w:tcW w:w="2856" w:type="dxa"/>
              </w:tcPr>
            </w:tcPrChange>
          </w:tcPr>
          <w:p w14:paraId="555C7624" w14:textId="14561895" w:rsidR="00B52E1A" w:rsidRDefault="00B52E1A" w:rsidP="00B52E1A">
            <w:pPr>
              <w:snapToGrid w:val="0"/>
              <w:ind w:left="238" w:hangingChars="99" w:hanging="238"/>
              <w:rPr>
                <w:ins w:id="2530" w:author="智誠 楊" w:date="2021-05-08T17:21:00Z"/>
                <w:rFonts w:ascii="標楷體" w:eastAsia="標楷體" w:hAnsi="標楷體"/>
                <w:color w:val="000000" w:themeColor="text1"/>
              </w:rPr>
            </w:pPr>
            <w:ins w:id="2531"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532" w:author="智誠 楊" w:date="2021-05-08T17:24:00Z">
              <w:r>
                <w:rPr>
                  <w:rFonts w:ascii="標楷體" w:eastAsia="標楷體" w:hAnsi="標楷體" w:hint="eastAsia"/>
                  <w:color w:val="000000" w:themeColor="text1"/>
                </w:rPr>
                <w:t>不</w:t>
              </w:r>
            </w:ins>
            <w:ins w:id="2533" w:author="智誠 楊" w:date="2021-05-08T17:21:00Z">
              <w:r>
                <w:rPr>
                  <w:rFonts w:ascii="標楷體" w:eastAsia="標楷體" w:hAnsi="標楷體" w:hint="eastAsia"/>
                  <w:color w:val="000000" w:themeColor="text1"/>
                </w:rPr>
                <w:t>可修改</w:t>
              </w:r>
            </w:ins>
          </w:p>
          <w:p w14:paraId="1A27D688" w14:textId="3FB93B22" w:rsidR="00B52E1A" w:rsidRPr="000267BA" w:rsidRDefault="00CE69F7">
            <w:pPr>
              <w:ind w:left="240" w:hangingChars="100" w:hanging="240"/>
              <w:rPr>
                <w:ins w:id="2534" w:author="智誠 楊" w:date="2021-05-08T16:59:00Z"/>
                <w:rFonts w:ascii="標楷體" w:eastAsia="標楷體" w:hAnsi="標楷體"/>
              </w:rPr>
              <w:pPrChange w:id="2535" w:author="阿毛" w:date="2021-06-08T17:29:00Z">
                <w:pPr/>
              </w:pPrChange>
            </w:pPr>
            <w:ins w:id="2536"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B52E1A" w:rsidRPr="00847BB7" w14:paraId="5AAB709A" w14:textId="77777777" w:rsidTr="000A38D9">
        <w:trPr>
          <w:trHeight w:val="291"/>
          <w:jc w:val="center"/>
          <w:ins w:id="2537" w:author="智誠 楊" w:date="2021-05-08T17:19:00Z"/>
          <w:trPrChange w:id="2538" w:author="阿毛" w:date="2021-06-08T17:29:00Z">
            <w:trPr>
              <w:gridAfter w:val="0"/>
              <w:wAfter w:w="320" w:type="dxa"/>
              <w:trHeight w:val="291"/>
              <w:jc w:val="center"/>
            </w:trPr>
          </w:trPrChange>
        </w:trPr>
        <w:tc>
          <w:tcPr>
            <w:tcW w:w="456" w:type="dxa"/>
            <w:tcPrChange w:id="2539" w:author="阿毛" w:date="2021-06-08T17:29:00Z">
              <w:tcPr>
                <w:tcW w:w="456" w:type="dxa"/>
              </w:tcPr>
            </w:tcPrChange>
          </w:tcPr>
          <w:p w14:paraId="079DA2A0" w14:textId="1A26FE58" w:rsidR="00B52E1A" w:rsidRPr="00847BB7" w:rsidRDefault="004240A7" w:rsidP="00B52E1A">
            <w:pPr>
              <w:rPr>
                <w:ins w:id="2540" w:author="智誠 楊" w:date="2021-05-08T17:19:00Z"/>
                <w:rFonts w:ascii="標楷體" w:eastAsia="標楷體" w:hAnsi="標楷體"/>
              </w:rPr>
            </w:pPr>
            <w:ins w:id="2541" w:author="智誠 楊" w:date="2021-05-08T17:50:00Z">
              <w:r>
                <w:rPr>
                  <w:rFonts w:ascii="標楷體" w:eastAsia="標楷體" w:hAnsi="標楷體" w:hint="eastAsia"/>
                </w:rPr>
                <w:t>7</w:t>
              </w:r>
            </w:ins>
          </w:p>
        </w:tc>
        <w:tc>
          <w:tcPr>
            <w:tcW w:w="1736" w:type="dxa"/>
            <w:tcPrChange w:id="2542" w:author="阿毛" w:date="2021-06-08T17:29:00Z">
              <w:tcPr>
                <w:tcW w:w="1736" w:type="dxa"/>
              </w:tcPr>
            </w:tcPrChange>
          </w:tcPr>
          <w:p w14:paraId="45749982" w14:textId="7B8F9473" w:rsidR="00B52E1A" w:rsidRPr="00847BB7" w:rsidRDefault="00B52E1A" w:rsidP="00B52E1A">
            <w:pPr>
              <w:rPr>
                <w:ins w:id="2543" w:author="智誠 楊" w:date="2021-05-08T17:19:00Z"/>
                <w:rFonts w:ascii="標楷體" w:eastAsia="標楷體" w:hAnsi="標楷體"/>
              </w:rPr>
            </w:pPr>
            <w:ins w:id="2544" w:author="智誠 楊" w:date="2021-05-08T17:21:00Z">
              <w:r>
                <w:rPr>
                  <w:rFonts w:ascii="標楷體" w:eastAsia="標楷體" w:hAnsi="標楷體" w:hint="eastAsia"/>
                </w:rPr>
                <w:t>單筆金額-迄</w:t>
              </w:r>
            </w:ins>
          </w:p>
        </w:tc>
        <w:tc>
          <w:tcPr>
            <w:tcW w:w="751" w:type="dxa"/>
            <w:tcPrChange w:id="2545" w:author="阿毛" w:date="2021-06-08T17:29:00Z">
              <w:tcPr>
                <w:tcW w:w="1602" w:type="dxa"/>
                <w:gridSpan w:val="2"/>
              </w:tcPr>
            </w:tcPrChange>
          </w:tcPr>
          <w:p w14:paraId="2531FD36" w14:textId="7D097BB7" w:rsidR="00B52E1A" w:rsidRPr="00847BB7" w:rsidRDefault="00B52E1A" w:rsidP="00B52E1A">
            <w:pPr>
              <w:rPr>
                <w:ins w:id="2546" w:author="智誠 楊" w:date="2021-05-08T17:19:00Z"/>
                <w:rFonts w:ascii="標楷體" w:eastAsia="標楷體" w:hAnsi="標楷體"/>
              </w:rPr>
            </w:pPr>
          </w:p>
        </w:tc>
        <w:tc>
          <w:tcPr>
            <w:tcW w:w="1649" w:type="dxa"/>
            <w:tcPrChange w:id="2547" w:author="阿毛" w:date="2021-06-08T17:29:00Z">
              <w:tcPr>
                <w:tcW w:w="992" w:type="dxa"/>
                <w:gridSpan w:val="2"/>
              </w:tcPr>
            </w:tcPrChange>
          </w:tcPr>
          <w:p w14:paraId="09CBCED9" w14:textId="220F799B" w:rsidR="00B52E1A" w:rsidRPr="00847BB7" w:rsidRDefault="00B52E1A" w:rsidP="00B52E1A">
            <w:pPr>
              <w:rPr>
                <w:ins w:id="2548" w:author="智誠 楊" w:date="2021-05-08T17:19:00Z"/>
                <w:rFonts w:ascii="標楷體" w:eastAsia="標楷體" w:hAnsi="標楷體"/>
              </w:rPr>
            </w:pPr>
          </w:p>
        </w:tc>
        <w:tc>
          <w:tcPr>
            <w:tcW w:w="1417" w:type="dxa"/>
            <w:tcPrChange w:id="2549" w:author="阿毛" w:date="2021-06-08T17:29:00Z">
              <w:tcPr>
                <w:tcW w:w="1489" w:type="dxa"/>
                <w:gridSpan w:val="3"/>
              </w:tcPr>
            </w:tcPrChange>
          </w:tcPr>
          <w:p w14:paraId="6ACB0038" w14:textId="77777777" w:rsidR="00B52E1A" w:rsidRPr="00847BB7" w:rsidRDefault="00B52E1A" w:rsidP="00B52E1A">
            <w:pPr>
              <w:rPr>
                <w:ins w:id="2550" w:author="智誠 楊" w:date="2021-05-08T17:19:00Z"/>
                <w:rFonts w:ascii="標楷體" w:eastAsia="標楷體" w:hAnsi="標楷體"/>
                <w:lang w:eastAsia="zh-HK"/>
              </w:rPr>
            </w:pPr>
          </w:p>
        </w:tc>
        <w:tc>
          <w:tcPr>
            <w:tcW w:w="567" w:type="dxa"/>
            <w:tcPrChange w:id="2551" w:author="阿毛" w:date="2021-06-08T17:29:00Z">
              <w:tcPr>
                <w:tcW w:w="623" w:type="dxa"/>
                <w:gridSpan w:val="2"/>
              </w:tcPr>
            </w:tcPrChange>
          </w:tcPr>
          <w:p w14:paraId="08D456B0" w14:textId="56B8D425" w:rsidR="00B52E1A" w:rsidRPr="00847BB7" w:rsidRDefault="00B52E1A" w:rsidP="00B52E1A">
            <w:pPr>
              <w:rPr>
                <w:ins w:id="2552" w:author="智誠 楊" w:date="2021-05-08T17:19:00Z"/>
                <w:rFonts w:ascii="標楷體" w:eastAsia="標楷體" w:hAnsi="標楷體"/>
              </w:rPr>
            </w:pPr>
          </w:p>
        </w:tc>
        <w:tc>
          <w:tcPr>
            <w:tcW w:w="567" w:type="dxa"/>
            <w:tcPrChange w:id="2553" w:author="阿毛" w:date="2021-06-08T17:29:00Z">
              <w:tcPr>
                <w:tcW w:w="666" w:type="dxa"/>
                <w:gridSpan w:val="2"/>
              </w:tcPr>
            </w:tcPrChange>
          </w:tcPr>
          <w:p w14:paraId="550E589B" w14:textId="6597479C" w:rsidR="00B52E1A" w:rsidRPr="00847BB7" w:rsidRDefault="00B52E1A" w:rsidP="00B52E1A">
            <w:pPr>
              <w:jc w:val="center"/>
              <w:rPr>
                <w:ins w:id="2554" w:author="智誠 楊" w:date="2021-05-08T17:19:00Z"/>
                <w:rFonts w:ascii="標楷體" w:eastAsia="標楷體" w:hAnsi="標楷體"/>
              </w:rPr>
            </w:pPr>
            <w:ins w:id="2555" w:author="智誠 楊" w:date="2021-05-08T17:24:00Z">
              <w:r>
                <w:rPr>
                  <w:rFonts w:ascii="標楷體" w:eastAsia="標楷體" w:hAnsi="標楷體" w:hint="eastAsia"/>
                </w:rPr>
                <w:t>R</w:t>
              </w:r>
            </w:ins>
          </w:p>
        </w:tc>
        <w:tc>
          <w:tcPr>
            <w:tcW w:w="3544" w:type="dxa"/>
            <w:tcPrChange w:id="2556" w:author="阿毛" w:date="2021-06-08T17:29:00Z">
              <w:tcPr>
                <w:tcW w:w="2856" w:type="dxa"/>
              </w:tcPr>
            </w:tcPrChange>
          </w:tcPr>
          <w:p w14:paraId="4C8A4252" w14:textId="51A8C629" w:rsidR="00B52E1A" w:rsidRDefault="00B52E1A" w:rsidP="00B52E1A">
            <w:pPr>
              <w:snapToGrid w:val="0"/>
              <w:ind w:left="238" w:hangingChars="99" w:hanging="238"/>
              <w:rPr>
                <w:ins w:id="2557" w:author="智誠 楊" w:date="2021-05-08T17:21:00Z"/>
                <w:rFonts w:ascii="標楷體" w:eastAsia="標楷體" w:hAnsi="標楷體"/>
                <w:color w:val="000000" w:themeColor="text1"/>
              </w:rPr>
            </w:pPr>
            <w:ins w:id="2558"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559" w:author="智誠 楊" w:date="2021-05-08T17:24:00Z">
              <w:r>
                <w:rPr>
                  <w:rFonts w:ascii="標楷體" w:eastAsia="標楷體" w:hAnsi="標楷體" w:hint="eastAsia"/>
                  <w:color w:val="000000" w:themeColor="text1"/>
                </w:rPr>
                <w:t>不</w:t>
              </w:r>
            </w:ins>
            <w:ins w:id="2560" w:author="智誠 楊" w:date="2021-05-08T17:21:00Z">
              <w:r>
                <w:rPr>
                  <w:rFonts w:ascii="標楷體" w:eastAsia="標楷體" w:hAnsi="標楷體" w:hint="eastAsia"/>
                  <w:color w:val="000000" w:themeColor="text1"/>
                </w:rPr>
                <w:t>可修改</w:t>
              </w:r>
            </w:ins>
          </w:p>
          <w:p w14:paraId="226A14C4" w14:textId="408F9C12" w:rsidR="00B52E1A" w:rsidRPr="000267BA" w:rsidRDefault="00CE69F7">
            <w:pPr>
              <w:ind w:left="240" w:hangingChars="100" w:hanging="240"/>
              <w:rPr>
                <w:ins w:id="2561" w:author="智誠 楊" w:date="2021-05-08T17:19:00Z"/>
                <w:rFonts w:ascii="標楷體" w:eastAsia="標楷體" w:hAnsi="標楷體"/>
              </w:rPr>
              <w:pPrChange w:id="2562" w:author="阿毛" w:date="2021-06-08T17:29:00Z">
                <w:pPr/>
              </w:pPrChange>
            </w:pPr>
            <w:ins w:id="2563"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B52E1A" w:rsidRPr="00847BB7" w14:paraId="6200A55B" w14:textId="77777777" w:rsidTr="000A38D9">
        <w:trPr>
          <w:trHeight w:val="291"/>
          <w:jc w:val="center"/>
          <w:ins w:id="2564" w:author="智誠 楊" w:date="2021-05-08T17:19:00Z"/>
          <w:trPrChange w:id="2565" w:author="阿毛" w:date="2021-06-08T17:29:00Z">
            <w:trPr>
              <w:gridAfter w:val="0"/>
              <w:wAfter w:w="320" w:type="dxa"/>
              <w:trHeight w:val="291"/>
              <w:jc w:val="center"/>
            </w:trPr>
          </w:trPrChange>
        </w:trPr>
        <w:tc>
          <w:tcPr>
            <w:tcW w:w="2192" w:type="dxa"/>
            <w:gridSpan w:val="2"/>
            <w:tcPrChange w:id="2566" w:author="阿毛" w:date="2021-06-08T17:29:00Z">
              <w:tcPr>
                <w:tcW w:w="2192" w:type="dxa"/>
                <w:gridSpan w:val="2"/>
              </w:tcPr>
            </w:tcPrChange>
          </w:tcPr>
          <w:p w14:paraId="64FF1140" w14:textId="2508227F" w:rsidR="00B52E1A" w:rsidRPr="00847BB7" w:rsidRDefault="00B52E1A">
            <w:pPr>
              <w:rPr>
                <w:ins w:id="2567" w:author="智誠 楊" w:date="2021-05-08T17:19:00Z"/>
                <w:rFonts w:ascii="標楷體" w:eastAsia="標楷體" w:hAnsi="標楷體"/>
              </w:rPr>
            </w:pPr>
            <w:ins w:id="2568" w:author="智誠 楊" w:date="2021-05-08T17:22:00Z">
              <w:r>
                <w:rPr>
                  <w:rFonts w:ascii="標楷體" w:eastAsia="標楷體" w:hAnsi="標楷體" w:hint="eastAsia"/>
                </w:rPr>
                <w:t>洗錢樣態三</w:t>
              </w:r>
            </w:ins>
          </w:p>
        </w:tc>
        <w:tc>
          <w:tcPr>
            <w:tcW w:w="751" w:type="dxa"/>
            <w:tcPrChange w:id="2569" w:author="阿毛" w:date="2021-06-08T17:29:00Z">
              <w:tcPr>
                <w:tcW w:w="1602" w:type="dxa"/>
                <w:gridSpan w:val="2"/>
              </w:tcPr>
            </w:tcPrChange>
          </w:tcPr>
          <w:p w14:paraId="2845C19B" w14:textId="77777777" w:rsidR="00B52E1A" w:rsidRPr="00847BB7" w:rsidRDefault="00B52E1A" w:rsidP="00B52E1A">
            <w:pPr>
              <w:rPr>
                <w:ins w:id="2570" w:author="智誠 楊" w:date="2021-05-08T17:19:00Z"/>
                <w:rFonts w:ascii="標楷體" w:eastAsia="標楷體" w:hAnsi="標楷體"/>
              </w:rPr>
            </w:pPr>
          </w:p>
        </w:tc>
        <w:tc>
          <w:tcPr>
            <w:tcW w:w="1649" w:type="dxa"/>
            <w:tcPrChange w:id="2571" w:author="阿毛" w:date="2021-06-08T17:29:00Z">
              <w:tcPr>
                <w:tcW w:w="992" w:type="dxa"/>
                <w:gridSpan w:val="2"/>
              </w:tcPr>
            </w:tcPrChange>
          </w:tcPr>
          <w:p w14:paraId="17212CBB" w14:textId="77777777" w:rsidR="00B52E1A" w:rsidRPr="00847BB7" w:rsidRDefault="00B52E1A" w:rsidP="00B52E1A">
            <w:pPr>
              <w:rPr>
                <w:ins w:id="2572" w:author="智誠 楊" w:date="2021-05-08T17:19:00Z"/>
                <w:rFonts w:ascii="標楷體" w:eastAsia="標楷體" w:hAnsi="標楷體"/>
              </w:rPr>
            </w:pPr>
          </w:p>
        </w:tc>
        <w:tc>
          <w:tcPr>
            <w:tcW w:w="1417" w:type="dxa"/>
            <w:tcPrChange w:id="2573" w:author="阿毛" w:date="2021-06-08T17:29:00Z">
              <w:tcPr>
                <w:tcW w:w="1489" w:type="dxa"/>
                <w:gridSpan w:val="3"/>
              </w:tcPr>
            </w:tcPrChange>
          </w:tcPr>
          <w:p w14:paraId="6EBDB81B" w14:textId="77777777" w:rsidR="00B52E1A" w:rsidRPr="00847BB7" w:rsidRDefault="00B52E1A" w:rsidP="00B52E1A">
            <w:pPr>
              <w:rPr>
                <w:ins w:id="2574" w:author="智誠 楊" w:date="2021-05-08T17:19:00Z"/>
                <w:rFonts w:ascii="標楷體" w:eastAsia="標楷體" w:hAnsi="標楷體"/>
                <w:lang w:eastAsia="zh-HK"/>
              </w:rPr>
            </w:pPr>
          </w:p>
        </w:tc>
        <w:tc>
          <w:tcPr>
            <w:tcW w:w="567" w:type="dxa"/>
            <w:tcPrChange w:id="2575" w:author="阿毛" w:date="2021-06-08T17:29:00Z">
              <w:tcPr>
                <w:tcW w:w="623" w:type="dxa"/>
                <w:gridSpan w:val="2"/>
              </w:tcPr>
            </w:tcPrChange>
          </w:tcPr>
          <w:p w14:paraId="7F4CCA28" w14:textId="77777777" w:rsidR="00B52E1A" w:rsidRPr="00847BB7" w:rsidRDefault="00B52E1A" w:rsidP="00B52E1A">
            <w:pPr>
              <w:rPr>
                <w:ins w:id="2576" w:author="智誠 楊" w:date="2021-05-08T17:19:00Z"/>
                <w:rFonts w:ascii="標楷體" w:eastAsia="標楷體" w:hAnsi="標楷體"/>
              </w:rPr>
            </w:pPr>
          </w:p>
        </w:tc>
        <w:tc>
          <w:tcPr>
            <w:tcW w:w="567" w:type="dxa"/>
            <w:tcPrChange w:id="2577" w:author="阿毛" w:date="2021-06-08T17:29:00Z">
              <w:tcPr>
                <w:tcW w:w="666" w:type="dxa"/>
                <w:gridSpan w:val="2"/>
              </w:tcPr>
            </w:tcPrChange>
          </w:tcPr>
          <w:p w14:paraId="3FF46588" w14:textId="77777777" w:rsidR="00B52E1A" w:rsidRPr="00847BB7" w:rsidRDefault="00B52E1A" w:rsidP="00B52E1A">
            <w:pPr>
              <w:jc w:val="center"/>
              <w:rPr>
                <w:ins w:id="2578" w:author="智誠 楊" w:date="2021-05-08T17:19:00Z"/>
                <w:rFonts w:ascii="標楷體" w:eastAsia="標楷體" w:hAnsi="標楷體"/>
              </w:rPr>
            </w:pPr>
          </w:p>
        </w:tc>
        <w:tc>
          <w:tcPr>
            <w:tcW w:w="3544" w:type="dxa"/>
            <w:tcPrChange w:id="2579" w:author="阿毛" w:date="2021-06-08T17:29:00Z">
              <w:tcPr>
                <w:tcW w:w="2856" w:type="dxa"/>
              </w:tcPr>
            </w:tcPrChange>
          </w:tcPr>
          <w:p w14:paraId="1DE7D5C5" w14:textId="77777777" w:rsidR="00B52E1A" w:rsidRPr="000267BA" w:rsidRDefault="00B52E1A" w:rsidP="00B52E1A">
            <w:pPr>
              <w:rPr>
                <w:ins w:id="2580" w:author="智誠 楊" w:date="2021-05-08T17:19:00Z"/>
                <w:rFonts w:ascii="標楷體" w:eastAsia="標楷體" w:hAnsi="標楷體"/>
              </w:rPr>
            </w:pPr>
          </w:p>
        </w:tc>
      </w:tr>
      <w:tr w:rsidR="00B52E1A" w:rsidRPr="00847BB7" w14:paraId="7E3534DE" w14:textId="77777777" w:rsidTr="000A38D9">
        <w:trPr>
          <w:trHeight w:val="291"/>
          <w:jc w:val="center"/>
          <w:ins w:id="2581" w:author="智誠 楊" w:date="2021-05-08T17:19:00Z"/>
          <w:trPrChange w:id="2582" w:author="阿毛" w:date="2021-06-08T17:29:00Z">
            <w:trPr>
              <w:gridAfter w:val="0"/>
              <w:wAfter w:w="320" w:type="dxa"/>
              <w:trHeight w:val="291"/>
              <w:jc w:val="center"/>
            </w:trPr>
          </w:trPrChange>
        </w:trPr>
        <w:tc>
          <w:tcPr>
            <w:tcW w:w="456" w:type="dxa"/>
            <w:tcPrChange w:id="2583" w:author="阿毛" w:date="2021-06-08T17:29:00Z">
              <w:tcPr>
                <w:tcW w:w="456" w:type="dxa"/>
              </w:tcPr>
            </w:tcPrChange>
          </w:tcPr>
          <w:p w14:paraId="2E1A2FC9" w14:textId="78A66E61" w:rsidR="00B52E1A" w:rsidRPr="00847BB7" w:rsidRDefault="004240A7" w:rsidP="00B52E1A">
            <w:pPr>
              <w:rPr>
                <w:ins w:id="2584" w:author="智誠 楊" w:date="2021-05-08T17:19:00Z"/>
                <w:rFonts w:ascii="標楷體" w:eastAsia="標楷體" w:hAnsi="標楷體"/>
              </w:rPr>
            </w:pPr>
            <w:ins w:id="2585" w:author="智誠 楊" w:date="2021-05-08T17:50:00Z">
              <w:r>
                <w:rPr>
                  <w:rFonts w:ascii="標楷體" w:eastAsia="標楷體" w:hAnsi="標楷體" w:hint="eastAsia"/>
                </w:rPr>
                <w:t>8</w:t>
              </w:r>
            </w:ins>
          </w:p>
        </w:tc>
        <w:tc>
          <w:tcPr>
            <w:tcW w:w="1736" w:type="dxa"/>
            <w:tcPrChange w:id="2586" w:author="阿毛" w:date="2021-06-08T17:29:00Z">
              <w:tcPr>
                <w:tcW w:w="1736" w:type="dxa"/>
              </w:tcPr>
            </w:tcPrChange>
          </w:tcPr>
          <w:p w14:paraId="3DA7EDF6" w14:textId="5B81441E" w:rsidR="00B52E1A" w:rsidRPr="00847BB7" w:rsidRDefault="00B52E1A" w:rsidP="00B52E1A">
            <w:pPr>
              <w:rPr>
                <w:ins w:id="2587" w:author="智誠 楊" w:date="2021-05-08T17:19:00Z"/>
                <w:rFonts w:ascii="標楷體" w:eastAsia="標楷體" w:hAnsi="標楷體"/>
              </w:rPr>
            </w:pPr>
            <w:ins w:id="2588" w:author="智誠 楊" w:date="2021-05-08T17:21:00Z">
              <w:r>
                <w:rPr>
                  <w:rFonts w:ascii="標楷體" w:eastAsia="標楷體" w:hAnsi="標楷體" w:hint="eastAsia"/>
                </w:rPr>
                <w:t>金額合計超過</w:t>
              </w:r>
            </w:ins>
          </w:p>
        </w:tc>
        <w:tc>
          <w:tcPr>
            <w:tcW w:w="751" w:type="dxa"/>
            <w:tcPrChange w:id="2589" w:author="阿毛" w:date="2021-06-08T17:29:00Z">
              <w:tcPr>
                <w:tcW w:w="1602" w:type="dxa"/>
                <w:gridSpan w:val="2"/>
              </w:tcPr>
            </w:tcPrChange>
          </w:tcPr>
          <w:p w14:paraId="6E60DC31" w14:textId="2FBF01F7" w:rsidR="00B52E1A" w:rsidRPr="00847BB7" w:rsidRDefault="00B52E1A" w:rsidP="00B52E1A">
            <w:pPr>
              <w:rPr>
                <w:ins w:id="2590" w:author="智誠 楊" w:date="2021-05-08T17:19:00Z"/>
                <w:rFonts w:ascii="標楷體" w:eastAsia="標楷體" w:hAnsi="標楷體"/>
              </w:rPr>
            </w:pPr>
          </w:p>
        </w:tc>
        <w:tc>
          <w:tcPr>
            <w:tcW w:w="1649" w:type="dxa"/>
            <w:tcPrChange w:id="2591" w:author="阿毛" w:date="2021-06-08T17:29:00Z">
              <w:tcPr>
                <w:tcW w:w="992" w:type="dxa"/>
                <w:gridSpan w:val="2"/>
              </w:tcPr>
            </w:tcPrChange>
          </w:tcPr>
          <w:p w14:paraId="14EC3E3D" w14:textId="389388A2" w:rsidR="00B52E1A" w:rsidRPr="00847BB7" w:rsidRDefault="00B52E1A" w:rsidP="00B52E1A">
            <w:pPr>
              <w:rPr>
                <w:ins w:id="2592" w:author="智誠 楊" w:date="2021-05-08T17:19:00Z"/>
                <w:rFonts w:ascii="標楷體" w:eastAsia="標楷體" w:hAnsi="標楷體"/>
              </w:rPr>
            </w:pPr>
          </w:p>
        </w:tc>
        <w:tc>
          <w:tcPr>
            <w:tcW w:w="1417" w:type="dxa"/>
            <w:tcPrChange w:id="2593" w:author="阿毛" w:date="2021-06-08T17:29:00Z">
              <w:tcPr>
                <w:tcW w:w="1489" w:type="dxa"/>
                <w:gridSpan w:val="3"/>
              </w:tcPr>
            </w:tcPrChange>
          </w:tcPr>
          <w:p w14:paraId="461C5625" w14:textId="77777777" w:rsidR="00B52E1A" w:rsidRPr="00847BB7" w:rsidRDefault="00B52E1A" w:rsidP="00B52E1A">
            <w:pPr>
              <w:rPr>
                <w:ins w:id="2594" w:author="智誠 楊" w:date="2021-05-08T17:19:00Z"/>
                <w:rFonts w:ascii="標楷體" w:eastAsia="標楷體" w:hAnsi="標楷體"/>
                <w:lang w:eastAsia="zh-HK"/>
              </w:rPr>
            </w:pPr>
          </w:p>
        </w:tc>
        <w:tc>
          <w:tcPr>
            <w:tcW w:w="567" w:type="dxa"/>
            <w:tcPrChange w:id="2595" w:author="阿毛" w:date="2021-06-08T17:29:00Z">
              <w:tcPr>
                <w:tcW w:w="623" w:type="dxa"/>
                <w:gridSpan w:val="2"/>
              </w:tcPr>
            </w:tcPrChange>
          </w:tcPr>
          <w:p w14:paraId="482194D2" w14:textId="0C2A46D8" w:rsidR="00B52E1A" w:rsidRPr="00847BB7" w:rsidRDefault="00B52E1A" w:rsidP="00B52E1A">
            <w:pPr>
              <w:rPr>
                <w:ins w:id="2596" w:author="智誠 楊" w:date="2021-05-08T17:19:00Z"/>
                <w:rFonts w:ascii="標楷體" w:eastAsia="標楷體" w:hAnsi="標楷體"/>
              </w:rPr>
            </w:pPr>
          </w:p>
        </w:tc>
        <w:tc>
          <w:tcPr>
            <w:tcW w:w="567" w:type="dxa"/>
            <w:tcPrChange w:id="2597" w:author="阿毛" w:date="2021-06-08T17:29:00Z">
              <w:tcPr>
                <w:tcW w:w="666" w:type="dxa"/>
                <w:gridSpan w:val="2"/>
              </w:tcPr>
            </w:tcPrChange>
          </w:tcPr>
          <w:p w14:paraId="4B570BCA" w14:textId="357F2FF0" w:rsidR="00B52E1A" w:rsidRPr="00847BB7" w:rsidRDefault="00B52E1A" w:rsidP="00B52E1A">
            <w:pPr>
              <w:jc w:val="center"/>
              <w:rPr>
                <w:ins w:id="2598" w:author="智誠 楊" w:date="2021-05-08T17:19:00Z"/>
                <w:rFonts w:ascii="標楷體" w:eastAsia="標楷體" w:hAnsi="標楷體"/>
              </w:rPr>
            </w:pPr>
            <w:ins w:id="2599" w:author="智誠 楊" w:date="2021-05-08T17:24:00Z">
              <w:r>
                <w:rPr>
                  <w:rFonts w:ascii="標楷體" w:eastAsia="標楷體" w:hAnsi="標楷體" w:hint="eastAsia"/>
                </w:rPr>
                <w:t>R</w:t>
              </w:r>
            </w:ins>
          </w:p>
        </w:tc>
        <w:tc>
          <w:tcPr>
            <w:tcW w:w="3544" w:type="dxa"/>
            <w:tcPrChange w:id="2600" w:author="阿毛" w:date="2021-06-08T17:29:00Z">
              <w:tcPr>
                <w:tcW w:w="2856" w:type="dxa"/>
              </w:tcPr>
            </w:tcPrChange>
          </w:tcPr>
          <w:p w14:paraId="6875F9D1" w14:textId="627E87F1" w:rsidR="00B52E1A" w:rsidRDefault="00B52E1A" w:rsidP="00B52E1A">
            <w:pPr>
              <w:snapToGrid w:val="0"/>
              <w:ind w:left="238" w:hangingChars="99" w:hanging="238"/>
              <w:rPr>
                <w:ins w:id="2601" w:author="智誠 楊" w:date="2021-05-08T17:21:00Z"/>
                <w:rFonts w:ascii="標楷體" w:eastAsia="標楷體" w:hAnsi="標楷體"/>
                <w:color w:val="000000" w:themeColor="text1"/>
              </w:rPr>
            </w:pPr>
            <w:ins w:id="2602"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603" w:author="智誠 楊" w:date="2021-05-08T17:24:00Z">
              <w:r>
                <w:rPr>
                  <w:rFonts w:ascii="標楷體" w:eastAsia="標楷體" w:hAnsi="標楷體" w:hint="eastAsia"/>
                  <w:color w:val="000000" w:themeColor="text1"/>
                </w:rPr>
                <w:t>不</w:t>
              </w:r>
            </w:ins>
            <w:ins w:id="2604" w:author="智誠 楊" w:date="2021-05-08T17:21:00Z">
              <w:r>
                <w:rPr>
                  <w:rFonts w:ascii="標楷體" w:eastAsia="標楷體" w:hAnsi="標楷體" w:hint="eastAsia"/>
                  <w:color w:val="000000" w:themeColor="text1"/>
                </w:rPr>
                <w:t>可修改</w:t>
              </w:r>
            </w:ins>
          </w:p>
          <w:p w14:paraId="656C1381" w14:textId="72AFC762" w:rsidR="00B52E1A" w:rsidRPr="000267BA" w:rsidRDefault="00CE69F7">
            <w:pPr>
              <w:ind w:left="240" w:hangingChars="100" w:hanging="240"/>
              <w:rPr>
                <w:ins w:id="2605" w:author="智誠 楊" w:date="2021-05-08T17:19:00Z"/>
                <w:rFonts w:ascii="標楷體" w:eastAsia="標楷體" w:hAnsi="標楷體"/>
              </w:rPr>
              <w:pPrChange w:id="2606" w:author="阿毛" w:date="2021-06-08T17:29:00Z">
                <w:pPr/>
              </w:pPrChange>
            </w:pPr>
            <w:ins w:id="2607"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r w:rsidR="004240A7" w:rsidRPr="00847BB7" w14:paraId="6C6CE5E2" w14:textId="77777777" w:rsidTr="000A38D9">
        <w:tblPrEx>
          <w:tblPrExChange w:id="2608" w:author="阿毛" w:date="2021-06-08T17:29:00Z">
            <w:tblPrEx>
              <w:tblW w:w="10420" w:type="dxa"/>
            </w:tblPrEx>
          </w:tblPrExChange>
        </w:tblPrEx>
        <w:trPr>
          <w:trHeight w:val="291"/>
          <w:jc w:val="center"/>
          <w:ins w:id="2609" w:author="智誠 楊" w:date="2021-05-08T17:50:00Z"/>
          <w:trPrChange w:id="2610" w:author="阿毛" w:date="2021-06-08T17:29:00Z">
            <w:trPr>
              <w:gridAfter w:val="0"/>
              <w:trHeight w:val="291"/>
              <w:jc w:val="center"/>
            </w:trPr>
          </w:trPrChange>
        </w:trPr>
        <w:tc>
          <w:tcPr>
            <w:tcW w:w="456" w:type="dxa"/>
            <w:tcPrChange w:id="2611" w:author="阿毛" w:date="2021-06-08T17:29:00Z">
              <w:tcPr>
                <w:tcW w:w="456" w:type="dxa"/>
              </w:tcPr>
            </w:tcPrChange>
          </w:tcPr>
          <w:p w14:paraId="0951DD09" w14:textId="62407A2B" w:rsidR="004240A7" w:rsidRDefault="004240A7" w:rsidP="00B52E1A">
            <w:pPr>
              <w:rPr>
                <w:ins w:id="2612" w:author="智誠 楊" w:date="2021-05-08T17:50:00Z"/>
                <w:rFonts w:ascii="標楷體" w:eastAsia="標楷體" w:hAnsi="標楷體"/>
              </w:rPr>
            </w:pPr>
            <w:ins w:id="2613" w:author="智誠 楊" w:date="2021-05-08T17:50:00Z">
              <w:r>
                <w:rPr>
                  <w:rFonts w:ascii="標楷體" w:eastAsia="標楷體" w:hAnsi="標楷體" w:hint="eastAsia"/>
                </w:rPr>
                <w:t>9</w:t>
              </w:r>
            </w:ins>
          </w:p>
        </w:tc>
        <w:tc>
          <w:tcPr>
            <w:tcW w:w="1736" w:type="dxa"/>
            <w:tcPrChange w:id="2614" w:author="阿毛" w:date="2021-06-08T17:29:00Z">
              <w:tcPr>
                <w:tcW w:w="1736" w:type="dxa"/>
              </w:tcPr>
            </w:tcPrChange>
          </w:tcPr>
          <w:p w14:paraId="249952E6" w14:textId="509E3287" w:rsidR="004240A7" w:rsidRDefault="004240A7" w:rsidP="00B52E1A">
            <w:pPr>
              <w:rPr>
                <w:ins w:id="2615" w:author="智誠 楊" w:date="2021-05-08T17:50:00Z"/>
                <w:rFonts w:ascii="標楷體" w:eastAsia="標楷體" w:hAnsi="標楷體"/>
              </w:rPr>
            </w:pPr>
            <w:ins w:id="2616" w:author="智誠 楊" w:date="2021-05-08T17:50:00Z">
              <w:r>
                <w:rPr>
                  <w:rFonts w:ascii="標楷體" w:eastAsia="標楷體" w:hAnsi="標楷體" w:hint="eastAsia"/>
                </w:rPr>
                <w:t>顯示方式</w:t>
              </w:r>
            </w:ins>
          </w:p>
        </w:tc>
        <w:tc>
          <w:tcPr>
            <w:tcW w:w="751" w:type="dxa"/>
            <w:tcPrChange w:id="2617" w:author="阿毛" w:date="2021-06-08T17:29:00Z">
              <w:tcPr>
                <w:tcW w:w="751" w:type="dxa"/>
              </w:tcPr>
            </w:tcPrChange>
          </w:tcPr>
          <w:p w14:paraId="290E16FA" w14:textId="26EB0063" w:rsidR="004240A7" w:rsidRDefault="004240A7" w:rsidP="00B52E1A">
            <w:pPr>
              <w:rPr>
                <w:ins w:id="2618" w:author="智誠 楊" w:date="2021-05-08T17:50:00Z"/>
                <w:rFonts w:ascii="標楷體" w:eastAsia="標楷體" w:hAnsi="標楷體"/>
              </w:rPr>
            </w:pPr>
            <w:ins w:id="2619" w:author="智誠 楊" w:date="2021-05-08T17:50:00Z">
              <w:r>
                <w:rPr>
                  <w:rFonts w:ascii="標楷體" w:eastAsia="標楷體" w:hAnsi="標楷體" w:hint="eastAsia"/>
                </w:rPr>
                <w:t>1</w:t>
              </w:r>
            </w:ins>
          </w:p>
        </w:tc>
        <w:tc>
          <w:tcPr>
            <w:tcW w:w="1649" w:type="dxa"/>
            <w:tcPrChange w:id="2620" w:author="阿毛" w:date="2021-06-08T17:29:00Z">
              <w:tcPr>
                <w:tcW w:w="2127" w:type="dxa"/>
                <w:gridSpan w:val="4"/>
              </w:tcPr>
            </w:tcPrChange>
          </w:tcPr>
          <w:p w14:paraId="1C942AFF" w14:textId="07D44A8B" w:rsidR="004240A7" w:rsidRDefault="004240A7" w:rsidP="00B52E1A">
            <w:pPr>
              <w:rPr>
                <w:ins w:id="2621" w:author="智誠 楊" w:date="2021-05-08T17:50:00Z"/>
                <w:rFonts w:ascii="標楷體" w:eastAsia="標楷體" w:hAnsi="標楷體"/>
              </w:rPr>
            </w:pPr>
          </w:p>
        </w:tc>
        <w:tc>
          <w:tcPr>
            <w:tcW w:w="1417" w:type="dxa"/>
            <w:tcPrChange w:id="2622" w:author="阿毛" w:date="2021-06-08T17:29:00Z">
              <w:tcPr>
                <w:tcW w:w="1205" w:type="dxa"/>
                <w:gridSpan w:val="2"/>
              </w:tcPr>
            </w:tcPrChange>
          </w:tcPr>
          <w:p w14:paraId="72BBCC99" w14:textId="77777777" w:rsidR="004240A7" w:rsidRDefault="004240A7" w:rsidP="00B52E1A">
            <w:pPr>
              <w:rPr>
                <w:ins w:id="2623" w:author="智誠 楊" w:date="2021-05-08T17:50:00Z"/>
                <w:rFonts w:ascii="標楷體" w:eastAsia="標楷體" w:hAnsi="標楷體"/>
                <w:lang w:eastAsia="zh-HK"/>
              </w:rPr>
            </w:pPr>
            <w:ins w:id="2624" w:author="智誠 楊" w:date="2021-05-08T17:50:00Z">
              <w:r>
                <w:rPr>
                  <w:rFonts w:ascii="標楷體" w:eastAsia="標楷體" w:hAnsi="標楷體" w:hint="eastAsia"/>
                </w:rPr>
                <w:t>0:</w:t>
              </w:r>
              <w:r>
                <w:rPr>
                  <w:rFonts w:ascii="標楷體" w:eastAsia="標楷體" w:hAnsi="標楷體" w:hint="eastAsia"/>
                  <w:lang w:eastAsia="zh-HK"/>
                </w:rPr>
                <w:t>瀏覽</w:t>
              </w:r>
            </w:ins>
          </w:p>
          <w:p w14:paraId="7B42389F" w14:textId="08EB0BCA" w:rsidR="004240A7" w:rsidRPr="00847BB7" w:rsidRDefault="004240A7" w:rsidP="00B52E1A">
            <w:pPr>
              <w:rPr>
                <w:ins w:id="2625" w:author="智誠 楊" w:date="2021-05-08T17:50:00Z"/>
                <w:rFonts w:ascii="標楷體" w:eastAsia="標楷體" w:hAnsi="標楷體"/>
                <w:lang w:eastAsia="zh-HK"/>
              </w:rPr>
            </w:pPr>
            <w:ins w:id="2626" w:author="智誠 楊" w:date="2021-05-08T17:50:00Z">
              <w:r>
                <w:rPr>
                  <w:rFonts w:ascii="標楷體" w:eastAsia="標楷體" w:hAnsi="標楷體" w:hint="eastAsia"/>
                </w:rPr>
                <w:lastRenderedPageBreak/>
                <w:t>1:</w:t>
              </w:r>
              <w:r>
                <w:rPr>
                  <w:rFonts w:ascii="標楷體" w:eastAsia="標楷體" w:hAnsi="標楷體" w:hint="eastAsia"/>
                  <w:lang w:eastAsia="zh-HK"/>
                </w:rPr>
                <w:t>列印</w:t>
              </w:r>
            </w:ins>
          </w:p>
        </w:tc>
        <w:tc>
          <w:tcPr>
            <w:tcW w:w="567" w:type="dxa"/>
            <w:tcPrChange w:id="2627" w:author="阿毛" w:date="2021-06-08T17:29:00Z">
              <w:tcPr>
                <w:tcW w:w="623" w:type="dxa"/>
                <w:gridSpan w:val="2"/>
              </w:tcPr>
            </w:tcPrChange>
          </w:tcPr>
          <w:p w14:paraId="3683309C" w14:textId="17C08239" w:rsidR="004240A7" w:rsidRPr="00847BB7" w:rsidRDefault="004240A7" w:rsidP="00B52E1A">
            <w:pPr>
              <w:rPr>
                <w:ins w:id="2628" w:author="智誠 楊" w:date="2021-05-08T17:50:00Z"/>
                <w:rFonts w:ascii="標楷體" w:eastAsia="標楷體" w:hAnsi="標楷體"/>
              </w:rPr>
            </w:pPr>
            <w:ins w:id="2629" w:author="智誠 楊" w:date="2021-05-08T17:50:00Z">
              <w:r>
                <w:rPr>
                  <w:rFonts w:ascii="標楷體" w:eastAsia="標楷體" w:hAnsi="標楷體" w:hint="eastAsia"/>
                </w:rPr>
                <w:lastRenderedPageBreak/>
                <w:t>V</w:t>
              </w:r>
            </w:ins>
          </w:p>
        </w:tc>
        <w:tc>
          <w:tcPr>
            <w:tcW w:w="567" w:type="dxa"/>
            <w:tcPrChange w:id="2630" w:author="阿毛" w:date="2021-06-08T17:29:00Z">
              <w:tcPr>
                <w:tcW w:w="666" w:type="dxa"/>
                <w:gridSpan w:val="2"/>
              </w:tcPr>
            </w:tcPrChange>
          </w:tcPr>
          <w:p w14:paraId="61ECAC75" w14:textId="0122535D" w:rsidR="004240A7" w:rsidRDefault="004240A7" w:rsidP="00B52E1A">
            <w:pPr>
              <w:jc w:val="center"/>
              <w:rPr>
                <w:ins w:id="2631" w:author="智誠 楊" w:date="2021-05-08T17:50:00Z"/>
                <w:rFonts w:ascii="標楷體" w:eastAsia="標楷體" w:hAnsi="標楷體"/>
              </w:rPr>
            </w:pPr>
            <w:ins w:id="2632" w:author="智誠 楊" w:date="2021-05-08T17:50:00Z">
              <w:r>
                <w:rPr>
                  <w:rFonts w:ascii="標楷體" w:eastAsia="標楷體" w:hAnsi="標楷體" w:hint="eastAsia"/>
                </w:rPr>
                <w:t>W</w:t>
              </w:r>
            </w:ins>
          </w:p>
        </w:tc>
        <w:tc>
          <w:tcPr>
            <w:tcW w:w="3544" w:type="dxa"/>
            <w:tcPrChange w:id="2633" w:author="阿毛" w:date="2021-06-08T17:29:00Z">
              <w:tcPr>
                <w:tcW w:w="2856" w:type="dxa"/>
              </w:tcPr>
            </w:tcPrChange>
          </w:tcPr>
          <w:p w14:paraId="4FA0F1E6" w14:textId="529DC979" w:rsidR="004240A7" w:rsidRPr="00A01A6B" w:rsidRDefault="004240A7" w:rsidP="00B52E1A">
            <w:pPr>
              <w:snapToGrid w:val="0"/>
              <w:ind w:left="238" w:hangingChars="99" w:hanging="238"/>
              <w:rPr>
                <w:ins w:id="2634" w:author="智誠 楊" w:date="2021-05-08T17:50:00Z"/>
                <w:rFonts w:ascii="標楷體" w:eastAsia="標楷體" w:hAnsi="標楷體"/>
                <w:color w:val="000000" w:themeColor="text1"/>
              </w:rPr>
            </w:pPr>
            <w:ins w:id="2635" w:author="智誠 楊" w:date="2021-05-08T17:50:00Z">
              <w:r>
                <w:rPr>
                  <w:rFonts w:ascii="標楷體" w:eastAsia="標楷體" w:hAnsi="標楷體" w:hint="eastAsia"/>
                  <w:color w:val="000000" w:themeColor="text1"/>
                </w:rPr>
                <w:t>1.必須輸入</w:t>
              </w:r>
            </w:ins>
            <w:ins w:id="2636" w:author="阿毛" w:date="2021-06-08T17:30:00Z">
              <w:r w:rsidR="000A38D9">
                <w:rPr>
                  <w:rFonts w:ascii="標楷體" w:eastAsia="標楷體" w:hAnsi="標楷體" w:hint="eastAsia"/>
                  <w:color w:val="000000" w:themeColor="text1"/>
                </w:rPr>
                <w:t>代碼,條件檢核:依選單/V(H)</w:t>
              </w:r>
            </w:ins>
          </w:p>
        </w:tc>
      </w:tr>
    </w:tbl>
    <w:p w14:paraId="6C5ABE8C" w14:textId="57B8E8AB" w:rsidR="00C95828" w:rsidRPr="00197760" w:rsidRDefault="003D79F2">
      <w:pPr>
        <w:pStyle w:val="3"/>
        <w:numPr>
          <w:ilvl w:val="2"/>
          <w:numId w:val="128"/>
        </w:numPr>
        <w:rPr>
          <w:rFonts w:ascii="標楷體" w:hAnsi="標楷體"/>
          <w:szCs w:val="32"/>
        </w:rPr>
        <w:pPrChange w:id="2637" w:author="阿毛" w:date="2021-06-07T13:47:00Z">
          <w:pPr>
            <w:pStyle w:val="3"/>
            <w:numPr>
              <w:ilvl w:val="2"/>
              <w:numId w:val="1"/>
            </w:numPr>
            <w:ind w:left="1247" w:hanging="680"/>
          </w:pPr>
        </w:pPrChange>
      </w:pPr>
      <w:ins w:id="2638" w:author="智誠 楊" w:date="2021-04-07T21:45:00Z">
        <w:r>
          <w:rPr>
            <w:rFonts w:ascii="標楷體" w:hAnsi="標楷體"/>
          </w:rPr>
          <w:br w:type="column"/>
        </w:r>
      </w:ins>
      <w:ins w:id="2639" w:author="智誠 楊" w:date="2021-04-07T21:39:00Z">
        <w:r>
          <w:rPr>
            <w:rFonts w:ascii="標楷體" w:hAnsi="標楷體" w:hint="eastAsia"/>
          </w:rPr>
          <w:lastRenderedPageBreak/>
          <w:t>L820</w:t>
        </w:r>
      </w:ins>
      <w:ins w:id="2640" w:author="智誠 楊" w:date="2021-04-07T21:51:00Z">
        <w:r w:rsidR="004332EE">
          <w:rPr>
            <w:rFonts w:ascii="標楷體" w:hAnsi="標楷體" w:hint="eastAsia"/>
          </w:rPr>
          <w:t>3</w:t>
        </w:r>
      </w:ins>
      <w:ins w:id="2641" w:author="智誠 楊" w:date="2021-04-07T21:39:00Z">
        <w:r w:rsidRPr="003A1F9F">
          <w:rPr>
            <w:rFonts w:ascii="標楷體" w:hAnsi="標楷體" w:hint="eastAsia"/>
          </w:rPr>
          <w:t>疑似洗錢交易合理性維護</w:t>
        </w:r>
      </w:ins>
      <w:ins w:id="2642" w:author="智誠 楊" w:date="2021-05-08T18:57:00Z">
        <w:r w:rsidR="00AF50F7">
          <w:rPr>
            <w:rFonts w:ascii="標楷體" w:hAnsi="標楷體" w:hint="eastAsia"/>
          </w:rPr>
          <w:t>***</w:t>
        </w:r>
      </w:ins>
    </w:p>
    <w:p w14:paraId="31E9C74E" w14:textId="77777777" w:rsidR="00C95828" w:rsidRPr="00362205" w:rsidRDefault="00C95828">
      <w:pPr>
        <w:pStyle w:val="a"/>
        <w:numPr>
          <w:ilvl w:val="0"/>
          <w:numId w:val="0"/>
        </w:numPr>
        <w:pPrChange w:id="2643" w:author="智誠 楊" w:date="2021-05-07T16:36:00Z">
          <w:pPr>
            <w:pStyle w:val="a"/>
          </w:pPr>
        </w:pPrChange>
      </w:pPr>
      <w:del w:id="2644" w:author="智誠 楊" w:date="2021-05-07T14:25:00Z">
        <w:r w:rsidRPr="00362205" w:rsidDel="00B610A7">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B610A7" w14:paraId="637B0917" w14:textId="2A78FA6C" w:rsidTr="0026408A">
        <w:trPr>
          <w:trHeight w:val="277"/>
          <w:del w:id="2645"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708FBBFF" w14:textId="7F6495DC" w:rsidR="00C95828" w:rsidRPr="00362205" w:rsidDel="00B610A7" w:rsidRDefault="00C95828">
            <w:pPr>
              <w:pStyle w:val="a"/>
              <w:rPr>
                <w:del w:id="2646" w:author="智誠 楊" w:date="2021-05-07T14:25:00Z"/>
              </w:rPr>
              <w:pPrChange w:id="2647" w:author="智誠 楊" w:date="2021-05-07T16:36:00Z">
                <w:pPr/>
              </w:pPrChange>
            </w:pPr>
            <w:del w:id="2648" w:author="智誠 楊" w:date="2021-05-07T14:25:00Z">
              <w:r w:rsidRPr="00362205" w:rsidDel="00B610A7">
                <w:delText>功能名稱</w:delText>
              </w:r>
              <w:r w:rsidRPr="00362205" w:rsidDel="00B610A7">
                <w:delText xml:space="preserve"> </w:delText>
              </w:r>
            </w:del>
          </w:p>
        </w:tc>
        <w:tc>
          <w:tcPr>
            <w:tcW w:w="6318" w:type="dxa"/>
            <w:tcBorders>
              <w:top w:val="single" w:sz="8" w:space="0" w:color="000000"/>
              <w:left w:val="single" w:sz="8" w:space="0" w:color="000000"/>
              <w:bottom w:val="single" w:sz="8" w:space="0" w:color="000000"/>
            </w:tcBorders>
          </w:tcPr>
          <w:p w14:paraId="552C1C79" w14:textId="6496C51E" w:rsidR="00C95828" w:rsidDel="00B610A7" w:rsidRDefault="00C95828">
            <w:pPr>
              <w:pStyle w:val="a"/>
              <w:rPr>
                <w:del w:id="2649" w:author="智誠 楊" w:date="2021-05-07T14:24:00Z"/>
                <w:lang w:val="zh-TW"/>
              </w:rPr>
              <w:pPrChange w:id="2650" w:author="智誠 楊" w:date="2021-05-07T16:36:00Z">
                <w:pPr/>
              </w:pPrChange>
            </w:pPr>
            <w:del w:id="2651" w:author="智誠 楊" w:date="2021-05-07T14:24:00Z">
              <w:r w:rsidRPr="003A1F9F" w:rsidDel="00B610A7">
                <w:rPr>
                  <w:rFonts w:hint="eastAsia"/>
                  <w:lang w:val="zh-TW"/>
                </w:rPr>
                <w:delText>疑似洗錢交易合理性維護</w:delText>
              </w:r>
            </w:del>
          </w:p>
          <w:p w14:paraId="184D2B18" w14:textId="09C37555" w:rsidR="00C95828" w:rsidRPr="00362205" w:rsidDel="00B610A7" w:rsidRDefault="009721C9">
            <w:pPr>
              <w:pStyle w:val="a"/>
              <w:rPr>
                <w:del w:id="2652" w:author="智誠 楊" w:date="2021-05-07T14:25:00Z"/>
              </w:rPr>
              <w:pPrChange w:id="2653" w:author="智誠 楊" w:date="2021-05-07T16:36:00Z">
                <w:pPr/>
              </w:pPrChange>
            </w:pPr>
            <w:del w:id="2654" w:author="智誠 楊" w:date="2021-05-07T14:25:00Z">
              <w:r w:rsidDel="00B610A7">
                <w:rPr>
                  <w:rFonts w:hint="eastAsia"/>
                  <w:lang w:eastAsia="zh-HK"/>
                </w:rPr>
                <w:delText>提供</w:delText>
              </w:r>
              <w:r w:rsidRPr="003A1F9F" w:rsidDel="00B610A7">
                <w:rPr>
                  <w:rFonts w:hint="eastAsia"/>
                </w:rPr>
                <w:delText>經辦</w:delText>
              </w:r>
              <w:r w:rsidDel="00B610A7">
                <w:rPr>
                  <w:rFonts w:hint="eastAsia"/>
                  <w:lang w:eastAsia="zh-HK"/>
                </w:rPr>
                <w:delText>針對</w:delText>
              </w:r>
              <w:r w:rsidRPr="003A1F9F" w:rsidDel="00B610A7">
                <w:rPr>
                  <w:rFonts w:hint="eastAsia"/>
                </w:rPr>
                <w:delText>借款人戶號</w:delText>
              </w:r>
              <w:r w:rsidDel="00B610A7">
                <w:rPr>
                  <w:rFonts w:hint="eastAsia"/>
                  <w:lang w:eastAsia="zh-HK"/>
                </w:rPr>
                <w:delText>下作</w:delText>
              </w:r>
              <w:r w:rsidRPr="003A1F9F" w:rsidDel="00B610A7">
                <w:rPr>
                  <w:rFonts w:hint="eastAsia"/>
                </w:rPr>
                <w:delText>合理性說明</w:delText>
              </w:r>
              <w:r w:rsidDel="00B610A7">
                <w:rPr>
                  <w:rFonts w:hint="eastAsia"/>
                  <w:lang w:eastAsia="zh-HK"/>
                </w:rPr>
                <w:delText>補充及</w:delText>
              </w:r>
              <w:r w:rsidRPr="003A1F9F" w:rsidDel="00B610A7">
                <w:rPr>
                  <w:rFonts w:hint="eastAsia"/>
                </w:rPr>
                <w:delText>主管覆核</w:delText>
              </w:r>
              <w:r w:rsidDel="00B610A7">
                <w:rPr>
                  <w:rFonts w:hint="eastAsia"/>
                  <w:lang w:eastAsia="zh-HK"/>
                </w:rPr>
                <w:delText>的</w:delText>
              </w:r>
              <w:r w:rsidRPr="003A1F9F" w:rsidDel="00B610A7">
                <w:rPr>
                  <w:rFonts w:hint="eastAsia"/>
                </w:rPr>
                <w:delText>說明</w:delText>
              </w:r>
            </w:del>
          </w:p>
        </w:tc>
      </w:tr>
      <w:tr w:rsidR="00C95828" w:rsidRPr="00362205" w:rsidDel="00B610A7" w14:paraId="2579E47C" w14:textId="79188274" w:rsidTr="0026408A">
        <w:trPr>
          <w:trHeight w:val="277"/>
          <w:del w:id="2655"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02189B3D" w14:textId="72274917" w:rsidR="00C95828" w:rsidRPr="00362205" w:rsidDel="00B610A7" w:rsidRDefault="00C95828">
            <w:pPr>
              <w:pStyle w:val="a"/>
              <w:rPr>
                <w:del w:id="2656" w:author="智誠 楊" w:date="2021-05-07T14:25:00Z"/>
              </w:rPr>
              <w:pPrChange w:id="2657" w:author="智誠 楊" w:date="2021-05-07T16:36:00Z">
                <w:pPr/>
              </w:pPrChange>
            </w:pPr>
            <w:del w:id="2658" w:author="智誠 楊" w:date="2021-05-07T14:25:00Z">
              <w:r w:rsidRPr="00362205" w:rsidDel="00B610A7">
                <w:delText>進入條件</w:delText>
              </w:r>
            </w:del>
          </w:p>
        </w:tc>
        <w:tc>
          <w:tcPr>
            <w:tcW w:w="6318" w:type="dxa"/>
            <w:tcBorders>
              <w:top w:val="single" w:sz="8" w:space="0" w:color="000000"/>
              <w:left w:val="single" w:sz="8" w:space="0" w:color="000000"/>
              <w:bottom w:val="single" w:sz="8" w:space="0" w:color="000000"/>
            </w:tcBorders>
          </w:tcPr>
          <w:p w14:paraId="05082B83" w14:textId="682BF30F" w:rsidR="00C95828" w:rsidRPr="00362205" w:rsidDel="00B610A7" w:rsidRDefault="00C95828">
            <w:pPr>
              <w:pStyle w:val="a"/>
              <w:rPr>
                <w:del w:id="2659" w:author="智誠 楊" w:date="2021-05-07T14:25:00Z"/>
              </w:rPr>
              <w:pPrChange w:id="2660" w:author="智誠 楊" w:date="2021-05-07T16:36:00Z">
                <w:pPr/>
              </w:pPrChange>
            </w:pPr>
          </w:p>
        </w:tc>
      </w:tr>
      <w:tr w:rsidR="00C95828" w:rsidRPr="00362205" w:rsidDel="00B610A7" w14:paraId="50E6A8F9" w14:textId="18AF3F55" w:rsidTr="0026408A">
        <w:trPr>
          <w:trHeight w:val="773"/>
          <w:del w:id="2661"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503F33BE" w14:textId="73D3893F" w:rsidR="00C95828" w:rsidRPr="00362205" w:rsidDel="00B610A7" w:rsidRDefault="00C95828">
            <w:pPr>
              <w:pStyle w:val="a"/>
              <w:rPr>
                <w:del w:id="2662" w:author="智誠 楊" w:date="2021-05-07T14:25:00Z"/>
              </w:rPr>
              <w:pPrChange w:id="2663" w:author="智誠 楊" w:date="2021-05-07T16:36:00Z">
                <w:pPr/>
              </w:pPrChange>
            </w:pPr>
            <w:del w:id="2664" w:author="智誠 楊" w:date="2021-05-07T14:25:00Z">
              <w:r w:rsidRPr="00362205" w:rsidDel="00B610A7">
                <w:delText>基本流程</w:delText>
              </w:r>
              <w:r w:rsidRPr="00362205" w:rsidDel="00B610A7">
                <w:delText xml:space="preserve"> </w:delText>
              </w:r>
            </w:del>
          </w:p>
        </w:tc>
        <w:tc>
          <w:tcPr>
            <w:tcW w:w="6318" w:type="dxa"/>
            <w:tcBorders>
              <w:top w:val="single" w:sz="8" w:space="0" w:color="000000"/>
              <w:left w:val="single" w:sz="8" w:space="0" w:color="000000"/>
              <w:bottom w:val="single" w:sz="8" w:space="0" w:color="000000"/>
            </w:tcBorders>
          </w:tcPr>
          <w:p w14:paraId="23B0CE4A" w14:textId="15452528" w:rsidR="00C95828" w:rsidRPr="00362205" w:rsidDel="00B610A7" w:rsidRDefault="00C95828">
            <w:pPr>
              <w:pStyle w:val="a"/>
              <w:rPr>
                <w:del w:id="2665" w:author="智誠 楊" w:date="2021-05-07T14:25:00Z"/>
              </w:rPr>
              <w:pPrChange w:id="2666" w:author="智誠 楊" w:date="2021-05-07T16:36:00Z">
                <w:pPr/>
              </w:pPrChange>
            </w:pPr>
          </w:p>
        </w:tc>
      </w:tr>
      <w:tr w:rsidR="00C95828" w:rsidRPr="00362205" w:rsidDel="00B610A7" w14:paraId="0F1244B8" w14:textId="1923B2D1" w:rsidTr="0026408A">
        <w:trPr>
          <w:trHeight w:val="321"/>
          <w:del w:id="2667"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3BED4C39" w14:textId="00A5DE1E" w:rsidR="00C95828" w:rsidRPr="00362205" w:rsidDel="00B610A7" w:rsidRDefault="00C95828">
            <w:pPr>
              <w:pStyle w:val="a"/>
              <w:rPr>
                <w:del w:id="2668" w:author="智誠 楊" w:date="2021-05-07T14:25:00Z"/>
              </w:rPr>
              <w:pPrChange w:id="2669" w:author="智誠 楊" w:date="2021-05-07T16:36:00Z">
                <w:pPr/>
              </w:pPrChange>
            </w:pPr>
            <w:del w:id="2670" w:author="智誠 楊" w:date="2021-05-07T14:25:00Z">
              <w:r w:rsidRPr="00362205" w:rsidDel="00B610A7">
                <w:delText>選用流程</w:delText>
              </w:r>
            </w:del>
          </w:p>
        </w:tc>
        <w:tc>
          <w:tcPr>
            <w:tcW w:w="6318" w:type="dxa"/>
            <w:tcBorders>
              <w:top w:val="single" w:sz="8" w:space="0" w:color="000000"/>
              <w:left w:val="single" w:sz="8" w:space="0" w:color="000000"/>
              <w:bottom w:val="single" w:sz="8" w:space="0" w:color="000000"/>
            </w:tcBorders>
          </w:tcPr>
          <w:p w14:paraId="1991F28A" w14:textId="7646E748" w:rsidR="00C95828" w:rsidRPr="00362205" w:rsidDel="00B610A7" w:rsidRDefault="00C95828">
            <w:pPr>
              <w:pStyle w:val="a"/>
              <w:rPr>
                <w:del w:id="2671" w:author="智誠 楊" w:date="2021-05-07T14:25:00Z"/>
              </w:rPr>
              <w:pPrChange w:id="2672" w:author="智誠 楊" w:date="2021-05-07T16:36:00Z">
                <w:pPr/>
              </w:pPrChange>
            </w:pPr>
          </w:p>
        </w:tc>
      </w:tr>
      <w:tr w:rsidR="00C95828" w:rsidRPr="00362205" w:rsidDel="00B610A7" w14:paraId="5EC1C2FE" w14:textId="1BCB57B1" w:rsidTr="0026408A">
        <w:trPr>
          <w:trHeight w:val="1311"/>
          <w:del w:id="2673"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4AE2FD3E" w14:textId="67CA59C7" w:rsidR="00C95828" w:rsidRPr="00362205" w:rsidDel="00B610A7" w:rsidRDefault="00C95828">
            <w:pPr>
              <w:pStyle w:val="a"/>
              <w:rPr>
                <w:del w:id="2674" w:author="智誠 楊" w:date="2021-05-07T14:25:00Z"/>
              </w:rPr>
              <w:pPrChange w:id="2675" w:author="智誠 楊" w:date="2021-05-07T16:36:00Z">
                <w:pPr/>
              </w:pPrChange>
            </w:pPr>
            <w:del w:id="2676" w:author="智誠 楊" w:date="2021-05-07T14:25:00Z">
              <w:r w:rsidRPr="00362205" w:rsidDel="00B610A7">
                <w:delText>例外流程</w:delText>
              </w:r>
            </w:del>
          </w:p>
        </w:tc>
        <w:tc>
          <w:tcPr>
            <w:tcW w:w="6318" w:type="dxa"/>
            <w:tcBorders>
              <w:top w:val="single" w:sz="8" w:space="0" w:color="000000"/>
              <w:left w:val="single" w:sz="8" w:space="0" w:color="000000"/>
              <w:bottom w:val="single" w:sz="8" w:space="0" w:color="000000"/>
            </w:tcBorders>
          </w:tcPr>
          <w:p w14:paraId="011A086C" w14:textId="58E31C8E" w:rsidR="00C95828" w:rsidRPr="00362205" w:rsidDel="00B610A7" w:rsidRDefault="00C95828">
            <w:pPr>
              <w:pStyle w:val="a"/>
              <w:rPr>
                <w:del w:id="2677" w:author="智誠 楊" w:date="2021-05-07T14:25:00Z"/>
              </w:rPr>
              <w:pPrChange w:id="2678" w:author="智誠 楊" w:date="2021-05-07T16:36:00Z">
                <w:pPr/>
              </w:pPrChange>
            </w:pPr>
          </w:p>
        </w:tc>
      </w:tr>
      <w:tr w:rsidR="00C95828" w:rsidRPr="00362205" w:rsidDel="00B610A7" w14:paraId="6059E87B" w14:textId="713E7D18" w:rsidTr="0026408A">
        <w:trPr>
          <w:trHeight w:val="278"/>
          <w:del w:id="2679"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4A62671C" w14:textId="6650D282" w:rsidR="00C95828" w:rsidRPr="00362205" w:rsidDel="00B610A7" w:rsidRDefault="00C95828">
            <w:pPr>
              <w:pStyle w:val="a"/>
              <w:rPr>
                <w:del w:id="2680" w:author="智誠 楊" w:date="2021-05-07T14:25:00Z"/>
              </w:rPr>
              <w:pPrChange w:id="2681" w:author="智誠 楊" w:date="2021-05-07T16:36:00Z">
                <w:pPr/>
              </w:pPrChange>
            </w:pPr>
            <w:del w:id="2682" w:author="智誠 楊" w:date="2021-05-07T14:25:00Z">
              <w:r w:rsidRPr="00362205" w:rsidDel="00B610A7">
                <w:delText>執行後狀況</w:delText>
              </w:r>
              <w:r w:rsidRPr="00362205" w:rsidDel="00B610A7">
                <w:delText xml:space="preserve"> </w:delText>
              </w:r>
            </w:del>
          </w:p>
        </w:tc>
        <w:tc>
          <w:tcPr>
            <w:tcW w:w="6318" w:type="dxa"/>
            <w:tcBorders>
              <w:top w:val="single" w:sz="8" w:space="0" w:color="000000"/>
              <w:left w:val="single" w:sz="8" w:space="0" w:color="000000"/>
              <w:bottom w:val="single" w:sz="8" w:space="0" w:color="000000"/>
            </w:tcBorders>
          </w:tcPr>
          <w:p w14:paraId="3C1A8480" w14:textId="45A8A13D" w:rsidR="00C95828" w:rsidRPr="00362205" w:rsidDel="00B610A7" w:rsidRDefault="00C95828">
            <w:pPr>
              <w:pStyle w:val="a"/>
              <w:rPr>
                <w:del w:id="2683" w:author="智誠 楊" w:date="2021-05-07T14:25:00Z"/>
              </w:rPr>
              <w:pPrChange w:id="2684" w:author="智誠 楊" w:date="2021-05-07T16:36:00Z">
                <w:pPr/>
              </w:pPrChange>
            </w:pPr>
          </w:p>
        </w:tc>
      </w:tr>
      <w:tr w:rsidR="00C95828" w:rsidRPr="00362205" w:rsidDel="00B610A7" w14:paraId="2AC91B91" w14:textId="2DF81BD0" w:rsidTr="0026408A">
        <w:trPr>
          <w:trHeight w:val="358"/>
          <w:del w:id="2685"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7438A98C" w14:textId="3565B4F7" w:rsidR="00C95828" w:rsidRPr="00362205" w:rsidDel="00B610A7" w:rsidRDefault="00C95828">
            <w:pPr>
              <w:pStyle w:val="a"/>
              <w:rPr>
                <w:del w:id="2686" w:author="智誠 楊" w:date="2021-05-07T14:25:00Z"/>
              </w:rPr>
              <w:pPrChange w:id="2687" w:author="智誠 楊" w:date="2021-05-07T16:36:00Z">
                <w:pPr/>
              </w:pPrChange>
            </w:pPr>
            <w:del w:id="2688" w:author="智誠 楊" w:date="2021-05-07T14:25:00Z">
              <w:r w:rsidRPr="00362205" w:rsidDel="00B610A7">
                <w:delText>特別需求</w:delText>
              </w:r>
            </w:del>
          </w:p>
        </w:tc>
        <w:tc>
          <w:tcPr>
            <w:tcW w:w="6318" w:type="dxa"/>
            <w:tcBorders>
              <w:top w:val="single" w:sz="8" w:space="0" w:color="000000"/>
              <w:left w:val="single" w:sz="8" w:space="0" w:color="000000"/>
              <w:bottom w:val="single" w:sz="8" w:space="0" w:color="000000"/>
            </w:tcBorders>
          </w:tcPr>
          <w:p w14:paraId="3CCD4B28" w14:textId="19DC2806" w:rsidR="00C95828" w:rsidRPr="00362205" w:rsidDel="00B610A7" w:rsidRDefault="00C95828">
            <w:pPr>
              <w:pStyle w:val="a"/>
              <w:rPr>
                <w:del w:id="2689" w:author="智誠 楊" w:date="2021-05-07T14:25:00Z"/>
              </w:rPr>
              <w:pPrChange w:id="2690" w:author="智誠 楊" w:date="2021-05-07T16:36:00Z">
                <w:pPr/>
              </w:pPrChange>
            </w:pPr>
          </w:p>
        </w:tc>
      </w:tr>
      <w:tr w:rsidR="00C95828" w:rsidRPr="00362205" w:rsidDel="00B610A7" w14:paraId="365B73D0" w14:textId="1DD21AD6" w:rsidTr="0026408A">
        <w:trPr>
          <w:trHeight w:val="278"/>
          <w:del w:id="2691" w:author="智誠 楊" w:date="2021-05-07T14:25:00Z"/>
        </w:trPr>
        <w:tc>
          <w:tcPr>
            <w:tcW w:w="1548" w:type="dxa"/>
            <w:tcBorders>
              <w:top w:val="single" w:sz="8" w:space="0" w:color="000000"/>
              <w:bottom w:val="single" w:sz="8" w:space="0" w:color="000000"/>
              <w:right w:val="single" w:sz="8" w:space="0" w:color="000000"/>
            </w:tcBorders>
            <w:shd w:val="clear" w:color="auto" w:fill="F3F3F3"/>
          </w:tcPr>
          <w:p w14:paraId="003361F2" w14:textId="3288B411" w:rsidR="00C95828" w:rsidRPr="00362205" w:rsidDel="00B610A7" w:rsidRDefault="00C95828">
            <w:pPr>
              <w:pStyle w:val="a"/>
              <w:rPr>
                <w:del w:id="2692" w:author="智誠 楊" w:date="2021-05-07T14:25:00Z"/>
              </w:rPr>
              <w:pPrChange w:id="2693" w:author="智誠 楊" w:date="2021-05-07T16:36:00Z">
                <w:pPr/>
              </w:pPrChange>
            </w:pPr>
            <w:del w:id="2694" w:author="智誠 楊" w:date="2021-05-07T14:25:00Z">
              <w:r w:rsidRPr="00362205" w:rsidDel="00B610A7">
                <w:delText>參考</w:delText>
              </w:r>
              <w:r w:rsidRPr="00362205" w:rsidDel="00B610A7">
                <w:delText xml:space="preserve"> </w:delText>
              </w:r>
            </w:del>
          </w:p>
        </w:tc>
        <w:tc>
          <w:tcPr>
            <w:tcW w:w="6318" w:type="dxa"/>
            <w:tcBorders>
              <w:top w:val="single" w:sz="8" w:space="0" w:color="000000"/>
              <w:left w:val="single" w:sz="8" w:space="0" w:color="000000"/>
              <w:bottom w:val="single" w:sz="8" w:space="0" w:color="000000"/>
            </w:tcBorders>
          </w:tcPr>
          <w:p w14:paraId="4E413357" w14:textId="4170C213" w:rsidR="00C95828" w:rsidRPr="00362205" w:rsidDel="00B610A7" w:rsidRDefault="00C95828">
            <w:pPr>
              <w:pStyle w:val="a"/>
              <w:rPr>
                <w:del w:id="2695" w:author="智誠 楊" w:date="2021-05-07T14:25:00Z"/>
              </w:rPr>
              <w:pPrChange w:id="2696" w:author="智誠 楊" w:date="2021-05-07T16:36:00Z">
                <w:pPr/>
              </w:pPrChange>
            </w:pPr>
          </w:p>
        </w:tc>
      </w:tr>
    </w:tbl>
    <w:p w14:paraId="05CAD017" w14:textId="77777777" w:rsidR="00B610A7" w:rsidRDefault="00B610A7">
      <w:pPr>
        <w:pStyle w:val="a"/>
        <w:rPr>
          <w:ins w:id="2697" w:author="智誠 楊" w:date="2021-05-07T14:24:00Z"/>
        </w:rPr>
      </w:pPr>
      <w:ins w:id="2698" w:author="智誠 楊" w:date="2021-05-07T14:24: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B6788F">
        <w:trPr>
          <w:trHeight w:val="277"/>
          <w:ins w:id="2699"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B6788F">
            <w:pPr>
              <w:rPr>
                <w:ins w:id="2700" w:author="智誠 楊" w:date="2021-05-07T14:24:00Z"/>
                <w:rFonts w:ascii="標楷體" w:eastAsia="標楷體" w:hAnsi="標楷體"/>
              </w:rPr>
            </w:pPr>
            <w:ins w:id="2701" w:author="智誠 楊" w:date="2021-05-07T14:24: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4D66BD46" w14:textId="51D418F1" w:rsidR="00B610A7" w:rsidRPr="00B610A7" w:rsidRDefault="00B610A7" w:rsidP="00B6788F">
            <w:pPr>
              <w:rPr>
                <w:ins w:id="2702" w:author="智誠 楊" w:date="2021-05-07T14:24:00Z"/>
                <w:rFonts w:ascii="標楷體" w:eastAsia="標楷體" w:hAnsi="標楷體" w:cs="新細明體"/>
                <w:kern w:val="0"/>
                <w:lang w:val="zh-TW"/>
                <w:rPrChange w:id="2703" w:author="智誠 楊" w:date="2021-05-07T14:24:00Z">
                  <w:rPr>
                    <w:ins w:id="2704" w:author="智誠 楊" w:date="2021-05-07T14:24:00Z"/>
                    <w:rFonts w:ascii="標楷體" w:eastAsia="標楷體" w:hAnsi="標楷體"/>
                  </w:rPr>
                </w:rPrChange>
              </w:rPr>
            </w:pPr>
            <w:ins w:id="2705" w:author="智誠 楊" w:date="2021-05-07T14:24:00Z">
              <w:r w:rsidRPr="003A1F9F">
                <w:rPr>
                  <w:rFonts w:ascii="標楷體" w:eastAsia="標楷體" w:hAnsi="標楷體" w:cs="新細明體" w:hint="eastAsia"/>
                  <w:kern w:val="0"/>
                  <w:lang w:val="zh-TW"/>
                </w:rPr>
                <w:t>疑似洗錢交易合理性維護</w:t>
              </w:r>
            </w:ins>
          </w:p>
        </w:tc>
      </w:tr>
      <w:tr w:rsidR="00B610A7" w:rsidRPr="00A97C81" w14:paraId="21A92EC2" w14:textId="77777777" w:rsidTr="00B6788F">
        <w:trPr>
          <w:trHeight w:val="277"/>
          <w:ins w:id="2706"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B6788F">
            <w:pPr>
              <w:rPr>
                <w:ins w:id="2707" w:author="智誠 楊" w:date="2021-05-07T14:24:00Z"/>
                <w:rFonts w:ascii="標楷體" w:eastAsia="標楷體" w:hAnsi="標楷體"/>
              </w:rPr>
            </w:pPr>
            <w:ins w:id="2708" w:author="智誠 楊" w:date="2021-05-07T14:24: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B6788F">
            <w:pPr>
              <w:rPr>
                <w:ins w:id="2709" w:author="智誠 楊" w:date="2021-05-07T14:24:00Z"/>
                <w:rFonts w:ascii="標楷體" w:eastAsia="標楷體" w:hAnsi="標楷體"/>
              </w:rPr>
            </w:pPr>
            <w:ins w:id="2710" w:author="智誠 楊" w:date="2021-05-07T14:24:00Z">
              <w:r w:rsidRPr="00A97C81">
                <w:rPr>
                  <w:rFonts w:ascii="標楷體" w:eastAsia="標楷體" w:hAnsi="標楷體" w:hint="eastAsia"/>
                </w:rPr>
                <w:t>1.</w:t>
              </w:r>
              <w:r w:rsidRPr="00A97C81">
                <w:rPr>
                  <w:rFonts w:ascii="標楷體" w:eastAsia="標楷體" w:hAnsi="標楷體" w:hint="eastAsia"/>
                  <w:lang w:eastAsia="zh-HK"/>
                </w:rPr>
                <w:t>維謢</w:t>
              </w:r>
            </w:ins>
            <w:ins w:id="2711" w:author="智誠 楊" w:date="2021-05-07T14:25:00Z">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ins>
            <w:ins w:id="2712" w:author="智誠 楊" w:date="2021-05-07T14:24:00Z">
              <w:r w:rsidRPr="00A97C81">
                <w:rPr>
                  <w:rFonts w:ascii="標楷體" w:eastAsia="標楷體" w:hAnsi="標楷體" w:hint="eastAsia"/>
                </w:rPr>
                <w:t>等資料。</w:t>
              </w:r>
            </w:ins>
          </w:p>
          <w:p w14:paraId="2F170861" w14:textId="7AB1025D" w:rsidR="00B610A7" w:rsidRPr="00A97C81" w:rsidRDefault="00B610A7" w:rsidP="00B6788F">
            <w:pPr>
              <w:rPr>
                <w:ins w:id="2713" w:author="智誠 楊" w:date="2021-05-07T14:24:00Z"/>
                <w:rFonts w:ascii="標楷體" w:eastAsia="標楷體" w:hAnsi="標楷體"/>
                <w:lang w:eastAsia="zh-HK"/>
              </w:rPr>
            </w:pPr>
            <w:ins w:id="2714" w:author="智誠 楊" w:date="2021-05-07T14:24:00Z">
              <w:r w:rsidRPr="00A97C81">
                <w:rPr>
                  <w:rFonts w:ascii="標楷體" w:eastAsia="標楷體" w:hAnsi="標楷體" w:hint="eastAsia"/>
                </w:rPr>
                <w:lastRenderedPageBreak/>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ins>
            <w:ins w:id="2715" w:author="智誠 楊" w:date="2021-05-07T14:25:00Z">
              <w:r>
                <w:rPr>
                  <w:rFonts w:ascii="標楷體" w:eastAsia="標楷體" w:hAnsi="標楷體" w:hint="eastAsia"/>
                </w:rPr>
                <w:t>8922</w:t>
              </w:r>
            </w:ins>
            <w:ins w:id="2716" w:author="智誠 楊" w:date="2021-05-07T14:26:00Z">
              <w:r>
                <w:rPr>
                  <w:rFonts w:ascii="標楷體" w:eastAsia="標楷體" w:hAnsi="標楷體" w:hint="eastAsia"/>
                </w:rPr>
                <w:t>疑似洗錢交易合理性查詢</w:t>
              </w:r>
            </w:ins>
            <w:ins w:id="2717" w:author="智誠 楊" w:date="2021-05-07T14:24:00Z">
              <w:r w:rsidRPr="00A97C81">
                <w:rPr>
                  <w:rFonts w:ascii="標楷體" w:eastAsia="標楷體" w:hAnsi="標楷體" w:hint="eastAsia"/>
                </w:rPr>
                <w:t>】</w:t>
              </w:r>
              <w:r w:rsidRPr="00A97C81">
                <w:rPr>
                  <w:rFonts w:ascii="標楷體" w:eastAsia="標楷體" w:hAnsi="標楷體" w:hint="eastAsia"/>
                  <w:lang w:eastAsia="zh-HK"/>
                </w:rPr>
                <w:t>進入</w:t>
              </w:r>
            </w:ins>
          </w:p>
        </w:tc>
      </w:tr>
      <w:tr w:rsidR="00B610A7" w:rsidRPr="00A97C81" w14:paraId="460ACF54" w14:textId="77777777" w:rsidTr="00B6788F">
        <w:trPr>
          <w:trHeight w:val="773"/>
          <w:ins w:id="2718"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B6788F">
            <w:pPr>
              <w:rPr>
                <w:ins w:id="2719" w:author="智誠 楊" w:date="2021-05-07T14:24:00Z"/>
                <w:rFonts w:ascii="標楷體" w:eastAsia="標楷體" w:hAnsi="標楷體"/>
              </w:rPr>
            </w:pPr>
            <w:ins w:id="2720" w:author="智誠 楊" w:date="2021-05-07T14:24:00Z">
              <w:r w:rsidRPr="00A97C81">
                <w:rPr>
                  <w:rFonts w:ascii="標楷體" w:eastAsia="標楷體" w:hAnsi="標楷體"/>
                </w:rPr>
                <w:lastRenderedPageBreak/>
                <w:t xml:space="preserve">基本流程 </w:t>
              </w:r>
            </w:ins>
          </w:p>
        </w:tc>
        <w:tc>
          <w:tcPr>
            <w:tcW w:w="6318" w:type="dxa"/>
            <w:tcBorders>
              <w:top w:val="single" w:sz="8" w:space="0" w:color="000000"/>
              <w:left w:val="single" w:sz="8" w:space="0" w:color="000000"/>
              <w:bottom w:val="single" w:sz="8" w:space="0" w:color="000000"/>
            </w:tcBorders>
          </w:tcPr>
          <w:p w14:paraId="5421E8E8" w14:textId="65E0F222" w:rsidR="00B610A7" w:rsidRPr="00A97C81" w:rsidRDefault="00B610A7" w:rsidP="00B6788F">
            <w:pPr>
              <w:rPr>
                <w:ins w:id="2721" w:author="智誠 楊" w:date="2021-05-07T14:24:00Z"/>
                <w:rFonts w:ascii="標楷體" w:eastAsia="標楷體" w:hAnsi="標楷體"/>
              </w:rPr>
            </w:pPr>
            <w:ins w:id="2722" w:author="智誠 楊" w:date="2021-05-07T14:24: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2723" w:author="阿毛" w:date="2021-06-08T17:36:00Z">
              <w:r w:rsidR="00194833">
                <w:rPr>
                  <w:rFonts w:ascii="標楷體" w:eastAsia="標楷體" w:hAnsi="標楷體" w:hint="eastAsia"/>
                </w:rPr>
                <w:t>作業流程.</w:t>
              </w:r>
            </w:ins>
            <w:ins w:id="2724" w:author="智誠 楊" w:date="2021-05-08T17:53:00Z">
              <w:r w:rsidR="00937E01">
                <w:rPr>
                  <w:rFonts w:ascii="標楷體" w:eastAsia="標楷體" w:hAnsi="標楷體" w:hint="eastAsia"/>
                </w:rPr>
                <w:t>疑似洗錢</w:t>
              </w:r>
            </w:ins>
            <w:ins w:id="2725" w:author="智誠 楊" w:date="2021-05-07T14:24:00Z">
              <w:r w:rsidRPr="00A97C81">
                <w:rPr>
                  <w:rFonts w:ascii="標楷體" w:eastAsia="標楷體" w:hAnsi="標楷體" w:hint="eastAsia"/>
                </w:rPr>
                <w:t>」</w:t>
              </w:r>
              <w:r w:rsidRPr="00A97C81">
                <w:rPr>
                  <w:rFonts w:ascii="標楷體" w:eastAsia="標楷體" w:hAnsi="標楷體" w:hint="eastAsia"/>
                  <w:lang w:eastAsia="zh-HK"/>
                </w:rPr>
                <w:t>流程</w:t>
              </w:r>
            </w:ins>
          </w:p>
          <w:p w14:paraId="33F0E66C" w14:textId="2FA52F04" w:rsidR="00B610A7" w:rsidRPr="00A97C81" w:rsidRDefault="00B610A7" w:rsidP="00B6788F">
            <w:pPr>
              <w:rPr>
                <w:ins w:id="2726" w:author="智誠 楊" w:date="2021-05-07T14:24:00Z"/>
                <w:rFonts w:ascii="標楷體" w:eastAsia="標楷體" w:hAnsi="標楷體"/>
              </w:rPr>
            </w:pPr>
            <w:ins w:id="2727" w:author="智誠 楊" w:date="2021-05-07T14:24:00Z">
              <w:r w:rsidRPr="00A97C81">
                <w:rPr>
                  <w:rFonts w:ascii="標楷體" w:eastAsia="標楷體" w:hAnsi="標楷體" w:hint="eastAsia"/>
                </w:rPr>
                <w:t>2.</w:t>
              </w:r>
              <w:r w:rsidRPr="00A97C81">
                <w:rPr>
                  <w:rFonts w:ascii="標楷體" w:eastAsia="標楷體" w:hAnsi="標楷體" w:hint="eastAsia"/>
                  <w:lang w:eastAsia="zh-HK"/>
                </w:rPr>
                <w:t>維護</w:t>
              </w:r>
            </w:ins>
            <w:ins w:id="2728" w:author="阿毛" w:date="2021-06-09T10:38:00Z">
              <w:r w:rsidR="00581847">
                <w:rPr>
                  <w:rFonts w:ascii="標楷體" w:eastAsia="標楷體" w:hAnsi="標楷體" w:hint="eastAsia"/>
                </w:rPr>
                <w:t>[</w:t>
              </w:r>
            </w:ins>
            <w:ins w:id="2729" w:author="智誠 楊" w:date="2021-05-07T14:27:00Z">
              <w:r>
                <w:rPr>
                  <w:rFonts w:ascii="標楷體" w:eastAsia="標楷體" w:hAnsi="標楷體" w:hint="eastAsia"/>
                  <w:lang w:eastAsia="zh-HK"/>
                </w:rPr>
                <w:t>疑似</w:t>
              </w:r>
              <w:r>
                <w:rPr>
                  <w:rFonts w:ascii="標楷體" w:eastAsia="標楷體" w:hAnsi="標楷體" w:hint="eastAsia"/>
                </w:rPr>
                <w:t>洗錢交易合理性明細</w:t>
              </w:r>
            </w:ins>
            <w:ins w:id="2730" w:author="智誠 楊" w:date="2021-05-07T14:24:00Z">
              <w:r w:rsidRPr="00A97C81">
                <w:rPr>
                  <w:rFonts w:ascii="標楷體" w:eastAsia="標楷體" w:hAnsi="標楷體" w:hint="eastAsia"/>
                </w:rPr>
                <w:t>檔(</w:t>
              </w:r>
            </w:ins>
            <w:proofErr w:type="spellStart"/>
            <w:ins w:id="2731" w:author="智誠 楊" w:date="2021-05-07T14:26:00Z">
              <w:r>
                <w:rPr>
                  <w:rFonts w:ascii="標楷體" w:eastAsia="標楷體" w:hAnsi="標楷體"/>
                </w:rPr>
                <w:t>MlaundryDetail</w:t>
              </w:r>
            </w:ins>
            <w:proofErr w:type="spellEnd"/>
            <w:ins w:id="2732" w:author="智誠 楊" w:date="2021-05-07T14:24:00Z">
              <w:r w:rsidRPr="00A97C81">
                <w:rPr>
                  <w:rFonts w:ascii="標楷體" w:eastAsia="標楷體" w:hAnsi="標楷體"/>
                </w:rPr>
                <w:t>)</w:t>
              </w:r>
            </w:ins>
            <w:ins w:id="2733" w:author="阿毛" w:date="2021-06-09T10:38:00Z">
              <w:r w:rsidR="00581847">
                <w:rPr>
                  <w:rFonts w:ascii="標楷體" w:eastAsia="標楷體" w:hAnsi="標楷體" w:hint="eastAsia"/>
                </w:rPr>
                <w:t>]</w:t>
              </w:r>
            </w:ins>
          </w:p>
          <w:p w14:paraId="3BC4846B" w14:textId="77777777" w:rsidR="00B610A7" w:rsidRPr="00A97C81" w:rsidRDefault="00B610A7" w:rsidP="00B6788F">
            <w:pPr>
              <w:rPr>
                <w:ins w:id="2734" w:author="智誠 楊" w:date="2021-05-07T14:24:00Z"/>
                <w:rFonts w:ascii="標楷體" w:eastAsia="標楷體" w:hAnsi="標楷體"/>
                <w:lang w:eastAsia="zh-HK"/>
              </w:rPr>
            </w:pPr>
            <w:ins w:id="2735" w:author="智誠 楊" w:date="2021-05-07T14:24:00Z">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ins>
          </w:p>
          <w:p w14:paraId="3A683304" w14:textId="7D3D9743" w:rsidR="00B610A7" w:rsidRPr="00A97C81" w:rsidRDefault="00B610A7">
            <w:pPr>
              <w:rPr>
                <w:ins w:id="2736" w:author="智誠 楊" w:date="2021-05-07T14:24:00Z"/>
                <w:rFonts w:ascii="標楷體" w:eastAsia="標楷體" w:hAnsi="標楷體"/>
                <w:lang w:eastAsia="zh-HK"/>
              </w:rPr>
            </w:pPr>
            <w:ins w:id="2737" w:author="智誠 楊" w:date="2021-05-07T14:24:00Z">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ins>
            <w:ins w:id="2738" w:author="智誠 楊" w:date="2021-05-07T14:30:00Z">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ins>
          </w:p>
          <w:p w14:paraId="4A7A047B" w14:textId="52D7FCCD" w:rsidR="00B610A7" w:rsidRPr="00A97C81" w:rsidRDefault="00B610A7" w:rsidP="00B6788F">
            <w:pPr>
              <w:rPr>
                <w:ins w:id="2739" w:author="智誠 楊" w:date="2021-05-07T14:24:00Z"/>
                <w:rFonts w:ascii="標楷體" w:eastAsia="標楷體" w:hAnsi="標楷體"/>
                <w:lang w:eastAsia="zh-HK"/>
              </w:rPr>
            </w:pPr>
            <w:ins w:id="2740" w:author="智誠 楊" w:date="2021-05-07T14:24:00Z">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ins>
            <w:ins w:id="2741" w:author="智誠 楊" w:date="2021-05-07T14:30:00Z">
              <w:r w:rsidR="00DD0F68">
                <w:rPr>
                  <w:rFonts w:ascii="標楷體" w:eastAsia="標楷體" w:hAnsi="標楷體" w:hint="eastAsia"/>
                  <w:lang w:eastAsia="zh-HK"/>
                </w:rPr>
                <w:t>合理性說明</w:t>
              </w:r>
            </w:ins>
            <w:ins w:id="2742" w:author="智誠 楊" w:date="2021-05-07T14:24:00Z">
              <w:r w:rsidRPr="00A97C81">
                <w:rPr>
                  <w:rFonts w:ascii="標楷體" w:eastAsia="標楷體" w:hAnsi="標楷體" w:hint="eastAsia"/>
                  <w:lang w:eastAsia="zh-HK"/>
                </w:rPr>
                <w:t>資料</w:t>
              </w:r>
            </w:ins>
          </w:p>
        </w:tc>
      </w:tr>
      <w:tr w:rsidR="00B610A7" w:rsidRPr="00A97C81" w14:paraId="7DF03D1C" w14:textId="77777777" w:rsidTr="00B6788F">
        <w:trPr>
          <w:trHeight w:val="321"/>
          <w:ins w:id="2743"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B6788F">
            <w:pPr>
              <w:rPr>
                <w:ins w:id="2744" w:author="智誠 楊" w:date="2021-05-07T14:24:00Z"/>
                <w:rFonts w:ascii="標楷體" w:eastAsia="標楷體" w:hAnsi="標楷體"/>
              </w:rPr>
            </w:pPr>
            <w:ins w:id="2745" w:author="智誠 楊" w:date="2021-05-07T14:24: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B6788F">
            <w:pPr>
              <w:rPr>
                <w:ins w:id="2746" w:author="智誠 楊" w:date="2021-05-07T14:24:00Z"/>
                <w:rFonts w:ascii="標楷體" w:eastAsia="標楷體" w:hAnsi="標楷體"/>
              </w:rPr>
            </w:pPr>
          </w:p>
        </w:tc>
      </w:tr>
      <w:tr w:rsidR="00B610A7" w:rsidRPr="00A97C81" w14:paraId="230877D8" w14:textId="77777777" w:rsidTr="00B6788F">
        <w:trPr>
          <w:trHeight w:val="1311"/>
          <w:ins w:id="2747"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B6788F">
            <w:pPr>
              <w:rPr>
                <w:ins w:id="2748" w:author="智誠 楊" w:date="2021-05-07T14:24:00Z"/>
                <w:rFonts w:ascii="標楷體" w:eastAsia="標楷體" w:hAnsi="標楷體"/>
              </w:rPr>
            </w:pPr>
            <w:ins w:id="2749" w:author="智誠 楊" w:date="2021-05-07T14:24: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B6788F">
            <w:pPr>
              <w:rPr>
                <w:ins w:id="2750" w:author="智誠 楊" w:date="2021-05-07T14:24:00Z"/>
                <w:rFonts w:ascii="標楷體" w:eastAsia="標楷體" w:hAnsi="標楷體"/>
              </w:rPr>
            </w:pPr>
          </w:p>
        </w:tc>
      </w:tr>
      <w:tr w:rsidR="00B610A7" w:rsidRPr="00362205" w14:paraId="4B511C2C" w14:textId="77777777" w:rsidTr="00B6788F">
        <w:trPr>
          <w:trHeight w:val="278"/>
          <w:ins w:id="2751"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B6788F">
            <w:pPr>
              <w:rPr>
                <w:ins w:id="2752" w:author="智誠 楊" w:date="2021-05-07T14:24:00Z"/>
                <w:rFonts w:ascii="標楷體" w:eastAsia="標楷體" w:hAnsi="標楷體"/>
              </w:rPr>
            </w:pPr>
            <w:ins w:id="2753" w:author="智誠 楊" w:date="2021-05-07T14:24: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3820545C" w14:textId="095E2C0E" w:rsidR="00B610A7" w:rsidRPr="00362205" w:rsidRDefault="00581847" w:rsidP="00B6788F">
            <w:pPr>
              <w:rPr>
                <w:ins w:id="2754" w:author="智誠 楊" w:date="2021-05-07T14:24:00Z"/>
                <w:rFonts w:ascii="標楷體" w:eastAsia="標楷體" w:hAnsi="標楷體"/>
              </w:rPr>
            </w:pPr>
            <w:ins w:id="2755" w:author="阿毛" w:date="2021-06-09T10:43:00Z">
              <w:r>
                <w:rPr>
                  <w:rFonts w:ascii="標楷體" w:eastAsia="標楷體" w:hAnsi="標楷體" w:hint="eastAsia"/>
                </w:rPr>
                <w:t>1.</w:t>
              </w:r>
            </w:ins>
            <w:ins w:id="2756" w:author="智誠 楊" w:date="2021-05-07T17:17:00Z">
              <w:del w:id="2757" w:author="阿毛" w:date="2021-06-09T10:43:00Z">
                <w:r w:rsidR="00765679" w:rsidDel="00581847">
                  <w:rPr>
                    <w:rFonts w:ascii="標楷體" w:eastAsia="標楷體" w:hAnsi="標楷體" w:hint="eastAsia"/>
                  </w:rPr>
                  <w:delText>刪除時</w:delText>
                </w:r>
              </w:del>
              <w:r w:rsidR="00765679">
                <w:rPr>
                  <w:rFonts w:ascii="標楷體" w:eastAsia="標楷體" w:hAnsi="標楷體" w:hint="eastAsia"/>
                </w:rPr>
                <w:t>需主管授權</w:t>
              </w:r>
            </w:ins>
          </w:p>
        </w:tc>
      </w:tr>
      <w:tr w:rsidR="00B610A7" w:rsidRPr="00362205" w14:paraId="0B304C2E" w14:textId="77777777" w:rsidTr="00B6788F">
        <w:trPr>
          <w:trHeight w:val="358"/>
          <w:ins w:id="2758"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B6788F">
            <w:pPr>
              <w:rPr>
                <w:ins w:id="2759" w:author="智誠 楊" w:date="2021-05-07T14:24:00Z"/>
                <w:rFonts w:ascii="標楷體" w:eastAsia="標楷體" w:hAnsi="標楷體"/>
              </w:rPr>
            </w:pPr>
            <w:ins w:id="2760" w:author="智誠 楊" w:date="2021-05-07T14:24: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0BF5DC52" w14:textId="77777777" w:rsidR="00581847" w:rsidRDefault="00B610A7">
            <w:pPr>
              <w:rPr>
                <w:ins w:id="2761" w:author="阿毛" w:date="2021-06-09T10:38:00Z"/>
                <w:rFonts w:ascii="標楷體" w:eastAsia="標楷體" w:hAnsi="標楷體"/>
                <w:color w:val="222222"/>
              </w:rPr>
            </w:pPr>
            <w:ins w:id="2762" w:author="智誠 楊" w:date="2021-05-07T14:24:00Z">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w:t>
              </w:r>
              <w:proofErr w:type="gramStart"/>
              <w:r>
                <w:rPr>
                  <w:rFonts w:ascii="標楷體" w:eastAsia="標楷體" w:hAnsi="標楷體" w:hint="eastAsia"/>
                  <w:color w:val="222222"/>
                </w:rPr>
                <w:t>檔</w:t>
              </w:r>
            </w:ins>
            <w:proofErr w:type="gramEnd"/>
          </w:p>
          <w:p w14:paraId="4144E5CA" w14:textId="79960976" w:rsidR="00B610A7" w:rsidRPr="00F20817" w:rsidRDefault="00B610A7">
            <w:pPr>
              <w:ind w:leftChars="100" w:left="240"/>
              <w:rPr>
                <w:ins w:id="2763" w:author="智誠 楊" w:date="2021-05-07T14:24:00Z"/>
                <w:rFonts w:ascii="標楷體" w:eastAsia="標楷體" w:hAnsi="標楷體"/>
                <w:color w:val="222222"/>
                <w:kern w:val="0"/>
              </w:rPr>
              <w:pPrChange w:id="2764" w:author="阿毛" w:date="2021-06-09T10:38:00Z">
                <w:pPr>
                  <w:widowControl/>
                </w:pPr>
              </w:pPrChange>
            </w:pPr>
            <w:ins w:id="2765" w:author="智誠 楊" w:date="2021-05-07T14:24:00Z">
              <w:r>
                <w:rPr>
                  <w:rFonts w:ascii="標楷體" w:eastAsia="標楷體" w:hAnsi="標楷體" w:hint="eastAsia"/>
                  <w:color w:val="222222"/>
                </w:rPr>
                <w:t>(</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del w:id="2766" w:author="阿毛" w:date="2021-06-09T10:38:00Z">
                <w:r w:rsidDel="00581847">
                  <w:rPr>
                    <w:rFonts w:ascii="標楷體" w:eastAsia="標楷體" w:hAnsi="標楷體" w:hint="eastAsia"/>
                    <w:color w:val="222222"/>
                  </w:rPr>
                  <w:delText>內容</w:delText>
                </w:r>
              </w:del>
            </w:ins>
          </w:p>
        </w:tc>
      </w:tr>
      <w:tr w:rsidR="00B610A7" w:rsidRPr="00362205" w14:paraId="65AD69C3" w14:textId="77777777" w:rsidTr="00B6788F">
        <w:trPr>
          <w:trHeight w:val="358"/>
          <w:ins w:id="2767" w:author="智誠 楊" w:date="2021-05-07T14:24:00Z"/>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B6788F">
            <w:pPr>
              <w:rPr>
                <w:ins w:id="2768" w:author="智誠 楊" w:date="2021-05-07T14:24:00Z"/>
                <w:rFonts w:ascii="標楷體" w:eastAsia="標楷體" w:hAnsi="標楷體"/>
              </w:rPr>
            </w:pPr>
            <w:ins w:id="2769" w:author="智誠 楊" w:date="2021-05-07T14:24: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B6788F">
            <w:pPr>
              <w:rPr>
                <w:ins w:id="2770" w:author="智誠 楊" w:date="2021-05-07T14:24:00Z"/>
                <w:rFonts w:ascii="標楷體" w:eastAsia="標楷體" w:hAnsi="標楷體"/>
              </w:rPr>
            </w:pPr>
          </w:p>
        </w:tc>
      </w:tr>
    </w:tbl>
    <w:p w14:paraId="48BF4E75" w14:textId="77777777" w:rsidR="00B610A7" w:rsidRDefault="00B610A7" w:rsidP="00B610A7">
      <w:pPr>
        <w:rPr>
          <w:ins w:id="2771" w:author="智誠 楊" w:date="2021-05-07T14:24:00Z"/>
        </w:rPr>
      </w:pPr>
    </w:p>
    <w:p w14:paraId="6E31B891" w14:textId="77777777" w:rsidR="00B610A7" w:rsidRPr="005F1722" w:rsidRDefault="00B610A7">
      <w:pPr>
        <w:pStyle w:val="a"/>
        <w:rPr>
          <w:ins w:id="2772" w:author="智誠 楊" w:date="2021-05-07T14:24:00Z"/>
        </w:rPr>
      </w:pPr>
      <w:ins w:id="2773" w:author="智誠 楊" w:date="2021-05-07T14:24: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B6788F">
        <w:trPr>
          <w:ins w:id="2774" w:author="智誠 楊" w:date="2021-05-07T14:24:00Z"/>
        </w:trPr>
        <w:tc>
          <w:tcPr>
            <w:tcW w:w="952" w:type="dxa"/>
            <w:shd w:val="clear" w:color="auto" w:fill="D9D9D9" w:themeFill="background1" w:themeFillShade="D9"/>
          </w:tcPr>
          <w:p w14:paraId="04827942" w14:textId="77777777" w:rsidR="00B610A7" w:rsidRPr="0022279A" w:rsidRDefault="00B610A7" w:rsidP="00B6788F">
            <w:pPr>
              <w:jc w:val="center"/>
              <w:rPr>
                <w:ins w:id="2775" w:author="智誠 楊" w:date="2021-05-07T14:24:00Z"/>
                <w:rFonts w:ascii="標楷體" w:eastAsia="標楷體" w:hAnsi="標楷體"/>
              </w:rPr>
            </w:pPr>
            <w:ins w:id="2776" w:author="智誠 楊" w:date="2021-05-07T14:2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C727FB8" w14:textId="77777777" w:rsidR="00B610A7" w:rsidRPr="0022279A" w:rsidRDefault="00B610A7" w:rsidP="00B6788F">
            <w:pPr>
              <w:jc w:val="center"/>
              <w:rPr>
                <w:ins w:id="2777" w:author="智誠 楊" w:date="2021-05-07T14:24:00Z"/>
                <w:rFonts w:ascii="標楷體" w:eastAsia="標楷體" w:hAnsi="標楷體"/>
              </w:rPr>
            </w:pPr>
            <w:ins w:id="2778" w:author="智誠 楊" w:date="2021-05-07T14:24: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6F9A65CC" w14:textId="77777777" w:rsidR="00B610A7" w:rsidRPr="0022279A" w:rsidRDefault="00B610A7" w:rsidP="00B6788F">
            <w:pPr>
              <w:jc w:val="center"/>
              <w:rPr>
                <w:ins w:id="2779" w:author="智誠 楊" w:date="2021-05-07T14:24:00Z"/>
                <w:rFonts w:ascii="標楷體" w:eastAsia="標楷體" w:hAnsi="標楷體"/>
              </w:rPr>
            </w:pPr>
            <w:ins w:id="2780" w:author="智誠 楊" w:date="2021-05-07T14:24:00Z">
              <w:r w:rsidRPr="0022279A">
                <w:rPr>
                  <w:rFonts w:ascii="標楷體" w:eastAsia="標楷體" w:hAnsi="標楷體" w:hint="eastAsia"/>
                  <w:lang w:eastAsia="zh-HK"/>
                </w:rPr>
                <w:t>說明</w:t>
              </w:r>
            </w:ins>
          </w:p>
        </w:tc>
      </w:tr>
      <w:tr w:rsidR="00B610A7" w:rsidRPr="0022279A" w14:paraId="34E9B585" w14:textId="77777777" w:rsidTr="00B6788F">
        <w:trPr>
          <w:ins w:id="2781" w:author="智誠 楊" w:date="2021-05-07T14:24:00Z"/>
        </w:trPr>
        <w:tc>
          <w:tcPr>
            <w:tcW w:w="952" w:type="dxa"/>
          </w:tcPr>
          <w:p w14:paraId="65135778" w14:textId="77777777" w:rsidR="00B610A7" w:rsidRPr="0022279A" w:rsidRDefault="00B610A7" w:rsidP="00B6788F">
            <w:pPr>
              <w:jc w:val="center"/>
              <w:rPr>
                <w:ins w:id="2782" w:author="智誠 楊" w:date="2021-05-07T14:24:00Z"/>
                <w:rFonts w:ascii="標楷體" w:eastAsia="標楷體" w:hAnsi="標楷體"/>
              </w:rPr>
            </w:pPr>
            <w:ins w:id="2783" w:author="智誠 楊" w:date="2021-05-07T14:24:00Z">
              <w:r w:rsidRPr="0022279A">
                <w:rPr>
                  <w:rFonts w:ascii="標楷體" w:eastAsia="標楷體" w:hAnsi="標楷體" w:hint="eastAsia"/>
                </w:rPr>
                <w:t>1</w:t>
              </w:r>
            </w:ins>
          </w:p>
        </w:tc>
        <w:tc>
          <w:tcPr>
            <w:tcW w:w="3118" w:type="dxa"/>
          </w:tcPr>
          <w:p w14:paraId="320F808B" w14:textId="0D6313C3" w:rsidR="00B610A7" w:rsidRPr="0022279A" w:rsidRDefault="00312E1F" w:rsidP="00B6788F">
            <w:pPr>
              <w:rPr>
                <w:ins w:id="2784" w:author="智誠 楊" w:date="2021-05-07T14:24:00Z"/>
                <w:rFonts w:ascii="標楷體" w:eastAsia="標楷體" w:hAnsi="標楷體"/>
              </w:rPr>
            </w:pPr>
            <w:proofErr w:type="spellStart"/>
            <w:ins w:id="2785" w:author="智誠 楊" w:date="2021-05-07T14:31:00Z">
              <w:r>
                <w:rPr>
                  <w:rFonts w:ascii="標楷體" w:eastAsia="標楷體" w:hAnsi="標楷體"/>
                </w:rPr>
                <w:t>MlaundryDetail</w:t>
              </w:r>
            </w:ins>
            <w:proofErr w:type="spellEnd"/>
          </w:p>
        </w:tc>
        <w:tc>
          <w:tcPr>
            <w:tcW w:w="3828" w:type="dxa"/>
          </w:tcPr>
          <w:p w14:paraId="17C32832" w14:textId="7EC54E20" w:rsidR="00B610A7" w:rsidRPr="0022279A" w:rsidRDefault="00312E1F" w:rsidP="00B6788F">
            <w:pPr>
              <w:rPr>
                <w:ins w:id="2786" w:author="智誠 楊" w:date="2021-05-07T14:24:00Z"/>
                <w:rFonts w:ascii="標楷體" w:eastAsia="標楷體" w:hAnsi="標楷體"/>
              </w:rPr>
            </w:pPr>
            <w:ins w:id="2787" w:author="智誠 楊" w:date="2021-05-07T14:31: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p>
        </w:tc>
      </w:tr>
      <w:tr w:rsidR="00B610A7" w:rsidRPr="0022279A" w14:paraId="56C7945E" w14:textId="77777777" w:rsidTr="00B6788F">
        <w:trPr>
          <w:ins w:id="2788" w:author="智誠 楊" w:date="2021-05-07T14:24:00Z"/>
        </w:trPr>
        <w:tc>
          <w:tcPr>
            <w:tcW w:w="952" w:type="dxa"/>
          </w:tcPr>
          <w:p w14:paraId="04E5815E" w14:textId="73F4D254" w:rsidR="00B610A7" w:rsidRPr="0022279A" w:rsidRDefault="00581847" w:rsidP="00B6788F">
            <w:pPr>
              <w:jc w:val="center"/>
              <w:rPr>
                <w:ins w:id="2789" w:author="智誠 楊" w:date="2021-05-07T14:24:00Z"/>
                <w:rFonts w:ascii="標楷體" w:eastAsia="標楷體" w:hAnsi="標楷體"/>
              </w:rPr>
            </w:pPr>
            <w:ins w:id="2790" w:author="阿毛" w:date="2021-06-09T10:39:00Z">
              <w:r>
                <w:rPr>
                  <w:rFonts w:ascii="標楷體" w:eastAsia="標楷體" w:hAnsi="標楷體" w:hint="eastAsia"/>
                </w:rPr>
                <w:t>2</w:t>
              </w:r>
            </w:ins>
          </w:p>
        </w:tc>
        <w:tc>
          <w:tcPr>
            <w:tcW w:w="3118" w:type="dxa"/>
          </w:tcPr>
          <w:p w14:paraId="73A0A2A6" w14:textId="1ADE9311" w:rsidR="00B610A7" w:rsidRPr="0022279A" w:rsidRDefault="00581847" w:rsidP="00B6788F">
            <w:pPr>
              <w:rPr>
                <w:ins w:id="2791" w:author="智誠 楊" w:date="2021-05-07T14:24:00Z"/>
                <w:rFonts w:ascii="標楷體" w:eastAsia="標楷體" w:hAnsi="標楷體"/>
              </w:rPr>
            </w:pPr>
            <w:proofErr w:type="spellStart"/>
            <w:ins w:id="2792" w:author="阿毛" w:date="2021-06-09T10:39:00Z">
              <w:r>
                <w:rPr>
                  <w:rFonts w:ascii="標楷體" w:eastAsia="標楷體" w:hAnsi="標楷體" w:hint="eastAsia"/>
                </w:rPr>
                <w:t>T</w:t>
              </w:r>
              <w:r>
                <w:rPr>
                  <w:rFonts w:ascii="標楷體" w:eastAsia="標楷體" w:hAnsi="標楷體"/>
                </w:rPr>
                <w:t>xDateLog</w:t>
              </w:r>
            </w:ins>
            <w:proofErr w:type="spellEnd"/>
          </w:p>
        </w:tc>
        <w:tc>
          <w:tcPr>
            <w:tcW w:w="3828" w:type="dxa"/>
          </w:tcPr>
          <w:p w14:paraId="748CC0A6" w14:textId="24C242FE" w:rsidR="00B610A7" w:rsidRPr="0022279A" w:rsidRDefault="00581847" w:rsidP="00B6788F">
            <w:pPr>
              <w:rPr>
                <w:ins w:id="2793" w:author="智誠 楊" w:date="2021-05-07T14:24:00Z"/>
                <w:rFonts w:ascii="標楷體" w:eastAsia="標楷體" w:hAnsi="標楷體"/>
              </w:rPr>
            </w:pPr>
            <w:ins w:id="2794" w:author="阿毛" w:date="2021-06-09T10:39:00Z">
              <w:r>
                <w:rPr>
                  <w:rFonts w:ascii="標楷體" w:eastAsia="標楷體" w:hAnsi="標楷體" w:hint="eastAsia"/>
                </w:rPr>
                <w:t>資料變更紀錄檔</w:t>
              </w:r>
            </w:ins>
          </w:p>
        </w:tc>
      </w:tr>
      <w:tr w:rsidR="00B610A7" w:rsidRPr="0022279A" w14:paraId="1DA6AD42" w14:textId="77777777" w:rsidTr="00B6788F">
        <w:trPr>
          <w:ins w:id="2795" w:author="智誠 楊" w:date="2021-05-07T14:24:00Z"/>
        </w:trPr>
        <w:tc>
          <w:tcPr>
            <w:tcW w:w="952" w:type="dxa"/>
          </w:tcPr>
          <w:p w14:paraId="4193C1ED" w14:textId="5B952519" w:rsidR="00B610A7" w:rsidRPr="0022279A" w:rsidRDefault="00B610A7" w:rsidP="00B6788F">
            <w:pPr>
              <w:jc w:val="center"/>
              <w:rPr>
                <w:ins w:id="2796" w:author="智誠 楊" w:date="2021-05-07T14:24:00Z"/>
                <w:rFonts w:ascii="標楷體" w:eastAsia="標楷體" w:hAnsi="標楷體"/>
              </w:rPr>
            </w:pPr>
          </w:p>
        </w:tc>
        <w:tc>
          <w:tcPr>
            <w:tcW w:w="3118" w:type="dxa"/>
          </w:tcPr>
          <w:p w14:paraId="5C836A87" w14:textId="59D8572C" w:rsidR="00B610A7" w:rsidRPr="0022279A" w:rsidRDefault="00B610A7" w:rsidP="00B6788F">
            <w:pPr>
              <w:rPr>
                <w:ins w:id="2797" w:author="智誠 楊" w:date="2021-05-07T14:24:00Z"/>
                <w:rFonts w:ascii="標楷體" w:eastAsia="標楷體" w:hAnsi="標楷體"/>
              </w:rPr>
            </w:pPr>
          </w:p>
        </w:tc>
        <w:tc>
          <w:tcPr>
            <w:tcW w:w="3828" w:type="dxa"/>
          </w:tcPr>
          <w:p w14:paraId="389A972F" w14:textId="7496D78E" w:rsidR="00B610A7" w:rsidRPr="0022279A" w:rsidRDefault="00B610A7" w:rsidP="00B6788F">
            <w:pPr>
              <w:rPr>
                <w:ins w:id="2798" w:author="智誠 楊" w:date="2021-05-07T14:24:00Z"/>
                <w:rFonts w:ascii="標楷體" w:eastAsia="標楷體" w:hAnsi="標楷體"/>
              </w:rPr>
            </w:pPr>
          </w:p>
        </w:tc>
      </w:tr>
    </w:tbl>
    <w:p w14:paraId="1E5185E2" w14:textId="77777777" w:rsidR="00B610A7" w:rsidRDefault="00B610A7" w:rsidP="00B610A7">
      <w:pPr>
        <w:ind w:left="1440"/>
        <w:rPr>
          <w:ins w:id="2799" w:author="智誠 楊" w:date="2021-05-07T14:24:00Z"/>
        </w:rPr>
      </w:pPr>
    </w:p>
    <w:p w14:paraId="3889FED3" w14:textId="77777777" w:rsidR="00B610A7" w:rsidRDefault="00B610A7" w:rsidP="00B610A7">
      <w:pPr>
        <w:rPr>
          <w:ins w:id="2800" w:author="智誠 楊" w:date="2021-05-07T14:24:00Z"/>
        </w:rPr>
      </w:pPr>
    </w:p>
    <w:p w14:paraId="5C7CA7DB" w14:textId="3B9DFF44" w:rsidR="00B610A7" w:rsidRPr="00934FE7" w:rsidRDefault="00B610A7">
      <w:pPr>
        <w:widowControl/>
        <w:rPr>
          <w:ins w:id="2801" w:author="智誠 楊" w:date="2021-05-07T14:24:00Z"/>
        </w:rPr>
        <w:pPrChange w:id="2802" w:author="智誠 楊" w:date="2021-05-12T09:41:00Z">
          <w:pPr/>
        </w:pPrChange>
      </w:pPr>
      <w:ins w:id="2803" w:author="智誠 楊" w:date="2021-05-07T14:24:00Z">
        <w:r>
          <w:br w:type="page"/>
        </w:r>
      </w:ins>
    </w:p>
    <w:p w14:paraId="354064EF" w14:textId="723330DF" w:rsidR="00B610A7" w:rsidRPr="00362205" w:rsidRDefault="00B610A7">
      <w:pPr>
        <w:pStyle w:val="a"/>
        <w:rPr>
          <w:ins w:id="2804" w:author="智誠 楊" w:date="2021-05-07T14:24:00Z"/>
        </w:rPr>
      </w:pPr>
      <w:ins w:id="2805" w:author="智誠 楊" w:date="2021-05-07T14:24:00Z">
        <w:r w:rsidRPr="00362205">
          <w:lastRenderedPageBreak/>
          <w:t>UI</w:t>
        </w:r>
        <w:r w:rsidRPr="00362205">
          <w:t>畫面</w:t>
        </w:r>
      </w:ins>
      <w:ins w:id="2806" w:author="智誠 楊" w:date="2021-05-12T14:36:00Z">
        <w:r w:rsidR="006802A4">
          <w:rPr>
            <w:rFonts w:hint="eastAsia"/>
          </w:rPr>
          <w:t>-</w:t>
        </w:r>
        <w:r w:rsidR="006802A4">
          <w:rPr>
            <w:rFonts w:hint="eastAsia"/>
          </w:rPr>
          <w:t>修改</w:t>
        </w:r>
      </w:ins>
    </w:p>
    <w:p w14:paraId="026CFFA4" w14:textId="4445F12B" w:rsidR="00B610A7" w:rsidDel="00045674" w:rsidRDefault="00B610A7" w:rsidP="00B610A7">
      <w:pPr>
        <w:pStyle w:val="42"/>
        <w:spacing w:after="72"/>
        <w:ind w:leftChars="196" w:left="470"/>
        <w:rPr>
          <w:ins w:id="2807" w:author="智誠 楊" w:date="2021-05-07T14:24:00Z"/>
          <w:del w:id="2808" w:author="阿毛" w:date="2021-06-09T11:14:00Z"/>
          <w:rFonts w:ascii="標楷體" w:hAnsi="標楷體"/>
        </w:rPr>
      </w:pPr>
      <w:ins w:id="2809" w:author="智誠 楊" w:date="2021-05-07T14:24:00Z">
        <w:r w:rsidRPr="00362205">
          <w:rPr>
            <w:rFonts w:ascii="標楷體" w:hAnsi="標楷體" w:hint="eastAsia"/>
          </w:rPr>
          <w:t>輸入畫面：</w:t>
        </w:r>
      </w:ins>
    </w:p>
    <w:p w14:paraId="2A97EFC0" w14:textId="2B0F8623" w:rsidR="00B610A7" w:rsidRPr="00D13949" w:rsidRDefault="00286997" w:rsidP="00B610A7">
      <w:pPr>
        <w:pStyle w:val="42"/>
        <w:spacing w:after="72"/>
        <w:ind w:leftChars="196" w:left="470"/>
        <w:rPr>
          <w:ins w:id="2810" w:author="智誠 楊" w:date="2021-05-07T14:24:00Z"/>
          <w:rFonts w:ascii="標楷體" w:hAnsi="標楷體"/>
        </w:rPr>
      </w:pPr>
      <w:ins w:id="2811" w:author="智誠 楊" w:date="2021-05-07T15:04:00Z">
        <w:del w:id="2812" w:author="阿毛" w:date="2021-06-09T11:14:00Z">
          <w:r w:rsidRPr="00286997" w:rsidDel="00045674">
            <w:rPr>
              <w:rFonts w:ascii="標楷體" w:hAnsi="標楷體"/>
              <w:noProof/>
            </w:rPr>
            <w:drawing>
              <wp:inline distT="0" distB="0" distL="0" distR="0" wp14:anchorId="5FC54A65" wp14:editId="06D311E4">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308985"/>
                        </a:xfrm>
                        <a:prstGeom prst="rect">
                          <a:avLst/>
                        </a:prstGeom>
                      </pic:spPr>
                    </pic:pic>
                  </a:graphicData>
                </a:graphic>
              </wp:inline>
            </w:drawing>
          </w:r>
        </w:del>
      </w:ins>
      <w:ins w:id="2813" w:author="阿毛" w:date="2021-06-09T11:14:00Z">
        <w:r w:rsidR="00045674" w:rsidRPr="00045674">
          <w:rPr>
            <w:noProof/>
          </w:rPr>
          <w:t xml:space="preserve"> </w:t>
        </w:r>
        <w:r w:rsidR="00045674" w:rsidRPr="00045674">
          <w:rPr>
            <w:rFonts w:ascii="標楷體" w:hAnsi="標楷體"/>
            <w:noProof/>
          </w:rPr>
          <w:drawing>
            <wp:inline distT="0" distB="0" distL="0" distR="0" wp14:anchorId="1F77503D" wp14:editId="75396578">
              <wp:extent cx="6479540" cy="328358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283585"/>
                      </a:xfrm>
                      <a:prstGeom prst="rect">
                        <a:avLst/>
                      </a:prstGeom>
                    </pic:spPr>
                  </pic:pic>
                </a:graphicData>
              </a:graphic>
            </wp:inline>
          </w:drawing>
        </w:r>
      </w:ins>
    </w:p>
    <w:p w14:paraId="21D562EF" w14:textId="6C41A1CC" w:rsidR="00B610A7" w:rsidRDefault="00B610A7">
      <w:pPr>
        <w:pStyle w:val="a"/>
        <w:rPr>
          <w:ins w:id="2814" w:author="智誠 楊" w:date="2021-05-07T14:24:00Z"/>
        </w:rPr>
      </w:pPr>
      <w:ins w:id="2815" w:author="智誠 楊" w:date="2021-05-07T14:24:00Z">
        <w:r>
          <w:t>輸入畫面</w:t>
        </w:r>
        <w:r>
          <w:rPr>
            <w:rFonts w:hint="eastAsia"/>
            <w:lang w:eastAsia="zh-HK"/>
          </w:rPr>
          <w:t>按鈕</w:t>
        </w:r>
        <w:r>
          <w:t>說明</w:t>
        </w:r>
      </w:ins>
      <w:ins w:id="2816" w:author="智誠 楊" w:date="2021-05-13T14:46:00Z">
        <w:r w:rsidR="001F52CA">
          <w:rPr>
            <w:rFonts w:hint="eastAsia"/>
          </w:rPr>
          <w:t>-</w:t>
        </w:r>
        <w:r w:rsidR="001F52CA">
          <w:rPr>
            <w:rFonts w:hint="eastAsia"/>
          </w:rPr>
          <w:t>修改</w:t>
        </w:r>
      </w:ins>
    </w:p>
    <w:p w14:paraId="12412E90" w14:textId="77777777" w:rsidR="00B610A7" w:rsidRPr="00F5236F" w:rsidRDefault="00B610A7" w:rsidP="00B610A7">
      <w:pPr>
        <w:rPr>
          <w:ins w:id="2817" w:author="智誠 楊" w:date="2021-05-07T14:24:00Z"/>
        </w:rPr>
      </w:pPr>
    </w:p>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B6788F">
        <w:trPr>
          <w:ins w:id="2818" w:author="智誠 楊" w:date="2021-05-07T14:24:00Z"/>
        </w:trPr>
        <w:tc>
          <w:tcPr>
            <w:tcW w:w="851" w:type="dxa"/>
            <w:shd w:val="clear" w:color="auto" w:fill="D9D9D9" w:themeFill="background1" w:themeFillShade="D9"/>
          </w:tcPr>
          <w:p w14:paraId="69A40594" w14:textId="77777777" w:rsidR="00B610A7" w:rsidRPr="00A97C81" w:rsidRDefault="00B610A7" w:rsidP="00B6788F">
            <w:pPr>
              <w:jc w:val="center"/>
              <w:rPr>
                <w:ins w:id="2819" w:author="智誠 楊" w:date="2021-05-07T14:24:00Z"/>
                <w:rFonts w:ascii="標楷體" w:eastAsia="標楷體" w:hAnsi="標楷體"/>
              </w:rPr>
            </w:pPr>
            <w:ins w:id="2820" w:author="智誠 楊" w:date="2021-05-07T14:24: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5476F29B" w14:textId="77777777" w:rsidR="00B610A7" w:rsidRPr="00A97C81" w:rsidRDefault="00B610A7" w:rsidP="00B6788F">
            <w:pPr>
              <w:jc w:val="center"/>
              <w:rPr>
                <w:ins w:id="2821" w:author="智誠 楊" w:date="2021-05-07T14:24:00Z"/>
                <w:rFonts w:ascii="標楷體" w:eastAsia="標楷體" w:hAnsi="標楷體"/>
              </w:rPr>
            </w:pPr>
            <w:ins w:id="2822" w:author="智誠 楊" w:date="2021-05-07T14:24: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7245F71A" w14:textId="77777777" w:rsidR="00B610A7" w:rsidRPr="00A97C81" w:rsidRDefault="00B610A7" w:rsidP="00B6788F">
            <w:pPr>
              <w:jc w:val="center"/>
              <w:rPr>
                <w:ins w:id="2823" w:author="智誠 楊" w:date="2021-05-07T14:24:00Z"/>
                <w:rFonts w:ascii="標楷體" w:eastAsia="標楷體" w:hAnsi="標楷體"/>
              </w:rPr>
            </w:pPr>
            <w:ins w:id="2824" w:author="智誠 楊" w:date="2021-05-07T14:24:00Z">
              <w:r w:rsidRPr="00A97C81">
                <w:rPr>
                  <w:rFonts w:ascii="標楷體" w:eastAsia="標楷體" w:hAnsi="標楷體" w:hint="eastAsia"/>
                  <w:lang w:eastAsia="zh-HK"/>
                </w:rPr>
                <w:t>功能說明</w:t>
              </w:r>
            </w:ins>
          </w:p>
        </w:tc>
      </w:tr>
      <w:tr w:rsidR="001D6BC6" w:rsidRPr="00A97C81" w14:paraId="72811996" w14:textId="77777777" w:rsidTr="00B6788F">
        <w:trPr>
          <w:ins w:id="2825" w:author="智誠 楊" w:date="2021-05-07T14:24:00Z"/>
        </w:trPr>
        <w:tc>
          <w:tcPr>
            <w:tcW w:w="851" w:type="dxa"/>
          </w:tcPr>
          <w:p w14:paraId="19EA44FD" w14:textId="77777777" w:rsidR="001D6BC6" w:rsidRPr="00A97C81" w:rsidRDefault="001D6BC6" w:rsidP="001D6BC6">
            <w:pPr>
              <w:jc w:val="center"/>
              <w:rPr>
                <w:ins w:id="2826" w:author="智誠 楊" w:date="2021-05-07T14:24:00Z"/>
                <w:rFonts w:ascii="標楷體" w:eastAsia="標楷體" w:hAnsi="標楷體"/>
                <w:lang w:eastAsia="zh-HK"/>
              </w:rPr>
            </w:pPr>
            <w:ins w:id="2827" w:author="智誠 楊" w:date="2021-05-07T14:24:00Z">
              <w:r w:rsidRPr="00A97C81">
                <w:rPr>
                  <w:rFonts w:ascii="標楷體" w:eastAsia="標楷體" w:hAnsi="標楷體" w:hint="eastAsia"/>
                </w:rPr>
                <w:t>1</w:t>
              </w:r>
            </w:ins>
          </w:p>
        </w:tc>
        <w:tc>
          <w:tcPr>
            <w:tcW w:w="2126" w:type="dxa"/>
          </w:tcPr>
          <w:p w14:paraId="4B656F48" w14:textId="36E31DDD" w:rsidR="001D6BC6" w:rsidRPr="00A97C81" w:rsidRDefault="001D6BC6" w:rsidP="001D6BC6">
            <w:pPr>
              <w:rPr>
                <w:ins w:id="2828" w:author="智誠 楊" w:date="2021-05-07T14:24:00Z"/>
                <w:rFonts w:ascii="標楷體" w:eastAsia="標楷體" w:hAnsi="標楷體"/>
                <w:lang w:eastAsia="zh-HK"/>
              </w:rPr>
            </w:pPr>
            <w:ins w:id="2829" w:author="智誠 楊" w:date="2021-05-08T15:47:00Z">
              <w:r w:rsidRPr="00A97C81">
                <w:rPr>
                  <w:rFonts w:ascii="標楷體" w:eastAsia="標楷體" w:hAnsi="標楷體" w:hint="eastAsia"/>
                  <w:lang w:eastAsia="zh-HK"/>
                </w:rPr>
                <w:t>修改</w:t>
              </w:r>
            </w:ins>
          </w:p>
        </w:tc>
        <w:tc>
          <w:tcPr>
            <w:tcW w:w="7033" w:type="dxa"/>
          </w:tcPr>
          <w:p w14:paraId="18BE26FB" w14:textId="77777777" w:rsidR="00581847" w:rsidRDefault="001D6BC6" w:rsidP="001D6BC6">
            <w:pPr>
              <w:rPr>
                <w:ins w:id="2830" w:author="阿毛" w:date="2021-06-09T10:40:00Z"/>
                <w:rFonts w:ascii="標楷體" w:eastAsia="標楷體" w:hAnsi="標楷體"/>
              </w:rPr>
            </w:pPr>
            <w:ins w:id="2831" w:author="智誠 楊" w:date="2021-05-08T15:47: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ins>
            <w:ins w:id="2832" w:author="智誠 楊" w:date="2021-05-10T10:48:00Z">
              <w:r w:rsidR="00214F59">
                <w:rPr>
                  <w:rFonts w:ascii="標楷體" w:eastAsia="標楷體" w:hAnsi="標楷體" w:hint="eastAsia"/>
                </w:rPr>
                <w:t>/</w:t>
              </w:r>
              <w:r w:rsidR="00214F59">
                <w:rPr>
                  <w:rFonts w:ascii="標楷體" w:eastAsia="標楷體" w:hAnsi="標楷體" w:hint="eastAsia"/>
                  <w:lang w:eastAsia="zh-HK"/>
                </w:rPr>
                <w:t>覆核</w:t>
              </w:r>
            </w:ins>
            <w:ins w:id="2833" w:author="智誠 楊" w:date="2021-05-08T15:47:00Z">
              <w:r w:rsidRPr="00A97C81">
                <w:rPr>
                  <w:rFonts w:ascii="標楷體" w:eastAsia="標楷體" w:hAnsi="標楷體" w:hint="eastAsia"/>
                </w:rPr>
                <w:t>」</w:t>
              </w:r>
            </w:ins>
            <w:ins w:id="2834" w:author="阿毛" w:date="2021-06-09T10:40:00Z">
              <w:r w:rsidR="00581847">
                <w:rPr>
                  <w:rFonts w:ascii="標楷體" w:eastAsia="標楷體" w:hAnsi="標楷體" w:hint="eastAsia"/>
                </w:rPr>
                <w:t xml:space="preserve">  </w:t>
              </w:r>
            </w:ins>
          </w:p>
          <w:p w14:paraId="64E127A9" w14:textId="77C19423" w:rsidR="001D6BC6" w:rsidRPr="00A97C81" w:rsidRDefault="00581847" w:rsidP="001D6BC6">
            <w:pPr>
              <w:rPr>
                <w:ins w:id="2835" w:author="智誠 楊" w:date="2021-05-08T15:47:00Z"/>
                <w:rFonts w:ascii="標楷體" w:eastAsia="標楷體" w:hAnsi="標楷體"/>
                <w:lang w:eastAsia="zh-HK"/>
              </w:rPr>
            </w:pPr>
            <w:ins w:id="2836" w:author="阿毛" w:date="2021-06-09T10:40:00Z">
              <w:r>
                <w:rPr>
                  <w:rFonts w:ascii="標楷體" w:eastAsia="標楷體" w:hAnsi="標楷體" w:hint="eastAsia"/>
                </w:rPr>
                <w:t xml:space="preserve">   </w:t>
              </w:r>
            </w:ins>
            <w:ins w:id="2837" w:author="智誠 楊" w:date="2021-05-08T15:47:00Z">
              <w:r w:rsidR="001D6BC6" w:rsidRPr="00A97C81">
                <w:rPr>
                  <w:rFonts w:ascii="標楷體" w:eastAsia="標楷體" w:hAnsi="標楷體"/>
                  <w:lang w:eastAsia="zh-HK"/>
                </w:rPr>
                <w:t>時顯示</w:t>
              </w:r>
              <w:r w:rsidR="001D6BC6" w:rsidRPr="00A97C81">
                <w:rPr>
                  <w:rFonts w:ascii="標楷體" w:eastAsia="標楷體" w:hAnsi="標楷體" w:hint="eastAsia"/>
                </w:rPr>
                <w:t>。</w:t>
              </w:r>
            </w:ins>
          </w:p>
          <w:p w14:paraId="29F2FCFB" w14:textId="77777777" w:rsidR="00581847" w:rsidRPr="00A2280F" w:rsidRDefault="00581847" w:rsidP="00581847">
            <w:pPr>
              <w:rPr>
                <w:ins w:id="2838" w:author="阿毛" w:date="2021-06-09T10:40:00Z"/>
                <w:rFonts w:ascii="標楷體" w:eastAsia="標楷體" w:hAnsi="標楷體"/>
                <w:lang w:eastAsia="zh-HK"/>
              </w:rPr>
            </w:pPr>
            <w:ins w:id="2839" w:author="阿毛" w:date="2021-06-09T10:40:00Z">
              <w:r>
                <w:rPr>
                  <w:rFonts w:ascii="標楷體" w:eastAsia="標楷體" w:hAnsi="標楷體" w:hint="eastAsia"/>
                  <w:shd w:val="pct15" w:color="auto" w:fill="FFFFFF"/>
                </w:rPr>
                <w:lastRenderedPageBreak/>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69DFEF8A" w14:textId="20EDEB0C" w:rsidR="00581847" w:rsidRDefault="00581847" w:rsidP="00581847">
            <w:pPr>
              <w:ind w:left="240" w:hangingChars="100" w:hanging="240"/>
              <w:rPr>
                <w:ins w:id="2840" w:author="阿毛" w:date="2021-06-09T10:40:00Z"/>
                <w:rFonts w:ascii="標楷體" w:eastAsia="標楷體" w:hAnsi="標楷體"/>
                <w:lang w:eastAsia="zh-HK"/>
              </w:rPr>
            </w:pPr>
            <w:ins w:id="2841" w:author="阿毛" w:date="2021-06-09T10:40:00Z">
              <w:r>
                <w:rPr>
                  <w:rFonts w:ascii="標楷體" w:eastAsia="標楷體" w:hAnsi="標楷體" w:hint="eastAsia"/>
                </w:rPr>
                <w:t>1.</w:t>
              </w:r>
              <w:r>
                <w:rPr>
                  <w:rFonts w:ascii="標楷體" w:eastAsia="標楷體" w:hAnsi="標楷體" w:hint="eastAsia"/>
                  <w:lang w:eastAsia="zh-HK"/>
                </w:rPr>
                <w:t>執行修改時,若該修改資料不存在</w:t>
              </w:r>
              <w:r w:rsidRPr="002E2D6E">
                <w:rPr>
                  <w:rFonts w:ascii="標楷體" w:eastAsia="標楷體" w:hAnsi="標楷體" w:hint="eastAsia"/>
                </w:rPr>
                <w:t>[</w:t>
              </w:r>
            </w:ins>
            <w:ins w:id="2842" w:author="阿毛" w:date="2021-06-09T10:41: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ins w:id="2843" w:author="阿毛" w:date="2021-06-09T10:40:00Z">
              <w:r w:rsidRPr="002E2D6E">
                <w:rPr>
                  <w:rFonts w:ascii="標楷體" w:eastAsia="標楷體" w:hAnsi="標楷體" w:hint="eastAsia"/>
                </w:rPr>
                <w:t>(</w:t>
              </w:r>
              <w:proofErr w:type="spellStart"/>
              <w:r>
                <w:rPr>
                  <w:rFonts w:ascii="標楷體" w:eastAsia="標楷體" w:hAnsi="標楷體"/>
                </w:rPr>
                <w:t>MlaundryDetail</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w:t>
              </w:r>
            </w:ins>
            <w:ins w:id="2844" w:author="阿毛" w:date="2021-06-09T10:42:00Z">
              <w:r>
                <w:rPr>
                  <w:rFonts w:ascii="標楷體" w:eastAsia="標楷體" w:hAnsi="標楷體" w:hint="eastAsia"/>
                </w:rPr>
                <w:t>3</w:t>
              </w:r>
            </w:ins>
            <w:ins w:id="2845" w:author="阿毛" w:date="2021-06-09T10:40:00Z">
              <w:r>
                <w:rPr>
                  <w:rFonts w:ascii="標楷體" w:eastAsia="標楷體" w:hAnsi="標楷體" w:hint="eastAsia"/>
                </w:rPr>
                <w:t>:</w:t>
              </w:r>
            </w:ins>
            <w:ins w:id="2846" w:author="阿毛" w:date="2021-06-09T10:43:00Z">
              <w:r>
                <w:rPr>
                  <w:rFonts w:ascii="標楷體" w:eastAsia="標楷體" w:hAnsi="標楷體" w:hint="eastAsia"/>
                </w:rPr>
                <w:t>修改資料不存在</w:t>
              </w:r>
            </w:ins>
            <w:ins w:id="2847" w:author="阿毛" w:date="2021-06-09T10:40:00Z">
              <w:r w:rsidRPr="000A3D6B">
                <w:rPr>
                  <w:rFonts w:ascii="標楷體" w:eastAsia="標楷體" w:hAnsi="標楷體" w:hint="eastAsia"/>
                </w:rPr>
                <w:t>"</w:t>
              </w:r>
            </w:ins>
          </w:p>
          <w:p w14:paraId="4EF5707A" w14:textId="77777777" w:rsidR="00581847" w:rsidRPr="00651325" w:rsidRDefault="00581847" w:rsidP="00581847">
            <w:pPr>
              <w:rPr>
                <w:ins w:id="2848" w:author="阿毛" w:date="2021-06-09T10:40:00Z"/>
                <w:rFonts w:ascii="標楷體" w:eastAsia="標楷體" w:hAnsi="標楷體"/>
                <w:shd w:val="pct15" w:color="auto" w:fill="FFFFFF"/>
                <w:lang w:eastAsia="zh-HK"/>
              </w:rPr>
            </w:pPr>
            <w:ins w:id="2849" w:author="阿毛" w:date="2021-06-09T10:40: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62C97A9F" w14:textId="77777777" w:rsidR="001D6BC6" w:rsidRDefault="00581847" w:rsidP="00581847">
            <w:pPr>
              <w:rPr>
                <w:ins w:id="2850" w:author="阿毛" w:date="2021-06-09T10:44:00Z"/>
                <w:rFonts w:ascii="標楷體" w:eastAsia="標楷體" w:hAnsi="標楷體"/>
              </w:rPr>
            </w:pPr>
            <w:ins w:id="2851" w:author="阿毛" w:date="2021-06-09T10:40:00Z">
              <w:r w:rsidRPr="002E2D6E">
                <w:rPr>
                  <w:rFonts w:ascii="標楷體" w:eastAsia="標楷體" w:hAnsi="標楷體" w:hint="eastAsia"/>
                </w:rPr>
                <w:t>1.</w:t>
              </w:r>
              <w:r>
                <w:rPr>
                  <w:rFonts w:ascii="標楷體" w:eastAsia="標楷體" w:hAnsi="標楷體" w:hint="eastAsia"/>
                </w:rPr>
                <w:t>維護</w:t>
              </w:r>
              <w:r w:rsidRPr="002E2D6E">
                <w:rPr>
                  <w:rFonts w:ascii="標楷體" w:eastAsia="標楷體" w:hAnsi="標楷體" w:hint="eastAsia"/>
                </w:rPr>
                <w:t>[</w:t>
              </w:r>
            </w:ins>
            <w:ins w:id="2852" w:author="阿毛" w:date="2021-06-09T10:43:00Z">
              <w:r>
                <w:rPr>
                  <w:rFonts w:ascii="標楷體" w:eastAsia="標楷體" w:hAnsi="標楷體" w:hint="eastAsia"/>
                  <w:lang w:eastAsia="zh-HK"/>
                </w:rPr>
                <w:t>疑似</w:t>
              </w:r>
              <w:r>
                <w:rPr>
                  <w:rFonts w:ascii="標楷體" w:eastAsia="標楷體" w:hAnsi="標楷體" w:hint="eastAsia"/>
                </w:rPr>
                <w:t>洗錢交易合理</w:t>
              </w:r>
              <w:proofErr w:type="gramStart"/>
              <w:r>
                <w:rPr>
                  <w:rFonts w:ascii="標楷體" w:eastAsia="標楷體" w:hAnsi="標楷體" w:hint="eastAsia"/>
                </w:rPr>
                <w:t>性明細</w:t>
              </w:r>
              <w:r w:rsidRPr="00A97C81">
                <w:rPr>
                  <w:rFonts w:ascii="標楷體" w:eastAsia="標楷體" w:hAnsi="標楷體" w:hint="eastAsia"/>
                </w:rPr>
                <w:t>檔</w:t>
              </w:r>
            </w:ins>
            <w:proofErr w:type="gramEnd"/>
            <w:ins w:id="2853" w:author="阿毛" w:date="2021-06-09T10:40:00Z">
              <w:r w:rsidRPr="002E2D6E">
                <w:rPr>
                  <w:rFonts w:ascii="標楷體" w:eastAsia="標楷體" w:hAnsi="標楷體" w:hint="eastAsia"/>
                </w:rPr>
                <w:t>(</w:t>
              </w:r>
            </w:ins>
            <w:proofErr w:type="spellStart"/>
            <w:ins w:id="2854" w:author="阿毛" w:date="2021-06-09T10:43:00Z">
              <w:r>
                <w:rPr>
                  <w:rFonts w:ascii="標楷體" w:eastAsia="標楷體" w:hAnsi="標楷體"/>
                </w:rPr>
                <w:t>MlaundryDetail</w:t>
              </w:r>
            </w:ins>
            <w:proofErr w:type="spellEnd"/>
            <w:ins w:id="2855" w:author="阿毛" w:date="2021-06-09T10:40:00Z">
              <w:r w:rsidRPr="002E2D6E">
                <w:rPr>
                  <w:rFonts w:ascii="標楷體" w:eastAsia="標楷體" w:hAnsi="標楷體" w:hint="eastAsia"/>
                </w:rPr>
                <w:t>)]</w:t>
              </w:r>
              <w:r>
                <w:rPr>
                  <w:rFonts w:ascii="標楷體" w:eastAsia="標楷體" w:hAnsi="標楷體" w:hint="eastAsia"/>
                </w:rPr>
                <w:t>資料</w:t>
              </w:r>
            </w:ins>
            <w:ins w:id="2856" w:author="智誠 楊" w:date="2021-05-08T15:47:00Z">
              <w:del w:id="2857" w:author="阿毛" w:date="2021-06-09T10:40:00Z">
                <w:r w:rsidR="001D6BC6" w:rsidRPr="00A97C81" w:rsidDel="00581847">
                  <w:rPr>
                    <w:rFonts w:ascii="標楷體" w:eastAsia="標楷體" w:hAnsi="標楷體" w:hint="eastAsia"/>
                  </w:rPr>
                  <w:delText>2.</w:delText>
                </w:r>
                <w:r w:rsidR="001D6BC6" w:rsidRPr="00A97C81" w:rsidDel="00581847">
                  <w:rPr>
                    <w:rFonts w:ascii="標楷體" w:eastAsia="標楷體" w:hAnsi="標楷體" w:hint="eastAsia"/>
                    <w:lang w:eastAsia="zh-HK"/>
                  </w:rPr>
                  <w:delText>功能修改</w:delText>
                </w:r>
              </w:del>
            </w:ins>
            <w:ins w:id="2858" w:author="智誠 楊" w:date="2021-05-08T18:18:00Z">
              <w:del w:id="2859" w:author="阿毛" w:date="2021-06-09T10:40:00Z">
                <w:r w:rsidR="00FB5C29" w:rsidDel="00581847">
                  <w:rPr>
                    <w:rFonts w:ascii="標楷體" w:eastAsia="標楷體" w:hAnsi="標楷體" w:hint="eastAsia"/>
                    <w:lang w:eastAsia="zh-HK"/>
                  </w:rPr>
                  <w:delText>/登錄</w:delText>
                </w:r>
              </w:del>
            </w:ins>
            <w:ins w:id="2860" w:author="智誠 楊" w:date="2021-05-08T15:47:00Z">
              <w:del w:id="2861" w:author="阿毛" w:date="2021-06-09T10:40:00Z">
                <w:r w:rsidR="001D6BC6" w:rsidRPr="00A97C81" w:rsidDel="00581847">
                  <w:rPr>
                    <w:rFonts w:ascii="標楷體" w:eastAsia="標楷體" w:hAnsi="標楷體" w:hint="eastAsia"/>
                    <w:lang w:eastAsia="zh-HK"/>
                  </w:rPr>
                  <w:delText>時顯示</w:delText>
                </w:r>
                <w:r w:rsidR="001D6BC6" w:rsidRPr="00A97C81" w:rsidDel="00581847">
                  <w:rPr>
                    <w:rFonts w:ascii="標楷體" w:eastAsia="標楷體" w:hAnsi="標楷體" w:hint="eastAsia"/>
                  </w:rPr>
                  <w:delText>,</w:delText>
                </w:r>
                <w:r w:rsidR="001D6BC6" w:rsidRPr="00A97C81" w:rsidDel="00581847">
                  <w:rPr>
                    <w:rFonts w:ascii="標楷體" w:eastAsia="標楷體" w:hAnsi="標楷體" w:hint="eastAsia"/>
                    <w:lang w:eastAsia="zh-HK"/>
                  </w:rPr>
                  <w:delText>執行修改</w:delText>
                </w:r>
                <w:r w:rsidR="001D6BC6" w:rsidDel="00581847">
                  <w:rPr>
                    <w:rFonts w:ascii="標楷體" w:eastAsia="標楷體" w:hAnsi="標楷體" w:hint="eastAsia"/>
                  </w:rPr>
                  <w:delText>疑似洗錢交易合理性</w:delText>
                </w:r>
                <w:r w:rsidR="001D6BC6" w:rsidRPr="00A97C81" w:rsidDel="00581847">
                  <w:rPr>
                    <w:rFonts w:ascii="標楷體" w:eastAsia="標楷體" w:hAnsi="標楷體" w:hint="eastAsia"/>
                    <w:lang w:eastAsia="zh-HK"/>
                  </w:rPr>
                  <w:delText>資料</w:delText>
                </w:r>
              </w:del>
            </w:ins>
          </w:p>
          <w:p w14:paraId="5ECCD12A" w14:textId="4A7DC687" w:rsidR="00581847" w:rsidRPr="00EE2C5F" w:rsidRDefault="00EE2C5F" w:rsidP="00581847">
            <w:pPr>
              <w:rPr>
                <w:ins w:id="2862" w:author="智誠 楊" w:date="2021-05-07T14:24:00Z"/>
                <w:rFonts w:ascii="標楷體" w:eastAsia="標楷體" w:hAnsi="標楷體"/>
                <w:lang w:eastAsia="zh-HK"/>
              </w:rPr>
            </w:pPr>
            <w:ins w:id="2863" w:author="阿毛" w:date="2021-06-09T13:56:00Z">
              <w:r w:rsidRPr="00EE2C5F">
                <w:rPr>
                  <w:rFonts w:ascii="標楷體" w:eastAsia="標楷體" w:hAnsi="標楷體"/>
                  <w:rPrChange w:id="2864" w:author="阿毛" w:date="2021-06-09T13:56:00Z">
                    <w:rPr>
                      <w:rFonts w:eastAsia="標楷體"/>
                    </w:rPr>
                  </w:rPrChange>
                </w:rPr>
                <w:t>2.</w:t>
              </w:r>
            </w:ins>
            <w:ins w:id="2865" w:author="阿毛" w:date="2021-06-09T10:44:00Z">
              <w:r w:rsidR="00581847" w:rsidRPr="00EE2C5F">
                <w:rPr>
                  <w:rFonts w:ascii="標楷體" w:eastAsia="標楷體" w:hAnsi="標楷體" w:hint="eastAsia"/>
                </w:rPr>
                <w:t>顯示需主管授權訊息</w:t>
              </w:r>
            </w:ins>
          </w:p>
        </w:tc>
      </w:tr>
      <w:tr w:rsidR="00583CA7" w:rsidRPr="00A97C81" w14:paraId="1CACD534" w14:textId="77777777" w:rsidTr="00B6788F">
        <w:trPr>
          <w:ins w:id="2866" w:author="智誠 楊" w:date="2021-05-07T14:24:00Z"/>
        </w:trPr>
        <w:tc>
          <w:tcPr>
            <w:tcW w:w="851" w:type="dxa"/>
          </w:tcPr>
          <w:p w14:paraId="5DBF8DD2" w14:textId="3A809DEB" w:rsidR="00583CA7" w:rsidRPr="00A97C81" w:rsidRDefault="001F52CA" w:rsidP="00583CA7">
            <w:pPr>
              <w:jc w:val="center"/>
              <w:rPr>
                <w:ins w:id="2867" w:author="智誠 楊" w:date="2021-05-07T14:24:00Z"/>
                <w:rFonts w:ascii="標楷體" w:eastAsia="標楷體" w:hAnsi="標楷體"/>
              </w:rPr>
            </w:pPr>
            <w:ins w:id="2868" w:author="智誠 楊" w:date="2021-05-13T14:47:00Z">
              <w:r>
                <w:rPr>
                  <w:rFonts w:ascii="標楷體" w:eastAsia="標楷體" w:hAnsi="標楷體" w:hint="eastAsia"/>
                </w:rPr>
                <w:lastRenderedPageBreak/>
                <w:t>2</w:t>
              </w:r>
            </w:ins>
          </w:p>
        </w:tc>
        <w:tc>
          <w:tcPr>
            <w:tcW w:w="2126" w:type="dxa"/>
          </w:tcPr>
          <w:p w14:paraId="18B094B9" w14:textId="41BCD0BD" w:rsidR="00583CA7" w:rsidRPr="00A97C81" w:rsidRDefault="00583CA7" w:rsidP="00583CA7">
            <w:pPr>
              <w:rPr>
                <w:ins w:id="2869" w:author="智誠 楊" w:date="2021-05-07T14:24:00Z"/>
                <w:rFonts w:ascii="標楷體" w:eastAsia="標楷體" w:hAnsi="標楷體"/>
                <w:lang w:eastAsia="zh-HK"/>
              </w:rPr>
            </w:pPr>
            <w:ins w:id="2870" w:author="智誠 楊" w:date="2021-05-12T09:43:00Z">
              <w:r w:rsidRPr="00A97C81">
                <w:rPr>
                  <w:rFonts w:ascii="標楷體" w:eastAsia="標楷體" w:hAnsi="標楷體" w:hint="eastAsia"/>
                  <w:lang w:eastAsia="zh-HK"/>
                </w:rPr>
                <w:t>離開</w:t>
              </w:r>
            </w:ins>
          </w:p>
        </w:tc>
        <w:tc>
          <w:tcPr>
            <w:tcW w:w="7033" w:type="dxa"/>
          </w:tcPr>
          <w:p w14:paraId="24FD18CA" w14:textId="0F4D95F3" w:rsidR="00583CA7" w:rsidRPr="00A97C81" w:rsidRDefault="00583CA7" w:rsidP="00583CA7">
            <w:pPr>
              <w:rPr>
                <w:ins w:id="2871" w:author="智誠 楊" w:date="2021-05-07T14:24:00Z"/>
                <w:rFonts w:ascii="標楷體" w:eastAsia="標楷體" w:hAnsi="標楷體"/>
                <w:lang w:eastAsia="zh-HK"/>
              </w:rPr>
            </w:pPr>
            <w:ins w:id="2872" w:author="智誠 楊" w:date="2021-05-12T09:43:00Z">
              <w:r w:rsidRPr="00A97C81">
                <w:rPr>
                  <w:rFonts w:ascii="標楷體" w:eastAsia="標楷體" w:hAnsi="標楷體" w:hint="eastAsia"/>
                  <w:lang w:eastAsia="zh-HK"/>
                </w:rPr>
                <w:t>關閉此畫面</w:t>
              </w:r>
            </w:ins>
          </w:p>
        </w:tc>
      </w:tr>
    </w:tbl>
    <w:p w14:paraId="10AA4568" w14:textId="77777777" w:rsidR="00B610A7" w:rsidRPr="00253E4B" w:rsidRDefault="00B610A7" w:rsidP="00B610A7">
      <w:pPr>
        <w:rPr>
          <w:ins w:id="2873" w:author="智誠 楊" w:date="2021-05-07T14:24:00Z"/>
        </w:rPr>
      </w:pPr>
    </w:p>
    <w:p w14:paraId="6F3554EF" w14:textId="5BA83EAD" w:rsidR="00B610A7" w:rsidRPr="00362205" w:rsidRDefault="00B610A7">
      <w:pPr>
        <w:pStyle w:val="a"/>
        <w:rPr>
          <w:ins w:id="2874" w:author="智誠 楊" w:date="2021-05-07T14:24:00Z"/>
        </w:rPr>
      </w:pPr>
      <w:ins w:id="2875" w:author="智誠 楊" w:date="2021-05-07T14:24:00Z">
        <w:r>
          <w:t>輸入畫面資料說明</w:t>
        </w:r>
      </w:ins>
      <w:ins w:id="2876" w:author="智誠 楊" w:date="2021-05-12T14:36:00Z">
        <w:r w:rsidR="006802A4">
          <w:rPr>
            <w:rFonts w:hint="eastAsia"/>
          </w:rPr>
          <w:t>-</w:t>
        </w:r>
        <w:r w:rsidR="006802A4">
          <w:rPr>
            <w:rFonts w:hint="eastAsia"/>
          </w:rPr>
          <w:t>修改</w:t>
        </w:r>
      </w:ins>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877" w:author="阿毛" w:date="2021-06-09T10:4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920"/>
        <w:gridCol w:w="851"/>
        <w:gridCol w:w="1843"/>
        <w:gridCol w:w="1275"/>
        <w:gridCol w:w="553"/>
        <w:gridCol w:w="666"/>
        <w:gridCol w:w="3034"/>
        <w:tblGridChange w:id="2878">
          <w:tblGrid>
            <w:gridCol w:w="456"/>
            <w:gridCol w:w="1736"/>
            <w:gridCol w:w="1602"/>
            <w:gridCol w:w="992"/>
            <w:gridCol w:w="1489"/>
            <w:gridCol w:w="623"/>
            <w:gridCol w:w="666"/>
            <w:gridCol w:w="2856"/>
          </w:tblGrid>
        </w:tblGridChange>
      </w:tblGrid>
      <w:tr w:rsidR="00B610A7" w:rsidRPr="00847BB7" w14:paraId="781B27D7" w14:textId="77777777" w:rsidTr="00581847">
        <w:trPr>
          <w:trHeight w:val="388"/>
          <w:tblHeader/>
          <w:jc w:val="center"/>
          <w:ins w:id="2879" w:author="智誠 楊" w:date="2021-05-07T14:24:00Z"/>
          <w:trPrChange w:id="2880" w:author="阿毛" w:date="2021-06-09T10:47:00Z">
            <w:trPr>
              <w:trHeight w:val="388"/>
              <w:tblHeader/>
              <w:jc w:val="center"/>
            </w:trPr>
          </w:trPrChange>
        </w:trPr>
        <w:tc>
          <w:tcPr>
            <w:tcW w:w="456" w:type="dxa"/>
            <w:vMerge w:val="restart"/>
            <w:shd w:val="clear" w:color="auto" w:fill="D9D9D9" w:themeFill="background1" w:themeFillShade="D9"/>
            <w:tcPrChange w:id="2881" w:author="阿毛" w:date="2021-06-09T10:47:00Z">
              <w:tcPr>
                <w:tcW w:w="456" w:type="dxa"/>
                <w:vMerge w:val="restart"/>
                <w:shd w:val="clear" w:color="auto" w:fill="D9D9D9" w:themeFill="background1" w:themeFillShade="D9"/>
              </w:tcPr>
            </w:tcPrChange>
          </w:tcPr>
          <w:p w14:paraId="6C0850D4" w14:textId="77777777" w:rsidR="00B610A7" w:rsidRPr="00847BB7" w:rsidRDefault="00B610A7" w:rsidP="00B6788F">
            <w:pPr>
              <w:rPr>
                <w:ins w:id="2882" w:author="智誠 楊" w:date="2021-05-07T14:24:00Z"/>
                <w:rFonts w:ascii="標楷體" w:eastAsia="標楷體" w:hAnsi="標楷體"/>
              </w:rPr>
            </w:pPr>
            <w:ins w:id="2883" w:author="智誠 楊" w:date="2021-05-07T14:24:00Z">
              <w:r w:rsidRPr="00847BB7">
                <w:rPr>
                  <w:rFonts w:ascii="標楷體" w:eastAsia="標楷體" w:hAnsi="標楷體"/>
                </w:rPr>
                <w:t>序號</w:t>
              </w:r>
            </w:ins>
          </w:p>
        </w:tc>
        <w:tc>
          <w:tcPr>
            <w:tcW w:w="1920" w:type="dxa"/>
            <w:vMerge w:val="restart"/>
            <w:shd w:val="clear" w:color="auto" w:fill="D9D9D9" w:themeFill="background1" w:themeFillShade="D9"/>
            <w:tcPrChange w:id="2884" w:author="阿毛" w:date="2021-06-09T10:47:00Z">
              <w:tcPr>
                <w:tcW w:w="1736" w:type="dxa"/>
                <w:vMerge w:val="restart"/>
                <w:shd w:val="clear" w:color="auto" w:fill="D9D9D9" w:themeFill="background1" w:themeFillShade="D9"/>
              </w:tcPr>
            </w:tcPrChange>
          </w:tcPr>
          <w:p w14:paraId="1611C689" w14:textId="77777777" w:rsidR="00B610A7" w:rsidRPr="00847BB7" w:rsidRDefault="00B610A7" w:rsidP="00B6788F">
            <w:pPr>
              <w:rPr>
                <w:ins w:id="2885" w:author="智誠 楊" w:date="2021-05-07T14:24:00Z"/>
                <w:rFonts w:ascii="標楷體" w:eastAsia="標楷體" w:hAnsi="標楷體"/>
              </w:rPr>
            </w:pPr>
            <w:ins w:id="2886" w:author="智誠 楊" w:date="2021-05-07T14:24:00Z">
              <w:r w:rsidRPr="00847BB7">
                <w:rPr>
                  <w:rFonts w:ascii="標楷體" w:eastAsia="標楷體" w:hAnsi="標楷體"/>
                </w:rPr>
                <w:t>欄位</w:t>
              </w:r>
            </w:ins>
          </w:p>
        </w:tc>
        <w:tc>
          <w:tcPr>
            <w:tcW w:w="5188" w:type="dxa"/>
            <w:gridSpan w:val="5"/>
            <w:shd w:val="clear" w:color="auto" w:fill="D9D9D9" w:themeFill="background1" w:themeFillShade="D9"/>
            <w:tcPrChange w:id="2887" w:author="阿毛" w:date="2021-06-09T10:47:00Z">
              <w:tcPr>
                <w:tcW w:w="5372" w:type="dxa"/>
                <w:gridSpan w:val="5"/>
                <w:shd w:val="clear" w:color="auto" w:fill="D9D9D9" w:themeFill="background1" w:themeFillShade="D9"/>
              </w:tcPr>
            </w:tcPrChange>
          </w:tcPr>
          <w:p w14:paraId="42FA3070" w14:textId="77777777" w:rsidR="00B610A7" w:rsidRPr="00847BB7" w:rsidRDefault="00B610A7" w:rsidP="00B6788F">
            <w:pPr>
              <w:jc w:val="center"/>
              <w:rPr>
                <w:ins w:id="2888" w:author="智誠 楊" w:date="2021-05-07T14:24:00Z"/>
                <w:rFonts w:ascii="標楷體" w:eastAsia="標楷體" w:hAnsi="標楷體"/>
              </w:rPr>
            </w:pPr>
            <w:ins w:id="2889" w:author="智誠 楊" w:date="2021-05-07T14:24:00Z">
              <w:r w:rsidRPr="00847BB7">
                <w:rPr>
                  <w:rFonts w:ascii="標楷體" w:eastAsia="標楷體" w:hAnsi="標楷體"/>
                </w:rPr>
                <w:t>說明</w:t>
              </w:r>
            </w:ins>
          </w:p>
        </w:tc>
        <w:tc>
          <w:tcPr>
            <w:tcW w:w="3034" w:type="dxa"/>
            <w:vMerge w:val="restart"/>
            <w:shd w:val="clear" w:color="auto" w:fill="D9D9D9" w:themeFill="background1" w:themeFillShade="D9"/>
            <w:tcPrChange w:id="2890" w:author="阿毛" w:date="2021-06-09T10:47:00Z">
              <w:tcPr>
                <w:tcW w:w="2856" w:type="dxa"/>
                <w:vMerge w:val="restart"/>
                <w:shd w:val="clear" w:color="auto" w:fill="D9D9D9" w:themeFill="background1" w:themeFillShade="D9"/>
              </w:tcPr>
            </w:tcPrChange>
          </w:tcPr>
          <w:p w14:paraId="13211B25" w14:textId="77777777" w:rsidR="00B610A7" w:rsidRPr="00847BB7" w:rsidRDefault="00B610A7" w:rsidP="00B6788F">
            <w:pPr>
              <w:rPr>
                <w:ins w:id="2891" w:author="智誠 楊" w:date="2021-05-07T14:24:00Z"/>
                <w:rFonts w:ascii="標楷體" w:eastAsia="標楷體" w:hAnsi="標楷體"/>
              </w:rPr>
            </w:pPr>
            <w:ins w:id="2892" w:author="智誠 楊" w:date="2021-05-07T14:24:00Z">
              <w:r w:rsidRPr="00847BB7">
                <w:rPr>
                  <w:rFonts w:ascii="標楷體" w:eastAsia="標楷體" w:hAnsi="標楷體"/>
                </w:rPr>
                <w:t>處理邏輯及注意事項</w:t>
              </w:r>
            </w:ins>
          </w:p>
        </w:tc>
      </w:tr>
      <w:tr w:rsidR="00B610A7" w:rsidRPr="00847BB7" w14:paraId="370304EA" w14:textId="77777777" w:rsidTr="00581847">
        <w:trPr>
          <w:trHeight w:val="244"/>
          <w:tblHeader/>
          <w:jc w:val="center"/>
          <w:ins w:id="2893" w:author="智誠 楊" w:date="2021-05-07T14:24:00Z"/>
          <w:trPrChange w:id="2894" w:author="阿毛" w:date="2021-06-09T10:47:00Z">
            <w:trPr>
              <w:trHeight w:val="244"/>
              <w:tblHeader/>
              <w:jc w:val="center"/>
            </w:trPr>
          </w:trPrChange>
        </w:trPr>
        <w:tc>
          <w:tcPr>
            <w:tcW w:w="456" w:type="dxa"/>
            <w:vMerge/>
            <w:shd w:val="clear" w:color="auto" w:fill="D9D9D9" w:themeFill="background1" w:themeFillShade="D9"/>
            <w:tcPrChange w:id="2895" w:author="阿毛" w:date="2021-06-09T10:47:00Z">
              <w:tcPr>
                <w:tcW w:w="456" w:type="dxa"/>
                <w:vMerge/>
                <w:shd w:val="clear" w:color="auto" w:fill="D9D9D9" w:themeFill="background1" w:themeFillShade="D9"/>
              </w:tcPr>
            </w:tcPrChange>
          </w:tcPr>
          <w:p w14:paraId="44D4554C" w14:textId="77777777" w:rsidR="00B610A7" w:rsidRPr="00847BB7" w:rsidRDefault="00B610A7" w:rsidP="00B6788F">
            <w:pPr>
              <w:rPr>
                <w:ins w:id="2896" w:author="智誠 楊" w:date="2021-05-07T14:24:00Z"/>
                <w:rFonts w:ascii="標楷體" w:eastAsia="標楷體" w:hAnsi="標楷體"/>
              </w:rPr>
            </w:pPr>
          </w:p>
        </w:tc>
        <w:tc>
          <w:tcPr>
            <w:tcW w:w="1920" w:type="dxa"/>
            <w:vMerge/>
            <w:shd w:val="clear" w:color="auto" w:fill="D9D9D9" w:themeFill="background1" w:themeFillShade="D9"/>
            <w:tcPrChange w:id="2897" w:author="阿毛" w:date="2021-06-09T10:47:00Z">
              <w:tcPr>
                <w:tcW w:w="1736" w:type="dxa"/>
                <w:vMerge/>
                <w:shd w:val="clear" w:color="auto" w:fill="D9D9D9" w:themeFill="background1" w:themeFillShade="D9"/>
              </w:tcPr>
            </w:tcPrChange>
          </w:tcPr>
          <w:p w14:paraId="20D9178F" w14:textId="77777777" w:rsidR="00B610A7" w:rsidRPr="00847BB7" w:rsidRDefault="00B610A7" w:rsidP="00B6788F">
            <w:pPr>
              <w:rPr>
                <w:ins w:id="2898" w:author="智誠 楊" w:date="2021-05-07T14:24:00Z"/>
                <w:rFonts w:ascii="標楷體" w:eastAsia="標楷體" w:hAnsi="標楷體"/>
              </w:rPr>
            </w:pPr>
          </w:p>
        </w:tc>
        <w:tc>
          <w:tcPr>
            <w:tcW w:w="851" w:type="dxa"/>
            <w:shd w:val="clear" w:color="auto" w:fill="D9D9D9" w:themeFill="background1" w:themeFillShade="D9"/>
            <w:tcPrChange w:id="2899" w:author="阿毛" w:date="2021-06-09T10:47:00Z">
              <w:tcPr>
                <w:tcW w:w="1602" w:type="dxa"/>
                <w:shd w:val="clear" w:color="auto" w:fill="D9D9D9" w:themeFill="background1" w:themeFillShade="D9"/>
              </w:tcPr>
            </w:tcPrChange>
          </w:tcPr>
          <w:p w14:paraId="43697F59" w14:textId="3FD6CF0B" w:rsidR="00B610A7" w:rsidRPr="00847BB7" w:rsidRDefault="00B610A7" w:rsidP="00B6788F">
            <w:pPr>
              <w:rPr>
                <w:ins w:id="2900" w:author="智誠 楊" w:date="2021-05-07T14:24:00Z"/>
                <w:rFonts w:ascii="標楷體" w:eastAsia="標楷體" w:hAnsi="標楷體"/>
              </w:rPr>
            </w:pPr>
            <w:ins w:id="2901" w:author="智誠 楊" w:date="2021-05-07T14:24:00Z">
              <w:del w:id="2902" w:author="阿毛" w:date="2021-06-03T09:53:00Z">
                <w:r w:rsidRPr="00847BB7" w:rsidDel="00E27902">
                  <w:rPr>
                    <w:rFonts w:ascii="標楷體" w:eastAsia="標楷體" w:hAnsi="標楷體" w:hint="eastAsia"/>
                  </w:rPr>
                  <w:delText>資料型態長度</w:delText>
                </w:r>
              </w:del>
            </w:ins>
            <w:ins w:id="2903" w:author="阿毛" w:date="2021-06-03T09:53:00Z">
              <w:r w:rsidR="00E27902">
                <w:rPr>
                  <w:rFonts w:ascii="標楷體" w:eastAsia="標楷體" w:hAnsi="標楷體" w:hint="eastAsia"/>
                </w:rPr>
                <w:t>資料長度</w:t>
              </w:r>
            </w:ins>
          </w:p>
        </w:tc>
        <w:tc>
          <w:tcPr>
            <w:tcW w:w="1843" w:type="dxa"/>
            <w:shd w:val="clear" w:color="auto" w:fill="D9D9D9" w:themeFill="background1" w:themeFillShade="D9"/>
            <w:tcPrChange w:id="2904" w:author="阿毛" w:date="2021-06-09T10:47:00Z">
              <w:tcPr>
                <w:tcW w:w="992" w:type="dxa"/>
                <w:shd w:val="clear" w:color="auto" w:fill="D9D9D9" w:themeFill="background1" w:themeFillShade="D9"/>
              </w:tcPr>
            </w:tcPrChange>
          </w:tcPr>
          <w:p w14:paraId="41474E3A" w14:textId="77777777" w:rsidR="00B610A7" w:rsidRPr="00847BB7" w:rsidRDefault="00B610A7" w:rsidP="00B6788F">
            <w:pPr>
              <w:rPr>
                <w:ins w:id="2905" w:author="智誠 楊" w:date="2021-05-07T14:24:00Z"/>
                <w:rFonts w:ascii="標楷體" w:eastAsia="標楷體" w:hAnsi="標楷體"/>
              </w:rPr>
            </w:pPr>
            <w:ins w:id="2906" w:author="智誠 楊" w:date="2021-05-07T14:24:00Z">
              <w:r w:rsidRPr="00847BB7">
                <w:rPr>
                  <w:rFonts w:ascii="標楷體" w:eastAsia="標楷體" w:hAnsi="標楷體"/>
                </w:rPr>
                <w:t>預設值</w:t>
              </w:r>
            </w:ins>
          </w:p>
        </w:tc>
        <w:tc>
          <w:tcPr>
            <w:tcW w:w="1275" w:type="dxa"/>
            <w:shd w:val="clear" w:color="auto" w:fill="D9D9D9" w:themeFill="background1" w:themeFillShade="D9"/>
            <w:tcPrChange w:id="2907" w:author="阿毛" w:date="2021-06-09T10:47:00Z">
              <w:tcPr>
                <w:tcW w:w="1489" w:type="dxa"/>
                <w:shd w:val="clear" w:color="auto" w:fill="D9D9D9" w:themeFill="background1" w:themeFillShade="D9"/>
              </w:tcPr>
            </w:tcPrChange>
          </w:tcPr>
          <w:p w14:paraId="6790D931" w14:textId="77777777" w:rsidR="00B610A7" w:rsidRPr="00847BB7" w:rsidRDefault="00B610A7" w:rsidP="00B6788F">
            <w:pPr>
              <w:rPr>
                <w:ins w:id="2908" w:author="智誠 楊" w:date="2021-05-07T14:24:00Z"/>
                <w:rFonts w:ascii="標楷體" w:eastAsia="標楷體" w:hAnsi="標楷體"/>
              </w:rPr>
            </w:pPr>
            <w:ins w:id="2909" w:author="智誠 楊" w:date="2021-05-07T14:24:00Z">
              <w:r w:rsidRPr="00847BB7">
                <w:rPr>
                  <w:rFonts w:ascii="標楷體" w:eastAsia="標楷體" w:hAnsi="標楷體"/>
                </w:rPr>
                <w:t>選單內容</w:t>
              </w:r>
            </w:ins>
          </w:p>
        </w:tc>
        <w:tc>
          <w:tcPr>
            <w:tcW w:w="553" w:type="dxa"/>
            <w:shd w:val="clear" w:color="auto" w:fill="D9D9D9" w:themeFill="background1" w:themeFillShade="D9"/>
            <w:tcPrChange w:id="2910" w:author="阿毛" w:date="2021-06-09T10:47:00Z">
              <w:tcPr>
                <w:tcW w:w="623" w:type="dxa"/>
                <w:shd w:val="clear" w:color="auto" w:fill="D9D9D9" w:themeFill="background1" w:themeFillShade="D9"/>
              </w:tcPr>
            </w:tcPrChange>
          </w:tcPr>
          <w:p w14:paraId="3AE909A3" w14:textId="77777777" w:rsidR="00B610A7" w:rsidRPr="00847BB7" w:rsidRDefault="00B610A7" w:rsidP="00B6788F">
            <w:pPr>
              <w:rPr>
                <w:ins w:id="2911" w:author="智誠 楊" w:date="2021-05-07T14:24:00Z"/>
                <w:rFonts w:ascii="標楷體" w:eastAsia="標楷體" w:hAnsi="標楷體"/>
              </w:rPr>
            </w:pPr>
            <w:proofErr w:type="gramStart"/>
            <w:ins w:id="2912" w:author="智誠 楊" w:date="2021-05-07T14:24:00Z">
              <w:r w:rsidRPr="00847BB7">
                <w:rPr>
                  <w:rFonts w:ascii="標楷體" w:eastAsia="標楷體" w:hAnsi="標楷體"/>
                </w:rPr>
                <w:t>必填</w:t>
              </w:r>
              <w:proofErr w:type="gramEnd"/>
            </w:ins>
          </w:p>
        </w:tc>
        <w:tc>
          <w:tcPr>
            <w:tcW w:w="666" w:type="dxa"/>
            <w:shd w:val="clear" w:color="auto" w:fill="D9D9D9" w:themeFill="background1" w:themeFillShade="D9"/>
            <w:tcPrChange w:id="2913" w:author="阿毛" w:date="2021-06-09T10:47:00Z">
              <w:tcPr>
                <w:tcW w:w="666" w:type="dxa"/>
                <w:shd w:val="clear" w:color="auto" w:fill="D9D9D9" w:themeFill="background1" w:themeFillShade="D9"/>
              </w:tcPr>
            </w:tcPrChange>
          </w:tcPr>
          <w:p w14:paraId="19238E14" w14:textId="77777777" w:rsidR="00B610A7" w:rsidRPr="00847BB7" w:rsidRDefault="00B610A7" w:rsidP="00B6788F">
            <w:pPr>
              <w:rPr>
                <w:ins w:id="2914" w:author="智誠 楊" w:date="2021-05-07T14:24:00Z"/>
                <w:rFonts w:ascii="標楷體" w:eastAsia="標楷體" w:hAnsi="標楷體"/>
              </w:rPr>
            </w:pPr>
            <w:ins w:id="2915" w:author="智誠 楊" w:date="2021-05-07T14:24:00Z">
              <w:r w:rsidRPr="00847BB7">
                <w:rPr>
                  <w:rFonts w:ascii="標楷體" w:eastAsia="標楷體" w:hAnsi="標楷體"/>
                </w:rPr>
                <w:t>R/W</w:t>
              </w:r>
            </w:ins>
          </w:p>
        </w:tc>
        <w:tc>
          <w:tcPr>
            <w:tcW w:w="3034" w:type="dxa"/>
            <w:vMerge/>
            <w:shd w:val="clear" w:color="auto" w:fill="D9D9D9" w:themeFill="background1" w:themeFillShade="D9"/>
            <w:tcPrChange w:id="2916" w:author="阿毛" w:date="2021-06-09T10:47:00Z">
              <w:tcPr>
                <w:tcW w:w="2856" w:type="dxa"/>
                <w:vMerge/>
                <w:shd w:val="clear" w:color="auto" w:fill="D9D9D9" w:themeFill="background1" w:themeFillShade="D9"/>
              </w:tcPr>
            </w:tcPrChange>
          </w:tcPr>
          <w:p w14:paraId="040E6345" w14:textId="77777777" w:rsidR="00B610A7" w:rsidRPr="00847BB7" w:rsidRDefault="00B610A7" w:rsidP="00B6788F">
            <w:pPr>
              <w:rPr>
                <w:ins w:id="2917" w:author="智誠 楊" w:date="2021-05-07T14:24:00Z"/>
                <w:rFonts w:ascii="標楷體" w:eastAsia="標楷體" w:hAnsi="標楷體"/>
              </w:rPr>
            </w:pPr>
          </w:p>
        </w:tc>
      </w:tr>
      <w:tr w:rsidR="00B610A7" w:rsidRPr="00847BB7" w14:paraId="6DF94347" w14:textId="77777777" w:rsidTr="00581847">
        <w:trPr>
          <w:trHeight w:val="244"/>
          <w:jc w:val="center"/>
          <w:ins w:id="2918" w:author="智誠 楊" w:date="2021-05-07T14:24:00Z"/>
          <w:trPrChange w:id="2919" w:author="阿毛" w:date="2021-06-09T10:47:00Z">
            <w:trPr>
              <w:trHeight w:val="244"/>
              <w:jc w:val="center"/>
            </w:trPr>
          </w:trPrChange>
        </w:trPr>
        <w:tc>
          <w:tcPr>
            <w:tcW w:w="456" w:type="dxa"/>
            <w:tcPrChange w:id="2920" w:author="阿毛" w:date="2021-06-09T10:47:00Z">
              <w:tcPr>
                <w:tcW w:w="456" w:type="dxa"/>
              </w:tcPr>
            </w:tcPrChange>
          </w:tcPr>
          <w:p w14:paraId="09E05D5A" w14:textId="77777777" w:rsidR="00B610A7" w:rsidRPr="00847BB7" w:rsidRDefault="00B610A7" w:rsidP="00B6788F">
            <w:pPr>
              <w:rPr>
                <w:ins w:id="2921" w:author="智誠 楊" w:date="2021-05-07T14:24:00Z"/>
                <w:rFonts w:ascii="標楷體" w:eastAsia="標楷體" w:hAnsi="標楷體"/>
              </w:rPr>
            </w:pPr>
            <w:ins w:id="2922" w:author="智誠 楊" w:date="2021-05-07T14:24:00Z">
              <w:r>
                <w:rPr>
                  <w:rFonts w:ascii="標楷體" w:eastAsia="標楷體" w:hAnsi="標楷體" w:hint="eastAsia"/>
                </w:rPr>
                <w:t>1</w:t>
              </w:r>
            </w:ins>
          </w:p>
        </w:tc>
        <w:tc>
          <w:tcPr>
            <w:tcW w:w="1920" w:type="dxa"/>
            <w:tcPrChange w:id="2923" w:author="阿毛" w:date="2021-06-09T10:47:00Z">
              <w:tcPr>
                <w:tcW w:w="1736" w:type="dxa"/>
              </w:tcPr>
            </w:tcPrChange>
          </w:tcPr>
          <w:p w14:paraId="7F69FF16" w14:textId="77777777" w:rsidR="00B610A7" w:rsidRPr="00847BB7" w:rsidRDefault="00B610A7" w:rsidP="00B6788F">
            <w:pPr>
              <w:rPr>
                <w:ins w:id="2924" w:author="智誠 楊" w:date="2021-05-07T14:24:00Z"/>
                <w:rFonts w:ascii="標楷體" w:eastAsia="標楷體" w:hAnsi="標楷體"/>
              </w:rPr>
            </w:pPr>
            <w:ins w:id="2925" w:author="智誠 楊" w:date="2021-05-07T14:24:00Z">
              <w:r w:rsidRPr="00847BB7">
                <w:rPr>
                  <w:rFonts w:ascii="標楷體" w:eastAsia="標楷體" w:hAnsi="標楷體" w:hint="eastAsia"/>
                  <w:lang w:eastAsia="zh-HK"/>
                </w:rPr>
                <w:t>功能選項</w:t>
              </w:r>
            </w:ins>
          </w:p>
        </w:tc>
        <w:tc>
          <w:tcPr>
            <w:tcW w:w="851" w:type="dxa"/>
            <w:tcPrChange w:id="2926" w:author="阿毛" w:date="2021-06-09T10:47:00Z">
              <w:tcPr>
                <w:tcW w:w="1602" w:type="dxa"/>
              </w:tcPr>
            </w:tcPrChange>
          </w:tcPr>
          <w:p w14:paraId="206BF471" w14:textId="77777777" w:rsidR="00B610A7" w:rsidRPr="00847BB7" w:rsidRDefault="00B610A7" w:rsidP="00B6788F">
            <w:pPr>
              <w:rPr>
                <w:ins w:id="2927" w:author="智誠 楊" w:date="2021-05-07T14:24:00Z"/>
                <w:rFonts w:ascii="標楷體" w:eastAsia="標楷體" w:hAnsi="標楷體"/>
              </w:rPr>
            </w:pPr>
            <w:ins w:id="2928" w:author="智誠 楊" w:date="2021-05-07T14:24:00Z">
              <w:r w:rsidRPr="00847BB7">
                <w:rPr>
                  <w:rFonts w:ascii="標楷體" w:eastAsia="標楷體" w:hAnsi="標楷體"/>
                </w:rPr>
                <w:t xml:space="preserve">                  </w:t>
              </w:r>
            </w:ins>
          </w:p>
        </w:tc>
        <w:tc>
          <w:tcPr>
            <w:tcW w:w="1843" w:type="dxa"/>
            <w:tcPrChange w:id="2929" w:author="阿毛" w:date="2021-06-09T10:47:00Z">
              <w:tcPr>
                <w:tcW w:w="992" w:type="dxa"/>
              </w:tcPr>
            </w:tcPrChange>
          </w:tcPr>
          <w:p w14:paraId="688D59DB" w14:textId="561E7E66" w:rsidR="00B610A7" w:rsidRPr="00847BB7" w:rsidRDefault="00045674" w:rsidP="00B6788F">
            <w:pPr>
              <w:rPr>
                <w:ins w:id="2930" w:author="智誠 楊" w:date="2021-05-07T14:24:00Z"/>
                <w:rFonts w:ascii="標楷體" w:eastAsia="標楷體" w:hAnsi="標楷體"/>
              </w:rPr>
            </w:pPr>
            <w:ins w:id="2931" w:author="阿毛" w:date="2021-06-09T11:17:00Z">
              <w:r w:rsidRPr="00847BB7">
                <w:rPr>
                  <w:rFonts w:ascii="標楷體" w:eastAsia="標楷體" w:hAnsi="標楷體" w:hint="eastAsia"/>
                  <w:lang w:eastAsia="zh-HK"/>
                </w:rPr>
                <w:t>修改</w:t>
              </w:r>
            </w:ins>
          </w:p>
        </w:tc>
        <w:tc>
          <w:tcPr>
            <w:tcW w:w="1275" w:type="dxa"/>
            <w:tcPrChange w:id="2932" w:author="阿毛" w:date="2021-06-09T10:47:00Z">
              <w:tcPr>
                <w:tcW w:w="1489" w:type="dxa"/>
              </w:tcPr>
            </w:tcPrChange>
          </w:tcPr>
          <w:p w14:paraId="11BD195A" w14:textId="77777777" w:rsidR="00B610A7" w:rsidRPr="00847BB7" w:rsidRDefault="00B610A7" w:rsidP="00B6788F">
            <w:pPr>
              <w:rPr>
                <w:ins w:id="2933" w:author="智誠 楊" w:date="2021-05-07T14:24:00Z"/>
                <w:rFonts w:ascii="標楷體" w:eastAsia="標楷體" w:hAnsi="標楷體"/>
              </w:rPr>
            </w:pPr>
          </w:p>
        </w:tc>
        <w:tc>
          <w:tcPr>
            <w:tcW w:w="553" w:type="dxa"/>
            <w:tcPrChange w:id="2934" w:author="阿毛" w:date="2021-06-09T10:47:00Z">
              <w:tcPr>
                <w:tcW w:w="623" w:type="dxa"/>
              </w:tcPr>
            </w:tcPrChange>
          </w:tcPr>
          <w:p w14:paraId="1E824FAA" w14:textId="77777777" w:rsidR="00B610A7" w:rsidRPr="00847BB7" w:rsidRDefault="00B610A7" w:rsidP="00B6788F">
            <w:pPr>
              <w:rPr>
                <w:ins w:id="2935" w:author="智誠 楊" w:date="2021-05-07T14:24:00Z"/>
                <w:rFonts w:ascii="標楷體" w:eastAsia="標楷體" w:hAnsi="標楷體"/>
              </w:rPr>
            </w:pPr>
          </w:p>
        </w:tc>
        <w:tc>
          <w:tcPr>
            <w:tcW w:w="666" w:type="dxa"/>
            <w:tcPrChange w:id="2936" w:author="阿毛" w:date="2021-06-09T10:47:00Z">
              <w:tcPr>
                <w:tcW w:w="666" w:type="dxa"/>
              </w:tcPr>
            </w:tcPrChange>
          </w:tcPr>
          <w:p w14:paraId="0836E88E" w14:textId="77777777" w:rsidR="00B610A7" w:rsidRPr="00847BB7" w:rsidRDefault="00B610A7" w:rsidP="00B6788F">
            <w:pPr>
              <w:jc w:val="center"/>
              <w:rPr>
                <w:ins w:id="2937" w:author="智誠 楊" w:date="2021-05-07T14:24:00Z"/>
                <w:rFonts w:ascii="標楷體" w:eastAsia="標楷體" w:hAnsi="標楷體"/>
              </w:rPr>
            </w:pPr>
            <w:ins w:id="2938" w:author="智誠 楊" w:date="2021-05-07T14:24:00Z">
              <w:r>
                <w:rPr>
                  <w:rFonts w:ascii="標楷體" w:eastAsia="標楷體" w:hAnsi="標楷體" w:hint="eastAsia"/>
                </w:rPr>
                <w:t>R</w:t>
              </w:r>
            </w:ins>
          </w:p>
        </w:tc>
        <w:tc>
          <w:tcPr>
            <w:tcW w:w="3034" w:type="dxa"/>
            <w:tcPrChange w:id="2939" w:author="阿毛" w:date="2021-06-09T10:47:00Z">
              <w:tcPr>
                <w:tcW w:w="2856" w:type="dxa"/>
              </w:tcPr>
            </w:tcPrChange>
          </w:tcPr>
          <w:p w14:paraId="15C2D1DA" w14:textId="34100E7C" w:rsidR="00B610A7" w:rsidRPr="00847BB7" w:rsidRDefault="00B610A7">
            <w:pPr>
              <w:rPr>
                <w:ins w:id="2940" w:author="智誠 楊" w:date="2021-05-07T14:24:00Z"/>
                <w:rFonts w:ascii="標楷體" w:eastAsia="標楷體" w:hAnsi="標楷體"/>
              </w:rPr>
            </w:pPr>
            <w:ins w:id="2941" w:author="智誠 楊" w:date="2021-05-07T14:24:00Z">
              <w:r w:rsidRPr="00847BB7">
                <w:rPr>
                  <w:rFonts w:ascii="標楷體" w:eastAsia="標楷體" w:hAnsi="標楷體" w:hint="eastAsia"/>
                </w:rPr>
                <w:t>自動顯示</w:t>
              </w:r>
            </w:ins>
            <w:ins w:id="2942" w:author="智誠 楊" w:date="2021-05-12T09:40:00Z">
              <w:del w:id="2943" w:author="阿毛" w:date="2021-06-09T11:17:00Z">
                <w:r w:rsidR="000D0632" w:rsidDel="00045674">
                  <w:rPr>
                    <w:rFonts w:ascii="標楷體" w:eastAsia="標楷體" w:hAnsi="標楷體" w:hint="eastAsia"/>
                  </w:rPr>
                  <w:delText>:</w:delText>
                </w:r>
              </w:del>
            </w:ins>
            <w:ins w:id="2944" w:author="智誠 楊" w:date="2021-05-07T14:24:00Z">
              <w:del w:id="2945" w:author="阿毛" w:date="2021-06-09T11:17:00Z">
                <w:r w:rsidRPr="00847BB7" w:rsidDel="00045674">
                  <w:rPr>
                    <w:rFonts w:ascii="標楷體" w:eastAsia="標楷體" w:hAnsi="標楷體" w:hint="eastAsia"/>
                    <w:lang w:eastAsia="zh-HK"/>
                  </w:rPr>
                  <w:delText>修改</w:delText>
                </w:r>
              </w:del>
            </w:ins>
          </w:p>
        </w:tc>
      </w:tr>
      <w:tr w:rsidR="00B610A7" w:rsidRPr="00847BB7" w14:paraId="7383D22B" w14:textId="77777777" w:rsidTr="00581847">
        <w:trPr>
          <w:trHeight w:val="244"/>
          <w:jc w:val="center"/>
          <w:ins w:id="2946" w:author="智誠 楊" w:date="2021-05-07T14:24:00Z"/>
          <w:trPrChange w:id="2947" w:author="阿毛" w:date="2021-06-09T10:47:00Z">
            <w:trPr>
              <w:trHeight w:val="244"/>
              <w:jc w:val="center"/>
            </w:trPr>
          </w:trPrChange>
        </w:trPr>
        <w:tc>
          <w:tcPr>
            <w:tcW w:w="456" w:type="dxa"/>
            <w:tcPrChange w:id="2948" w:author="阿毛" w:date="2021-06-09T10:47:00Z">
              <w:tcPr>
                <w:tcW w:w="456" w:type="dxa"/>
              </w:tcPr>
            </w:tcPrChange>
          </w:tcPr>
          <w:p w14:paraId="0E96E5A5" w14:textId="77777777" w:rsidR="00B610A7" w:rsidRPr="00847BB7" w:rsidRDefault="00B610A7" w:rsidP="00B6788F">
            <w:pPr>
              <w:rPr>
                <w:ins w:id="2949" w:author="智誠 楊" w:date="2021-05-07T14:24:00Z"/>
                <w:rFonts w:ascii="標楷體" w:eastAsia="標楷體" w:hAnsi="標楷體"/>
              </w:rPr>
            </w:pPr>
            <w:ins w:id="2950" w:author="智誠 楊" w:date="2021-05-07T14:24:00Z">
              <w:r w:rsidRPr="00847BB7">
                <w:rPr>
                  <w:rFonts w:ascii="標楷體" w:eastAsia="標楷體" w:hAnsi="標楷體" w:hint="eastAsia"/>
                </w:rPr>
                <w:t>2</w:t>
              </w:r>
            </w:ins>
          </w:p>
        </w:tc>
        <w:tc>
          <w:tcPr>
            <w:tcW w:w="1920" w:type="dxa"/>
            <w:tcPrChange w:id="2951" w:author="阿毛" w:date="2021-06-09T10:47:00Z">
              <w:tcPr>
                <w:tcW w:w="1736" w:type="dxa"/>
              </w:tcPr>
            </w:tcPrChange>
          </w:tcPr>
          <w:p w14:paraId="4DF49F51" w14:textId="296CEE00" w:rsidR="00B610A7" w:rsidRPr="00847BB7" w:rsidRDefault="00312E1F" w:rsidP="00B6788F">
            <w:pPr>
              <w:rPr>
                <w:ins w:id="2952" w:author="智誠 楊" w:date="2021-05-07T14:24:00Z"/>
                <w:rFonts w:ascii="標楷體" w:eastAsia="標楷體" w:hAnsi="標楷體"/>
              </w:rPr>
            </w:pPr>
            <w:ins w:id="2953" w:author="智誠 楊" w:date="2021-05-07T14:37:00Z">
              <w:r>
                <w:rPr>
                  <w:rFonts w:ascii="標楷體" w:eastAsia="標楷體" w:hAnsi="標楷體" w:hint="eastAsia"/>
                </w:rPr>
                <w:t>入賬日期</w:t>
              </w:r>
            </w:ins>
          </w:p>
        </w:tc>
        <w:tc>
          <w:tcPr>
            <w:tcW w:w="851" w:type="dxa"/>
            <w:tcPrChange w:id="2954" w:author="阿毛" w:date="2021-06-09T10:47:00Z">
              <w:tcPr>
                <w:tcW w:w="1602" w:type="dxa"/>
              </w:tcPr>
            </w:tcPrChange>
          </w:tcPr>
          <w:p w14:paraId="3C90BEFE" w14:textId="239469E9" w:rsidR="00B610A7" w:rsidRPr="00847BB7" w:rsidRDefault="00B610A7" w:rsidP="00B6788F">
            <w:pPr>
              <w:rPr>
                <w:ins w:id="2955" w:author="智誠 楊" w:date="2021-05-07T14:24:00Z"/>
                <w:rFonts w:ascii="標楷體" w:eastAsia="標楷體" w:hAnsi="標楷體"/>
              </w:rPr>
            </w:pPr>
            <w:ins w:id="2956" w:author="智誠 楊" w:date="2021-05-07T14:24:00Z">
              <w:r w:rsidRPr="00847BB7">
                <w:rPr>
                  <w:rFonts w:ascii="標楷體" w:eastAsia="標楷體" w:hAnsi="標楷體"/>
                </w:rPr>
                <w:t xml:space="preserve">           </w:t>
              </w:r>
            </w:ins>
          </w:p>
        </w:tc>
        <w:tc>
          <w:tcPr>
            <w:tcW w:w="1843" w:type="dxa"/>
            <w:tcPrChange w:id="2957" w:author="阿毛" w:date="2021-06-09T10:47:00Z">
              <w:tcPr>
                <w:tcW w:w="992" w:type="dxa"/>
              </w:tcPr>
            </w:tcPrChange>
          </w:tcPr>
          <w:p w14:paraId="17FBE494" w14:textId="0A4B26E2" w:rsidR="00B610A7" w:rsidRPr="00847BB7" w:rsidRDefault="00B610A7" w:rsidP="00B6788F">
            <w:pPr>
              <w:rPr>
                <w:ins w:id="2958" w:author="智誠 楊" w:date="2021-05-07T14:24:00Z"/>
                <w:rFonts w:ascii="標楷體" w:eastAsia="標楷體" w:hAnsi="標楷體"/>
              </w:rPr>
            </w:pPr>
          </w:p>
        </w:tc>
        <w:tc>
          <w:tcPr>
            <w:tcW w:w="1275" w:type="dxa"/>
            <w:tcPrChange w:id="2959" w:author="阿毛" w:date="2021-06-09T10:47:00Z">
              <w:tcPr>
                <w:tcW w:w="1489" w:type="dxa"/>
              </w:tcPr>
            </w:tcPrChange>
          </w:tcPr>
          <w:p w14:paraId="357CAE20" w14:textId="3BF8A1AA" w:rsidR="00B610A7" w:rsidRPr="00847BB7" w:rsidRDefault="00B610A7" w:rsidP="00B6788F">
            <w:pPr>
              <w:rPr>
                <w:ins w:id="2960" w:author="智誠 楊" w:date="2021-05-07T14:24:00Z"/>
                <w:rFonts w:ascii="標楷體" w:eastAsia="標楷體" w:hAnsi="標楷體"/>
              </w:rPr>
            </w:pPr>
          </w:p>
        </w:tc>
        <w:tc>
          <w:tcPr>
            <w:tcW w:w="553" w:type="dxa"/>
            <w:tcPrChange w:id="2961" w:author="阿毛" w:date="2021-06-09T10:47:00Z">
              <w:tcPr>
                <w:tcW w:w="623" w:type="dxa"/>
              </w:tcPr>
            </w:tcPrChange>
          </w:tcPr>
          <w:p w14:paraId="0B30C97C" w14:textId="17667994" w:rsidR="00B610A7" w:rsidRPr="00847BB7" w:rsidRDefault="00B610A7" w:rsidP="00B6788F">
            <w:pPr>
              <w:rPr>
                <w:ins w:id="2962" w:author="智誠 楊" w:date="2021-05-07T14:24:00Z"/>
                <w:rFonts w:ascii="標楷體" w:eastAsia="標楷體" w:hAnsi="標楷體"/>
              </w:rPr>
            </w:pPr>
          </w:p>
        </w:tc>
        <w:tc>
          <w:tcPr>
            <w:tcW w:w="666" w:type="dxa"/>
            <w:tcPrChange w:id="2963" w:author="阿毛" w:date="2021-06-09T10:47:00Z">
              <w:tcPr>
                <w:tcW w:w="666" w:type="dxa"/>
              </w:tcPr>
            </w:tcPrChange>
          </w:tcPr>
          <w:p w14:paraId="69AE54F0" w14:textId="5CCC9282" w:rsidR="00B610A7" w:rsidRPr="00A01A6B" w:rsidRDefault="00EF3DF6" w:rsidP="00B6788F">
            <w:pPr>
              <w:jc w:val="center"/>
              <w:rPr>
                <w:ins w:id="2964" w:author="智誠 楊" w:date="2021-05-07T14:24:00Z"/>
                <w:rFonts w:ascii="標楷體" w:eastAsia="標楷體" w:hAnsi="標楷體"/>
              </w:rPr>
            </w:pPr>
            <w:ins w:id="2965" w:author="智誠 楊" w:date="2021-05-07T14:42:00Z">
              <w:r>
                <w:rPr>
                  <w:rFonts w:ascii="標楷體" w:eastAsia="標楷體" w:hAnsi="標楷體" w:hint="eastAsia"/>
                </w:rPr>
                <w:t>R</w:t>
              </w:r>
            </w:ins>
          </w:p>
        </w:tc>
        <w:tc>
          <w:tcPr>
            <w:tcW w:w="3034" w:type="dxa"/>
            <w:tcPrChange w:id="2966" w:author="阿毛" w:date="2021-06-09T10:47:00Z">
              <w:tcPr>
                <w:tcW w:w="2856" w:type="dxa"/>
              </w:tcPr>
            </w:tcPrChange>
          </w:tcPr>
          <w:p w14:paraId="25D1A065" w14:textId="77777777" w:rsidR="00B610A7" w:rsidRDefault="00EF3DF6" w:rsidP="00B6788F">
            <w:pPr>
              <w:snapToGrid w:val="0"/>
              <w:rPr>
                <w:ins w:id="2967" w:author="智誠 楊" w:date="2021-05-12T09:40:00Z"/>
                <w:rFonts w:ascii="標楷體" w:eastAsia="標楷體" w:hAnsi="標楷體"/>
              </w:rPr>
            </w:pPr>
            <w:ins w:id="2968" w:author="智誠 楊" w:date="2021-05-07T14:42:00Z">
              <w:r>
                <w:rPr>
                  <w:rFonts w:ascii="標楷體" w:eastAsia="標楷體" w:hAnsi="標楷體" w:hint="eastAsia"/>
                </w:rPr>
                <w:t>1.自動顯示、不可修改</w:t>
              </w:r>
            </w:ins>
          </w:p>
          <w:p w14:paraId="5519DA1F" w14:textId="77777777" w:rsidR="00581847" w:rsidRDefault="000D0632" w:rsidP="00B6788F">
            <w:pPr>
              <w:snapToGrid w:val="0"/>
              <w:rPr>
                <w:ins w:id="2969" w:author="阿毛" w:date="2021-06-09T10:47:00Z"/>
                <w:rFonts w:ascii="標楷體" w:eastAsia="標楷體" w:hAnsi="標楷體"/>
              </w:rPr>
            </w:pPr>
            <w:ins w:id="2970" w:author="智誠 楊" w:date="2021-05-12T09:40: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w:t>
              </w:r>
            </w:ins>
            <w:ins w:id="2971" w:author="阿毛" w:date="2021-06-09T10:47:00Z">
              <w:r w:rsidR="00581847">
                <w:rPr>
                  <w:rFonts w:ascii="標楷體" w:eastAsia="標楷體" w:hAnsi="標楷體" w:hint="eastAsia"/>
                </w:rPr>
                <w:t xml:space="preserve">  </w:t>
              </w:r>
            </w:ins>
          </w:p>
          <w:p w14:paraId="0F9573B0" w14:textId="458B1E26" w:rsidR="000D0632" w:rsidRPr="00A01A6B" w:rsidRDefault="00581847" w:rsidP="00B6788F">
            <w:pPr>
              <w:snapToGrid w:val="0"/>
              <w:rPr>
                <w:ins w:id="2972" w:author="智誠 楊" w:date="2021-05-07T14:24:00Z"/>
                <w:rFonts w:ascii="標楷體" w:eastAsia="標楷體" w:hAnsi="標楷體"/>
              </w:rPr>
            </w:pPr>
            <w:ins w:id="2973" w:author="阿毛" w:date="2021-06-09T10:47:00Z">
              <w:r>
                <w:rPr>
                  <w:rFonts w:ascii="標楷體" w:eastAsia="標楷體" w:hAnsi="標楷體" w:hint="eastAsia"/>
                </w:rPr>
                <w:t xml:space="preserve">  </w:t>
              </w:r>
            </w:ins>
            <w:ins w:id="2974" w:author="智誠 楊" w:date="2021-05-12T09:40:00Z">
              <w:r w:rsidR="000D0632">
                <w:rPr>
                  <w:rFonts w:ascii="標楷體" w:eastAsia="標楷體" w:hAnsi="標楷體"/>
                </w:rPr>
                <w:t>ate</w:t>
              </w:r>
            </w:ins>
          </w:p>
        </w:tc>
      </w:tr>
      <w:tr w:rsidR="00EF3DF6" w:rsidRPr="00847BB7" w14:paraId="5DDE9BA9" w14:textId="77777777" w:rsidTr="00581847">
        <w:trPr>
          <w:trHeight w:val="323"/>
          <w:jc w:val="center"/>
          <w:ins w:id="2975" w:author="智誠 楊" w:date="2021-05-07T14:24:00Z"/>
          <w:trPrChange w:id="2976" w:author="阿毛" w:date="2021-06-09T10:47:00Z">
            <w:trPr>
              <w:trHeight w:val="1106"/>
              <w:jc w:val="center"/>
            </w:trPr>
          </w:trPrChange>
        </w:trPr>
        <w:tc>
          <w:tcPr>
            <w:tcW w:w="456" w:type="dxa"/>
            <w:tcPrChange w:id="2977" w:author="阿毛" w:date="2021-06-09T10:47:00Z">
              <w:tcPr>
                <w:tcW w:w="456" w:type="dxa"/>
              </w:tcPr>
            </w:tcPrChange>
          </w:tcPr>
          <w:p w14:paraId="2322B468" w14:textId="2B310B22" w:rsidR="00EF3DF6" w:rsidRPr="00847BB7" w:rsidRDefault="00EF3DF6" w:rsidP="00EF3DF6">
            <w:pPr>
              <w:rPr>
                <w:ins w:id="2978" w:author="智誠 楊" w:date="2021-05-07T14:24:00Z"/>
                <w:rFonts w:ascii="標楷體" w:eastAsia="標楷體" w:hAnsi="標楷體"/>
              </w:rPr>
            </w:pPr>
            <w:ins w:id="2979" w:author="智誠 楊" w:date="2021-05-07T14:24:00Z">
              <w:r>
                <w:rPr>
                  <w:rFonts w:ascii="標楷體" w:eastAsia="標楷體" w:hAnsi="標楷體" w:hint="eastAsia"/>
                </w:rPr>
                <w:t>3</w:t>
              </w:r>
            </w:ins>
          </w:p>
        </w:tc>
        <w:tc>
          <w:tcPr>
            <w:tcW w:w="1920" w:type="dxa"/>
            <w:tcPrChange w:id="2980" w:author="阿毛" w:date="2021-06-09T10:47:00Z">
              <w:tcPr>
                <w:tcW w:w="1736" w:type="dxa"/>
              </w:tcPr>
            </w:tcPrChange>
          </w:tcPr>
          <w:p w14:paraId="056FCC22" w14:textId="315F18CE" w:rsidR="00EF3DF6" w:rsidRPr="00847BB7" w:rsidRDefault="00EF3DF6" w:rsidP="00EF3DF6">
            <w:pPr>
              <w:rPr>
                <w:ins w:id="2981" w:author="智誠 楊" w:date="2021-05-07T14:24:00Z"/>
                <w:rFonts w:ascii="標楷體" w:eastAsia="標楷體" w:hAnsi="標楷體"/>
              </w:rPr>
            </w:pPr>
            <w:ins w:id="2982" w:author="智誠 楊" w:date="2021-05-07T14:38:00Z">
              <w:r>
                <w:rPr>
                  <w:rFonts w:ascii="標楷體" w:eastAsia="標楷體" w:hAnsi="標楷體" w:hint="eastAsia"/>
                </w:rPr>
                <w:t>戶號</w:t>
              </w:r>
            </w:ins>
          </w:p>
        </w:tc>
        <w:tc>
          <w:tcPr>
            <w:tcW w:w="851" w:type="dxa"/>
            <w:tcPrChange w:id="2983" w:author="阿毛" w:date="2021-06-09T10:47:00Z">
              <w:tcPr>
                <w:tcW w:w="1602" w:type="dxa"/>
              </w:tcPr>
            </w:tcPrChange>
          </w:tcPr>
          <w:p w14:paraId="2CF6D95E" w14:textId="6BA366CC" w:rsidR="00EF3DF6" w:rsidRPr="00847BB7" w:rsidRDefault="00EF3DF6" w:rsidP="00EF3DF6">
            <w:pPr>
              <w:rPr>
                <w:ins w:id="2984" w:author="智誠 楊" w:date="2021-05-07T14:24:00Z"/>
                <w:rFonts w:ascii="標楷體" w:eastAsia="標楷體" w:hAnsi="標楷體"/>
              </w:rPr>
            </w:pPr>
          </w:p>
        </w:tc>
        <w:tc>
          <w:tcPr>
            <w:tcW w:w="1843" w:type="dxa"/>
            <w:tcPrChange w:id="2985" w:author="阿毛" w:date="2021-06-09T10:47:00Z">
              <w:tcPr>
                <w:tcW w:w="992" w:type="dxa"/>
              </w:tcPr>
            </w:tcPrChange>
          </w:tcPr>
          <w:p w14:paraId="14FDBAA6" w14:textId="60718090" w:rsidR="00EF3DF6" w:rsidRPr="00847BB7" w:rsidRDefault="00EF3DF6" w:rsidP="00EF3DF6">
            <w:pPr>
              <w:rPr>
                <w:ins w:id="2986" w:author="智誠 楊" w:date="2021-05-07T14:24:00Z"/>
                <w:rFonts w:ascii="標楷體" w:eastAsia="標楷體" w:hAnsi="標楷體"/>
              </w:rPr>
            </w:pPr>
          </w:p>
        </w:tc>
        <w:tc>
          <w:tcPr>
            <w:tcW w:w="1275" w:type="dxa"/>
            <w:tcPrChange w:id="2987" w:author="阿毛" w:date="2021-06-09T10:47:00Z">
              <w:tcPr>
                <w:tcW w:w="1489" w:type="dxa"/>
              </w:tcPr>
            </w:tcPrChange>
          </w:tcPr>
          <w:p w14:paraId="64EE416D" w14:textId="77777777" w:rsidR="00EF3DF6" w:rsidRPr="00847BB7" w:rsidRDefault="00EF3DF6" w:rsidP="00EF3DF6">
            <w:pPr>
              <w:rPr>
                <w:ins w:id="2988" w:author="智誠 楊" w:date="2021-05-07T14:24:00Z"/>
                <w:rFonts w:ascii="標楷體" w:eastAsia="標楷體" w:hAnsi="標楷體"/>
              </w:rPr>
            </w:pPr>
          </w:p>
        </w:tc>
        <w:tc>
          <w:tcPr>
            <w:tcW w:w="553" w:type="dxa"/>
            <w:tcPrChange w:id="2989" w:author="阿毛" w:date="2021-06-09T10:47:00Z">
              <w:tcPr>
                <w:tcW w:w="623" w:type="dxa"/>
              </w:tcPr>
            </w:tcPrChange>
          </w:tcPr>
          <w:p w14:paraId="2350EB9C" w14:textId="57F0C110" w:rsidR="00EF3DF6" w:rsidRPr="00847BB7" w:rsidRDefault="00EF3DF6" w:rsidP="00EF3DF6">
            <w:pPr>
              <w:rPr>
                <w:ins w:id="2990" w:author="智誠 楊" w:date="2021-05-07T14:24:00Z"/>
                <w:rFonts w:ascii="標楷體" w:eastAsia="標楷體" w:hAnsi="標楷體"/>
              </w:rPr>
            </w:pPr>
          </w:p>
        </w:tc>
        <w:tc>
          <w:tcPr>
            <w:tcW w:w="666" w:type="dxa"/>
            <w:tcPrChange w:id="2991" w:author="阿毛" w:date="2021-06-09T10:47:00Z">
              <w:tcPr>
                <w:tcW w:w="666" w:type="dxa"/>
              </w:tcPr>
            </w:tcPrChange>
          </w:tcPr>
          <w:p w14:paraId="726B808F" w14:textId="0114B03A" w:rsidR="00EF3DF6" w:rsidRPr="00847BB7" w:rsidRDefault="00EF3DF6" w:rsidP="00EF3DF6">
            <w:pPr>
              <w:jc w:val="center"/>
              <w:rPr>
                <w:ins w:id="2992" w:author="智誠 楊" w:date="2021-05-07T14:24:00Z"/>
                <w:rFonts w:ascii="標楷體" w:eastAsia="標楷體" w:hAnsi="標楷體"/>
              </w:rPr>
            </w:pPr>
            <w:ins w:id="2993" w:author="智誠 楊" w:date="2021-05-07T14:44:00Z">
              <w:r>
                <w:rPr>
                  <w:rFonts w:ascii="標楷體" w:eastAsia="標楷體" w:hAnsi="標楷體" w:hint="eastAsia"/>
                </w:rPr>
                <w:t>R</w:t>
              </w:r>
            </w:ins>
          </w:p>
        </w:tc>
        <w:tc>
          <w:tcPr>
            <w:tcW w:w="3034" w:type="dxa"/>
            <w:tcPrChange w:id="2994" w:author="阿毛" w:date="2021-06-09T10:47:00Z">
              <w:tcPr>
                <w:tcW w:w="2856" w:type="dxa"/>
              </w:tcPr>
            </w:tcPrChange>
          </w:tcPr>
          <w:p w14:paraId="1E5C8863" w14:textId="77777777" w:rsidR="00EF3DF6" w:rsidRDefault="00EF3DF6" w:rsidP="00EF3DF6">
            <w:pPr>
              <w:snapToGrid w:val="0"/>
              <w:ind w:left="238" w:hangingChars="99" w:hanging="238"/>
              <w:rPr>
                <w:ins w:id="2995" w:author="智誠 楊" w:date="2021-05-12T09:40:00Z"/>
                <w:rFonts w:ascii="標楷體" w:eastAsia="標楷體" w:hAnsi="標楷體"/>
              </w:rPr>
            </w:pPr>
            <w:ins w:id="2996" w:author="智誠 楊" w:date="2021-05-07T14:43:00Z">
              <w:r>
                <w:rPr>
                  <w:rFonts w:ascii="標楷體" w:eastAsia="標楷體" w:hAnsi="標楷體" w:hint="eastAsia"/>
                </w:rPr>
                <w:t>1.自動顯示、不可修改</w:t>
              </w:r>
            </w:ins>
          </w:p>
          <w:p w14:paraId="02ED1F83" w14:textId="2FB00B51" w:rsidR="000D0632" w:rsidRPr="00847BB7" w:rsidRDefault="000D0632" w:rsidP="00EF3DF6">
            <w:pPr>
              <w:snapToGrid w:val="0"/>
              <w:ind w:left="238" w:hangingChars="99" w:hanging="238"/>
              <w:rPr>
                <w:ins w:id="2997" w:author="智誠 楊" w:date="2021-05-07T14:24:00Z"/>
                <w:rFonts w:ascii="標楷體" w:eastAsia="標楷體" w:hAnsi="標楷體"/>
                <w:lang w:eastAsia="zh-HK"/>
              </w:rPr>
            </w:pPr>
            <w:ins w:id="2998" w:author="智誠 楊" w:date="2021-05-12T09:40: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ins>
          </w:p>
        </w:tc>
      </w:tr>
      <w:tr w:rsidR="00EF3DF6" w:rsidRPr="00847BB7" w14:paraId="3355389C" w14:textId="77777777" w:rsidTr="00581847">
        <w:trPr>
          <w:trHeight w:val="291"/>
          <w:jc w:val="center"/>
          <w:ins w:id="2999" w:author="智誠 楊" w:date="2021-05-07T14:24:00Z"/>
          <w:trPrChange w:id="3000" w:author="阿毛" w:date="2021-06-09T10:47:00Z">
            <w:trPr>
              <w:trHeight w:val="291"/>
              <w:jc w:val="center"/>
            </w:trPr>
          </w:trPrChange>
        </w:trPr>
        <w:tc>
          <w:tcPr>
            <w:tcW w:w="456" w:type="dxa"/>
            <w:tcPrChange w:id="3001" w:author="阿毛" w:date="2021-06-09T10:47:00Z">
              <w:tcPr>
                <w:tcW w:w="456" w:type="dxa"/>
              </w:tcPr>
            </w:tcPrChange>
          </w:tcPr>
          <w:p w14:paraId="40068FA5" w14:textId="77777777" w:rsidR="00EF3DF6" w:rsidRPr="00847BB7" w:rsidRDefault="00EF3DF6" w:rsidP="00EF3DF6">
            <w:pPr>
              <w:rPr>
                <w:ins w:id="3002" w:author="智誠 楊" w:date="2021-05-07T14:24:00Z"/>
                <w:rFonts w:ascii="標楷體" w:eastAsia="標楷體" w:hAnsi="標楷體"/>
              </w:rPr>
            </w:pPr>
            <w:ins w:id="3003" w:author="智誠 楊" w:date="2021-05-07T14:24:00Z">
              <w:r w:rsidRPr="00847BB7">
                <w:rPr>
                  <w:rFonts w:ascii="標楷體" w:eastAsia="標楷體" w:hAnsi="標楷體"/>
                </w:rPr>
                <w:t>4</w:t>
              </w:r>
            </w:ins>
          </w:p>
        </w:tc>
        <w:tc>
          <w:tcPr>
            <w:tcW w:w="1920" w:type="dxa"/>
            <w:tcPrChange w:id="3004" w:author="阿毛" w:date="2021-06-09T10:47:00Z">
              <w:tcPr>
                <w:tcW w:w="1736" w:type="dxa"/>
              </w:tcPr>
            </w:tcPrChange>
          </w:tcPr>
          <w:p w14:paraId="56C170FA" w14:textId="391CA541" w:rsidR="00EF3DF6" w:rsidRPr="00847BB7" w:rsidRDefault="00EF3DF6" w:rsidP="00EF3DF6">
            <w:pPr>
              <w:rPr>
                <w:ins w:id="3005" w:author="智誠 楊" w:date="2021-05-07T14:24:00Z"/>
                <w:rFonts w:ascii="標楷體" w:eastAsia="標楷體" w:hAnsi="標楷體"/>
              </w:rPr>
            </w:pPr>
            <w:ins w:id="3006" w:author="智誠 楊" w:date="2021-05-07T14:38:00Z">
              <w:r>
                <w:rPr>
                  <w:rFonts w:ascii="標楷體" w:eastAsia="標楷體" w:hAnsi="標楷體" w:hint="eastAsia"/>
                </w:rPr>
                <w:t>交易樣態</w:t>
              </w:r>
            </w:ins>
          </w:p>
        </w:tc>
        <w:tc>
          <w:tcPr>
            <w:tcW w:w="851" w:type="dxa"/>
            <w:tcPrChange w:id="3007" w:author="阿毛" w:date="2021-06-09T10:47:00Z">
              <w:tcPr>
                <w:tcW w:w="1602" w:type="dxa"/>
              </w:tcPr>
            </w:tcPrChange>
          </w:tcPr>
          <w:p w14:paraId="5617FDF6" w14:textId="76AB8735" w:rsidR="00EF3DF6" w:rsidRPr="00847BB7" w:rsidRDefault="00EF3DF6" w:rsidP="00EF3DF6">
            <w:pPr>
              <w:rPr>
                <w:ins w:id="3008" w:author="智誠 楊" w:date="2021-05-07T14:24:00Z"/>
                <w:rFonts w:ascii="標楷體" w:eastAsia="標楷體" w:hAnsi="標楷體"/>
              </w:rPr>
            </w:pPr>
          </w:p>
        </w:tc>
        <w:tc>
          <w:tcPr>
            <w:tcW w:w="1843" w:type="dxa"/>
            <w:tcPrChange w:id="3009" w:author="阿毛" w:date="2021-06-09T10:47:00Z">
              <w:tcPr>
                <w:tcW w:w="992" w:type="dxa"/>
              </w:tcPr>
            </w:tcPrChange>
          </w:tcPr>
          <w:p w14:paraId="7176A9B8" w14:textId="1286AAB5" w:rsidR="00EF3DF6" w:rsidRPr="00847BB7" w:rsidRDefault="00EF3DF6" w:rsidP="00EF3DF6">
            <w:pPr>
              <w:rPr>
                <w:ins w:id="3010" w:author="智誠 楊" w:date="2021-05-07T14:24:00Z"/>
                <w:rFonts w:ascii="標楷體" w:eastAsia="標楷體" w:hAnsi="標楷體"/>
              </w:rPr>
            </w:pPr>
          </w:p>
        </w:tc>
        <w:tc>
          <w:tcPr>
            <w:tcW w:w="1275" w:type="dxa"/>
            <w:tcPrChange w:id="3011" w:author="阿毛" w:date="2021-06-09T10:47:00Z">
              <w:tcPr>
                <w:tcW w:w="1489" w:type="dxa"/>
              </w:tcPr>
            </w:tcPrChange>
          </w:tcPr>
          <w:p w14:paraId="7059F280" w14:textId="77777777" w:rsidR="00EF3DF6" w:rsidRPr="00847BB7" w:rsidRDefault="00EF3DF6" w:rsidP="00EF3DF6">
            <w:pPr>
              <w:rPr>
                <w:ins w:id="3012" w:author="智誠 楊" w:date="2021-05-07T14:24:00Z"/>
                <w:rFonts w:ascii="標楷體" w:eastAsia="標楷體" w:hAnsi="標楷體"/>
              </w:rPr>
            </w:pPr>
          </w:p>
        </w:tc>
        <w:tc>
          <w:tcPr>
            <w:tcW w:w="553" w:type="dxa"/>
            <w:tcPrChange w:id="3013" w:author="阿毛" w:date="2021-06-09T10:47:00Z">
              <w:tcPr>
                <w:tcW w:w="623" w:type="dxa"/>
              </w:tcPr>
            </w:tcPrChange>
          </w:tcPr>
          <w:p w14:paraId="45B8FFAD" w14:textId="77777777" w:rsidR="00EF3DF6" w:rsidRPr="00847BB7" w:rsidRDefault="00EF3DF6" w:rsidP="00EF3DF6">
            <w:pPr>
              <w:rPr>
                <w:ins w:id="3014" w:author="智誠 楊" w:date="2021-05-07T14:24:00Z"/>
                <w:rFonts w:ascii="標楷體" w:eastAsia="標楷體" w:hAnsi="標楷體"/>
              </w:rPr>
            </w:pPr>
          </w:p>
        </w:tc>
        <w:tc>
          <w:tcPr>
            <w:tcW w:w="666" w:type="dxa"/>
            <w:tcPrChange w:id="3015" w:author="阿毛" w:date="2021-06-09T10:47:00Z">
              <w:tcPr>
                <w:tcW w:w="666" w:type="dxa"/>
              </w:tcPr>
            </w:tcPrChange>
          </w:tcPr>
          <w:p w14:paraId="65356E55" w14:textId="554D1F2E" w:rsidR="00EF3DF6" w:rsidRPr="00847BB7" w:rsidRDefault="00EF3DF6" w:rsidP="00EF3DF6">
            <w:pPr>
              <w:jc w:val="center"/>
              <w:rPr>
                <w:ins w:id="3016" w:author="智誠 楊" w:date="2021-05-07T14:24:00Z"/>
                <w:rFonts w:ascii="標楷體" w:eastAsia="標楷體" w:hAnsi="標楷體"/>
              </w:rPr>
            </w:pPr>
            <w:ins w:id="3017" w:author="智誠 楊" w:date="2021-05-07T14:44:00Z">
              <w:r>
                <w:rPr>
                  <w:rFonts w:ascii="標楷體" w:eastAsia="標楷體" w:hAnsi="標楷體" w:hint="eastAsia"/>
                </w:rPr>
                <w:t>R</w:t>
              </w:r>
            </w:ins>
          </w:p>
        </w:tc>
        <w:tc>
          <w:tcPr>
            <w:tcW w:w="3034" w:type="dxa"/>
            <w:tcPrChange w:id="3018" w:author="阿毛" w:date="2021-06-09T10:47:00Z">
              <w:tcPr>
                <w:tcW w:w="2856" w:type="dxa"/>
              </w:tcPr>
            </w:tcPrChange>
          </w:tcPr>
          <w:p w14:paraId="768D3258" w14:textId="77777777" w:rsidR="00EF3DF6" w:rsidRDefault="00EF3DF6" w:rsidP="00EF3DF6">
            <w:pPr>
              <w:rPr>
                <w:ins w:id="3019" w:author="智誠 楊" w:date="2021-05-12T09:41:00Z"/>
                <w:rFonts w:ascii="標楷體" w:eastAsia="標楷體" w:hAnsi="標楷體"/>
              </w:rPr>
            </w:pPr>
            <w:ins w:id="3020" w:author="智誠 楊" w:date="2021-05-07T14:43:00Z">
              <w:r>
                <w:rPr>
                  <w:rFonts w:ascii="標楷體" w:eastAsia="標楷體" w:hAnsi="標楷體" w:hint="eastAsia"/>
                </w:rPr>
                <w:t>1.自動顯示、不可修改</w:t>
              </w:r>
            </w:ins>
          </w:p>
          <w:p w14:paraId="3B291D48" w14:textId="4F888083" w:rsidR="000D0632" w:rsidRPr="00847BB7" w:rsidRDefault="000D0632" w:rsidP="00EF3DF6">
            <w:pPr>
              <w:rPr>
                <w:ins w:id="3021" w:author="智誠 楊" w:date="2021-05-07T14:24:00Z"/>
                <w:rFonts w:ascii="標楷體" w:eastAsia="標楷體" w:hAnsi="標楷體"/>
              </w:rPr>
            </w:pPr>
            <w:ins w:id="3022"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ins>
          </w:p>
        </w:tc>
      </w:tr>
      <w:tr w:rsidR="00EF3DF6" w:rsidRPr="00847BB7" w14:paraId="7DA00341" w14:textId="77777777" w:rsidTr="00581847">
        <w:trPr>
          <w:trHeight w:val="291"/>
          <w:jc w:val="center"/>
          <w:ins w:id="3023" w:author="智誠 楊" w:date="2021-05-07T14:24:00Z"/>
          <w:trPrChange w:id="3024" w:author="阿毛" w:date="2021-06-09T10:47:00Z">
            <w:trPr>
              <w:trHeight w:val="291"/>
              <w:jc w:val="center"/>
            </w:trPr>
          </w:trPrChange>
        </w:trPr>
        <w:tc>
          <w:tcPr>
            <w:tcW w:w="456" w:type="dxa"/>
            <w:tcPrChange w:id="3025" w:author="阿毛" w:date="2021-06-09T10:47:00Z">
              <w:tcPr>
                <w:tcW w:w="456" w:type="dxa"/>
              </w:tcPr>
            </w:tcPrChange>
          </w:tcPr>
          <w:p w14:paraId="67699043" w14:textId="77777777" w:rsidR="00EF3DF6" w:rsidRPr="00847BB7" w:rsidRDefault="00EF3DF6" w:rsidP="00EF3DF6">
            <w:pPr>
              <w:rPr>
                <w:ins w:id="3026" w:author="智誠 楊" w:date="2021-05-07T14:24:00Z"/>
                <w:rFonts w:ascii="標楷體" w:eastAsia="標楷體" w:hAnsi="標楷體"/>
              </w:rPr>
            </w:pPr>
            <w:ins w:id="3027" w:author="智誠 楊" w:date="2021-05-07T14:24:00Z">
              <w:r w:rsidRPr="00847BB7">
                <w:rPr>
                  <w:rFonts w:ascii="標楷體" w:eastAsia="標楷體" w:hAnsi="標楷體" w:hint="eastAsia"/>
                </w:rPr>
                <w:t>5</w:t>
              </w:r>
            </w:ins>
          </w:p>
        </w:tc>
        <w:tc>
          <w:tcPr>
            <w:tcW w:w="1920" w:type="dxa"/>
            <w:tcPrChange w:id="3028" w:author="阿毛" w:date="2021-06-09T10:47:00Z">
              <w:tcPr>
                <w:tcW w:w="1736" w:type="dxa"/>
              </w:tcPr>
            </w:tcPrChange>
          </w:tcPr>
          <w:p w14:paraId="57D04124" w14:textId="2822047F" w:rsidR="00EF3DF6" w:rsidRPr="00847BB7" w:rsidRDefault="00EF3DF6" w:rsidP="00EF3DF6">
            <w:pPr>
              <w:rPr>
                <w:ins w:id="3029" w:author="智誠 楊" w:date="2021-05-07T14:24:00Z"/>
                <w:rFonts w:ascii="標楷體" w:eastAsia="標楷體" w:hAnsi="標楷體"/>
              </w:rPr>
            </w:pPr>
            <w:ins w:id="3030" w:author="智誠 楊" w:date="2021-05-07T14:38:00Z">
              <w:r>
                <w:rPr>
                  <w:rFonts w:ascii="標楷體" w:eastAsia="標楷體" w:hAnsi="標楷體" w:hint="eastAsia"/>
                </w:rPr>
                <w:t>累積金額</w:t>
              </w:r>
            </w:ins>
          </w:p>
        </w:tc>
        <w:tc>
          <w:tcPr>
            <w:tcW w:w="851" w:type="dxa"/>
            <w:tcPrChange w:id="3031" w:author="阿毛" w:date="2021-06-09T10:47:00Z">
              <w:tcPr>
                <w:tcW w:w="1602" w:type="dxa"/>
              </w:tcPr>
            </w:tcPrChange>
          </w:tcPr>
          <w:p w14:paraId="6B5FE402" w14:textId="157BEA64" w:rsidR="00EF3DF6" w:rsidRPr="00847BB7" w:rsidRDefault="00EF3DF6" w:rsidP="00EF3DF6">
            <w:pPr>
              <w:rPr>
                <w:ins w:id="3032" w:author="智誠 楊" w:date="2021-05-07T14:24:00Z"/>
                <w:rFonts w:ascii="標楷體" w:eastAsia="標楷體" w:hAnsi="標楷體"/>
              </w:rPr>
            </w:pPr>
          </w:p>
        </w:tc>
        <w:tc>
          <w:tcPr>
            <w:tcW w:w="1843" w:type="dxa"/>
            <w:tcPrChange w:id="3033" w:author="阿毛" w:date="2021-06-09T10:47:00Z">
              <w:tcPr>
                <w:tcW w:w="992" w:type="dxa"/>
              </w:tcPr>
            </w:tcPrChange>
          </w:tcPr>
          <w:p w14:paraId="58BB0A13" w14:textId="3295DDA3" w:rsidR="00EF3DF6" w:rsidRPr="00847BB7" w:rsidRDefault="00EF3DF6" w:rsidP="00EF3DF6">
            <w:pPr>
              <w:rPr>
                <w:ins w:id="3034" w:author="智誠 楊" w:date="2021-05-07T14:24:00Z"/>
                <w:rFonts w:ascii="標楷體" w:eastAsia="標楷體" w:hAnsi="標楷體"/>
                <w:color w:val="FF0000"/>
              </w:rPr>
            </w:pPr>
          </w:p>
        </w:tc>
        <w:tc>
          <w:tcPr>
            <w:tcW w:w="1275" w:type="dxa"/>
            <w:tcPrChange w:id="3035" w:author="阿毛" w:date="2021-06-09T10:47:00Z">
              <w:tcPr>
                <w:tcW w:w="1489" w:type="dxa"/>
              </w:tcPr>
            </w:tcPrChange>
          </w:tcPr>
          <w:p w14:paraId="1A7E63BB" w14:textId="77777777" w:rsidR="00EF3DF6" w:rsidRPr="00847BB7" w:rsidRDefault="00EF3DF6" w:rsidP="00EF3DF6">
            <w:pPr>
              <w:rPr>
                <w:ins w:id="3036" w:author="智誠 楊" w:date="2021-05-07T14:24:00Z"/>
                <w:rFonts w:ascii="標楷體" w:eastAsia="標楷體" w:hAnsi="標楷體"/>
                <w:color w:val="FF0000"/>
              </w:rPr>
            </w:pPr>
          </w:p>
        </w:tc>
        <w:tc>
          <w:tcPr>
            <w:tcW w:w="553" w:type="dxa"/>
            <w:tcPrChange w:id="3037" w:author="阿毛" w:date="2021-06-09T10:47:00Z">
              <w:tcPr>
                <w:tcW w:w="623" w:type="dxa"/>
              </w:tcPr>
            </w:tcPrChange>
          </w:tcPr>
          <w:p w14:paraId="7DC4B4D4" w14:textId="3CA7E470" w:rsidR="00EF3DF6" w:rsidRPr="00847BB7" w:rsidRDefault="00EF3DF6" w:rsidP="00EF3DF6">
            <w:pPr>
              <w:rPr>
                <w:ins w:id="3038" w:author="智誠 楊" w:date="2021-05-07T14:24:00Z"/>
                <w:rFonts w:ascii="標楷體" w:eastAsia="標楷體" w:hAnsi="標楷體"/>
              </w:rPr>
            </w:pPr>
          </w:p>
        </w:tc>
        <w:tc>
          <w:tcPr>
            <w:tcW w:w="666" w:type="dxa"/>
            <w:tcPrChange w:id="3039" w:author="阿毛" w:date="2021-06-09T10:47:00Z">
              <w:tcPr>
                <w:tcW w:w="666" w:type="dxa"/>
              </w:tcPr>
            </w:tcPrChange>
          </w:tcPr>
          <w:p w14:paraId="7E5A162F" w14:textId="09593341" w:rsidR="00EF3DF6" w:rsidRPr="00847BB7" w:rsidRDefault="00EF3DF6" w:rsidP="00EF3DF6">
            <w:pPr>
              <w:jc w:val="center"/>
              <w:rPr>
                <w:ins w:id="3040" w:author="智誠 楊" w:date="2021-05-07T14:24:00Z"/>
                <w:rFonts w:ascii="標楷體" w:eastAsia="標楷體" w:hAnsi="標楷體"/>
              </w:rPr>
            </w:pPr>
            <w:ins w:id="3041" w:author="智誠 楊" w:date="2021-05-07T14:44:00Z">
              <w:r>
                <w:rPr>
                  <w:rFonts w:ascii="標楷體" w:eastAsia="標楷體" w:hAnsi="標楷體" w:hint="eastAsia"/>
                </w:rPr>
                <w:t>R</w:t>
              </w:r>
            </w:ins>
          </w:p>
        </w:tc>
        <w:tc>
          <w:tcPr>
            <w:tcW w:w="3034" w:type="dxa"/>
            <w:tcPrChange w:id="3042" w:author="阿毛" w:date="2021-06-09T10:47:00Z">
              <w:tcPr>
                <w:tcW w:w="2856" w:type="dxa"/>
              </w:tcPr>
            </w:tcPrChange>
          </w:tcPr>
          <w:p w14:paraId="57DD3AC4" w14:textId="77777777" w:rsidR="00EF3DF6" w:rsidRDefault="00EF3DF6">
            <w:pPr>
              <w:snapToGrid w:val="0"/>
              <w:ind w:left="238" w:hangingChars="99" w:hanging="238"/>
              <w:rPr>
                <w:ins w:id="3043" w:author="智誠 楊" w:date="2021-05-12T09:41:00Z"/>
                <w:rFonts w:ascii="標楷體" w:eastAsia="標楷體" w:hAnsi="標楷體"/>
              </w:rPr>
            </w:pPr>
            <w:ins w:id="3044" w:author="智誠 楊" w:date="2021-05-07T14:43:00Z">
              <w:r>
                <w:rPr>
                  <w:rFonts w:ascii="標楷體" w:eastAsia="標楷體" w:hAnsi="標楷體" w:hint="eastAsia"/>
                </w:rPr>
                <w:t>1.自動顯示、不可修改</w:t>
              </w:r>
            </w:ins>
          </w:p>
          <w:p w14:paraId="6F8287C8" w14:textId="44705486" w:rsidR="000D0632" w:rsidRPr="004415DA" w:rsidRDefault="000D0632">
            <w:pPr>
              <w:snapToGrid w:val="0"/>
              <w:ind w:left="238" w:hangingChars="99" w:hanging="238"/>
              <w:rPr>
                <w:ins w:id="3045" w:author="智誠 楊" w:date="2021-05-07T14:24:00Z"/>
                <w:rFonts w:ascii="標楷體" w:eastAsia="標楷體" w:hAnsi="標楷體"/>
                <w:lang w:eastAsia="zh-HK"/>
              </w:rPr>
              <w:pPrChange w:id="3046" w:author="智誠 楊" w:date="2021-05-07T14:43:00Z">
                <w:pPr/>
              </w:pPrChange>
            </w:pPr>
            <w:ins w:id="3047"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ins>
          </w:p>
        </w:tc>
      </w:tr>
      <w:tr w:rsidR="00EF3DF6" w:rsidRPr="00847BB7" w14:paraId="3AC3D09C" w14:textId="77777777" w:rsidTr="00581847">
        <w:trPr>
          <w:trHeight w:val="291"/>
          <w:jc w:val="center"/>
          <w:ins w:id="3048" w:author="智誠 楊" w:date="2021-05-07T14:24:00Z"/>
          <w:trPrChange w:id="3049" w:author="阿毛" w:date="2021-06-09T10:47:00Z">
            <w:trPr>
              <w:trHeight w:val="291"/>
              <w:jc w:val="center"/>
            </w:trPr>
          </w:trPrChange>
        </w:trPr>
        <w:tc>
          <w:tcPr>
            <w:tcW w:w="456" w:type="dxa"/>
            <w:tcPrChange w:id="3050" w:author="阿毛" w:date="2021-06-09T10:47:00Z">
              <w:tcPr>
                <w:tcW w:w="456" w:type="dxa"/>
              </w:tcPr>
            </w:tcPrChange>
          </w:tcPr>
          <w:p w14:paraId="7EA9E1B3" w14:textId="77777777" w:rsidR="00EF3DF6" w:rsidRPr="00847BB7" w:rsidRDefault="00EF3DF6" w:rsidP="00EF3DF6">
            <w:pPr>
              <w:rPr>
                <w:ins w:id="3051" w:author="智誠 楊" w:date="2021-05-07T14:24:00Z"/>
                <w:rFonts w:ascii="標楷體" w:eastAsia="標楷體" w:hAnsi="標楷體"/>
              </w:rPr>
            </w:pPr>
            <w:ins w:id="3052" w:author="智誠 楊" w:date="2021-05-07T14:24:00Z">
              <w:r>
                <w:rPr>
                  <w:rFonts w:ascii="標楷體" w:eastAsia="標楷體" w:hAnsi="標楷體" w:hint="eastAsia"/>
                </w:rPr>
                <w:t>6</w:t>
              </w:r>
            </w:ins>
          </w:p>
        </w:tc>
        <w:tc>
          <w:tcPr>
            <w:tcW w:w="1920" w:type="dxa"/>
            <w:tcPrChange w:id="3053" w:author="阿毛" w:date="2021-06-09T10:47:00Z">
              <w:tcPr>
                <w:tcW w:w="1736" w:type="dxa"/>
              </w:tcPr>
            </w:tcPrChange>
          </w:tcPr>
          <w:p w14:paraId="5644916D" w14:textId="7529CBF7" w:rsidR="00EF3DF6" w:rsidRPr="00847BB7" w:rsidRDefault="00EF3DF6" w:rsidP="00EF3DF6">
            <w:pPr>
              <w:rPr>
                <w:ins w:id="3054" w:author="智誠 楊" w:date="2021-05-07T14:24:00Z"/>
                <w:rFonts w:ascii="標楷體" w:eastAsia="標楷體" w:hAnsi="標楷體"/>
              </w:rPr>
            </w:pPr>
            <w:ins w:id="3055" w:author="智誠 楊" w:date="2021-05-07T14:38:00Z">
              <w:r>
                <w:rPr>
                  <w:rFonts w:ascii="標楷體" w:eastAsia="標楷體" w:hAnsi="標楷體" w:hint="eastAsia"/>
                </w:rPr>
                <w:t>累積筆數</w:t>
              </w:r>
            </w:ins>
          </w:p>
        </w:tc>
        <w:tc>
          <w:tcPr>
            <w:tcW w:w="851" w:type="dxa"/>
            <w:tcPrChange w:id="3056" w:author="阿毛" w:date="2021-06-09T10:47:00Z">
              <w:tcPr>
                <w:tcW w:w="1602" w:type="dxa"/>
              </w:tcPr>
            </w:tcPrChange>
          </w:tcPr>
          <w:p w14:paraId="1F8BF71D" w14:textId="60A1A1EA" w:rsidR="00EF3DF6" w:rsidRPr="00847BB7" w:rsidRDefault="00EF3DF6" w:rsidP="00EF3DF6">
            <w:pPr>
              <w:rPr>
                <w:ins w:id="3057" w:author="智誠 楊" w:date="2021-05-07T14:24:00Z"/>
                <w:rFonts w:ascii="標楷體" w:eastAsia="標楷體" w:hAnsi="標楷體"/>
              </w:rPr>
            </w:pPr>
          </w:p>
        </w:tc>
        <w:tc>
          <w:tcPr>
            <w:tcW w:w="1843" w:type="dxa"/>
            <w:tcPrChange w:id="3058" w:author="阿毛" w:date="2021-06-09T10:47:00Z">
              <w:tcPr>
                <w:tcW w:w="992" w:type="dxa"/>
              </w:tcPr>
            </w:tcPrChange>
          </w:tcPr>
          <w:p w14:paraId="5793D851" w14:textId="0D6AE357" w:rsidR="00EF3DF6" w:rsidRPr="00847BB7" w:rsidRDefault="00EF3DF6" w:rsidP="00EF3DF6">
            <w:pPr>
              <w:rPr>
                <w:ins w:id="3059" w:author="智誠 楊" w:date="2021-05-07T14:24:00Z"/>
                <w:rFonts w:ascii="標楷體" w:eastAsia="標楷體" w:hAnsi="標楷體"/>
                <w:color w:val="FF0000"/>
              </w:rPr>
            </w:pPr>
          </w:p>
        </w:tc>
        <w:tc>
          <w:tcPr>
            <w:tcW w:w="1275" w:type="dxa"/>
            <w:tcPrChange w:id="3060" w:author="阿毛" w:date="2021-06-09T10:47:00Z">
              <w:tcPr>
                <w:tcW w:w="1489" w:type="dxa"/>
              </w:tcPr>
            </w:tcPrChange>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3061" w:author="智誠 楊" w:date="2021-05-07T14:24:00Z"/>
                <w:rFonts w:ascii="標楷體" w:eastAsia="標楷體" w:hAnsi="標楷體" w:cs="細明體"/>
                <w:color w:val="000000"/>
                <w:spacing w:val="15"/>
                <w:kern w:val="0"/>
              </w:rPr>
            </w:pPr>
          </w:p>
        </w:tc>
        <w:tc>
          <w:tcPr>
            <w:tcW w:w="553" w:type="dxa"/>
            <w:tcPrChange w:id="3062" w:author="阿毛" w:date="2021-06-09T10:47:00Z">
              <w:tcPr>
                <w:tcW w:w="623" w:type="dxa"/>
              </w:tcPr>
            </w:tcPrChange>
          </w:tcPr>
          <w:p w14:paraId="3E8F91F9" w14:textId="3C14718F" w:rsidR="00EF3DF6" w:rsidRPr="00847BB7" w:rsidRDefault="00EF3DF6" w:rsidP="00EF3DF6">
            <w:pPr>
              <w:rPr>
                <w:ins w:id="3063" w:author="智誠 楊" w:date="2021-05-07T14:24:00Z"/>
                <w:rFonts w:ascii="標楷體" w:eastAsia="標楷體" w:hAnsi="標楷體"/>
              </w:rPr>
            </w:pPr>
          </w:p>
        </w:tc>
        <w:tc>
          <w:tcPr>
            <w:tcW w:w="666" w:type="dxa"/>
            <w:tcPrChange w:id="3064" w:author="阿毛" w:date="2021-06-09T10:47:00Z">
              <w:tcPr>
                <w:tcW w:w="666" w:type="dxa"/>
              </w:tcPr>
            </w:tcPrChange>
          </w:tcPr>
          <w:p w14:paraId="24DFD580" w14:textId="1CDC9B00" w:rsidR="00EF3DF6" w:rsidRPr="00847BB7" w:rsidRDefault="00EF3DF6" w:rsidP="00EF3DF6">
            <w:pPr>
              <w:jc w:val="center"/>
              <w:rPr>
                <w:ins w:id="3065" w:author="智誠 楊" w:date="2021-05-07T14:24:00Z"/>
                <w:rFonts w:ascii="標楷體" w:eastAsia="標楷體" w:hAnsi="標楷體"/>
              </w:rPr>
            </w:pPr>
            <w:ins w:id="3066" w:author="智誠 楊" w:date="2021-05-07T14:44:00Z">
              <w:r>
                <w:rPr>
                  <w:rFonts w:ascii="標楷體" w:eastAsia="標楷體" w:hAnsi="標楷體" w:hint="eastAsia"/>
                </w:rPr>
                <w:t>R</w:t>
              </w:r>
            </w:ins>
          </w:p>
        </w:tc>
        <w:tc>
          <w:tcPr>
            <w:tcW w:w="3034" w:type="dxa"/>
            <w:tcPrChange w:id="3067" w:author="阿毛" w:date="2021-06-09T10:47:00Z">
              <w:tcPr>
                <w:tcW w:w="2856" w:type="dxa"/>
              </w:tcPr>
            </w:tcPrChange>
          </w:tcPr>
          <w:p w14:paraId="09B4C238" w14:textId="77777777" w:rsidR="00EF3DF6" w:rsidRDefault="00EF3DF6" w:rsidP="00EF3DF6">
            <w:pPr>
              <w:rPr>
                <w:ins w:id="3068" w:author="智誠 楊" w:date="2021-05-12T09:41:00Z"/>
                <w:rFonts w:ascii="標楷體" w:eastAsia="標楷體" w:hAnsi="標楷體"/>
              </w:rPr>
            </w:pPr>
            <w:ins w:id="3069" w:author="智誠 楊" w:date="2021-05-07T14:44:00Z">
              <w:r>
                <w:rPr>
                  <w:rFonts w:ascii="標楷體" w:eastAsia="標楷體" w:hAnsi="標楷體" w:hint="eastAsia"/>
                </w:rPr>
                <w:t>1.自動顯示、不可修改</w:t>
              </w:r>
            </w:ins>
          </w:p>
          <w:p w14:paraId="7CEF182E" w14:textId="77777777" w:rsidR="00581847" w:rsidRDefault="000D0632" w:rsidP="00EF3DF6">
            <w:pPr>
              <w:rPr>
                <w:ins w:id="3070" w:author="阿毛" w:date="2021-06-09T10:47:00Z"/>
                <w:rFonts w:ascii="標楷體" w:eastAsia="標楷體" w:hAnsi="標楷體"/>
              </w:rPr>
            </w:pPr>
            <w:ins w:id="3071" w:author="智誠 楊" w:date="2021-05-12T09:41: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w:t>
              </w:r>
            </w:ins>
            <w:ins w:id="3072" w:author="阿毛" w:date="2021-06-09T10:47:00Z">
              <w:r w:rsidR="00581847">
                <w:rPr>
                  <w:rFonts w:ascii="標楷體" w:eastAsia="標楷體" w:hAnsi="標楷體" w:hint="eastAsia"/>
                </w:rPr>
                <w:t xml:space="preserve">  </w:t>
              </w:r>
            </w:ins>
          </w:p>
          <w:p w14:paraId="5B1E76E3" w14:textId="6FCFC8CF" w:rsidR="000D0632" w:rsidRPr="00847BB7" w:rsidRDefault="00581847" w:rsidP="00EF3DF6">
            <w:pPr>
              <w:rPr>
                <w:ins w:id="3073" w:author="智誠 楊" w:date="2021-05-07T14:24:00Z"/>
                <w:rFonts w:ascii="標楷體" w:eastAsia="標楷體" w:hAnsi="標楷體"/>
              </w:rPr>
            </w:pPr>
            <w:ins w:id="3074" w:author="阿毛" w:date="2021-06-09T10:47:00Z">
              <w:r>
                <w:rPr>
                  <w:rFonts w:ascii="標楷體" w:eastAsia="標楷體" w:hAnsi="標楷體" w:hint="eastAsia"/>
                </w:rPr>
                <w:t xml:space="preserve">  </w:t>
              </w:r>
            </w:ins>
            <w:proofErr w:type="spellStart"/>
            <w:ins w:id="3075" w:author="智誠 楊" w:date="2021-05-12T09:41:00Z">
              <w:r w:rsidR="000D0632">
                <w:rPr>
                  <w:rFonts w:ascii="標楷體" w:eastAsia="標楷體" w:hAnsi="標楷體"/>
                </w:rPr>
                <w:t>nt</w:t>
              </w:r>
            </w:ins>
            <w:proofErr w:type="spellEnd"/>
          </w:p>
        </w:tc>
      </w:tr>
      <w:tr w:rsidR="00EF3DF6" w:rsidRPr="00847BB7" w14:paraId="60BD0930" w14:textId="77777777" w:rsidTr="00581847">
        <w:trPr>
          <w:trHeight w:val="291"/>
          <w:jc w:val="center"/>
          <w:ins w:id="3076" w:author="智誠 楊" w:date="2021-05-07T14:24:00Z"/>
          <w:trPrChange w:id="3077" w:author="阿毛" w:date="2021-06-09T10:47:00Z">
            <w:trPr>
              <w:trHeight w:val="291"/>
              <w:jc w:val="center"/>
            </w:trPr>
          </w:trPrChange>
        </w:trPr>
        <w:tc>
          <w:tcPr>
            <w:tcW w:w="456" w:type="dxa"/>
            <w:tcPrChange w:id="3078" w:author="阿毛" w:date="2021-06-09T10:47:00Z">
              <w:tcPr>
                <w:tcW w:w="456" w:type="dxa"/>
              </w:tcPr>
            </w:tcPrChange>
          </w:tcPr>
          <w:p w14:paraId="0526CAF7" w14:textId="77777777" w:rsidR="00EF3DF6" w:rsidRPr="00847BB7" w:rsidRDefault="00EF3DF6" w:rsidP="00EF3DF6">
            <w:pPr>
              <w:rPr>
                <w:ins w:id="3079" w:author="智誠 楊" w:date="2021-05-07T14:24:00Z"/>
                <w:rFonts w:ascii="標楷體" w:eastAsia="標楷體" w:hAnsi="標楷體"/>
              </w:rPr>
            </w:pPr>
            <w:ins w:id="3080" w:author="智誠 楊" w:date="2021-05-07T14:24:00Z">
              <w:r>
                <w:rPr>
                  <w:rFonts w:ascii="標楷體" w:eastAsia="標楷體" w:hAnsi="標楷體" w:hint="eastAsia"/>
                </w:rPr>
                <w:t>7</w:t>
              </w:r>
            </w:ins>
          </w:p>
        </w:tc>
        <w:tc>
          <w:tcPr>
            <w:tcW w:w="1920" w:type="dxa"/>
            <w:tcPrChange w:id="3081" w:author="阿毛" w:date="2021-06-09T10:47:00Z">
              <w:tcPr>
                <w:tcW w:w="1736" w:type="dxa"/>
              </w:tcPr>
            </w:tcPrChange>
          </w:tcPr>
          <w:p w14:paraId="3C45147C" w14:textId="29AD9F10" w:rsidR="00EF3DF6" w:rsidRPr="00847BB7" w:rsidRDefault="00EF3DF6" w:rsidP="00EF3DF6">
            <w:pPr>
              <w:rPr>
                <w:ins w:id="3082" w:author="智誠 楊" w:date="2021-05-07T14:24:00Z"/>
                <w:rFonts w:ascii="標楷體" w:eastAsia="標楷體" w:hAnsi="標楷體"/>
              </w:rPr>
            </w:pPr>
            <w:ins w:id="3083" w:author="智誠 楊" w:date="2021-05-07T14:38:00Z">
              <w:r>
                <w:rPr>
                  <w:rFonts w:ascii="標楷體" w:eastAsia="標楷體" w:hAnsi="標楷體" w:hint="eastAsia"/>
                  <w:lang w:eastAsia="zh-HK"/>
                </w:rPr>
                <w:t>合理性</w:t>
              </w:r>
            </w:ins>
          </w:p>
        </w:tc>
        <w:tc>
          <w:tcPr>
            <w:tcW w:w="851" w:type="dxa"/>
            <w:tcPrChange w:id="3084" w:author="阿毛" w:date="2021-06-09T10:47:00Z">
              <w:tcPr>
                <w:tcW w:w="1602" w:type="dxa"/>
              </w:tcPr>
            </w:tcPrChange>
          </w:tcPr>
          <w:p w14:paraId="412FC013" w14:textId="48E30481" w:rsidR="00EF3DF6" w:rsidRPr="00847BB7" w:rsidRDefault="00EF3DF6" w:rsidP="00EF3DF6">
            <w:pPr>
              <w:rPr>
                <w:ins w:id="3085" w:author="智誠 楊" w:date="2021-05-07T14:24:00Z"/>
                <w:rFonts w:ascii="標楷體" w:eastAsia="標楷體" w:hAnsi="標楷體"/>
              </w:rPr>
            </w:pPr>
            <w:ins w:id="3086" w:author="智誠 楊" w:date="2021-05-07T14:41:00Z">
              <w:r>
                <w:rPr>
                  <w:rFonts w:ascii="標楷體" w:eastAsia="標楷體" w:hAnsi="標楷體" w:hint="eastAsia"/>
                </w:rPr>
                <w:t>1</w:t>
              </w:r>
            </w:ins>
            <w:ins w:id="3087" w:author="智誠 楊" w:date="2021-05-07T14:24:00Z">
              <w:r w:rsidRPr="00847BB7">
                <w:rPr>
                  <w:rFonts w:ascii="標楷體" w:eastAsia="標楷體" w:hAnsi="標楷體"/>
                </w:rPr>
                <w:t xml:space="preserve">     </w:t>
              </w:r>
            </w:ins>
          </w:p>
        </w:tc>
        <w:tc>
          <w:tcPr>
            <w:tcW w:w="1843" w:type="dxa"/>
            <w:tcPrChange w:id="3088" w:author="阿毛" w:date="2021-06-09T10:47:00Z">
              <w:tcPr>
                <w:tcW w:w="992" w:type="dxa"/>
              </w:tcPr>
            </w:tcPrChange>
          </w:tcPr>
          <w:p w14:paraId="5FE86960" w14:textId="5E9813CE" w:rsidR="005619F8" w:rsidRPr="00847BB7" w:rsidRDefault="005619F8" w:rsidP="00EF3DF6">
            <w:pPr>
              <w:rPr>
                <w:ins w:id="3089" w:author="智誠 楊" w:date="2021-05-07T14:24:00Z"/>
                <w:rFonts w:ascii="標楷體" w:eastAsia="標楷體" w:hAnsi="標楷體"/>
              </w:rPr>
            </w:pPr>
          </w:p>
        </w:tc>
        <w:tc>
          <w:tcPr>
            <w:tcW w:w="1275" w:type="dxa"/>
            <w:tcPrChange w:id="3090" w:author="阿毛" w:date="2021-06-09T10:47:00Z">
              <w:tcPr>
                <w:tcW w:w="1489" w:type="dxa"/>
              </w:tcPr>
            </w:tcPrChange>
          </w:tcPr>
          <w:p w14:paraId="6FFB0ACC" w14:textId="77777777" w:rsidR="000D0632" w:rsidRDefault="000D0632" w:rsidP="000D0632">
            <w:pPr>
              <w:rPr>
                <w:ins w:id="3091" w:author="智誠 楊" w:date="2021-05-12T09:41:00Z"/>
                <w:rFonts w:ascii="標楷體" w:eastAsia="標楷體" w:hAnsi="標楷體"/>
              </w:rPr>
            </w:pPr>
            <w:ins w:id="3092" w:author="智誠 楊" w:date="2021-05-12T09:41:00Z">
              <w:r>
                <w:rPr>
                  <w:rFonts w:ascii="標楷體" w:eastAsia="標楷體" w:hAnsi="標楷體" w:hint="eastAsia"/>
                </w:rPr>
                <w:t>Y:是</w:t>
              </w:r>
            </w:ins>
          </w:p>
          <w:p w14:paraId="721F64DC" w14:textId="0CDA31EB" w:rsidR="00EF3DF6" w:rsidRPr="00847BB7" w:rsidRDefault="000D0632" w:rsidP="000D0632">
            <w:pPr>
              <w:rPr>
                <w:ins w:id="3093" w:author="智誠 楊" w:date="2021-05-07T14:24:00Z"/>
                <w:rFonts w:ascii="標楷體" w:eastAsia="標楷體" w:hAnsi="標楷體"/>
                <w:lang w:eastAsia="zh-HK"/>
              </w:rPr>
            </w:pPr>
            <w:ins w:id="3094" w:author="智誠 楊" w:date="2021-05-12T09:41:00Z">
              <w:r>
                <w:rPr>
                  <w:rFonts w:ascii="標楷體" w:eastAsia="標楷體" w:hAnsi="標楷體" w:hint="eastAsia"/>
                </w:rPr>
                <w:t>N:否</w:t>
              </w:r>
            </w:ins>
          </w:p>
        </w:tc>
        <w:tc>
          <w:tcPr>
            <w:tcW w:w="553" w:type="dxa"/>
            <w:tcPrChange w:id="3095" w:author="阿毛" w:date="2021-06-09T10:47:00Z">
              <w:tcPr>
                <w:tcW w:w="623" w:type="dxa"/>
              </w:tcPr>
            </w:tcPrChange>
          </w:tcPr>
          <w:p w14:paraId="396D35B9" w14:textId="33E74F7C" w:rsidR="00EF3DF6" w:rsidRPr="00847BB7" w:rsidRDefault="00EF3DF6" w:rsidP="00EF3DF6">
            <w:pPr>
              <w:rPr>
                <w:ins w:id="3096" w:author="智誠 楊" w:date="2021-05-07T14:24:00Z"/>
                <w:rFonts w:ascii="標楷體" w:eastAsia="標楷體" w:hAnsi="標楷體"/>
              </w:rPr>
            </w:pPr>
          </w:p>
        </w:tc>
        <w:tc>
          <w:tcPr>
            <w:tcW w:w="666" w:type="dxa"/>
            <w:tcPrChange w:id="3097" w:author="阿毛" w:date="2021-06-09T10:47:00Z">
              <w:tcPr>
                <w:tcW w:w="666" w:type="dxa"/>
              </w:tcPr>
            </w:tcPrChange>
          </w:tcPr>
          <w:p w14:paraId="2DB2BFF7" w14:textId="77777777" w:rsidR="00EF3DF6" w:rsidRPr="00847BB7" w:rsidRDefault="00EF3DF6" w:rsidP="00EF3DF6">
            <w:pPr>
              <w:jc w:val="center"/>
              <w:rPr>
                <w:ins w:id="3098" w:author="智誠 楊" w:date="2021-05-07T14:24:00Z"/>
                <w:rFonts w:ascii="標楷體" w:eastAsia="標楷體" w:hAnsi="標楷體"/>
              </w:rPr>
            </w:pPr>
            <w:ins w:id="3099" w:author="智誠 楊" w:date="2021-05-07T14:24:00Z">
              <w:r>
                <w:rPr>
                  <w:rFonts w:ascii="標楷體" w:eastAsia="標楷體" w:hAnsi="標楷體" w:hint="eastAsia"/>
                </w:rPr>
                <w:t>W</w:t>
              </w:r>
            </w:ins>
          </w:p>
        </w:tc>
        <w:tc>
          <w:tcPr>
            <w:tcW w:w="3034" w:type="dxa"/>
            <w:tcPrChange w:id="3100" w:author="阿毛" w:date="2021-06-09T10:47:00Z">
              <w:tcPr>
                <w:tcW w:w="2856" w:type="dxa"/>
              </w:tcPr>
            </w:tcPrChange>
          </w:tcPr>
          <w:p w14:paraId="3D7B44B1" w14:textId="7144D6C8" w:rsidR="00EF3DF6" w:rsidRDefault="00EF3DF6" w:rsidP="00EF3DF6">
            <w:pPr>
              <w:snapToGrid w:val="0"/>
              <w:ind w:left="238" w:hangingChars="99" w:hanging="238"/>
              <w:rPr>
                <w:ins w:id="3101" w:author="智誠 楊" w:date="2021-05-12T09:50:00Z"/>
                <w:rFonts w:ascii="標楷體" w:eastAsia="標楷體" w:hAnsi="標楷體"/>
                <w:color w:val="000000" w:themeColor="text1"/>
              </w:rPr>
            </w:pPr>
            <w:ins w:id="3102" w:author="智誠 楊" w:date="2021-05-07T14:24:00Z">
              <w:r>
                <w:rPr>
                  <w:rFonts w:ascii="標楷體" w:eastAsia="標楷體" w:hAnsi="標楷體" w:hint="eastAsia"/>
                  <w:color w:val="000000" w:themeColor="text1"/>
                </w:rPr>
                <w:t>1.</w:t>
              </w:r>
            </w:ins>
            <w:ins w:id="3103" w:author="智誠 楊" w:date="2021-05-07T14:47:00Z">
              <w:del w:id="3104" w:author="阿毛" w:date="2021-06-09T10:47:00Z">
                <w:r w:rsidDel="00581847">
                  <w:rPr>
                    <w:rFonts w:ascii="標楷體" w:eastAsia="標楷體" w:hAnsi="標楷體" w:hint="eastAsia"/>
                    <w:color w:val="000000" w:themeColor="text1"/>
                  </w:rPr>
                  <w:delText>若為經辦</w:delText>
                </w:r>
              </w:del>
            </w:ins>
            <w:ins w:id="3105" w:author="智誠 楊" w:date="2021-05-07T14:48:00Z">
              <w:del w:id="3106" w:author="阿毛" w:date="2021-06-09T10:47:00Z">
                <w:r w:rsidDel="00581847">
                  <w:rPr>
                    <w:rFonts w:ascii="標楷體" w:eastAsia="標楷體" w:hAnsi="標楷體" w:hint="eastAsia"/>
                    <w:color w:val="000000" w:themeColor="text1"/>
                  </w:rPr>
                  <w:delText>則必須輸入,</w:delText>
                </w:r>
              </w:del>
              <w:r>
                <w:rPr>
                  <w:rFonts w:ascii="標楷體" w:eastAsia="標楷體" w:hAnsi="標楷體" w:hint="eastAsia"/>
                  <w:color w:val="000000" w:themeColor="text1"/>
                </w:rPr>
                <w:t>若為主管</w:t>
              </w:r>
            </w:ins>
            <w:ins w:id="3107" w:author="阿毛" w:date="2021-06-09T10:48:00Z">
              <w:r w:rsidR="00581847">
                <w:rPr>
                  <w:rFonts w:ascii="標楷體" w:eastAsia="標楷體" w:hAnsi="標楷體" w:hint="eastAsia"/>
                  <w:color w:val="000000" w:themeColor="text1"/>
                </w:rPr>
                <w:t>時</w:t>
              </w:r>
            </w:ins>
            <w:ins w:id="3108" w:author="智誠 楊" w:date="2021-05-07T14:49:00Z">
              <w:del w:id="3109" w:author="阿毛" w:date="2021-06-09T10:48:00Z">
                <w:r w:rsidDel="00581847">
                  <w:rPr>
                    <w:rFonts w:ascii="標楷體" w:eastAsia="標楷體" w:hAnsi="標楷體" w:hint="eastAsia"/>
                    <w:color w:val="000000" w:themeColor="text1"/>
                  </w:rPr>
                  <w:delText>則</w:delText>
                </w:r>
              </w:del>
              <w:r>
                <w:rPr>
                  <w:rFonts w:ascii="標楷體" w:eastAsia="標楷體" w:hAnsi="標楷體" w:hint="eastAsia"/>
                  <w:color w:val="000000" w:themeColor="text1"/>
                </w:rPr>
                <w:t>不可修改</w:t>
              </w:r>
            </w:ins>
            <w:ins w:id="3110" w:author="阿毛" w:date="2021-06-09T10:48:00Z">
              <w:r w:rsidR="00581847">
                <w:rPr>
                  <w:rFonts w:ascii="標楷體" w:eastAsia="標楷體" w:hAnsi="標楷體" w:hint="eastAsia"/>
                  <w:color w:val="000000" w:themeColor="text1"/>
                </w:rPr>
                <w:t>, 若為經辦則必須輸入代碼,檢核條件:依選單/</w:t>
              </w:r>
              <w:r w:rsidR="0062386D">
                <w:rPr>
                  <w:rFonts w:ascii="標楷體" w:eastAsia="標楷體" w:hAnsi="標楷體" w:hint="eastAsia"/>
                  <w:color w:val="000000" w:themeColor="text1"/>
                </w:rPr>
                <w:t>V(H)</w:t>
              </w:r>
            </w:ins>
          </w:p>
          <w:p w14:paraId="57853FDC" w14:textId="5E67825F" w:rsidR="00CE69F7" w:rsidRPr="00CE69F7" w:rsidDel="0062386D" w:rsidRDefault="00CE69F7">
            <w:pPr>
              <w:snapToGrid w:val="0"/>
              <w:ind w:left="238" w:hangingChars="99" w:hanging="238"/>
              <w:rPr>
                <w:ins w:id="3111" w:author="智誠 楊" w:date="2021-05-07T14:24:00Z"/>
                <w:del w:id="3112" w:author="阿毛" w:date="2021-06-09T10:48:00Z"/>
                <w:rFonts w:ascii="標楷體" w:eastAsia="標楷體" w:hAnsi="標楷體"/>
                <w:color w:val="000000" w:themeColor="text1"/>
              </w:rPr>
            </w:pPr>
            <w:ins w:id="3113" w:author="智誠 楊" w:date="2021-05-12T09:50:00Z">
              <w:r>
                <w:rPr>
                  <w:rFonts w:ascii="標楷體" w:eastAsia="標楷體" w:hAnsi="標楷體" w:hint="eastAsia"/>
                  <w:color w:val="000000" w:themeColor="text1"/>
                </w:rPr>
                <w:t>2.</w:t>
              </w:r>
              <w:del w:id="3114" w:author="阿毛" w:date="2021-06-09T10:48:00Z">
                <w:r w:rsidDel="0062386D">
                  <w:rPr>
                    <w:rFonts w:ascii="標楷體" w:eastAsia="標楷體" w:hAnsi="標楷體" w:hint="eastAsia"/>
                    <w:color w:val="000000" w:themeColor="text1"/>
                  </w:rPr>
                  <w:delText>檢查:</w:delText>
                </w:r>
                <w:r w:rsidRPr="00CE69F7" w:rsidDel="0062386D">
                  <w:rPr>
                    <w:rFonts w:ascii="標楷體" w:eastAsia="標楷體" w:hAnsi="標楷體"/>
                    <w:color w:val="000000" w:themeColor="text1"/>
                  </w:rPr>
                  <w:delText>V(H,#YesNoHelp)</w:delText>
                </w:r>
              </w:del>
            </w:ins>
          </w:p>
          <w:p w14:paraId="19C2C99B" w14:textId="04D4C31D" w:rsidR="008F6460" w:rsidRPr="000267BA" w:rsidRDefault="00CE69F7">
            <w:pPr>
              <w:snapToGrid w:val="0"/>
              <w:ind w:left="238" w:hangingChars="99" w:hanging="238"/>
              <w:rPr>
                <w:ins w:id="3115" w:author="智誠 楊" w:date="2021-05-07T14:24:00Z"/>
                <w:rFonts w:ascii="標楷體" w:eastAsia="標楷體" w:hAnsi="標楷體"/>
              </w:rPr>
              <w:pPrChange w:id="3116" w:author="阿毛" w:date="2021-06-09T10:48:00Z">
                <w:pPr/>
              </w:pPrChange>
            </w:pPr>
            <w:ins w:id="3117" w:author="智誠 楊" w:date="2021-05-12T09:50:00Z">
              <w:del w:id="3118" w:author="阿毛" w:date="2021-06-09T10:48:00Z">
                <w:r w:rsidDel="0062386D">
                  <w:rPr>
                    <w:rFonts w:ascii="標楷體" w:eastAsia="標楷體" w:hAnsi="標楷體" w:hint="eastAsia"/>
                  </w:rPr>
                  <w:delText>3</w:delText>
                </w:r>
              </w:del>
            </w:ins>
            <w:ins w:id="3119" w:author="智誠 楊" w:date="2021-05-07T14:49:00Z">
              <w:del w:id="3120" w:author="阿毛" w:date="2021-06-09T10:48:00Z">
                <w:r w:rsidR="00EF3DF6" w:rsidDel="0062386D">
                  <w:rPr>
                    <w:rFonts w:ascii="標楷體" w:eastAsia="標楷體" w:hAnsi="標楷體" w:hint="eastAsia"/>
                  </w:rPr>
                  <w:delText>.</w:delText>
                </w:r>
              </w:del>
            </w:ins>
            <w:ins w:id="3121" w:author="智誠 楊" w:date="2021-05-07T14:55: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w:t>
              </w:r>
            </w:ins>
            <w:ins w:id="3122" w:author="智誠 楊" w:date="2021-05-07T14:56:00Z">
              <w:r w:rsidR="008F6460">
                <w:rPr>
                  <w:rFonts w:ascii="標楷體" w:eastAsia="標楷體" w:hAnsi="標楷體"/>
                </w:rPr>
                <w:t>tional</w:t>
              </w:r>
            </w:ins>
          </w:p>
        </w:tc>
      </w:tr>
      <w:tr w:rsidR="00EF3DF6" w:rsidRPr="00847BB7" w14:paraId="13DEE5D6" w14:textId="77777777" w:rsidTr="00581847">
        <w:trPr>
          <w:trHeight w:val="291"/>
          <w:jc w:val="center"/>
          <w:ins w:id="3123" w:author="智誠 楊" w:date="2021-05-07T14:39:00Z"/>
          <w:trPrChange w:id="3124" w:author="阿毛" w:date="2021-06-09T10:47:00Z">
            <w:trPr>
              <w:trHeight w:val="291"/>
              <w:jc w:val="center"/>
            </w:trPr>
          </w:trPrChange>
        </w:trPr>
        <w:tc>
          <w:tcPr>
            <w:tcW w:w="456" w:type="dxa"/>
            <w:tcPrChange w:id="3125" w:author="阿毛" w:date="2021-06-09T10:47:00Z">
              <w:tcPr>
                <w:tcW w:w="456" w:type="dxa"/>
              </w:tcPr>
            </w:tcPrChange>
          </w:tcPr>
          <w:p w14:paraId="7F1EBC73" w14:textId="134112F1" w:rsidR="00EF3DF6" w:rsidRDefault="00E309D0" w:rsidP="00EF3DF6">
            <w:pPr>
              <w:rPr>
                <w:ins w:id="3126" w:author="智誠 楊" w:date="2021-05-07T14:39:00Z"/>
                <w:rFonts w:ascii="標楷體" w:eastAsia="標楷體" w:hAnsi="標楷體"/>
              </w:rPr>
            </w:pPr>
            <w:ins w:id="3127" w:author="智誠 楊" w:date="2021-05-10T11:19:00Z">
              <w:r>
                <w:rPr>
                  <w:rFonts w:ascii="標楷體" w:eastAsia="標楷體" w:hAnsi="標楷體" w:hint="eastAsia"/>
                </w:rPr>
                <w:t>8</w:t>
              </w:r>
            </w:ins>
          </w:p>
        </w:tc>
        <w:tc>
          <w:tcPr>
            <w:tcW w:w="1920" w:type="dxa"/>
            <w:tcPrChange w:id="3128" w:author="阿毛" w:date="2021-06-09T10:47:00Z">
              <w:tcPr>
                <w:tcW w:w="1736" w:type="dxa"/>
              </w:tcPr>
            </w:tcPrChange>
          </w:tcPr>
          <w:p w14:paraId="59307D90" w14:textId="4258A2C5" w:rsidR="00EF3DF6" w:rsidRDefault="00EF3DF6" w:rsidP="00EF3DF6">
            <w:pPr>
              <w:rPr>
                <w:ins w:id="3129" w:author="智誠 楊" w:date="2021-05-07T14:39:00Z"/>
                <w:rFonts w:ascii="標楷體" w:eastAsia="標楷體" w:hAnsi="標楷體"/>
                <w:lang w:eastAsia="zh-HK"/>
              </w:rPr>
            </w:pPr>
            <w:ins w:id="3130" w:author="智誠 楊" w:date="2021-05-07T14:39:00Z">
              <w:r>
                <w:rPr>
                  <w:rFonts w:ascii="標楷體" w:eastAsia="標楷體" w:hAnsi="標楷體" w:hint="eastAsia"/>
                  <w:lang w:eastAsia="zh-HK"/>
                </w:rPr>
                <w:t>經辦合理性說明</w:t>
              </w:r>
            </w:ins>
          </w:p>
        </w:tc>
        <w:tc>
          <w:tcPr>
            <w:tcW w:w="851" w:type="dxa"/>
            <w:tcPrChange w:id="3131" w:author="阿毛" w:date="2021-06-09T10:47:00Z">
              <w:tcPr>
                <w:tcW w:w="1602" w:type="dxa"/>
              </w:tcPr>
            </w:tcPrChange>
          </w:tcPr>
          <w:p w14:paraId="344DEBD5" w14:textId="45EE9F6E" w:rsidR="00EF3DF6" w:rsidRPr="00847BB7" w:rsidRDefault="00EF3DF6" w:rsidP="00EF3DF6">
            <w:pPr>
              <w:rPr>
                <w:ins w:id="3132" w:author="智誠 楊" w:date="2021-05-07T14:39:00Z"/>
                <w:rFonts w:ascii="標楷體" w:eastAsia="標楷體" w:hAnsi="標楷體"/>
              </w:rPr>
            </w:pPr>
            <w:ins w:id="3133" w:author="智誠 楊" w:date="2021-05-07T14:41:00Z">
              <w:r>
                <w:rPr>
                  <w:rFonts w:ascii="標楷體" w:eastAsia="標楷體" w:hAnsi="標楷體" w:hint="eastAsia"/>
                </w:rPr>
                <w:t>100</w:t>
              </w:r>
            </w:ins>
          </w:p>
        </w:tc>
        <w:tc>
          <w:tcPr>
            <w:tcW w:w="1843" w:type="dxa"/>
            <w:tcPrChange w:id="3134" w:author="阿毛" w:date="2021-06-09T10:47:00Z">
              <w:tcPr>
                <w:tcW w:w="992" w:type="dxa"/>
              </w:tcPr>
            </w:tcPrChange>
          </w:tcPr>
          <w:p w14:paraId="2C5D2126" w14:textId="1DE9F427" w:rsidR="005619F8" w:rsidRPr="00847BB7" w:rsidRDefault="005619F8" w:rsidP="00EF3DF6">
            <w:pPr>
              <w:rPr>
                <w:ins w:id="3135" w:author="智誠 楊" w:date="2021-05-07T14:39:00Z"/>
                <w:rFonts w:ascii="標楷體" w:eastAsia="標楷體" w:hAnsi="標楷體"/>
              </w:rPr>
            </w:pPr>
          </w:p>
        </w:tc>
        <w:tc>
          <w:tcPr>
            <w:tcW w:w="1275" w:type="dxa"/>
            <w:tcPrChange w:id="3136" w:author="阿毛" w:date="2021-06-09T10:47:00Z">
              <w:tcPr>
                <w:tcW w:w="1489" w:type="dxa"/>
              </w:tcPr>
            </w:tcPrChange>
          </w:tcPr>
          <w:p w14:paraId="0BCD6F52" w14:textId="77777777" w:rsidR="00EF3DF6" w:rsidRPr="00847BB7" w:rsidRDefault="00EF3DF6" w:rsidP="00EF3DF6">
            <w:pPr>
              <w:rPr>
                <w:ins w:id="3137" w:author="智誠 楊" w:date="2021-05-07T14:39:00Z"/>
                <w:rFonts w:ascii="標楷體" w:eastAsia="標楷體" w:hAnsi="標楷體"/>
                <w:lang w:eastAsia="zh-HK"/>
              </w:rPr>
            </w:pPr>
          </w:p>
        </w:tc>
        <w:tc>
          <w:tcPr>
            <w:tcW w:w="553" w:type="dxa"/>
            <w:tcPrChange w:id="3138" w:author="阿毛" w:date="2021-06-09T10:47:00Z">
              <w:tcPr>
                <w:tcW w:w="623" w:type="dxa"/>
              </w:tcPr>
            </w:tcPrChange>
          </w:tcPr>
          <w:p w14:paraId="63345F53" w14:textId="77777777" w:rsidR="00EF3DF6" w:rsidRPr="00847BB7" w:rsidRDefault="00EF3DF6" w:rsidP="00EF3DF6">
            <w:pPr>
              <w:rPr>
                <w:ins w:id="3139" w:author="智誠 楊" w:date="2021-05-07T14:39:00Z"/>
                <w:rFonts w:ascii="標楷體" w:eastAsia="標楷體" w:hAnsi="標楷體"/>
              </w:rPr>
            </w:pPr>
          </w:p>
        </w:tc>
        <w:tc>
          <w:tcPr>
            <w:tcW w:w="666" w:type="dxa"/>
            <w:tcPrChange w:id="3140" w:author="阿毛" w:date="2021-06-09T10:47:00Z">
              <w:tcPr>
                <w:tcW w:w="666" w:type="dxa"/>
              </w:tcPr>
            </w:tcPrChange>
          </w:tcPr>
          <w:p w14:paraId="6B39D861" w14:textId="4CDADB21" w:rsidR="00EF3DF6" w:rsidRDefault="00EF3DF6" w:rsidP="00EF3DF6">
            <w:pPr>
              <w:jc w:val="center"/>
              <w:rPr>
                <w:ins w:id="3141" w:author="智誠 楊" w:date="2021-05-07T14:39:00Z"/>
                <w:rFonts w:ascii="標楷體" w:eastAsia="標楷體" w:hAnsi="標楷體"/>
              </w:rPr>
            </w:pPr>
            <w:ins w:id="3142" w:author="智誠 楊" w:date="2021-05-07T14:46:00Z">
              <w:r>
                <w:rPr>
                  <w:rFonts w:ascii="標楷體" w:eastAsia="標楷體" w:hAnsi="標楷體" w:hint="eastAsia"/>
                </w:rPr>
                <w:t>W</w:t>
              </w:r>
            </w:ins>
          </w:p>
        </w:tc>
        <w:tc>
          <w:tcPr>
            <w:tcW w:w="3034" w:type="dxa"/>
            <w:tcPrChange w:id="3143" w:author="阿毛" w:date="2021-06-09T10:47:00Z">
              <w:tcPr>
                <w:tcW w:w="2856" w:type="dxa"/>
              </w:tcPr>
            </w:tcPrChange>
          </w:tcPr>
          <w:p w14:paraId="33864B47" w14:textId="75A01E81" w:rsidR="00EF3DF6" w:rsidRPr="00EA3465" w:rsidRDefault="00EF3DF6" w:rsidP="00EF3DF6">
            <w:pPr>
              <w:snapToGrid w:val="0"/>
              <w:ind w:left="238" w:hangingChars="99" w:hanging="238"/>
              <w:rPr>
                <w:ins w:id="3144" w:author="智誠 楊" w:date="2021-05-07T14:49:00Z"/>
                <w:rFonts w:ascii="標楷體" w:eastAsia="標楷體" w:hAnsi="標楷體"/>
                <w:color w:val="000000" w:themeColor="text1"/>
              </w:rPr>
            </w:pPr>
            <w:ins w:id="3145" w:author="智誠 楊" w:date="2021-05-07T14:49:00Z">
              <w:r>
                <w:rPr>
                  <w:rFonts w:ascii="標楷體" w:eastAsia="標楷體" w:hAnsi="標楷體" w:hint="eastAsia"/>
                  <w:color w:val="000000" w:themeColor="text1"/>
                </w:rPr>
                <w:t>1.</w:t>
              </w:r>
            </w:ins>
            <w:ins w:id="3146" w:author="阿毛" w:date="2021-06-09T10:53:00Z">
              <w:r w:rsidR="0062386D">
                <w:rPr>
                  <w:rFonts w:ascii="標楷體" w:eastAsia="標楷體" w:hAnsi="標楷體" w:hint="eastAsia"/>
                  <w:color w:val="000000" w:themeColor="text1"/>
                </w:rPr>
                <w:t>若為主管時不可修改,</w:t>
              </w:r>
            </w:ins>
            <w:ins w:id="3147" w:author="智誠 楊" w:date="2021-05-07T14:49:00Z">
              <w:r>
                <w:rPr>
                  <w:rFonts w:ascii="標楷體" w:eastAsia="標楷體" w:hAnsi="標楷體" w:hint="eastAsia"/>
                  <w:color w:val="000000" w:themeColor="text1"/>
                </w:rPr>
                <w:t>若為經辦則</w:t>
              </w:r>
            </w:ins>
            <w:ins w:id="3148" w:author="智誠 楊" w:date="2021-05-07T14:55:00Z">
              <w:r w:rsidR="008F6460">
                <w:rPr>
                  <w:rFonts w:ascii="標楷體" w:eastAsia="標楷體" w:hAnsi="標楷體" w:hint="eastAsia"/>
                  <w:color w:val="000000" w:themeColor="text1"/>
                </w:rPr>
                <w:t>自行輸入</w:t>
              </w:r>
            </w:ins>
            <w:ins w:id="3149" w:author="阿毛" w:date="2021-06-09T10:53:00Z">
              <w:r w:rsidR="0062386D">
                <w:rPr>
                  <w:rFonts w:ascii="標楷體" w:eastAsia="標楷體" w:hAnsi="標楷體" w:hint="eastAsia"/>
                  <w:color w:val="000000" w:themeColor="text1"/>
                </w:rPr>
                <w:t>文字</w:t>
              </w:r>
            </w:ins>
            <w:ins w:id="3150" w:author="智誠 楊" w:date="2021-05-07T14:49:00Z">
              <w:del w:id="3151" w:author="阿毛" w:date="2021-06-09T10:53:00Z">
                <w:r w:rsidDel="0062386D">
                  <w:rPr>
                    <w:rFonts w:ascii="標楷體" w:eastAsia="標楷體" w:hAnsi="標楷體" w:hint="eastAsia"/>
                    <w:color w:val="000000" w:themeColor="text1"/>
                  </w:rPr>
                  <w:delText>,</w:delText>
                </w:r>
              </w:del>
            </w:ins>
            <w:ins w:id="3152" w:author="阿毛" w:date="2021-06-09T10:53:00Z">
              <w:r w:rsidR="0062386D" w:rsidDel="0062386D">
                <w:rPr>
                  <w:rFonts w:ascii="標楷體" w:eastAsia="標楷體" w:hAnsi="標楷體" w:hint="eastAsia"/>
                  <w:color w:val="000000" w:themeColor="text1"/>
                </w:rPr>
                <w:t xml:space="preserve"> </w:t>
              </w:r>
            </w:ins>
            <w:ins w:id="3153" w:author="智誠 楊" w:date="2021-05-07T14:49:00Z">
              <w:del w:id="3154" w:author="阿毛" w:date="2021-06-09T10:53:00Z">
                <w:r w:rsidDel="0062386D">
                  <w:rPr>
                    <w:rFonts w:ascii="標楷體" w:eastAsia="標楷體" w:hAnsi="標楷體" w:hint="eastAsia"/>
                    <w:color w:val="000000" w:themeColor="text1"/>
                  </w:rPr>
                  <w:delText>若為主管則不可修改</w:delText>
                </w:r>
              </w:del>
            </w:ins>
          </w:p>
          <w:p w14:paraId="252EEA4A" w14:textId="4F8D1E2B" w:rsidR="008F6460" w:rsidRDefault="00EF3DF6">
            <w:pPr>
              <w:rPr>
                <w:ins w:id="3155" w:author="智誠 楊" w:date="2021-05-07T14:39:00Z"/>
                <w:rFonts w:ascii="標楷體" w:eastAsia="標楷體" w:hAnsi="標楷體"/>
                <w:color w:val="000000" w:themeColor="text1"/>
              </w:rPr>
              <w:pPrChange w:id="3156" w:author="智誠 楊" w:date="2021-05-12T09:42:00Z">
                <w:pPr>
                  <w:snapToGrid w:val="0"/>
                  <w:ind w:left="238" w:hangingChars="99" w:hanging="238"/>
                </w:pPr>
              </w:pPrChange>
            </w:pPr>
            <w:ins w:id="3157" w:author="智誠 楊" w:date="2021-05-07T14:49:00Z">
              <w:r>
                <w:rPr>
                  <w:rFonts w:ascii="標楷體" w:eastAsia="標楷體" w:hAnsi="標楷體" w:hint="eastAsia"/>
                </w:rPr>
                <w:lastRenderedPageBreak/>
                <w:t>2.</w:t>
              </w:r>
            </w:ins>
            <w:ins w:id="3158" w:author="智誠 楊" w:date="2021-05-07T14:56: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ins>
          </w:p>
        </w:tc>
      </w:tr>
      <w:tr w:rsidR="00EF3DF6" w:rsidRPr="00847BB7" w14:paraId="31379177" w14:textId="77777777" w:rsidTr="00581847">
        <w:trPr>
          <w:trHeight w:val="291"/>
          <w:jc w:val="center"/>
          <w:ins w:id="3159" w:author="智誠 楊" w:date="2021-05-07T14:39:00Z"/>
          <w:trPrChange w:id="3160" w:author="阿毛" w:date="2021-06-09T10:47:00Z">
            <w:trPr>
              <w:trHeight w:val="291"/>
              <w:jc w:val="center"/>
            </w:trPr>
          </w:trPrChange>
        </w:trPr>
        <w:tc>
          <w:tcPr>
            <w:tcW w:w="456" w:type="dxa"/>
            <w:tcPrChange w:id="3161" w:author="阿毛" w:date="2021-06-09T10:47:00Z">
              <w:tcPr>
                <w:tcW w:w="456" w:type="dxa"/>
              </w:tcPr>
            </w:tcPrChange>
          </w:tcPr>
          <w:p w14:paraId="38206BB4" w14:textId="1606240A" w:rsidR="00EF3DF6" w:rsidRDefault="00E309D0" w:rsidP="00EF3DF6">
            <w:pPr>
              <w:rPr>
                <w:ins w:id="3162" w:author="智誠 楊" w:date="2021-05-07T14:39:00Z"/>
                <w:rFonts w:ascii="標楷體" w:eastAsia="標楷體" w:hAnsi="標楷體"/>
              </w:rPr>
            </w:pPr>
            <w:ins w:id="3163" w:author="智誠 楊" w:date="2021-05-10T11:19:00Z">
              <w:r>
                <w:rPr>
                  <w:rFonts w:ascii="標楷體" w:eastAsia="標楷體" w:hAnsi="標楷體" w:hint="eastAsia"/>
                </w:rPr>
                <w:lastRenderedPageBreak/>
                <w:t>9</w:t>
              </w:r>
            </w:ins>
          </w:p>
        </w:tc>
        <w:tc>
          <w:tcPr>
            <w:tcW w:w="1920" w:type="dxa"/>
            <w:tcPrChange w:id="3164" w:author="阿毛" w:date="2021-06-09T10:47:00Z">
              <w:tcPr>
                <w:tcW w:w="1736" w:type="dxa"/>
              </w:tcPr>
            </w:tcPrChange>
          </w:tcPr>
          <w:p w14:paraId="4ED0A87D" w14:textId="4D796BEC" w:rsidR="00EF3DF6" w:rsidRDefault="00EF3DF6" w:rsidP="00EF3DF6">
            <w:pPr>
              <w:rPr>
                <w:ins w:id="3165" w:author="智誠 楊" w:date="2021-05-07T14:39:00Z"/>
                <w:rFonts w:ascii="標楷體" w:eastAsia="標楷體" w:hAnsi="標楷體"/>
                <w:lang w:eastAsia="zh-HK"/>
              </w:rPr>
            </w:pPr>
            <w:ins w:id="3166" w:author="智誠 楊" w:date="2021-05-07T14:39:00Z">
              <w:r>
                <w:rPr>
                  <w:rFonts w:ascii="標楷體" w:eastAsia="標楷體" w:hAnsi="標楷體" w:hint="eastAsia"/>
                  <w:lang w:eastAsia="zh-HK"/>
                </w:rPr>
                <w:t>主管覆核</w:t>
              </w:r>
            </w:ins>
          </w:p>
        </w:tc>
        <w:tc>
          <w:tcPr>
            <w:tcW w:w="851" w:type="dxa"/>
            <w:tcPrChange w:id="3167" w:author="阿毛" w:date="2021-06-09T10:47:00Z">
              <w:tcPr>
                <w:tcW w:w="1602" w:type="dxa"/>
              </w:tcPr>
            </w:tcPrChange>
          </w:tcPr>
          <w:p w14:paraId="35DCA3EB" w14:textId="19734BBC" w:rsidR="00EF3DF6" w:rsidRPr="00847BB7" w:rsidRDefault="00EF3DF6" w:rsidP="00EF3DF6">
            <w:pPr>
              <w:rPr>
                <w:ins w:id="3168" w:author="智誠 楊" w:date="2021-05-07T14:39:00Z"/>
                <w:rFonts w:ascii="標楷體" w:eastAsia="標楷體" w:hAnsi="標楷體"/>
              </w:rPr>
            </w:pPr>
            <w:ins w:id="3169" w:author="智誠 楊" w:date="2021-05-07T14:41:00Z">
              <w:r>
                <w:rPr>
                  <w:rFonts w:ascii="標楷體" w:eastAsia="標楷體" w:hAnsi="標楷體" w:hint="eastAsia"/>
                </w:rPr>
                <w:t>1</w:t>
              </w:r>
            </w:ins>
          </w:p>
        </w:tc>
        <w:tc>
          <w:tcPr>
            <w:tcW w:w="1843" w:type="dxa"/>
            <w:tcPrChange w:id="3170" w:author="阿毛" w:date="2021-06-09T10:47:00Z">
              <w:tcPr>
                <w:tcW w:w="992" w:type="dxa"/>
              </w:tcPr>
            </w:tcPrChange>
          </w:tcPr>
          <w:p w14:paraId="6C894669" w14:textId="72318A85" w:rsidR="00EF3DF6" w:rsidRPr="00847BB7" w:rsidRDefault="00EF3DF6" w:rsidP="00765679">
            <w:pPr>
              <w:rPr>
                <w:ins w:id="3171" w:author="智誠 楊" w:date="2021-05-07T14:39:00Z"/>
                <w:rFonts w:ascii="標楷體" w:eastAsia="標楷體" w:hAnsi="標楷體"/>
              </w:rPr>
            </w:pPr>
          </w:p>
        </w:tc>
        <w:tc>
          <w:tcPr>
            <w:tcW w:w="1275" w:type="dxa"/>
            <w:tcPrChange w:id="3172" w:author="阿毛" w:date="2021-06-09T10:47:00Z">
              <w:tcPr>
                <w:tcW w:w="1489" w:type="dxa"/>
              </w:tcPr>
            </w:tcPrChange>
          </w:tcPr>
          <w:p w14:paraId="4A27146C" w14:textId="77777777" w:rsidR="000D0632" w:rsidRDefault="000D0632" w:rsidP="000D0632">
            <w:pPr>
              <w:rPr>
                <w:ins w:id="3173" w:author="智誠 楊" w:date="2021-05-12T09:42:00Z"/>
                <w:rFonts w:ascii="標楷體" w:eastAsia="標楷體" w:hAnsi="標楷體"/>
              </w:rPr>
            </w:pPr>
            <w:ins w:id="3174" w:author="智誠 楊" w:date="2021-05-12T09:42:00Z">
              <w:r>
                <w:rPr>
                  <w:rFonts w:ascii="標楷體" w:eastAsia="標楷體" w:hAnsi="標楷體" w:hint="eastAsia"/>
                </w:rPr>
                <w:t>Y:同意</w:t>
              </w:r>
            </w:ins>
          </w:p>
          <w:p w14:paraId="695F1464" w14:textId="58474AE7" w:rsidR="00EF3DF6" w:rsidRPr="00847BB7" w:rsidRDefault="000D0632" w:rsidP="000D0632">
            <w:pPr>
              <w:rPr>
                <w:ins w:id="3175" w:author="智誠 楊" w:date="2021-05-07T14:39:00Z"/>
                <w:rFonts w:ascii="標楷體" w:eastAsia="標楷體" w:hAnsi="標楷體"/>
                <w:lang w:eastAsia="zh-HK"/>
              </w:rPr>
            </w:pPr>
            <w:ins w:id="3176" w:author="智誠 楊" w:date="2021-05-12T09:42:00Z">
              <w:r>
                <w:rPr>
                  <w:rFonts w:ascii="標楷體" w:eastAsia="標楷體" w:hAnsi="標楷體" w:hint="eastAsia"/>
                </w:rPr>
                <w:t>N:不同意</w:t>
              </w:r>
            </w:ins>
          </w:p>
        </w:tc>
        <w:tc>
          <w:tcPr>
            <w:tcW w:w="553" w:type="dxa"/>
            <w:tcPrChange w:id="3177" w:author="阿毛" w:date="2021-06-09T10:47:00Z">
              <w:tcPr>
                <w:tcW w:w="623" w:type="dxa"/>
              </w:tcPr>
            </w:tcPrChange>
          </w:tcPr>
          <w:p w14:paraId="7F9E300B" w14:textId="77777777" w:rsidR="00EF3DF6" w:rsidRPr="00847BB7" w:rsidRDefault="00EF3DF6" w:rsidP="00EF3DF6">
            <w:pPr>
              <w:rPr>
                <w:ins w:id="3178" w:author="智誠 楊" w:date="2021-05-07T14:39:00Z"/>
                <w:rFonts w:ascii="標楷體" w:eastAsia="標楷體" w:hAnsi="標楷體"/>
              </w:rPr>
            </w:pPr>
          </w:p>
        </w:tc>
        <w:tc>
          <w:tcPr>
            <w:tcW w:w="666" w:type="dxa"/>
            <w:tcPrChange w:id="3179" w:author="阿毛" w:date="2021-06-09T10:47:00Z">
              <w:tcPr>
                <w:tcW w:w="666" w:type="dxa"/>
              </w:tcPr>
            </w:tcPrChange>
          </w:tcPr>
          <w:p w14:paraId="72A60F87" w14:textId="43EDEB89" w:rsidR="00EF3DF6" w:rsidRDefault="00EF3DF6" w:rsidP="00EF3DF6">
            <w:pPr>
              <w:jc w:val="center"/>
              <w:rPr>
                <w:ins w:id="3180" w:author="智誠 楊" w:date="2021-05-07T14:39:00Z"/>
                <w:rFonts w:ascii="標楷體" w:eastAsia="標楷體" w:hAnsi="標楷體"/>
              </w:rPr>
            </w:pPr>
            <w:ins w:id="3181" w:author="智誠 楊" w:date="2021-05-07T14:46:00Z">
              <w:r>
                <w:rPr>
                  <w:rFonts w:ascii="標楷體" w:eastAsia="標楷體" w:hAnsi="標楷體" w:hint="eastAsia"/>
                </w:rPr>
                <w:t>W</w:t>
              </w:r>
            </w:ins>
          </w:p>
        </w:tc>
        <w:tc>
          <w:tcPr>
            <w:tcW w:w="3034" w:type="dxa"/>
            <w:tcPrChange w:id="3182" w:author="阿毛" w:date="2021-06-09T10:47:00Z">
              <w:tcPr>
                <w:tcW w:w="2856" w:type="dxa"/>
              </w:tcPr>
            </w:tcPrChange>
          </w:tcPr>
          <w:p w14:paraId="2904E6D0" w14:textId="40EDDDDC" w:rsidR="00EF3DF6" w:rsidRDefault="00EF3DF6" w:rsidP="00EF3DF6">
            <w:pPr>
              <w:snapToGrid w:val="0"/>
              <w:ind w:left="238" w:hangingChars="99" w:hanging="238"/>
              <w:rPr>
                <w:ins w:id="3183" w:author="智誠 楊" w:date="2021-05-12T09:50:00Z"/>
                <w:rFonts w:ascii="標楷體" w:eastAsia="標楷體" w:hAnsi="標楷體"/>
                <w:color w:val="000000" w:themeColor="text1"/>
              </w:rPr>
            </w:pPr>
            <w:ins w:id="3184" w:author="智誠 楊" w:date="2021-05-07T14:49:00Z">
              <w:r>
                <w:rPr>
                  <w:rFonts w:ascii="標楷體" w:eastAsia="標楷體" w:hAnsi="標楷體" w:hint="eastAsia"/>
                  <w:color w:val="000000" w:themeColor="text1"/>
                </w:rPr>
                <w:t>1.</w:t>
              </w:r>
              <w:del w:id="3185" w:author="阿毛" w:date="2021-06-09T10:54:00Z">
                <w:r w:rsidDel="0062386D">
                  <w:rPr>
                    <w:rFonts w:ascii="標楷體" w:eastAsia="標楷體" w:hAnsi="標楷體" w:hint="eastAsia"/>
                    <w:color w:val="000000" w:themeColor="text1"/>
                  </w:rPr>
                  <w:delText>若為主管則必須輸入,</w:delText>
                </w:r>
              </w:del>
              <w:r>
                <w:rPr>
                  <w:rFonts w:ascii="標楷體" w:eastAsia="標楷體" w:hAnsi="標楷體" w:hint="eastAsia"/>
                  <w:color w:val="000000" w:themeColor="text1"/>
                </w:rPr>
                <w:t>若為經辦</w:t>
              </w:r>
            </w:ins>
            <w:ins w:id="3186" w:author="阿毛" w:date="2021-06-09T10:54:00Z">
              <w:r w:rsidR="0062386D">
                <w:rPr>
                  <w:rFonts w:ascii="標楷體" w:eastAsia="標楷體" w:hAnsi="標楷體" w:hint="eastAsia"/>
                  <w:color w:val="000000" w:themeColor="text1"/>
                </w:rPr>
                <w:t>時</w:t>
              </w:r>
            </w:ins>
            <w:ins w:id="3187" w:author="智誠 楊" w:date="2021-05-07T14:49:00Z">
              <w:r>
                <w:rPr>
                  <w:rFonts w:ascii="標楷體" w:eastAsia="標楷體" w:hAnsi="標楷體" w:hint="eastAsia"/>
                  <w:color w:val="000000" w:themeColor="text1"/>
                </w:rPr>
                <w:t>則不可修改</w:t>
              </w:r>
            </w:ins>
            <w:ins w:id="3188" w:author="阿毛" w:date="2021-06-09T10:54:00Z">
              <w:r w:rsidR="0062386D">
                <w:rPr>
                  <w:rFonts w:ascii="標楷體" w:eastAsia="標楷體" w:hAnsi="標楷體" w:hint="eastAsia"/>
                  <w:color w:val="000000" w:themeColor="text1"/>
                </w:rPr>
                <w:t>, 若為主管則必須輸入代碼,條件檢核:依選單/V(H)</w:t>
              </w:r>
            </w:ins>
          </w:p>
          <w:p w14:paraId="54C6AAE5" w14:textId="51C20371" w:rsidR="00744248" w:rsidRPr="00744248" w:rsidDel="0062386D" w:rsidRDefault="00744248">
            <w:pPr>
              <w:snapToGrid w:val="0"/>
              <w:ind w:left="238" w:hangingChars="99" w:hanging="238"/>
              <w:rPr>
                <w:ins w:id="3189" w:author="智誠 楊" w:date="2021-05-07T14:49:00Z"/>
                <w:del w:id="3190" w:author="阿毛" w:date="2021-06-09T10:54:00Z"/>
                <w:rFonts w:ascii="標楷體" w:eastAsia="標楷體" w:hAnsi="標楷體"/>
                <w:color w:val="000000" w:themeColor="text1"/>
              </w:rPr>
            </w:pPr>
            <w:ins w:id="3191" w:author="智誠 楊" w:date="2021-05-12T09:50:00Z">
              <w:r>
                <w:rPr>
                  <w:rFonts w:ascii="標楷體" w:eastAsia="標楷體" w:hAnsi="標楷體" w:hint="eastAsia"/>
                  <w:color w:val="000000" w:themeColor="text1"/>
                </w:rPr>
                <w:t>2.</w:t>
              </w:r>
              <w:del w:id="3192" w:author="阿毛" w:date="2021-06-09T10:54:00Z">
                <w:r w:rsidDel="0062386D">
                  <w:rPr>
                    <w:rFonts w:ascii="標楷體" w:eastAsia="標楷體" w:hAnsi="標楷體" w:hint="eastAsia"/>
                    <w:color w:val="000000" w:themeColor="text1"/>
                  </w:rPr>
                  <w:delText>檢查:</w:delText>
                </w:r>
                <w:r w:rsidRPr="00744248" w:rsidDel="0062386D">
                  <w:rPr>
                    <w:rFonts w:ascii="標楷體" w:eastAsia="標楷體" w:hAnsi="標楷體"/>
                    <w:color w:val="000000" w:themeColor="text1"/>
                  </w:rPr>
                  <w:delText>V(H,#AgreeHelp)</w:delText>
                </w:r>
              </w:del>
            </w:ins>
          </w:p>
          <w:p w14:paraId="67AE9FDB" w14:textId="4DC3F0DD" w:rsidR="008F6460" w:rsidRDefault="00744248">
            <w:pPr>
              <w:snapToGrid w:val="0"/>
              <w:ind w:left="238" w:hangingChars="99" w:hanging="238"/>
              <w:rPr>
                <w:ins w:id="3193" w:author="智誠 楊" w:date="2021-05-07T14:39:00Z"/>
                <w:rFonts w:ascii="標楷體" w:eastAsia="標楷體" w:hAnsi="標楷體"/>
                <w:color w:val="000000" w:themeColor="text1"/>
              </w:rPr>
            </w:pPr>
            <w:ins w:id="3194" w:author="智誠 楊" w:date="2021-05-12T09:51:00Z">
              <w:del w:id="3195" w:author="阿毛" w:date="2021-06-09T10:54:00Z">
                <w:r w:rsidDel="0062386D">
                  <w:rPr>
                    <w:rFonts w:ascii="標楷體" w:eastAsia="標楷體" w:hAnsi="標楷體" w:hint="eastAsia"/>
                  </w:rPr>
                  <w:delText>3</w:delText>
                </w:r>
              </w:del>
            </w:ins>
            <w:ins w:id="3196" w:author="智誠 楊" w:date="2021-05-07T14:49:00Z">
              <w:del w:id="3197" w:author="阿毛" w:date="2021-06-09T10:54:00Z">
                <w:r w:rsidR="00EF3DF6" w:rsidDel="0062386D">
                  <w:rPr>
                    <w:rFonts w:ascii="標楷體" w:eastAsia="標楷體" w:hAnsi="標楷體" w:hint="eastAsia"/>
                  </w:rPr>
                  <w:delText>.</w:delText>
                </w:r>
              </w:del>
            </w:ins>
            <w:ins w:id="3198" w:author="智誠 楊" w:date="2021-05-07T14:56:00Z">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ins>
          </w:p>
        </w:tc>
      </w:tr>
      <w:tr w:rsidR="00EF3DF6" w:rsidRPr="00847BB7" w14:paraId="1DBA8F2C" w14:textId="77777777" w:rsidTr="00581847">
        <w:trPr>
          <w:trHeight w:val="291"/>
          <w:jc w:val="center"/>
          <w:ins w:id="3199" w:author="智誠 楊" w:date="2021-05-07T14:38:00Z"/>
          <w:trPrChange w:id="3200" w:author="阿毛" w:date="2021-06-09T10:47:00Z">
            <w:trPr>
              <w:trHeight w:val="291"/>
              <w:jc w:val="center"/>
            </w:trPr>
          </w:trPrChange>
        </w:trPr>
        <w:tc>
          <w:tcPr>
            <w:tcW w:w="456" w:type="dxa"/>
            <w:tcPrChange w:id="3201" w:author="阿毛" w:date="2021-06-09T10:47:00Z">
              <w:tcPr>
                <w:tcW w:w="456" w:type="dxa"/>
              </w:tcPr>
            </w:tcPrChange>
          </w:tcPr>
          <w:p w14:paraId="65001879" w14:textId="18903DA9" w:rsidR="00EF3DF6" w:rsidRDefault="00E309D0" w:rsidP="00EF3DF6">
            <w:pPr>
              <w:rPr>
                <w:ins w:id="3202" w:author="智誠 楊" w:date="2021-05-07T14:38:00Z"/>
                <w:rFonts w:ascii="標楷體" w:eastAsia="標楷體" w:hAnsi="標楷體"/>
              </w:rPr>
            </w:pPr>
            <w:ins w:id="3203" w:author="智誠 楊" w:date="2021-05-10T11:19:00Z">
              <w:r>
                <w:rPr>
                  <w:rFonts w:ascii="標楷體" w:eastAsia="標楷體" w:hAnsi="標楷體" w:hint="eastAsia"/>
                </w:rPr>
                <w:t>10</w:t>
              </w:r>
            </w:ins>
          </w:p>
        </w:tc>
        <w:tc>
          <w:tcPr>
            <w:tcW w:w="1920" w:type="dxa"/>
            <w:tcPrChange w:id="3204" w:author="阿毛" w:date="2021-06-09T10:47:00Z">
              <w:tcPr>
                <w:tcW w:w="1736" w:type="dxa"/>
              </w:tcPr>
            </w:tcPrChange>
          </w:tcPr>
          <w:p w14:paraId="4FB7C04F" w14:textId="7FA6101C" w:rsidR="00EF3DF6" w:rsidRDefault="00EF3DF6" w:rsidP="00EF3DF6">
            <w:pPr>
              <w:rPr>
                <w:ins w:id="3205" w:author="智誠 楊" w:date="2021-05-07T14:38:00Z"/>
                <w:rFonts w:ascii="標楷體" w:eastAsia="標楷體" w:hAnsi="標楷體"/>
                <w:lang w:eastAsia="zh-HK"/>
              </w:rPr>
            </w:pPr>
            <w:ins w:id="3206" w:author="智誠 楊" w:date="2021-05-07T14:39:00Z">
              <w:r>
                <w:rPr>
                  <w:rFonts w:ascii="標楷體" w:eastAsia="標楷體" w:hAnsi="標楷體" w:hint="eastAsia"/>
                  <w:lang w:eastAsia="zh-HK"/>
                </w:rPr>
                <w:t>主管同意日期</w:t>
              </w:r>
            </w:ins>
          </w:p>
        </w:tc>
        <w:tc>
          <w:tcPr>
            <w:tcW w:w="851" w:type="dxa"/>
            <w:tcPrChange w:id="3207" w:author="阿毛" w:date="2021-06-09T10:47:00Z">
              <w:tcPr>
                <w:tcW w:w="1602" w:type="dxa"/>
              </w:tcPr>
            </w:tcPrChange>
          </w:tcPr>
          <w:p w14:paraId="5759752F" w14:textId="6C5A6CEC" w:rsidR="00EF3DF6" w:rsidRPr="00847BB7" w:rsidRDefault="00EF3DF6" w:rsidP="00EF3DF6">
            <w:pPr>
              <w:rPr>
                <w:ins w:id="3208" w:author="智誠 楊" w:date="2021-05-07T14:38:00Z"/>
                <w:rFonts w:ascii="標楷體" w:eastAsia="標楷體" w:hAnsi="標楷體"/>
              </w:rPr>
            </w:pPr>
          </w:p>
        </w:tc>
        <w:tc>
          <w:tcPr>
            <w:tcW w:w="1843" w:type="dxa"/>
            <w:tcPrChange w:id="3209" w:author="阿毛" w:date="2021-06-09T10:47:00Z">
              <w:tcPr>
                <w:tcW w:w="992" w:type="dxa"/>
              </w:tcPr>
            </w:tcPrChange>
          </w:tcPr>
          <w:p w14:paraId="1DF167CA" w14:textId="500FD329" w:rsidR="00EF3DF6" w:rsidRPr="00847BB7" w:rsidRDefault="00EF3DF6" w:rsidP="00EF3DF6">
            <w:pPr>
              <w:rPr>
                <w:ins w:id="3210" w:author="智誠 楊" w:date="2021-05-07T14:38:00Z"/>
                <w:rFonts w:ascii="標楷體" w:eastAsia="標楷體" w:hAnsi="標楷體"/>
              </w:rPr>
            </w:pPr>
            <w:ins w:id="3211" w:author="智誠 楊" w:date="2021-05-07T14:50:00Z">
              <w:r>
                <w:rPr>
                  <w:rFonts w:ascii="標楷體" w:eastAsia="標楷體" w:hAnsi="標楷體" w:hint="eastAsia"/>
                </w:rPr>
                <w:t>日曆日</w:t>
              </w:r>
            </w:ins>
          </w:p>
        </w:tc>
        <w:tc>
          <w:tcPr>
            <w:tcW w:w="1275" w:type="dxa"/>
            <w:tcPrChange w:id="3212" w:author="阿毛" w:date="2021-06-09T10:47:00Z">
              <w:tcPr>
                <w:tcW w:w="1489" w:type="dxa"/>
              </w:tcPr>
            </w:tcPrChange>
          </w:tcPr>
          <w:p w14:paraId="51277072" w14:textId="77777777" w:rsidR="00EF3DF6" w:rsidRPr="00847BB7" w:rsidRDefault="00EF3DF6" w:rsidP="00EF3DF6">
            <w:pPr>
              <w:rPr>
                <w:ins w:id="3213" w:author="智誠 楊" w:date="2021-05-07T14:38:00Z"/>
                <w:rFonts w:ascii="標楷體" w:eastAsia="標楷體" w:hAnsi="標楷體"/>
                <w:lang w:eastAsia="zh-HK"/>
              </w:rPr>
            </w:pPr>
          </w:p>
        </w:tc>
        <w:tc>
          <w:tcPr>
            <w:tcW w:w="553" w:type="dxa"/>
            <w:tcPrChange w:id="3214" w:author="阿毛" w:date="2021-06-09T10:47:00Z">
              <w:tcPr>
                <w:tcW w:w="623" w:type="dxa"/>
              </w:tcPr>
            </w:tcPrChange>
          </w:tcPr>
          <w:p w14:paraId="7111AADD" w14:textId="77777777" w:rsidR="00EF3DF6" w:rsidRPr="00847BB7" w:rsidRDefault="00EF3DF6" w:rsidP="00EF3DF6">
            <w:pPr>
              <w:rPr>
                <w:ins w:id="3215" w:author="智誠 楊" w:date="2021-05-07T14:38:00Z"/>
                <w:rFonts w:ascii="標楷體" w:eastAsia="標楷體" w:hAnsi="標楷體"/>
              </w:rPr>
            </w:pPr>
          </w:p>
        </w:tc>
        <w:tc>
          <w:tcPr>
            <w:tcW w:w="666" w:type="dxa"/>
            <w:tcPrChange w:id="3216" w:author="阿毛" w:date="2021-06-09T10:47:00Z">
              <w:tcPr>
                <w:tcW w:w="666" w:type="dxa"/>
              </w:tcPr>
            </w:tcPrChange>
          </w:tcPr>
          <w:p w14:paraId="4DD4DE3D" w14:textId="0944168C" w:rsidR="00EF3DF6" w:rsidRDefault="008F6460" w:rsidP="00EF3DF6">
            <w:pPr>
              <w:jc w:val="center"/>
              <w:rPr>
                <w:ins w:id="3217" w:author="智誠 楊" w:date="2021-05-07T14:38:00Z"/>
                <w:rFonts w:ascii="標楷體" w:eastAsia="標楷體" w:hAnsi="標楷體"/>
              </w:rPr>
            </w:pPr>
            <w:ins w:id="3218" w:author="智誠 楊" w:date="2021-05-07T14:56:00Z">
              <w:r>
                <w:rPr>
                  <w:rFonts w:ascii="標楷體" w:eastAsia="標楷體" w:hAnsi="標楷體"/>
                </w:rPr>
                <w:t>R</w:t>
              </w:r>
            </w:ins>
          </w:p>
        </w:tc>
        <w:tc>
          <w:tcPr>
            <w:tcW w:w="3034" w:type="dxa"/>
            <w:tcPrChange w:id="3219" w:author="阿毛" w:date="2021-06-09T10:47:00Z">
              <w:tcPr>
                <w:tcW w:w="2856" w:type="dxa"/>
              </w:tcPr>
            </w:tcPrChange>
          </w:tcPr>
          <w:p w14:paraId="618AAD11" w14:textId="77777777" w:rsidR="00EF3DF6" w:rsidRDefault="00EF3DF6" w:rsidP="00EF3DF6">
            <w:pPr>
              <w:snapToGrid w:val="0"/>
              <w:ind w:left="238" w:hangingChars="99" w:hanging="238"/>
              <w:rPr>
                <w:ins w:id="3220" w:author="智誠 楊" w:date="2021-05-07T14:57:00Z"/>
                <w:rFonts w:ascii="標楷體" w:eastAsia="標楷體" w:hAnsi="標楷體"/>
                <w:color w:val="000000" w:themeColor="text1"/>
              </w:rPr>
            </w:pPr>
            <w:ins w:id="3221" w:author="智誠 楊" w:date="2021-05-07T14:50:00Z">
              <w:r>
                <w:rPr>
                  <w:rFonts w:ascii="標楷體" w:eastAsia="標楷體" w:hAnsi="標楷體" w:hint="eastAsia"/>
                  <w:color w:val="000000" w:themeColor="text1"/>
                </w:rPr>
                <w:t>1.自動顯示、不可修改</w:t>
              </w:r>
            </w:ins>
          </w:p>
          <w:p w14:paraId="7A5EB109" w14:textId="35FEBE8A" w:rsidR="008F6460" w:rsidRDefault="008F6460" w:rsidP="00EF3DF6">
            <w:pPr>
              <w:snapToGrid w:val="0"/>
              <w:ind w:left="238" w:hangingChars="99" w:hanging="238"/>
              <w:rPr>
                <w:ins w:id="3222" w:author="智誠 楊" w:date="2021-05-07T14:38:00Z"/>
                <w:rFonts w:ascii="標楷體" w:eastAsia="標楷體" w:hAnsi="標楷體"/>
                <w:color w:val="000000" w:themeColor="text1"/>
              </w:rPr>
            </w:pPr>
            <w:ins w:id="3223" w:author="智誠 楊" w:date="2021-05-07T14:57:00Z">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ins>
          </w:p>
        </w:tc>
      </w:tr>
      <w:tr w:rsidR="00EF3DF6" w:rsidRPr="00847BB7" w14:paraId="6BFFC9D0" w14:textId="77777777" w:rsidTr="00581847">
        <w:trPr>
          <w:trHeight w:val="291"/>
          <w:jc w:val="center"/>
          <w:ins w:id="3224" w:author="智誠 楊" w:date="2021-05-07T14:39:00Z"/>
          <w:trPrChange w:id="3225" w:author="阿毛" w:date="2021-06-09T10:47:00Z">
            <w:trPr>
              <w:trHeight w:val="291"/>
              <w:jc w:val="center"/>
            </w:trPr>
          </w:trPrChange>
        </w:trPr>
        <w:tc>
          <w:tcPr>
            <w:tcW w:w="456" w:type="dxa"/>
            <w:tcPrChange w:id="3226" w:author="阿毛" w:date="2021-06-09T10:47:00Z">
              <w:tcPr>
                <w:tcW w:w="456" w:type="dxa"/>
              </w:tcPr>
            </w:tcPrChange>
          </w:tcPr>
          <w:p w14:paraId="7D271370" w14:textId="52FAC32F" w:rsidR="00EF3DF6" w:rsidRDefault="00E309D0" w:rsidP="00EF3DF6">
            <w:pPr>
              <w:rPr>
                <w:ins w:id="3227" w:author="智誠 楊" w:date="2021-05-07T14:39:00Z"/>
                <w:rFonts w:ascii="標楷體" w:eastAsia="標楷體" w:hAnsi="標楷體"/>
              </w:rPr>
            </w:pPr>
            <w:ins w:id="3228" w:author="智誠 楊" w:date="2021-05-10T11:19:00Z">
              <w:r>
                <w:rPr>
                  <w:rFonts w:ascii="標楷體" w:eastAsia="標楷體" w:hAnsi="標楷體" w:hint="eastAsia"/>
                </w:rPr>
                <w:t>11</w:t>
              </w:r>
            </w:ins>
          </w:p>
        </w:tc>
        <w:tc>
          <w:tcPr>
            <w:tcW w:w="1920" w:type="dxa"/>
            <w:tcPrChange w:id="3229" w:author="阿毛" w:date="2021-06-09T10:47:00Z">
              <w:tcPr>
                <w:tcW w:w="1736" w:type="dxa"/>
              </w:tcPr>
            </w:tcPrChange>
          </w:tcPr>
          <w:p w14:paraId="5F21AF24" w14:textId="733A8A67" w:rsidR="00EF3DF6" w:rsidRDefault="00EF3DF6" w:rsidP="00EF3DF6">
            <w:pPr>
              <w:rPr>
                <w:ins w:id="3230" w:author="智誠 楊" w:date="2021-05-07T14:39:00Z"/>
                <w:rFonts w:ascii="標楷體" w:eastAsia="標楷體" w:hAnsi="標楷體"/>
                <w:lang w:eastAsia="zh-HK"/>
              </w:rPr>
            </w:pPr>
            <w:ins w:id="3231" w:author="智誠 楊" w:date="2021-05-07T14:39:00Z">
              <w:r>
                <w:rPr>
                  <w:rFonts w:ascii="標楷體" w:eastAsia="標楷體" w:hAnsi="標楷體" w:hint="eastAsia"/>
                  <w:lang w:eastAsia="zh-HK"/>
                </w:rPr>
                <w:t>主管覆核說明</w:t>
              </w:r>
            </w:ins>
          </w:p>
        </w:tc>
        <w:tc>
          <w:tcPr>
            <w:tcW w:w="851" w:type="dxa"/>
            <w:tcPrChange w:id="3232" w:author="阿毛" w:date="2021-06-09T10:47:00Z">
              <w:tcPr>
                <w:tcW w:w="1602" w:type="dxa"/>
              </w:tcPr>
            </w:tcPrChange>
          </w:tcPr>
          <w:p w14:paraId="2A48D0DF" w14:textId="05559917" w:rsidR="00EF3DF6" w:rsidRPr="00847BB7" w:rsidRDefault="00EF3DF6" w:rsidP="00EF3DF6">
            <w:pPr>
              <w:rPr>
                <w:ins w:id="3233" w:author="智誠 楊" w:date="2021-05-07T14:39:00Z"/>
                <w:rFonts w:ascii="標楷體" w:eastAsia="標楷體" w:hAnsi="標楷體"/>
              </w:rPr>
            </w:pPr>
            <w:ins w:id="3234" w:author="智誠 楊" w:date="2021-05-07T14:42:00Z">
              <w:r>
                <w:rPr>
                  <w:rFonts w:ascii="標楷體" w:eastAsia="標楷體" w:hAnsi="標楷體" w:hint="eastAsia"/>
                </w:rPr>
                <w:t>100</w:t>
              </w:r>
            </w:ins>
          </w:p>
        </w:tc>
        <w:tc>
          <w:tcPr>
            <w:tcW w:w="1843" w:type="dxa"/>
            <w:tcPrChange w:id="3235" w:author="阿毛" w:date="2021-06-09T10:47:00Z">
              <w:tcPr>
                <w:tcW w:w="992" w:type="dxa"/>
              </w:tcPr>
            </w:tcPrChange>
          </w:tcPr>
          <w:p w14:paraId="4681B7DA" w14:textId="77777777" w:rsidR="00EF3DF6" w:rsidRPr="00847BB7" w:rsidRDefault="00EF3DF6" w:rsidP="00EF3DF6">
            <w:pPr>
              <w:rPr>
                <w:ins w:id="3236" w:author="智誠 楊" w:date="2021-05-07T14:39:00Z"/>
                <w:rFonts w:ascii="標楷體" w:eastAsia="標楷體" w:hAnsi="標楷體"/>
              </w:rPr>
            </w:pPr>
          </w:p>
        </w:tc>
        <w:tc>
          <w:tcPr>
            <w:tcW w:w="1275" w:type="dxa"/>
            <w:tcPrChange w:id="3237" w:author="阿毛" w:date="2021-06-09T10:47:00Z">
              <w:tcPr>
                <w:tcW w:w="1489" w:type="dxa"/>
              </w:tcPr>
            </w:tcPrChange>
          </w:tcPr>
          <w:p w14:paraId="797712EA" w14:textId="77777777" w:rsidR="00EF3DF6" w:rsidRPr="00847BB7" w:rsidRDefault="00EF3DF6" w:rsidP="00EF3DF6">
            <w:pPr>
              <w:rPr>
                <w:ins w:id="3238" w:author="智誠 楊" w:date="2021-05-07T14:39:00Z"/>
                <w:rFonts w:ascii="標楷體" w:eastAsia="標楷體" w:hAnsi="標楷體"/>
                <w:lang w:eastAsia="zh-HK"/>
              </w:rPr>
            </w:pPr>
          </w:p>
        </w:tc>
        <w:tc>
          <w:tcPr>
            <w:tcW w:w="553" w:type="dxa"/>
            <w:tcPrChange w:id="3239" w:author="阿毛" w:date="2021-06-09T10:47:00Z">
              <w:tcPr>
                <w:tcW w:w="623" w:type="dxa"/>
              </w:tcPr>
            </w:tcPrChange>
          </w:tcPr>
          <w:p w14:paraId="681D8A59" w14:textId="77777777" w:rsidR="00EF3DF6" w:rsidRPr="00847BB7" w:rsidRDefault="00EF3DF6" w:rsidP="00EF3DF6">
            <w:pPr>
              <w:rPr>
                <w:ins w:id="3240" w:author="智誠 楊" w:date="2021-05-07T14:39:00Z"/>
                <w:rFonts w:ascii="標楷體" w:eastAsia="標楷體" w:hAnsi="標楷體"/>
              </w:rPr>
            </w:pPr>
          </w:p>
        </w:tc>
        <w:tc>
          <w:tcPr>
            <w:tcW w:w="666" w:type="dxa"/>
            <w:tcPrChange w:id="3241" w:author="阿毛" w:date="2021-06-09T10:47:00Z">
              <w:tcPr>
                <w:tcW w:w="666" w:type="dxa"/>
              </w:tcPr>
            </w:tcPrChange>
          </w:tcPr>
          <w:p w14:paraId="50517589" w14:textId="6B06CB56" w:rsidR="00EF3DF6" w:rsidRDefault="00EF3DF6" w:rsidP="00EF3DF6">
            <w:pPr>
              <w:jc w:val="center"/>
              <w:rPr>
                <w:ins w:id="3242" w:author="智誠 楊" w:date="2021-05-07T14:39:00Z"/>
                <w:rFonts w:ascii="標楷體" w:eastAsia="標楷體" w:hAnsi="標楷體"/>
              </w:rPr>
            </w:pPr>
            <w:ins w:id="3243" w:author="智誠 楊" w:date="2021-05-07T14:46:00Z">
              <w:r>
                <w:rPr>
                  <w:rFonts w:ascii="標楷體" w:eastAsia="標楷體" w:hAnsi="標楷體" w:hint="eastAsia"/>
                </w:rPr>
                <w:t>W</w:t>
              </w:r>
            </w:ins>
          </w:p>
        </w:tc>
        <w:tc>
          <w:tcPr>
            <w:tcW w:w="3034" w:type="dxa"/>
            <w:tcPrChange w:id="3244" w:author="阿毛" w:date="2021-06-09T10:47:00Z">
              <w:tcPr>
                <w:tcW w:w="2856" w:type="dxa"/>
              </w:tcPr>
            </w:tcPrChange>
          </w:tcPr>
          <w:p w14:paraId="3DAC84F8" w14:textId="2ABF4A90" w:rsidR="00EF3DF6" w:rsidRPr="00EA3465" w:rsidRDefault="00EF3DF6" w:rsidP="00EF3DF6">
            <w:pPr>
              <w:snapToGrid w:val="0"/>
              <w:ind w:left="238" w:hangingChars="99" w:hanging="238"/>
              <w:rPr>
                <w:ins w:id="3245" w:author="智誠 楊" w:date="2021-05-07T14:50:00Z"/>
                <w:rFonts w:ascii="標楷體" w:eastAsia="標楷體" w:hAnsi="標楷體"/>
                <w:color w:val="000000" w:themeColor="text1"/>
              </w:rPr>
            </w:pPr>
            <w:ins w:id="3246" w:author="智誠 楊" w:date="2021-05-07T14:50:00Z">
              <w:r>
                <w:rPr>
                  <w:rFonts w:ascii="標楷體" w:eastAsia="標楷體" w:hAnsi="標楷體" w:hint="eastAsia"/>
                  <w:color w:val="000000" w:themeColor="text1"/>
                </w:rPr>
                <w:t>1.</w:t>
              </w:r>
            </w:ins>
            <w:ins w:id="3247" w:author="阿毛" w:date="2021-06-09T10:56:00Z">
              <w:r w:rsidR="0062386D">
                <w:rPr>
                  <w:rFonts w:ascii="標楷體" w:eastAsia="標楷體" w:hAnsi="標楷體" w:hint="eastAsia"/>
                  <w:color w:val="000000" w:themeColor="text1"/>
                </w:rPr>
                <w:t>若為經辦則不可修改,</w:t>
              </w:r>
            </w:ins>
            <w:ins w:id="3248" w:author="智誠 楊" w:date="2021-05-07T14:50:00Z">
              <w:r>
                <w:rPr>
                  <w:rFonts w:ascii="標楷體" w:eastAsia="標楷體" w:hAnsi="標楷體" w:hint="eastAsia"/>
                  <w:color w:val="000000" w:themeColor="text1"/>
                </w:rPr>
                <w:t>若為主管則</w:t>
              </w:r>
            </w:ins>
            <w:ins w:id="3249" w:author="智誠 楊" w:date="2021-05-07T14:54:00Z">
              <w:r w:rsidR="008F6460">
                <w:rPr>
                  <w:rFonts w:ascii="標楷體" w:eastAsia="標楷體" w:hAnsi="標楷體" w:hint="eastAsia"/>
                  <w:color w:val="000000" w:themeColor="text1"/>
                </w:rPr>
                <w:t>自行輸入</w:t>
              </w:r>
            </w:ins>
            <w:ins w:id="3250" w:author="阿毛" w:date="2021-06-09T10:56:00Z">
              <w:r w:rsidR="0062386D">
                <w:rPr>
                  <w:rFonts w:ascii="標楷體" w:eastAsia="標楷體" w:hAnsi="標楷體" w:hint="eastAsia"/>
                  <w:color w:val="000000" w:themeColor="text1"/>
                </w:rPr>
                <w:t>文字,若</w:t>
              </w:r>
            </w:ins>
            <w:ins w:id="3251" w:author="智誠 楊" w:date="2021-05-07T14:50:00Z">
              <w:del w:id="3252" w:author="阿毛" w:date="2021-06-09T10:56:00Z">
                <w:r w:rsidDel="0062386D">
                  <w:rPr>
                    <w:rFonts w:ascii="標楷體" w:eastAsia="標楷體" w:hAnsi="標楷體" w:hint="eastAsia"/>
                    <w:color w:val="000000" w:themeColor="text1"/>
                  </w:rPr>
                  <w:delText>,</w:delText>
                </w:r>
              </w:del>
            </w:ins>
            <w:ins w:id="3253" w:author="阿毛" w:date="2021-06-09T10:56:00Z">
              <w:r w:rsidR="0062386D">
                <w:rPr>
                  <w:rFonts w:ascii="標楷體" w:eastAsia="標楷體" w:hAnsi="標楷體" w:hint="eastAsia"/>
                  <w:color w:val="000000" w:themeColor="text1"/>
                </w:rPr>
                <w:t>[</w:t>
              </w:r>
              <w:r w:rsidR="0062386D">
                <w:rPr>
                  <w:rFonts w:ascii="標楷體" w:eastAsia="標楷體" w:hAnsi="標楷體" w:hint="eastAsia"/>
                </w:rPr>
                <w:t>主管覆核]=[N</w:t>
              </w:r>
            </w:ins>
            <w:ins w:id="3254" w:author="阿毛" w:date="2021-06-09T10:57:00Z">
              <w:r w:rsidR="0062386D">
                <w:rPr>
                  <w:rFonts w:ascii="標楷體" w:eastAsia="標楷體" w:hAnsi="標楷體" w:hint="eastAsia"/>
                </w:rPr>
                <w:t>,不同意]</w:t>
              </w:r>
            </w:ins>
            <w:ins w:id="3255" w:author="阿毛" w:date="2021-06-09T10:56:00Z">
              <w:r w:rsidR="0062386D">
                <w:rPr>
                  <w:rFonts w:ascii="標楷體" w:eastAsia="標楷體" w:hAnsi="標楷體" w:hint="eastAsia"/>
                </w:rPr>
                <w:t>時必須輸</w:t>
              </w:r>
            </w:ins>
            <w:ins w:id="3256" w:author="阿毛" w:date="2021-06-09T10:57:00Z">
              <w:r w:rsidR="0062386D">
                <w:rPr>
                  <w:rFonts w:ascii="標楷體" w:eastAsia="標楷體" w:hAnsi="標楷體" w:hint="eastAsia"/>
                </w:rPr>
                <w:t>入文字,檢核條件:不可為空白/V(7)</w:t>
              </w:r>
            </w:ins>
            <w:ins w:id="3257" w:author="智誠 楊" w:date="2021-05-07T14:50:00Z">
              <w:del w:id="3258" w:author="阿毛" w:date="2021-06-09T10:56:00Z">
                <w:r w:rsidDel="0062386D">
                  <w:rPr>
                    <w:rFonts w:ascii="標楷體" w:eastAsia="標楷體" w:hAnsi="標楷體" w:hint="eastAsia"/>
                    <w:color w:val="000000" w:themeColor="text1"/>
                  </w:rPr>
                  <w:delText>若為經辦則不可修改</w:delText>
                </w:r>
              </w:del>
            </w:ins>
          </w:p>
          <w:p w14:paraId="665B5CF8" w14:textId="59BBC953" w:rsidR="00765679" w:rsidDel="0062386D" w:rsidRDefault="00EF3DF6">
            <w:pPr>
              <w:ind w:left="240" w:hangingChars="100" w:hanging="240"/>
              <w:rPr>
                <w:ins w:id="3259" w:author="智誠 楊" w:date="2021-05-12T09:51:00Z"/>
                <w:del w:id="3260" w:author="阿毛" w:date="2021-06-09T10:58:00Z"/>
                <w:rFonts w:ascii="標楷體" w:eastAsia="標楷體" w:hAnsi="標楷體"/>
              </w:rPr>
            </w:pPr>
            <w:ins w:id="3261" w:author="智誠 楊" w:date="2021-05-07T14:50:00Z">
              <w:r>
                <w:rPr>
                  <w:rFonts w:ascii="標楷體" w:eastAsia="標楷體" w:hAnsi="標楷體" w:hint="eastAsia"/>
                </w:rPr>
                <w:t>2.</w:t>
              </w:r>
            </w:ins>
            <w:ins w:id="3262" w:author="智誠 楊" w:date="2021-05-07T17:15:00Z">
              <w:del w:id="3263" w:author="阿毛" w:date="2021-06-09T10:58:00Z">
                <w:r w:rsidR="00765679" w:rsidDel="0062386D">
                  <w:rPr>
                    <w:rFonts w:ascii="標楷體" w:eastAsia="標楷體" w:hAnsi="標楷體" w:hint="eastAsia"/>
                  </w:rPr>
                  <w:delText>主管覆核=N</w:delText>
                </w:r>
              </w:del>
            </w:ins>
            <w:ins w:id="3264" w:author="智誠 楊" w:date="2021-05-07T17:16:00Z">
              <w:del w:id="3265" w:author="阿毛" w:date="2021-06-09T10:58:00Z">
                <w:r w:rsidR="00765679" w:rsidDel="0062386D">
                  <w:rPr>
                    <w:rFonts w:ascii="標楷體" w:eastAsia="標楷體" w:hAnsi="標楷體" w:hint="eastAsia"/>
                  </w:rPr>
                  <w:delText>時必須輸</w:delText>
                </w:r>
              </w:del>
            </w:ins>
            <w:ins w:id="3266" w:author="智誠 楊" w:date="2021-05-12T09:43:00Z">
              <w:del w:id="3267" w:author="阿毛" w:date="2021-06-09T10:58:00Z">
                <w:r w:rsidR="000D0632" w:rsidDel="0062386D">
                  <w:rPr>
                    <w:rFonts w:ascii="標楷體" w:eastAsia="標楷體" w:hAnsi="標楷體" w:hint="eastAsia"/>
                  </w:rPr>
                  <w:delText xml:space="preserve"> </w:delText>
                </w:r>
              </w:del>
            </w:ins>
            <w:ins w:id="3268" w:author="智誠 楊" w:date="2021-05-07T17:16:00Z">
              <w:del w:id="3269" w:author="阿毛" w:date="2021-06-09T10:58:00Z">
                <w:r w:rsidR="00765679" w:rsidDel="0062386D">
                  <w:rPr>
                    <w:rFonts w:ascii="標楷體" w:eastAsia="標楷體" w:hAnsi="標楷體" w:hint="eastAsia"/>
                  </w:rPr>
                  <w:delText>入</w:delText>
                </w:r>
              </w:del>
            </w:ins>
          </w:p>
          <w:p w14:paraId="60D084E1" w14:textId="45359BD1" w:rsidR="00744248" w:rsidRPr="00744248" w:rsidDel="0062386D" w:rsidRDefault="00744248">
            <w:pPr>
              <w:ind w:left="240" w:hangingChars="100" w:hanging="240"/>
              <w:rPr>
                <w:ins w:id="3270" w:author="智誠 楊" w:date="2021-05-12T09:51:00Z"/>
                <w:del w:id="3271" w:author="阿毛" w:date="2021-06-09T10:58:00Z"/>
                <w:rFonts w:ascii="標楷體" w:eastAsia="標楷體" w:hAnsi="標楷體"/>
                <w:rPrChange w:id="3272" w:author="智誠 楊" w:date="2021-05-12T09:51:00Z">
                  <w:rPr>
                    <w:ins w:id="3273" w:author="智誠 楊" w:date="2021-05-12T09:51:00Z"/>
                    <w:del w:id="3274" w:author="阿毛" w:date="2021-06-09T10:58:00Z"/>
                  </w:rPr>
                </w:rPrChange>
              </w:rPr>
            </w:pPr>
            <w:ins w:id="3275" w:author="智誠 楊" w:date="2021-05-12T09:51:00Z">
              <w:del w:id="3276" w:author="阿毛" w:date="2021-06-09T10:58:00Z">
                <w:r w:rsidRPr="00744248" w:rsidDel="0062386D">
                  <w:rPr>
                    <w:rFonts w:ascii="標楷體" w:eastAsia="標楷體" w:hAnsi="標楷體"/>
                  </w:rPr>
                  <w:delText>3.</w:delText>
                </w:r>
                <w:r w:rsidRPr="00744248" w:rsidDel="0062386D">
                  <w:rPr>
                    <w:rFonts w:ascii="標楷體" w:eastAsia="標楷體" w:hAnsi="標楷體" w:hint="eastAsia"/>
                    <w:rPrChange w:id="3277" w:author="智誠 楊" w:date="2021-05-12T09:51:00Z">
                      <w:rPr>
                        <w:rFonts w:hint="eastAsia"/>
                      </w:rPr>
                    </w:rPrChange>
                  </w:rPr>
                  <w:delText>檢查</w:delText>
                </w:r>
                <w:r w:rsidRPr="00744248" w:rsidDel="0062386D">
                  <w:rPr>
                    <w:rFonts w:ascii="標楷體" w:eastAsia="標楷體" w:hAnsi="標楷體"/>
                    <w:rPrChange w:id="3278" w:author="智誠 楊" w:date="2021-05-12T09:51:00Z">
                      <w:rPr/>
                    </w:rPrChange>
                  </w:rPr>
                  <w:delText>:</w:delText>
                </w:r>
              </w:del>
            </w:ins>
          </w:p>
          <w:p w14:paraId="650EF419" w14:textId="454B3D51" w:rsidR="00744248" w:rsidDel="0062386D" w:rsidRDefault="00744248">
            <w:pPr>
              <w:ind w:left="240" w:hangingChars="100" w:hanging="240"/>
              <w:rPr>
                <w:ins w:id="3279" w:author="智誠 楊" w:date="2021-05-07T14:57:00Z"/>
                <w:del w:id="3280" w:author="阿毛" w:date="2021-06-09T10:58:00Z"/>
                <w:rFonts w:ascii="標楷體" w:eastAsia="標楷體" w:hAnsi="標楷體"/>
              </w:rPr>
              <w:pPrChange w:id="3281" w:author="阿毛" w:date="2021-06-09T10:58:00Z">
                <w:pPr>
                  <w:snapToGrid w:val="0"/>
                  <w:ind w:left="238" w:hangingChars="99" w:hanging="238"/>
                </w:pPr>
              </w:pPrChange>
            </w:pPr>
            <w:ins w:id="3282" w:author="智誠 楊" w:date="2021-05-12T09:51:00Z">
              <w:del w:id="3283" w:author="阿毛" w:date="2021-06-09T10:58:00Z">
                <w:r w:rsidRPr="00744248" w:rsidDel="0062386D">
                  <w:rPr>
                    <w:rFonts w:ascii="標楷體" w:eastAsia="標楷體" w:hAnsi="標楷體" w:hint="eastAsia"/>
                  </w:rPr>
                  <w:delText>C(5,#ManagerCheck,N,C(4,#ManagerDesc,V(P,不可為空白),$),$)</w:delText>
                </w:r>
              </w:del>
            </w:ins>
          </w:p>
          <w:p w14:paraId="6016F69D" w14:textId="2FC01C82" w:rsidR="008F6460" w:rsidRDefault="00744248">
            <w:pPr>
              <w:ind w:left="240" w:hangingChars="100" w:hanging="240"/>
              <w:rPr>
                <w:ins w:id="3284" w:author="智誠 楊" w:date="2021-05-07T14:39:00Z"/>
                <w:rFonts w:ascii="標楷體" w:eastAsia="標楷體" w:hAnsi="標楷體"/>
                <w:color w:val="000000" w:themeColor="text1"/>
              </w:rPr>
              <w:pPrChange w:id="3285" w:author="阿毛" w:date="2021-06-09T10:58:00Z">
                <w:pPr>
                  <w:snapToGrid w:val="0"/>
                  <w:ind w:left="238" w:hangingChars="99" w:hanging="238"/>
                </w:pPr>
              </w:pPrChange>
            </w:pPr>
            <w:ins w:id="3286" w:author="智誠 楊" w:date="2021-05-12T09:51:00Z">
              <w:del w:id="3287" w:author="阿毛" w:date="2021-06-09T10:58:00Z">
                <w:r w:rsidDel="0062386D">
                  <w:rPr>
                    <w:rFonts w:ascii="標楷體" w:eastAsia="標楷體" w:hAnsi="標楷體" w:hint="eastAsia"/>
                  </w:rPr>
                  <w:delText>4</w:delText>
                </w:r>
              </w:del>
            </w:ins>
            <w:ins w:id="3288" w:author="智誠 楊" w:date="2021-05-07T14:57:00Z">
              <w:del w:id="3289" w:author="阿毛" w:date="2021-06-09T10:58:00Z">
                <w:r w:rsidR="008F6460" w:rsidDel="0062386D">
                  <w:rPr>
                    <w:rFonts w:ascii="標楷體" w:eastAsia="標楷體" w:hAnsi="標楷體"/>
                  </w:rPr>
                  <w:delText>.</w:delText>
                </w:r>
              </w:del>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ManagerDesc</w:t>
              </w:r>
            </w:ins>
          </w:p>
        </w:tc>
      </w:tr>
    </w:tbl>
    <w:p w14:paraId="6D76C74E" w14:textId="5336EFFB" w:rsidR="00CE69F7" w:rsidRDefault="00CE69F7" w:rsidP="00C95828">
      <w:pPr>
        <w:rPr>
          <w:ins w:id="3290" w:author="智誠 楊" w:date="2021-05-12T09:43:00Z"/>
          <w:rFonts w:ascii="標楷體" w:eastAsia="標楷體" w:hAnsi="標楷體"/>
        </w:rPr>
      </w:pPr>
    </w:p>
    <w:p w14:paraId="3BBFD826" w14:textId="77777777" w:rsidR="001F52CA" w:rsidRDefault="001F52CA">
      <w:pPr>
        <w:widowControl/>
        <w:rPr>
          <w:ins w:id="3291" w:author="智誠 楊" w:date="2021-05-13T14:47:00Z"/>
          <w:rFonts w:eastAsia="標楷體"/>
          <w:sz w:val="26"/>
        </w:rPr>
      </w:pPr>
      <w:ins w:id="3292" w:author="智誠 楊" w:date="2021-05-13T14:47:00Z">
        <w:r>
          <w:br w:type="page"/>
        </w:r>
      </w:ins>
    </w:p>
    <w:p w14:paraId="5A69AA76" w14:textId="0A6765FA" w:rsidR="00CE69F7" w:rsidRPr="00362205" w:rsidRDefault="00CE69F7" w:rsidP="00CE69F7">
      <w:pPr>
        <w:pStyle w:val="a"/>
        <w:rPr>
          <w:ins w:id="3293" w:author="智誠 楊" w:date="2021-05-12T09:43:00Z"/>
        </w:rPr>
      </w:pPr>
      <w:ins w:id="3294" w:author="智誠 楊" w:date="2021-05-12T09:43:00Z">
        <w:r w:rsidRPr="00362205">
          <w:lastRenderedPageBreak/>
          <w:t>UI</w:t>
        </w:r>
        <w:r w:rsidRPr="00362205">
          <w:t>畫面</w:t>
        </w:r>
      </w:ins>
      <w:ins w:id="3295" w:author="智誠 楊" w:date="2021-05-12T14:36:00Z">
        <w:r w:rsidR="006802A4">
          <w:rPr>
            <w:rFonts w:hint="eastAsia"/>
          </w:rPr>
          <w:t>-</w:t>
        </w:r>
        <w:r w:rsidR="006802A4">
          <w:rPr>
            <w:rFonts w:hint="eastAsia"/>
          </w:rPr>
          <w:t>刪除</w:t>
        </w:r>
      </w:ins>
    </w:p>
    <w:p w14:paraId="22BD4F0E" w14:textId="77777777" w:rsidR="00CE69F7" w:rsidRDefault="00CE69F7" w:rsidP="00CE69F7">
      <w:pPr>
        <w:pStyle w:val="42"/>
        <w:spacing w:after="72"/>
        <w:ind w:leftChars="196" w:left="470"/>
        <w:rPr>
          <w:ins w:id="3296" w:author="智誠 楊" w:date="2021-05-12T09:43:00Z"/>
          <w:rFonts w:ascii="標楷體" w:hAnsi="標楷體"/>
        </w:rPr>
      </w:pPr>
      <w:ins w:id="3297" w:author="智誠 楊" w:date="2021-05-12T09:43:00Z">
        <w:r w:rsidRPr="00362205">
          <w:rPr>
            <w:rFonts w:ascii="標楷體" w:hAnsi="標楷體" w:hint="eastAsia"/>
          </w:rPr>
          <w:t>輸入畫面：</w:t>
        </w:r>
      </w:ins>
    </w:p>
    <w:p w14:paraId="538E8BED" w14:textId="381B7CA8" w:rsidR="00CE69F7" w:rsidRPr="00D13949" w:rsidRDefault="00CE69F7" w:rsidP="00CE69F7">
      <w:pPr>
        <w:pStyle w:val="42"/>
        <w:spacing w:after="72"/>
        <w:ind w:leftChars="196" w:left="470"/>
        <w:rPr>
          <w:ins w:id="3298" w:author="智誠 楊" w:date="2021-05-12T09:43:00Z"/>
          <w:rFonts w:ascii="標楷體" w:hAnsi="標楷體"/>
        </w:rPr>
      </w:pPr>
      <w:ins w:id="3299" w:author="智誠 楊" w:date="2021-05-12T09:44:00Z">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49600"/>
                      </a:xfrm>
                      <a:prstGeom prst="rect">
                        <a:avLst/>
                      </a:prstGeom>
                    </pic:spPr>
                  </pic:pic>
                </a:graphicData>
              </a:graphic>
            </wp:inline>
          </w:drawing>
        </w:r>
      </w:ins>
    </w:p>
    <w:p w14:paraId="64CF29E3" w14:textId="5A701182" w:rsidR="001F52CA" w:rsidRDefault="001F52CA" w:rsidP="001F52CA">
      <w:pPr>
        <w:pStyle w:val="a"/>
        <w:rPr>
          <w:ins w:id="3300" w:author="智誠 楊" w:date="2021-05-13T14:47:00Z"/>
        </w:rPr>
      </w:pPr>
      <w:ins w:id="3301" w:author="智誠 楊" w:date="2021-05-13T14:47:00Z">
        <w:r>
          <w:t>輸入畫面</w:t>
        </w:r>
        <w:r>
          <w:rPr>
            <w:rFonts w:hint="eastAsia"/>
            <w:lang w:eastAsia="zh-HK"/>
          </w:rPr>
          <w:t>按鈕</w:t>
        </w:r>
        <w:r>
          <w:t>說明</w:t>
        </w:r>
        <w:r>
          <w:rPr>
            <w:rFonts w:hint="eastAsia"/>
          </w:rPr>
          <w:t>-</w:t>
        </w:r>
        <w:r>
          <w:rPr>
            <w:rFonts w:hint="eastAsia"/>
          </w:rPr>
          <w:t>刪除</w:t>
        </w:r>
      </w:ins>
    </w:p>
    <w:p w14:paraId="7A86D74E" w14:textId="77777777" w:rsidR="001F52CA" w:rsidRPr="00F5236F" w:rsidRDefault="001F52CA" w:rsidP="001F52CA">
      <w:pPr>
        <w:rPr>
          <w:ins w:id="3302" w:author="智誠 楊" w:date="2021-05-13T14:47:00Z"/>
        </w:rPr>
      </w:pPr>
    </w:p>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B6788F">
        <w:trPr>
          <w:ins w:id="3303" w:author="智誠 楊" w:date="2021-05-13T14:47:00Z"/>
        </w:trPr>
        <w:tc>
          <w:tcPr>
            <w:tcW w:w="851" w:type="dxa"/>
            <w:shd w:val="clear" w:color="auto" w:fill="D9D9D9" w:themeFill="background1" w:themeFillShade="D9"/>
          </w:tcPr>
          <w:p w14:paraId="21FED67B" w14:textId="77777777" w:rsidR="001F52CA" w:rsidRPr="00A97C81" w:rsidRDefault="001F52CA" w:rsidP="00B6788F">
            <w:pPr>
              <w:jc w:val="center"/>
              <w:rPr>
                <w:ins w:id="3304" w:author="智誠 楊" w:date="2021-05-13T14:47:00Z"/>
                <w:rFonts w:ascii="標楷體" w:eastAsia="標楷體" w:hAnsi="標楷體"/>
              </w:rPr>
            </w:pPr>
            <w:ins w:id="3305" w:author="智誠 楊" w:date="2021-05-13T14:47: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4876EBFF" w14:textId="77777777" w:rsidR="001F52CA" w:rsidRPr="00A97C81" w:rsidRDefault="001F52CA" w:rsidP="00B6788F">
            <w:pPr>
              <w:jc w:val="center"/>
              <w:rPr>
                <w:ins w:id="3306" w:author="智誠 楊" w:date="2021-05-13T14:47:00Z"/>
                <w:rFonts w:ascii="標楷體" w:eastAsia="標楷體" w:hAnsi="標楷體"/>
              </w:rPr>
            </w:pPr>
            <w:ins w:id="3307" w:author="智誠 楊" w:date="2021-05-13T14:47: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15488223" w14:textId="77777777" w:rsidR="001F52CA" w:rsidRPr="00A97C81" w:rsidRDefault="001F52CA" w:rsidP="00B6788F">
            <w:pPr>
              <w:jc w:val="center"/>
              <w:rPr>
                <w:ins w:id="3308" w:author="智誠 楊" w:date="2021-05-13T14:47:00Z"/>
                <w:rFonts w:ascii="標楷體" w:eastAsia="標楷體" w:hAnsi="標楷體"/>
              </w:rPr>
            </w:pPr>
            <w:ins w:id="3309" w:author="智誠 楊" w:date="2021-05-13T14:47:00Z">
              <w:r w:rsidRPr="00A97C81">
                <w:rPr>
                  <w:rFonts w:ascii="標楷體" w:eastAsia="標楷體" w:hAnsi="標楷體" w:hint="eastAsia"/>
                  <w:lang w:eastAsia="zh-HK"/>
                </w:rPr>
                <w:t>功能說明</w:t>
              </w:r>
            </w:ins>
          </w:p>
        </w:tc>
      </w:tr>
      <w:tr w:rsidR="001F52CA" w:rsidRPr="00A97C81" w14:paraId="6F25B4EC" w14:textId="77777777" w:rsidTr="00B6788F">
        <w:trPr>
          <w:ins w:id="3310" w:author="智誠 楊" w:date="2021-05-13T14:47:00Z"/>
        </w:trPr>
        <w:tc>
          <w:tcPr>
            <w:tcW w:w="851" w:type="dxa"/>
          </w:tcPr>
          <w:p w14:paraId="3C872A6B" w14:textId="5BDEFAC3" w:rsidR="001F52CA" w:rsidRPr="00A97C81" w:rsidRDefault="001F52CA" w:rsidP="00B6788F">
            <w:pPr>
              <w:jc w:val="center"/>
              <w:rPr>
                <w:ins w:id="3311" w:author="智誠 楊" w:date="2021-05-13T14:47:00Z"/>
                <w:rFonts w:ascii="標楷體" w:eastAsia="標楷體" w:hAnsi="標楷體"/>
              </w:rPr>
            </w:pPr>
            <w:ins w:id="3312" w:author="智誠 楊" w:date="2021-05-13T14:47:00Z">
              <w:r>
                <w:rPr>
                  <w:rFonts w:ascii="標楷體" w:eastAsia="標楷體" w:hAnsi="標楷體" w:hint="eastAsia"/>
                </w:rPr>
                <w:t>1</w:t>
              </w:r>
            </w:ins>
          </w:p>
        </w:tc>
        <w:tc>
          <w:tcPr>
            <w:tcW w:w="2126" w:type="dxa"/>
          </w:tcPr>
          <w:p w14:paraId="287313A1" w14:textId="77777777" w:rsidR="001F52CA" w:rsidRPr="00A97C81" w:rsidRDefault="001F52CA" w:rsidP="00B6788F">
            <w:pPr>
              <w:rPr>
                <w:ins w:id="3313" w:author="智誠 楊" w:date="2021-05-13T14:47:00Z"/>
                <w:rFonts w:ascii="標楷體" w:eastAsia="標楷體" w:hAnsi="標楷體"/>
                <w:lang w:eastAsia="zh-HK"/>
              </w:rPr>
            </w:pPr>
            <w:ins w:id="3314" w:author="智誠 楊" w:date="2021-05-13T14:47:00Z">
              <w:r w:rsidRPr="00A97C81">
                <w:rPr>
                  <w:rFonts w:ascii="標楷體" w:eastAsia="標楷體" w:hAnsi="標楷體" w:hint="eastAsia"/>
                  <w:lang w:eastAsia="zh-HK"/>
                </w:rPr>
                <w:t>刪</w:t>
              </w:r>
              <w:r w:rsidRPr="00A97C81">
                <w:rPr>
                  <w:rFonts w:ascii="標楷體" w:eastAsia="標楷體" w:hAnsi="標楷體" w:hint="eastAsia"/>
                </w:rPr>
                <w:t>除</w:t>
              </w:r>
            </w:ins>
          </w:p>
        </w:tc>
        <w:tc>
          <w:tcPr>
            <w:tcW w:w="7033" w:type="dxa"/>
          </w:tcPr>
          <w:p w14:paraId="61C4C946" w14:textId="77777777" w:rsidR="001F52CA" w:rsidRPr="00A97C81" w:rsidRDefault="001F52CA" w:rsidP="00B6788F">
            <w:pPr>
              <w:rPr>
                <w:ins w:id="3315" w:author="智誠 楊" w:date="2021-05-13T14:47:00Z"/>
                <w:rFonts w:ascii="標楷體" w:eastAsia="標楷體" w:hAnsi="標楷體"/>
              </w:rPr>
            </w:pPr>
            <w:ins w:id="3316" w:author="智誠 楊" w:date="2021-05-13T14:47: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ins>
          </w:p>
          <w:p w14:paraId="79718355" w14:textId="77777777" w:rsidR="00045674" w:rsidRPr="00A2280F" w:rsidRDefault="00045674" w:rsidP="00045674">
            <w:pPr>
              <w:rPr>
                <w:ins w:id="3317" w:author="阿毛" w:date="2021-06-09T11:16:00Z"/>
                <w:rFonts w:ascii="標楷體" w:eastAsia="標楷體" w:hAnsi="標楷體"/>
                <w:lang w:eastAsia="zh-HK"/>
              </w:rPr>
            </w:pPr>
            <w:ins w:id="3318" w:author="阿毛" w:date="2021-06-09T11:16: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12C84699" w14:textId="71E1C32A" w:rsidR="00045674" w:rsidRDefault="00045674" w:rsidP="00045674">
            <w:pPr>
              <w:ind w:left="240" w:hangingChars="100" w:hanging="240"/>
              <w:rPr>
                <w:ins w:id="3319" w:author="阿毛" w:date="2021-06-09T11:16:00Z"/>
                <w:rFonts w:ascii="標楷體" w:eastAsia="標楷體" w:hAnsi="標楷體"/>
                <w:lang w:eastAsia="zh-HK"/>
              </w:rPr>
            </w:pPr>
            <w:ins w:id="3320" w:author="阿毛" w:date="2021-06-09T11:16:00Z">
              <w:r>
                <w:rPr>
                  <w:rFonts w:ascii="標楷體" w:eastAsia="標楷體" w:hAnsi="標楷體" w:hint="eastAsia"/>
                </w:rPr>
                <w:t>1.</w:t>
              </w:r>
              <w:r>
                <w:rPr>
                  <w:rFonts w:ascii="標楷體" w:eastAsia="標楷體" w:hAnsi="標楷體" w:hint="eastAsia"/>
                  <w:lang w:eastAsia="zh-HK"/>
                </w:rPr>
                <w:t>執行刪除時,若該刪除資料不存在</w:t>
              </w:r>
              <w:r w:rsidRPr="002E2D6E">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sidRPr="002E2D6E">
                <w:rPr>
                  <w:rFonts w:ascii="標楷體" w:eastAsia="標楷體" w:hAnsi="標楷體" w:hint="eastAsia"/>
                </w:rPr>
                <w:t>(</w:t>
              </w:r>
              <w:proofErr w:type="spellStart"/>
              <w:r>
                <w:rPr>
                  <w:rFonts w:ascii="標楷體" w:eastAsia="標楷體" w:hAnsi="標楷體"/>
                </w:rPr>
                <w:t>MlaundryDetail</w:t>
              </w:r>
              <w:proofErr w:type="spellEnd"/>
              <w:r w:rsidRPr="002E2D6E">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E0004:刪除資料不存在</w:t>
              </w:r>
              <w:r w:rsidRPr="000A3D6B">
                <w:rPr>
                  <w:rFonts w:ascii="標楷體" w:eastAsia="標楷體" w:hAnsi="標楷體" w:hint="eastAsia"/>
                </w:rPr>
                <w:t>"</w:t>
              </w:r>
            </w:ins>
          </w:p>
          <w:p w14:paraId="284912A8" w14:textId="77777777" w:rsidR="00045674" w:rsidRPr="00651325" w:rsidRDefault="00045674" w:rsidP="00045674">
            <w:pPr>
              <w:rPr>
                <w:ins w:id="3321" w:author="阿毛" w:date="2021-06-09T11:16:00Z"/>
                <w:rFonts w:ascii="標楷體" w:eastAsia="標楷體" w:hAnsi="標楷體"/>
                <w:shd w:val="pct15" w:color="auto" w:fill="FFFFFF"/>
                <w:lang w:eastAsia="zh-HK"/>
              </w:rPr>
            </w:pPr>
            <w:ins w:id="3322" w:author="阿毛" w:date="2021-06-09T11:16: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165D7DEB" w14:textId="6C8177C1" w:rsidR="00045674" w:rsidRDefault="00045674" w:rsidP="00045674">
            <w:pPr>
              <w:rPr>
                <w:ins w:id="3323" w:author="阿毛" w:date="2021-06-09T11:16:00Z"/>
                <w:rFonts w:ascii="標楷體" w:eastAsia="標楷體" w:hAnsi="標楷體"/>
              </w:rPr>
            </w:pPr>
            <w:ins w:id="3324" w:author="阿毛" w:date="2021-06-09T11:16:00Z">
              <w:r w:rsidRPr="002E2D6E">
                <w:rPr>
                  <w:rFonts w:ascii="標楷體" w:eastAsia="標楷體" w:hAnsi="標楷體" w:hint="eastAsia"/>
                </w:rPr>
                <w:t>1.</w:t>
              </w:r>
              <w:r>
                <w:rPr>
                  <w:rFonts w:ascii="標楷體" w:eastAsia="標楷體" w:hAnsi="標楷體" w:hint="eastAsia"/>
                </w:rPr>
                <w:t>刪除</w:t>
              </w:r>
              <w:r w:rsidRPr="002E2D6E">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w:t>
              </w:r>
              <w:proofErr w:type="gramStart"/>
              <w:r>
                <w:rPr>
                  <w:rFonts w:ascii="標楷體" w:eastAsia="標楷體" w:hAnsi="標楷體" w:hint="eastAsia"/>
                </w:rPr>
                <w:t>性明細</w:t>
              </w:r>
              <w:r w:rsidRPr="00A97C81">
                <w:rPr>
                  <w:rFonts w:ascii="標楷體" w:eastAsia="標楷體" w:hAnsi="標楷體" w:hint="eastAsia"/>
                </w:rPr>
                <w:t>檔</w:t>
              </w:r>
              <w:proofErr w:type="gramEnd"/>
              <w:r w:rsidRPr="002E2D6E">
                <w:rPr>
                  <w:rFonts w:ascii="標楷體" w:eastAsia="標楷體" w:hAnsi="標楷體" w:hint="eastAsia"/>
                </w:rPr>
                <w:t>(</w:t>
              </w:r>
              <w:proofErr w:type="spellStart"/>
              <w:r>
                <w:rPr>
                  <w:rFonts w:ascii="標楷體" w:eastAsia="標楷體" w:hAnsi="標楷體"/>
                </w:rPr>
                <w:t>MlaundryDetail</w:t>
              </w:r>
              <w:proofErr w:type="spellEnd"/>
              <w:r w:rsidRPr="002E2D6E">
                <w:rPr>
                  <w:rFonts w:ascii="標楷體" w:eastAsia="標楷體" w:hAnsi="標楷體" w:hint="eastAsia"/>
                </w:rPr>
                <w:t>)]</w:t>
              </w:r>
              <w:r>
                <w:rPr>
                  <w:rFonts w:ascii="標楷體" w:eastAsia="標楷體" w:hAnsi="標楷體" w:hint="eastAsia"/>
                </w:rPr>
                <w:t>資料</w:t>
              </w:r>
            </w:ins>
          </w:p>
          <w:p w14:paraId="556A6EB3" w14:textId="2248C9AD" w:rsidR="001F52CA" w:rsidRPr="00EE2C5F" w:rsidRDefault="00045674" w:rsidP="00045674">
            <w:pPr>
              <w:rPr>
                <w:ins w:id="3325" w:author="智誠 楊" w:date="2021-05-13T14:47:00Z"/>
                <w:rFonts w:ascii="標楷體" w:eastAsia="標楷體" w:hAnsi="標楷體"/>
              </w:rPr>
            </w:pPr>
            <w:ins w:id="3326" w:author="阿毛" w:date="2021-06-09T11:16:00Z">
              <w:r w:rsidRPr="00EE2C5F">
                <w:rPr>
                  <w:rFonts w:ascii="標楷體" w:eastAsia="標楷體" w:hAnsi="標楷體"/>
                  <w:rPrChange w:id="3327" w:author="阿毛" w:date="2021-06-09T13:56:00Z">
                    <w:rPr>
                      <w:rFonts w:eastAsia="標楷體"/>
                    </w:rPr>
                  </w:rPrChange>
                </w:rPr>
                <w:t>2.</w:t>
              </w:r>
              <w:r w:rsidRPr="00EE2C5F">
                <w:rPr>
                  <w:rFonts w:ascii="標楷體" w:eastAsia="標楷體" w:hAnsi="標楷體" w:hint="eastAsia"/>
                </w:rPr>
                <w:t>顯示需主管授權訊息</w:t>
              </w:r>
            </w:ins>
            <w:ins w:id="3328" w:author="智誠 楊" w:date="2021-05-13T14:47:00Z">
              <w:del w:id="3329" w:author="阿毛" w:date="2021-06-09T11:15:00Z">
                <w:r w:rsidR="001F52CA" w:rsidRPr="00EE2C5F" w:rsidDel="00045674">
                  <w:rPr>
                    <w:rFonts w:ascii="標楷體" w:eastAsia="標楷體" w:hAnsi="標楷體"/>
                  </w:rPr>
                  <w:delText>2.</w:delText>
                </w:r>
                <w:r w:rsidR="001F52CA" w:rsidRPr="00EE2C5F" w:rsidDel="00045674">
                  <w:rPr>
                    <w:rFonts w:ascii="標楷體" w:eastAsia="標楷體" w:hAnsi="標楷體" w:hint="eastAsia"/>
                    <w:lang w:eastAsia="zh-HK"/>
                  </w:rPr>
                  <w:delText>功能刪除時顯示</w:delText>
                </w:r>
                <w:r w:rsidR="001F52CA" w:rsidRPr="00EE2C5F" w:rsidDel="00045674">
                  <w:rPr>
                    <w:rFonts w:ascii="標楷體" w:eastAsia="標楷體" w:hAnsi="標楷體"/>
                  </w:rPr>
                  <w:delText>,</w:delText>
                </w:r>
                <w:r w:rsidR="001F52CA" w:rsidRPr="00EE2C5F" w:rsidDel="00045674">
                  <w:rPr>
                    <w:rFonts w:ascii="標楷體" w:eastAsia="標楷體" w:hAnsi="標楷體"/>
                    <w:lang w:eastAsia="zh-HK"/>
                  </w:rPr>
                  <w:delText xml:space="preserve"> 執行刪除</w:delText>
                </w:r>
                <w:r w:rsidR="001F52CA" w:rsidRPr="00EE2C5F" w:rsidDel="00045674">
                  <w:rPr>
                    <w:rFonts w:ascii="標楷體" w:eastAsia="標楷體" w:hAnsi="標楷體" w:hint="eastAsia"/>
                  </w:rPr>
                  <w:delText>疑似洗錢交易合理性</w:delText>
                </w:r>
                <w:r w:rsidR="001F52CA" w:rsidRPr="00EE2C5F" w:rsidDel="00045674">
                  <w:rPr>
                    <w:rFonts w:ascii="標楷體" w:eastAsia="標楷體" w:hAnsi="標楷體" w:hint="eastAsia"/>
                    <w:lang w:eastAsia="zh-HK"/>
                  </w:rPr>
                  <w:delText>資料</w:delText>
                </w:r>
              </w:del>
            </w:ins>
          </w:p>
        </w:tc>
      </w:tr>
      <w:tr w:rsidR="001F52CA" w:rsidRPr="00A97C81" w14:paraId="4906C1C2" w14:textId="77777777" w:rsidTr="00B6788F">
        <w:trPr>
          <w:ins w:id="3330" w:author="智誠 楊" w:date="2021-05-13T14:47:00Z"/>
        </w:trPr>
        <w:tc>
          <w:tcPr>
            <w:tcW w:w="851" w:type="dxa"/>
          </w:tcPr>
          <w:p w14:paraId="149AB128" w14:textId="1C0F468F" w:rsidR="001F52CA" w:rsidRPr="00A97C81" w:rsidRDefault="001F52CA" w:rsidP="00B6788F">
            <w:pPr>
              <w:jc w:val="center"/>
              <w:rPr>
                <w:ins w:id="3331" w:author="智誠 楊" w:date="2021-05-13T14:47:00Z"/>
                <w:rFonts w:ascii="標楷體" w:eastAsia="標楷體" w:hAnsi="標楷體"/>
              </w:rPr>
            </w:pPr>
            <w:ins w:id="3332" w:author="智誠 楊" w:date="2021-05-13T14:47:00Z">
              <w:r>
                <w:rPr>
                  <w:rFonts w:ascii="標楷體" w:eastAsia="標楷體" w:hAnsi="標楷體" w:hint="eastAsia"/>
                </w:rPr>
                <w:t>2</w:t>
              </w:r>
            </w:ins>
          </w:p>
        </w:tc>
        <w:tc>
          <w:tcPr>
            <w:tcW w:w="2126" w:type="dxa"/>
          </w:tcPr>
          <w:p w14:paraId="0D8B02E8" w14:textId="77777777" w:rsidR="001F52CA" w:rsidRPr="00A97C81" w:rsidRDefault="001F52CA" w:rsidP="00B6788F">
            <w:pPr>
              <w:rPr>
                <w:ins w:id="3333" w:author="智誠 楊" w:date="2021-05-13T14:47:00Z"/>
                <w:rFonts w:ascii="標楷體" w:eastAsia="標楷體" w:hAnsi="標楷體"/>
                <w:lang w:eastAsia="zh-HK"/>
              </w:rPr>
            </w:pPr>
            <w:ins w:id="3334" w:author="智誠 楊" w:date="2021-05-13T14:47:00Z">
              <w:r w:rsidRPr="00A97C81">
                <w:rPr>
                  <w:rFonts w:ascii="標楷體" w:eastAsia="標楷體" w:hAnsi="標楷體" w:hint="eastAsia"/>
                  <w:lang w:eastAsia="zh-HK"/>
                </w:rPr>
                <w:t>離開</w:t>
              </w:r>
            </w:ins>
          </w:p>
        </w:tc>
        <w:tc>
          <w:tcPr>
            <w:tcW w:w="7033" w:type="dxa"/>
          </w:tcPr>
          <w:p w14:paraId="28FB3AAD" w14:textId="77777777" w:rsidR="001F52CA" w:rsidRPr="00A97C81" w:rsidRDefault="001F52CA" w:rsidP="00B6788F">
            <w:pPr>
              <w:rPr>
                <w:ins w:id="3335" w:author="智誠 楊" w:date="2021-05-13T14:47:00Z"/>
                <w:rFonts w:ascii="標楷體" w:eastAsia="標楷體" w:hAnsi="標楷體"/>
                <w:lang w:eastAsia="zh-HK"/>
              </w:rPr>
            </w:pPr>
            <w:ins w:id="3336" w:author="智誠 楊" w:date="2021-05-13T14:47:00Z">
              <w:r w:rsidRPr="00A97C81">
                <w:rPr>
                  <w:rFonts w:ascii="標楷體" w:eastAsia="標楷體" w:hAnsi="標楷體" w:hint="eastAsia"/>
                  <w:lang w:eastAsia="zh-HK"/>
                </w:rPr>
                <w:t>關閉此畫面</w:t>
              </w:r>
            </w:ins>
          </w:p>
        </w:tc>
      </w:tr>
    </w:tbl>
    <w:p w14:paraId="3D2EEDDB" w14:textId="77777777" w:rsidR="00CE69F7" w:rsidRPr="001F52CA" w:rsidRDefault="00CE69F7" w:rsidP="00CE69F7">
      <w:pPr>
        <w:rPr>
          <w:ins w:id="3337" w:author="智誠 楊" w:date="2021-05-12T09:43:00Z"/>
        </w:rPr>
      </w:pPr>
    </w:p>
    <w:p w14:paraId="4C67B9AF" w14:textId="194400F9" w:rsidR="00CE69F7" w:rsidRPr="00362205" w:rsidRDefault="00CE69F7" w:rsidP="00CE69F7">
      <w:pPr>
        <w:pStyle w:val="a"/>
        <w:rPr>
          <w:ins w:id="3338" w:author="智誠 楊" w:date="2021-05-12T09:43:00Z"/>
        </w:rPr>
      </w:pPr>
      <w:ins w:id="3339" w:author="智誠 楊" w:date="2021-05-12T09:43:00Z">
        <w:r>
          <w:t>輸入畫面資料說明</w:t>
        </w:r>
      </w:ins>
      <w:ins w:id="3340" w:author="智誠 楊" w:date="2021-05-12T14:36:00Z">
        <w:r w:rsidR="006802A4">
          <w:rPr>
            <w:rFonts w:hint="eastAsia"/>
          </w:rPr>
          <w:t>-</w:t>
        </w:r>
        <w:r w:rsidR="006802A4">
          <w:rPr>
            <w:rFonts w:hint="eastAsia"/>
          </w:rPr>
          <w:t>刪除</w:t>
        </w:r>
      </w:ins>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3341" w:author="阿毛" w:date="2021-06-09T11:16: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920"/>
        <w:gridCol w:w="851"/>
        <w:gridCol w:w="1843"/>
        <w:gridCol w:w="1275"/>
        <w:gridCol w:w="553"/>
        <w:gridCol w:w="666"/>
        <w:gridCol w:w="3034"/>
        <w:tblGridChange w:id="3342">
          <w:tblGrid>
            <w:gridCol w:w="456"/>
            <w:gridCol w:w="1920"/>
            <w:gridCol w:w="851"/>
            <w:gridCol w:w="1843"/>
            <w:gridCol w:w="1275"/>
            <w:gridCol w:w="553"/>
            <w:gridCol w:w="666"/>
            <w:gridCol w:w="2856"/>
          </w:tblGrid>
        </w:tblGridChange>
      </w:tblGrid>
      <w:tr w:rsidR="00CE69F7" w:rsidRPr="00847BB7" w14:paraId="3FDC4FD0" w14:textId="77777777" w:rsidTr="00045674">
        <w:trPr>
          <w:trHeight w:val="388"/>
          <w:tblHeader/>
          <w:jc w:val="center"/>
          <w:ins w:id="3343" w:author="智誠 楊" w:date="2021-05-12T09:43:00Z"/>
          <w:trPrChange w:id="3344" w:author="阿毛" w:date="2021-06-09T11:16:00Z">
            <w:trPr>
              <w:trHeight w:val="388"/>
              <w:tblHeader/>
              <w:jc w:val="center"/>
            </w:trPr>
          </w:trPrChange>
        </w:trPr>
        <w:tc>
          <w:tcPr>
            <w:tcW w:w="456" w:type="dxa"/>
            <w:vMerge w:val="restart"/>
            <w:shd w:val="clear" w:color="auto" w:fill="D9D9D9" w:themeFill="background1" w:themeFillShade="D9"/>
            <w:tcPrChange w:id="3345" w:author="阿毛" w:date="2021-06-09T11:16:00Z">
              <w:tcPr>
                <w:tcW w:w="456" w:type="dxa"/>
                <w:vMerge w:val="restart"/>
                <w:shd w:val="clear" w:color="auto" w:fill="D9D9D9" w:themeFill="background1" w:themeFillShade="D9"/>
              </w:tcPr>
            </w:tcPrChange>
          </w:tcPr>
          <w:p w14:paraId="424B4138" w14:textId="77777777" w:rsidR="00CE69F7" w:rsidRPr="00847BB7" w:rsidRDefault="00CE69F7" w:rsidP="00B6788F">
            <w:pPr>
              <w:rPr>
                <w:ins w:id="3346" w:author="智誠 楊" w:date="2021-05-12T09:43:00Z"/>
                <w:rFonts w:ascii="標楷體" w:eastAsia="標楷體" w:hAnsi="標楷體"/>
              </w:rPr>
            </w:pPr>
            <w:ins w:id="3347" w:author="智誠 楊" w:date="2021-05-12T09:43:00Z">
              <w:r w:rsidRPr="00847BB7">
                <w:rPr>
                  <w:rFonts w:ascii="標楷體" w:eastAsia="標楷體" w:hAnsi="標楷體"/>
                </w:rPr>
                <w:t>序號</w:t>
              </w:r>
            </w:ins>
          </w:p>
        </w:tc>
        <w:tc>
          <w:tcPr>
            <w:tcW w:w="1920" w:type="dxa"/>
            <w:vMerge w:val="restart"/>
            <w:shd w:val="clear" w:color="auto" w:fill="D9D9D9" w:themeFill="background1" w:themeFillShade="D9"/>
            <w:tcPrChange w:id="3348" w:author="阿毛" w:date="2021-06-09T11:16:00Z">
              <w:tcPr>
                <w:tcW w:w="1920" w:type="dxa"/>
                <w:vMerge w:val="restart"/>
                <w:shd w:val="clear" w:color="auto" w:fill="D9D9D9" w:themeFill="background1" w:themeFillShade="D9"/>
              </w:tcPr>
            </w:tcPrChange>
          </w:tcPr>
          <w:p w14:paraId="5C11E898" w14:textId="77777777" w:rsidR="00CE69F7" w:rsidRPr="00847BB7" w:rsidRDefault="00CE69F7" w:rsidP="00B6788F">
            <w:pPr>
              <w:rPr>
                <w:ins w:id="3349" w:author="智誠 楊" w:date="2021-05-12T09:43:00Z"/>
                <w:rFonts w:ascii="標楷體" w:eastAsia="標楷體" w:hAnsi="標楷體"/>
              </w:rPr>
            </w:pPr>
            <w:ins w:id="3350" w:author="智誠 楊" w:date="2021-05-12T09:43:00Z">
              <w:r w:rsidRPr="00847BB7">
                <w:rPr>
                  <w:rFonts w:ascii="標楷體" w:eastAsia="標楷體" w:hAnsi="標楷體"/>
                </w:rPr>
                <w:t>欄位</w:t>
              </w:r>
            </w:ins>
          </w:p>
        </w:tc>
        <w:tc>
          <w:tcPr>
            <w:tcW w:w="5188" w:type="dxa"/>
            <w:gridSpan w:val="5"/>
            <w:shd w:val="clear" w:color="auto" w:fill="D9D9D9" w:themeFill="background1" w:themeFillShade="D9"/>
            <w:tcPrChange w:id="3351" w:author="阿毛" w:date="2021-06-09T11:16:00Z">
              <w:tcPr>
                <w:tcW w:w="5188" w:type="dxa"/>
                <w:gridSpan w:val="5"/>
                <w:shd w:val="clear" w:color="auto" w:fill="D9D9D9" w:themeFill="background1" w:themeFillShade="D9"/>
              </w:tcPr>
            </w:tcPrChange>
          </w:tcPr>
          <w:p w14:paraId="3614F499" w14:textId="77777777" w:rsidR="00CE69F7" w:rsidRPr="00847BB7" w:rsidRDefault="00CE69F7" w:rsidP="00B6788F">
            <w:pPr>
              <w:jc w:val="center"/>
              <w:rPr>
                <w:ins w:id="3352" w:author="智誠 楊" w:date="2021-05-12T09:43:00Z"/>
                <w:rFonts w:ascii="標楷體" w:eastAsia="標楷體" w:hAnsi="標楷體"/>
              </w:rPr>
            </w:pPr>
            <w:ins w:id="3353" w:author="智誠 楊" w:date="2021-05-12T09:43:00Z">
              <w:r w:rsidRPr="00847BB7">
                <w:rPr>
                  <w:rFonts w:ascii="標楷體" w:eastAsia="標楷體" w:hAnsi="標楷體"/>
                </w:rPr>
                <w:t>說明</w:t>
              </w:r>
            </w:ins>
          </w:p>
        </w:tc>
        <w:tc>
          <w:tcPr>
            <w:tcW w:w="3034" w:type="dxa"/>
            <w:vMerge w:val="restart"/>
            <w:shd w:val="clear" w:color="auto" w:fill="D9D9D9" w:themeFill="background1" w:themeFillShade="D9"/>
            <w:tcPrChange w:id="3354" w:author="阿毛" w:date="2021-06-09T11:16:00Z">
              <w:tcPr>
                <w:tcW w:w="2856" w:type="dxa"/>
                <w:vMerge w:val="restart"/>
                <w:shd w:val="clear" w:color="auto" w:fill="D9D9D9" w:themeFill="background1" w:themeFillShade="D9"/>
              </w:tcPr>
            </w:tcPrChange>
          </w:tcPr>
          <w:p w14:paraId="5CF86234" w14:textId="77777777" w:rsidR="00CE69F7" w:rsidRPr="00847BB7" w:rsidRDefault="00CE69F7" w:rsidP="00B6788F">
            <w:pPr>
              <w:rPr>
                <w:ins w:id="3355" w:author="智誠 楊" w:date="2021-05-12T09:43:00Z"/>
                <w:rFonts w:ascii="標楷體" w:eastAsia="標楷體" w:hAnsi="標楷體"/>
              </w:rPr>
            </w:pPr>
            <w:ins w:id="3356" w:author="智誠 楊" w:date="2021-05-12T09:43:00Z">
              <w:r w:rsidRPr="00847BB7">
                <w:rPr>
                  <w:rFonts w:ascii="標楷體" w:eastAsia="標楷體" w:hAnsi="標楷體"/>
                </w:rPr>
                <w:t>處理邏輯及注意事項</w:t>
              </w:r>
            </w:ins>
          </w:p>
        </w:tc>
      </w:tr>
      <w:tr w:rsidR="00CE69F7" w:rsidRPr="00847BB7" w14:paraId="459556A8" w14:textId="77777777" w:rsidTr="00045674">
        <w:trPr>
          <w:trHeight w:val="244"/>
          <w:tblHeader/>
          <w:jc w:val="center"/>
          <w:ins w:id="3357" w:author="智誠 楊" w:date="2021-05-12T09:43:00Z"/>
          <w:trPrChange w:id="3358" w:author="阿毛" w:date="2021-06-09T11:16:00Z">
            <w:trPr>
              <w:trHeight w:val="244"/>
              <w:tblHeader/>
              <w:jc w:val="center"/>
            </w:trPr>
          </w:trPrChange>
        </w:trPr>
        <w:tc>
          <w:tcPr>
            <w:tcW w:w="456" w:type="dxa"/>
            <w:vMerge/>
            <w:shd w:val="clear" w:color="auto" w:fill="D9D9D9" w:themeFill="background1" w:themeFillShade="D9"/>
            <w:tcPrChange w:id="3359" w:author="阿毛" w:date="2021-06-09T11:16:00Z">
              <w:tcPr>
                <w:tcW w:w="456" w:type="dxa"/>
                <w:vMerge/>
                <w:shd w:val="clear" w:color="auto" w:fill="D9D9D9" w:themeFill="background1" w:themeFillShade="D9"/>
              </w:tcPr>
            </w:tcPrChange>
          </w:tcPr>
          <w:p w14:paraId="01EEC020" w14:textId="77777777" w:rsidR="00CE69F7" w:rsidRPr="00847BB7" w:rsidRDefault="00CE69F7" w:rsidP="00B6788F">
            <w:pPr>
              <w:rPr>
                <w:ins w:id="3360" w:author="智誠 楊" w:date="2021-05-12T09:43:00Z"/>
                <w:rFonts w:ascii="標楷體" w:eastAsia="標楷體" w:hAnsi="標楷體"/>
              </w:rPr>
            </w:pPr>
          </w:p>
        </w:tc>
        <w:tc>
          <w:tcPr>
            <w:tcW w:w="1920" w:type="dxa"/>
            <w:vMerge/>
            <w:shd w:val="clear" w:color="auto" w:fill="D9D9D9" w:themeFill="background1" w:themeFillShade="D9"/>
            <w:tcPrChange w:id="3361" w:author="阿毛" w:date="2021-06-09T11:16:00Z">
              <w:tcPr>
                <w:tcW w:w="1920" w:type="dxa"/>
                <w:vMerge/>
                <w:shd w:val="clear" w:color="auto" w:fill="D9D9D9" w:themeFill="background1" w:themeFillShade="D9"/>
              </w:tcPr>
            </w:tcPrChange>
          </w:tcPr>
          <w:p w14:paraId="3F4D2BC5" w14:textId="77777777" w:rsidR="00CE69F7" w:rsidRPr="00847BB7" w:rsidRDefault="00CE69F7" w:rsidP="00B6788F">
            <w:pPr>
              <w:rPr>
                <w:ins w:id="3362" w:author="智誠 楊" w:date="2021-05-12T09:43:00Z"/>
                <w:rFonts w:ascii="標楷體" w:eastAsia="標楷體" w:hAnsi="標楷體"/>
              </w:rPr>
            </w:pPr>
          </w:p>
        </w:tc>
        <w:tc>
          <w:tcPr>
            <w:tcW w:w="851" w:type="dxa"/>
            <w:shd w:val="clear" w:color="auto" w:fill="D9D9D9" w:themeFill="background1" w:themeFillShade="D9"/>
            <w:tcPrChange w:id="3363" w:author="阿毛" w:date="2021-06-09T11:16:00Z">
              <w:tcPr>
                <w:tcW w:w="851" w:type="dxa"/>
                <w:shd w:val="clear" w:color="auto" w:fill="D9D9D9" w:themeFill="background1" w:themeFillShade="D9"/>
              </w:tcPr>
            </w:tcPrChange>
          </w:tcPr>
          <w:p w14:paraId="0E94FB7D" w14:textId="2ED19F21" w:rsidR="00CE69F7" w:rsidRPr="00847BB7" w:rsidRDefault="00CE69F7" w:rsidP="00B6788F">
            <w:pPr>
              <w:rPr>
                <w:ins w:id="3364" w:author="智誠 楊" w:date="2021-05-12T09:43:00Z"/>
                <w:rFonts w:ascii="標楷體" w:eastAsia="標楷體" w:hAnsi="標楷體"/>
              </w:rPr>
            </w:pPr>
            <w:ins w:id="3365" w:author="智誠 楊" w:date="2021-05-12T09:43:00Z">
              <w:del w:id="3366" w:author="阿毛" w:date="2021-06-03T09:53:00Z">
                <w:r w:rsidRPr="00847BB7" w:rsidDel="00E27902">
                  <w:rPr>
                    <w:rFonts w:ascii="標楷體" w:eastAsia="標楷體" w:hAnsi="標楷體" w:hint="eastAsia"/>
                  </w:rPr>
                  <w:delText>資料型態長度</w:delText>
                </w:r>
              </w:del>
            </w:ins>
            <w:ins w:id="3367" w:author="阿毛" w:date="2021-06-03T09:53:00Z">
              <w:r w:rsidR="00E27902">
                <w:rPr>
                  <w:rFonts w:ascii="標楷體" w:eastAsia="標楷體" w:hAnsi="標楷體" w:hint="eastAsia"/>
                </w:rPr>
                <w:t>資料長度</w:t>
              </w:r>
            </w:ins>
          </w:p>
        </w:tc>
        <w:tc>
          <w:tcPr>
            <w:tcW w:w="1843" w:type="dxa"/>
            <w:shd w:val="clear" w:color="auto" w:fill="D9D9D9" w:themeFill="background1" w:themeFillShade="D9"/>
            <w:tcPrChange w:id="3368" w:author="阿毛" w:date="2021-06-09T11:16:00Z">
              <w:tcPr>
                <w:tcW w:w="1843" w:type="dxa"/>
                <w:shd w:val="clear" w:color="auto" w:fill="D9D9D9" w:themeFill="background1" w:themeFillShade="D9"/>
              </w:tcPr>
            </w:tcPrChange>
          </w:tcPr>
          <w:p w14:paraId="0480A981" w14:textId="77777777" w:rsidR="00CE69F7" w:rsidRPr="00847BB7" w:rsidRDefault="00CE69F7" w:rsidP="00B6788F">
            <w:pPr>
              <w:rPr>
                <w:ins w:id="3369" w:author="智誠 楊" w:date="2021-05-12T09:43:00Z"/>
                <w:rFonts w:ascii="標楷體" w:eastAsia="標楷體" w:hAnsi="標楷體"/>
              </w:rPr>
            </w:pPr>
            <w:ins w:id="3370" w:author="智誠 楊" w:date="2021-05-12T09:43:00Z">
              <w:r w:rsidRPr="00847BB7">
                <w:rPr>
                  <w:rFonts w:ascii="標楷體" w:eastAsia="標楷體" w:hAnsi="標楷體"/>
                </w:rPr>
                <w:t>預設值</w:t>
              </w:r>
            </w:ins>
          </w:p>
        </w:tc>
        <w:tc>
          <w:tcPr>
            <w:tcW w:w="1275" w:type="dxa"/>
            <w:shd w:val="clear" w:color="auto" w:fill="D9D9D9" w:themeFill="background1" w:themeFillShade="D9"/>
            <w:tcPrChange w:id="3371" w:author="阿毛" w:date="2021-06-09T11:16:00Z">
              <w:tcPr>
                <w:tcW w:w="1275" w:type="dxa"/>
                <w:shd w:val="clear" w:color="auto" w:fill="D9D9D9" w:themeFill="background1" w:themeFillShade="D9"/>
              </w:tcPr>
            </w:tcPrChange>
          </w:tcPr>
          <w:p w14:paraId="56F36B17" w14:textId="77777777" w:rsidR="00CE69F7" w:rsidRPr="00847BB7" w:rsidRDefault="00CE69F7" w:rsidP="00B6788F">
            <w:pPr>
              <w:rPr>
                <w:ins w:id="3372" w:author="智誠 楊" w:date="2021-05-12T09:43:00Z"/>
                <w:rFonts w:ascii="標楷體" w:eastAsia="標楷體" w:hAnsi="標楷體"/>
              </w:rPr>
            </w:pPr>
            <w:ins w:id="3373" w:author="智誠 楊" w:date="2021-05-12T09:43:00Z">
              <w:r w:rsidRPr="00847BB7">
                <w:rPr>
                  <w:rFonts w:ascii="標楷體" w:eastAsia="標楷體" w:hAnsi="標楷體"/>
                </w:rPr>
                <w:t>選單內容</w:t>
              </w:r>
            </w:ins>
          </w:p>
        </w:tc>
        <w:tc>
          <w:tcPr>
            <w:tcW w:w="553" w:type="dxa"/>
            <w:shd w:val="clear" w:color="auto" w:fill="D9D9D9" w:themeFill="background1" w:themeFillShade="D9"/>
            <w:tcPrChange w:id="3374" w:author="阿毛" w:date="2021-06-09T11:16:00Z">
              <w:tcPr>
                <w:tcW w:w="553" w:type="dxa"/>
                <w:shd w:val="clear" w:color="auto" w:fill="D9D9D9" w:themeFill="background1" w:themeFillShade="D9"/>
              </w:tcPr>
            </w:tcPrChange>
          </w:tcPr>
          <w:p w14:paraId="53603828" w14:textId="77777777" w:rsidR="00CE69F7" w:rsidRPr="00847BB7" w:rsidRDefault="00CE69F7" w:rsidP="00B6788F">
            <w:pPr>
              <w:rPr>
                <w:ins w:id="3375" w:author="智誠 楊" w:date="2021-05-12T09:43:00Z"/>
                <w:rFonts w:ascii="標楷體" w:eastAsia="標楷體" w:hAnsi="標楷體"/>
              </w:rPr>
            </w:pPr>
            <w:proofErr w:type="gramStart"/>
            <w:ins w:id="3376" w:author="智誠 楊" w:date="2021-05-12T09:43:00Z">
              <w:r w:rsidRPr="00847BB7">
                <w:rPr>
                  <w:rFonts w:ascii="標楷體" w:eastAsia="標楷體" w:hAnsi="標楷體"/>
                </w:rPr>
                <w:t>必填</w:t>
              </w:r>
              <w:proofErr w:type="gramEnd"/>
            </w:ins>
          </w:p>
        </w:tc>
        <w:tc>
          <w:tcPr>
            <w:tcW w:w="666" w:type="dxa"/>
            <w:shd w:val="clear" w:color="auto" w:fill="D9D9D9" w:themeFill="background1" w:themeFillShade="D9"/>
            <w:tcPrChange w:id="3377" w:author="阿毛" w:date="2021-06-09T11:16:00Z">
              <w:tcPr>
                <w:tcW w:w="666" w:type="dxa"/>
                <w:shd w:val="clear" w:color="auto" w:fill="D9D9D9" w:themeFill="background1" w:themeFillShade="D9"/>
              </w:tcPr>
            </w:tcPrChange>
          </w:tcPr>
          <w:p w14:paraId="2D573877" w14:textId="77777777" w:rsidR="00CE69F7" w:rsidRPr="00847BB7" w:rsidRDefault="00CE69F7" w:rsidP="00B6788F">
            <w:pPr>
              <w:rPr>
                <w:ins w:id="3378" w:author="智誠 楊" w:date="2021-05-12T09:43:00Z"/>
                <w:rFonts w:ascii="標楷體" w:eastAsia="標楷體" w:hAnsi="標楷體"/>
              </w:rPr>
            </w:pPr>
            <w:ins w:id="3379" w:author="智誠 楊" w:date="2021-05-12T09:43:00Z">
              <w:r w:rsidRPr="00847BB7">
                <w:rPr>
                  <w:rFonts w:ascii="標楷體" w:eastAsia="標楷體" w:hAnsi="標楷體"/>
                </w:rPr>
                <w:t>R/W</w:t>
              </w:r>
            </w:ins>
          </w:p>
        </w:tc>
        <w:tc>
          <w:tcPr>
            <w:tcW w:w="3034" w:type="dxa"/>
            <w:vMerge/>
            <w:shd w:val="clear" w:color="auto" w:fill="D9D9D9" w:themeFill="background1" w:themeFillShade="D9"/>
            <w:tcPrChange w:id="3380" w:author="阿毛" w:date="2021-06-09T11:16:00Z">
              <w:tcPr>
                <w:tcW w:w="2856" w:type="dxa"/>
                <w:vMerge/>
                <w:shd w:val="clear" w:color="auto" w:fill="D9D9D9" w:themeFill="background1" w:themeFillShade="D9"/>
              </w:tcPr>
            </w:tcPrChange>
          </w:tcPr>
          <w:p w14:paraId="061DF038" w14:textId="77777777" w:rsidR="00CE69F7" w:rsidRPr="00847BB7" w:rsidRDefault="00CE69F7" w:rsidP="00B6788F">
            <w:pPr>
              <w:rPr>
                <w:ins w:id="3381" w:author="智誠 楊" w:date="2021-05-12T09:43:00Z"/>
                <w:rFonts w:ascii="標楷體" w:eastAsia="標楷體" w:hAnsi="標楷體"/>
              </w:rPr>
            </w:pPr>
          </w:p>
        </w:tc>
      </w:tr>
      <w:tr w:rsidR="00CE69F7" w:rsidRPr="00847BB7" w14:paraId="3C2D3C59" w14:textId="77777777" w:rsidTr="00045674">
        <w:trPr>
          <w:trHeight w:val="244"/>
          <w:jc w:val="center"/>
          <w:ins w:id="3382" w:author="智誠 楊" w:date="2021-05-12T09:43:00Z"/>
          <w:trPrChange w:id="3383" w:author="阿毛" w:date="2021-06-09T11:16:00Z">
            <w:trPr>
              <w:trHeight w:val="244"/>
              <w:jc w:val="center"/>
            </w:trPr>
          </w:trPrChange>
        </w:trPr>
        <w:tc>
          <w:tcPr>
            <w:tcW w:w="456" w:type="dxa"/>
            <w:tcPrChange w:id="3384" w:author="阿毛" w:date="2021-06-09T11:16:00Z">
              <w:tcPr>
                <w:tcW w:w="456" w:type="dxa"/>
              </w:tcPr>
            </w:tcPrChange>
          </w:tcPr>
          <w:p w14:paraId="0D2A3B5C" w14:textId="77777777" w:rsidR="00CE69F7" w:rsidRPr="00847BB7" w:rsidRDefault="00CE69F7" w:rsidP="00B6788F">
            <w:pPr>
              <w:rPr>
                <w:ins w:id="3385" w:author="智誠 楊" w:date="2021-05-12T09:43:00Z"/>
                <w:rFonts w:ascii="標楷體" w:eastAsia="標楷體" w:hAnsi="標楷體"/>
              </w:rPr>
            </w:pPr>
            <w:ins w:id="3386" w:author="智誠 楊" w:date="2021-05-12T09:43:00Z">
              <w:r>
                <w:rPr>
                  <w:rFonts w:ascii="標楷體" w:eastAsia="標楷體" w:hAnsi="標楷體" w:hint="eastAsia"/>
                </w:rPr>
                <w:t>1</w:t>
              </w:r>
            </w:ins>
          </w:p>
        </w:tc>
        <w:tc>
          <w:tcPr>
            <w:tcW w:w="1920" w:type="dxa"/>
            <w:tcPrChange w:id="3387" w:author="阿毛" w:date="2021-06-09T11:16:00Z">
              <w:tcPr>
                <w:tcW w:w="1920" w:type="dxa"/>
              </w:tcPr>
            </w:tcPrChange>
          </w:tcPr>
          <w:p w14:paraId="2833E11C" w14:textId="77777777" w:rsidR="00CE69F7" w:rsidRPr="00847BB7" w:rsidRDefault="00CE69F7" w:rsidP="00B6788F">
            <w:pPr>
              <w:rPr>
                <w:ins w:id="3388" w:author="智誠 楊" w:date="2021-05-12T09:43:00Z"/>
                <w:rFonts w:ascii="標楷體" w:eastAsia="標楷體" w:hAnsi="標楷體"/>
              </w:rPr>
            </w:pPr>
            <w:ins w:id="3389" w:author="智誠 楊" w:date="2021-05-12T09:43:00Z">
              <w:r w:rsidRPr="00847BB7">
                <w:rPr>
                  <w:rFonts w:ascii="標楷體" w:eastAsia="標楷體" w:hAnsi="標楷體" w:hint="eastAsia"/>
                  <w:lang w:eastAsia="zh-HK"/>
                </w:rPr>
                <w:t>功能選項</w:t>
              </w:r>
            </w:ins>
          </w:p>
        </w:tc>
        <w:tc>
          <w:tcPr>
            <w:tcW w:w="851" w:type="dxa"/>
            <w:tcPrChange w:id="3390" w:author="阿毛" w:date="2021-06-09T11:16:00Z">
              <w:tcPr>
                <w:tcW w:w="851" w:type="dxa"/>
              </w:tcPr>
            </w:tcPrChange>
          </w:tcPr>
          <w:p w14:paraId="694FBAD9" w14:textId="77777777" w:rsidR="00CE69F7" w:rsidRPr="00847BB7" w:rsidRDefault="00CE69F7" w:rsidP="00B6788F">
            <w:pPr>
              <w:rPr>
                <w:ins w:id="3391" w:author="智誠 楊" w:date="2021-05-12T09:43:00Z"/>
                <w:rFonts w:ascii="標楷體" w:eastAsia="標楷體" w:hAnsi="標楷體"/>
              </w:rPr>
            </w:pPr>
            <w:ins w:id="3392" w:author="智誠 楊" w:date="2021-05-12T09:43:00Z">
              <w:r w:rsidRPr="00847BB7">
                <w:rPr>
                  <w:rFonts w:ascii="標楷體" w:eastAsia="標楷體" w:hAnsi="標楷體"/>
                </w:rPr>
                <w:t xml:space="preserve">                  </w:t>
              </w:r>
            </w:ins>
          </w:p>
        </w:tc>
        <w:tc>
          <w:tcPr>
            <w:tcW w:w="1843" w:type="dxa"/>
            <w:tcPrChange w:id="3393" w:author="阿毛" w:date="2021-06-09T11:16:00Z">
              <w:tcPr>
                <w:tcW w:w="1843" w:type="dxa"/>
              </w:tcPr>
            </w:tcPrChange>
          </w:tcPr>
          <w:p w14:paraId="32C00235" w14:textId="6BEDBACF" w:rsidR="00CE69F7" w:rsidRPr="00847BB7" w:rsidRDefault="00045674" w:rsidP="00B6788F">
            <w:pPr>
              <w:rPr>
                <w:ins w:id="3394" w:author="智誠 楊" w:date="2021-05-12T09:43:00Z"/>
                <w:rFonts w:ascii="標楷體" w:eastAsia="標楷體" w:hAnsi="標楷體"/>
              </w:rPr>
            </w:pPr>
            <w:ins w:id="3395" w:author="阿毛" w:date="2021-06-09T11:16:00Z">
              <w:r>
                <w:rPr>
                  <w:rFonts w:ascii="標楷體" w:eastAsia="標楷體" w:hAnsi="標楷體" w:hint="eastAsia"/>
                  <w:lang w:eastAsia="zh-HK"/>
                </w:rPr>
                <w:t>刪除</w:t>
              </w:r>
            </w:ins>
          </w:p>
        </w:tc>
        <w:tc>
          <w:tcPr>
            <w:tcW w:w="1275" w:type="dxa"/>
            <w:tcPrChange w:id="3396" w:author="阿毛" w:date="2021-06-09T11:16:00Z">
              <w:tcPr>
                <w:tcW w:w="1275" w:type="dxa"/>
              </w:tcPr>
            </w:tcPrChange>
          </w:tcPr>
          <w:p w14:paraId="0B2169E6" w14:textId="77777777" w:rsidR="00CE69F7" w:rsidRPr="00847BB7" w:rsidRDefault="00CE69F7" w:rsidP="00B6788F">
            <w:pPr>
              <w:rPr>
                <w:ins w:id="3397" w:author="智誠 楊" w:date="2021-05-12T09:43:00Z"/>
                <w:rFonts w:ascii="標楷體" w:eastAsia="標楷體" w:hAnsi="標楷體"/>
              </w:rPr>
            </w:pPr>
          </w:p>
        </w:tc>
        <w:tc>
          <w:tcPr>
            <w:tcW w:w="553" w:type="dxa"/>
            <w:tcPrChange w:id="3398" w:author="阿毛" w:date="2021-06-09T11:16:00Z">
              <w:tcPr>
                <w:tcW w:w="553" w:type="dxa"/>
              </w:tcPr>
            </w:tcPrChange>
          </w:tcPr>
          <w:p w14:paraId="1BE84A57" w14:textId="77777777" w:rsidR="00CE69F7" w:rsidRPr="00847BB7" w:rsidRDefault="00CE69F7" w:rsidP="00B6788F">
            <w:pPr>
              <w:rPr>
                <w:ins w:id="3399" w:author="智誠 楊" w:date="2021-05-12T09:43:00Z"/>
                <w:rFonts w:ascii="標楷體" w:eastAsia="標楷體" w:hAnsi="標楷體"/>
              </w:rPr>
            </w:pPr>
          </w:p>
        </w:tc>
        <w:tc>
          <w:tcPr>
            <w:tcW w:w="666" w:type="dxa"/>
            <w:tcPrChange w:id="3400" w:author="阿毛" w:date="2021-06-09T11:16:00Z">
              <w:tcPr>
                <w:tcW w:w="666" w:type="dxa"/>
              </w:tcPr>
            </w:tcPrChange>
          </w:tcPr>
          <w:p w14:paraId="39789E68" w14:textId="77777777" w:rsidR="00CE69F7" w:rsidRPr="00847BB7" w:rsidRDefault="00CE69F7" w:rsidP="00B6788F">
            <w:pPr>
              <w:jc w:val="center"/>
              <w:rPr>
                <w:ins w:id="3401" w:author="智誠 楊" w:date="2021-05-12T09:43:00Z"/>
                <w:rFonts w:ascii="標楷體" w:eastAsia="標楷體" w:hAnsi="標楷體"/>
              </w:rPr>
            </w:pPr>
            <w:ins w:id="3402" w:author="智誠 楊" w:date="2021-05-12T09:43:00Z">
              <w:r>
                <w:rPr>
                  <w:rFonts w:ascii="標楷體" w:eastAsia="標楷體" w:hAnsi="標楷體" w:hint="eastAsia"/>
                </w:rPr>
                <w:t>R</w:t>
              </w:r>
            </w:ins>
          </w:p>
        </w:tc>
        <w:tc>
          <w:tcPr>
            <w:tcW w:w="3034" w:type="dxa"/>
            <w:tcPrChange w:id="3403" w:author="阿毛" w:date="2021-06-09T11:16:00Z">
              <w:tcPr>
                <w:tcW w:w="2856" w:type="dxa"/>
              </w:tcPr>
            </w:tcPrChange>
          </w:tcPr>
          <w:p w14:paraId="6361DB76" w14:textId="747FF59E" w:rsidR="00CE69F7" w:rsidRPr="00847BB7" w:rsidRDefault="00CE69F7" w:rsidP="00B6788F">
            <w:pPr>
              <w:rPr>
                <w:ins w:id="3404" w:author="智誠 楊" w:date="2021-05-12T09:43:00Z"/>
                <w:rFonts w:ascii="標楷體" w:eastAsia="標楷體" w:hAnsi="標楷體"/>
              </w:rPr>
            </w:pPr>
            <w:ins w:id="3405" w:author="智誠 楊" w:date="2021-05-12T09:43:00Z">
              <w:r w:rsidRPr="00847BB7">
                <w:rPr>
                  <w:rFonts w:ascii="標楷體" w:eastAsia="標楷體" w:hAnsi="標楷體" w:hint="eastAsia"/>
                </w:rPr>
                <w:t>自動顯示</w:t>
              </w:r>
              <w:del w:id="3406" w:author="阿毛" w:date="2021-06-09T11:16:00Z">
                <w:r w:rsidDel="00045674">
                  <w:rPr>
                    <w:rFonts w:ascii="標楷體" w:eastAsia="標楷體" w:hAnsi="標楷體" w:hint="eastAsia"/>
                  </w:rPr>
                  <w:delText>:</w:delText>
                </w:r>
              </w:del>
            </w:ins>
            <w:ins w:id="3407" w:author="智誠 楊" w:date="2021-05-12T09:45:00Z">
              <w:del w:id="3408" w:author="阿毛" w:date="2021-06-09T11:16:00Z">
                <w:r w:rsidDel="00045674">
                  <w:rPr>
                    <w:rFonts w:ascii="標楷體" w:eastAsia="標楷體" w:hAnsi="標楷體" w:hint="eastAsia"/>
                    <w:lang w:eastAsia="zh-HK"/>
                  </w:rPr>
                  <w:delText>刪除</w:delText>
                </w:r>
              </w:del>
            </w:ins>
          </w:p>
        </w:tc>
      </w:tr>
      <w:tr w:rsidR="00CE69F7" w:rsidRPr="00847BB7" w14:paraId="302FD714" w14:textId="77777777" w:rsidTr="00045674">
        <w:trPr>
          <w:trHeight w:val="244"/>
          <w:jc w:val="center"/>
          <w:ins w:id="3409" w:author="智誠 楊" w:date="2021-05-12T09:43:00Z"/>
          <w:trPrChange w:id="3410" w:author="阿毛" w:date="2021-06-09T11:16:00Z">
            <w:trPr>
              <w:trHeight w:val="244"/>
              <w:jc w:val="center"/>
            </w:trPr>
          </w:trPrChange>
        </w:trPr>
        <w:tc>
          <w:tcPr>
            <w:tcW w:w="456" w:type="dxa"/>
            <w:tcPrChange w:id="3411" w:author="阿毛" w:date="2021-06-09T11:16:00Z">
              <w:tcPr>
                <w:tcW w:w="456" w:type="dxa"/>
              </w:tcPr>
            </w:tcPrChange>
          </w:tcPr>
          <w:p w14:paraId="2E70ED30" w14:textId="77777777" w:rsidR="00CE69F7" w:rsidRPr="00847BB7" w:rsidRDefault="00CE69F7" w:rsidP="00B6788F">
            <w:pPr>
              <w:rPr>
                <w:ins w:id="3412" w:author="智誠 楊" w:date="2021-05-12T09:43:00Z"/>
                <w:rFonts w:ascii="標楷體" w:eastAsia="標楷體" w:hAnsi="標楷體"/>
              </w:rPr>
            </w:pPr>
            <w:ins w:id="3413" w:author="智誠 楊" w:date="2021-05-12T09:43:00Z">
              <w:r w:rsidRPr="00847BB7">
                <w:rPr>
                  <w:rFonts w:ascii="標楷體" w:eastAsia="標楷體" w:hAnsi="標楷體" w:hint="eastAsia"/>
                </w:rPr>
                <w:lastRenderedPageBreak/>
                <w:t>2</w:t>
              </w:r>
            </w:ins>
          </w:p>
        </w:tc>
        <w:tc>
          <w:tcPr>
            <w:tcW w:w="1920" w:type="dxa"/>
            <w:tcPrChange w:id="3414" w:author="阿毛" w:date="2021-06-09T11:16:00Z">
              <w:tcPr>
                <w:tcW w:w="1920" w:type="dxa"/>
              </w:tcPr>
            </w:tcPrChange>
          </w:tcPr>
          <w:p w14:paraId="3D480F86" w14:textId="77777777" w:rsidR="00CE69F7" w:rsidRPr="00847BB7" w:rsidRDefault="00CE69F7" w:rsidP="00B6788F">
            <w:pPr>
              <w:rPr>
                <w:ins w:id="3415" w:author="智誠 楊" w:date="2021-05-12T09:43:00Z"/>
                <w:rFonts w:ascii="標楷體" w:eastAsia="標楷體" w:hAnsi="標楷體"/>
              </w:rPr>
            </w:pPr>
            <w:ins w:id="3416" w:author="智誠 楊" w:date="2021-05-12T09:43:00Z">
              <w:r>
                <w:rPr>
                  <w:rFonts w:ascii="標楷體" w:eastAsia="標楷體" w:hAnsi="標楷體" w:hint="eastAsia"/>
                </w:rPr>
                <w:t>入賬日期</w:t>
              </w:r>
            </w:ins>
          </w:p>
        </w:tc>
        <w:tc>
          <w:tcPr>
            <w:tcW w:w="851" w:type="dxa"/>
            <w:tcPrChange w:id="3417" w:author="阿毛" w:date="2021-06-09T11:16:00Z">
              <w:tcPr>
                <w:tcW w:w="851" w:type="dxa"/>
              </w:tcPr>
            </w:tcPrChange>
          </w:tcPr>
          <w:p w14:paraId="10884D4B" w14:textId="77777777" w:rsidR="00CE69F7" w:rsidRPr="00847BB7" w:rsidRDefault="00CE69F7" w:rsidP="00B6788F">
            <w:pPr>
              <w:rPr>
                <w:ins w:id="3418" w:author="智誠 楊" w:date="2021-05-12T09:43:00Z"/>
                <w:rFonts w:ascii="標楷體" w:eastAsia="標楷體" w:hAnsi="標楷體"/>
              </w:rPr>
            </w:pPr>
            <w:ins w:id="3419" w:author="智誠 楊" w:date="2021-05-12T09:43:00Z">
              <w:r w:rsidRPr="00847BB7">
                <w:rPr>
                  <w:rFonts w:ascii="標楷體" w:eastAsia="標楷體" w:hAnsi="標楷體"/>
                </w:rPr>
                <w:t xml:space="preserve">           </w:t>
              </w:r>
            </w:ins>
          </w:p>
        </w:tc>
        <w:tc>
          <w:tcPr>
            <w:tcW w:w="1843" w:type="dxa"/>
            <w:tcPrChange w:id="3420" w:author="阿毛" w:date="2021-06-09T11:16:00Z">
              <w:tcPr>
                <w:tcW w:w="1843" w:type="dxa"/>
              </w:tcPr>
            </w:tcPrChange>
          </w:tcPr>
          <w:p w14:paraId="5809DFE8" w14:textId="77777777" w:rsidR="00CE69F7" w:rsidRPr="00847BB7" w:rsidRDefault="00CE69F7" w:rsidP="00B6788F">
            <w:pPr>
              <w:rPr>
                <w:ins w:id="3421" w:author="智誠 楊" w:date="2021-05-12T09:43:00Z"/>
                <w:rFonts w:ascii="標楷體" w:eastAsia="標楷體" w:hAnsi="標楷體"/>
              </w:rPr>
            </w:pPr>
          </w:p>
        </w:tc>
        <w:tc>
          <w:tcPr>
            <w:tcW w:w="1275" w:type="dxa"/>
            <w:tcPrChange w:id="3422" w:author="阿毛" w:date="2021-06-09T11:16:00Z">
              <w:tcPr>
                <w:tcW w:w="1275" w:type="dxa"/>
              </w:tcPr>
            </w:tcPrChange>
          </w:tcPr>
          <w:p w14:paraId="0DDFA0D3" w14:textId="77777777" w:rsidR="00CE69F7" w:rsidRPr="00847BB7" w:rsidRDefault="00CE69F7" w:rsidP="00B6788F">
            <w:pPr>
              <w:rPr>
                <w:ins w:id="3423" w:author="智誠 楊" w:date="2021-05-12T09:43:00Z"/>
                <w:rFonts w:ascii="標楷體" w:eastAsia="標楷體" w:hAnsi="標楷體"/>
              </w:rPr>
            </w:pPr>
          </w:p>
        </w:tc>
        <w:tc>
          <w:tcPr>
            <w:tcW w:w="553" w:type="dxa"/>
            <w:tcPrChange w:id="3424" w:author="阿毛" w:date="2021-06-09T11:16:00Z">
              <w:tcPr>
                <w:tcW w:w="553" w:type="dxa"/>
              </w:tcPr>
            </w:tcPrChange>
          </w:tcPr>
          <w:p w14:paraId="57297473" w14:textId="77777777" w:rsidR="00CE69F7" w:rsidRPr="00847BB7" w:rsidRDefault="00CE69F7" w:rsidP="00B6788F">
            <w:pPr>
              <w:rPr>
                <w:ins w:id="3425" w:author="智誠 楊" w:date="2021-05-12T09:43:00Z"/>
                <w:rFonts w:ascii="標楷體" w:eastAsia="標楷體" w:hAnsi="標楷體"/>
              </w:rPr>
            </w:pPr>
          </w:p>
        </w:tc>
        <w:tc>
          <w:tcPr>
            <w:tcW w:w="666" w:type="dxa"/>
            <w:tcPrChange w:id="3426" w:author="阿毛" w:date="2021-06-09T11:16:00Z">
              <w:tcPr>
                <w:tcW w:w="666" w:type="dxa"/>
              </w:tcPr>
            </w:tcPrChange>
          </w:tcPr>
          <w:p w14:paraId="6C6549A6" w14:textId="77777777" w:rsidR="00CE69F7" w:rsidRPr="00A01A6B" w:rsidRDefault="00CE69F7" w:rsidP="00B6788F">
            <w:pPr>
              <w:jc w:val="center"/>
              <w:rPr>
                <w:ins w:id="3427" w:author="智誠 楊" w:date="2021-05-12T09:43:00Z"/>
                <w:rFonts w:ascii="標楷體" w:eastAsia="標楷體" w:hAnsi="標楷體"/>
              </w:rPr>
            </w:pPr>
            <w:ins w:id="3428" w:author="智誠 楊" w:date="2021-05-12T09:43:00Z">
              <w:r>
                <w:rPr>
                  <w:rFonts w:ascii="標楷體" w:eastAsia="標楷體" w:hAnsi="標楷體" w:hint="eastAsia"/>
                </w:rPr>
                <w:t>R</w:t>
              </w:r>
            </w:ins>
          </w:p>
        </w:tc>
        <w:tc>
          <w:tcPr>
            <w:tcW w:w="3034" w:type="dxa"/>
            <w:tcPrChange w:id="3429" w:author="阿毛" w:date="2021-06-09T11:16:00Z">
              <w:tcPr>
                <w:tcW w:w="2856" w:type="dxa"/>
              </w:tcPr>
            </w:tcPrChange>
          </w:tcPr>
          <w:p w14:paraId="04C75866" w14:textId="7DA1DCE8" w:rsidR="00CE69F7" w:rsidRDefault="00CE69F7">
            <w:pPr>
              <w:snapToGrid w:val="0"/>
              <w:ind w:left="240" w:hangingChars="100" w:hanging="240"/>
              <w:rPr>
                <w:ins w:id="3430" w:author="智誠 楊" w:date="2021-05-12T09:43:00Z"/>
                <w:rFonts w:ascii="標楷體" w:eastAsia="標楷體" w:hAnsi="標楷體"/>
              </w:rPr>
              <w:pPrChange w:id="3431" w:author="智誠 楊" w:date="2021-05-12T09:46:00Z">
                <w:pPr>
                  <w:snapToGrid w:val="0"/>
                </w:pPr>
              </w:pPrChange>
            </w:pPr>
            <w:ins w:id="3432" w:author="智誠 楊" w:date="2021-05-12T09:43:00Z">
              <w:r>
                <w:rPr>
                  <w:rFonts w:ascii="標楷體" w:eastAsia="標楷體" w:hAnsi="標楷體" w:hint="eastAsia"/>
                </w:rPr>
                <w:t>1.自動顯示</w:t>
              </w:r>
            </w:ins>
            <w:ins w:id="3433" w:author="智誠 楊" w:date="2021-05-12T09:46:00Z">
              <w:r>
                <w:rPr>
                  <w:rFonts w:ascii="標楷體" w:eastAsia="標楷體" w:hAnsi="標楷體" w:hint="eastAsia"/>
                </w:rPr>
                <w:t>原值</w:t>
              </w:r>
            </w:ins>
            <w:ins w:id="3434" w:author="智誠 楊" w:date="2021-05-12T09:43:00Z">
              <w:r>
                <w:rPr>
                  <w:rFonts w:ascii="標楷體" w:eastAsia="標楷體" w:hAnsi="標楷體" w:hint="eastAsia"/>
                </w:rPr>
                <w:t>、不可修改</w:t>
              </w:r>
            </w:ins>
          </w:p>
          <w:p w14:paraId="06E78297" w14:textId="419648D8" w:rsidR="00045674" w:rsidRDefault="00CE69F7" w:rsidP="00B6788F">
            <w:pPr>
              <w:snapToGrid w:val="0"/>
              <w:rPr>
                <w:ins w:id="3435" w:author="阿毛" w:date="2021-06-09T11:16:00Z"/>
                <w:rFonts w:ascii="標楷體" w:eastAsia="標楷體" w:hAnsi="標楷體"/>
              </w:rPr>
            </w:pPr>
            <w:ins w:id="3436"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sidR="00045674">
                <w:rPr>
                  <w:rFonts w:ascii="標楷體" w:eastAsia="標楷體" w:hAnsi="標楷體"/>
                </w:rPr>
                <w:t>n</w:t>
              </w:r>
              <w:r>
                <w:rPr>
                  <w:rFonts w:ascii="標楷體" w:eastAsia="標楷體" w:hAnsi="標楷體"/>
                </w:rPr>
                <w:t>try</w:t>
              </w:r>
            </w:ins>
          </w:p>
          <w:p w14:paraId="6E96F487" w14:textId="521B9A4C" w:rsidR="00CE69F7" w:rsidRPr="00A01A6B" w:rsidRDefault="00045674" w:rsidP="00B6788F">
            <w:pPr>
              <w:snapToGrid w:val="0"/>
              <w:rPr>
                <w:ins w:id="3437" w:author="智誠 楊" w:date="2021-05-12T09:43:00Z"/>
                <w:rFonts w:ascii="標楷體" w:eastAsia="標楷體" w:hAnsi="標楷體"/>
              </w:rPr>
            </w:pPr>
            <w:ins w:id="3438" w:author="阿毛" w:date="2021-06-09T11:16:00Z">
              <w:r>
                <w:rPr>
                  <w:rFonts w:ascii="標楷體" w:eastAsia="標楷體" w:hAnsi="標楷體" w:hint="eastAsia"/>
                </w:rPr>
                <w:t xml:space="preserve">  </w:t>
              </w:r>
            </w:ins>
            <w:ins w:id="3439" w:author="智誠 楊" w:date="2021-05-12T09:43:00Z">
              <w:r w:rsidR="00CE69F7">
                <w:rPr>
                  <w:rFonts w:ascii="標楷體" w:eastAsia="標楷體" w:hAnsi="標楷體"/>
                </w:rPr>
                <w:t>Date</w:t>
              </w:r>
            </w:ins>
          </w:p>
        </w:tc>
      </w:tr>
      <w:tr w:rsidR="00CE69F7" w:rsidRPr="00847BB7" w14:paraId="3E715BF5" w14:textId="77777777" w:rsidTr="00045674">
        <w:trPr>
          <w:trHeight w:val="323"/>
          <w:jc w:val="center"/>
          <w:ins w:id="3440" w:author="智誠 楊" w:date="2021-05-12T09:43:00Z"/>
          <w:trPrChange w:id="3441" w:author="阿毛" w:date="2021-06-09T11:16:00Z">
            <w:trPr>
              <w:trHeight w:val="323"/>
              <w:jc w:val="center"/>
            </w:trPr>
          </w:trPrChange>
        </w:trPr>
        <w:tc>
          <w:tcPr>
            <w:tcW w:w="456" w:type="dxa"/>
            <w:tcPrChange w:id="3442" w:author="阿毛" w:date="2021-06-09T11:16:00Z">
              <w:tcPr>
                <w:tcW w:w="456" w:type="dxa"/>
              </w:tcPr>
            </w:tcPrChange>
          </w:tcPr>
          <w:p w14:paraId="365AF3CE" w14:textId="77777777" w:rsidR="00CE69F7" w:rsidRPr="00847BB7" w:rsidRDefault="00CE69F7" w:rsidP="00B6788F">
            <w:pPr>
              <w:rPr>
                <w:ins w:id="3443" w:author="智誠 楊" w:date="2021-05-12T09:43:00Z"/>
                <w:rFonts w:ascii="標楷體" w:eastAsia="標楷體" w:hAnsi="標楷體"/>
              </w:rPr>
            </w:pPr>
            <w:ins w:id="3444" w:author="智誠 楊" w:date="2021-05-12T09:43:00Z">
              <w:r>
                <w:rPr>
                  <w:rFonts w:ascii="標楷體" w:eastAsia="標楷體" w:hAnsi="標楷體" w:hint="eastAsia"/>
                </w:rPr>
                <w:t>3</w:t>
              </w:r>
            </w:ins>
          </w:p>
        </w:tc>
        <w:tc>
          <w:tcPr>
            <w:tcW w:w="1920" w:type="dxa"/>
            <w:tcPrChange w:id="3445" w:author="阿毛" w:date="2021-06-09T11:16:00Z">
              <w:tcPr>
                <w:tcW w:w="1920" w:type="dxa"/>
              </w:tcPr>
            </w:tcPrChange>
          </w:tcPr>
          <w:p w14:paraId="5A4801FF" w14:textId="77777777" w:rsidR="00CE69F7" w:rsidRPr="00847BB7" w:rsidRDefault="00CE69F7" w:rsidP="00B6788F">
            <w:pPr>
              <w:rPr>
                <w:ins w:id="3446" w:author="智誠 楊" w:date="2021-05-12T09:43:00Z"/>
                <w:rFonts w:ascii="標楷體" w:eastAsia="標楷體" w:hAnsi="標楷體"/>
              </w:rPr>
            </w:pPr>
            <w:ins w:id="3447" w:author="智誠 楊" w:date="2021-05-12T09:43:00Z">
              <w:r>
                <w:rPr>
                  <w:rFonts w:ascii="標楷體" w:eastAsia="標楷體" w:hAnsi="標楷體" w:hint="eastAsia"/>
                </w:rPr>
                <w:t>戶號</w:t>
              </w:r>
            </w:ins>
          </w:p>
        </w:tc>
        <w:tc>
          <w:tcPr>
            <w:tcW w:w="851" w:type="dxa"/>
            <w:tcPrChange w:id="3448" w:author="阿毛" w:date="2021-06-09T11:16:00Z">
              <w:tcPr>
                <w:tcW w:w="851" w:type="dxa"/>
              </w:tcPr>
            </w:tcPrChange>
          </w:tcPr>
          <w:p w14:paraId="17817D83" w14:textId="77777777" w:rsidR="00CE69F7" w:rsidRPr="00847BB7" w:rsidRDefault="00CE69F7" w:rsidP="00B6788F">
            <w:pPr>
              <w:rPr>
                <w:ins w:id="3449" w:author="智誠 楊" w:date="2021-05-12T09:43:00Z"/>
                <w:rFonts w:ascii="標楷體" w:eastAsia="標楷體" w:hAnsi="標楷體"/>
              </w:rPr>
            </w:pPr>
          </w:p>
        </w:tc>
        <w:tc>
          <w:tcPr>
            <w:tcW w:w="1843" w:type="dxa"/>
            <w:tcPrChange w:id="3450" w:author="阿毛" w:date="2021-06-09T11:16:00Z">
              <w:tcPr>
                <w:tcW w:w="1843" w:type="dxa"/>
              </w:tcPr>
            </w:tcPrChange>
          </w:tcPr>
          <w:p w14:paraId="5DB8D751" w14:textId="77777777" w:rsidR="00CE69F7" w:rsidRPr="00847BB7" w:rsidRDefault="00CE69F7" w:rsidP="00B6788F">
            <w:pPr>
              <w:rPr>
                <w:ins w:id="3451" w:author="智誠 楊" w:date="2021-05-12T09:43:00Z"/>
                <w:rFonts w:ascii="標楷體" w:eastAsia="標楷體" w:hAnsi="標楷體"/>
              </w:rPr>
            </w:pPr>
          </w:p>
        </w:tc>
        <w:tc>
          <w:tcPr>
            <w:tcW w:w="1275" w:type="dxa"/>
            <w:tcPrChange w:id="3452" w:author="阿毛" w:date="2021-06-09T11:16:00Z">
              <w:tcPr>
                <w:tcW w:w="1275" w:type="dxa"/>
              </w:tcPr>
            </w:tcPrChange>
          </w:tcPr>
          <w:p w14:paraId="17291845" w14:textId="77777777" w:rsidR="00CE69F7" w:rsidRPr="00847BB7" w:rsidRDefault="00CE69F7" w:rsidP="00B6788F">
            <w:pPr>
              <w:rPr>
                <w:ins w:id="3453" w:author="智誠 楊" w:date="2021-05-12T09:43:00Z"/>
                <w:rFonts w:ascii="標楷體" w:eastAsia="標楷體" w:hAnsi="標楷體"/>
              </w:rPr>
            </w:pPr>
          </w:p>
        </w:tc>
        <w:tc>
          <w:tcPr>
            <w:tcW w:w="553" w:type="dxa"/>
            <w:tcPrChange w:id="3454" w:author="阿毛" w:date="2021-06-09T11:16:00Z">
              <w:tcPr>
                <w:tcW w:w="553" w:type="dxa"/>
              </w:tcPr>
            </w:tcPrChange>
          </w:tcPr>
          <w:p w14:paraId="1E94BA61" w14:textId="77777777" w:rsidR="00CE69F7" w:rsidRPr="00847BB7" w:rsidRDefault="00CE69F7" w:rsidP="00B6788F">
            <w:pPr>
              <w:rPr>
                <w:ins w:id="3455" w:author="智誠 楊" w:date="2021-05-12T09:43:00Z"/>
                <w:rFonts w:ascii="標楷體" w:eastAsia="標楷體" w:hAnsi="標楷體"/>
              </w:rPr>
            </w:pPr>
          </w:p>
        </w:tc>
        <w:tc>
          <w:tcPr>
            <w:tcW w:w="666" w:type="dxa"/>
            <w:tcPrChange w:id="3456" w:author="阿毛" w:date="2021-06-09T11:16:00Z">
              <w:tcPr>
                <w:tcW w:w="666" w:type="dxa"/>
              </w:tcPr>
            </w:tcPrChange>
          </w:tcPr>
          <w:p w14:paraId="4ABECE44" w14:textId="77777777" w:rsidR="00CE69F7" w:rsidRPr="00847BB7" w:rsidRDefault="00CE69F7" w:rsidP="00B6788F">
            <w:pPr>
              <w:jc w:val="center"/>
              <w:rPr>
                <w:ins w:id="3457" w:author="智誠 楊" w:date="2021-05-12T09:43:00Z"/>
                <w:rFonts w:ascii="標楷體" w:eastAsia="標楷體" w:hAnsi="標楷體"/>
              </w:rPr>
            </w:pPr>
            <w:ins w:id="3458" w:author="智誠 楊" w:date="2021-05-12T09:43:00Z">
              <w:r>
                <w:rPr>
                  <w:rFonts w:ascii="標楷體" w:eastAsia="標楷體" w:hAnsi="標楷體" w:hint="eastAsia"/>
                </w:rPr>
                <w:t>R</w:t>
              </w:r>
            </w:ins>
          </w:p>
        </w:tc>
        <w:tc>
          <w:tcPr>
            <w:tcW w:w="3034" w:type="dxa"/>
            <w:tcPrChange w:id="3459" w:author="阿毛" w:date="2021-06-09T11:16:00Z">
              <w:tcPr>
                <w:tcW w:w="2856" w:type="dxa"/>
              </w:tcPr>
            </w:tcPrChange>
          </w:tcPr>
          <w:p w14:paraId="14FBD4EE" w14:textId="433C56DA" w:rsidR="00CE69F7" w:rsidRDefault="00CE69F7" w:rsidP="00B6788F">
            <w:pPr>
              <w:snapToGrid w:val="0"/>
              <w:ind w:left="238" w:hangingChars="99" w:hanging="238"/>
              <w:rPr>
                <w:ins w:id="3460" w:author="智誠 楊" w:date="2021-05-12T09:43:00Z"/>
                <w:rFonts w:ascii="標楷體" w:eastAsia="標楷體" w:hAnsi="標楷體"/>
              </w:rPr>
            </w:pPr>
            <w:ins w:id="3461" w:author="智誠 楊" w:date="2021-05-12T09:43:00Z">
              <w:r>
                <w:rPr>
                  <w:rFonts w:ascii="標楷體" w:eastAsia="標楷體" w:hAnsi="標楷體" w:hint="eastAsia"/>
                </w:rPr>
                <w:t>1.自動顯示</w:t>
              </w:r>
            </w:ins>
            <w:ins w:id="3462" w:author="智誠 楊" w:date="2021-05-12T09:46:00Z">
              <w:r>
                <w:rPr>
                  <w:rFonts w:ascii="標楷體" w:eastAsia="標楷體" w:hAnsi="標楷體" w:hint="eastAsia"/>
                </w:rPr>
                <w:t>原值</w:t>
              </w:r>
            </w:ins>
            <w:ins w:id="3463" w:author="智誠 楊" w:date="2021-05-12T09:43:00Z">
              <w:r>
                <w:rPr>
                  <w:rFonts w:ascii="標楷體" w:eastAsia="標楷體" w:hAnsi="標楷體" w:hint="eastAsia"/>
                </w:rPr>
                <w:t>、不可修改</w:t>
              </w:r>
            </w:ins>
          </w:p>
          <w:p w14:paraId="1C247A37" w14:textId="77777777" w:rsidR="00CE69F7" w:rsidRPr="00847BB7" w:rsidRDefault="00CE69F7" w:rsidP="00B6788F">
            <w:pPr>
              <w:snapToGrid w:val="0"/>
              <w:ind w:left="238" w:hangingChars="99" w:hanging="238"/>
              <w:rPr>
                <w:ins w:id="3464" w:author="智誠 楊" w:date="2021-05-12T09:43:00Z"/>
                <w:rFonts w:ascii="標楷體" w:eastAsia="標楷體" w:hAnsi="標楷體"/>
                <w:lang w:eastAsia="zh-HK"/>
              </w:rPr>
            </w:pPr>
            <w:ins w:id="3465"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ins>
          </w:p>
        </w:tc>
      </w:tr>
      <w:tr w:rsidR="00CE69F7" w:rsidRPr="00847BB7" w14:paraId="3A4375FD" w14:textId="77777777" w:rsidTr="00045674">
        <w:trPr>
          <w:trHeight w:val="291"/>
          <w:jc w:val="center"/>
          <w:ins w:id="3466" w:author="智誠 楊" w:date="2021-05-12T09:43:00Z"/>
          <w:trPrChange w:id="3467" w:author="阿毛" w:date="2021-06-09T11:16:00Z">
            <w:trPr>
              <w:trHeight w:val="291"/>
              <w:jc w:val="center"/>
            </w:trPr>
          </w:trPrChange>
        </w:trPr>
        <w:tc>
          <w:tcPr>
            <w:tcW w:w="456" w:type="dxa"/>
            <w:tcPrChange w:id="3468" w:author="阿毛" w:date="2021-06-09T11:16:00Z">
              <w:tcPr>
                <w:tcW w:w="456" w:type="dxa"/>
              </w:tcPr>
            </w:tcPrChange>
          </w:tcPr>
          <w:p w14:paraId="1DE1A6E3" w14:textId="77777777" w:rsidR="00CE69F7" w:rsidRPr="00847BB7" w:rsidRDefault="00CE69F7" w:rsidP="00B6788F">
            <w:pPr>
              <w:rPr>
                <w:ins w:id="3469" w:author="智誠 楊" w:date="2021-05-12T09:43:00Z"/>
                <w:rFonts w:ascii="標楷體" w:eastAsia="標楷體" w:hAnsi="標楷體"/>
              </w:rPr>
            </w:pPr>
            <w:ins w:id="3470" w:author="智誠 楊" w:date="2021-05-12T09:43:00Z">
              <w:r w:rsidRPr="00847BB7">
                <w:rPr>
                  <w:rFonts w:ascii="標楷體" w:eastAsia="標楷體" w:hAnsi="標楷體"/>
                </w:rPr>
                <w:t>4</w:t>
              </w:r>
            </w:ins>
          </w:p>
        </w:tc>
        <w:tc>
          <w:tcPr>
            <w:tcW w:w="1920" w:type="dxa"/>
            <w:tcPrChange w:id="3471" w:author="阿毛" w:date="2021-06-09T11:16:00Z">
              <w:tcPr>
                <w:tcW w:w="1920" w:type="dxa"/>
              </w:tcPr>
            </w:tcPrChange>
          </w:tcPr>
          <w:p w14:paraId="74CC26FB" w14:textId="77777777" w:rsidR="00CE69F7" w:rsidRPr="00847BB7" w:rsidRDefault="00CE69F7" w:rsidP="00B6788F">
            <w:pPr>
              <w:rPr>
                <w:ins w:id="3472" w:author="智誠 楊" w:date="2021-05-12T09:43:00Z"/>
                <w:rFonts w:ascii="標楷體" w:eastAsia="標楷體" w:hAnsi="標楷體"/>
              </w:rPr>
            </w:pPr>
            <w:ins w:id="3473" w:author="智誠 楊" w:date="2021-05-12T09:43:00Z">
              <w:r>
                <w:rPr>
                  <w:rFonts w:ascii="標楷體" w:eastAsia="標楷體" w:hAnsi="標楷體" w:hint="eastAsia"/>
                </w:rPr>
                <w:t>交易樣態</w:t>
              </w:r>
            </w:ins>
          </w:p>
        </w:tc>
        <w:tc>
          <w:tcPr>
            <w:tcW w:w="851" w:type="dxa"/>
            <w:tcPrChange w:id="3474" w:author="阿毛" w:date="2021-06-09T11:16:00Z">
              <w:tcPr>
                <w:tcW w:w="851" w:type="dxa"/>
              </w:tcPr>
            </w:tcPrChange>
          </w:tcPr>
          <w:p w14:paraId="57006730" w14:textId="77777777" w:rsidR="00CE69F7" w:rsidRPr="00847BB7" w:rsidRDefault="00CE69F7" w:rsidP="00B6788F">
            <w:pPr>
              <w:rPr>
                <w:ins w:id="3475" w:author="智誠 楊" w:date="2021-05-12T09:43:00Z"/>
                <w:rFonts w:ascii="標楷體" w:eastAsia="標楷體" w:hAnsi="標楷體"/>
              </w:rPr>
            </w:pPr>
          </w:p>
        </w:tc>
        <w:tc>
          <w:tcPr>
            <w:tcW w:w="1843" w:type="dxa"/>
            <w:tcPrChange w:id="3476" w:author="阿毛" w:date="2021-06-09T11:16:00Z">
              <w:tcPr>
                <w:tcW w:w="1843" w:type="dxa"/>
              </w:tcPr>
            </w:tcPrChange>
          </w:tcPr>
          <w:p w14:paraId="45838DF4" w14:textId="77777777" w:rsidR="00CE69F7" w:rsidRPr="00847BB7" w:rsidRDefault="00CE69F7" w:rsidP="00B6788F">
            <w:pPr>
              <w:rPr>
                <w:ins w:id="3477" w:author="智誠 楊" w:date="2021-05-12T09:43:00Z"/>
                <w:rFonts w:ascii="標楷體" w:eastAsia="標楷體" w:hAnsi="標楷體"/>
              </w:rPr>
            </w:pPr>
          </w:p>
        </w:tc>
        <w:tc>
          <w:tcPr>
            <w:tcW w:w="1275" w:type="dxa"/>
            <w:tcPrChange w:id="3478" w:author="阿毛" w:date="2021-06-09T11:16:00Z">
              <w:tcPr>
                <w:tcW w:w="1275" w:type="dxa"/>
              </w:tcPr>
            </w:tcPrChange>
          </w:tcPr>
          <w:p w14:paraId="62E9AA99" w14:textId="77777777" w:rsidR="00CE69F7" w:rsidRPr="00847BB7" w:rsidRDefault="00CE69F7" w:rsidP="00B6788F">
            <w:pPr>
              <w:rPr>
                <w:ins w:id="3479" w:author="智誠 楊" w:date="2021-05-12T09:43:00Z"/>
                <w:rFonts w:ascii="標楷體" w:eastAsia="標楷體" w:hAnsi="標楷體"/>
              </w:rPr>
            </w:pPr>
          </w:p>
        </w:tc>
        <w:tc>
          <w:tcPr>
            <w:tcW w:w="553" w:type="dxa"/>
            <w:tcPrChange w:id="3480" w:author="阿毛" w:date="2021-06-09T11:16:00Z">
              <w:tcPr>
                <w:tcW w:w="553" w:type="dxa"/>
              </w:tcPr>
            </w:tcPrChange>
          </w:tcPr>
          <w:p w14:paraId="39428B12" w14:textId="77777777" w:rsidR="00CE69F7" w:rsidRPr="00847BB7" w:rsidRDefault="00CE69F7" w:rsidP="00B6788F">
            <w:pPr>
              <w:rPr>
                <w:ins w:id="3481" w:author="智誠 楊" w:date="2021-05-12T09:43:00Z"/>
                <w:rFonts w:ascii="標楷體" w:eastAsia="標楷體" w:hAnsi="標楷體"/>
              </w:rPr>
            </w:pPr>
          </w:p>
        </w:tc>
        <w:tc>
          <w:tcPr>
            <w:tcW w:w="666" w:type="dxa"/>
            <w:tcPrChange w:id="3482" w:author="阿毛" w:date="2021-06-09T11:16:00Z">
              <w:tcPr>
                <w:tcW w:w="666" w:type="dxa"/>
              </w:tcPr>
            </w:tcPrChange>
          </w:tcPr>
          <w:p w14:paraId="48DE0310" w14:textId="77777777" w:rsidR="00CE69F7" w:rsidRPr="00847BB7" w:rsidRDefault="00CE69F7" w:rsidP="00B6788F">
            <w:pPr>
              <w:jc w:val="center"/>
              <w:rPr>
                <w:ins w:id="3483" w:author="智誠 楊" w:date="2021-05-12T09:43:00Z"/>
                <w:rFonts w:ascii="標楷體" w:eastAsia="標楷體" w:hAnsi="標楷體"/>
              </w:rPr>
            </w:pPr>
            <w:ins w:id="3484" w:author="智誠 楊" w:date="2021-05-12T09:43:00Z">
              <w:r>
                <w:rPr>
                  <w:rFonts w:ascii="標楷體" w:eastAsia="標楷體" w:hAnsi="標楷體" w:hint="eastAsia"/>
                </w:rPr>
                <w:t>R</w:t>
              </w:r>
            </w:ins>
          </w:p>
        </w:tc>
        <w:tc>
          <w:tcPr>
            <w:tcW w:w="3034" w:type="dxa"/>
            <w:tcPrChange w:id="3485" w:author="阿毛" w:date="2021-06-09T11:16:00Z">
              <w:tcPr>
                <w:tcW w:w="2856" w:type="dxa"/>
              </w:tcPr>
            </w:tcPrChange>
          </w:tcPr>
          <w:p w14:paraId="08284845" w14:textId="55164CE3" w:rsidR="00CE69F7" w:rsidRDefault="00CE69F7">
            <w:pPr>
              <w:ind w:left="240" w:hangingChars="100" w:hanging="240"/>
              <w:rPr>
                <w:ins w:id="3486" w:author="智誠 楊" w:date="2021-05-12T09:43:00Z"/>
                <w:rFonts w:ascii="標楷體" w:eastAsia="標楷體" w:hAnsi="標楷體"/>
              </w:rPr>
              <w:pPrChange w:id="3487" w:author="智誠 楊" w:date="2021-05-12T09:46:00Z">
                <w:pPr/>
              </w:pPrChange>
            </w:pPr>
            <w:ins w:id="3488" w:author="智誠 楊" w:date="2021-05-12T09:43:00Z">
              <w:r>
                <w:rPr>
                  <w:rFonts w:ascii="標楷體" w:eastAsia="標楷體" w:hAnsi="標楷體" w:hint="eastAsia"/>
                </w:rPr>
                <w:t>1.自動顯示</w:t>
              </w:r>
            </w:ins>
            <w:ins w:id="3489" w:author="智誠 楊" w:date="2021-05-12T09:46:00Z">
              <w:r>
                <w:rPr>
                  <w:rFonts w:ascii="標楷體" w:eastAsia="標楷體" w:hAnsi="標楷體" w:hint="eastAsia"/>
                </w:rPr>
                <w:t>原值</w:t>
              </w:r>
            </w:ins>
            <w:ins w:id="3490" w:author="智誠 楊" w:date="2021-05-12T09:43:00Z">
              <w:r>
                <w:rPr>
                  <w:rFonts w:ascii="標楷體" w:eastAsia="標楷體" w:hAnsi="標楷體" w:hint="eastAsia"/>
                </w:rPr>
                <w:t>、不可修改</w:t>
              </w:r>
            </w:ins>
          </w:p>
          <w:p w14:paraId="0C692F2D" w14:textId="77777777" w:rsidR="00CE69F7" w:rsidRPr="00847BB7" w:rsidRDefault="00CE69F7" w:rsidP="00B6788F">
            <w:pPr>
              <w:rPr>
                <w:ins w:id="3491" w:author="智誠 楊" w:date="2021-05-12T09:43:00Z"/>
                <w:rFonts w:ascii="標楷體" w:eastAsia="標楷體" w:hAnsi="標楷體"/>
              </w:rPr>
            </w:pPr>
            <w:ins w:id="3492"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ins>
          </w:p>
        </w:tc>
      </w:tr>
      <w:tr w:rsidR="00CE69F7" w:rsidRPr="00847BB7" w14:paraId="39FA372A" w14:textId="77777777" w:rsidTr="00045674">
        <w:trPr>
          <w:trHeight w:val="291"/>
          <w:jc w:val="center"/>
          <w:ins w:id="3493" w:author="智誠 楊" w:date="2021-05-12T09:43:00Z"/>
          <w:trPrChange w:id="3494" w:author="阿毛" w:date="2021-06-09T11:16:00Z">
            <w:trPr>
              <w:trHeight w:val="291"/>
              <w:jc w:val="center"/>
            </w:trPr>
          </w:trPrChange>
        </w:trPr>
        <w:tc>
          <w:tcPr>
            <w:tcW w:w="456" w:type="dxa"/>
            <w:tcPrChange w:id="3495" w:author="阿毛" w:date="2021-06-09T11:16:00Z">
              <w:tcPr>
                <w:tcW w:w="456" w:type="dxa"/>
              </w:tcPr>
            </w:tcPrChange>
          </w:tcPr>
          <w:p w14:paraId="49123DEE" w14:textId="77777777" w:rsidR="00CE69F7" w:rsidRPr="00847BB7" w:rsidRDefault="00CE69F7" w:rsidP="00B6788F">
            <w:pPr>
              <w:rPr>
                <w:ins w:id="3496" w:author="智誠 楊" w:date="2021-05-12T09:43:00Z"/>
                <w:rFonts w:ascii="標楷體" w:eastAsia="標楷體" w:hAnsi="標楷體"/>
              </w:rPr>
            </w:pPr>
            <w:ins w:id="3497" w:author="智誠 楊" w:date="2021-05-12T09:43:00Z">
              <w:r w:rsidRPr="00847BB7">
                <w:rPr>
                  <w:rFonts w:ascii="標楷體" w:eastAsia="標楷體" w:hAnsi="標楷體" w:hint="eastAsia"/>
                </w:rPr>
                <w:t>5</w:t>
              </w:r>
            </w:ins>
          </w:p>
        </w:tc>
        <w:tc>
          <w:tcPr>
            <w:tcW w:w="1920" w:type="dxa"/>
            <w:tcPrChange w:id="3498" w:author="阿毛" w:date="2021-06-09T11:16:00Z">
              <w:tcPr>
                <w:tcW w:w="1920" w:type="dxa"/>
              </w:tcPr>
            </w:tcPrChange>
          </w:tcPr>
          <w:p w14:paraId="5BDEB730" w14:textId="77777777" w:rsidR="00CE69F7" w:rsidRPr="00847BB7" w:rsidRDefault="00CE69F7" w:rsidP="00B6788F">
            <w:pPr>
              <w:rPr>
                <w:ins w:id="3499" w:author="智誠 楊" w:date="2021-05-12T09:43:00Z"/>
                <w:rFonts w:ascii="標楷體" w:eastAsia="標楷體" w:hAnsi="標楷體"/>
              </w:rPr>
            </w:pPr>
            <w:ins w:id="3500" w:author="智誠 楊" w:date="2021-05-12T09:43:00Z">
              <w:r>
                <w:rPr>
                  <w:rFonts w:ascii="標楷體" w:eastAsia="標楷體" w:hAnsi="標楷體" w:hint="eastAsia"/>
                </w:rPr>
                <w:t>累積金額</w:t>
              </w:r>
            </w:ins>
          </w:p>
        </w:tc>
        <w:tc>
          <w:tcPr>
            <w:tcW w:w="851" w:type="dxa"/>
            <w:tcPrChange w:id="3501" w:author="阿毛" w:date="2021-06-09T11:16:00Z">
              <w:tcPr>
                <w:tcW w:w="851" w:type="dxa"/>
              </w:tcPr>
            </w:tcPrChange>
          </w:tcPr>
          <w:p w14:paraId="0A26A394" w14:textId="77777777" w:rsidR="00CE69F7" w:rsidRPr="00847BB7" w:rsidRDefault="00CE69F7" w:rsidP="00B6788F">
            <w:pPr>
              <w:rPr>
                <w:ins w:id="3502" w:author="智誠 楊" w:date="2021-05-12T09:43:00Z"/>
                <w:rFonts w:ascii="標楷體" w:eastAsia="標楷體" w:hAnsi="標楷體"/>
              </w:rPr>
            </w:pPr>
          </w:p>
        </w:tc>
        <w:tc>
          <w:tcPr>
            <w:tcW w:w="1843" w:type="dxa"/>
            <w:tcPrChange w:id="3503" w:author="阿毛" w:date="2021-06-09T11:16:00Z">
              <w:tcPr>
                <w:tcW w:w="1843" w:type="dxa"/>
              </w:tcPr>
            </w:tcPrChange>
          </w:tcPr>
          <w:p w14:paraId="075E10E7" w14:textId="77777777" w:rsidR="00CE69F7" w:rsidRPr="00847BB7" w:rsidRDefault="00CE69F7" w:rsidP="00B6788F">
            <w:pPr>
              <w:rPr>
                <w:ins w:id="3504" w:author="智誠 楊" w:date="2021-05-12T09:43:00Z"/>
                <w:rFonts w:ascii="標楷體" w:eastAsia="標楷體" w:hAnsi="標楷體"/>
                <w:color w:val="FF0000"/>
              </w:rPr>
            </w:pPr>
          </w:p>
        </w:tc>
        <w:tc>
          <w:tcPr>
            <w:tcW w:w="1275" w:type="dxa"/>
            <w:tcPrChange w:id="3505" w:author="阿毛" w:date="2021-06-09T11:16:00Z">
              <w:tcPr>
                <w:tcW w:w="1275" w:type="dxa"/>
              </w:tcPr>
            </w:tcPrChange>
          </w:tcPr>
          <w:p w14:paraId="3EBB20DF" w14:textId="77777777" w:rsidR="00CE69F7" w:rsidRPr="00847BB7" w:rsidRDefault="00CE69F7" w:rsidP="00B6788F">
            <w:pPr>
              <w:rPr>
                <w:ins w:id="3506" w:author="智誠 楊" w:date="2021-05-12T09:43:00Z"/>
                <w:rFonts w:ascii="標楷體" w:eastAsia="標楷體" w:hAnsi="標楷體"/>
                <w:color w:val="FF0000"/>
              </w:rPr>
            </w:pPr>
          </w:p>
        </w:tc>
        <w:tc>
          <w:tcPr>
            <w:tcW w:w="553" w:type="dxa"/>
            <w:tcPrChange w:id="3507" w:author="阿毛" w:date="2021-06-09T11:16:00Z">
              <w:tcPr>
                <w:tcW w:w="553" w:type="dxa"/>
              </w:tcPr>
            </w:tcPrChange>
          </w:tcPr>
          <w:p w14:paraId="2BE8D245" w14:textId="77777777" w:rsidR="00CE69F7" w:rsidRPr="00847BB7" w:rsidRDefault="00CE69F7" w:rsidP="00B6788F">
            <w:pPr>
              <w:rPr>
                <w:ins w:id="3508" w:author="智誠 楊" w:date="2021-05-12T09:43:00Z"/>
                <w:rFonts w:ascii="標楷體" w:eastAsia="標楷體" w:hAnsi="標楷體"/>
              </w:rPr>
            </w:pPr>
          </w:p>
        </w:tc>
        <w:tc>
          <w:tcPr>
            <w:tcW w:w="666" w:type="dxa"/>
            <w:tcPrChange w:id="3509" w:author="阿毛" w:date="2021-06-09T11:16:00Z">
              <w:tcPr>
                <w:tcW w:w="666" w:type="dxa"/>
              </w:tcPr>
            </w:tcPrChange>
          </w:tcPr>
          <w:p w14:paraId="1DD770F1" w14:textId="77777777" w:rsidR="00CE69F7" w:rsidRPr="00847BB7" w:rsidRDefault="00CE69F7" w:rsidP="00B6788F">
            <w:pPr>
              <w:jc w:val="center"/>
              <w:rPr>
                <w:ins w:id="3510" w:author="智誠 楊" w:date="2021-05-12T09:43:00Z"/>
                <w:rFonts w:ascii="標楷體" w:eastAsia="標楷體" w:hAnsi="標楷體"/>
              </w:rPr>
            </w:pPr>
            <w:ins w:id="3511" w:author="智誠 楊" w:date="2021-05-12T09:43:00Z">
              <w:r>
                <w:rPr>
                  <w:rFonts w:ascii="標楷體" w:eastAsia="標楷體" w:hAnsi="標楷體" w:hint="eastAsia"/>
                </w:rPr>
                <w:t>R</w:t>
              </w:r>
            </w:ins>
          </w:p>
        </w:tc>
        <w:tc>
          <w:tcPr>
            <w:tcW w:w="3034" w:type="dxa"/>
            <w:tcPrChange w:id="3512" w:author="阿毛" w:date="2021-06-09T11:16:00Z">
              <w:tcPr>
                <w:tcW w:w="2856" w:type="dxa"/>
              </w:tcPr>
            </w:tcPrChange>
          </w:tcPr>
          <w:p w14:paraId="6D149927" w14:textId="081AF0E7" w:rsidR="00CE69F7" w:rsidRDefault="00CE69F7" w:rsidP="00B6788F">
            <w:pPr>
              <w:snapToGrid w:val="0"/>
              <w:ind w:left="238" w:hangingChars="99" w:hanging="238"/>
              <w:rPr>
                <w:ins w:id="3513" w:author="智誠 楊" w:date="2021-05-12T09:43:00Z"/>
                <w:rFonts w:ascii="標楷體" w:eastAsia="標楷體" w:hAnsi="標楷體"/>
              </w:rPr>
            </w:pPr>
            <w:ins w:id="3514" w:author="智誠 楊" w:date="2021-05-12T09:43:00Z">
              <w:r>
                <w:rPr>
                  <w:rFonts w:ascii="標楷體" w:eastAsia="標楷體" w:hAnsi="標楷體" w:hint="eastAsia"/>
                </w:rPr>
                <w:t>1.自動顯示</w:t>
              </w:r>
            </w:ins>
            <w:ins w:id="3515" w:author="智誠 楊" w:date="2021-05-12T09:46:00Z">
              <w:r>
                <w:rPr>
                  <w:rFonts w:ascii="標楷體" w:eastAsia="標楷體" w:hAnsi="標楷體" w:hint="eastAsia"/>
                </w:rPr>
                <w:t>原值</w:t>
              </w:r>
            </w:ins>
            <w:ins w:id="3516" w:author="智誠 楊" w:date="2021-05-12T09:43:00Z">
              <w:r>
                <w:rPr>
                  <w:rFonts w:ascii="標楷體" w:eastAsia="標楷體" w:hAnsi="標楷體" w:hint="eastAsia"/>
                </w:rPr>
                <w:t>、不可修改</w:t>
              </w:r>
            </w:ins>
          </w:p>
          <w:p w14:paraId="4A445192" w14:textId="77777777" w:rsidR="00CE69F7" w:rsidRPr="004415DA" w:rsidRDefault="00CE69F7" w:rsidP="00B6788F">
            <w:pPr>
              <w:snapToGrid w:val="0"/>
              <w:ind w:left="238" w:hangingChars="99" w:hanging="238"/>
              <w:rPr>
                <w:ins w:id="3517" w:author="智誠 楊" w:date="2021-05-12T09:43:00Z"/>
                <w:rFonts w:ascii="標楷體" w:eastAsia="標楷體" w:hAnsi="標楷體"/>
                <w:lang w:eastAsia="zh-HK"/>
              </w:rPr>
            </w:pPr>
            <w:ins w:id="3518"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ins>
          </w:p>
        </w:tc>
      </w:tr>
      <w:tr w:rsidR="00CE69F7" w:rsidRPr="00847BB7" w14:paraId="2201695C" w14:textId="77777777" w:rsidTr="00045674">
        <w:trPr>
          <w:trHeight w:val="291"/>
          <w:jc w:val="center"/>
          <w:ins w:id="3519" w:author="智誠 楊" w:date="2021-05-12T09:43:00Z"/>
          <w:trPrChange w:id="3520" w:author="阿毛" w:date="2021-06-09T11:16:00Z">
            <w:trPr>
              <w:trHeight w:val="291"/>
              <w:jc w:val="center"/>
            </w:trPr>
          </w:trPrChange>
        </w:trPr>
        <w:tc>
          <w:tcPr>
            <w:tcW w:w="456" w:type="dxa"/>
            <w:tcPrChange w:id="3521" w:author="阿毛" w:date="2021-06-09T11:16:00Z">
              <w:tcPr>
                <w:tcW w:w="456" w:type="dxa"/>
              </w:tcPr>
            </w:tcPrChange>
          </w:tcPr>
          <w:p w14:paraId="4F231A07" w14:textId="77777777" w:rsidR="00CE69F7" w:rsidRPr="00847BB7" w:rsidRDefault="00CE69F7" w:rsidP="00B6788F">
            <w:pPr>
              <w:rPr>
                <w:ins w:id="3522" w:author="智誠 楊" w:date="2021-05-12T09:43:00Z"/>
                <w:rFonts w:ascii="標楷體" w:eastAsia="標楷體" w:hAnsi="標楷體"/>
              </w:rPr>
            </w:pPr>
            <w:ins w:id="3523" w:author="智誠 楊" w:date="2021-05-12T09:43:00Z">
              <w:r>
                <w:rPr>
                  <w:rFonts w:ascii="標楷體" w:eastAsia="標楷體" w:hAnsi="標楷體" w:hint="eastAsia"/>
                </w:rPr>
                <w:t>6</w:t>
              </w:r>
            </w:ins>
          </w:p>
        </w:tc>
        <w:tc>
          <w:tcPr>
            <w:tcW w:w="1920" w:type="dxa"/>
            <w:tcPrChange w:id="3524" w:author="阿毛" w:date="2021-06-09T11:16:00Z">
              <w:tcPr>
                <w:tcW w:w="1920" w:type="dxa"/>
              </w:tcPr>
            </w:tcPrChange>
          </w:tcPr>
          <w:p w14:paraId="10AA5B3C" w14:textId="77777777" w:rsidR="00CE69F7" w:rsidRPr="00847BB7" w:rsidRDefault="00CE69F7" w:rsidP="00B6788F">
            <w:pPr>
              <w:rPr>
                <w:ins w:id="3525" w:author="智誠 楊" w:date="2021-05-12T09:43:00Z"/>
                <w:rFonts w:ascii="標楷體" w:eastAsia="標楷體" w:hAnsi="標楷體"/>
              </w:rPr>
            </w:pPr>
            <w:ins w:id="3526" w:author="智誠 楊" w:date="2021-05-12T09:43:00Z">
              <w:r>
                <w:rPr>
                  <w:rFonts w:ascii="標楷體" w:eastAsia="標楷體" w:hAnsi="標楷體" w:hint="eastAsia"/>
                </w:rPr>
                <w:t>累積筆數</w:t>
              </w:r>
            </w:ins>
          </w:p>
        </w:tc>
        <w:tc>
          <w:tcPr>
            <w:tcW w:w="851" w:type="dxa"/>
            <w:tcPrChange w:id="3527" w:author="阿毛" w:date="2021-06-09T11:16:00Z">
              <w:tcPr>
                <w:tcW w:w="851" w:type="dxa"/>
              </w:tcPr>
            </w:tcPrChange>
          </w:tcPr>
          <w:p w14:paraId="727AB45B" w14:textId="77777777" w:rsidR="00CE69F7" w:rsidRPr="00847BB7" w:rsidRDefault="00CE69F7" w:rsidP="00B6788F">
            <w:pPr>
              <w:rPr>
                <w:ins w:id="3528" w:author="智誠 楊" w:date="2021-05-12T09:43:00Z"/>
                <w:rFonts w:ascii="標楷體" w:eastAsia="標楷體" w:hAnsi="標楷體"/>
              </w:rPr>
            </w:pPr>
          </w:p>
        </w:tc>
        <w:tc>
          <w:tcPr>
            <w:tcW w:w="1843" w:type="dxa"/>
            <w:tcPrChange w:id="3529" w:author="阿毛" w:date="2021-06-09T11:16:00Z">
              <w:tcPr>
                <w:tcW w:w="1843" w:type="dxa"/>
              </w:tcPr>
            </w:tcPrChange>
          </w:tcPr>
          <w:p w14:paraId="686603AA" w14:textId="77777777" w:rsidR="00CE69F7" w:rsidRPr="00847BB7" w:rsidRDefault="00CE69F7" w:rsidP="00B6788F">
            <w:pPr>
              <w:rPr>
                <w:ins w:id="3530" w:author="智誠 楊" w:date="2021-05-12T09:43:00Z"/>
                <w:rFonts w:ascii="標楷體" w:eastAsia="標楷體" w:hAnsi="標楷體"/>
                <w:color w:val="FF0000"/>
              </w:rPr>
            </w:pPr>
          </w:p>
        </w:tc>
        <w:tc>
          <w:tcPr>
            <w:tcW w:w="1275" w:type="dxa"/>
            <w:tcPrChange w:id="3531" w:author="阿毛" w:date="2021-06-09T11:16:00Z">
              <w:tcPr>
                <w:tcW w:w="1275" w:type="dxa"/>
              </w:tcPr>
            </w:tcPrChange>
          </w:tcPr>
          <w:p w14:paraId="2CA76D4C" w14:textId="77777777" w:rsidR="00CE69F7" w:rsidRPr="00847BB7" w:rsidRDefault="00CE69F7" w:rsidP="00B67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3532" w:author="智誠 楊" w:date="2021-05-12T09:43:00Z"/>
                <w:rFonts w:ascii="標楷體" w:eastAsia="標楷體" w:hAnsi="標楷體" w:cs="細明體"/>
                <w:color w:val="000000"/>
                <w:spacing w:val="15"/>
                <w:kern w:val="0"/>
              </w:rPr>
            </w:pPr>
          </w:p>
        </w:tc>
        <w:tc>
          <w:tcPr>
            <w:tcW w:w="553" w:type="dxa"/>
            <w:tcPrChange w:id="3533" w:author="阿毛" w:date="2021-06-09T11:16:00Z">
              <w:tcPr>
                <w:tcW w:w="553" w:type="dxa"/>
              </w:tcPr>
            </w:tcPrChange>
          </w:tcPr>
          <w:p w14:paraId="2E18BC99" w14:textId="77777777" w:rsidR="00CE69F7" w:rsidRPr="00847BB7" w:rsidRDefault="00CE69F7" w:rsidP="00B6788F">
            <w:pPr>
              <w:rPr>
                <w:ins w:id="3534" w:author="智誠 楊" w:date="2021-05-12T09:43:00Z"/>
                <w:rFonts w:ascii="標楷體" w:eastAsia="標楷體" w:hAnsi="標楷體"/>
              </w:rPr>
            </w:pPr>
          </w:p>
        </w:tc>
        <w:tc>
          <w:tcPr>
            <w:tcW w:w="666" w:type="dxa"/>
            <w:tcPrChange w:id="3535" w:author="阿毛" w:date="2021-06-09T11:16:00Z">
              <w:tcPr>
                <w:tcW w:w="666" w:type="dxa"/>
              </w:tcPr>
            </w:tcPrChange>
          </w:tcPr>
          <w:p w14:paraId="06081812" w14:textId="77777777" w:rsidR="00CE69F7" w:rsidRPr="00847BB7" w:rsidRDefault="00CE69F7" w:rsidP="00B6788F">
            <w:pPr>
              <w:jc w:val="center"/>
              <w:rPr>
                <w:ins w:id="3536" w:author="智誠 楊" w:date="2021-05-12T09:43:00Z"/>
                <w:rFonts w:ascii="標楷體" w:eastAsia="標楷體" w:hAnsi="標楷體"/>
              </w:rPr>
            </w:pPr>
            <w:ins w:id="3537" w:author="智誠 楊" w:date="2021-05-12T09:43:00Z">
              <w:r>
                <w:rPr>
                  <w:rFonts w:ascii="標楷體" w:eastAsia="標楷體" w:hAnsi="標楷體" w:hint="eastAsia"/>
                </w:rPr>
                <w:t>R</w:t>
              </w:r>
            </w:ins>
          </w:p>
        </w:tc>
        <w:tc>
          <w:tcPr>
            <w:tcW w:w="3034" w:type="dxa"/>
            <w:tcPrChange w:id="3538" w:author="阿毛" w:date="2021-06-09T11:16:00Z">
              <w:tcPr>
                <w:tcW w:w="2856" w:type="dxa"/>
              </w:tcPr>
            </w:tcPrChange>
          </w:tcPr>
          <w:p w14:paraId="54679146" w14:textId="77777777" w:rsidR="00CE69F7" w:rsidDel="00045674" w:rsidRDefault="00CE69F7" w:rsidP="00B6788F">
            <w:pPr>
              <w:rPr>
                <w:ins w:id="3539" w:author="智誠 楊" w:date="2021-05-12T09:46:00Z"/>
                <w:del w:id="3540" w:author="阿毛" w:date="2021-06-09T11:16:00Z"/>
                <w:rFonts w:ascii="標楷體" w:eastAsia="標楷體" w:hAnsi="標楷體"/>
              </w:rPr>
            </w:pPr>
            <w:ins w:id="3541" w:author="智誠 楊" w:date="2021-05-12T09:43:00Z">
              <w:r>
                <w:rPr>
                  <w:rFonts w:ascii="標楷體" w:eastAsia="標楷體" w:hAnsi="標楷體" w:hint="eastAsia"/>
                </w:rPr>
                <w:t>1.自動顯示</w:t>
              </w:r>
            </w:ins>
            <w:ins w:id="3542" w:author="智誠 楊" w:date="2021-05-12T09:46:00Z">
              <w:r>
                <w:rPr>
                  <w:rFonts w:ascii="標楷體" w:eastAsia="標楷體" w:hAnsi="標楷體" w:hint="eastAsia"/>
                </w:rPr>
                <w:t>原值</w:t>
              </w:r>
            </w:ins>
            <w:ins w:id="3543" w:author="智誠 楊" w:date="2021-05-12T09:43:00Z">
              <w:r>
                <w:rPr>
                  <w:rFonts w:ascii="標楷體" w:eastAsia="標楷體" w:hAnsi="標楷體" w:hint="eastAsia"/>
                </w:rPr>
                <w:t>、不可修</w:t>
              </w:r>
            </w:ins>
            <w:ins w:id="3544" w:author="智誠 楊" w:date="2021-05-12T09:46:00Z">
              <w:del w:id="3545" w:author="阿毛" w:date="2021-06-09T11:17:00Z">
                <w:r w:rsidDel="00045674">
                  <w:rPr>
                    <w:rFonts w:ascii="標楷體" w:eastAsia="標楷體" w:hAnsi="標楷體" w:hint="eastAsia"/>
                  </w:rPr>
                  <w:delText xml:space="preserve">　</w:delText>
                </w:r>
              </w:del>
              <w:del w:id="3546" w:author="阿毛" w:date="2021-06-09T11:16:00Z">
                <w:r w:rsidDel="00045674">
                  <w:rPr>
                    <w:rFonts w:ascii="標楷體" w:eastAsia="標楷體" w:hAnsi="標楷體" w:hint="eastAsia"/>
                  </w:rPr>
                  <w:delText xml:space="preserve">　　　　</w:delText>
                </w:r>
              </w:del>
            </w:ins>
          </w:p>
          <w:p w14:paraId="7F901FE2" w14:textId="2FC793F8" w:rsidR="00CE69F7" w:rsidRDefault="00CE69F7" w:rsidP="00B6788F">
            <w:pPr>
              <w:rPr>
                <w:ins w:id="3547" w:author="智誠 楊" w:date="2021-05-12T09:43:00Z"/>
                <w:rFonts w:ascii="標楷體" w:eastAsia="標楷體" w:hAnsi="標楷體"/>
              </w:rPr>
            </w:pPr>
            <w:ins w:id="3548" w:author="智誠 楊" w:date="2021-05-12T09:46:00Z">
              <w:del w:id="3549" w:author="阿毛" w:date="2021-06-09T11:16:00Z">
                <w:r w:rsidDel="00045674">
                  <w:rPr>
                    <w:rFonts w:ascii="標楷體" w:eastAsia="標楷體" w:hAnsi="標楷體" w:hint="eastAsia"/>
                  </w:rPr>
                  <w:delText xml:space="preserve">　</w:delText>
                </w:r>
              </w:del>
            </w:ins>
            <w:ins w:id="3550" w:author="智誠 楊" w:date="2021-05-12T09:43:00Z">
              <w:r>
                <w:rPr>
                  <w:rFonts w:ascii="標楷體" w:eastAsia="標楷體" w:hAnsi="標楷體" w:hint="eastAsia"/>
                </w:rPr>
                <w:t>改</w:t>
              </w:r>
            </w:ins>
          </w:p>
          <w:p w14:paraId="57242DE4" w14:textId="05A10EE5" w:rsidR="00CE69F7" w:rsidRPr="00847BB7" w:rsidRDefault="00CE69F7">
            <w:pPr>
              <w:ind w:left="240" w:hangingChars="100" w:hanging="240"/>
              <w:rPr>
                <w:ins w:id="3551" w:author="智誠 楊" w:date="2021-05-12T09:43:00Z"/>
                <w:rFonts w:ascii="標楷體" w:eastAsia="標楷體" w:hAnsi="標楷體"/>
              </w:rPr>
              <w:pPrChange w:id="3552" w:author="阿毛" w:date="2021-06-09T11:16:00Z">
                <w:pPr/>
              </w:pPrChange>
            </w:pPr>
            <w:ins w:id="3553" w:author="智誠 楊" w:date="2021-05-12T09:43:00Z">
              <w:r>
                <w:rPr>
                  <w:rFonts w:ascii="標楷體" w:eastAsia="標楷體" w:hAnsi="標楷體" w:hint="eastAsia"/>
                </w:rPr>
                <w:t>2.</w:t>
              </w:r>
              <w:proofErr w:type="gramStart"/>
              <w:r>
                <w:rPr>
                  <w:rFonts w:ascii="標楷體" w:eastAsia="標楷體" w:hAnsi="標楷體"/>
                </w:rPr>
                <w:t>MlaundryDetail</w:t>
              </w:r>
              <w:r>
                <w:rPr>
                  <w:rFonts w:ascii="標楷體" w:eastAsia="標楷體" w:hAnsi="標楷體" w:hint="eastAsia"/>
                </w:rPr>
                <w:t>.</w:t>
              </w:r>
              <w:r>
                <w:rPr>
                  <w:rFonts w:ascii="標楷體" w:eastAsia="標楷體" w:hAnsi="標楷體"/>
                </w:rPr>
                <w:t>TotalC</w:t>
              </w:r>
            </w:ins>
            <w:ins w:id="3554" w:author="阿毛" w:date="2021-06-09T11:16:00Z">
              <w:r w:rsidR="00045674">
                <w:rPr>
                  <w:rFonts w:ascii="標楷體" w:eastAsia="標楷體" w:hAnsi="標楷體" w:hint="eastAsia"/>
                </w:rPr>
                <w:t xml:space="preserve">  </w:t>
              </w:r>
            </w:ins>
            <w:proofErr w:type="spellStart"/>
            <w:ins w:id="3555" w:author="智誠 楊" w:date="2021-05-12T09:43:00Z">
              <w:r>
                <w:rPr>
                  <w:rFonts w:ascii="標楷體" w:eastAsia="標楷體" w:hAnsi="標楷體"/>
                </w:rPr>
                <w:t>nt</w:t>
              </w:r>
              <w:proofErr w:type="spellEnd"/>
              <w:proofErr w:type="gramEnd"/>
            </w:ins>
          </w:p>
        </w:tc>
      </w:tr>
      <w:tr w:rsidR="00CE69F7" w:rsidRPr="00847BB7" w14:paraId="47B0EB8F" w14:textId="77777777" w:rsidTr="00045674">
        <w:trPr>
          <w:trHeight w:val="291"/>
          <w:jc w:val="center"/>
          <w:ins w:id="3556" w:author="智誠 楊" w:date="2021-05-12T09:43:00Z"/>
          <w:trPrChange w:id="3557" w:author="阿毛" w:date="2021-06-09T11:16:00Z">
            <w:trPr>
              <w:trHeight w:val="291"/>
              <w:jc w:val="center"/>
            </w:trPr>
          </w:trPrChange>
        </w:trPr>
        <w:tc>
          <w:tcPr>
            <w:tcW w:w="456" w:type="dxa"/>
            <w:tcPrChange w:id="3558" w:author="阿毛" w:date="2021-06-09T11:16:00Z">
              <w:tcPr>
                <w:tcW w:w="456" w:type="dxa"/>
              </w:tcPr>
            </w:tcPrChange>
          </w:tcPr>
          <w:p w14:paraId="2B33A69F" w14:textId="77777777" w:rsidR="00CE69F7" w:rsidRPr="00847BB7" w:rsidRDefault="00CE69F7" w:rsidP="00B6788F">
            <w:pPr>
              <w:rPr>
                <w:ins w:id="3559" w:author="智誠 楊" w:date="2021-05-12T09:43:00Z"/>
                <w:rFonts w:ascii="標楷體" w:eastAsia="標楷體" w:hAnsi="標楷體"/>
              </w:rPr>
            </w:pPr>
            <w:ins w:id="3560" w:author="智誠 楊" w:date="2021-05-12T09:43:00Z">
              <w:r>
                <w:rPr>
                  <w:rFonts w:ascii="標楷體" w:eastAsia="標楷體" w:hAnsi="標楷體" w:hint="eastAsia"/>
                </w:rPr>
                <w:t>7</w:t>
              </w:r>
            </w:ins>
          </w:p>
        </w:tc>
        <w:tc>
          <w:tcPr>
            <w:tcW w:w="1920" w:type="dxa"/>
            <w:tcPrChange w:id="3561" w:author="阿毛" w:date="2021-06-09T11:16:00Z">
              <w:tcPr>
                <w:tcW w:w="1920" w:type="dxa"/>
              </w:tcPr>
            </w:tcPrChange>
          </w:tcPr>
          <w:p w14:paraId="778BDE13" w14:textId="77777777" w:rsidR="00CE69F7" w:rsidRPr="00847BB7" w:rsidRDefault="00CE69F7" w:rsidP="00B6788F">
            <w:pPr>
              <w:rPr>
                <w:ins w:id="3562" w:author="智誠 楊" w:date="2021-05-12T09:43:00Z"/>
                <w:rFonts w:ascii="標楷體" w:eastAsia="標楷體" w:hAnsi="標楷體"/>
              </w:rPr>
            </w:pPr>
            <w:ins w:id="3563" w:author="智誠 楊" w:date="2021-05-12T09:43:00Z">
              <w:r>
                <w:rPr>
                  <w:rFonts w:ascii="標楷體" w:eastAsia="標楷體" w:hAnsi="標楷體" w:hint="eastAsia"/>
                  <w:lang w:eastAsia="zh-HK"/>
                </w:rPr>
                <w:t>合理性</w:t>
              </w:r>
            </w:ins>
          </w:p>
        </w:tc>
        <w:tc>
          <w:tcPr>
            <w:tcW w:w="851" w:type="dxa"/>
            <w:tcPrChange w:id="3564" w:author="阿毛" w:date="2021-06-09T11:16:00Z">
              <w:tcPr>
                <w:tcW w:w="851" w:type="dxa"/>
              </w:tcPr>
            </w:tcPrChange>
          </w:tcPr>
          <w:p w14:paraId="4BD38792" w14:textId="796ED5AA" w:rsidR="00CE69F7" w:rsidRPr="00847BB7" w:rsidRDefault="00CE69F7" w:rsidP="00B6788F">
            <w:pPr>
              <w:rPr>
                <w:ins w:id="3565" w:author="智誠 楊" w:date="2021-05-12T09:43:00Z"/>
                <w:rFonts w:ascii="標楷體" w:eastAsia="標楷體" w:hAnsi="標楷體"/>
              </w:rPr>
            </w:pPr>
          </w:p>
        </w:tc>
        <w:tc>
          <w:tcPr>
            <w:tcW w:w="1843" w:type="dxa"/>
            <w:tcPrChange w:id="3566" w:author="阿毛" w:date="2021-06-09T11:16:00Z">
              <w:tcPr>
                <w:tcW w:w="1843" w:type="dxa"/>
              </w:tcPr>
            </w:tcPrChange>
          </w:tcPr>
          <w:p w14:paraId="0D04D1DF" w14:textId="77777777" w:rsidR="00CE69F7" w:rsidRPr="00847BB7" w:rsidRDefault="00CE69F7" w:rsidP="00B6788F">
            <w:pPr>
              <w:rPr>
                <w:ins w:id="3567" w:author="智誠 楊" w:date="2021-05-12T09:43:00Z"/>
                <w:rFonts w:ascii="標楷體" w:eastAsia="標楷體" w:hAnsi="標楷體"/>
              </w:rPr>
            </w:pPr>
          </w:p>
        </w:tc>
        <w:tc>
          <w:tcPr>
            <w:tcW w:w="1275" w:type="dxa"/>
            <w:tcPrChange w:id="3568" w:author="阿毛" w:date="2021-06-09T11:16:00Z">
              <w:tcPr>
                <w:tcW w:w="1275" w:type="dxa"/>
              </w:tcPr>
            </w:tcPrChange>
          </w:tcPr>
          <w:p w14:paraId="088C360B" w14:textId="7D33EADA" w:rsidR="00CE69F7" w:rsidRPr="00847BB7" w:rsidRDefault="00CE69F7" w:rsidP="00B6788F">
            <w:pPr>
              <w:rPr>
                <w:ins w:id="3569" w:author="智誠 楊" w:date="2021-05-12T09:43:00Z"/>
                <w:rFonts w:ascii="標楷體" w:eastAsia="標楷體" w:hAnsi="標楷體"/>
                <w:lang w:eastAsia="zh-HK"/>
              </w:rPr>
            </w:pPr>
          </w:p>
        </w:tc>
        <w:tc>
          <w:tcPr>
            <w:tcW w:w="553" w:type="dxa"/>
            <w:tcPrChange w:id="3570" w:author="阿毛" w:date="2021-06-09T11:16:00Z">
              <w:tcPr>
                <w:tcW w:w="553" w:type="dxa"/>
              </w:tcPr>
            </w:tcPrChange>
          </w:tcPr>
          <w:p w14:paraId="06020171" w14:textId="77777777" w:rsidR="00CE69F7" w:rsidRPr="00847BB7" w:rsidRDefault="00CE69F7" w:rsidP="00B6788F">
            <w:pPr>
              <w:rPr>
                <w:ins w:id="3571" w:author="智誠 楊" w:date="2021-05-12T09:43:00Z"/>
                <w:rFonts w:ascii="標楷體" w:eastAsia="標楷體" w:hAnsi="標楷體"/>
              </w:rPr>
            </w:pPr>
          </w:p>
        </w:tc>
        <w:tc>
          <w:tcPr>
            <w:tcW w:w="666" w:type="dxa"/>
            <w:tcPrChange w:id="3572" w:author="阿毛" w:date="2021-06-09T11:16:00Z">
              <w:tcPr>
                <w:tcW w:w="666" w:type="dxa"/>
              </w:tcPr>
            </w:tcPrChange>
          </w:tcPr>
          <w:p w14:paraId="15FDFD6E" w14:textId="1D5B4370" w:rsidR="00CE69F7" w:rsidRPr="00847BB7" w:rsidRDefault="00CE69F7" w:rsidP="00B6788F">
            <w:pPr>
              <w:jc w:val="center"/>
              <w:rPr>
                <w:ins w:id="3573" w:author="智誠 楊" w:date="2021-05-12T09:43:00Z"/>
                <w:rFonts w:ascii="標楷體" w:eastAsia="標楷體" w:hAnsi="標楷體"/>
              </w:rPr>
            </w:pPr>
            <w:ins w:id="3574" w:author="智誠 楊" w:date="2021-05-12T09:45:00Z">
              <w:r>
                <w:rPr>
                  <w:rFonts w:ascii="標楷體" w:eastAsia="標楷體" w:hAnsi="標楷體" w:hint="eastAsia"/>
                </w:rPr>
                <w:t>R</w:t>
              </w:r>
            </w:ins>
          </w:p>
        </w:tc>
        <w:tc>
          <w:tcPr>
            <w:tcW w:w="3034" w:type="dxa"/>
            <w:tcPrChange w:id="3575" w:author="阿毛" w:date="2021-06-09T11:16:00Z">
              <w:tcPr>
                <w:tcW w:w="2856" w:type="dxa"/>
              </w:tcPr>
            </w:tcPrChange>
          </w:tcPr>
          <w:p w14:paraId="4BF03356" w14:textId="77F1EFE5" w:rsidR="00CE69F7" w:rsidRPr="00EA3465" w:rsidRDefault="00CE69F7" w:rsidP="00B6788F">
            <w:pPr>
              <w:snapToGrid w:val="0"/>
              <w:ind w:left="238" w:hangingChars="99" w:hanging="238"/>
              <w:rPr>
                <w:ins w:id="3576" w:author="智誠 楊" w:date="2021-05-12T09:43:00Z"/>
                <w:rFonts w:ascii="標楷體" w:eastAsia="標楷體" w:hAnsi="標楷體"/>
                <w:color w:val="000000" w:themeColor="text1"/>
              </w:rPr>
            </w:pPr>
            <w:ins w:id="3577" w:author="智誠 楊" w:date="2021-05-12T09:43:00Z">
              <w:r>
                <w:rPr>
                  <w:rFonts w:ascii="標楷體" w:eastAsia="標楷體" w:hAnsi="標楷體" w:hint="eastAsia"/>
                  <w:color w:val="000000" w:themeColor="text1"/>
                </w:rPr>
                <w:t>1.</w:t>
              </w:r>
            </w:ins>
            <w:ins w:id="3578" w:author="智誠 楊" w:date="2021-05-12T09:45:00Z">
              <w:r>
                <w:rPr>
                  <w:rFonts w:ascii="標楷體" w:eastAsia="標楷體" w:hAnsi="標楷體" w:hint="eastAsia"/>
                </w:rPr>
                <w:t>自動顯示</w:t>
              </w:r>
            </w:ins>
            <w:ins w:id="3579" w:author="智誠 楊" w:date="2021-05-12T09:46:00Z">
              <w:r>
                <w:rPr>
                  <w:rFonts w:ascii="標楷體" w:eastAsia="標楷體" w:hAnsi="標楷體" w:hint="eastAsia"/>
                </w:rPr>
                <w:t>原值</w:t>
              </w:r>
            </w:ins>
            <w:ins w:id="3580" w:author="智誠 楊" w:date="2021-05-12T09:45:00Z">
              <w:r>
                <w:rPr>
                  <w:rFonts w:ascii="標楷體" w:eastAsia="標楷體" w:hAnsi="標楷體" w:hint="eastAsia"/>
                </w:rPr>
                <w:t>、不可修改</w:t>
              </w:r>
            </w:ins>
          </w:p>
          <w:p w14:paraId="58EE43EE" w14:textId="77777777" w:rsidR="00CE69F7" w:rsidRPr="000267BA" w:rsidRDefault="00CE69F7">
            <w:pPr>
              <w:ind w:left="240" w:hangingChars="100" w:hanging="240"/>
              <w:rPr>
                <w:ins w:id="3581" w:author="智誠 楊" w:date="2021-05-12T09:43:00Z"/>
                <w:rFonts w:ascii="標楷體" w:eastAsia="標楷體" w:hAnsi="標楷體"/>
              </w:rPr>
              <w:pPrChange w:id="3582" w:author="阿毛" w:date="2021-06-09T11:17:00Z">
                <w:pPr/>
              </w:pPrChange>
            </w:pPr>
            <w:ins w:id="3583"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ins>
          </w:p>
        </w:tc>
      </w:tr>
      <w:tr w:rsidR="00CE69F7" w:rsidRPr="00847BB7" w14:paraId="0DDF1097" w14:textId="77777777" w:rsidTr="00045674">
        <w:trPr>
          <w:trHeight w:val="291"/>
          <w:jc w:val="center"/>
          <w:ins w:id="3584" w:author="智誠 楊" w:date="2021-05-12T09:43:00Z"/>
          <w:trPrChange w:id="3585" w:author="阿毛" w:date="2021-06-09T11:16:00Z">
            <w:trPr>
              <w:trHeight w:val="291"/>
              <w:jc w:val="center"/>
            </w:trPr>
          </w:trPrChange>
        </w:trPr>
        <w:tc>
          <w:tcPr>
            <w:tcW w:w="456" w:type="dxa"/>
            <w:tcPrChange w:id="3586" w:author="阿毛" w:date="2021-06-09T11:16:00Z">
              <w:tcPr>
                <w:tcW w:w="456" w:type="dxa"/>
              </w:tcPr>
            </w:tcPrChange>
          </w:tcPr>
          <w:p w14:paraId="6949AE94" w14:textId="77777777" w:rsidR="00CE69F7" w:rsidRDefault="00CE69F7" w:rsidP="00B6788F">
            <w:pPr>
              <w:rPr>
                <w:ins w:id="3587" w:author="智誠 楊" w:date="2021-05-12T09:43:00Z"/>
                <w:rFonts w:ascii="標楷體" w:eastAsia="標楷體" w:hAnsi="標楷體"/>
              </w:rPr>
            </w:pPr>
            <w:ins w:id="3588" w:author="智誠 楊" w:date="2021-05-12T09:43:00Z">
              <w:r>
                <w:rPr>
                  <w:rFonts w:ascii="標楷體" w:eastAsia="標楷體" w:hAnsi="標楷體" w:hint="eastAsia"/>
                </w:rPr>
                <w:t>8</w:t>
              </w:r>
            </w:ins>
          </w:p>
        </w:tc>
        <w:tc>
          <w:tcPr>
            <w:tcW w:w="1920" w:type="dxa"/>
            <w:tcPrChange w:id="3589" w:author="阿毛" w:date="2021-06-09T11:16:00Z">
              <w:tcPr>
                <w:tcW w:w="1920" w:type="dxa"/>
              </w:tcPr>
            </w:tcPrChange>
          </w:tcPr>
          <w:p w14:paraId="4ABB579B" w14:textId="77777777" w:rsidR="00CE69F7" w:rsidRDefault="00CE69F7" w:rsidP="00B6788F">
            <w:pPr>
              <w:rPr>
                <w:ins w:id="3590" w:author="智誠 楊" w:date="2021-05-12T09:43:00Z"/>
                <w:rFonts w:ascii="標楷體" w:eastAsia="標楷體" w:hAnsi="標楷體"/>
                <w:lang w:eastAsia="zh-HK"/>
              </w:rPr>
            </w:pPr>
            <w:ins w:id="3591" w:author="智誠 楊" w:date="2021-05-12T09:43:00Z">
              <w:r>
                <w:rPr>
                  <w:rFonts w:ascii="標楷體" w:eastAsia="標楷體" w:hAnsi="標楷體" w:hint="eastAsia"/>
                  <w:lang w:eastAsia="zh-HK"/>
                </w:rPr>
                <w:t>經辦合理性說明</w:t>
              </w:r>
            </w:ins>
          </w:p>
        </w:tc>
        <w:tc>
          <w:tcPr>
            <w:tcW w:w="851" w:type="dxa"/>
            <w:tcPrChange w:id="3592" w:author="阿毛" w:date="2021-06-09T11:16:00Z">
              <w:tcPr>
                <w:tcW w:w="851" w:type="dxa"/>
              </w:tcPr>
            </w:tcPrChange>
          </w:tcPr>
          <w:p w14:paraId="101CA81C" w14:textId="2C07CB9A" w:rsidR="00CE69F7" w:rsidRPr="00847BB7" w:rsidRDefault="00CE69F7" w:rsidP="00B6788F">
            <w:pPr>
              <w:rPr>
                <w:ins w:id="3593" w:author="智誠 楊" w:date="2021-05-12T09:43:00Z"/>
                <w:rFonts w:ascii="標楷體" w:eastAsia="標楷體" w:hAnsi="標楷體"/>
              </w:rPr>
            </w:pPr>
          </w:p>
        </w:tc>
        <w:tc>
          <w:tcPr>
            <w:tcW w:w="1843" w:type="dxa"/>
            <w:tcPrChange w:id="3594" w:author="阿毛" w:date="2021-06-09T11:16:00Z">
              <w:tcPr>
                <w:tcW w:w="1843" w:type="dxa"/>
              </w:tcPr>
            </w:tcPrChange>
          </w:tcPr>
          <w:p w14:paraId="3669E2A2" w14:textId="77777777" w:rsidR="00CE69F7" w:rsidRPr="00847BB7" w:rsidRDefault="00CE69F7" w:rsidP="00B6788F">
            <w:pPr>
              <w:rPr>
                <w:ins w:id="3595" w:author="智誠 楊" w:date="2021-05-12T09:43:00Z"/>
                <w:rFonts w:ascii="標楷體" w:eastAsia="標楷體" w:hAnsi="標楷體"/>
              </w:rPr>
            </w:pPr>
          </w:p>
        </w:tc>
        <w:tc>
          <w:tcPr>
            <w:tcW w:w="1275" w:type="dxa"/>
            <w:tcPrChange w:id="3596" w:author="阿毛" w:date="2021-06-09T11:16:00Z">
              <w:tcPr>
                <w:tcW w:w="1275" w:type="dxa"/>
              </w:tcPr>
            </w:tcPrChange>
          </w:tcPr>
          <w:p w14:paraId="17283DFE" w14:textId="77777777" w:rsidR="00CE69F7" w:rsidRPr="00847BB7" w:rsidRDefault="00CE69F7" w:rsidP="00B6788F">
            <w:pPr>
              <w:rPr>
                <w:ins w:id="3597" w:author="智誠 楊" w:date="2021-05-12T09:43:00Z"/>
                <w:rFonts w:ascii="標楷體" w:eastAsia="標楷體" w:hAnsi="標楷體"/>
                <w:lang w:eastAsia="zh-HK"/>
              </w:rPr>
            </w:pPr>
          </w:p>
        </w:tc>
        <w:tc>
          <w:tcPr>
            <w:tcW w:w="553" w:type="dxa"/>
            <w:tcPrChange w:id="3598" w:author="阿毛" w:date="2021-06-09T11:16:00Z">
              <w:tcPr>
                <w:tcW w:w="553" w:type="dxa"/>
              </w:tcPr>
            </w:tcPrChange>
          </w:tcPr>
          <w:p w14:paraId="7DDEE447" w14:textId="77777777" w:rsidR="00CE69F7" w:rsidRPr="00847BB7" w:rsidRDefault="00CE69F7" w:rsidP="00B6788F">
            <w:pPr>
              <w:rPr>
                <w:ins w:id="3599" w:author="智誠 楊" w:date="2021-05-12T09:43:00Z"/>
                <w:rFonts w:ascii="標楷體" w:eastAsia="標楷體" w:hAnsi="標楷體"/>
              </w:rPr>
            </w:pPr>
          </w:p>
        </w:tc>
        <w:tc>
          <w:tcPr>
            <w:tcW w:w="666" w:type="dxa"/>
            <w:tcPrChange w:id="3600" w:author="阿毛" w:date="2021-06-09T11:16:00Z">
              <w:tcPr>
                <w:tcW w:w="666" w:type="dxa"/>
              </w:tcPr>
            </w:tcPrChange>
          </w:tcPr>
          <w:p w14:paraId="6AE88209" w14:textId="55C6A348" w:rsidR="00CE69F7" w:rsidRDefault="00CE69F7" w:rsidP="00B6788F">
            <w:pPr>
              <w:jc w:val="center"/>
              <w:rPr>
                <w:ins w:id="3601" w:author="智誠 楊" w:date="2021-05-12T09:43:00Z"/>
                <w:rFonts w:ascii="標楷體" w:eastAsia="標楷體" w:hAnsi="標楷體"/>
              </w:rPr>
            </w:pPr>
            <w:ins w:id="3602" w:author="智誠 楊" w:date="2021-05-12T09:45:00Z">
              <w:r>
                <w:rPr>
                  <w:rFonts w:ascii="標楷體" w:eastAsia="標楷體" w:hAnsi="標楷體" w:hint="eastAsia"/>
                </w:rPr>
                <w:t>R</w:t>
              </w:r>
            </w:ins>
          </w:p>
        </w:tc>
        <w:tc>
          <w:tcPr>
            <w:tcW w:w="3034" w:type="dxa"/>
            <w:tcPrChange w:id="3603" w:author="阿毛" w:date="2021-06-09T11:16:00Z">
              <w:tcPr>
                <w:tcW w:w="2856" w:type="dxa"/>
              </w:tcPr>
            </w:tcPrChange>
          </w:tcPr>
          <w:p w14:paraId="74D1720D" w14:textId="3A92142A" w:rsidR="00CE69F7" w:rsidRPr="00EA3465" w:rsidRDefault="00CE69F7" w:rsidP="00B6788F">
            <w:pPr>
              <w:snapToGrid w:val="0"/>
              <w:ind w:left="238" w:hangingChars="99" w:hanging="238"/>
              <w:rPr>
                <w:ins w:id="3604" w:author="智誠 楊" w:date="2021-05-12T09:43:00Z"/>
                <w:rFonts w:ascii="標楷體" w:eastAsia="標楷體" w:hAnsi="標楷體"/>
                <w:color w:val="000000" w:themeColor="text1"/>
              </w:rPr>
            </w:pPr>
            <w:ins w:id="3605" w:author="智誠 楊" w:date="2021-05-12T09:43:00Z">
              <w:r>
                <w:rPr>
                  <w:rFonts w:ascii="標楷體" w:eastAsia="標楷體" w:hAnsi="標楷體" w:hint="eastAsia"/>
                  <w:color w:val="000000" w:themeColor="text1"/>
                </w:rPr>
                <w:t>1.</w:t>
              </w:r>
            </w:ins>
            <w:ins w:id="3606" w:author="智誠 楊" w:date="2021-05-12T09:45:00Z">
              <w:r>
                <w:rPr>
                  <w:rFonts w:ascii="標楷體" w:eastAsia="標楷體" w:hAnsi="標楷體" w:hint="eastAsia"/>
                </w:rPr>
                <w:t>自動顯示</w:t>
              </w:r>
            </w:ins>
            <w:ins w:id="3607" w:author="智誠 楊" w:date="2021-05-12T09:46:00Z">
              <w:r>
                <w:rPr>
                  <w:rFonts w:ascii="標楷體" w:eastAsia="標楷體" w:hAnsi="標楷體" w:hint="eastAsia"/>
                </w:rPr>
                <w:t>原值</w:t>
              </w:r>
            </w:ins>
            <w:ins w:id="3608" w:author="智誠 楊" w:date="2021-05-12T09:45:00Z">
              <w:r>
                <w:rPr>
                  <w:rFonts w:ascii="標楷體" w:eastAsia="標楷體" w:hAnsi="標楷體" w:hint="eastAsia"/>
                </w:rPr>
                <w:t>、不可修改</w:t>
              </w:r>
            </w:ins>
          </w:p>
          <w:p w14:paraId="22115463" w14:textId="77777777" w:rsidR="00CE69F7" w:rsidRDefault="00CE69F7">
            <w:pPr>
              <w:ind w:left="240" w:hangingChars="100" w:hanging="240"/>
              <w:rPr>
                <w:ins w:id="3609" w:author="智誠 楊" w:date="2021-05-12T09:43:00Z"/>
                <w:rFonts w:ascii="標楷體" w:eastAsia="標楷體" w:hAnsi="標楷體"/>
                <w:color w:val="000000" w:themeColor="text1"/>
              </w:rPr>
              <w:pPrChange w:id="3610" w:author="阿毛" w:date="2021-06-09T11:17:00Z">
                <w:pPr/>
              </w:pPrChange>
            </w:pPr>
            <w:ins w:id="3611"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ins>
          </w:p>
        </w:tc>
      </w:tr>
      <w:tr w:rsidR="00CE69F7" w:rsidRPr="00847BB7" w14:paraId="2DAAF94E" w14:textId="77777777" w:rsidTr="00045674">
        <w:trPr>
          <w:trHeight w:val="291"/>
          <w:jc w:val="center"/>
          <w:ins w:id="3612" w:author="智誠 楊" w:date="2021-05-12T09:43:00Z"/>
          <w:trPrChange w:id="3613" w:author="阿毛" w:date="2021-06-09T11:16:00Z">
            <w:trPr>
              <w:trHeight w:val="291"/>
              <w:jc w:val="center"/>
            </w:trPr>
          </w:trPrChange>
        </w:trPr>
        <w:tc>
          <w:tcPr>
            <w:tcW w:w="456" w:type="dxa"/>
            <w:tcPrChange w:id="3614" w:author="阿毛" w:date="2021-06-09T11:16:00Z">
              <w:tcPr>
                <w:tcW w:w="456" w:type="dxa"/>
              </w:tcPr>
            </w:tcPrChange>
          </w:tcPr>
          <w:p w14:paraId="418C344B" w14:textId="77777777" w:rsidR="00CE69F7" w:rsidRDefault="00CE69F7" w:rsidP="00B6788F">
            <w:pPr>
              <w:rPr>
                <w:ins w:id="3615" w:author="智誠 楊" w:date="2021-05-12T09:43:00Z"/>
                <w:rFonts w:ascii="標楷體" w:eastAsia="標楷體" w:hAnsi="標楷體"/>
              </w:rPr>
            </w:pPr>
            <w:ins w:id="3616" w:author="智誠 楊" w:date="2021-05-12T09:43:00Z">
              <w:r>
                <w:rPr>
                  <w:rFonts w:ascii="標楷體" w:eastAsia="標楷體" w:hAnsi="標楷體" w:hint="eastAsia"/>
                </w:rPr>
                <w:t>9</w:t>
              </w:r>
            </w:ins>
          </w:p>
        </w:tc>
        <w:tc>
          <w:tcPr>
            <w:tcW w:w="1920" w:type="dxa"/>
            <w:tcPrChange w:id="3617" w:author="阿毛" w:date="2021-06-09T11:16:00Z">
              <w:tcPr>
                <w:tcW w:w="1920" w:type="dxa"/>
              </w:tcPr>
            </w:tcPrChange>
          </w:tcPr>
          <w:p w14:paraId="3ABEE701" w14:textId="77777777" w:rsidR="00CE69F7" w:rsidRDefault="00CE69F7" w:rsidP="00B6788F">
            <w:pPr>
              <w:rPr>
                <w:ins w:id="3618" w:author="智誠 楊" w:date="2021-05-12T09:43:00Z"/>
                <w:rFonts w:ascii="標楷體" w:eastAsia="標楷體" w:hAnsi="標楷體"/>
                <w:lang w:eastAsia="zh-HK"/>
              </w:rPr>
            </w:pPr>
            <w:ins w:id="3619" w:author="智誠 楊" w:date="2021-05-12T09:43:00Z">
              <w:r>
                <w:rPr>
                  <w:rFonts w:ascii="標楷體" w:eastAsia="標楷體" w:hAnsi="標楷體" w:hint="eastAsia"/>
                  <w:lang w:eastAsia="zh-HK"/>
                </w:rPr>
                <w:t>主管覆核</w:t>
              </w:r>
            </w:ins>
          </w:p>
        </w:tc>
        <w:tc>
          <w:tcPr>
            <w:tcW w:w="851" w:type="dxa"/>
            <w:tcPrChange w:id="3620" w:author="阿毛" w:date="2021-06-09T11:16:00Z">
              <w:tcPr>
                <w:tcW w:w="851" w:type="dxa"/>
              </w:tcPr>
            </w:tcPrChange>
          </w:tcPr>
          <w:p w14:paraId="48B0EF53" w14:textId="42006DAA" w:rsidR="00CE69F7" w:rsidRPr="00847BB7" w:rsidRDefault="00CE69F7" w:rsidP="00B6788F">
            <w:pPr>
              <w:rPr>
                <w:ins w:id="3621" w:author="智誠 楊" w:date="2021-05-12T09:43:00Z"/>
                <w:rFonts w:ascii="標楷體" w:eastAsia="標楷體" w:hAnsi="標楷體"/>
              </w:rPr>
            </w:pPr>
          </w:p>
        </w:tc>
        <w:tc>
          <w:tcPr>
            <w:tcW w:w="1843" w:type="dxa"/>
            <w:tcPrChange w:id="3622" w:author="阿毛" w:date="2021-06-09T11:16:00Z">
              <w:tcPr>
                <w:tcW w:w="1843" w:type="dxa"/>
              </w:tcPr>
            </w:tcPrChange>
          </w:tcPr>
          <w:p w14:paraId="46DA1473" w14:textId="77777777" w:rsidR="00CE69F7" w:rsidRPr="00847BB7" w:rsidRDefault="00CE69F7" w:rsidP="00B6788F">
            <w:pPr>
              <w:rPr>
                <w:ins w:id="3623" w:author="智誠 楊" w:date="2021-05-12T09:43:00Z"/>
                <w:rFonts w:ascii="標楷體" w:eastAsia="標楷體" w:hAnsi="標楷體"/>
              </w:rPr>
            </w:pPr>
          </w:p>
        </w:tc>
        <w:tc>
          <w:tcPr>
            <w:tcW w:w="1275" w:type="dxa"/>
            <w:tcPrChange w:id="3624" w:author="阿毛" w:date="2021-06-09T11:16:00Z">
              <w:tcPr>
                <w:tcW w:w="1275" w:type="dxa"/>
              </w:tcPr>
            </w:tcPrChange>
          </w:tcPr>
          <w:p w14:paraId="7AA3AEC4" w14:textId="5D63354B" w:rsidR="00CE69F7" w:rsidRPr="00847BB7" w:rsidRDefault="00CE69F7" w:rsidP="00B6788F">
            <w:pPr>
              <w:rPr>
                <w:ins w:id="3625" w:author="智誠 楊" w:date="2021-05-12T09:43:00Z"/>
                <w:rFonts w:ascii="標楷體" w:eastAsia="標楷體" w:hAnsi="標楷體"/>
                <w:lang w:eastAsia="zh-HK"/>
              </w:rPr>
            </w:pPr>
          </w:p>
        </w:tc>
        <w:tc>
          <w:tcPr>
            <w:tcW w:w="553" w:type="dxa"/>
            <w:tcPrChange w:id="3626" w:author="阿毛" w:date="2021-06-09T11:16:00Z">
              <w:tcPr>
                <w:tcW w:w="553" w:type="dxa"/>
              </w:tcPr>
            </w:tcPrChange>
          </w:tcPr>
          <w:p w14:paraId="74748571" w14:textId="77777777" w:rsidR="00CE69F7" w:rsidRPr="00847BB7" w:rsidRDefault="00CE69F7" w:rsidP="00B6788F">
            <w:pPr>
              <w:rPr>
                <w:ins w:id="3627" w:author="智誠 楊" w:date="2021-05-12T09:43:00Z"/>
                <w:rFonts w:ascii="標楷體" w:eastAsia="標楷體" w:hAnsi="標楷體"/>
              </w:rPr>
            </w:pPr>
          </w:p>
        </w:tc>
        <w:tc>
          <w:tcPr>
            <w:tcW w:w="666" w:type="dxa"/>
            <w:tcPrChange w:id="3628" w:author="阿毛" w:date="2021-06-09T11:16:00Z">
              <w:tcPr>
                <w:tcW w:w="666" w:type="dxa"/>
              </w:tcPr>
            </w:tcPrChange>
          </w:tcPr>
          <w:p w14:paraId="35304426" w14:textId="3D76F5B4" w:rsidR="00CE69F7" w:rsidRDefault="00CE69F7" w:rsidP="00B6788F">
            <w:pPr>
              <w:jc w:val="center"/>
              <w:rPr>
                <w:ins w:id="3629" w:author="智誠 楊" w:date="2021-05-12T09:43:00Z"/>
                <w:rFonts w:ascii="標楷體" w:eastAsia="標楷體" w:hAnsi="標楷體"/>
              </w:rPr>
            </w:pPr>
            <w:ins w:id="3630" w:author="智誠 楊" w:date="2021-05-12T09:45:00Z">
              <w:r>
                <w:rPr>
                  <w:rFonts w:ascii="標楷體" w:eastAsia="標楷體" w:hAnsi="標楷體" w:hint="eastAsia"/>
                </w:rPr>
                <w:t>R</w:t>
              </w:r>
            </w:ins>
          </w:p>
        </w:tc>
        <w:tc>
          <w:tcPr>
            <w:tcW w:w="3034" w:type="dxa"/>
            <w:tcPrChange w:id="3631" w:author="阿毛" w:date="2021-06-09T11:16:00Z">
              <w:tcPr>
                <w:tcW w:w="2856" w:type="dxa"/>
              </w:tcPr>
            </w:tcPrChange>
          </w:tcPr>
          <w:p w14:paraId="17B348A3" w14:textId="0FAA0973" w:rsidR="00CE69F7" w:rsidRPr="00EA3465" w:rsidRDefault="00CE69F7" w:rsidP="00B6788F">
            <w:pPr>
              <w:snapToGrid w:val="0"/>
              <w:ind w:left="238" w:hangingChars="99" w:hanging="238"/>
              <w:rPr>
                <w:ins w:id="3632" w:author="智誠 楊" w:date="2021-05-12T09:43:00Z"/>
                <w:rFonts w:ascii="標楷體" w:eastAsia="標楷體" w:hAnsi="標楷體"/>
                <w:color w:val="000000" w:themeColor="text1"/>
              </w:rPr>
            </w:pPr>
            <w:ins w:id="3633" w:author="智誠 楊" w:date="2021-05-12T09:43:00Z">
              <w:r>
                <w:rPr>
                  <w:rFonts w:ascii="標楷體" w:eastAsia="標楷體" w:hAnsi="標楷體" w:hint="eastAsia"/>
                  <w:color w:val="000000" w:themeColor="text1"/>
                </w:rPr>
                <w:t>1.</w:t>
              </w:r>
            </w:ins>
            <w:ins w:id="3634" w:author="智誠 楊" w:date="2021-05-12T09:45:00Z">
              <w:r>
                <w:rPr>
                  <w:rFonts w:ascii="標楷體" w:eastAsia="標楷體" w:hAnsi="標楷體" w:hint="eastAsia"/>
                </w:rPr>
                <w:t>自動顯示</w:t>
              </w:r>
            </w:ins>
            <w:ins w:id="3635" w:author="智誠 楊" w:date="2021-05-12T09:46:00Z">
              <w:r>
                <w:rPr>
                  <w:rFonts w:ascii="標楷體" w:eastAsia="標楷體" w:hAnsi="標楷體" w:hint="eastAsia"/>
                </w:rPr>
                <w:t>原值</w:t>
              </w:r>
            </w:ins>
            <w:ins w:id="3636" w:author="智誠 楊" w:date="2021-05-12T09:45:00Z">
              <w:r>
                <w:rPr>
                  <w:rFonts w:ascii="標楷體" w:eastAsia="標楷體" w:hAnsi="標楷體" w:hint="eastAsia"/>
                </w:rPr>
                <w:t>、不可修改</w:t>
              </w:r>
            </w:ins>
          </w:p>
          <w:p w14:paraId="53F65F18" w14:textId="77777777" w:rsidR="00CE69F7" w:rsidRDefault="00CE69F7">
            <w:pPr>
              <w:ind w:left="240" w:hangingChars="100" w:hanging="240"/>
              <w:rPr>
                <w:ins w:id="3637" w:author="智誠 楊" w:date="2021-05-12T09:43:00Z"/>
                <w:rFonts w:ascii="標楷體" w:eastAsia="標楷體" w:hAnsi="標楷體"/>
                <w:color w:val="000000" w:themeColor="text1"/>
              </w:rPr>
              <w:pPrChange w:id="3638" w:author="阿毛" w:date="2021-06-09T11:17:00Z">
                <w:pPr/>
              </w:pPrChange>
            </w:pPr>
            <w:ins w:id="3639" w:author="智誠 楊" w:date="2021-05-12T09:43:00Z">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ins>
          </w:p>
        </w:tc>
      </w:tr>
      <w:tr w:rsidR="00CE69F7" w:rsidRPr="00847BB7" w14:paraId="02F1A21C" w14:textId="77777777" w:rsidTr="00045674">
        <w:trPr>
          <w:trHeight w:val="291"/>
          <w:jc w:val="center"/>
          <w:ins w:id="3640" w:author="智誠 楊" w:date="2021-05-12T09:43:00Z"/>
          <w:trPrChange w:id="3641" w:author="阿毛" w:date="2021-06-09T11:16:00Z">
            <w:trPr>
              <w:trHeight w:val="291"/>
              <w:jc w:val="center"/>
            </w:trPr>
          </w:trPrChange>
        </w:trPr>
        <w:tc>
          <w:tcPr>
            <w:tcW w:w="456" w:type="dxa"/>
            <w:tcPrChange w:id="3642" w:author="阿毛" w:date="2021-06-09T11:16:00Z">
              <w:tcPr>
                <w:tcW w:w="456" w:type="dxa"/>
              </w:tcPr>
            </w:tcPrChange>
          </w:tcPr>
          <w:p w14:paraId="132AFA28" w14:textId="77777777" w:rsidR="00CE69F7" w:rsidRDefault="00CE69F7" w:rsidP="00B6788F">
            <w:pPr>
              <w:rPr>
                <w:ins w:id="3643" w:author="智誠 楊" w:date="2021-05-12T09:43:00Z"/>
                <w:rFonts w:ascii="標楷體" w:eastAsia="標楷體" w:hAnsi="標楷體"/>
              </w:rPr>
            </w:pPr>
            <w:ins w:id="3644" w:author="智誠 楊" w:date="2021-05-12T09:43:00Z">
              <w:r>
                <w:rPr>
                  <w:rFonts w:ascii="標楷體" w:eastAsia="標楷體" w:hAnsi="標楷體" w:hint="eastAsia"/>
                </w:rPr>
                <w:t>10</w:t>
              </w:r>
            </w:ins>
          </w:p>
        </w:tc>
        <w:tc>
          <w:tcPr>
            <w:tcW w:w="1920" w:type="dxa"/>
            <w:tcPrChange w:id="3645" w:author="阿毛" w:date="2021-06-09T11:16:00Z">
              <w:tcPr>
                <w:tcW w:w="1920" w:type="dxa"/>
              </w:tcPr>
            </w:tcPrChange>
          </w:tcPr>
          <w:p w14:paraId="72CB9BAE" w14:textId="77777777" w:rsidR="00CE69F7" w:rsidRDefault="00CE69F7" w:rsidP="00B6788F">
            <w:pPr>
              <w:rPr>
                <w:ins w:id="3646" w:author="智誠 楊" w:date="2021-05-12T09:43:00Z"/>
                <w:rFonts w:ascii="標楷體" w:eastAsia="標楷體" w:hAnsi="標楷體"/>
                <w:lang w:eastAsia="zh-HK"/>
              </w:rPr>
            </w:pPr>
            <w:ins w:id="3647" w:author="智誠 楊" w:date="2021-05-12T09:43:00Z">
              <w:r>
                <w:rPr>
                  <w:rFonts w:ascii="標楷體" w:eastAsia="標楷體" w:hAnsi="標楷體" w:hint="eastAsia"/>
                  <w:lang w:eastAsia="zh-HK"/>
                </w:rPr>
                <w:t>主管同意日期</w:t>
              </w:r>
            </w:ins>
          </w:p>
        </w:tc>
        <w:tc>
          <w:tcPr>
            <w:tcW w:w="851" w:type="dxa"/>
            <w:tcPrChange w:id="3648" w:author="阿毛" w:date="2021-06-09T11:16:00Z">
              <w:tcPr>
                <w:tcW w:w="851" w:type="dxa"/>
              </w:tcPr>
            </w:tcPrChange>
          </w:tcPr>
          <w:p w14:paraId="08206989" w14:textId="77777777" w:rsidR="00CE69F7" w:rsidRPr="00847BB7" w:rsidRDefault="00CE69F7" w:rsidP="00B6788F">
            <w:pPr>
              <w:rPr>
                <w:ins w:id="3649" w:author="智誠 楊" w:date="2021-05-12T09:43:00Z"/>
                <w:rFonts w:ascii="標楷體" w:eastAsia="標楷體" w:hAnsi="標楷體"/>
              </w:rPr>
            </w:pPr>
          </w:p>
        </w:tc>
        <w:tc>
          <w:tcPr>
            <w:tcW w:w="1843" w:type="dxa"/>
            <w:tcPrChange w:id="3650" w:author="阿毛" w:date="2021-06-09T11:16:00Z">
              <w:tcPr>
                <w:tcW w:w="1843" w:type="dxa"/>
              </w:tcPr>
            </w:tcPrChange>
          </w:tcPr>
          <w:p w14:paraId="5E7D620B" w14:textId="257BF06C" w:rsidR="00CE69F7" w:rsidRPr="00847BB7" w:rsidRDefault="00CE69F7" w:rsidP="00B6788F">
            <w:pPr>
              <w:rPr>
                <w:ins w:id="3651" w:author="智誠 楊" w:date="2021-05-12T09:43:00Z"/>
                <w:rFonts w:ascii="標楷體" w:eastAsia="標楷體" w:hAnsi="標楷體"/>
              </w:rPr>
            </w:pPr>
          </w:p>
        </w:tc>
        <w:tc>
          <w:tcPr>
            <w:tcW w:w="1275" w:type="dxa"/>
            <w:tcPrChange w:id="3652" w:author="阿毛" w:date="2021-06-09T11:16:00Z">
              <w:tcPr>
                <w:tcW w:w="1275" w:type="dxa"/>
              </w:tcPr>
            </w:tcPrChange>
          </w:tcPr>
          <w:p w14:paraId="0B271F75" w14:textId="77777777" w:rsidR="00CE69F7" w:rsidRPr="00847BB7" w:rsidRDefault="00CE69F7" w:rsidP="00B6788F">
            <w:pPr>
              <w:rPr>
                <w:ins w:id="3653" w:author="智誠 楊" w:date="2021-05-12T09:43:00Z"/>
                <w:rFonts w:ascii="標楷體" w:eastAsia="標楷體" w:hAnsi="標楷體"/>
                <w:lang w:eastAsia="zh-HK"/>
              </w:rPr>
            </w:pPr>
          </w:p>
        </w:tc>
        <w:tc>
          <w:tcPr>
            <w:tcW w:w="553" w:type="dxa"/>
            <w:tcPrChange w:id="3654" w:author="阿毛" w:date="2021-06-09T11:16:00Z">
              <w:tcPr>
                <w:tcW w:w="553" w:type="dxa"/>
              </w:tcPr>
            </w:tcPrChange>
          </w:tcPr>
          <w:p w14:paraId="76EE8EB6" w14:textId="77777777" w:rsidR="00CE69F7" w:rsidRPr="00847BB7" w:rsidRDefault="00CE69F7" w:rsidP="00B6788F">
            <w:pPr>
              <w:rPr>
                <w:ins w:id="3655" w:author="智誠 楊" w:date="2021-05-12T09:43:00Z"/>
                <w:rFonts w:ascii="標楷體" w:eastAsia="標楷體" w:hAnsi="標楷體"/>
              </w:rPr>
            </w:pPr>
          </w:p>
        </w:tc>
        <w:tc>
          <w:tcPr>
            <w:tcW w:w="666" w:type="dxa"/>
            <w:tcPrChange w:id="3656" w:author="阿毛" w:date="2021-06-09T11:16:00Z">
              <w:tcPr>
                <w:tcW w:w="666" w:type="dxa"/>
              </w:tcPr>
            </w:tcPrChange>
          </w:tcPr>
          <w:p w14:paraId="38E5D9B3" w14:textId="77777777" w:rsidR="00CE69F7" w:rsidRDefault="00CE69F7" w:rsidP="00B6788F">
            <w:pPr>
              <w:jc w:val="center"/>
              <w:rPr>
                <w:ins w:id="3657" w:author="智誠 楊" w:date="2021-05-12T09:43:00Z"/>
                <w:rFonts w:ascii="標楷體" w:eastAsia="標楷體" w:hAnsi="標楷體"/>
              </w:rPr>
            </w:pPr>
            <w:ins w:id="3658" w:author="智誠 楊" w:date="2021-05-12T09:43:00Z">
              <w:r>
                <w:rPr>
                  <w:rFonts w:ascii="標楷體" w:eastAsia="標楷體" w:hAnsi="標楷體"/>
                </w:rPr>
                <w:t>R</w:t>
              </w:r>
            </w:ins>
          </w:p>
        </w:tc>
        <w:tc>
          <w:tcPr>
            <w:tcW w:w="3034" w:type="dxa"/>
            <w:tcPrChange w:id="3659" w:author="阿毛" w:date="2021-06-09T11:16:00Z">
              <w:tcPr>
                <w:tcW w:w="2856" w:type="dxa"/>
              </w:tcPr>
            </w:tcPrChange>
          </w:tcPr>
          <w:p w14:paraId="64DD6BFC" w14:textId="463299C9" w:rsidR="00CE69F7" w:rsidRDefault="00CE69F7" w:rsidP="00B6788F">
            <w:pPr>
              <w:snapToGrid w:val="0"/>
              <w:ind w:left="238" w:hangingChars="99" w:hanging="238"/>
              <w:rPr>
                <w:ins w:id="3660" w:author="智誠 楊" w:date="2021-05-12T09:43:00Z"/>
                <w:rFonts w:ascii="標楷體" w:eastAsia="標楷體" w:hAnsi="標楷體"/>
                <w:color w:val="000000" w:themeColor="text1"/>
              </w:rPr>
            </w:pPr>
            <w:ins w:id="3661" w:author="智誠 楊" w:date="2021-05-12T09:43:00Z">
              <w:r>
                <w:rPr>
                  <w:rFonts w:ascii="標楷體" w:eastAsia="標楷體" w:hAnsi="標楷體" w:hint="eastAsia"/>
                  <w:color w:val="000000" w:themeColor="text1"/>
                </w:rPr>
                <w:t>1.自動顯示</w:t>
              </w:r>
            </w:ins>
            <w:ins w:id="3662" w:author="智誠 楊" w:date="2021-05-12T09:46:00Z">
              <w:r>
                <w:rPr>
                  <w:rFonts w:ascii="標楷體" w:eastAsia="標楷體" w:hAnsi="標楷體" w:hint="eastAsia"/>
                </w:rPr>
                <w:t>原值</w:t>
              </w:r>
            </w:ins>
            <w:ins w:id="3663" w:author="智誠 楊" w:date="2021-05-12T09:43:00Z">
              <w:r>
                <w:rPr>
                  <w:rFonts w:ascii="標楷體" w:eastAsia="標楷體" w:hAnsi="標楷體" w:hint="eastAsia"/>
                  <w:color w:val="000000" w:themeColor="text1"/>
                </w:rPr>
                <w:t>、不可修改</w:t>
              </w:r>
            </w:ins>
          </w:p>
          <w:p w14:paraId="1D849916" w14:textId="77777777" w:rsidR="00CE69F7" w:rsidRDefault="00CE69F7" w:rsidP="00B6788F">
            <w:pPr>
              <w:snapToGrid w:val="0"/>
              <w:ind w:left="238" w:hangingChars="99" w:hanging="238"/>
              <w:rPr>
                <w:ins w:id="3664" w:author="智誠 楊" w:date="2021-05-12T09:43:00Z"/>
                <w:rFonts w:ascii="標楷體" w:eastAsia="標楷體" w:hAnsi="標楷體"/>
                <w:color w:val="000000" w:themeColor="text1"/>
              </w:rPr>
            </w:pPr>
            <w:ins w:id="3665" w:author="智誠 楊" w:date="2021-05-12T09:43:00Z">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ins>
          </w:p>
        </w:tc>
      </w:tr>
      <w:tr w:rsidR="00CE69F7" w:rsidRPr="00847BB7" w14:paraId="79519E39" w14:textId="77777777" w:rsidTr="00045674">
        <w:trPr>
          <w:trHeight w:val="291"/>
          <w:jc w:val="center"/>
          <w:ins w:id="3666" w:author="智誠 楊" w:date="2021-05-12T09:43:00Z"/>
          <w:trPrChange w:id="3667" w:author="阿毛" w:date="2021-06-09T11:16:00Z">
            <w:trPr>
              <w:trHeight w:val="291"/>
              <w:jc w:val="center"/>
            </w:trPr>
          </w:trPrChange>
        </w:trPr>
        <w:tc>
          <w:tcPr>
            <w:tcW w:w="456" w:type="dxa"/>
            <w:tcPrChange w:id="3668" w:author="阿毛" w:date="2021-06-09T11:16:00Z">
              <w:tcPr>
                <w:tcW w:w="456" w:type="dxa"/>
              </w:tcPr>
            </w:tcPrChange>
          </w:tcPr>
          <w:p w14:paraId="0AE4B9BB" w14:textId="77777777" w:rsidR="00CE69F7" w:rsidRDefault="00CE69F7" w:rsidP="00B6788F">
            <w:pPr>
              <w:rPr>
                <w:ins w:id="3669" w:author="智誠 楊" w:date="2021-05-12T09:43:00Z"/>
                <w:rFonts w:ascii="標楷體" w:eastAsia="標楷體" w:hAnsi="標楷體"/>
              </w:rPr>
            </w:pPr>
            <w:ins w:id="3670" w:author="智誠 楊" w:date="2021-05-12T09:43:00Z">
              <w:r>
                <w:rPr>
                  <w:rFonts w:ascii="標楷體" w:eastAsia="標楷體" w:hAnsi="標楷體" w:hint="eastAsia"/>
                </w:rPr>
                <w:t>11</w:t>
              </w:r>
            </w:ins>
          </w:p>
        </w:tc>
        <w:tc>
          <w:tcPr>
            <w:tcW w:w="1920" w:type="dxa"/>
            <w:tcPrChange w:id="3671" w:author="阿毛" w:date="2021-06-09T11:16:00Z">
              <w:tcPr>
                <w:tcW w:w="1920" w:type="dxa"/>
              </w:tcPr>
            </w:tcPrChange>
          </w:tcPr>
          <w:p w14:paraId="03B5FF33" w14:textId="77777777" w:rsidR="00CE69F7" w:rsidRDefault="00CE69F7" w:rsidP="00B6788F">
            <w:pPr>
              <w:rPr>
                <w:ins w:id="3672" w:author="智誠 楊" w:date="2021-05-12T09:43:00Z"/>
                <w:rFonts w:ascii="標楷體" w:eastAsia="標楷體" w:hAnsi="標楷體"/>
                <w:lang w:eastAsia="zh-HK"/>
              </w:rPr>
            </w:pPr>
            <w:ins w:id="3673" w:author="智誠 楊" w:date="2021-05-12T09:43:00Z">
              <w:r>
                <w:rPr>
                  <w:rFonts w:ascii="標楷體" w:eastAsia="標楷體" w:hAnsi="標楷體" w:hint="eastAsia"/>
                  <w:lang w:eastAsia="zh-HK"/>
                </w:rPr>
                <w:t>主管覆核說明</w:t>
              </w:r>
            </w:ins>
          </w:p>
        </w:tc>
        <w:tc>
          <w:tcPr>
            <w:tcW w:w="851" w:type="dxa"/>
            <w:tcPrChange w:id="3674" w:author="阿毛" w:date="2021-06-09T11:16:00Z">
              <w:tcPr>
                <w:tcW w:w="851" w:type="dxa"/>
              </w:tcPr>
            </w:tcPrChange>
          </w:tcPr>
          <w:p w14:paraId="780BFDD7" w14:textId="1EC314A9" w:rsidR="00CE69F7" w:rsidRPr="00847BB7" w:rsidRDefault="00CE69F7" w:rsidP="00B6788F">
            <w:pPr>
              <w:rPr>
                <w:ins w:id="3675" w:author="智誠 楊" w:date="2021-05-12T09:43:00Z"/>
                <w:rFonts w:ascii="標楷體" w:eastAsia="標楷體" w:hAnsi="標楷體"/>
              </w:rPr>
            </w:pPr>
          </w:p>
        </w:tc>
        <w:tc>
          <w:tcPr>
            <w:tcW w:w="1843" w:type="dxa"/>
            <w:tcPrChange w:id="3676" w:author="阿毛" w:date="2021-06-09T11:16:00Z">
              <w:tcPr>
                <w:tcW w:w="1843" w:type="dxa"/>
              </w:tcPr>
            </w:tcPrChange>
          </w:tcPr>
          <w:p w14:paraId="7F160622" w14:textId="77777777" w:rsidR="00CE69F7" w:rsidRPr="00847BB7" w:rsidRDefault="00CE69F7" w:rsidP="00B6788F">
            <w:pPr>
              <w:rPr>
                <w:ins w:id="3677" w:author="智誠 楊" w:date="2021-05-12T09:43:00Z"/>
                <w:rFonts w:ascii="標楷體" w:eastAsia="標楷體" w:hAnsi="標楷體"/>
              </w:rPr>
            </w:pPr>
          </w:p>
        </w:tc>
        <w:tc>
          <w:tcPr>
            <w:tcW w:w="1275" w:type="dxa"/>
            <w:tcPrChange w:id="3678" w:author="阿毛" w:date="2021-06-09T11:16:00Z">
              <w:tcPr>
                <w:tcW w:w="1275" w:type="dxa"/>
              </w:tcPr>
            </w:tcPrChange>
          </w:tcPr>
          <w:p w14:paraId="0AF6485B" w14:textId="77777777" w:rsidR="00CE69F7" w:rsidRPr="00847BB7" w:rsidRDefault="00CE69F7" w:rsidP="00B6788F">
            <w:pPr>
              <w:rPr>
                <w:ins w:id="3679" w:author="智誠 楊" w:date="2021-05-12T09:43:00Z"/>
                <w:rFonts w:ascii="標楷體" w:eastAsia="標楷體" w:hAnsi="標楷體"/>
                <w:lang w:eastAsia="zh-HK"/>
              </w:rPr>
            </w:pPr>
          </w:p>
        </w:tc>
        <w:tc>
          <w:tcPr>
            <w:tcW w:w="553" w:type="dxa"/>
            <w:tcPrChange w:id="3680" w:author="阿毛" w:date="2021-06-09T11:16:00Z">
              <w:tcPr>
                <w:tcW w:w="553" w:type="dxa"/>
              </w:tcPr>
            </w:tcPrChange>
          </w:tcPr>
          <w:p w14:paraId="2542843B" w14:textId="77777777" w:rsidR="00CE69F7" w:rsidRPr="00847BB7" w:rsidRDefault="00CE69F7" w:rsidP="00B6788F">
            <w:pPr>
              <w:rPr>
                <w:ins w:id="3681" w:author="智誠 楊" w:date="2021-05-12T09:43:00Z"/>
                <w:rFonts w:ascii="標楷體" w:eastAsia="標楷體" w:hAnsi="標楷體"/>
              </w:rPr>
            </w:pPr>
          </w:p>
        </w:tc>
        <w:tc>
          <w:tcPr>
            <w:tcW w:w="666" w:type="dxa"/>
            <w:tcPrChange w:id="3682" w:author="阿毛" w:date="2021-06-09T11:16:00Z">
              <w:tcPr>
                <w:tcW w:w="666" w:type="dxa"/>
              </w:tcPr>
            </w:tcPrChange>
          </w:tcPr>
          <w:p w14:paraId="03D7959E" w14:textId="4C5E168D" w:rsidR="00CE69F7" w:rsidRDefault="00CE69F7" w:rsidP="00B6788F">
            <w:pPr>
              <w:jc w:val="center"/>
              <w:rPr>
                <w:ins w:id="3683" w:author="智誠 楊" w:date="2021-05-12T09:43:00Z"/>
                <w:rFonts w:ascii="標楷體" w:eastAsia="標楷體" w:hAnsi="標楷體"/>
              </w:rPr>
            </w:pPr>
            <w:ins w:id="3684" w:author="智誠 楊" w:date="2021-05-12T09:46:00Z">
              <w:r>
                <w:rPr>
                  <w:rFonts w:ascii="標楷體" w:eastAsia="標楷體" w:hAnsi="標楷體" w:hint="eastAsia"/>
                </w:rPr>
                <w:t>R</w:t>
              </w:r>
            </w:ins>
          </w:p>
        </w:tc>
        <w:tc>
          <w:tcPr>
            <w:tcW w:w="3034" w:type="dxa"/>
            <w:tcPrChange w:id="3685" w:author="阿毛" w:date="2021-06-09T11:16:00Z">
              <w:tcPr>
                <w:tcW w:w="2856" w:type="dxa"/>
              </w:tcPr>
            </w:tcPrChange>
          </w:tcPr>
          <w:p w14:paraId="756E39C4" w14:textId="24548D01" w:rsidR="00CE69F7" w:rsidRDefault="00CE69F7" w:rsidP="00B6788F">
            <w:pPr>
              <w:snapToGrid w:val="0"/>
              <w:ind w:left="238" w:hangingChars="99" w:hanging="238"/>
              <w:rPr>
                <w:ins w:id="3686" w:author="智誠 楊" w:date="2021-05-12T09:45:00Z"/>
                <w:rFonts w:ascii="標楷體" w:eastAsia="標楷體" w:hAnsi="標楷體"/>
              </w:rPr>
            </w:pPr>
            <w:ins w:id="3687" w:author="智誠 楊" w:date="2021-05-12T09:43:00Z">
              <w:r>
                <w:rPr>
                  <w:rFonts w:ascii="標楷體" w:eastAsia="標楷體" w:hAnsi="標楷體" w:hint="eastAsia"/>
                  <w:color w:val="000000" w:themeColor="text1"/>
                </w:rPr>
                <w:t>1.</w:t>
              </w:r>
            </w:ins>
            <w:ins w:id="3688" w:author="智誠 楊" w:date="2021-05-12T09:45:00Z">
              <w:r>
                <w:rPr>
                  <w:rFonts w:ascii="標楷體" w:eastAsia="標楷體" w:hAnsi="標楷體" w:hint="eastAsia"/>
                </w:rPr>
                <w:t>自動顯示原值、不可修改</w:t>
              </w:r>
            </w:ins>
          </w:p>
          <w:p w14:paraId="31E6AB97" w14:textId="6CAEC7B0" w:rsidR="00CE69F7" w:rsidRDefault="00CE69F7" w:rsidP="00B6788F">
            <w:pPr>
              <w:snapToGrid w:val="0"/>
              <w:ind w:left="238" w:hangingChars="99" w:hanging="238"/>
              <w:rPr>
                <w:ins w:id="3689" w:author="智誠 楊" w:date="2021-05-12T09:43:00Z"/>
                <w:rFonts w:ascii="標楷體" w:eastAsia="標楷體" w:hAnsi="標楷體"/>
                <w:color w:val="000000" w:themeColor="text1"/>
              </w:rPr>
            </w:pPr>
            <w:ins w:id="3690" w:author="智誠 楊" w:date="2021-05-12T09:45:00Z">
              <w:r>
                <w:rPr>
                  <w:rFonts w:ascii="標楷體" w:eastAsia="標楷體" w:hAnsi="標楷體" w:hint="eastAsia"/>
                </w:rPr>
                <w:t>2</w:t>
              </w:r>
            </w:ins>
            <w:ins w:id="3691" w:author="智誠 楊" w:date="2021-05-12T09:43:00Z">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ins>
          </w:p>
        </w:tc>
      </w:tr>
    </w:tbl>
    <w:p w14:paraId="5C8AC867" w14:textId="77777777" w:rsidR="00C95828" w:rsidRPr="00362205" w:rsidDel="008F6460" w:rsidRDefault="00C95828" w:rsidP="00C95828">
      <w:pPr>
        <w:rPr>
          <w:del w:id="3692" w:author="智誠 楊" w:date="2021-05-07T15:03:00Z"/>
          <w:rFonts w:ascii="標楷體" w:eastAsia="標楷體" w:hAnsi="標楷體"/>
        </w:rPr>
      </w:pPr>
    </w:p>
    <w:p w14:paraId="00C8E5E3" w14:textId="5F64F884" w:rsidR="00C95828" w:rsidRPr="00362205" w:rsidDel="008F6460" w:rsidRDefault="00C95828" w:rsidP="00C95828">
      <w:pPr>
        <w:rPr>
          <w:del w:id="3693" w:author="智誠 楊" w:date="2021-05-07T15:03:00Z"/>
          <w:rFonts w:ascii="標楷體" w:eastAsia="標楷體" w:hAnsi="標楷體"/>
        </w:rPr>
      </w:pPr>
    </w:p>
    <w:p w14:paraId="3627F455" w14:textId="3F9ED059" w:rsidR="00C95828" w:rsidRPr="00362205" w:rsidDel="008F6460" w:rsidRDefault="00C95828" w:rsidP="00C95828">
      <w:pPr>
        <w:rPr>
          <w:del w:id="3694" w:author="智誠 楊" w:date="2021-05-07T15:03:00Z"/>
          <w:rFonts w:ascii="標楷體" w:eastAsia="標楷體" w:hAnsi="標楷體"/>
        </w:rPr>
      </w:pPr>
    </w:p>
    <w:p w14:paraId="35D52391" w14:textId="4AABAB7E" w:rsidR="00C95828" w:rsidRPr="00362205" w:rsidDel="008F6460" w:rsidRDefault="00C95828" w:rsidP="00C95828">
      <w:pPr>
        <w:rPr>
          <w:del w:id="3695" w:author="智誠 楊" w:date="2021-05-07T15:03:00Z"/>
          <w:rFonts w:ascii="標楷體" w:eastAsia="標楷體" w:hAnsi="標楷體"/>
        </w:rPr>
      </w:pPr>
    </w:p>
    <w:p w14:paraId="4CC249F1" w14:textId="36DECD5A" w:rsidR="00C95828" w:rsidRPr="00362205" w:rsidDel="008F6460" w:rsidRDefault="00C95828" w:rsidP="00C95828">
      <w:pPr>
        <w:rPr>
          <w:del w:id="3696" w:author="智誠 楊" w:date="2021-05-07T15:03:00Z"/>
          <w:rFonts w:ascii="標楷體" w:eastAsia="標楷體" w:hAnsi="標楷體"/>
        </w:rPr>
      </w:pPr>
    </w:p>
    <w:p w14:paraId="549B7B57" w14:textId="1C78C19A" w:rsidR="00C95828" w:rsidRPr="00362205" w:rsidDel="008F6460" w:rsidRDefault="00C95828" w:rsidP="00C95828">
      <w:pPr>
        <w:rPr>
          <w:del w:id="3697" w:author="智誠 楊" w:date="2021-05-07T15:03:00Z"/>
          <w:rFonts w:ascii="標楷體" w:eastAsia="標楷體" w:hAnsi="標楷體"/>
        </w:rPr>
      </w:pPr>
    </w:p>
    <w:p w14:paraId="6BD79BCF" w14:textId="13B26753" w:rsidR="00C95828" w:rsidRPr="00362205" w:rsidDel="008F6460" w:rsidRDefault="00C95828" w:rsidP="00C95828">
      <w:pPr>
        <w:rPr>
          <w:del w:id="3698" w:author="智誠 楊" w:date="2021-05-07T15:03:00Z"/>
          <w:rFonts w:ascii="標楷體" w:eastAsia="標楷體" w:hAnsi="標楷體"/>
        </w:rPr>
      </w:pPr>
    </w:p>
    <w:p w14:paraId="498140EB" w14:textId="77777777" w:rsidR="00C95828" w:rsidRPr="00362205" w:rsidDel="008F6460" w:rsidRDefault="00C95828" w:rsidP="00C95828">
      <w:pPr>
        <w:rPr>
          <w:del w:id="3699" w:author="智誠 楊" w:date="2021-05-07T15:02:00Z"/>
          <w:rFonts w:ascii="標楷體" w:eastAsia="標楷體" w:hAnsi="標楷體"/>
        </w:rPr>
      </w:pPr>
      <w:del w:id="3700" w:author="智誠 楊" w:date="2021-05-07T15:03:00Z">
        <w:r w:rsidRPr="00362205" w:rsidDel="008F6460">
          <w:rPr>
            <w:rFonts w:ascii="標楷體" w:eastAsia="標楷體" w:hAnsi="標楷體"/>
          </w:rPr>
          <w:br w:type="page"/>
        </w:r>
      </w:del>
    </w:p>
    <w:p w14:paraId="7EA466C9" w14:textId="4BE99723" w:rsidR="00C95828" w:rsidRPr="00362205" w:rsidDel="008F6460" w:rsidRDefault="00C95828">
      <w:pPr>
        <w:pStyle w:val="a"/>
        <w:ind w:left="0" w:firstLine="0"/>
        <w:rPr>
          <w:del w:id="3701" w:author="智誠 楊" w:date="2021-05-07T15:02:00Z"/>
        </w:rPr>
        <w:pPrChange w:id="3702" w:author="智誠 楊" w:date="2021-05-07T15:02:00Z">
          <w:pPr>
            <w:pStyle w:val="a"/>
          </w:pPr>
        </w:pPrChange>
      </w:pPr>
      <w:del w:id="3703" w:author="智誠 楊" w:date="2021-05-07T15:02:00Z">
        <w:r w:rsidRPr="00362205" w:rsidDel="008F6460">
          <w:lastRenderedPageBreak/>
          <w:delText>UI</w:delText>
        </w:r>
        <w:r w:rsidRPr="00362205" w:rsidDel="008F6460">
          <w:delText>畫面</w:delText>
        </w:r>
      </w:del>
    </w:p>
    <w:p w14:paraId="0408310C" w14:textId="362EB5BD" w:rsidR="00C95828" w:rsidRPr="00362205" w:rsidDel="008F6460" w:rsidRDefault="00C95828">
      <w:pPr>
        <w:pStyle w:val="42"/>
        <w:spacing w:after="72"/>
        <w:ind w:left="1133"/>
        <w:rPr>
          <w:del w:id="3704" w:author="智誠 楊" w:date="2021-05-07T15:02:00Z"/>
          <w:rFonts w:ascii="標楷體" w:hAnsi="標楷體"/>
        </w:rPr>
      </w:pPr>
      <w:del w:id="3705" w:author="智誠 楊" w:date="2021-05-07T15:02:00Z">
        <w:r w:rsidRPr="00362205" w:rsidDel="008F6460">
          <w:rPr>
            <w:rFonts w:ascii="標楷體" w:hAnsi="標楷體" w:hint="eastAsia"/>
          </w:rPr>
          <w:delText>輸入畫面：</w:delText>
        </w:r>
      </w:del>
    </w:p>
    <w:p w14:paraId="494E4EEF" w14:textId="232444A1" w:rsidR="00C95828" w:rsidRPr="00054BBF" w:rsidDel="008F6460" w:rsidRDefault="00176A56">
      <w:pPr>
        <w:pStyle w:val="a"/>
        <w:numPr>
          <w:ilvl w:val="0"/>
          <w:numId w:val="1"/>
        </w:numPr>
        <w:ind w:left="0" w:firstLine="0"/>
        <w:rPr>
          <w:del w:id="3706" w:author="智誠 楊" w:date="2021-05-07T15:02:00Z"/>
        </w:rPr>
        <w:pPrChange w:id="3707" w:author="智誠 楊" w:date="2021-05-07T15:02:00Z">
          <w:pPr>
            <w:pStyle w:val="a"/>
            <w:numPr>
              <w:numId w:val="0"/>
            </w:numPr>
            <w:tabs>
              <w:tab w:val="clear" w:pos="1134"/>
            </w:tabs>
            <w:ind w:left="0" w:firstLine="0"/>
          </w:pPr>
        </w:pPrChange>
      </w:pPr>
      <w:del w:id="3708" w:author="智誠 楊" w:date="2021-04-07T21:51:00Z">
        <w:r w:rsidDel="004332EE">
          <w:rPr>
            <w:noProof/>
          </w:rPr>
          <w:drawing>
            <wp:inline distT="0" distB="0" distL="0" distR="0" wp14:anchorId="39B005BE" wp14:editId="1DFAADB6">
              <wp:extent cx="6756400" cy="2933700"/>
              <wp:effectExtent l="0" t="0" r="6350" b="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6400" cy="2933700"/>
                      </a:xfrm>
                      <a:prstGeom prst="rect">
                        <a:avLst/>
                      </a:prstGeom>
                      <a:noFill/>
                      <a:ln>
                        <a:noFill/>
                      </a:ln>
                    </pic:spPr>
                  </pic:pic>
                </a:graphicData>
              </a:graphic>
            </wp:inline>
          </w:drawing>
        </w:r>
      </w:del>
    </w:p>
    <w:p w14:paraId="5C36FBCB" w14:textId="76E80836" w:rsidR="00C95828" w:rsidRPr="00362205" w:rsidDel="008F6460" w:rsidRDefault="009721C9">
      <w:pPr>
        <w:pStyle w:val="a"/>
        <w:ind w:left="0" w:firstLine="0"/>
        <w:rPr>
          <w:del w:id="3709" w:author="智誠 楊" w:date="2021-05-07T15:02:00Z"/>
        </w:rPr>
        <w:pPrChange w:id="3710" w:author="智誠 楊" w:date="2021-05-07T15:02:00Z">
          <w:pPr>
            <w:pStyle w:val="a"/>
          </w:pPr>
        </w:pPrChange>
      </w:pPr>
      <w:del w:id="3711" w:author="智誠 楊" w:date="2021-05-07T15:02:00Z">
        <w:r w:rsidDel="008F6460">
          <w:rPr>
            <w:rFonts w:hint="eastAsia"/>
          </w:rPr>
          <w:delText>輸入</w:delText>
        </w:r>
        <w:r w:rsidR="00C95828" w:rsidRPr="00362205" w:rsidDel="008F6460">
          <w:delText>畫面資料說明</w:delText>
        </w:r>
      </w:del>
    </w:p>
    <w:p w14:paraId="71796DBA" w14:textId="7CDC91E0" w:rsidR="00C95828" w:rsidRPr="00362205" w:rsidDel="008F6460" w:rsidRDefault="00C95828">
      <w:pPr>
        <w:pStyle w:val="a"/>
        <w:numPr>
          <w:ilvl w:val="0"/>
          <w:numId w:val="0"/>
        </w:numPr>
        <w:rPr>
          <w:del w:id="3712" w:author="智誠 楊" w:date="2021-05-07T15:02:00Z"/>
        </w:rPr>
      </w:pPr>
    </w:p>
    <w:p w14:paraId="5A735A20" w14:textId="3EEA3C7A" w:rsidR="00E21D1F" w:rsidDel="008F6460" w:rsidRDefault="00E21D1F" w:rsidP="00E21D1F">
      <w:pPr>
        <w:tabs>
          <w:tab w:val="left" w:pos="788"/>
        </w:tabs>
        <w:rPr>
          <w:del w:id="3713" w:author="智誠 楊" w:date="2021-05-07T15:02:00Z"/>
          <w:rFonts w:ascii="標楷體" w:eastAsia="標楷體" w:hAnsi="標楷體"/>
        </w:rPr>
      </w:pPr>
    </w:p>
    <w:p w14:paraId="16556AA6" w14:textId="65EB05FE" w:rsidR="00C95828" w:rsidRPr="00362205" w:rsidRDefault="00E21D1F" w:rsidP="00C95828">
      <w:pPr>
        <w:rPr>
          <w:rFonts w:ascii="標楷體" w:eastAsia="標楷體" w:hAnsi="標楷體"/>
        </w:rPr>
      </w:pPr>
      <w:del w:id="3714" w:author="智誠 楊" w:date="2021-05-07T15:02:00Z">
        <w:r w:rsidDel="008F6460">
          <w:rPr>
            <w:rFonts w:ascii="標楷體" w:eastAsia="標楷體" w:hAnsi="標楷體"/>
          </w:rPr>
          <w:br w:type="page"/>
        </w:r>
      </w:del>
    </w:p>
    <w:p w14:paraId="571D1B7D" w14:textId="77777777" w:rsidR="005619F8" w:rsidRDefault="005619F8">
      <w:pPr>
        <w:widowControl/>
        <w:rPr>
          <w:ins w:id="3715" w:author="智誠 楊" w:date="2021-05-07T15:06:00Z"/>
          <w:rFonts w:ascii="標楷體" w:eastAsia="標楷體" w:hAnsi="標楷體"/>
          <w:sz w:val="32"/>
          <w:szCs w:val="20"/>
        </w:rPr>
      </w:pPr>
      <w:ins w:id="3716" w:author="智誠 楊" w:date="2021-05-07T15:06:00Z">
        <w:r>
          <w:rPr>
            <w:rFonts w:ascii="標楷體" w:hAnsi="標楷體"/>
          </w:rPr>
          <w:lastRenderedPageBreak/>
          <w:br w:type="page"/>
        </w:r>
      </w:ins>
    </w:p>
    <w:p w14:paraId="65E920CB" w14:textId="2ED82442" w:rsidR="00C95828" w:rsidRPr="00197760" w:rsidRDefault="00C95828">
      <w:pPr>
        <w:pStyle w:val="3"/>
        <w:numPr>
          <w:ilvl w:val="2"/>
          <w:numId w:val="129"/>
        </w:numPr>
        <w:rPr>
          <w:rFonts w:ascii="標楷體" w:hAnsi="標楷體"/>
          <w:szCs w:val="32"/>
        </w:rPr>
        <w:pPrChange w:id="3717" w:author="阿毛" w:date="2021-06-07T13:48:00Z">
          <w:pPr>
            <w:pStyle w:val="3"/>
            <w:numPr>
              <w:ilvl w:val="2"/>
              <w:numId w:val="1"/>
            </w:numPr>
            <w:ind w:left="1247" w:hanging="680"/>
          </w:pPr>
        </w:pPrChange>
      </w:pPr>
      <w:r>
        <w:rPr>
          <w:rFonts w:ascii="標楷體" w:hAnsi="標楷體" w:hint="eastAsia"/>
        </w:rPr>
        <w:lastRenderedPageBreak/>
        <w:t>L8922</w:t>
      </w:r>
      <w:r w:rsidRPr="000670F5">
        <w:rPr>
          <w:rFonts w:ascii="標楷體" w:hAnsi="標楷體" w:hint="eastAsia"/>
        </w:rPr>
        <w:t>疑似洗錢交易合理性查詢</w:t>
      </w:r>
      <w:ins w:id="3718" w:author="智誠 楊" w:date="2021-05-08T20:06:00Z">
        <w:r w:rsidR="007D0C18">
          <w:rPr>
            <w:rFonts w:ascii="標楷體" w:hAnsi="標楷體" w:hint="eastAsia"/>
          </w:rPr>
          <w:t>***</w:t>
        </w:r>
      </w:ins>
    </w:p>
    <w:p w14:paraId="3B9BF851" w14:textId="3972BEA3" w:rsidR="00C95828" w:rsidRPr="00362205" w:rsidRDefault="00C95828">
      <w:pPr>
        <w:pStyle w:val="a"/>
        <w:numPr>
          <w:ilvl w:val="0"/>
          <w:numId w:val="0"/>
        </w:numPr>
        <w:pPrChange w:id="3719" w:author="智誠 楊" w:date="2021-05-08T18:59:00Z">
          <w:pPr>
            <w:pStyle w:val="a"/>
          </w:pPr>
        </w:pPrChange>
      </w:pPr>
      <w:del w:id="3720" w:author="智誠 楊" w:date="2021-05-08T18:59:00Z">
        <w:r w:rsidRPr="00362205" w:rsidDel="004B0633">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4B0633" w14:paraId="0ACC6A69" w14:textId="44F55363" w:rsidTr="0026408A">
        <w:trPr>
          <w:trHeight w:val="277"/>
          <w:del w:id="3721"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69921CD5" w14:textId="53DB1BB5" w:rsidR="00C95828" w:rsidRPr="00362205" w:rsidDel="004B0633" w:rsidRDefault="00C95828" w:rsidP="0026408A">
            <w:pPr>
              <w:rPr>
                <w:del w:id="3722" w:author="智誠 楊" w:date="2021-05-08T18:59:00Z"/>
                <w:rFonts w:ascii="標楷體" w:eastAsia="標楷體" w:hAnsi="標楷體"/>
              </w:rPr>
            </w:pPr>
            <w:del w:id="3723" w:author="智誠 楊" w:date="2021-05-08T18:59:00Z">
              <w:r w:rsidRPr="00362205" w:rsidDel="004B0633">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568F651" w14:textId="1BB0905F" w:rsidR="00C95828" w:rsidDel="00AF50F7" w:rsidRDefault="00C95828" w:rsidP="0026408A">
            <w:pPr>
              <w:rPr>
                <w:del w:id="3724" w:author="智誠 楊" w:date="2021-05-08T18:59:00Z"/>
                <w:rFonts w:ascii="標楷體" w:eastAsia="標楷體" w:hAnsi="標楷體" w:cs="新細明體"/>
                <w:kern w:val="0"/>
                <w:lang w:val="zh-TW"/>
              </w:rPr>
            </w:pPr>
            <w:del w:id="3725" w:author="智誠 楊" w:date="2021-05-08T18:59:00Z">
              <w:r w:rsidRPr="000670F5" w:rsidDel="00AF50F7">
                <w:rPr>
                  <w:rFonts w:ascii="標楷體" w:eastAsia="標楷體" w:hAnsi="標楷體" w:cs="新細明體" w:hint="eastAsia"/>
                  <w:kern w:val="0"/>
                  <w:lang w:val="zh-TW"/>
                </w:rPr>
                <w:delText>疑似洗錢交易合理性查詢</w:delText>
              </w:r>
            </w:del>
          </w:p>
          <w:p w14:paraId="46BE3A39" w14:textId="5D23E42C" w:rsidR="00C95828" w:rsidRPr="00362205" w:rsidDel="004B0633" w:rsidRDefault="00E21D1F" w:rsidP="00E21D1F">
            <w:pPr>
              <w:rPr>
                <w:del w:id="3726" w:author="智誠 楊" w:date="2021-05-08T18:59:00Z"/>
                <w:rFonts w:ascii="標楷體" w:eastAsia="標楷體" w:hAnsi="標楷體"/>
              </w:rPr>
            </w:pPr>
            <w:del w:id="3727" w:author="智誠 楊" w:date="2021-05-08T18:59:00Z">
              <w:r w:rsidDel="004B0633">
                <w:rPr>
                  <w:rFonts w:ascii="標楷體" w:eastAsia="標楷體" w:hAnsi="標楷體" w:cs="新細明體" w:hint="eastAsia"/>
                  <w:kern w:val="0"/>
                  <w:lang w:val="zh-TW"/>
                </w:rPr>
                <w:delText>查詢</w:delText>
              </w:r>
              <w:r w:rsidDel="004B0633">
                <w:rPr>
                  <w:rFonts w:ascii="標楷體" w:eastAsia="標楷體" w:hAnsi="標楷體" w:cs="新細明體" w:hint="eastAsia"/>
                  <w:kern w:val="0"/>
                  <w:lang w:val="zh-TW" w:eastAsia="zh-HK"/>
                </w:rPr>
                <w:delText>日期區間內符合</w:delText>
              </w:r>
              <w:r w:rsidDel="004B0633">
                <w:rPr>
                  <w:rFonts w:ascii="標楷體" w:eastAsia="標楷體" w:hAnsi="標楷體" w:cs="新細明體" w:hint="eastAsia"/>
                  <w:kern w:val="0"/>
                  <w:lang w:val="zh-TW"/>
                </w:rPr>
                <w:delText>樣態</w:delText>
              </w:r>
              <w:r w:rsidDel="004B0633">
                <w:rPr>
                  <w:rFonts w:ascii="標楷體" w:eastAsia="標楷體" w:hAnsi="標楷體" w:cs="新細明體" w:hint="eastAsia"/>
                  <w:kern w:val="0"/>
                  <w:lang w:val="zh-TW" w:eastAsia="zh-HK"/>
                </w:rPr>
                <w:delText>條件</w:delText>
              </w:r>
              <w:r w:rsidDel="004B0633">
                <w:rPr>
                  <w:rFonts w:ascii="標楷體" w:eastAsia="標楷體" w:hAnsi="標楷體" w:cs="新細明體" w:hint="eastAsia"/>
                  <w:kern w:val="0"/>
                  <w:lang w:val="zh-TW"/>
                </w:rPr>
                <w:delText>檢核</w:delText>
              </w:r>
              <w:r w:rsidDel="004B0633">
                <w:rPr>
                  <w:rFonts w:ascii="標楷體" w:eastAsia="標楷體" w:hAnsi="標楷體" w:cs="新細明體" w:hint="eastAsia"/>
                  <w:kern w:val="0"/>
                  <w:lang w:val="zh-TW" w:eastAsia="zh-HK"/>
                </w:rPr>
                <w:delText>為</w:delText>
              </w:r>
              <w:r w:rsidRPr="000670F5" w:rsidDel="004B0633">
                <w:rPr>
                  <w:rFonts w:ascii="標楷體" w:eastAsia="標楷體" w:hAnsi="標楷體" w:hint="eastAsia"/>
                </w:rPr>
                <w:delText>合理性</w:delText>
              </w:r>
              <w:r w:rsidDel="004B0633">
                <w:rPr>
                  <w:rFonts w:ascii="標楷體" w:eastAsia="標楷體" w:hAnsi="標楷體" w:hint="eastAsia"/>
                </w:rPr>
                <w:delText>/</w:delText>
              </w:r>
              <w:r w:rsidRPr="000670F5" w:rsidDel="004B0633">
                <w:rPr>
                  <w:rFonts w:ascii="標楷體" w:eastAsia="標楷體" w:hAnsi="標楷體" w:hint="eastAsia"/>
                </w:rPr>
                <w:delText>延遲交易確認</w:delText>
              </w:r>
              <w:r w:rsidDel="004B0633">
                <w:rPr>
                  <w:rFonts w:ascii="標楷體" w:eastAsia="標楷體" w:hAnsi="標楷體" w:hint="eastAsia"/>
                  <w:lang w:eastAsia="zh-HK"/>
                </w:rPr>
                <w:delText>之交易</w:delText>
              </w:r>
            </w:del>
          </w:p>
        </w:tc>
      </w:tr>
      <w:tr w:rsidR="00C95828" w:rsidRPr="00362205" w:rsidDel="004B0633" w14:paraId="77E22B7C" w14:textId="37427AC0" w:rsidTr="0026408A">
        <w:trPr>
          <w:trHeight w:val="277"/>
          <w:del w:id="3728"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5F1AFF7B" w14:textId="3E2B04C1" w:rsidR="00C95828" w:rsidRPr="00362205" w:rsidDel="004B0633" w:rsidRDefault="00C95828" w:rsidP="0026408A">
            <w:pPr>
              <w:rPr>
                <w:del w:id="3729" w:author="智誠 楊" w:date="2021-05-08T18:59:00Z"/>
                <w:rFonts w:ascii="標楷體" w:eastAsia="標楷體" w:hAnsi="標楷體"/>
              </w:rPr>
            </w:pPr>
            <w:del w:id="3730" w:author="智誠 楊" w:date="2021-05-08T18:59:00Z">
              <w:r w:rsidRPr="00362205" w:rsidDel="004B0633">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9C7FA83" w14:textId="1362256D" w:rsidR="00C95828" w:rsidRPr="00362205" w:rsidDel="004B0633" w:rsidRDefault="00C95828" w:rsidP="0026408A">
            <w:pPr>
              <w:rPr>
                <w:del w:id="3731" w:author="智誠 楊" w:date="2021-05-08T18:59:00Z"/>
                <w:rFonts w:ascii="標楷體" w:eastAsia="標楷體" w:hAnsi="標楷體"/>
              </w:rPr>
            </w:pPr>
          </w:p>
        </w:tc>
      </w:tr>
      <w:tr w:rsidR="00C95828" w:rsidRPr="00362205" w:rsidDel="004B0633" w14:paraId="1DB9A2C5" w14:textId="2F0F46C1" w:rsidTr="0026408A">
        <w:trPr>
          <w:trHeight w:val="773"/>
          <w:del w:id="3732"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AAB2138" w14:textId="793047CB" w:rsidR="00C95828" w:rsidRPr="00362205" w:rsidDel="004B0633" w:rsidRDefault="00C95828" w:rsidP="0026408A">
            <w:pPr>
              <w:rPr>
                <w:del w:id="3733" w:author="智誠 楊" w:date="2021-05-08T18:59:00Z"/>
                <w:rFonts w:ascii="標楷體" w:eastAsia="標楷體" w:hAnsi="標楷體"/>
              </w:rPr>
            </w:pPr>
            <w:del w:id="3734" w:author="智誠 楊" w:date="2021-05-08T18:59:00Z">
              <w:r w:rsidRPr="00362205" w:rsidDel="004B0633">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2262DD8" w14:textId="4C3F2F88" w:rsidR="00C95828" w:rsidRPr="00362205" w:rsidDel="004B0633" w:rsidRDefault="00C95828" w:rsidP="0026408A">
            <w:pPr>
              <w:rPr>
                <w:del w:id="3735" w:author="智誠 楊" w:date="2021-05-08T18:59:00Z"/>
                <w:rFonts w:ascii="標楷體" w:eastAsia="標楷體" w:hAnsi="標楷體"/>
              </w:rPr>
            </w:pPr>
          </w:p>
        </w:tc>
      </w:tr>
      <w:tr w:rsidR="00C95828" w:rsidRPr="00362205" w:rsidDel="004B0633" w14:paraId="5CE4C989" w14:textId="6CDD481A" w:rsidTr="0026408A">
        <w:trPr>
          <w:trHeight w:val="321"/>
          <w:del w:id="3736"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75A6173C" w14:textId="1E1D2246" w:rsidR="00C95828" w:rsidRPr="00362205" w:rsidDel="004B0633" w:rsidRDefault="00C95828" w:rsidP="0026408A">
            <w:pPr>
              <w:rPr>
                <w:del w:id="3737" w:author="智誠 楊" w:date="2021-05-08T18:59:00Z"/>
                <w:rFonts w:ascii="標楷體" w:eastAsia="標楷體" w:hAnsi="標楷體"/>
              </w:rPr>
            </w:pPr>
            <w:del w:id="3738" w:author="智誠 楊" w:date="2021-05-08T18:59:00Z">
              <w:r w:rsidRPr="00362205" w:rsidDel="004B0633">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FD6576C" w14:textId="5EB8A6A1" w:rsidR="00C95828" w:rsidRPr="00362205" w:rsidDel="004B0633" w:rsidRDefault="00C95828" w:rsidP="0026408A">
            <w:pPr>
              <w:rPr>
                <w:del w:id="3739" w:author="智誠 楊" w:date="2021-05-08T18:59:00Z"/>
                <w:rFonts w:ascii="標楷體" w:eastAsia="標楷體" w:hAnsi="標楷體"/>
              </w:rPr>
            </w:pPr>
          </w:p>
        </w:tc>
      </w:tr>
      <w:tr w:rsidR="00C95828" w:rsidRPr="00362205" w:rsidDel="004B0633" w14:paraId="45CF573F" w14:textId="77FA1971" w:rsidTr="0026408A">
        <w:trPr>
          <w:trHeight w:val="1311"/>
          <w:del w:id="3740"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50147DFC" w14:textId="7DD11D3A" w:rsidR="00C95828" w:rsidRPr="00362205" w:rsidDel="004B0633" w:rsidRDefault="00C95828" w:rsidP="0026408A">
            <w:pPr>
              <w:rPr>
                <w:del w:id="3741" w:author="智誠 楊" w:date="2021-05-08T18:59:00Z"/>
                <w:rFonts w:ascii="標楷體" w:eastAsia="標楷體" w:hAnsi="標楷體"/>
              </w:rPr>
            </w:pPr>
            <w:del w:id="3742" w:author="智誠 楊" w:date="2021-05-08T18:59:00Z">
              <w:r w:rsidRPr="00362205" w:rsidDel="004B0633">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D3217FF" w14:textId="5A5B3481" w:rsidR="00C95828" w:rsidRPr="00362205" w:rsidDel="004B0633" w:rsidRDefault="00C95828" w:rsidP="0026408A">
            <w:pPr>
              <w:rPr>
                <w:del w:id="3743" w:author="智誠 楊" w:date="2021-05-08T18:59:00Z"/>
                <w:rFonts w:ascii="標楷體" w:eastAsia="標楷體" w:hAnsi="標楷體"/>
              </w:rPr>
            </w:pPr>
          </w:p>
        </w:tc>
      </w:tr>
      <w:tr w:rsidR="00C95828" w:rsidRPr="00362205" w:rsidDel="004B0633" w14:paraId="12430E3D" w14:textId="73E6FB39" w:rsidTr="0026408A">
        <w:trPr>
          <w:trHeight w:val="278"/>
          <w:del w:id="3744"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E52DBE9" w14:textId="0FDC6B5E" w:rsidR="00C95828" w:rsidRPr="00362205" w:rsidDel="004B0633" w:rsidRDefault="00C95828" w:rsidP="0026408A">
            <w:pPr>
              <w:rPr>
                <w:del w:id="3745" w:author="智誠 楊" w:date="2021-05-08T18:59:00Z"/>
                <w:rFonts w:ascii="標楷體" w:eastAsia="標楷體" w:hAnsi="標楷體"/>
              </w:rPr>
            </w:pPr>
            <w:del w:id="3746" w:author="智誠 楊" w:date="2021-05-08T18:59:00Z">
              <w:r w:rsidRPr="00362205" w:rsidDel="004B0633">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BCB5330" w14:textId="160FB6DD" w:rsidR="00C95828" w:rsidRPr="00362205" w:rsidDel="004B0633" w:rsidRDefault="00C95828" w:rsidP="0026408A">
            <w:pPr>
              <w:rPr>
                <w:del w:id="3747" w:author="智誠 楊" w:date="2021-05-08T18:59:00Z"/>
                <w:rFonts w:ascii="標楷體" w:eastAsia="標楷體" w:hAnsi="標楷體"/>
              </w:rPr>
            </w:pPr>
          </w:p>
        </w:tc>
      </w:tr>
      <w:tr w:rsidR="00C95828" w:rsidRPr="00362205" w:rsidDel="004B0633" w14:paraId="42E6FD75" w14:textId="309F8331" w:rsidTr="0026408A">
        <w:trPr>
          <w:trHeight w:val="358"/>
          <w:del w:id="3748"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185FDAC" w14:textId="6EBC0D53" w:rsidR="00C95828" w:rsidRPr="00362205" w:rsidDel="004B0633" w:rsidRDefault="00C95828" w:rsidP="0026408A">
            <w:pPr>
              <w:rPr>
                <w:del w:id="3749" w:author="智誠 楊" w:date="2021-05-08T18:59:00Z"/>
                <w:rFonts w:ascii="標楷體" w:eastAsia="標楷體" w:hAnsi="標楷體"/>
              </w:rPr>
            </w:pPr>
            <w:del w:id="3750" w:author="智誠 楊" w:date="2021-05-08T18:59:00Z">
              <w:r w:rsidRPr="00362205" w:rsidDel="004B0633">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7C617C35" w14:textId="3F581161" w:rsidR="00C95828" w:rsidRPr="00362205" w:rsidDel="004B0633" w:rsidRDefault="00C95828" w:rsidP="0026408A">
            <w:pPr>
              <w:rPr>
                <w:del w:id="3751" w:author="智誠 楊" w:date="2021-05-08T18:59:00Z"/>
                <w:rFonts w:ascii="標楷體" w:eastAsia="標楷體" w:hAnsi="標楷體"/>
              </w:rPr>
            </w:pPr>
          </w:p>
        </w:tc>
      </w:tr>
      <w:tr w:rsidR="00C95828" w:rsidRPr="00362205" w:rsidDel="004B0633" w14:paraId="6C6900C6" w14:textId="5A0C7D80" w:rsidTr="0026408A">
        <w:trPr>
          <w:trHeight w:val="278"/>
          <w:del w:id="3752" w:author="智誠 楊" w:date="2021-05-08T18:59:00Z"/>
        </w:trPr>
        <w:tc>
          <w:tcPr>
            <w:tcW w:w="1548" w:type="dxa"/>
            <w:tcBorders>
              <w:top w:val="single" w:sz="8" w:space="0" w:color="000000"/>
              <w:bottom w:val="single" w:sz="8" w:space="0" w:color="000000"/>
              <w:right w:val="single" w:sz="8" w:space="0" w:color="000000"/>
            </w:tcBorders>
            <w:shd w:val="clear" w:color="auto" w:fill="F3F3F3"/>
          </w:tcPr>
          <w:p w14:paraId="32964340" w14:textId="6B10C930" w:rsidR="00C95828" w:rsidRPr="00362205" w:rsidDel="004B0633" w:rsidRDefault="00C95828" w:rsidP="0026408A">
            <w:pPr>
              <w:rPr>
                <w:del w:id="3753" w:author="智誠 楊" w:date="2021-05-08T18:59:00Z"/>
                <w:rFonts w:ascii="標楷體" w:eastAsia="標楷體" w:hAnsi="標楷體"/>
              </w:rPr>
            </w:pPr>
            <w:del w:id="3754" w:author="智誠 楊" w:date="2021-05-08T18:59:00Z">
              <w:r w:rsidRPr="00362205" w:rsidDel="004B0633">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99ECE9C" w14:textId="7E03276D" w:rsidR="00C95828" w:rsidRPr="00362205" w:rsidDel="004B0633" w:rsidRDefault="00C95828" w:rsidP="0026408A">
            <w:pPr>
              <w:rPr>
                <w:del w:id="3755" w:author="智誠 楊" w:date="2021-05-08T18:59:00Z"/>
                <w:rFonts w:ascii="標楷體" w:eastAsia="標楷體" w:hAnsi="標楷體"/>
              </w:rPr>
            </w:pPr>
          </w:p>
        </w:tc>
      </w:tr>
    </w:tbl>
    <w:p w14:paraId="0D8FD68F" w14:textId="77777777" w:rsidR="00AF50F7" w:rsidRPr="00362205" w:rsidRDefault="00AF50F7" w:rsidP="00AF50F7">
      <w:pPr>
        <w:pStyle w:val="a"/>
        <w:rPr>
          <w:ins w:id="3756" w:author="智誠 楊" w:date="2021-05-08T18:58:00Z"/>
        </w:rPr>
      </w:pPr>
      <w:ins w:id="3757" w:author="智誠 楊" w:date="2021-05-08T18:58:00Z">
        <w:r w:rsidRPr="00362205">
          <w:t>功能說明</w:t>
        </w:r>
      </w:ins>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3758" w:author="智誠 楊" w:date="2021-05-08T19:12: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6966"/>
        <w:tblGridChange w:id="3759">
          <w:tblGrid>
            <w:gridCol w:w="1548"/>
            <w:gridCol w:w="6318"/>
          </w:tblGrid>
        </w:tblGridChange>
      </w:tblGrid>
      <w:tr w:rsidR="00AF50F7" w:rsidRPr="00362205" w14:paraId="58C1BE11" w14:textId="77777777" w:rsidTr="00952B35">
        <w:trPr>
          <w:trHeight w:val="277"/>
          <w:ins w:id="3760" w:author="智誠 楊" w:date="2021-05-08T18:58:00Z"/>
          <w:trPrChange w:id="3761"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3762"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226E68B" w14:textId="77777777" w:rsidR="00AF50F7" w:rsidRPr="00362205" w:rsidRDefault="00AF50F7" w:rsidP="00B6788F">
            <w:pPr>
              <w:rPr>
                <w:ins w:id="3763" w:author="智誠 楊" w:date="2021-05-08T18:58:00Z"/>
                <w:rFonts w:ascii="標楷體" w:eastAsia="標楷體" w:hAnsi="標楷體"/>
              </w:rPr>
            </w:pPr>
            <w:ins w:id="3764" w:author="智誠 楊" w:date="2021-05-08T18:58:00Z">
              <w:r w:rsidRPr="00362205">
                <w:rPr>
                  <w:rFonts w:ascii="標楷體" w:eastAsia="標楷體" w:hAnsi="標楷體"/>
                </w:rPr>
                <w:t xml:space="preserve">功能名稱 </w:t>
              </w:r>
            </w:ins>
          </w:p>
        </w:tc>
        <w:tc>
          <w:tcPr>
            <w:tcW w:w="6966" w:type="dxa"/>
            <w:tcBorders>
              <w:top w:val="single" w:sz="8" w:space="0" w:color="000000"/>
              <w:left w:val="single" w:sz="8" w:space="0" w:color="000000"/>
              <w:bottom w:val="single" w:sz="8" w:space="0" w:color="000000"/>
            </w:tcBorders>
            <w:tcPrChange w:id="3765" w:author="智誠 楊" w:date="2021-05-08T19:12:00Z">
              <w:tcPr>
                <w:tcW w:w="6318" w:type="dxa"/>
                <w:tcBorders>
                  <w:top w:val="single" w:sz="8" w:space="0" w:color="000000"/>
                  <w:left w:val="single" w:sz="8" w:space="0" w:color="000000"/>
                  <w:bottom w:val="single" w:sz="8" w:space="0" w:color="000000"/>
                </w:tcBorders>
              </w:tcPr>
            </w:tcPrChange>
          </w:tcPr>
          <w:p w14:paraId="09673DFD" w14:textId="769D0215" w:rsidR="00AF50F7" w:rsidRPr="001B0399" w:rsidRDefault="00AF50F7" w:rsidP="00B6788F">
            <w:pPr>
              <w:rPr>
                <w:ins w:id="3766" w:author="智誠 楊" w:date="2021-05-08T18:58:00Z"/>
                <w:rFonts w:ascii="標楷體" w:eastAsia="標楷體" w:hAnsi="標楷體" w:cs="新細明體"/>
                <w:kern w:val="0"/>
                <w:lang w:val="zh-TW"/>
              </w:rPr>
            </w:pPr>
            <w:ins w:id="3767" w:author="智誠 楊" w:date="2021-05-08T18:59:00Z">
              <w:r w:rsidRPr="000670F5">
                <w:rPr>
                  <w:rFonts w:ascii="標楷體" w:eastAsia="標楷體" w:hAnsi="標楷體" w:cs="新細明體" w:hint="eastAsia"/>
                  <w:kern w:val="0"/>
                  <w:lang w:val="zh-TW"/>
                </w:rPr>
                <w:t>疑似洗錢交易合理性查詢</w:t>
              </w:r>
            </w:ins>
          </w:p>
        </w:tc>
      </w:tr>
      <w:tr w:rsidR="00AF50F7" w:rsidRPr="00362205" w14:paraId="2E75AD07" w14:textId="77777777" w:rsidTr="00952B35">
        <w:trPr>
          <w:trHeight w:val="277"/>
          <w:ins w:id="3768" w:author="智誠 楊" w:date="2021-05-08T18:58:00Z"/>
          <w:trPrChange w:id="3769"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3770"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1BA583FF" w14:textId="77777777" w:rsidR="00AF50F7" w:rsidRPr="00362205" w:rsidRDefault="00AF50F7" w:rsidP="00B6788F">
            <w:pPr>
              <w:rPr>
                <w:ins w:id="3771" w:author="智誠 楊" w:date="2021-05-08T18:58:00Z"/>
                <w:rFonts w:ascii="標楷體" w:eastAsia="標楷體" w:hAnsi="標楷體"/>
              </w:rPr>
            </w:pPr>
            <w:ins w:id="3772" w:author="智誠 楊" w:date="2021-05-08T18:58:00Z">
              <w:r w:rsidRPr="00362205">
                <w:rPr>
                  <w:rFonts w:ascii="標楷體" w:eastAsia="標楷體" w:hAnsi="標楷體"/>
                </w:rPr>
                <w:t>進入條件</w:t>
              </w:r>
            </w:ins>
          </w:p>
        </w:tc>
        <w:tc>
          <w:tcPr>
            <w:tcW w:w="6966" w:type="dxa"/>
            <w:tcBorders>
              <w:top w:val="single" w:sz="8" w:space="0" w:color="000000"/>
              <w:left w:val="single" w:sz="8" w:space="0" w:color="000000"/>
              <w:bottom w:val="single" w:sz="8" w:space="0" w:color="000000"/>
            </w:tcBorders>
            <w:tcPrChange w:id="3773" w:author="智誠 楊" w:date="2021-05-08T19:12:00Z">
              <w:tcPr>
                <w:tcW w:w="6318" w:type="dxa"/>
                <w:tcBorders>
                  <w:top w:val="single" w:sz="8" w:space="0" w:color="000000"/>
                  <w:left w:val="single" w:sz="8" w:space="0" w:color="000000"/>
                  <w:bottom w:val="single" w:sz="8" w:space="0" w:color="000000"/>
                </w:tcBorders>
              </w:tcPr>
            </w:tcPrChange>
          </w:tcPr>
          <w:p w14:paraId="37C57DBE" w14:textId="23312294" w:rsidR="00AF50F7" w:rsidRPr="00362205" w:rsidRDefault="00AF50F7" w:rsidP="00B6788F">
            <w:pPr>
              <w:rPr>
                <w:ins w:id="3774" w:author="智誠 楊" w:date="2021-05-08T18:58:00Z"/>
                <w:rFonts w:ascii="標楷體" w:eastAsia="標楷體" w:hAnsi="標楷體"/>
              </w:rPr>
            </w:pPr>
            <w:ins w:id="3775" w:author="智誠 楊" w:date="2021-05-08T18:58:00Z">
              <w:r>
                <w:rPr>
                  <w:rFonts w:ascii="標楷體" w:eastAsia="標楷體" w:hAnsi="標楷體" w:cs="新細明體" w:hint="eastAsia"/>
                  <w:kern w:val="0"/>
                  <w:lang w:val="zh-TW"/>
                </w:rPr>
                <w:t>查詢</w:t>
              </w:r>
            </w:ins>
            <w:ins w:id="3776" w:author="智誠 楊" w:date="2021-05-08T18:59:00Z">
              <w:r w:rsidR="004B0633" w:rsidRPr="000670F5">
                <w:rPr>
                  <w:rFonts w:ascii="標楷體" w:eastAsia="標楷體" w:hAnsi="標楷體" w:cs="新細明體" w:hint="eastAsia"/>
                  <w:kern w:val="0"/>
                  <w:lang w:val="zh-TW"/>
                </w:rPr>
                <w:t>洗錢交易合理性</w:t>
              </w:r>
            </w:ins>
            <w:ins w:id="3777" w:author="智誠 楊" w:date="2021-05-08T19:34:00Z">
              <w:r w:rsidR="00987BDD">
                <w:rPr>
                  <w:rFonts w:ascii="標楷體" w:eastAsia="標楷體" w:hAnsi="標楷體" w:cs="新細明體" w:hint="eastAsia"/>
                  <w:kern w:val="0"/>
                  <w:lang w:val="zh-TW"/>
                </w:rPr>
                <w:t>說明</w:t>
              </w:r>
            </w:ins>
            <w:ins w:id="3778" w:author="智誠 楊" w:date="2021-05-08T18:58:00Z">
              <w:r>
                <w:rPr>
                  <w:rFonts w:ascii="標楷體" w:eastAsia="標楷體" w:hAnsi="標楷體" w:hint="eastAsia"/>
                  <w:lang w:eastAsia="zh-HK"/>
                </w:rPr>
                <w:t>時</w:t>
              </w:r>
            </w:ins>
          </w:p>
        </w:tc>
      </w:tr>
      <w:tr w:rsidR="00AF50F7" w:rsidRPr="00362205" w14:paraId="0078C4ED" w14:textId="77777777" w:rsidTr="00952B35">
        <w:trPr>
          <w:trHeight w:val="773"/>
          <w:ins w:id="3779" w:author="智誠 楊" w:date="2021-05-08T18:58:00Z"/>
          <w:trPrChange w:id="3780" w:author="智誠 楊" w:date="2021-05-08T19:12: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3781"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737BB890" w14:textId="77777777" w:rsidR="00AF50F7" w:rsidRPr="00362205" w:rsidRDefault="00AF50F7" w:rsidP="00B6788F">
            <w:pPr>
              <w:rPr>
                <w:ins w:id="3782" w:author="智誠 楊" w:date="2021-05-08T18:58:00Z"/>
                <w:rFonts w:ascii="標楷體" w:eastAsia="標楷體" w:hAnsi="標楷體"/>
              </w:rPr>
            </w:pPr>
            <w:ins w:id="3783" w:author="智誠 楊" w:date="2021-05-08T18:58:00Z">
              <w:r w:rsidRPr="00362205">
                <w:rPr>
                  <w:rFonts w:ascii="標楷體" w:eastAsia="標楷體" w:hAnsi="標楷體"/>
                </w:rPr>
                <w:t xml:space="preserve">基本流程 </w:t>
              </w:r>
            </w:ins>
          </w:p>
        </w:tc>
        <w:tc>
          <w:tcPr>
            <w:tcW w:w="6966" w:type="dxa"/>
            <w:tcBorders>
              <w:top w:val="single" w:sz="8" w:space="0" w:color="000000"/>
              <w:left w:val="single" w:sz="8" w:space="0" w:color="000000"/>
              <w:bottom w:val="single" w:sz="8" w:space="0" w:color="000000"/>
            </w:tcBorders>
            <w:tcPrChange w:id="3784" w:author="智誠 楊" w:date="2021-05-08T19:12:00Z">
              <w:tcPr>
                <w:tcW w:w="6318" w:type="dxa"/>
                <w:tcBorders>
                  <w:top w:val="single" w:sz="8" w:space="0" w:color="000000"/>
                  <w:left w:val="single" w:sz="8" w:space="0" w:color="000000"/>
                  <w:bottom w:val="single" w:sz="8" w:space="0" w:color="000000"/>
                </w:tcBorders>
              </w:tcPr>
            </w:tcPrChange>
          </w:tcPr>
          <w:p w14:paraId="6C64500A" w14:textId="5262ADFB" w:rsidR="00AF50F7" w:rsidRPr="00323EBD" w:rsidRDefault="00AF50F7" w:rsidP="00B6788F">
            <w:pPr>
              <w:rPr>
                <w:ins w:id="3785" w:author="智誠 楊" w:date="2021-05-08T18:58:00Z"/>
                <w:rFonts w:ascii="標楷體" w:eastAsia="標楷體" w:hAnsi="標楷體"/>
              </w:rPr>
            </w:pPr>
            <w:ins w:id="3786" w:author="智誠 楊" w:date="2021-05-08T18:5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3787" w:author="阿毛" w:date="2021-06-08T17:36:00Z">
              <w:r w:rsidR="00194833">
                <w:rPr>
                  <w:rFonts w:ascii="標楷體" w:eastAsia="標楷體" w:hAnsi="標楷體" w:hint="eastAsia"/>
                </w:rPr>
                <w:t>作業流程.</w:t>
              </w:r>
            </w:ins>
            <w:ins w:id="3788" w:author="智誠 楊" w:date="2021-05-08T18:58:00Z">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5F5F86D8" w14:textId="711D84E6" w:rsidR="00AF50F7" w:rsidRPr="00323EBD" w:rsidRDefault="00AF50F7" w:rsidP="00B6788F">
            <w:pPr>
              <w:rPr>
                <w:ins w:id="3789" w:author="智誠 楊" w:date="2021-05-08T18:58:00Z"/>
                <w:rFonts w:ascii="標楷體" w:eastAsia="標楷體" w:hAnsi="標楷體"/>
              </w:rPr>
            </w:pPr>
            <w:ins w:id="3790" w:author="智誠 楊" w:date="2021-05-08T18:58:00Z">
              <w:r w:rsidRPr="00323EBD">
                <w:rPr>
                  <w:rFonts w:ascii="標楷體" w:eastAsia="標楷體" w:hAnsi="標楷體" w:hint="eastAsia"/>
                </w:rPr>
                <w:t>2.</w:t>
              </w:r>
              <w:r w:rsidRPr="00323EBD">
                <w:rPr>
                  <w:rFonts w:ascii="標楷體" w:eastAsia="標楷體" w:hAnsi="標楷體" w:hint="eastAsia"/>
                  <w:lang w:eastAsia="zh-HK"/>
                </w:rPr>
                <w:t>查詢</w:t>
              </w:r>
            </w:ins>
            <w:ins w:id="3791" w:author="阿毛" w:date="2021-06-08T10:16:00Z">
              <w:r w:rsidR="00CB6F84">
                <w:rPr>
                  <w:rFonts w:ascii="標楷體" w:eastAsia="標楷體" w:hAnsi="標楷體" w:hint="eastAsia"/>
                </w:rPr>
                <w:t>[</w:t>
              </w:r>
            </w:ins>
            <w:ins w:id="3792" w:author="智誠 楊" w:date="2021-05-08T19:00:00Z">
              <w:r w:rsidR="004B0633">
                <w:rPr>
                  <w:rFonts w:ascii="標楷體" w:eastAsia="標楷體" w:hAnsi="標楷體" w:hint="eastAsia"/>
                  <w:lang w:eastAsia="zh-HK"/>
                </w:rPr>
                <w:t>疑似</w:t>
              </w:r>
              <w:r w:rsidR="004B0633">
                <w:rPr>
                  <w:rFonts w:ascii="標楷體" w:eastAsia="標楷體" w:hAnsi="標楷體" w:hint="eastAsia"/>
                </w:rPr>
                <w:t>洗錢交易合理性明細</w:t>
              </w:r>
              <w:r w:rsidR="004B0633" w:rsidRPr="00A97C81">
                <w:rPr>
                  <w:rFonts w:ascii="標楷體" w:eastAsia="標楷體" w:hAnsi="標楷體" w:hint="eastAsia"/>
                </w:rPr>
                <w:t>檔(</w:t>
              </w:r>
              <w:proofErr w:type="spellStart"/>
              <w:r w:rsidR="004B0633">
                <w:rPr>
                  <w:rFonts w:ascii="標楷體" w:eastAsia="標楷體" w:hAnsi="標楷體"/>
                </w:rPr>
                <w:t>MlaundryDetail</w:t>
              </w:r>
              <w:proofErr w:type="spellEnd"/>
              <w:r w:rsidR="004B0633" w:rsidRPr="00A97C81">
                <w:rPr>
                  <w:rFonts w:ascii="標楷體" w:eastAsia="標楷體" w:hAnsi="標楷體"/>
                </w:rPr>
                <w:t>)</w:t>
              </w:r>
            </w:ins>
            <w:ins w:id="3793" w:author="阿毛" w:date="2021-06-08T10:16:00Z">
              <w:r w:rsidR="00CB6F84">
                <w:rPr>
                  <w:rFonts w:ascii="標楷體" w:eastAsia="標楷體" w:hAnsi="標楷體" w:hint="eastAsia"/>
                </w:rPr>
                <w:t>]</w:t>
              </w:r>
            </w:ins>
          </w:p>
          <w:p w14:paraId="6EC4E601" w14:textId="77777777" w:rsidR="00AF50F7" w:rsidRPr="00323EBD" w:rsidRDefault="00AF50F7" w:rsidP="00B6788F">
            <w:pPr>
              <w:rPr>
                <w:ins w:id="3794" w:author="智誠 楊" w:date="2021-05-08T18:58:00Z"/>
                <w:rFonts w:ascii="標楷體" w:eastAsia="標楷體" w:hAnsi="標楷體"/>
                <w:lang w:eastAsia="zh-HK"/>
              </w:rPr>
            </w:pPr>
            <w:ins w:id="3795" w:author="智誠 楊" w:date="2021-05-08T18:5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12B8B6E4" w14:textId="528B1ED2" w:rsidR="00AF50F7" w:rsidRDefault="00AF50F7" w:rsidP="00B6788F">
            <w:pPr>
              <w:ind w:left="720" w:hangingChars="300" w:hanging="720"/>
              <w:rPr>
                <w:ins w:id="3796" w:author="智誠 楊" w:date="2021-05-08T18:58:00Z"/>
                <w:rFonts w:ascii="標楷體" w:eastAsia="標楷體" w:hAnsi="標楷體"/>
                <w:lang w:eastAsia="zh-HK"/>
              </w:rPr>
            </w:pPr>
            <w:ins w:id="3797" w:author="智誠 楊" w:date="2021-05-08T18:58:00Z">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ins>
            <w:ins w:id="3798" w:author="阿毛" w:date="2021-06-08T10:18:00Z">
              <w:r w:rsidR="00CB6F84">
                <w:rPr>
                  <w:rFonts w:ascii="標楷體" w:eastAsia="標楷體" w:hAnsi="標楷體" w:hint="eastAsia"/>
                </w:rPr>
                <w:t>[</w:t>
              </w:r>
            </w:ins>
            <w:proofErr w:type="gramEnd"/>
            <w:ins w:id="3799" w:author="智誠 楊" w:date="2021-05-08T19:00:00Z">
              <w:r w:rsidR="004B0633">
                <w:rPr>
                  <w:rFonts w:ascii="標楷體" w:eastAsia="標楷體" w:hAnsi="標楷體" w:hint="eastAsia"/>
                </w:rPr>
                <w:t>入賬日期</w:t>
              </w:r>
            </w:ins>
            <w:ins w:id="3800" w:author="智誠 楊" w:date="2021-05-08T18:58:00Z">
              <w:r w:rsidRPr="00323EBD">
                <w:rPr>
                  <w:rFonts w:ascii="標楷體" w:eastAsia="標楷體" w:hAnsi="標楷體" w:hint="eastAsia"/>
                </w:rPr>
                <w:t>(</w:t>
              </w:r>
            </w:ins>
            <w:proofErr w:type="spellStart"/>
            <w:ins w:id="3801" w:author="阿毛" w:date="2021-06-08T10:18:00Z">
              <w:r w:rsidR="00CB6F84">
                <w:rPr>
                  <w:rFonts w:ascii="標楷體" w:eastAsia="標楷體" w:hAnsi="標楷體"/>
                </w:rPr>
                <w:t>MlaundryDetail</w:t>
              </w:r>
              <w:r w:rsidR="00CB6F84">
                <w:rPr>
                  <w:rFonts w:ascii="標楷體" w:eastAsia="標楷體" w:hAnsi="標楷體" w:hint="eastAsia"/>
                </w:rPr>
                <w:t>.</w:t>
              </w:r>
            </w:ins>
            <w:ins w:id="3802" w:author="智誠 楊" w:date="2021-05-08T19:01:00Z">
              <w:r w:rsidR="004B0633">
                <w:rPr>
                  <w:rFonts w:ascii="標楷體" w:eastAsia="標楷體" w:hAnsi="標楷體" w:hint="eastAsia"/>
                </w:rPr>
                <w:t>En</w:t>
              </w:r>
              <w:r w:rsidR="004B0633">
                <w:rPr>
                  <w:rFonts w:ascii="標楷體" w:eastAsia="標楷體" w:hAnsi="標楷體"/>
                </w:rPr>
                <w:t>tryDate</w:t>
              </w:r>
            </w:ins>
            <w:proofErr w:type="spellEnd"/>
            <w:ins w:id="3803" w:author="智誠 楊" w:date="2021-05-08T18:58:00Z">
              <w:r w:rsidRPr="00323EBD">
                <w:rPr>
                  <w:rFonts w:ascii="標楷體" w:eastAsia="標楷體" w:hAnsi="標楷體"/>
                </w:rPr>
                <w:t>)</w:t>
              </w:r>
            </w:ins>
            <w:ins w:id="3804" w:author="阿毛" w:date="2021-06-08T10:18:00Z">
              <w:r w:rsidR="00CB6F84">
                <w:rPr>
                  <w:rFonts w:ascii="標楷體" w:eastAsia="標楷體" w:hAnsi="標楷體" w:hint="eastAsia"/>
                </w:rPr>
                <w:t>]</w:t>
              </w:r>
            </w:ins>
            <w:ins w:id="3805" w:author="智誠 楊" w:date="2021-05-08T18:58:00Z">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3806" w:author="智誠 楊" w:date="2021-05-08T19:00:00Z">
              <w:r w:rsidR="004B0633">
                <w:rPr>
                  <w:rFonts w:ascii="標楷體" w:eastAsia="標楷體" w:hAnsi="標楷體" w:hint="eastAsia"/>
                  <w:lang w:eastAsia="zh-HK"/>
                </w:rPr>
                <w:t>入賬日期</w:t>
              </w:r>
            </w:ins>
            <w:ins w:id="3807" w:author="智誠 楊" w:date="2021-05-08T18:58:00Z">
              <w:r w:rsidRPr="00323EBD">
                <w:rPr>
                  <w:rFonts w:ascii="標楷體" w:eastAsia="標楷體" w:hAnsi="標楷體" w:hint="eastAsia"/>
                  <w:lang w:eastAsia="zh-HK"/>
                </w:rPr>
                <w:t>」</w:t>
              </w:r>
            </w:ins>
          </w:p>
          <w:p w14:paraId="79134667" w14:textId="77777777" w:rsidR="00CB6F84" w:rsidRDefault="00AF50F7">
            <w:pPr>
              <w:rPr>
                <w:ins w:id="3808" w:author="阿毛" w:date="2021-06-08T10:18:00Z"/>
                <w:rFonts w:ascii="標楷體" w:eastAsia="標楷體" w:hAnsi="標楷體"/>
                <w:lang w:eastAsia="zh-HK"/>
              </w:rPr>
            </w:pPr>
            <w:ins w:id="3809" w:author="智誠 楊" w:date="2021-05-08T18:58:00Z">
              <w:r>
                <w:rPr>
                  <w:rFonts w:ascii="標楷體" w:eastAsia="標楷體" w:hAnsi="標楷體" w:hint="eastAsia"/>
                </w:rPr>
                <w:t xml:space="preserve">  </w:t>
              </w:r>
              <w:r w:rsidRPr="00323EBD">
                <w:rPr>
                  <w:rFonts w:ascii="標楷體" w:eastAsia="標楷體" w:hAnsi="標楷體" w:hint="eastAsia"/>
                </w:rPr>
                <w:t>(</w:t>
              </w:r>
            </w:ins>
            <w:ins w:id="3810" w:author="智誠 楊" w:date="2021-05-08T19:00:00Z">
              <w:r w:rsidR="004B0633">
                <w:rPr>
                  <w:rFonts w:ascii="標楷體" w:eastAsia="標楷體" w:hAnsi="標楷體"/>
                </w:rPr>
                <w:t>2</w:t>
              </w:r>
            </w:ins>
            <w:proofErr w:type="gramStart"/>
            <w:ins w:id="3811" w:author="智誠 楊" w:date="2021-05-08T18:58:00Z">
              <w:r w:rsidRPr="00323EBD">
                <w:rPr>
                  <w:rFonts w:ascii="標楷體" w:eastAsia="標楷體" w:hAnsi="標楷體"/>
                </w:rPr>
                <w:t>).</w:t>
              </w:r>
            </w:ins>
            <w:ins w:id="3812" w:author="阿毛" w:date="2021-06-08T10:18:00Z">
              <w:r w:rsidR="00CB6F84">
                <w:rPr>
                  <w:rFonts w:ascii="標楷體" w:eastAsia="標楷體" w:hAnsi="標楷體" w:hint="eastAsia"/>
                </w:rPr>
                <w:t>[</w:t>
              </w:r>
            </w:ins>
            <w:proofErr w:type="gramEnd"/>
            <w:ins w:id="3813" w:author="智誠 楊" w:date="2021-05-08T19:01:00Z">
              <w:r w:rsidR="004B0633">
                <w:rPr>
                  <w:rFonts w:ascii="標楷體" w:eastAsia="標楷體" w:hAnsi="標楷體" w:hint="eastAsia"/>
                  <w:lang w:eastAsia="zh-HK"/>
                </w:rPr>
                <w:t>交易樣態</w:t>
              </w:r>
            </w:ins>
            <w:ins w:id="3814" w:author="智誠 楊" w:date="2021-05-08T18:58:00Z">
              <w:r w:rsidRPr="00323EBD">
                <w:rPr>
                  <w:rFonts w:ascii="標楷體" w:eastAsia="標楷體" w:hAnsi="標楷體" w:hint="eastAsia"/>
                </w:rPr>
                <w:t>(</w:t>
              </w:r>
            </w:ins>
            <w:proofErr w:type="spellStart"/>
            <w:ins w:id="3815" w:author="阿毛" w:date="2021-06-08T10:18:00Z">
              <w:r w:rsidR="00CB6F84">
                <w:rPr>
                  <w:rFonts w:ascii="標楷體" w:eastAsia="標楷體" w:hAnsi="標楷體"/>
                </w:rPr>
                <w:t>MlaundryDetail</w:t>
              </w:r>
              <w:r w:rsidR="00CB6F84">
                <w:rPr>
                  <w:rFonts w:ascii="標楷體" w:eastAsia="標楷體" w:hAnsi="標楷體" w:hint="eastAsia"/>
                </w:rPr>
                <w:t>.</w:t>
              </w:r>
            </w:ins>
            <w:ins w:id="3816" w:author="智誠 楊" w:date="2021-05-08T19:01:00Z">
              <w:r w:rsidR="004B0633">
                <w:rPr>
                  <w:rFonts w:ascii="標楷體" w:eastAsia="標楷體" w:hAnsi="標楷體" w:hint="eastAsia"/>
                </w:rPr>
                <w:t>F</w:t>
              </w:r>
              <w:r w:rsidR="004B0633">
                <w:rPr>
                  <w:rFonts w:ascii="標楷體" w:eastAsia="標楷體" w:hAnsi="標楷體"/>
                </w:rPr>
                <w:t>actor</w:t>
              </w:r>
            </w:ins>
            <w:proofErr w:type="spellEnd"/>
            <w:ins w:id="3817" w:author="智誠 楊" w:date="2021-05-08T18:58:00Z">
              <w:r w:rsidRPr="00323EBD">
                <w:rPr>
                  <w:rFonts w:ascii="標楷體" w:eastAsia="標楷體" w:hAnsi="標楷體"/>
                </w:rPr>
                <w:t>)</w:t>
              </w:r>
            </w:ins>
            <w:ins w:id="3818" w:author="阿毛" w:date="2021-06-08T10:18:00Z">
              <w:r w:rsidR="00CB6F84">
                <w:rPr>
                  <w:rFonts w:ascii="標楷體" w:eastAsia="標楷體" w:hAnsi="標楷體" w:hint="eastAsia"/>
                </w:rPr>
                <w:t>]</w:t>
              </w:r>
            </w:ins>
            <w:ins w:id="3819" w:author="智誠 楊" w:date="2021-05-08T19:01:00Z">
              <w:r w:rsidR="004B0633">
                <w:rPr>
                  <w:rFonts w:ascii="標楷體" w:eastAsia="標楷體" w:hAnsi="標楷體"/>
                </w:rPr>
                <w:t xml:space="preserve"> =</w:t>
              </w:r>
            </w:ins>
            <w:ins w:id="3820" w:author="智誠 楊" w:date="2021-05-08T18:5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3821" w:author="智誠 楊" w:date="2021-05-08T19:01:00Z">
              <w:r w:rsidR="004B0633">
                <w:rPr>
                  <w:rFonts w:ascii="標楷體" w:eastAsia="標楷體" w:hAnsi="標楷體" w:hint="eastAsia"/>
                  <w:lang w:eastAsia="zh-HK"/>
                </w:rPr>
                <w:t>交易</w:t>
              </w:r>
            </w:ins>
            <w:ins w:id="3822" w:author="阿毛" w:date="2021-06-08T10:18:00Z">
              <w:r w:rsidR="00CB6F84">
                <w:rPr>
                  <w:rFonts w:ascii="標楷體" w:eastAsia="標楷體" w:hAnsi="標楷體" w:hint="eastAsia"/>
                </w:rPr>
                <w:t xml:space="preserve">   </w:t>
              </w:r>
            </w:ins>
          </w:p>
          <w:p w14:paraId="4DE4F213" w14:textId="639D7D10" w:rsidR="00AF50F7" w:rsidRDefault="00CB6F84">
            <w:pPr>
              <w:rPr>
                <w:ins w:id="3823" w:author="智誠 楊" w:date="2021-05-08T19:00:00Z"/>
                <w:rFonts w:ascii="標楷體" w:eastAsia="標楷體" w:hAnsi="標楷體"/>
                <w:lang w:eastAsia="zh-HK"/>
              </w:rPr>
            </w:pPr>
            <w:ins w:id="3824" w:author="阿毛" w:date="2021-06-08T10:18:00Z">
              <w:r>
                <w:rPr>
                  <w:rFonts w:ascii="標楷體" w:eastAsia="標楷體" w:hAnsi="標楷體" w:hint="eastAsia"/>
                </w:rPr>
                <w:t xml:space="preserve">       </w:t>
              </w:r>
            </w:ins>
            <w:ins w:id="3825" w:author="智誠 楊" w:date="2021-05-08T19:01:00Z">
              <w:r w:rsidR="004B0633">
                <w:rPr>
                  <w:rFonts w:ascii="標楷體" w:eastAsia="標楷體" w:hAnsi="標楷體" w:hint="eastAsia"/>
                  <w:lang w:eastAsia="zh-HK"/>
                </w:rPr>
                <w:t>樣態</w:t>
              </w:r>
            </w:ins>
            <w:ins w:id="3826" w:author="智誠 楊" w:date="2021-05-08T18:58:00Z">
              <w:r w:rsidR="00AF50F7" w:rsidRPr="00323EBD">
                <w:rPr>
                  <w:rFonts w:ascii="標楷體" w:eastAsia="標楷體" w:hAnsi="標楷體" w:hint="eastAsia"/>
                  <w:lang w:eastAsia="zh-HK"/>
                </w:rPr>
                <w:t>」</w:t>
              </w:r>
            </w:ins>
          </w:p>
          <w:p w14:paraId="16F92B5D" w14:textId="77777777" w:rsidR="004B0633" w:rsidRDefault="004B0633" w:rsidP="00B6788F">
            <w:pPr>
              <w:rPr>
                <w:ins w:id="3827" w:author="智誠 楊" w:date="2021-05-08T19:06:00Z"/>
                <w:rFonts w:ascii="標楷體" w:eastAsia="標楷體" w:hAnsi="標楷體"/>
              </w:rPr>
            </w:pPr>
            <w:ins w:id="3828" w:author="智誠 楊" w:date="2021-05-08T19:00:00Z">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ins>
            <w:ins w:id="3829" w:author="智誠 楊" w:date="2021-05-08T19:01:00Z">
              <w:r>
                <w:rPr>
                  <w:rFonts w:ascii="標楷體" w:eastAsia="標楷體" w:hAnsi="標楷體" w:hint="eastAsia"/>
                  <w:lang w:eastAsia="zh-HK"/>
                </w:rPr>
                <w:t>查詢種類</w:t>
              </w:r>
              <w:r w:rsidRPr="00323EBD">
                <w:rPr>
                  <w:rFonts w:ascii="標楷體" w:eastAsia="標楷體" w:hAnsi="標楷體" w:hint="eastAsia"/>
                </w:rPr>
                <w:t xml:space="preserve"> </w:t>
              </w:r>
            </w:ins>
            <w:ins w:id="3830" w:author="智誠 楊" w:date="2021-05-08T19:06:00Z">
              <w:r>
                <w:rPr>
                  <w:rFonts w:ascii="標楷體" w:eastAsia="標楷體" w:hAnsi="標楷體" w:hint="eastAsia"/>
                </w:rPr>
                <w:t>:</w:t>
              </w:r>
            </w:ins>
          </w:p>
          <w:p w14:paraId="78EFA4C9" w14:textId="720D46A7" w:rsidR="004B0633" w:rsidRDefault="004B0633">
            <w:pPr>
              <w:ind w:left="2160" w:hangingChars="900" w:hanging="2160"/>
              <w:rPr>
                <w:ins w:id="3831" w:author="智誠 楊" w:date="2021-05-08T19:06:00Z"/>
                <w:rFonts w:ascii="標楷體" w:eastAsia="標楷體" w:hAnsi="標楷體"/>
              </w:rPr>
              <w:pPrChange w:id="3832" w:author="智誠 楊" w:date="2021-05-08T19:12:00Z">
                <w:pPr/>
              </w:pPrChange>
            </w:pPr>
            <w:ins w:id="3833" w:author="智誠 楊" w:date="2021-05-08T19:06:00Z">
              <w:r>
                <w:rPr>
                  <w:rFonts w:ascii="標楷體" w:eastAsia="標楷體" w:hAnsi="標楷體" w:hint="eastAsia"/>
                </w:rPr>
                <w:t xml:space="preserve">       1:合理性</w:t>
              </w:r>
            </w:ins>
            <w:ins w:id="3834" w:author="智誠 楊" w:date="2021-05-08T19:11:00Z">
              <w:r w:rsidR="00952B35">
                <w:rPr>
                  <w:rFonts w:ascii="標楷體" w:eastAsia="標楷體" w:hAnsi="標楷體" w:hint="eastAsia"/>
                </w:rPr>
                <w:t xml:space="preserve"> =</w:t>
              </w:r>
            </w:ins>
            <w:ins w:id="3835" w:author="智誠 楊" w:date="2021-05-08T19:06:00Z">
              <w:r w:rsidRPr="00323EBD">
                <w:rPr>
                  <w:rFonts w:ascii="標楷體" w:eastAsia="標楷體" w:hAnsi="標楷體" w:hint="eastAsia"/>
                </w:rPr>
                <w:t xml:space="preserve"> </w:t>
              </w:r>
            </w:ins>
            <w:ins w:id="3836" w:author="智誠 楊" w:date="2021-05-08T19:11:00Z">
              <w:del w:id="3837" w:author="阿毛" w:date="2021-06-08T10:19:00Z">
                <w:r w:rsidR="00952B35" w:rsidDel="00CB6F84">
                  <w:rPr>
                    <w:rFonts w:ascii="標楷體" w:eastAsia="標楷體" w:hAnsi="標楷體" w:hint="eastAsia"/>
                  </w:rPr>
                  <w:delText>B</w:delText>
                </w:r>
                <w:r w:rsidR="00952B35" w:rsidDel="00CB6F84">
                  <w:rPr>
                    <w:rFonts w:ascii="標楷體" w:eastAsia="標楷體" w:hAnsi="標楷體"/>
                  </w:rPr>
                  <w:delText>etween</w:delText>
                </w:r>
                <w:r w:rsidR="00952B35" w:rsidDel="00CB6F84">
                  <w:rPr>
                    <w:rFonts w:ascii="標楷體" w:eastAsia="標楷體" w:hAnsi="標楷體" w:hint="eastAsia"/>
                  </w:rPr>
                  <w:delText xml:space="preserve"> </w:delText>
                </w:r>
              </w:del>
            </w:ins>
            <w:ins w:id="3838" w:author="智誠 楊" w:date="2021-05-08T19:06:00Z">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ins>
            <w:ins w:id="3839" w:author="智誠 楊" w:date="2021-05-08T19:11:00Z">
              <w:r w:rsidR="00952B35">
                <w:rPr>
                  <w:rFonts w:ascii="標楷體" w:eastAsia="標楷體" w:hAnsi="標楷體" w:hint="eastAsia"/>
                  <w:lang w:eastAsia="zh-HK"/>
                </w:rPr>
                <w:t>內所有資料</w:t>
              </w:r>
            </w:ins>
          </w:p>
          <w:p w14:paraId="59525147" w14:textId="6A25080A" w:rsidR="00CB6F84" w:rsidRDefault="004B0633">
            <w:pPr>
              <w:pStyle w:val="af9"/>
              <w:ind w:leftChars="0" w:left="960" w:hangingChars="400" w:hanging="960"/>
              <w:rPr>
                <w:ins w:id="3840" w:author="阿毛" w:date="2021-06-08T10:18:00Z"/>
                <w:rFonts w:ascii="標楷體" w:eastAsia="標楷體" w:hAnsi="標楷體"/>
              </w:rPr>
            </w:pPr>
            <w:ins w:id="3841" w:author="智誠 楊" w:date="2021-05-08T19:00:00Z">
              <w:r w:rsidRPr="00323EBD">
                <w:rPr>
                  <w:rFonts w:ascii="標楷體" w:eastAsia="標楷體" w:hAnsi="標楷體" w:hint="eastAsia"/>
                </w:rPr>
                <w:t xml:space="preserve"> </w:t>
              </w:r>
            </w:ins>
            <w:ins w:id="3842" w:author="智誠 楊" w:date="2021-05-08T19:06:00Z">
              <w:r>
                <w:rPr>
                  <w:rFonts w:ascii="標楷體" w:eastAsia="標楷體" w:hAnsi="標楷體" w:hint="eastAsia"/>
                </w:rPr>
                <w:t xml:space="preserve">   </w:t>
              </w:r>
            </w:ins>
            <w:ins w:id="3843" w:author="智誠 楊" w:date="2021-05-08T19:09:00Z">
              <w:r w:rsidR="00FD48F8">
                <w:rPr>
                  <w:rFonts w:ascii="標楷體" w:eastAsia="標楷體" w:hAnsi="標楷體"/>
                </w:rPr>
                <w:t xml:space="preserve">   </w:t>
              </w:r>
            </w:ins>
            <w:ins w:id="3844" w:author="智誠 楊" w:date="2021-05-08T19:06:00Z">
              <w:r>
                <w:rPr>
                  <w:rFonts w:ascii="標楷體" w:eastAsia="標楷體" w:hAnsi="標楷體" w:hint="eastAsia"/>
                </w:rPr>
                <w:t>2</w:t>
              </w:r>
            </w:ins>
            <w:ins w:id="3845" w:author="智誠 楊" w:date="2021-05-08T19:07:00Z">
              <w:r>
                <w:rPr>
                  <w:rFonts w:ascii="標楷體" w:eastAsia="標楷體" w:hAnsi="標楷體"/>
                </w:rPr>
                <w:t>:</w:t>
              </w:r>
              <w:r>
                <w:rPr>
                  <w:rFonts w:ascii="標楷體" w:eastAsia="標楷體" w:hAnsi="標楷體" w:hint="eastAsia"/>
                </w:rPr>
                <w:t>延遲交易確認</w:t>
              </w:r>
            </w:ins>
            <w:ins w:id="3846" w:author="智誠 楊" w:date="2021-05-08T19:11:00Z">
              <w:r w:rsidR="00952B35">
                <w:rPr>
                  <w:rFonts w:ascii="標楷體" w:eastAsia="標楷體" w:hAnsi="標楷體" w:hint="eastAsia"/>
                </w:rPr>
                <w:t xml:space="preserve"> =</w:t>
              </w:r>
              <w:r w:rsidR="00952B35">
                <w:rPr>
                  <w:rFonts w:ascii="標楷體" w:eastAsia="標楷體" w:hAnsi="標楷體"/>
                </w:rPr>
                <w:t xml:space="preserve"> </w:t>
              </w:r>
            </w:ins>
            <w:ins w:id="3847" w:author="智誠 楊" w:date="2021-05-08T19:07:00Z">
              <w:r w:rsidRPr="005E6EE0">
                <w:rPr>
                  <w:rFonts w:ascii="標楷體" w:eastAsia="標楷體" w:hAnsi="標楷體" w:hint="eastAsia"/>
                </w:rPr>
                <w:t>依據</w:t>
              </w:r>
            </w:ins>
            <w:ins w:id="3848" w:author="阿毛" w:date="2021-06-09T15:54:00Z">
              <w:r w:rsidR="00EF57CF">
                <w:rPr>
                  <w:rFonts w:ascii="標楷體" w:eastAsia="標楷體" w:hAnsi="標楷體" w:hint="eastAsia"/>
                </w:rPr>
                <w:t>[</w:t>
              </w:r>
            </w:ins>
            <w:ins w:id="3849" w:author="智誠 楊" w:date="2021-05-08T19:07:00Z">
              <w:r w:rsidRPr="005E6EE0">
                <w:rPr>
                  <w:rFonts w:ascii="標楷體" w:eastAsia="標楷體" w:hAnsi="標楷體" w:hint="eastAsia"/>
                </w:rPr>
                <w:t>主管同意日期</w:t>
              </w:r>
            </w:ins>
            <w:ins w:id="3850" w:author="智誠 楊" w:date="2021-05-08T19:08:00Z">
              <w:r>
                <w:rPr>
                  <w:rFonts w:ascii="標楷體" w:eastAsia="標楷體" w:hAnsi="標楷體" w:hint="eastAsia"/>
                </w:rPr>
                <w:t>(</w:t>
              </w:r>
            </w:ins>
            <w:proofErr w:type="spellStart"/>
            <w:ins w:id="3851" w:author="阿毛" w:date="2021-06-08T10:18:00Z">
              <w:r w:rsidR="00CB6F84">
                <w:rPr>
                  <w:rFonts w:ascii="標楷體" w:eastAsia="標楷體" w:hAnsi="標楷體"/>
                </w:rPr>
                <w:t>MlaundryDetail</w:t>
              </w:r>
              <w:proofErr w:type="spellEnd"/>
            </w:ins>
          </w:p>
          <w:p w14:paraId="44AC499E" w14:textId="4E78E976" w:rsidR="00CB6F84" w:rsidRPr="00CB6F84" w:rsidRDefault="00CB6F84">
            <w:pPr>
              <w:pStyle w:val="af9"/>
              <w:ind w:leftChars="0" w:left="960" w:hangingChars="400" w:hanging="960"/>
              <w:rPr>
                <w:ins w:id="3852" w:author="阿毛" w:date="2021-06-08T10:20:00Z"/>
                <w:rFonts w:ascii="標楷體" w:eastAsia="標楷體" w:hAnsi="標楷體"/>
                <w:rPrChange w:id="3853" w:author="阿毛" w:date="2021-06-08T10:20:00Z">
                  <w:rPr>
                    <w:ins w:id="3854" w:author="阿毛" w:date="2021-06-08T10:20:00Z"/>
                  </w:rPr>
                </w:rPrChange>
              </w:rPr>
            </w:pPr>
            <w:ins w:id="3855" w:author="阿毛" w:date="2021-06-08T10:18:00Z">
              <w:r>
                <w:rPr>
                  <w:rFonts w:ascii="標楷體" w:eastAsia="標楷體" w:hAnsi="標楷體" w:hint="eastAsia"/>
                </w:rPr>
                <w:t xml:space="preserve">        .</w:t>
              </w:r>
            </w:ins>
            <w:proofErr w:type="spellStart"/>
            <w:ins w:id="3856" w:author="智誠 楊" w:date="2021-05-08T19:08:00Z">
              <w:r w:rsidR="004B0633">
                <w:rPr>
                  <w:rFonts w:ascii="標楷體" w:eastAsia="標楷體" w:hAnsi="標楷體"/>
                </w:rPr>
                <w:t>ManagerDate</w:t>
              </w:r>
              <w:proofErr w:type="spellEnd"/>
              <w:r w:rsidR="004B0633">
                <w:rPr>
                  <w:rFonts w:ascii="標楷體" w:eastAsia="標楷體" w:hAnsi="標楷體" w:hint="eastAsia"/>
                </w:rPr>
                <w:t>)</w:t>
              </w:r>
            </w:ins>
            <w:ins w:id="3857" w:author="阿毛" w:date="2021-06-09T15:55:00Z">
              <w:r w:rsidR="00EF57CF">
                <w:rPr>
                  <w:rFonts w:ascii="標楷體" w:eastAsia="標楷體" w:hAnsi="標楷體" w:hint="eastAsia"/>
                </w:rPr>
                <w:t>]</w:t>
              </w:r>
            </w:ins>
            <w:ins w:id="3858" w:author="智誠 楊" w:date="2021-05-08T19:07:00Z">
              <w:r w:rsidR="004B0633">
                <w:rPr>
                  <w:rFonts w:ascii="標楷體" w:eastAsia="標楷體" w:hAnsi="標楷體"/>
                </w:rPr>
                <w:t xml:space="preserve"> </w:t>
              </w:r>
            </w:ins>
            <w:ins w:id="3859" w:author="智誠 楊" w:date="2021-05-08T19:09:00Z">
              <w:del w:id="3860" w:author="阿毛" w:date="2021-06-08T10:20:00Z">
                <w:r w:rsidR="00FD48F8" w:rsidDel="00CB6F84">
                  <w:rPr>
                    <w:rFonts w:ascii="標楷體" w:eastAsia="標楷體" w:hAnsi="標楷體"/>
                  </w:rPr>
                  <w:delText xml:space="preserve"> </w:delText>
                </w:r>
              </w:del>
            </w:ins>
            <w:ins w:id="3861" w:author="智誠 楊" w:date="2021-05-08T19:07:00Z">
              <w:r w:rsidR="004B0633" w:rsidRPr="005E6EE0">
                <w:rPr>
                  <w:rFonts w:ascii="標楷體" w:eastAsia="標楷體" w:hAnsi="標楷體"/>
                </w:rPr>
                <w:t>&gt;=</w:t>
              </w:r>
            </w:ins>
            <w:ins w:id="3862" w:author="阿毛" w:date="2021-06-08T10:20:00Z">
              <w:r>
                <w:rPr>
                  <w:rFonts w:ascii="標楷體" w:eastAsia="標楷體" w:hAnsi="標楷體"/>
                </w:rPr>
                <w:t xml:space="preserve"> [</w:t>
              </w:r>
            </w:ins>
            <w:proofErr w:type="gramStart"/>
            <w:ins w:id="3863" w:author="智誠 楊" w:date="2021-05-08T19:07:00Z">
              <w:r w:rsidR="004B0633" w:rsidRPr="005E6EE0">
                <w:rPr>
                  <w:rFonts w:ascii="標楷體" w:eastAsia="標楷體" w:hAnsi="標楷體" w:hint="eastAsia"/>
                </w:rPr>
                <w:t>入帳</w:t>
              </w:r>
              <w:proofErr w:type="gramEnd"/>
              <w:r w:rsidR="004B0633" w:rsidRPr="005E6EE0">
                <w:rPr>
                  <w:rFonts w:ascii="標楷體" w:eastAsia="標楷體" w:hAnsi="標楷體" w:hint="eastAsia"/>
                </w:rPr>
                <w:t>日</w:t>
              </w:r>
            </w:ins>
            <w:ins w:id="3864" w:author="智誠 楊" w:date="2021-05-08T19:08:00Z">
              <w:r w:rsidR="004B0633">
                <w:rPr>
                  <w:rFonts w:ascii="標楷體" w:eastAsia="標楷體" w:hAnsi="標楷體" w:hint="eastAsia"/>
                </w:rPr>
                <w:t>(</w:t>
              </w:r>
            </w:ins>
            <w:proofErr w:type="spellStart"/>
            <w:ins w:id="3865" w:author="阿毛" w:date="2021-06-08T10:19:00Z">
              <w:r>
                <w:rPr>
                  <w:rFonts w:ascii="標楷體" w:eastAsia="標楷體" w:hAnsi="標楷體"/>
                </w:rPr>
                <w:t>MlaundryDetail</w:t>
              </w:r>
              <w:r>
                <w:rPr>
                  <w:rFonts w:ascii="標楷體" w:eastAsia="標楷體" w:hAnsi="標楷體" w:hint="eastAsia"/>
                </w:rPr>
                <w:t>.</w:t>
              </w:r>
            </w:ins>
            <w:ins w:id="3866" w:author="智誠 楊" w:date="2021-05-08T19:08:00Z">
              <w:r w:rsidR="004B0633" w:rsidRPr="00CB6F84">
                <w:rPr>
                  <w:rFonts w:ascii="標楷體" w:eastAsia="標楷體" w:hAnsi="標楷體"/>
                  <w:rPrChange w:id="3867" w:author="阿毛" w:date="2021-06-08T10:20:00Z">
                    <w:rPr/>
                  </w:rPrChange>
                </w:rPr>
                <w:t>EntryD</w:t>
              </w:r>
            </w:ins>
            <w:ins w:id="3868" w:author="阿毛" w:date="2021-06-08T10:20:00Z">
              <w:r>
                <w:rPr>
                  <w:rFonts w:ascii="標楷體" w:eastAsia="標楷體" w:hAnsi="標楷體" w:hint="eastAsia"/>
                </w:rPr>
                <w:t>a</w:t>
              </w:r>
            </w:ins>
            <w:ins w:id="3869" w:author="智誠 楊" w:date="2021-05-08T19:08:00Z">
              <w:del w:id="3870" w:author="阿毛" w:date="2021-06-08T10:20:00Z">
                <w:r w:rsidRPr="00CB6F84" w:rsidDel="00CB6F84">
                  <w:rPr>
                    <w:rFonts w:ascii="標楷體" w:eastAsia="標楷體" w:hAnsi="標楷體"/>
                    <w:rPrChange w:id="3871" w:author="阿毛" w:date="2021-06-08T10:20:00Z">
                      <w:rPr/>
                    </w:rPrChange>
                  </w:rPr>
                  <w:delText>A</w:delText>
                </w:r>
              </w:del>
              <w:r w:rsidR="004B0633" w:rsidRPr="00CB6F84">
                <w:rPr>
                  <w:rFonts w:ascii="標楷體" w:eastAsia="標楷體" w:hAnsi="標楷體"/>
                  <w:rPrChange w:id="3872" w:author="阿毛" w:date="2021-06-08T10:20:00Z">
                    <w:rPr/>
                  </w:rPrChange>
                </w:rPr>
                <w:t>t</w:t>
              </w:r>
            </w:ins>
            <w:proofErr w:type="spellEnd"/>
          </w:p>
          <w:p w14:paraId="189A1677" w14:textId="7A64A4C2" w:rsidR="004B0633" w:rsidRPr="00006F65" w:rsidRDefault="004B0633">
            <w:pPr>
              <w:pStyle w:val="af9"/>
              <w:ind w:leftChars="400" w:left="960"/>
              <w:rPr>
                <w:ins w:id="3873" w:author="智誠 楊" w:date="2021-05-08T18:58:00Z"/>
                <w:rFonts w:ascii="標楷體" w:eastAsia="標楷體" w:hAnsi="標楷體"/>
              </w:rPr>
              <w:pPrChange w:id="3874" w:author="阿毛" w:date="2021-06-08T10:20:00Z">
                <w:pPr/>
              </w:pPrChange>
            </w:pPr>
            <w:ins w:id="3875" w:author="智誠 楊" w:date="2021-05-08T19:08:00Z">
              <w:r>
                <w:rPr>
                  <w:rFonts w:ascii="標楷體" w:eastAsia="標楷體" w:hAnsi="標楷體"/>
                </w:rPr>
                <w:t>e)</w:t>
              </w:r>
            </w:ins>
            <w:ins w:id="3876" w:author="阿毛" w:date="2021-06-08T10:20:00Z">
              <w:r w:rsidR="00CB6F84">
                <w:rPr>
                  <w:rFonts w:ascii="標楷體" w:eastAsia="標楷體" w:hAnsi="標楷體"/>
                </w:rPr>
                <w:t>]</w:t>
              </w:r>
            </w:ins>
            <w:ins w:id="3877" w:author="智誠 楊" w:date="2021-05-08T19:07:00Z">
              <w:r>
                <w:rPr>
                  <w:rFonts w:ascii="新細明體" w:hAnsi="新細明體" w:hint="eastAsia"/>
                </w:rPr>
                <w:t>＋</w:t>
              </w:r>
              <w:r w:rsidRPr="005E6EE0">
                <w:rPr>
                  <w:rFonts w:ascii="標楷體" w:eastAsia="標楷體" w:hAnsi="標楷體" w:hint="eastAsia"/>
                </w:rPr>
                <w:t>4</w:t>
              </w:r>
            </w:ins>
            <w:ins w:id="3878" w:author="智誠 楊" w:date="2021-05-08T19:12:00Z">
              <w:r w:rsidR="00952B35">
                <w:rPr>
                  <w:rFonts w:ascii="標楷體" w:eastAsia="標楷體" w:hAnsi="標楷體" w:hint="eastAsia"/>
                </w:rPr>
                <w:t>或</w:t>
              </w:r>
            </w:ins>
            <w:ins w:id="3879" w:author="智誠 楊" w:date="2021-05-08T19:07:00Z">
              <w:r w:rsidRPr="004B0633">
                <w:rPr>
                  <w:rFonts w:ascii="標楷體" w:eastAsia="標楷體" w:hAnsi="標楷體" w:hint="eastAsia"/>
                  <w:rPrChange w:id="3880" w:author="智誠 楊" w:date="2021-05-08T19:09:00Z">
                    <w:rPr>
                      <w:rFonts w:hint="eastAsia"/>
                    </w:rPr>
                  </w:rPrChange>
                </w:rPr>
                <w:t>主管無</w:t>
              </w:r>
              <w:proofErr w:type="gramStart"/>
              <w:r w:rsidRPr="004B0633">
                <w:rPr>
                  <w:rFonts w:ascii="標楷體" w:eastAsia="標楷體" w:hAnsi="標楷體" w:hint="eastAsia"/>
                  <w:rPrChange w:id="3881" w:author="智誠 楊" w:date="2021-05-08T19:09:00Z">
                    <w:rPr>
                      <w:rFonts w:hint="eastAsia"/>
                    </w:rPr>
                  </w:rPrChange>
                </w:rPr>
                <w:t>同意皆算延遲</w:t>
              </w:r>
            </w:ins>
            <w:proofErr w:type="gramEnd"/>
          </w:p>
          <w:p w14:paraId="284A92C4" w14:textId="77777777" w:rsidR="00CB6F84" w:rsidRDefault="00AF50F7" w:rsidP="00B6788F">
            <w:pPr>
              <w:rPr>
                <w:ins w:id="3882" w:author="阿毛" w:date="2021-06-08T10:20:00Z"/>
                <w:rFonts w:ascii="標楷體" w:eastAsia="標楷體" w:hAnsi="標楷體"/>
              </w:rPr>
            </w:pPr>
            <w:ins w:id="3883" w:author="智誠 楊" w:date="2021-05-08T18:58:00Z">
              <w:r w:rsidRPr="00323EBD">
                <w:rPr>
                  <w:rFonts w:ascii="標楷體" w:eastAsia="標楷體" w:hAnsi="標楷體" w:hint="eastAsia"/>
                </w:rPr>
                <w:t>4.資料排序:</w:t>
              </w:r>
            </w:ins>
          </w:p>
          <w:p w14:paraId="550A562A" w14:textId="3D9A199C" w:rsidR="00CB6F84" w:rsidRDefault="00AB2788">
            <w:pPr>
              <w:pStyle w:val="af9"/>
              <w:ind w:leftChars="0" w:left="960" w:hangingChars="400" w:hanging="960"/>
              <w:rPr>
                <w:ins w:id="3884" w:author="阿毛" w:date="2021-06-08T10:20:00Z"/>
                <w:rFonts w:ascii="標楷體" w:eastAsia="標楷體" w:hAnsi="標楷體"/>
              </w:rPr>
              <w:pPrChange w:id="3885" w:author="阿毛" w:date="2021-06-08T10:24:00Z">
                <w:pPr>
                  <w:ind w:firstLineChars="200" w:firstLine="480"/>
                </w:pPr>
              </w:pPrChange>
            </w:pPr>
            <w:ins w:id="3886" w:author="阿毛" w:date="2021-06-08T10:24:00Z">
              <w:r>
                <w:rPr>
                  <w:rFonts w:ascii="標楷體" w:eastAsia="標楷體" w:hAnsi="標楷體" w:hint="eastAsia"/>
                </w:rPr>
                <w:t xml:space="preserve">    </w:t>
              </w:r>
            </w:ins>
            <w:ins w:id="3887" w:author="阿毛" w:date="2021-06-08T10:20:00Z">
              <w:r w:rsidR="00CB6F84">
                <w:rPr>
                  <w:rFonts w:ascii="標楷體" w:eastAsia="標楷體" w:hAnsi="標楷體"/>
                </w:rPr>
                <w:t>(1</w:t>
              </w:r>
              <w:proofErr w:type="gramStart"/>
              <w:r w:rsidR="00CB6F84">
                <w:rPr>
                  <w:rFonts w:ascii="標楷體" w:eastAsia="標楷體" w:hAnsi="標楷體"/>
                </w:rPr>
                <w:t>).</w:t>
              </w:r>
            </w:ins>
            <w:ins w:id="3888" w:author="阿毛" w:date="2021-06-08T10:24:00Z">
              <w:r>
                <w:rPr>
                  <w:rFonts w:ascii="標楷體" w:eastAsia="標楷體" w:hAnsi="標楷體" w:hint="eastAsia"/>
                </w:rPr>
                <w:t>[</w:t>
              </w:r>
            </w:ins>
            <w:proofErr w:type="gramEnd"/>
            <w:ins w:id="3889" w:author="阿毛" w:date="2021-06-08T10:23:00Z">
              <w:r>
                <w:rPr>
                  <w:rFonts w:ascii="標楷體" w:eastAsia="標楷體" w:hAnsi="標楷體" w:hint="eastAsia"/>
                  <w:lang w:eastAsia="zh-HK"/>
                </w:rPr>
                <w:t>入賬日期</w:t>
              </w:r>
            </w:ins>
            <w:ins w:id="3890" w:author="阿毛" w:date="2021-06-08T10:24:00Z">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ins>
            <w:ins w:id="3891" w:author="阿毛" w:date="2021-06-08T10:23:00Z">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ins>
            <w:ins w:id="3892" w:author="智誠 楊" w:date="2021-05-08T18:58:00Z">
              <w:del w:id="3893" w:author="阿毛" w:date="2021-06-08T10:20:00Z">
                <w:r w:rsidR="00AF50F7" w:rsidRPr="00323EBD" w:rsidDel="00CB6F84">
                  <w:rPr>
                    <w:rFonts w:ascii="標楷體" w:eastAsia="標楷體" w:hAnsi="標楷體" w:hint="eastAsia"/>
                  </w:rPr>
                  <w:delText>查詢結果</w:delText>
                </w:r>
                <w:r w:rsidR="00AF50F7" w:rsidRPr="00323EBD" w:rsidDel="00CB6F84">
                  <w:rPr>
                    <w:rFonts w:ascii="標楷體" w:eastAsia="標楷體" w:hAnsi="標楷體" w:hint="eastAsia"/>
                    <w:lang w:eastAsia="zh-HK"/>
                  </w:rPr>
                  <w:delText>「</w:delText>
                </w:r>
              </w:del>
            </w:ins>
            <w:ins w:id="3894" w:author="智誠 楊" w:date="2021-05-08T19:09:00Z">
              <w:del w:id="3895" w:author="阿毛" w:date="2021-06-08T10:23:00Z">
                <w:r w:rsidR="00FD48F8" w:rsidDel="00AB2788">
                  <w:rPr>
                    <w:rFonts w:ascii="標楷體" w:eastAsia="標楷體" w:hAnsi="標楷體" w:hint="eastAsia"/>
                    <w:lang w:eastAsia="zh-HK"/>
                  </w:rPr>
                  <w:delText>交易樣態</w:delText>
                </w:r>
              </w:del>
            </w:ins>
          </w:p>
          <w:p w14:paraId="6327947F" w14:textId="2DB7A0CC" w:rsidR="00AF50F7" w:rsidRPr="00323EBD" w:rsidRDefault="00CB6F84">
            <w:pPr>
              <w:ind w:firstLineChars="200" w:firstLine="480"/>
              <w:rPr>
                <w:ins w:id="3896" w:author="智誠 楊" w:date="2021-05-08T18:58:00Z"/>
                <w:rFonts w:ascii="標楷體" w:eastAsia="標楷體" w:hAnsi="標楷體"/>
                <w:lang w:eastAsia="zh-HK"/>
              </w:rPr>
              <w:pPrChange w:id="3897" w:author="阿毛" w:date="2021-06-08T10:20:00Z">
                <w:pPr/>
              </w:pPrChange>
            </w:pPr>
            <w:ins w:id="3898" w:author="阿毛" w:date="2021-06-08T10:20:00Z">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ins>
            <w:ins w:id="3899" w:author="阿毛" w:date="2021-06-08T10:23:00Z">
              <w:r w:rsidR="00AB2788">
                <w:rPr>
                  <w:rFonts w:ascii="標楷體" w:eastAsia="標楷體" w:hAnsi="標楷體" w:hint="eastAsia"/>
                </w:rPr>
                <w:t>[</w:t>
              </w:r>
              <w:proofErr w:type="gramEnd"/>
              <w:r w:rsidR="00AB2788">
                <w:rPr>
                  <w:rFonts w:ascii="標楷體" w:eastAsia="標楷體" w:hAnsi="標楷體" w:hint="eastAsia"/>
                  <w:lang w:eastAsia="zh-HK"/>
                </w:rPr>
                <w:t>戶號</w:t>
              </w:r>
            </w:ins>
            <w:ins w:id="3900" w:author="阿毛" w:date="2021-06-08T10:24:00Z">
              <w:r w:rsidR="00AB2788">
                <w:rPr>
                  <w:rFonts w:ascii="標楷體" w:eastAsia="標楷體" w:hAnsi="標楷體" w:hint="eastAsia"/>
                </w:rPr>
                <w:t>(</w:t>
              </w:r>
              <w:proofErr w:type="spellStart"/>
              <w:r w:rsidR="00AB2788">
                <w:rPr>
                  <w:rFonts w:ascii="標楷體" w:eastAsia="標楷體" w:hAnsi="標楷體"/>
                </w:rPr>
                <w:t>MlaundryDetail</w:t>
              </w:r>
              <w:r w:rsidR="00AB2788">
                <w:rPr>
                  <w:rFonts w:ascii="標楷體" w:eastAsia="標楷體" w:hAnsi="標楷體" w:hint="eastAsia"/>
                </w:rPr>
                <w:t>.Cu</w:t>
              </w:r>
              <w:r w:rsidR="00AB2788">
                <w:rPr>
                  <w:rFonts w:ascii="標楷體" w:eastAsia="標楷體" w:hAnsi="標楷體"/>
                </w:rPr>
                <w:t>stNo</w:t>
              </w:r>
              <w:proofErr w:type="spellEnd"/>
              <w:r w:rsidR="00AB2788">
                <w:rPr>
                  <w:rFonts w:ascii="標楷體" w:eastAsia="標楷體" w:hAnsi="標楷體" w:hint="eastAsia"/>
                </w:rPr>
                <w:t>)]</w:t>
              </w:r>
            </w:ins>
            <w:ins w:id="3901" w:author="阿毛" w:date="2021-06-08T10:23:00Z">
              <w:r w:rsidR="00AB2788">
                <w:rPr>
                  <w:rFonts w:ascii="標楷體" w:eastAsia="標楷體" w:hAnsi="標楷體" w:hint="eastAsia"/>
                  <w:lang w:eastAsia="zh-HK"/>
                </w:rPr>
                <w:t>(</w:t>
              </w:r>
              <w:r w:rsidR="00AB2788" w:rsidRPr="00323EBD">
                <w:rPr>
                  <w:rFonts w:ascii="標楷體" w:eastAsia="標楷體" w:hAnsi="標楷體" w:hint="eastAsia"/>
                  <w:lang w:eastAsia="zh-HK"/>
                </w:rPr>
                <w:t>由小到大</w:t>
              </w:r>
              <w:r w:rsidR="00AB2788">
                <w:rPr>
                  <w:rFonts w:ascii="標楷體" w:eastAsia="標楷體" w:hAnsi="標楷體" w:hint="eastAsia"/>
                  <w:lang w:eastAsia="zh-HK"/>
                </w:rPr>
                <w:t>)</w:t>
              </w:r>
            </w:ins>
            <w:ins w:id="3902" w:author="智誠 楊" w:date="2021-05-08T19:09:00Z">
              <w:del w:id="3903" w:author="阿毛" w:date="2021-06-08T10:20:00Z">
                <w:r w:rsidR="00FD48F8" w:rsidDel="00CB6F84">
                  <w:rPr>
                    <w:rFonts w:ascii="標楷體" w:eastAsia="標楷體" w:hAnsi="標楷體" w:hint="eastAsia"/>
                    <w:lang w:eastAsia="zh-HK"/>
                  </w:rPr>
                  <w:delText>、</w:delText>
                </w:r>
              </w:del>
              <w:del w:id="3904" w:author="阿毛" w:date="2021-06-08T10:23:00Z">
                <w:r w:rsidR="00FD48F8" w:rsidDel="00AB2788">
                  <w:rPr>
                    <w:rFonts w:ascii="標楷體" w:eastAsia="標楷體" w:hAnsi="標楷體" w:hint="eastAsia"/>
                    <w:lang w:eastAsia="zh-HK"/>
                  </w:rPr>
                  <w:delText>入賬日期</w:delText>
                </w:r>
              </w:del>
            </w:ins>
            <w:ins w:id="3905" w:author="智誠 楊" w:date="2021-05-08T18:58:00Z">
              <w:del w:id="3906" w:author="阿毛" w:date="2021-06-08T10:20:00Z">
                <w:r w:rsidR="00AF50F7" w:rsidRPr="00323EBD" w:rsidDel="00CB6F84">
                  <w:rPr>
                    <w:rFonts w:ascii="標楷體" w:eastAsia="標楷體" w:hAnsi="標楷體" w:hint="eastAsia"/>
                    <w:lang w:eastAsia="zh-HK"/>
                  </w:rPr>
                  <w:delText>」</w:delText>
                </w:r>
              </w:del>
              <w:del w:id="3907" w:author="阿毛" w:date="2021-06-08T10:23:00Z">
                <w:r w:rsidR="00AF50F7" w:rsidRPr="00323EBD" w:rsidDel="00AB2788">
                  <w:rPr>
                    <w:rFonts w:ascii="標楷體" w:eastAsia="標楷體" w:hAnsi="標楷體" w:hint="eastAsia"/>
                    <w:lang w:eastAsia="zh-HK"/>
                  </w:rPr>
                  <w:delText>由小到大</w:delText>
                </w:r>
              </w:del>
              <w:del w:id="3908" w:author="阿毛" w:date="2021-06-08T10:21:00Z">
                <w:r w:rsidR="00AF50F7" w:rsidRPr="00323EBD" w:rsidDel="00CB6F84">
                  <w:rPr>
                    <w:rFonts w:ascii="標楷體" w:eastAsia="標楷體" w:hAnsi="標楷體" w:hint="eastAsia"/>
                    <w:lang w:eastAsia="zh-HK"/>
                  </w:rPr>
                  <w:delText>排序</w:delText>
                </w:r>
              </w:del>
            </w:ins>
          </w:p>
        </w:tc>
      </w:tr>
      <w:tr w:rsidR="00AF50F7" w:rsidRPr="00362205" w14:paraId="715F38B9" w14:textId="77777777" w:rsidTr="00952B35">
        <w:trPr>
          <w:trHeight w:val="321"/>
          <w:ins w:id="3909" w:author="智誠 楊" w:date="2021-05-08T18:58:00Z"/>
          <w:trPrChange w:id="3910" w:author="智誠 楊" w:date="2021-05-08T19:12: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3911"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34276415" w14:textId="77777777" w:rsidR="00AF50F7" w:rsidRPr="00362205" w:rsidRDefault="00AF50F7" w:rsidP="00B6788F">
            <w:pPr>
              <w:rPr>
                <w:ins w:id="3912" w:author="智誠 楊" w:date="2021-05-08T18:58:00Z"/>
                <w:rFonts w:ascii="標楷體" w:eastAsia="標楷體" w:hAnsi="標楷體"/>
              </w:rPr>
            </w:pPr>
            <w:ins w:id="3913" w:author="智誠 楊" w:date="2021-05-08T18:58:00Z">
              <w:r w:rsidRPr="00362205">
                <w:rPr>
                  <w:rFonts w:ascii="標楷體" w:eastAsia="標楷體" w:hAnsi="標楷體"/>
                </w:rPr>
                <w:t>選用流程</w:t>
              </w:r>
            </w:ins>
          </w:p>
        </w:tc>
        <w:tc>
          <w:tcPr>
            <w:tcW w:w="6966" w:type="dxa"/>
            <w:tcBorders>
              <w:top w:val="single" w:sz="8" w:space="0" w:color="000000"/>
              <w:left w:val="single" w:sz="8" w:space="0" w:color="000000"/>
              <w:bottom w:val="single" w:sz="8" w:space="0" w:color="000000"/>
            </w:tcBorders>
            <w:tcPrChange w:id="3914" w:author="智誠 楊" w:date="2021-05-08T19:12:00Z">
              <w:tcPr>
                <w:tcW w:w="6318" w:type="dxa"/>
                <w:tcBorders>
                  <w:top w:val="single" w:sz="8" w:space="0" w:color="000000"/>
                  <w:left w:val="single" w:sz="8" w:space="0" w:color="000000"/>
                  <w:bottom w:val="single" w:sz="8" w:space="0" w:color="000000"/>
                </w:tcBorders>
              </w:tcPr>
            </w:tcPrChange>
          </w:tcPr>
          <w:p w14:paraId="66374502" w14:textId="77777777" w:rsidR="00AF50F7" w:rsidRPr="00362205" w:rsidRDefault="00AF50F7" w:rsidP="00B6788F">
            <w:pPr>
              <w:rPr>
                <w:ins w:id="3915" w:author="智誠 楊" w:date="2021-05-08T18:58:00Z"/>
                <w:rFonts w:ascii="標楷體" w:eastAsia="標楷體" w:hAnsi="標楷體"/>
              </w:rPr>
            </w:pPr>
          </w:p>
        </w:tc>
      </w:tr>
      <w:tr w:rsidR="00AF50F7" w:rsidRPr="00362205" w14:paraId="3337A999" w14:textId="77777777" w:rsidTr="00952B35">
        <w:trPr>
          <w:trHeight w:val="1311"/>
          <w:ins w:id="3916" w:author="智誠 楊" w:date="2021-05-08T18:58:00Z"/>
          <w:trPrChange w:id="3917" w:author="智誠 楊" w:date="2021-05-08T19:12: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3918"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D101561" w14:textId="77777777" w:rsidR="00AF50F7" w:rsidRPr="00362205" w:rsidRDefault="00AF50F7" w:rsidP="00B6788F">
            <w:pPr>
              <w:rPr>
                <w:ins w:id="3919" w:author="智誠 楊" w:date="2021-05-08T18:58:00Z"/>
                <w:rFonts w:ascii="標楷體" w:eastAsia="標楷體" w:hAnsi="標楷體"/>
              </w:rPr>
            </w:pPr>
            <w:ins w:id="3920" w:author="智誠 楊" w:date="2021-05-08T18:58:00Z">
              <w:r w:rsidRPr="00362205">
                <w:rPr>
                  <w:rFonts w:ascii="標楷體" w:eastAsia="標楷體" w:hAnsi="標楷體"/>
                </w:rPr>
                <w:lastRenderedPageBreak/>
                <w:t>例外流程</w:t>
              </w:r>
            </w:ins>
          </w:p>
        </w:tc>
        <w:tc>
          <w:tcPr>
            <w:tcW w:w="6966" w:type="dxa"/>
            <w:tcBorders>
              <w:top w:val="single" w:sz="8" w:space="0" w:color="000000"/>
              <w:left w:val="single" w:sz="8" w:space="0" w:color="000000"/>
              <w:bottom w:val="single" w:sz="8" w:space="0" w:color="000000"/>
            </w:tcBorders>
            <w:tcPrChange w:id="3921" w:author="智誠 楊" w:date="2021-05-08T19:12:00Z">
              <w:tcPr>
                <w:tcW w:w="6318" w:type="dxa"/>
                <w:tcBorders>
                  <w:top w:val="single" w:sz="8" w:space="0" w:color="000000"/>
                  <w:left w:val="single" w:sz="8" w:space="0" w:color="000000"/>
                  <w:bottom w:val="single" w:sz="8" w:space="0" w:color="000000"/>
                </w:tcBorders>
              </w:tcPr>
            </w:tcPrChange>
          </w:tcPr>
          <w:p w14:paraId="1D1113F7" w14:textId="77777777" w:rsidR="00AF50F7" w:rsidRPr="00362205" w:rsidRDefault="00AF50F7" w:rsidP="00B6788F">
            <w:pPr>
              <w:rPr>
                <w:ins w:id="3922" w:author="智誠 楊" w:date="2021-05-08T18:58:00Z"/>
                <w:rFonts w:ascii="標楷體" w:eastAsia="標楷體" w:hAnsi="標楷體"/>
              </w:rPr>
            </w:pPr>
          </w:p>
        </w:tc>
      </w:tr>
      <w:tr w:rsidR="00AF50F7" w:rsidRPr="00362205" w14:paraId="20DB5988" w14:textId="77777777" w:rsidTr="00AB2788">
        <w:trPr>
          <w:trHeight w:val="560"/>
          <w:ins w:id="3923" w:author="智誠 楊" w:date="2021-05-08T18:58:00Z"/>
          <w:trPrChange w:id="3924" w:author="阿毛" w:date="2021-06-08T10: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3925" w:author="阿毛" w:date="2021-06-08T10:29:00Z">
              <w:tcPr>
                <w:tcW w:w="1548" w:type="dxa"/>
                <w:tcBorders>
                  <w:top w:val="single" w:sz="8" w:space="0" w:color="000000"/>
                  <w:bottom w:val="single" w:sz="8" w:space="0" w:color="000000"/>
                  <w:right w:val="single" w:sz="8" w:space="0" w:color="000000"/>
                </w:tcBorders>
                <w:shd w:val="clear" w:color="auto" w:fill="F3F3F3"/>
              </w:tcPr>
            </w:tcPrChange>
          </w:tcPr>
          <w:p w14:paraId="79721544" w14:textId="77777777" w:rsidR="00AF50F7" w:rsidRPr="00362205" w:rsidRDefault="00AF50F7" w:rsidP="00B6788F">
            <w:pPr>
              <w:rPr>
                <w:ins w:id="3926" w:author="智誠 楊" w:date="2021-05-08T18:58:00Z"/>
                <w:rFonts w:ascii="標楷體" w:eastAsia="標楷體" w:hAnsi="標楷體"/>
              </w:rPr>
            </w:pPr>
            <w:ins w:id="3927" w:author="智誠 楊" w:date="2021-05-08T18:58:00Z">
              <w:r w:rsidRPr="00362205">
                <w:rPr>
                  <w:rFonts w:ascii="標楷體" w:eastAsia="標楷體" w:hAnsi="標楷體"/>
                </w:rPr>
                <w:t xml:space="preserve">執行後狀況 </w:t>
              </w:r>
            </w:ins>
          </w:p>
        </w:tc>
        <w:tc>
          <w:tcPr>
            <w:tcW w:w="6966" w:type="dxa"/>
            <w:tcBorders>
              <w:top w:val="single" w:sz="8" w:space="0" w:color="000000"/>
              <w:left w:val="single" w:sz="8" w:space="0" w:color="000000"/>
              <w:bottom w:val="single" w:sz="8" w:space="0" w:color="000000"/>
            </w:tcBorders>
            <w:tcPrChange w:id="3928" w:author="阿毛" w:date="2021-06-08T10:29:00Z">
              <w:tcPr>
                <w:tcW w:w="6318" w:type="dxa"/>
                <w:tcBorders>
                  <w:top w:val="single" w:sz="8" w:space="0" w:color="000000"/>
                  <w:left w:val="single" w:sz="8" w:space="0" w:color="000000"/>
                  <w:bottom w:val="single" w:sz="8" w:space="0" w:color="000000"/>
                </w:tcBorders>
              </w:tcPr>
            </w:tcPrChange>
          </w:tcPr>
          <w:p w14:paraId="1DD68315" w14:textId="77777777" w:rsidR="00AF50F7" w:rsidRDefault="001A18C2" w:rsidP="00B6788F">
            <w:pPr>
              <w:rPr>
                <w:ins w:id="3929" w:author="智誠 楊" w:date="2021-05-08T20:05:00Z"/>
                <w:rFonts w:ascii="標楷體" w:eastAsia="標楷體" w:hAnsi="標楷體"/>
                <w:lang w:eastAsia="zh-HK"/>
              </w:rPr>
            </w:pPr>
            <w:ins w:id="3930" w:author="智誠 楊" w:date="2021-05-08T20:05:00Z">
              <w:r>
                <w:rPr>
                  <w:rFonts w:ascii="標楷體" w:eastAsia="標楷體" w:hAnsi="標楷體" w:hint="eastAsia"/>
                </w:rPr>
                <w:t>1.</w:t>
              </w:r>
            </w:ins>
            <w:ins w:id="3931" w:author="智誠 楊" w:date="2021-05-08T18:58:00Z">
              <w:r w:rsidR="00AF50F7">
                <w:rPr>
                  <w:rFonts w:ascii="標楷體" w:eastAsia="標楷體" w:hAnsi="標楷體" w:hint="eastAsia"/>
                  <w:lang w:eastAsia="zh-HK"/>
                </w:rPr>
                <w:t>提供資料查詢輸出</w:t>
              </w:r>
            </w:ins>
          </w:p>
          <w:p w14:paraId="28A6C4DF" w14:textId="45888425" w:rsidR="00AB2788" w:rsidRPr="00362205" w:rsidRDefault="001A18C2" w:rsidP="00B6788F">
            <w:pPr>
              <w:rPr>
                <w:ins w:id="3932" w:author="智誠 楊" w:date="2021-05-08T18:58:00Z"/>
                <w:rFonts w:ascii="標楷體" w:eastAsia="標楷體" w:hAnsi="標楷體"/>
              </w:rPr>
            </w:pPr>
            <w:ins w:id="3933" w:author="智誠 楊" w:date="2021-05-08T20:05:00Z">
              <w:del w:id="3934" w:author="阿毛" w:date="2021-06-08T10:29:00Z">
                <w:r w:rsidDel="00AB2788">
                  <w:rPr>
                    <w:rFonts w:ascii="標楷體" w:eastAsia="標楷體" w:hAnsi="標楷體" w:hint="eastAsia"/>
                  </w:rPr>
                  <w:delText>2.主管登入時,只會查詢出</w:delText>
                </w:r>
              </w:del>
            </w:ins>
            <w:ins w:id="3935" w:author="智誠 楊" w:date="2021-05-08T20:06:00Z">
              <w:del w:id="3936" w:author="阿毛" w:date="2021-06-08T10:29:00Z">
                <w:r w:rsidDel="00AB2788">
                  <w:rPr>
                    <w:rFonts w:ascii="標楷體" w:eastAsia="標楷體" w:hAnsi="標楷體" w:hint="eastAsia"/>
                  </w:rPr>
                  <w:delText>合理性欄位有值之資料</w:delText>
                </w:r>
              </w:del>
            </w:ins>
          </w:p>
        </w:tc>
      </w:tr>
      <w:tr w:rsidR="00AF50F7" w:rsidRPr="00362205" w14:paraId="61F3F31A" w14:textId="77777777" w:rsidTr="00952B35">
        <w:trPr>
          <w:trHeight w:val="358"/>
          <w:ins w:id="3937" w:author="智誠 楊" w:date="2021-05-08T18:58:00Z"/>
          <w:trPrChange w:id="3938" w:author="智誠 楊" w:date="2021-05-08T19:12: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3939"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1A068AEE" w14:textId="77777777" w:rsidR="00AF50F7" w:rsidRPr="00362205" w:rsidRDefault="00AF50F7" w:rsidP="00B6788F">
            <w:pPr>
              <w:rPr>
                <w:ins w:id="3940" w:author="智誠 楊" w:date="2021-05-08T18:58:00Z"/>
                <w:rFonts w:ascii="標楷體" w:eastAsia="標楷體" w:hAnsi="標楷體"/>
              </w:rPr>
            </w:pPr>
            <w:ins w:id="3941" w:author="智誠 楊" w:date="2021-05-08T18:58:00Z">
              <w:r w:rsidRPr="00362205">
                <w:rPr>
                  <w:rFonts w:ascii="標楷體" w:eastAsia="標楷體" w:hAnsi="標楷體"/>
                </w:rPr>
                <w:t>特別需求</w:t>
              </w:r>
            </w:ins>
          </w:p>
        </w:tc>
        <w:tc>
          <w:tcPr>
            <w:tcW w:w="6966" w:type="dxa"/>
            <w:tcBorders>
              <w:top w:val="single" w:sz="8" w:space="0" w:color="000000"/>
              <w:left w:val="single" w:sz="8" w:space="0" w:color="000000"/>
              <w:bottom w:val="single" w:sz="8" w:space="0" w:color="000000"/>
            </w:tcBorders>
            <w:tcPrChange w:id="3942" w:author="智誠 楊" w:date="2021-05-08T19:12:00Z">
              <w:tcPr>
                <w:tcW w:w="6318" w:type="dxa"/>
                <w:tcBorders>
                  <w:top w:val="single" w:sz="8" w:space="0" w:color="000000"/>
                  <w:left w:val="single" w:sz="8" w:space="0" w:color="000000"/>
                  <w:bottom w:val="single" w:sz="8" w:space="0" w:color="000000"/>
                </w:tcBorders>
              </w:tcPr>
            </w:tcPrChange>
          </w:tcPr>
          <w:p w14:paraId="080C7BBF" w14:textId="09F44D69" w:rsidR="00AF50F7" w:rsidRPr="00362205" w:rsidRDefault="00AF50F7" w:rsidP="00B6788F">
            <w:pPr>
              <w:rPr>
                <w:ins w:id="3943" w:author="智誠 楊" w:date="2021-05-08T18:58:00Z"/>
                <w:rFonts w:ascii="標楷體" w:eastAsia="標楷體" w:hAnsi="標楷體"/>
              </w:rPr>
            </w:pPr>
          </w:p>
        </w:tc>
      </w:tr>
      <w:tr w:rsidR="00AF50F7" w:rsidRPr="00362205" w14:paraId="3CD334F9" w14:textId="77777777" w:rsidTr="00952B35">
        <w:trPr>
          <w:trHeight w:val="278"/>
          <w:ins w:id="3944" w:author="智誠 楊" w:date="2021-05-08T18:58:00Z"/>
          <w:trPrChange w:id="3945" w:author="智誠 楊" w:date="2021-05-08T19:12: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3946"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6C2066F" w14:textId="77777777" w:rsidR="00AF50F7" w:rsidRPr="00362205" w:rsidRDefault="00AF50F7" w:rsidP="00B6788F">
            <w:pPr>
              <w:rPr>
                <w:ins w:id="3947" w:author="智誠 楊" w:date="2021-05-08T18:58:00Z"/>
                <w:rFonts w:ascii="標楷體" w:eastAsia="標楷體" w:hAnsi="標楷體"/>
              </w:rPr>
            </w:pPr>
            <w:ins w:id="3948" w:author="智誠 楊" w:date="2021-05-08T18:58:00Z">
              <w:r w:rsidRPr="00362205">
                <w:rPr>
                  <w:rFonts w:ascii="標楷體" w:eastAsia="標楷體" w:hAnsi="標楷體"/>
                </w:rPr>
                <w:t xml:space="preserve">參考 </w:t>
              </w:r>
            </w:ins>
          </w:p>
        </w:tc>
        <w:tc>
          <w:tcPr>
            <w:tcW w:w="6966" w:type="dxa"/>
            <w:tcBorders>
              <w:top w:val="single" w:sz="8" w:space="0" w:color="000000"/>
              <w:left w:val="single" w:sz="8" w:space="0" w:color="000000"/>
              <w:bottom w:val="single" w:sz="8" w:space="0" w:color="000000"/>
            </w:tcBorders>
            <w:tcPrChange w:id="3949" w:author="智誠 楊" w:date="2021-05-08T19:12:00Z">
              <w:tcPr>
                <w:tcW w:w="6318" w:type="dxa"/>
                <w:tcBorders>
                  <w:top w:val="single" w:sz="8" w:space="0" w:color="000000"/>
                  <w:left w:val="single" w:sz="8" w:space="0" w:color="000000"/>
                  <w:bottom w:val="single" w:sz="8" w:space="0" w:color="000000"/>
                </w:tcBorders>
              </w:tcPr>
            </w:tcPrChange>
          </w:tcPr>
          <w:p w14:paraId="3C7DAFEF" w14:textId="77777777" w:rsidR="00AF50F7" w:rsidRPr="00362205" w:rsidRDefault="00AF50F7" w:rsidP="00B6788F">
            <w:pPr>
              <w:rPr>
                <w:ins w:id="3950" w:author="智誠 楊" w:date="2021-05-08T18:58:00Z"/>
                <w:rFonts w:ascii="標楷體" w:eastAsia="標楷體" w:hAnsi="標楷體"/>
              </w:rPr>
            </w:pPr>
          </w:p>
        </w:tc>
      </w:tr>
    </w:tbl>
    <w:p w14:paraId="0DA4036F" w14:textId="77777777" w:rsidR="00AF50F7" w:rsidRDefault="00AF50F7" w:rsidP="00AF50F7">
      <w:pPr>
        <w:pStyle w:val="a"/>
        <w:numPr>
          <w:ilvl w:val="0"/>
          <w:numId w:val="0"/>
        </w:numPr>
        <w:ind w:left="1330"/>
        <w:rPr>
          <w:ins w:id="3951" w:author="智誠 楊" w:date="2021-05-08T18:58:00Z"/>
        </w:rPr>
      </w:pPr>
    </w:p>
    <w:p w14:paraId="68247E08" w14:textId="77777777" w:rsidR="00AF50F7" w:rsidRPr="005F1722" w:rsidRDefault="00AF50F7" w:rsidP="00AF50F7">
      <w:pPr>
        <w:pStyle w:val="a"/>
        <w:rPr>
          <w:ins w:id="3952" w:author="智誠 楊" w:date="2021-05-08T18:58:00Z"/>
        </w:rPr>
      </w:pPr>
      <w:ins w:id="3953" w:author="智誠 楊" w:date="2021-05-08T18:5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AF50F7" w:rsidRPr="0022279A" w14:paraId="7A791BED" w14:textId="77777777" w:rsidTr="00B6788F">
        <w:trPr>
          <w:ins w:id="3954" w:author="智誠 楊" w:date="2021-05-08T18:58:00Z"/>
        </w:trPr>
        <w:tc>
          <w:tcPr>
            <w:tcW w:w="851" w:type="dxa"/>
            <w:shd w:val="clear" w:color="auto" w:fill="D9D9D9" w:themeFill="background1" w:themeFillShade="D9"/>
          </w:tcPr>
          <w:p w14:paraId="5B03E866" w14:textId="77777777" w:rsidR="00AF50F7" w:rsidRPr="0022279A" w:rsidRDefault="00AF50F7" w:rsidP="00B6788F">
            <w:pPr>
              <w:jc w:val="center"/>
              <w:rPr>
                <w:ins w:id="3955" w:author="智誠 楊" w:date="2021-05-08T18:58:00Z"/>
                <w:rFonts w:ascii="標楷體" w:eastAsia="標楷體" w:hAnsi="標楷體"/>
              </w:rPr>
            </w:pPr>
            <w:ins w:id="3956" w:author="智誠 楊" w:date="2021-05-08T18:5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3FF775AF" w14:textId="77777777" w:rsidR="00AF50F7" w:rsidRPr="0022279A" w:rsidRDefault="00AF50F7" w:rsidP="00B6788F">
            <w:pPr>
              <w:jc w:val="center"/>
              <w:rPr>
                <w:ins w:id="3957" w:author="智誠 楊" w:date="2021-05-08T18:58:00Z"/>
                <w:rFonts w:ascii="標楷體" w:eastAsia="標楷體" w:hAnsi="標楷體"/>
              </w:rPr>
            </w:pPr>
            <w:ins w:id="3958" w:author="智誠 楊" w:date="2021-05-08T18:5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136A923E" w14:textId="77777777" w:rsidR="00AF50F7" w:rsidRPr="0022279A" w:rsidRDefault="00AF50F7" w:rsidP="00B6788F">
            <w:pPr>
              <w:jc w:val="center"/>
              <w:rPr>
                <w:ins w:id="3959" w:author="智誠 楊" w:date="2021-05-08T18:58:00Z"/>
                <w:rFonts w:ascii="標楷體" w:eastAsia="標楷體" w:hAnsi="標楷體"/>
              </w:rPr>
            </w:pPr>
            <w:ins w:id="3960" w:author="智誠 楊" w:date="2021-05-08T18:58:00Z">
              <w:r w:rsidRPr="0022279A">
                <w:rPr>
                  <w:rFonts w:ascii="標楷體" w:eastAsia="標楷體" w:hAnsi="標楷體" w:hint="eastAsia"/>
                  <w:lang w:eastAsia="zh-HK"/>
                </w:rPr>
                <w:t>說明</w:t>
              </w:r>
            </w:ins>
          </w:p>
        </w:tc>
      </w:tr>
      <w:tr w:rsidR="00AF50F7" w:rsidRPr="0022279A" w14:paraId="327B9EDA" w14:textId="77777777" w:rsidTr="00B6788F">
        <w:trPr>
          <w:ins w:id="3961" w:author="智誠 楊" w:date="2021-05-08T18:58:00Z"/>
        </w:trPr>
        <w:tc>
          <w:tcPr>
            <w:tcW w:w="851" w:type="dxa"/>
          </w:tcPr>
          <w:p w14:paraId="13315746" w14:textId="77777777" w:rsidR="00AF50F7" w:rsidRPr="0022279A" w:rsidRDefault="00AF50F7" w:rsidP="00B6788F">
            <w:pPr>
              <w:jc w:val="center"/>
              <w:rPr>
                <w:ins w:id="3962" w:author="智誠 楊" w:date="2021-05-08T18:58:00Z"/>
                <w:rFonts w:ascii="標楷體" w:eastAsia="標楷體" w:hAnsi="標楷體"/>
              </w:rPr>
            </w:pPr>
            <w:ins w:id="3963" w:author="智誠 楊" w:date="2021-05-08T18:58:00Z">
              <w:r w:rsidRPr="0022279A">
                <w:rPr>
                  <w:rFonts w:ascii="標楷體" w:eastAsia="標楷體" w:hAnsi="標楷體" w:hint="eastAsia"/>
                </w:rPr>
                <w:t>1</w:t>
              </w:r>
            </w:ins>
          </w:p>
        </w:tc>
        <w:tc>
          <w:tcPr>
            <w:tcW w:w="3118" w:type="dxa"/>
          </w:tcPr>
          <w:p w14:paraId="66EDDBCA" w14:textId="374EF2D5" w:rsidR="00AF50F7" w:rsidRPr="0022279A" w:rsidRDefault="00806D28" w:rsidP="00B6788F">
            <w:pPr>
              <w:rPr>
                <w:ins w:id="3964" w:author="智誠 楊" w:date="2021-05-08T18:58:00Z"/>
                <w:rFonts w:ascii="標楷體" w:eastAsia="標楷體" w:hAnsi="標楷體"/>
              </w:rPr>
            </w:pPr>
            <w:proofErr w:type="spellStart"/>
            <w:ins w:id="3965" w:author="智誠 楊" w:date="2021-05-08T19:58:00Z">
              <w:r>
                <w:rPr>
                  <w:rFonts w:ascii="標楷體" w:eastAsia="標楷體" w:hAnsi="標楷體"/>
                </w:rPr>
                <w:t>MlaundryDetail</w:t>
              </w:r>
            </w:ins>
            <w:proofErr w:type="spellEnd"/>
          </w:p>
        </w:tc>
        <w:tc>
          <w:tcPr>
            <w:tcW w:w="3828" w:type="dxa"/>
          </w:tcPr>
          <w:p w14:paraId="4E15B989" w14:textId="44E6DA7C" w:rsidR="00AF50F7" w:rsidRPr="0022279A" w:rsidRDefault="00806D28" w:rsidP="00B6788F">
            <w:pPr>
              <w:rPr>
                <w:ins w:id="3966" w:author="智誠 楊" w:date="2021-05-08T18:58:00Z"/>
                <w:rFonts w:ascii="標楷體" w:eastAsia="標楷體" w:hAnsi="標楷體"/>
              </w:rPr>
            </w:pPr>
            <w:ins w:id="3967" w:author="智誠 楊" w:date="2021-05-08T19:58: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p>
        </w:tc>
      </w:tr>
      <w:tr w:rsidR="00AF50F7" w:rsidRPr="0022279A" w14:paraId="2B6F92A6" w14:textId="77777777" w:rsidTr="00B6788F">
        <w:trPr>
          <w:ins w:id="3968" w:author="智誠 楊" w:date="2021-05-08T18:58:00Z"/>
        </w:trPr>
        <w:tc>
          <w:tcPr>
            <w:tcW w:w="851" w:type="dxa"/>
          </w:tcPr>
          <w:p w14:paraId="4B89E21E" w14:textId="77777777" w:rsidR="00AF50F7" w:rsidRPr="0022279A" w:rsidRDefault="00AF50F7" w:rsidP="00B6788F">
            <w:pPr>
              <w:jc w:val="center"/>
              <w:rPr>
                <w:ins w:id="3969" w:author="智誠 楊" w:date="2021-05-08T18:58:00Z"/>
                <w:rFonts w:ascii="標楷體" w:eastAsia="標楷體" w:hAnsi="標楷體"/>
              </w:rPr>
            </w:pPr>
            <w:ins w:id="3970" w:author="智誠 楊" w:date="2021-05-08T18:58:00Z">
              <w:r>
                <w:rPr>
                  <w:rFonts w:ascii="標楷體" w:eastAsia="標楷體" w:hAnsi="標楷體" w:hint="eastAsia"/>
                </w:rPr>
                <w:t>2</w:t>
              </w:r>
            </w:ins>
          </w:p>
        </w:tc>
        <w:tc>
          <w:tcPr>
            <w:tcW w:w="3118" w:type="dxa"/>
          </w:tcPr>
          <w:p w14:paraId="03B47956" w14:textId="77777777" w:rsidR="00AF50F7" w:rsidRPr="0022279A" w:rsidRDefault="00AF50F7" w:rsidP="00B6788F">
            <w:pPr>
              <w:rPr>
                <w:ins w:id="3971" w:author="智誠 楊" w:date="2021-05-08T18:58:00Z"/>
                <w:rFonts w:ascii="標楷體" w:eastAsia="標楷體" w:hAnsi="標楷體"/>
              </w:rPr>
            </w:pPr>
            <w:proofErr w:type="spellStart"/>
            <w:ins w:id="3972" w:author="智誠 楊" w:date="2021-05-08T18:58:00Z">
              <w:r>
                <w:rPr>
                  <w:rFonts w:ascii="標楷體" w:eastAsia="標楷體" w:hAnsi="標楷體" w:hint="eastAsia"/>
                </w:rPr>
                <w:t>C</w:t>
              </w:r>
              <w:r>
                <w:rPr>
                  <w:rFonts w:ascii="標楷體" w:eastAsia="標楷體" w:hAnsi="標楷體"/>
                </w:rPr>
                <w:t>ustMain</w:t>
              </w:r>
              <w:proofErr w:type="spellEnd"/>
            </w:ins>
          </w:p>
        </w:tc>
        <w:tc>
          <w:tcPr>
            <w:tcW w:w="3828" w:type="dxa"/>
          </w:tcPr>
          <w:p w14:paraId="3D9F82F4" w14:textId="77777777" w:rsidR="00AF50F7" w:rsidRPr="0022279A" w:rsidRDefault="00AF50F7" w:rsidP="00B6788F">
            <w:pPr>
              <w:rPr>
                <w:ins w:id="3973" w:author="智誠 楊" w:date="2021-05-08T18:58:00Z"/>
                <w:rFonts w:ascii="標楷體" w:eastAsia="標楷體" w:hAnsi="標楷體"/>
              </w:rPr>
            </w:pPr>
            <w:ins w:id="3974" w:author="智誠 楊" w:date="2021-05-08T18:58:00Z">
              <w:r>
                <w:rPr>
                  <w:rFonts w:ascii="標楷體" w:eastAsia="標楷體" w:hAnsi="標楷體" w:hint="eastAsia"/>
                </w:rPr>
                <w:t>客戶資料主檔</w:t>
              </w:r>
            </w:ins>
          </w:p>
        </w:tc>
      </w:tr>
      <w:tr w:rsidR="00F25C4C" w:rsidRPr="0022279A" w14:paraId="4DF98FBF" w14:textId="77777777" w:rsidTr="00B6788F">
        <w:trPr>
          <w:ins w:id="3975" w:author="阿毛" w:date="2021-06-08T10:45:00Z"/>
        </w:trPr>
        <w:tc>
          <w:tcPr>
            <w:tcW w:w="851" w:type="dxa"/>
          </w:tcPr>
          <w:p w14:paraId="1487E728" w14:textId="30E577E4" w:rsidR="00F25C4C" w:rsidRDefault="00F25C4C" w:rsidP="00B6788F">
            <w:pPr>
              <w:jc w:val="center"/>
              <w:rPr>
                <w:ins w:id="3976" w:author="阿毛" w:date="2021-06-08T10:45:00Z"/>
                <w:rFonts w:ascii="標楷體" w:eastAsia="標楷體" w:hAnsi="標楷體"/>
              </w:rPr>
            </w:pPr>
            <w:ins w:id="3977" w:author="阿毛" w:date="2021-06-08T10:46:00Z">
              <w:r>
                <w:rPr>
                  <w:rFonts w:ascii="標楷體" w:eastAsia="標楷體" w:hAnsi="標楷體" w:hint="eastAsia"/>
                </w:rPr>
                <w:t>3</w:t>
              </w:r>
            </w:ins>
          </w:p>
        </w:tc>
        <w:tc>
          <w:tcPr>
            <w:tcW w:w="3118" w:type="dxa"/>
          </w:tcPr>
          <w:p w14:paraId="3CBBA506" w14:textId="6422495D" w:rsidR="00F25C4C" w:rsidRDefault="00F25C4C" w:rsidP="00B6788F">
            <w:pPr>
              <w:rPr>
                <w:ins w:id="3978" w:author="阿毛" w:date="2021-06-08T10:45:00Z"/>
                <w:rFonts w:ascii="標楷體" w:eastAsia="標楷體" w:hAnsi="標楷體"/>
              </w:rPr>
            </w:pPr>
            <w:proofErr w:type="spellStart"/>
            <w:ins w:id="3979" w:author="阿毛" w:date="2021-06-08T10:46:00Z">
              <w:r>
                <w:rPr>
                  <w:rFonts w:ascii="標楷體" w:eastAsia="標楷體" w:hAnsi="標楷體" w:hint="eastAsia"/>
                </w:rPr>
                <w:t>C</w:t>
              </w:r>
              <w:r>
                <w:rPr>
                  <w:rFonts w:ascii="標楷體" w:eastAsia="標楷體" w:hAnsi="標楷體"/>
                </w:rPr>
                <w:t>dCode</w:t>
              </w:r>
            </w:ins>
            <w:proofErr w:type="spellEnd"/>
          </w:p>
        </w:tc>
        <w:tc>
          <w:tcPr>
            <w:tcW w:w="3828" w:type="dxa"/>
          </w:tcPr>
          <w:p w14:paraId="05B6B990" w14:textId="3CE6BEC3" w:rsidR="00F25C4C" w:rsidRDefault="00F25C4C" w:rsidP="00B6788F">
            <w:pPr>
              <w:rPr>
                <w:ins w:id="3980" w:author="阿毛" w:date="2021-06-08T10:45:00Z"/>
                <w:rFonts w:ascii="標楷體" w:eastAsia="標楷體" w:hAnsi="標楷體"/>
              </w:rPr>
            </w:pPr>
            <w:ins w:id="3981" w:author="阿毛" w:date="2021-06-08T10:46:00Z">
              <w:r>
                <w:rPr>
                  <w:rFonts w:ascii="標楷體" w:eastAsia="標楷體" w:hAnsi="標楷體" w:hint="eastAsia"/>
                </w:rPr>
                <w:t>共用代碼檔</w:t>
              </w:r>
            </w:ins>
          </w:p>
        </w:tc>
      </w:tr>
    </w:tbl>
    <w:p w14:paraId="7259B322" w14:textId="77777777" w:rsidR="00AF50F7" w:rsidRDefault="00AF50F7" w:rsidP="00AF50F7">
      <w:pPr>
        <w:ind w:left="1440"/>
        <w:rPr>
          <w:ins w:id="3982" w:author="智誠 楊" w:date="2021-05-08T18:58:00Z"/>
        </w:rPr>
      </w:pPr>
    </w:p>
    <w:p w14:paraId="7A010270" w14:textId="77777777" w:rsidR="00AB2788" w:rsidRDefault="00AB2788">
      <w:pPr>
        <w:widowControl/>
        <w:rPr>
          <w:ins w:id="3983" w:author="阿毛" w:date="2021-06-08T10:28:00Z"/>
          <w:rFonts w:eastAsia="標楷體"/>
          <w:sz w:val="26"/>
        </w:rPr>
      </w:pPr>
      <w:ins w:id="3984" w:author="阿毛" w:date="2021-06-08T10:28:00Z">
        <w:r>
          <w:br w:type="page"/>
        </w:r>
      </w:ins>
    </w:p>
    <w:p w14:paraId="763A0E78" w14:textId="7AD93631" w:rsidR="00AF50F7" w:rsidRPr="005F1722" w:rsidRDefault="00AF50F7" w:rsidP="00AF50F7">
      <w:pPr>
        <w:pStyle w:val="a"/>
        <w:rPr>
          <w:ins w:id="3985" w:author="智誠 楊" w:date="2021-05-08T18:58:00Z"/>
        </w:rPr>
      </w:pPr>
      <w:ins w:id="3986" w:author="智誠 楊" w:date="2021-05-08T18:58:00Z">
        <w:r w:rsidRPr="005F1722">
          <w:lastRenderedPageBreak/>
          <w:t>UI</w:t>
        </w:r>
        <w:r w:rsidRPr="005F1722">
          <w:t>畫面</w:t>
        </w:r>
        <w:r w:rsidRPr="005F1722">
          <w:rPr>
            <w:rFonts w:hint="eastAsia"/>
          </w:rPr>
          <w:t>:</w:t>
        </w:r>
      </w:ins>
    </w:p>
    <w:p w14:paraId="2C49F9D2" w14:textId="77777777" w:rsidR="00AF50F7" w:rsidRPr="00B56858" w:rsidRDefault="00AF50F7" w:rsidP="00AF50F7">
      <w:pPr>
        <w:rPr>
          <w:ins w:id="3987" w:author="智誠 楊" w:date="2021-05-08T18:58:00Z"/>
          <w:rFonts w:ascii="標楷體" w:eastAsia="標楷體" w:hAnsi="標楷體"/>
        </w:rPr>
      </w:pPr>
      <w:ins w:id="3988" w:author="智誠 楊" w:date="2021-05-08T18:58:00Z">
        <w:r>
          <w:rPr>
            <w:rFonts w:ascii="標楷體" w:eastAsia="標楷體" w:hAnsi="標楷體" w:hint="eastAsia"/>
          </w:rPr>
          <w:t>輸入畫面:</w:t>
        </w:r>
      </w:ins>
    </w:p>
    <w:p w14:paraId="3652A4E8" w14:textId="1895DB87" w:rsidR="00AF50F7" w:rsidRPr="001A18C2" w:rsidRDefault="00987BDD">
      <w:pPr>
        <w:rPr>
          <w:ins w:id="3989" w:author="智誠 楊" w:date="2021-05-08T18:58:00Z"/>
          <w:rPrChange w:id="3990" w:author="智誠 楊" w:date="2021-05-08T20:06:00Z">
            <w:rPr>
              <w:ins w:id="3991" w:author="智誠 楊" w:date="2021-05-08T18:58:00Z"/>
              <w:rFonts w:eastAsia="標楷體"/>
              <w:sz w:val="26"/>
            </w:rPr>
          </w:rPrChange>
        </w:rPr>
        <w:pPrChange w:id="3992" w:author="智誠 楊" w:date="2021-05-08T20:06:00Z">
          <w:pPr>
            <w:widowControl/>
          </w:pPr>
        </w:pPrChange>
      </w:pPr>
      <w:ins w:id="3993" w:author="智誠 楊" w:date="2021-05-08T19:35:00Z">
        <w:r w:rsidRPr="00987BDD">
          <w:rPr>
            <w:noProof/>
          </w:rPr>
          <w:drawing>
            <wp:inline distT="0" distB="0" distL="0" distR="0" wp14:anchorId="21DE17DC" wp14:editId="6636E8BB">
              <wp:extent cx="6479540" cy="155321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553210"/>
                      </a:xfrm>
                      <a:prstGeom prst="rect">
                        <a:avLst/>
                      </a:prstGeom>
                    </pic:spPr>
                  </pic:pic>
                </a:graphicData>
              </a:graphic>
            </wp:inline>
          </w:drawing>
        </w:r>
      </w:ins>
    </w:p>
    <w:p w14:paraId="1B8D1D98" w14:textId="77777777" w:rsidR="00AF50F7" w:rsidDel="005654EF" w:rsidRDefault="00AF50F7" w:rsidP="00AF50F7">
      <w:pPr>
        <w:pStyle w:val="a"/>
        <w:rPr>
          <w:ins w:id="3994" w:author="智誠 楊" w:date="2021-05-08T18:58:00Z"/>
          <w:del w:id="3995" w:author="阿毛" w:date="2021-06-08T10:41:00Z"/>
        </w:rPr>
      </w:pPr>
      <w:ins w:id="3996" w:author="智誠 楊" w:date="2021-05-08T18:58:00Z">
        <w:r>
          <w:t>輸入畫面</w:t>
        </w:r>
        <w:r>
          <w:rPr>
            <w:rFonts w:hint="eastAsia"/>
            <w:lang w:eastAsia="zh-HK"/>
          </w:rPr>
          <w:t>按鈕</w:t>
        </w:r>
        <w:r>
          <w:t>說明</w:t>
        </w:r>
      </w:ins>
    </w:p>
    <w:p w14:paraId="0FB5045F" w14:textId="77777777" w:rsidR="00AF50F7" w:rsidRPr="00F5236F" w:rsidRDefault="00AF50F7">
      <w:pPr>
        <w:pStyle w:val="a"/>
        <w:rPr>
          <w:ins w:id="3997" w:author="智誠 楊" w:date="2021-05-08T18:58:00Z"/>
        </w:rPr>
        <w:pPrChange w:id="3998" w:author="阿毛" w:date="2021-06-08T10:41:00Z">
          <w:pPr/>
        </w:pPrChange>
      </w:pPr>
    </w:p>
    <w:tbl>
      <w:tblPr>
        <w:tblStyle w:val="ac"/>
        <w:tblW w:w="0" w:type="auto"/>
        <w:tblInd w:w="250" w:type="dxa"/>
        <w:tblLook w:val="04A0" w:firstRow="1" w:lastRow="0" w:firstColumn="1" w:lastColumn="0" w:noHBand="0" w:noVBand="1"/>
      </w:tblPr>
      <w:tblGrid>
        <w:gridCol w:w="851"/>
        <w:gridCol w:w="2126"/>
        <w:gridCol w:w="7033"/>
      </w:tblGrid>
      <w:tr w:rsidR="00AF50F7" w:rsidRPr="00F5236F" w14:paraId="0280836B" w14:textId="77777777" w:rsidTr="00B6788F">
        <w:trPr>
          <w:ins w:id="3999" w:author="智誠 楊" w:date="2021-05-08T18:58:00Z"/>
        </w:trPr>
        <w:tc>
          <w:tcPr>
            <w:tcW w:w="851" w:type="dxa"/>
            <w:shd w:val="clear" w:color="auto" w:fill="D9D9D9" w:themeFill="background1" w:themeFillShade="D9"/>
          </w:tcPr>
          <w:p w14:paraId="2E75742C" w14:textId="77777777" w:rsidR="00AF50F7" w:rsidRPr="00F5236F" w:rsidRDefault="00AF50F7" w:rsidP="00B6788F">
            <w:pPr>
              <w:jc w:val="center"/>
              <w:rPr>
                <w:ins w:id="4000" w:author="智誠 楊" w:date="2021-05-08T18:58:00Z"/>
                <w:rFonts w:ascii="標楷體" w:eastAsia="標楷體" w:hAnsi="標楷體"/>
              </w:rPr>
            </w:pPr>
            <w:ins w:id="4001" w:author="智誠 楊" w:date="2021-05-08T18:5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6AF696A5" w14:textId="77777777" w:rsidR="00AF50F7" w:rsidRPr="00F5236F" w:rsidRDefault="00AF50F7" w:rsidP="00B6788F">
            <w:pPr>
              <w:jc w:val="center"/>
              <w:rPr>
                <w:ins w:id="4002" w:author="智誠 楊" w:date="2021-05-08T18:58:00Z"/>
                <w:rFonts w:ascii="標楷體" w:eastAsia="標楷體" w:hAnsi="標楷體"/>
              </w:rPr>
            </w:pPr>
            <w:ins w:id="4003" w:author="智誠 楊" w:date="2021-05-08T18:58:00Z">
              <w:r>
                <w:rPr>
                  <w:rFonts w:ascii="標楷體" w:eastAsia="標楷體" w:hAnsi="標楷體" w:hint="eastAsia"/>
                  <w:lang w:eastAsia="zh-HK"/>
                </w:rPr>
                <w:t>按鈕名稱</w:t>
              </w:r>
            </w:ins>
          </w:p>
        </w:tc>
        <w:tc>
          <w:tcPr>
            <w:tcW w:w="7033" w:type="dxa"/>
            <w:shd w:val="clear" w:color="auto" w:fill="D9D9D9" w:themeFill="background1" w:themeFillShade="D9"/>
          </w:tcPr>
          <w:p w14:paraId="10FE2FE8" w14:textId="77777777" w:rsidR="00AF50F7" w:rsidRPr="00F5236F" w:rsidRDefault="00AF50F7" w:rsidP="00B6788F">
            <w:pPr>
              <w:jc w:val="center"/>
              <w:rPr>
                <w:ins w:id="4004" w:author="智誠 楊" w:date="2021-05-08T18:58:00Z"/>
                <w:rFonts w:ascii="標楷體" w:eastAsia="標楷體" w:hAnsi="標楷體"/>
              </w:rPr>
            </w:pPr>
            <w:ins w:id="4005" w:author="智誠 楊" w:date="2021-05-08T18:58:00Z">
              <w:r>
                <w:rPr>
                  <w:rFonts w:ascii="標楷體" w:eastAsia="標楷體" w:hAnsi="標楷體" w:hint="eastAsia"/>
                  <w:lang w:eastAsia="zh-HK"/>
                </w:rPr>
                <w:t>功能說明</w:t>
              </w:r>
            </w:ins>
          </w:p>
        </w:tc>
      </w:tr>
      <w:tr w:rsidR="00AF50F7" w:rsidRPr="00F5236F" w14:paraId="4639AB37" w14:textId="77777777" w:rsidTr="00B6788F">
        <w:trPr>
          <w:ins w:id="4006" w:author="智誠 楊" w:date="2021-05-08T18:58:00Z"/>
        </w:trPr>
        <w:tc>
          <w:tcPr>
            <w:tcW w:w="851" w:type="dxa"/>
          </w:tcPr>
          <w:p w14:paraId="173E52D3" w14:textId="77777777" w:rsidR="00AF50F7" w:rsidRPr="00F5236F" w:rsidRDefault="00AF50F7" w:rsidP="00B6788F">
            <w:pPr>
              <w:jc w:val="center"/>
              <w:rPr>
                <w:ins w:id="4007" w:author="智誠 楊" w:date="2021-05-08T18:58:00Z"/>
                <w:rFonts w:ascii="標楷體" w:eastAsia="標楷體" w:hAnsi="標楷體"/>
                <w:lang w:eastAsia="zh-HK"/>
              </w:rPr>
            </w:pPr>
            <w:ins w:id="4008" w:author="智誠 楊" w:date="2021-05-08T18:58:00Z">
              <w:r>
                <w:rPr>
                  <w:rFonts w:ascii="標楷體" w:eastAsia="標楷體" w:hAnsi="標楷體" w:hint="eastAsia"/>
                </w:rPr>
                <w:t>1</w:t>
              </w:r>
            </w:ins>
          </w:p>
        </w:tc>
        <w:tc>
          <w:tcPr>
            <w:tcW w:w="2126" w:type="dxa"/>
          </w:tcPr>
          <w:p w14:paraId="4CFC2FE9" w14:textId="77777777" w:rsidR="00AF50F7" w:rsidRDefault="00AF50F7" w:rsidP="00B6788F">
            <w:pPr>
              <w:rPr>
                <w:ins w:id="4009" w:author="智誠 楊" w:date="2021-05-08T18:58:00Z"/>
                <w:rFonts w:ascii="標楷體" w:eastAsia="標楷體" w:hAnsi="標楷體"/>
                <w:lang w:eastAsia="zh-HK"/>
              </w:rPr>
            </w:pPr>
            <w:ins w:id="4010" w:author="智誠 楊" w:date="2021-05-08T18:58:00Z">
              <w:r>
                <w:rPr>
                  <w:rFonts w:ascii="標楷體" w:eastAsia="標楷體" w:hAnsi="標楷體" w:hint="eastAsia"/>
                  <w:lang w:eastAsia="zh-HK"/>
                </w:rPr>
                <w:t>查詢</w:t>
              </w:r>
            </w:ins>
          </w:p>
        </w:tc>
        <w:tc>
          <w:tcPr>
            <w:tcW w:w="7033" w:type="dxa"/>
          </w:tcPr>
          <w:p w14:paraId="36C4A0A0" w14:textId="68F1BC8F" w:rsidR="00AF50F7" w:rsidRDefault="00AB2788" w:rsidP="00B6788F">
            <w:pPr>
              <w:rPr>
                <w:ins w:id="4011" w:author="阿毛" w:date="2021-06-08T10:29:00Z"/>
                <w:rFonts w:ascii="標楷體" w:eastAsia="標楷體" w:hAnsi="標楷體"/>
                <w:lang w:eastAsia="zh-HK"/>
              </w:rPr>
            </w:pPr>
            <w:ins w:id="4012" w:author="阿毛" w:date="2021-06-08T10:29:00Z">
              <w:r>
                <w:rPr>
                  <w:rFonts w:ascii="標楷體" w:eastAsia="標楷體" w:hAnsi="標楷體" w:hint="eastAsia"/>
                  <w:lang w:eastAsia="zh-HK"/>
                </w:rPr>
                <w:t>1</w:t>
              </w:r>
              <w:r>
                <w:rPr>
                  <w:rFonts w:ascii="標楷體" w:eastAsia="標楷體" w:hAnsi="標楷體"/>
                  <w:lang w:eastAsia="zh-HK"/>
                </w:rPr>
                <w:t>.</w:t>
              </w:r>
            </w:ins>
            <w:ins w:id="4013" w:author="智誠 楊" w:date="2021-05-08T18:58:00Z">
              <w:r w:rsidR="00AF50F7">
                <w:rPr>
                  <w:rFonts w:ascii="標楷體" w:eastAsia="標楷體" w:hAnsi="標楷體" w:hint="eastAsia"/>
                  <w:lang w:eastAsia="zh-HK"/>
                </w:rPr>
                <w:t>依據輸入條件查詢資料</w:t>
              </w:r>
            </w:ins>
          </w:p>
          <w:p w14:paraId="2BBCFEC7" w14:textId="77777777" w:rsidR="00AB2788" w:rsidRPr="00E51641" w:rsidRDefault="00AB2788" w:rsidP="00AB2788">
            <w:pPr>
              <w:rPr>
                <w:ins w:id="4014" w:author="阿毛" w:date="2021-06-08T10:29:00Z"/>
                <w:rFonts w:ascii="標楷體" w:eastAsia="標楷體" w:hAnsi="標楷體"/>
                <w:shd w:val="pct15" w:color="auto" w:fill="FFFFFF"/>
                <w:lang w:eastAsia="zh-HK"/>
              </w:rPr>
            </w:pPr>
            <w:ins w:id="4015" w:author="阿毛" w:date="2021-06-08T10:29:00Z">
              <w:r w:rsidRPr="00E51641">
                <w:rPr>
                  <w:rFonts w:ascii="標楷體" w:eastAsia="標楷體" w:hAnsi="標楷體" w:hint="eastAsia"/>
                  <w:shd w:val="pct15" w:color="auto" w:fill="FFFFFF"/>
                  <w:lang w:eastAsia="zh-HK"/>
                </w:rPr>
                <w:t>&lt;&lt;檢查說明&gt;&gt;</w:t>
              </w:r>
            </w:ins>
          </w:p>
          <w:p w14:paraId="2AD3CFC6" w14:textId="3A47D9A6" w:rsidR="00AB2788" w:rsidRDefault="00AB2788">
            <w:pPr>
              <w:ind w:left="240" w:hangingChars="100" w:hanging="240"/>
              <w:rPr>
                <w:ins w:id="4016" w:author="阿毛" w:date="2021-06-08T10:29:00Z"/>
                <w:rFonts w:ascii="標楷體" w:eastAsia="標楷體" w:hAnsi="標楷體"/>
                <w:lang w:eastAsia="zh-HK"/>
              </w:rPr>
              <w:pPrChange w:id="4017" w:author="阿毛" w:date="2021-06-08T10:29:00Z">
                <w:pPr/>
              </w:pPrChange>
            </w:pPr>
            <w:ins w:id="4018" w:author="阿毛" w:date="2021-06-08T10:29: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ins>
          </w:p>
          <w:p w14:paraId="1AD6AA16" w14:textId="77777777" w:rsidR="00AB2788" w:rsidRPr="0076262E" w:rsidRDefault="00AB2788" w:rsidP="00AB2788">
            <w:pPr>
              <w:rPr>
                <w:ins w:id="4019" w:author="阿毛" w:date="2021-06-08T10:29:00Z"/>
                <w:rFonts w:ascii="標楷體" w:eastAsia="標楷體" w:hAnsi="標楷體"/>
                <w:shd w:val="pct15" w:color="auto" w:fill="FFFFFF"/>
                <w:lang w:eastAsia="zh-HK"/>
              </w:rPr>
            </w:pPr>
            <w:ins w:id="4020" w:author="阿毛" w:date="2021-06-08T10:29:00Z">
              <w:r w:rsidRPr="0076262E">
                <w:rPr>
                  <w:rFonts w:ascii="標楷體" w:eastAsia="標楷體" w:hAnsi="標楷體" w:hint="eastAsia"/>
                  <w:shd w:val="pct15" w:color="auto" w:fill="FFFFFF"/>
                  <w:lang w:eastAsia="zh-HK"/>
                </w:rPr>
                <w:t>&lt;&lt;成功處理說明&gt;&gt;</w:t>
              </w:r>
            </w:ins>
          </w:p>
          <w:p w14:paraId="6DFDF5FA" w14:textId="77777777" w:rsidR="00AB2788" w:rsidRDefault="00AB2788" w:rsidP="00AB2788">
            <w:pPr>
              <w:rPr>
                <w:ins w:id="4021" w:author="阿毛" w:date="2021-06-08T10:29:00Z"/>
                <w:rFonts w:ascii="標楷體" w:eastAsia="標楷體" w:hAnsi="標楷體"/>
                <w:lang w:eastAsia="zh-HK"/>
              </w:rPr>
            </w:pPr>
            <w:ins w:id="4022" w:author="阿毛" w:date="2021-06-08T10:29: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p w14:paraId="19934E78" w14:textId="729228B4" w:rsidR="005654EF" w:rsidRDefault="00AB2788" w:rsidP="00AB2788">
            <w:pPr>
              <w:rPr>
                <w:ins w:id="4023" w:author="阿毛" w:date="2021-06-08T10:34:00Z"/>
                <w:rFonts w:ascii="標楷體" w:eastAsia="標楷體" w:hAnsi="標楷體"/>
              </w:rPr>
            </w:pPr>
            <w:ins w:id="4024" w:author="阿毛" w:date="2021-06-08T10:30:00Z">
              <w:r>
                <w:rPr>
                  <w:rFonts w:ascii="標楷體" w:eastAsia="標楷體" w:hAnsi="標楷體" w:hint="eastAsia"/>
                </w:rPr>
                <w:t>2.</w:t>
              </w:r>
            </w:ins>
            <w:ins w:id="4025" w:author="阿毛" w:date="2021-06-08T10:33:00Z">
              <w:r>
                <w:rPr>
                  <w:rFonts w:ascii="標楷體" w:eastAsia="標楷體" w:hAnsi="標楷體" w:hint="eastAsia"/>
                </w:rPr>
                <w:t>主管</w:t>
              </w:r>
            </w:ins>
            <w:ins w:id="4026" w:author="阿毛" w:date="2021-06-08T10:30:00Z">
              <w:r>
                <w:rPr>
                  <w:rFonts w:ascii="標楷體" w:eastAsia="標楷體" w:hAnsi="標楷體" w:hint="eastAsia"/>
                </w:rPr>
                <w:t>登入時,只會查詢出</w:t>
              </w:r>
            </w:ins>
            <w:ins w:id="4027" w:author="阿毛" w:date="2021-06-08T10:33:00Z">
              <w:r>
                <w:rPr>
                  <w:rFonts w:ascii="標楷體" w:eastAsia="標楷體" w:hAnsi="標楷體" w:hint="eastAsia"/>
                </w:rPr>
                <w:t>[</w:t>
              </w:r>
            </w:ins>
            <w:ins w:id="4028" w:author="阿毛" w:date="2021-06-08T10:30:00Z">
              <w:r>
                <w:rPr>
                  <w:rFonts w:ascii="標楷體" w:eastAsia="標楷體" w:hAnsi="標楷體" w:hint="eastAsia"/>
                </w:rPr>
                <w:t>合理性欄位</w:t>
              </w:r>
            </w:ins>
            <w:ins w:id="4029" w:author="阿毛" w:date="2021-06-08T10:34:00Z">
              <w:r w:rsidR="005654EF">
                <w:rPr>
                  <w:rFonts w:ascii="標楷體" w:eastAsia="標楷體" w:hAnsi="標楷體" w:hint="eastAsia"/>
                </w:rPr>
                <w:t>(</w:t>
              </w:r>
              <w:proofErr w:type="spellStart"/>
              <w:r w:rsidR="005654EF">
                <w:rPr>
                  <w:rFonts w:ascii="標楷體" w:eastAsia="標楷體" w:hAnsi="標楷體"/>
                </w:rPr>
                <w:t>MlaundryDetail</w:t>
              </w:r>
              <w:r w:rsidR="005654EF">
                <w:rPr>
                  <w:rFonts w:ascii="標楷體" w:eastAsia="標楷體" w:hAnsi="標楷體" w:hint="eastAsia"/>
                </w:rPr>
                <w:t>.Ra</w:t>
              </w:r>
              <w:r w:rsidR="005654EF">
                <w:rPr>
                  <w:rFonts w:ascii="標楷體" w:eastAsia="標楷體" w:hAnsi="標楷體"/>
                </w:rPr>
                <w:t>tiOn</w:t>
              </w:r>
              <w:proofErr w:type="spellEnd"/>
            </w:ins>
          </w:p>
          <w:p w14:paraId="01C6E486" w14:textId="1EF4349E" w:rsidR="00AB2788" w:rsidRPr="00AB2788" w:rsidRDefault="005654EF">
            <w:pPr>
              <w:ind w:firstLineChars="100" w:firstLine="240"/>
              <w:rPr>
                <w:ins w:id="4030" w:author="智誠 楊" w:date="2021-05-08T18:58:00Z"/>
                <w:rFonts w:ascii="標楷體" w:eastAsia="標楷體" w:hAnsi="標楷體"/>
                <w:lang w:eastAsia="zh-HK"/>
              </w:rPr>
              <w:pPrChange w:id="4031" w:author="阿毛" w:date="2021-06-08T10:34:00Z">
                <w:pPr/>
              </w:pPrChange>
            </w:pPr>
            <w:ins w:id="4032" w:author="阿毛" w:date="2021-06-08T10:34:00Z">
              <w:r>
                <w:rPr>
                  <w:rFonts w:ascii="標楷體" w:eastAsia="標楷體" w:hAnsi="標楷體"/>
                </w:rPr>
                <w:t>al</w:t>
              </w:r>
              <w:r>
                <w:rPr>
                  <w:rFonts w:ascii="標楷體" w:eastAsia="標楷體" w:hAnsi="標楷體" w:hint="eastAsia"/>
                </w:rPr>
                <w:t>)</w:t>
              </w:r>
            </w:ins>
            <w:ins w:id="4033" w:author="阿毛" w:date="2021-06-08T10:33:00Z">
              <w:r w:rsidR="00AB2788">
                <w:rPr>
                  <w:rFonts w:ascii="標楷體" w:eastAsia="標楷體" w:hAnsi="標楷體" w:hint="eastAsia"/>
                </w:rPr>
                <w:t>]</w:t>
              </w:r>
            </w:ins>
            <w:ins w:id="4034" w:author="阿毛" w:date="2021-06-08T10:30:00Z">
              <w:r w:rsidR="00AB2788">
                <w:rPr>
                  <w:rFonts w:ascii="標楷體" w:eastAsia="標楷體" w:hAnsi="標楷體" w:hint="eastAsia"/>
                </w:rPr>
                <w:t>有值之資料</w:t>
              </w:r>
            </w:ins>
          </w:p>
        </w:tc>
      </w:tr>
      <w:tr w:rsidR="00AF50F7" w:rsidRPr="00F5236F" w14:paraId="6EEAF8F4" w14:textId="77777777" w:rsidTr="00B6788F">
        <w:trPr>
          <w:ins w:id="4035" w:author="智誠 楊" w:date="2021-05-08T18:58:00Z"/>
        </w:trPr>
        <w:tc>
          <w:tcPr>
            <w:tcW w:w="851" w:type="dxa"/>
          </w:tcPr>
          <w:p w14:paraId="2D6A4236" w14:textId="77777777" w:rsidR="00AF50F7" w:rsidRDefault="00AF50F7" w:rsidP="00B6788F">
            <w:pPr>
              <w:jc w:val="center"/>
              <w:rPr>
                <w:ins w:id="4036" w:author="智誠 楊" w:date="2021-05-08T18:58:00Z"/>
                <w:rFonts w:ascii="標楷體" w:eastAsia="標楷體" w:hAnsi="標楷體"/>
              </w:rPr>
            </w:pPr>
            <w:ins w:id="4037" w:author="智誠 楊" w:date="2021-05-08T18:58:00Z">
              <w:r>
                <w:rPr>
                  <w:rFonts w:ascii="標楷體" w:eastAsia="標楷體" w:hAnsi="標楷體" w:hint="eastAsia"/>
                </w:rPr>
                <w:t>2</w:t>
              </w:r>
            </w:ins>
          </w:p>
        </w:tc>
        <w:tc>
          <w:tcPr>
            <w:tcW w:w="2126" w:type="dxa"/>
          </w:tcPr>
          <w:p w14:paraId="607AEB4E" w14:textId="77777777" w:rsidR="00AF50F7" w:rsidRDefault="00AF50F7" w:rsidP="00B6788F">
            <w:pPr>
              <w:rPr>
                <w:ins w:id="4038" w:author="智誠 楊" w:date="2021-05-08T18:58:00Z"/>
                <w:rFonts w:ascii="標楷體" w:eastAsia="標楷體" w:hAnsi="標楷體"/>
                <w:lang w:eastAsia="zh-HK"/>
              </w:rPr>
            </w:pPr>
            <w:ins w:id="4039" w:author="智誠 楊" w:date="2021-05-08T18:58:00Z">
              <w:r>
                <w:rPr>
                  <w:rFonts w:ascii="標楷體" w:eastAsia="標楷體" w:hAnsi="標楷體" w:hint="eastAsia"/>
                  <w:lang w:eastAsia="zh-HK"/>
                </w:rPr>
                <w:t>離開</w:t>
              </w:r>
            </w:ins>
          </w:p>
        </w:tc>
        <w:tc>
          <w:tcPr>
            <w:tcW w:w="7033" w:type="dxa"/>
          </w:tcPr>
          <w:p w14:paraId="66A1F96F" w14:textId="77777777" w:rsidR="00AF50F7" w:rsidRDefault="00AF50F7" w:rsidP="00B6788F">
            <w:pPr>
              <w:rPr>
                <w:ins w:id="4040" w:author="智誠 楊" w:date="2021-05-08T18:58:00Z"/>
                <w:rFonts w:ascii="標楷體" w:eastAsia="標楷體" w:hAnsi="標楷體"/>
                <w:lang w:eastAsia="zh-HK"/>
              </w:rPr>
            </w:pPr>
            <w:ins w:id="4041" w:author="智誠 楊" w:date="2021-05-08T18:58:00Z">
              <w:r>
                <w:rPr>
                  <w:rFonts w:ascii="標楷體" w:eastAsia="標楷體" w:hAnsi="標楷體" w:hint="eastAsia"/>
                  <w:lang w:eastAsia="zh-HK"/>
                </w:rPr>
                <w:t>關閉此查詢畫面</w:t>
              </w:r>
            </w:ins>
          </w:p>
        </w:tc>
      </w:tr>
      <w:tr w:rsidR="00AF50F7" w:rsidRPr="00F5236F" w14:paraId="6D4F6A4B" w14:textId="77777777" w:rsidTr="00B6788F">
        <w:trPr>
          <w:ins w:id="4042" w:author="智誠 楊" w:date="2021-05-08T18:58:00Z"/>
        </w:trPr>
        <w:tc>
          <w:tcPr>
            <w:tcW w:w="851" w:type="dxa"/>
          </w:tcPr>
          <w:p w14:paraId="475D9C7B" w14:textId="77777777" w:rsidR="00AF50F7" w:rsidRDefault="00AF50F7" w:rsidP="00B6788F">
            <w:pPr>
              <w:jc w:val="center"/>
              <w:rPr>
                <w:ins w:id="4043" w:author="智誠 楊" w:date="2021-05-08T18:58:00Z"/>
                <w:rFonts w:ascii="標楷體" w:eastAsia="標楷體" w:hAnsi="標楷體"/>
              </w:rPr>
            </w:pPr>
            <w:ins w:id="4044" w:author="智誠 楊" w:date="2021-05-08T18:58:00Z">
              <w:r>
                <w:rPr>
                  <w:rFonts w:ascii="標楷體" w:eastAsia="標楷體" w:hAnsi="標楷體" w:hint="eastAsia"/>
                </w:rPr>
                <w:t>3</w:t>
              </w:r>
            </w:ins>
          </w:p>
        </w:tc>
        <w:tc>
          <w:tcPr>
            <w:tcW w:w="2126" w:type="dxa"/>
          </w:tcPr>
          <w:p w14:paraId="6D48EDA0" w14:textId="77777777" w:rsidR="00AF50F7" w:rsidRDefault="00AF50F7" w:rsidP="00B6788F">
            <w:pPr>
              <w:rPr>
                <w:ins w:id="4045" w:author="智誠 楊" w:date="2021-05-08T18:58:00Z"/>
                <w:rFonts w:ascii="標楷體" w:eastAsia="標楷體" w:hAnsi="標楷體"/>
                <w:lang w:eastAsia="zh-HK"/>
              </w:rPr>
            </w:pPr>
            <w:ins w:id="4046" w:author="智誠 楊" w:date="2021-05-08T18:5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21D11640" w14:textId="77777777" w:rsidR="00AF50F7" w:rsidRDefault="00AF50F7" w:rsidP="00B6788F">
            <w:pPr>
              <w:rPr>
                <w:ins w:id="4047" w:author="智誠 楊" w:date="2021-05-08T18:58:00Z"/>
                <w:rFonts w:ascii="標楷體" w:eastAsia="標楷體" w:hAnsi="標楷體"/>
                <w:lang w:eastAsia="zh-HK"/>
              </w:rPr>
            </w:pPr>
            <w:ins w:id="4048" w:author="智誠 楊" w:date="2021-05-08T18:5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2B2497B1" w14:textId="77777777" w:rsidR="00AF50F7" w:rsidRDefault="00AF50F7" w:rsidP="00AF50F7">
      <w:pPr>
        <w:pStyle w:val="a"/>
        <w:numPr>
          <w:ilvl w:val="0"/>
          <w:numId w:val="0"/>
        </w:numPr>
        <w:rPr>
          <w:ins w:id="4049" w:author="智誠 楊" w:date="2021-05-08T18:58:00Z"/>
        </w:rPr>
      </w:pPr>
    </w:p>
    <w:p w14:paraId="35DC3658" w14:textId="77777777" w:rsidR="00AF50F7" w:rsidDel="005654EF" w:rsidRDefault="00AF50F7" w:rsidP="00AF50F7">
      <w:pPr>
        <w:pStyle w:val="a"/>
        <w:rPr>
          <w:ins w:id="4050" w:author="智誠 楊" w:date="2021-05-08T18:58:00Z"/>
          <w:del w:id="4051" w:author="阿毛" w:date="2021-06-08T10:40:00Z"/>
        </w:rPr>
      </w:pPr>
      <w:ins w:id="4052" w:author="智誠 楊" w:date="2021-05-08T18:58:00Z">
        <w:r>
          <w:t>輸入畫面資料說明</w:t>
        </w:r>
      </w:ins>
    </w:p>
    <w:p w14:paraId="5C1DAE07" w14:textId="77777777" w:rsidR="00AF50F7" w:rsidRPr="00583AF3" w:rsidRDefault="00AF50F7">
      <w:pPr>
        <w:pStyle w:val="a"/>
        <w:rPr>
          <w:ins w:id="4053" w:author="智誠 楊" w:date="2021-05-08T18:58:00Z"/>
        </w:rPr>
        <w:pPrChange w:id="4054" w:author="阿毛" w:date="2021-06-08T10:40: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987BDD" w:rsidRPr="00362205" w14:paraId="02E604E1" w14:textId="77777777" w:rsidTr="002F55E0">
        <w:trPr>
          <w:trHeight w:val="388"/>
          <w:jc w:val="center"/>
          <w:ins w:id="4055" w:author="智誠 楊" w:date="2021-05-08T18:58:00Z"/>
        </w:trPr>
        <w:tc>
          <w:tcPr>
            <w:tcW w:w="560" w:type="dxa"/>
            <w:vMerge w:val="restart"/>
            <w:shd w:val="clear" w:color="auto" w:fill="D9D9D9" w:themeFill="background1" w:themeFillShade="D9"/>
          </w:tcPr>
          <w:p w14:paraId="79AA1722" w14:textId="77777777" w:rsidR="00AF50F7" w:rsidRPr="00362205" w:rsidRDefault="00AF50F7" w:rsidP="00B6788F">
            <w:pPr>
              <w:rPr>
                <w:ins w:id="4056" w:author="智誠 楊" w:date="2021-05-08T18:58:00Z"/>
                <w:rFonts w:ascii="標楷體" w:eastAsia="標楷體" w:hAnsi="標楷體"/>
              </w:rPr>
            </w:pPr>
            <w:ins w:id="4057" w:author="智誠 楊" w:date="2021-05-08T18:58:00Z">
              <w:r w:rsidRPr="00362205">
                <w:rPr>
                  <w:rFonts w:ascii="標楷體" w:eastAsia="標楷體" w:hAnsi="標楷體"/>
                </w:rPr>
                <w:t>序號</w:t>
              </w:r>
            </w:ins>
          </w:p>
        </w:tc>
        <w:tc>
          <w:tcPr>
            <w:tcW w:w="1490" w:type="dxa"/>
            <w:vMerge w:val="restart"/>
            <w:shd w:val="clear" w:color="auto" w:fill="D9D9D9" w:themeFill="background1" w:themeFillShade="D9"/>
          </w:tcPr>
          <w:p w14:paraId="0D467654" w14:textId="77777777" w:rsidR="00AF50F7" w:rsidRPr="00362205" w:rsidRDefault="00AF50F7" w:rsidP="00B6788F">
            <w:pPr>
              <w:rPr>
                <w:ins w:id="4058" w:author="智誠 楊" w:date="2021-05-08T18:58:00Z"/>
                <w:rFonts w:ascii="標楷體" w:eastAsia="標楷體" w:hAnsi="標楷體"/>
              </w:rPr>
            </w:pPr>
            <w:ins w:id="4059" w:author="智誠 楊" w:date="2021-05-08T18:58:00Z">
              <w:r w:rsidRPr="00362205">
                <w:rPr>
                  <w:rFonts w:ascii="標楷體" w:eastAsia="標楷體" w:hAnsi="標楷體"/>
                </w:rPr>
                <w:t>欄位</w:t>
              </w:r>
            </w:ins>
          </w:p>
        </w:tc>
        <w:tc>
          <w:tcPr>
            <w:tcW w:w="4998" w:type="dxa"/>
            <w:gridSpan w:val="5"/>
            <w:shd w:val="clear" w:color="auto" w:fill="D9D9D9" w:themeFill="background1" w:themeFillShade="D9"/>
          </w:tcPr>
          <w:p w14:paraId="63363B79" w14:textId="77777777" w:rsidR="00AF50F7" w:rsidRPr="00362205" w:rsidRDefault="00AF50F7" w:rsidP="00B6788F">
            <w:pPr>
              <w:jc w:val="center"/>
              <w:rPr>
                <w:ins w:id="4060" w:author="智誠 楊" w:date="2021-05-08T18:58:00Z"/>
                <w:rFonts w:ascii="標楷體" w:eastAsia="標楷體" w:hAnsi="標楷體"/>
              </w:rPr>
            </w:pPr>
            <w:ins w:id="4061" w:author="智誠 楊" w:date="2021-05-08T18:58:00Z">
              <w:r w:rsidRPr="00362205">
                <w:rPr>
                  <w:rFonts w:ascii="標楷體" w:eastAsia="標楷體" w:hAnsi="標楷體"/>
                </w:rPr>
                <w:t>說明</w:t>
              </w:r>
            </w:ins>
          </w:p>
        </w:tc>
        <w:tc>
          <w:tcPr>
            <w:tcW w:w="3372" w:type="dxa"/>
            <w:vMerge w:val="restart"/>
            <w:shd w:val="clear" w:color="auto" w:fill="D9D9D9" w:themeFill="background1" w:themeFillShade="D9"/>
          </w:tcPr>
          <w:p w14:paraId="32946B52" w14:textId="77777777" w:rsidR="00AF50F7" w:rsidRPr="00362205" w:rsidRDefault="00AF50F7" w:rsidP="00B6788F">
            <w:pPr>
              <w:rPr>
                <w:ins w:id="4062" w:author="智誠 楊" w:date="2021-05-08T18:58:00Z"/>
                <w:rFonts w:ascii="標楷體" w:eastAsia="標楷體" w:hAnsi="標楷體"/>
              </w:rPr>
            </w:pPr>
            <w:ins w:id="4063" w:author="智誠 楊" w:date="2021-05-08T18:58:00Z">
              <w:r w:rsidRPr="00362205">
                <w:rPr>
                  <w:rFonts w:ascii="標楷體" w:eastAsia="標楷體" w:hAnsi="標楷體"/>
                </w:rPr>
                <w:t>處理邏輯及注意事項</w:t>
              </w:r>
            </w:ins>
          </w:p>
        </w:tc>
      </w:tr>
      <w:tr w:rsidR="00987BDD" w:rsidRPr="00362205" w14:paraId="2EB2DDF4" w14:textId="77777777" w:rsidTr="002F55E0">
        <w:trPr>
          <w:trHeight w:val="244"/>
          <w:jc w:val="center"/>
          <w:ins w:id="4064" w:author="智誠 楊" w:date="2021-05-08T18:58:00Z"/>
        </w:trPr>
        <w:tc>
          <w:tcPr>
            <w:tcW w:w="560" w:type="dxa"/>
            <w:vMerge/>
            <w:shd w:val="clear" w:color="auto" w:fill="D9D9D9" w:themeFill="background1" w:themeFillShade="D9"/>
          </w:tcPr>
          <w:p w14:paraId="4D55E848" w14:textId="77777777" w:rsidR="00AF50F7" w:rsidRPr="00362205" w:rsidRDefault="00AF50F7" w:rsidP="00B6788F">
            <w:pPr>
              <w:rPr>
                <w:ins w:id="4065" w:author="智誠 楊" w:date="2021-05-08T18:58:00Z"/>
                <w:rFonts w:ascii="標楷體" w:eastAsia="標楷體" w:hAnsi="標楷體"/>
              </w:rPr>
            </w:pPr>
          </w:p>
        </w:tc>
        <w:tc>
          <w:tcPr>
            <w:tcW w:w="1490" w:type="dxa"/>
            <w:vMerge/>
            <w:shd w:val="clear" w:color="auto" w:fill="D9D9D9" w:themeFill="background1" w:themeFillShade="D9"/>
          </w:tcPr>
          <w:p w14:paraId="73BCE301" w14:textId="77777777" w:rsidR="00AF50F7" w:rsidRPr="00362205" w:rsidRDefault="00AF50F7" w:rsidP="00B6788F">
            <w:pPr>
              <w:rPr>
                <w:ins w:id="4066" w:author="智誠 楊" w:date="2021-05-08T18:58:00Z"/>
                <w:rFonts w:ascii="標楷體" w:eastAsia="標楷體" w:hAnsi="標楷體"/>
              </w:rPr>
            </w:pPr>
          </w:p>
        </w:tc>
        <w:tc>
          <w:tcPr>
            <w:tcW w:w="683" w:type="dxa"/>
            <w:shd w:val="clear" w:color="auto" w:fill="D9D9D9" w:themeFill="background1" w:themeFillShade="D9"/>
          </w:tcPr>
          <w:p w14:paraId="305D8DD5" w14:textId="3AD28F6D" w:rsidR="00AF50F7" w:rsidRPr="00362205" w:rsidRDefault="00AF50F7" w:rsidP="00B6788F">
            <w:pPr>
              <w:rPr>
                <w:ins w:id="4067" w:author="智誠 楊" w:date="2021-05-08T18:58:00Z"/>
                <w:rFonts w:ascii="標楷體" w:eastAsia="標楷體" w:hAnsi="標楷體"/>
              </w:rPr>
            </w:pPr>
            <w:ins w:id="4068" w:author="智誠 楊" w:date="2021-05-08T18:58:00Z">
              <w:del w:id="4069" w:author="阿毛" w:date="2021-06-03T09:53:00Z">
                <w:r w:rsidRPr="004E09B8" w:rsidDel="00E27902">
                  <w:rPr>
                    <w:rFonts w:ascii="標楷體" w:eastAsia="標楷體" w:hAnsi="標楷體" w:hint="eastAsia"/>
                  </w:rPr>
                  <w:delText>資料型態長度</w:delText>
                </w:r>
              </w:del>
            </w:ins>
            <w:ins w:id="4070" w:author="阿毛" w:date="2021-06-03T09:53:00Z">
              <w:r w:rsidR="00E27902">
                <w:rPr>
                  <w:rFonts w:ascii="標楷體" w:eastAsia="標楷體" w:hAnsi="標楷體" w:hint="eastAsia"/>
                </w:rPr>
                <w:t>資料長度</w:t>
              </w:r>
            </w:ins>
          </w:p>
        </w:tc>
        <w:tc>
          <w:tcPr>
            <w:tcW w:w="1147" w:type="dxa"/>
            <w:shd w:val="clear" w:color="auto" w:fill="D9D9D9" w:themeFill="background1" w:themeFillShade="D9"/>
          </w:tcPr>
          <w:p w14:paraId="1016F096" w14:textId="77777777" w:rsidR="00AF50F7" w:rsidRPr="00362205" w:rsidRDefault="00AF50F7" w:rsidP="00B6788F">
            <w:pPr>
              <w:rPr>
                <w:ins w:id="4071" w:author="智誠 楊" w:date="2021-05-08T18:58:00Z"/>
                <w:rFonts w:ascii="標楷體" w:eastAsia="標楷體" w:hAnsi="標楷體"/>
              </w:rPr>
            </w:pPr>
            <w:ins w:id="4072" w:author="智誠 楊" w:date="2021-05-08T18:58:00Z">
              <w:r w:rsidRPr="00362205">
                <w:rPr>
                  <w:rFonts w:ascii="標楷體" w:eastAsia="標楷體" w:hAnsi="標楷體"/>
                </w:rPr>
                <w:t>預設值</w:t>
              </w:r>
            </w:ins>
          </w:p>
        </w:tc>
        <w:tc>
          <w:tcPr>
            <w:tcW w:w="2136" w:type="dxa"/>
            <w:shd w:val="clear" w:color="auto" w:fill="D9D9D9" w:themeFill="background1" w:themeFillShade="D9"/>
          </w:tcPr>
          <w:p w14:paraId="5B18538D" w14:textId="77777777" w:rsidR="00AF50F7" w:rsidRPr="00362205" w:rsidRDefault="00AF50F7" w:rsidP="00B6788F">
            <w:pPr>
              <w:rPr>
                <w:ins w:id="4073" w:author="智誠 楊" w:date="2021-05-08T18:58:00Z"/>
                <w:rFonts w:ascii="標楷體" w:eastAsia="標楷體" w:hAnsi="標楷體"/>
              </w:rPr>
            </w:pPr>
            <w:ins w:id="4074" w:author="智誠 楊" w:date="2021-05-08T18:58:00Z">
              <w:r w:rsidRPr="00362205">
                <w:rPr>
                  <w:rFonts w:ascii="標楷體" w:eastAsia="標楷體" w:hAnsi="標楷體"/>
                </w:rPr>
                <w:t>選單內容</w:t>
              </w:r>
            </w:ins>
          </w:p>
        </w:tc>
        <w:tc>
          <w:tcPr>
            <w:tcW w:w="456" w:type="dxa"/>
            <w:shd w:val="clear" w:color="auto" w:fill="D9D9D9" w:themeFill="background1" w:themeFillShade="D9"/>
          </w:tcPr>
          <w:p w14:paraId="4F4A36BE" w14:textId="77777777" w:rsidR="00AF50F7" w:rsidRPr="00362205" w:rsidRDefault="00AF50F7" w:rsidP="00B6788F">
            <w:pPr>
              <w:rPr>
                <w:ins w:id="4075" w:author="智誠 楊" w:date="2021-05-08T18:58:00Z"/>
                <w:rFonts w:ascii="標楷體" w:eastAsia="標楷體" w:hAnsi="標楷體"/>
              </w:rPr>
            </w:pPr>
            <w:proofErr w:type="gramStart"/>
            <w:ins w:id="4076" w:author="智誠 楊" w:date="2021-05-08T18:58:00Z">
              <w:r w:rsidRPr="00362205">
                <w:rPr>
                  <w:rFonts w:ascii="標楷體" w:eastAsia="標楷體" w:hAnsi="標楷體"/>
                </w:rPr>
                <w:t>必填</w:t>
              </w:r>
              <w:proofErr w:type="gramEnd"/>
            </w:ins>
          </w:p>
        </w:tc>
        <w:tc>
          <w:tcPr>
            <w:tcW w:w="576" w:type="dxa"/>
            <w:shd w:val="clear" w:color="auto" w:fill="D9D9D9" w:themeFill="background1" w:themeFillShade="D9"/>
          </w:tcPr>
          <w:p w14:paraId="6D22EDCA" w14:textId="77777777" w:rsidR="00AF50F7" w:rsidRPr="00362205" w:rsidRDefault="00AF50F7" w:rsidP="00B6788F">
            <w:pPr>
              <w:rPr>
                <w:ins w:id="4077" w:author="智誠 楊" w:date="2021-05-08T18:58:00Z"/>
                <w:rFonts w:ascii="標楷體" w:eastAsia="標楷體" w:hAnsi="標楷體"/>
              </w:rPr>
            </w:pPr>
            <w:ins w:id="4078" w:author="智誠 楊" w:date="2021-05-08T18:58:00Z">
              <w:r w:rsidRPr="00362205">
                <w:rPr>
                  <w:rFonts w:ascii="標楷體" w:eastAsia="標楷體" w:hAnsi="標楷體"/>
                </w:rPr>
                <w:t>R/W</w:t>
              </w:r>
            </w:ins>
          </w:p>
        </w:tc>
        <w:tc>
          <w:tcPr>
            <w:tcW w:w="3372" w:type="dxa"/>
            <w:vMerge/>
            <w:shd w:val="clear" w:color="auto" w:fill="D9D9D9" w:themeFill="background1" w:themeFillShade="D9"/>
          </w:tcPr>
          <w:p w14:paraId="70094542" w14:textId="77777777" w:rsidR="00AF50F7" w:rsidRPr="00362205" w:rsidRDefault="00AF50F7" w:rsidP="00B6788F">
            <w:pPr>
              <w:rPr>
                <w:ins w:id="4079" w:author="智誠 楊" w:date="2021-05-08T18:58:00Z"/>
                <w:rFonts w:ascii="標楷體" w:eastAsia="標楷體" w:hAnsi="標楷體"/>
              </w:rPr>
            </w:pPr>
          </w:p>
        </w:tc>
      </w:tr>
      <w:tr w:rsidR="00987BDD" w:rsidRPr="00362205" w14:paraId="03C84905" w14:textId="77777777" w:rsidTr="002F55E0">
        <w:trPr>
          <w:trHeight w:val="244"/>
          <w:jc w:val="center"/>
          <w:ins w:id="4080" w:author="智誠 楊" w:date="2021-05-08T18:58:00Z"/>
        </w:trPr>
        <w:tc>
          <w:tcPr>
            <w:tcW w:w="560" w:type="dxa"/>
          </w:tcPr>
          <w:p w14:paraId="1EF99F8D" w14:textId="77777777" w:rsidR="00AF50F7" w:rsidRPr="00362205" w:rsidRDefault="00AF50F7" w:rsidP="00B6788F">
            <w:pPr>
              <w:rPr>
                <w:ins w:id="4081" w:author="智誠 楊" w:date="2021-05-08T18:58:00Z"/>
                <w:rFonts w:ascii="標楷體" w:eastAsia="標楷體" w:hAnsi="標楷體"/>
              </w:rPr>
            </w:pPr>
            <w:ins w:id="4082" w:author="智誠 楊" w:date="2021-05-08T18:58:00Z">
              <w:r w:rsidRPr="00362205">
                <w:rPr>
                  <w:rFonts w:ascii="標楷體" w:eastAsia="標楷體" w:hAnsi="標楷體" w:hint="eastAsia"/>
                </w:rPr>
                <w:t>1.</w:t>
              </w:r>
            </w:ins>
          </w:p>
        </w:tc>
        <w:tc>
          <w:tcPr>
            <w:tcW w:w="1490" w:type="dxa"/>
          </w:tcPr>
          <w:p w14:paraId="696AA9C1" w14:textId="45D4783E" w:rsidR="00AF50F7" w:rsidRPr="00362205" w:rsidRDefault="00987BDD" w:rsidP="00B6788F">
            <w:pPr>
              <w:rPr>
                <w:ins w:id="4083" w:author="智誠 楊" w:date="2021-05-08T18:58:00Z"/>
                <w:rFonts w:ascii="標楷體" w:eastAsia="標楷體" w:hAnsi="標楷體"/>
              </w:rPr>
            </w:pPr>
            <w:ins w:id="4084" w:author="智誠 楊" w:date="2021-05-08T19:36:00Z">
              <w:r>
                <w:rPr>
                  <w:rFonts w:ascii="標楷體" w:eastAsia="標楷體" w:hAnsi="標楷體" w:hint="eastAsia"/>
                </w:rPr>
                <w:t>入賬日期</w:t>
              </w:r>
            </w:ins>
            <w:ins w:id="4085" w:author="智誠 楊" w:date="2021-05-08T18:58:00Z">
              <w:r w:rsidR="00AF50F7">
                <w:rPr>
                  <w:rFonts w:ascii="標楷體" w:eastAsia="標楷體" w:hAnsi="標楷體" w:hint="eastAsia"/>
                </w:rPr>
                <w:t>-起</w:t>
              </w:r>
            </w:ins>
          </w:p>
        </w:tc>
        <w:tc>
          <w:tcPr>
            <w:tcW w:w="683" w:type="dxa"/>
          </w:tcPr>
          <w:p w14:paraId="3BFF4088" w14:textId="77777777" w:rsidR="00AF50F7" w:rsidRPr="00362205" w:rsidRDefault="00AF50F7" w:rsidP="00B6788F">
            <w:pPr>
              <w:rPr>
                <w:ins w:id="4086" w:author="智誠 楊" w:date="2021-05-08T18:58:00Z"/>
                <w:rFonts w:ascii="標楷體" w:eastAsia="標楷體" w:hAnsi="標楷體"/>
              </w:rPr>
            </w:pPr>
            <w:ins w:id="4087" w:author="智誠 楊" w:date="2021-05-08T18:58:00Z">
              <w:r>
                <w:rPr>
                  <w:rFonts w:ascii="標楷體" w:eastAsia="標楷體" w:hAnsi="標楷體" w:hint="eastAsia"/>
                </w:rPr>
                <w:t>7</w:t>
              </w:r>
            </w:ins>
          </w:p>
        </w:tc>
        <w:tc>
          <w:tcPr>
            <w:tcW w:w="1147" w:type="dxa"/>
          </w:tcPr>
          <w:p w14:paraId="4A5B7F11" w14:textId="58141213" w:rsidR="00AF50F7" w:rsidRPr="00362205" w:rsidRDefault="00987BDD" w:rsidP="00B6788F">
            <w:pPr>
              <w:rPr>
                <w:ins w:id="4088" w:author="智誠 楊" w:date="2021-05-08T18:58:00Z"/>
                <w:rFonts w:ascii="標楷體" w:eastAsia="標楷體" w:hAnsi="標楷體"/>
              </w:rPr>
            </w:pPr>
            <w:ins w:id="4089" w:author="智誠 楊" w:date="2021-05-08T19:38:00Z">
              <w:r>
                <w:rPr>
                  <w:rFonts w:ascii="標楷體" w:eastAsia="標楷體" w:hAnsi="標楷體" w:hint="eastAsia"/>
                </w:rPr>
                <w:t>上</w:t>
              </w:r>
            </w:ins>
            <w:ins w:id="4090" w:author="智誠 楊" w:date="2021-05-08T19:37:00Z">
              <w:del w:id="4091" w:author="阿毛" w:date="2021-06-08T10:37:00Z">
                <w:r w:rsidDel="005654EF">
                  <w:rPr>
                    <w:rFonts w:ascii="標楷體" w:eastAsia="標楷體" w:hAnsi="標楷體" w:hint="eastAsia"/>
                  </w:rPr>
                  <w:delText>營業日</w:delText>
                </w:r>
              </w:del>
            </w:ins>
            <w:ins w:id="4092" w:author="阿毛" w:date="2021-06-08T10:37:00Z">
              <w:r w:rsidR="005654EF">
                <w:rPr>
                  <w:rFonts w:ascii="標楷體" w:eastAsia="標楷體" w:hAnsi="標楷體" w:hint="eastAsia"/>
                </w:rPr>
                <w:t>會計</w:t>
              </w:r>
              <w:r w:rsidR="005654EF">
                <w:rPr>
                  <w:rFonts w:ascii="標楷體" w:eastAsia="標楷體" w:hAnsi="標楷體" w:hint="eastAsia"/>
                </w:rPr>
                <w:lastRenderedPageBreak/>
                <w:t>日</w:t>
              </w:r>
            </w:ins>
          </w:p>
        </w:tc>
        <w:tc>
          <w:tcPr>
            <w:tcW w:w="2136" w:type="dxa"/>
          </w:tcPr>
          <w:p w14:paraId="33268AF7" w14:textId="3D3F7B5C" w:rsidR="00AF50F7" w:rsidRPr="00362205" w:rsidRDefault="00826521" w:rsidP="00B6788F">
            <w:pPr>
              <w:rPr>
                <w:ins w:id="4093" w:author="智誠 楊" w:date="2021-05-08T18:58:00Z"/>
                <w:rFonts w:ascii="標楷體" w:eastAsia="標楷體" w:hAnsi="標楷體"/>
              </w:rPr>
            </w:pPr>
            <w:ins w:id="4094" w:author="阿毛" w:date="2021-06-08T14:41:00Z">
              <w:r>
                <w:rPr>
                  <w:rFonts w:ascii="標楷體" w:eastAsia="標楷體" w:hAnsi="標楷體" w:hint="eastAsia"/>
                </w:rPr>
                <w:lastRenderedPageBreak/>
                <w:t>日期選單</w:t>
              </w:r>
            </w:ins>
          </w:p>
        </w:tc>
        <w:tc>
          <w:tcPr>
            <w:tcW w:w="456" w:type="dxa"/>
          </w:tcPr>
          <w:p w14:paraId="68ADECC3" w14:textId="25963FAE" w:rsidR="00AF50F7" w:rsidRPr="00362205" w:rsidRDefault="00987BDD" w:rsidP="00B6788F">
            <w:pPr>
              <w:rPr>
                <w:ins w:id="4095" w:author="智誠 楊" w:date="2021-05-08T18:58:00Z"/>
                <w:rFonts w:ascii="標楷體" w:eastAsia="標楷體" w:hAnsi="標楷體"/>
              </w:rPr>
            </w:pPr>
            <w:ins w:id="4096" w:author="智誠 楊" w:date="2021-05-08T19:39:00Z">
              <w:r>
                <w:rPr>
                  <w:rFonts w:ascii="標楷體" w:eastAsia="標楷體" w:hAnsi="標楷體" w:hint="eastAsia"/>
                </w:rPr>
                <w:t>V</w:t>
              </w:r>
            </w:ins>
          </w:p>
        </w:tc>
        <w:tc>
          <w:tcPr>
            <w:tcW w:w="576" w:type="dxa"/>
          </w:tcPr>
          <w:p w14:paraId="7360D62B" w14:textId="77777777" w:rsidR="00AF50F7" w:rsidRPr="00362205" w:rsidRDefault="00AF50F7" w:rsidP="00B6788F">
            <w:pPr>
              <w:jc w:val="center"/>
              <w:rPr>
                <w:ins w:id="4097" w:author="智誠 楊" w:date="2021-05-08T18:58:00Z"/>
                <w:rFonts w:ascii="標楷體" w:eastAsia="標楷體" w:hAnsi="標楷體"/>
              </w:rPr>
            </w:pPr>
            <w:ins w:id="4098" w:author="智誠 楊" w:date="2021-05-08T18:58:00Z">
              <w:r>
                <w:rPr>
                  <w:rFonts w:ascii="標楷體" w:eastAsia="標楷體" w:hAnsi="標楷體" w:hint="eastAsia"/>
                </w:rPr>
                <w:t>W</w:t>
              </w:r>
            </w:ins>
          </w:p>
        </w:tc>
        <w:tc>
          <w:tcPr>
            <w:tcW w:w="3372" w:type="dxa"/>
          </w:tcPr>
          <w:p w14:paraId="40D1D882" w14:textId="3160987F" w:rsidR="00AF50F7" w:rsidRDefault="00AF50F7" w:rsidP="00B6788F">
            <w:pPr>
              <w:rPr>
                <w:ins w:id="4099" w:author="阿毛" w:date="2021-06-08T10:39:00Z"/>
                <w:rFonts w:ascii="標楷體" w:eastAsia="標楷體" w:hAnsi="標楷體"/>
                <w:lang w:eastAsia="zh-HK"/>
              </w:rPr>
            </w:pPr>
            <w:ins w:id="4100" w:author="智誠 楊" w:date="2021-05-08T18:58:00Z">
              <w:r>
                <w:rPr>
                  <w:rFonts w:ascii="標楷體" w:eastAsia="標楷體" w:hAnsi="標楷體" w:hint="eastAsia"/>
                </w:rPr>
                <w:t>1.</w:t>
              </w:r>
            </w:ins>
            <w:ins w:id="4101" w:author="智誠 楊" w:date="2021-05-08T19:39:00Z">
              <w:r w:rsidR="00987BDD">
                <w:rPr>
                  <w:rFonts w:ascii="標楷體" w:eastAsia="標楷體" w:hAnsi="標楷體" w:hint="eastAsia"/>
                  <w:lang w:eastAsia="zh-HK"/>
                </w:rPr>
                <w:t>必須輸入</w:t>
              </w:r>
            </w:ins>
            <w:ins w:id="4102" w:author="阿毛" w:date="2021-06-08T10:37:00Z">
              <w:r w:rsidR="005654EF">
                <w:rPr>
                  <w:rFonts w:ascii="標楷體" w:eastAsia="標楷體" w:hAnsi="標楷體" w:hint="eastAsia"/>
                  <w:lang w:eastAsia="zh-HK"/>
                </w:rPr>
                <w:t>日期,</w:t>
              </w:r>
            </w:ins>
            <w:ins w:id="4103" w:author="阿毛" w:date="2021-06-08T10:39:00Z">
              <w:r w:rsidR="005654EF">
                <w:rPr>
                  <w:rFonts w:ascii="標楷體" w:eastAsia="標楷體" w:hAnsi="標楷體" w:hint="eastAsia"/>
                  <w:lang w:eastAsia="zh-HK"/>
                </w:rPr>
                <w:t>檢核條件</w:t>
              </w:r>
              <w:r w:rsidR="005654EF">
                <w:rPr>
                  <w:rFonts w:ascii="標楷體" w:eastAsia="標楷體" w:hAnsi="標楷體" w:hint="eastAsia"/>
                </w:rPr>
                <w:t>:</w:t>
              </w:r>
            </w:ins>
          </w:p>
          <w:p w14:paraId="61C706CB" w14:textId="69EB5FDC" w:rsidR="005654EF" w:rsidRDefault="005654EF" w:rsidP="00B6788F">
            <w:pPr>
              <w:rPr>
                <w:ins w:id="4104" w:author="阿毛" w:date="2021-06-08T10:39:00Z"/>
                <w:rFonts w:ascii="標楷體" w:eastAsia="標楷體" w:hAnsi="標楷體"/>
              </w:rPr>
            </w:pPr>
            <w:ins w:id="4105" w:author="阿毛" w:date="2021-06-08T10:39:00Z">
              <w:r>
                <w:rPr>
                  <w:rFonts w:ascii="標楷體" w:eastAsia="標楷體" w:hAnsi="標楷體" w:hint="eastAsia"/>
                </w:rPr>
                <w:t xml:space="preserve">  (1).不可為空白/V(7)</w:t>
              </w:r>
            </w:ins>
          </w:p>
          <w:p w14:paraId="05C95F7B" w14:textId="49F02821" w:rsidR="005654EF" w:rsidRDefault="005654EF" w:rsidP="00B6788F">
            <w:pPr>
              <w:rPr>
                <w:ins w:id="4106" w:author="阿毛" w:date="2021-06-08T10:40:00Z"/>
                <w:rFonts w:ascii="標楷體" w:eastAsia="標楷體" w:hAnsi="標楷體"/>
              </w:rPr>
            </w:pPr>
            <w:ins w:id="4107" w:author="阿毛" w:date="2021-06-08T10:39:00Z">
              <w:r>
                <w:rPr>
                  <w:rFonts w:ascii="標楷體" w:eastAsia="標楷體" w:hAnsi="標楷體" w:hint="eastAsia"/>
                </w:rPr>
                <w:lastRenderedPageBreak/>
                <w:t xml:space="preserve">  (2).日期格式/</w:t>
              </w:r>
              <w:r w:rsidRPr="00834496">
                <w:rPr>
                  <w:rFonts w:ascii="標楷體" w:eastAsia="標楷體" w:hAnsi="標楷體"/>
                </w:rPr>
                <w:t>A(DATE,0)</w:t>
              </w:r>
            </w:ins>
          </w:p>
          <w:p w14:paraId="1D4059C0" w14:textId="6EE4B2A1" w:rsidR="005654EF" w:rsidDel="005654EF" w:rsidRDefault="005654EF">
            <w:pPr>
              <w:ind w:left="720" w:hangingChars="300" w:hanging="720"/>
              <w:rPr>
                <w:ins w:id="4108" w:author="智誠 楊" w:date="2021-05-08T19:39:00Z"/>
                <w:del w:id="4109" w:author="阿毛" w:date="2021-06-08T10:40:00Z"/>
                <w:rFonts w:ascii="標楷體" w:eastAsia="標楷體" w:hAnsi="標楷體"/>
                <w:lang w:eastAsia="zh-HK"/>
              </w:rPr>
              <w:pPrChange w:id="4110" w:author="阿毛" w:date="2021-06-08T10:40:00Z">
                <w:pPr/>
              </w:pPrChange>
            </w:pPr>
            <w:ins w:id="4111" w:author="阿毛" w:date="2021-06-08T10:40:00Z">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ins>
            <w:ins w:id="4112" w:author="阿毛" w:date="2021-06-08T17:17:00Z">
              <w:r w:rsidR="004C64FF">
                <w:rPr>
                  <w:rFonts w:ascii="標楷體" w:eastAsia="標楷體" w:hAnsi="標楷體" w:hint="eastAsia"/>
                </w:rPr>
                <w:t>[</w:t>
              </w:r>
            </w:ins>
            <w:ins w:id="4113" w:author="阿毛" w:date="2021-06-08T10:40:00Z">
              <w:r>
                <w:rPr>
                  <w:rFonts w:ascii="標楷體" w:eastAsia="標楷體" w:hAnsi="標楷體" w:hint="eastAsia"/>
                </w:rPr>
                <w:t>會計日</w:t>
              </w:r>
            </w:ins>
            <w:ins w:id="4114" w:author="阿毛" w:date="2021-06-08T17:17:00Z">
              <w:r w:rsidR="004C64FF">
                <w:rPr>
                  <w:rFonts w:ascii="標楷體" w:eastAsia="標楷體" w:hAnsi="標楷體" w:hint="eastAsia"/>
                </w:rPr>
                <w:t>]</w:t>
              </w:r>
            </w:ins>
            <w:ins w:id="4115" w:author="阿毛" w:date="2021-06-08T10:40:00Z">
              <w:r>
                <w:rPr>
                  <w:rFonts w:ascii="標楷體" w:eastAsia="標楷體" w:hAnsi="標楷體" w:hint="eastAsia"/>
                </w:rPr>
                <w:t>/</w:t>
              </w:r>
              <w:r>
                <w:rPr>
                  <w:rFonts w:ascii="標楷體" w:eastAsia="標楷體" w:hAnsi="標楷體"/>
                </w:rPr>
                <w:t>V(5)</w:t>
              </w:r>
            </w:ins>
          </w:p>
          <w:p w14:paraId="09C159B8" w14:textId="1A78B50E" w:rsidR="00987BDD" w:rsidDel="005654EF" w:rsidRDefault="00987BDD" w:rsidP="00B6788F">
            <w:pPr>
              <w:rPr>
                <w:ins w:id="4116" w:author="智誠 楊" w:date="2021-05-12T14:24:00Z"/>
                <w:del w:id="4117" w:author="阿毛" w:date="2021-06-08T10:40:00Z"/>
                <w:rFonts w:ascii="標楷體" w:eastAsia="標楷體" w:hAnsi="標楷體"/>
              </w:rPr>
            </w:pPr>
            <w:ins w:id="4118" w:author="智誠 楊" w:date="2021-05-08T19:39:00Z">
              <w:del w:id="4119" w:author="阿毛" w:date="2021-06-08T10:40:00Z">
                <w:r w:rsidDel="005654EF">
                  <w:rPr>
                    <w:rFonts w:ascii="標楷體" w:eastAsia="標楷體" w:hAnsi="標楷體" w:hint="eastAsia"/>
                  </w:rPr>
                  <w:delText>2.不可大於會計日</w:delText>
                </w:r>
              </w:del>
            </w:ins>
          </w:p>
          <w:p w14:paraId="3DA2E94C" w14:textId="12D2C079" w:rsidR="00834496" w:rsidRPr="00834496" w:rsidDel="005654EF" w:rsidRDefault="00834496" w:rsidP="00834496">
            <w:pPr>
              <w:rPr>
                <w:ins w:id="4120" w:author="智誠 楊" w:date="2021-05-12T14:24:00Z"/>
                <w:del w:id="4121" w:author="阿毛" w:date="2021-06-08T10:40:00Z"/>
                <w:rFonts w:ascii="標楷體" w:eastAsia="標楷體" w:hAnsi="標楷體"/>
              </w:rPr>
            </w:pPr>
            <w:ins w:id="4122" w:author="智誠 楊" w:date="2021-05-12T14:24:00Z">
              <w:del w:id="4123" w:author="阿毛" w:date="2021-06-08T10:40:00Z">
                <w:r w:rsidDel="005654EF">
                  <w:rPr>
                    <w:rFonts w:ascii="標楷體" w:eastAsia="標楷體" w:hAnsi="標楷體" w:hint="eastAsia"/>
                  </w:rPr>
                  <w:delText>3.檢查:</w:delText>
                </w:r>
                <w:r w:rsidDel="005654EF">
                  <w:delText xml:space="preserve"> </w:delText>
                </w:r>
                <w:r w:rsidRPr="00834496" w:rsidDel="005654EF">
                  <w:rPr>
                    <w:rFonts w:ascii="標楷體" w:eastAsia="標楷體" w:hAnsi="標楷體"/>
                  </w:rPr>
                  <w:delText>V(7)</w:delText>
                </w:r>
              </w:del>
              <w:del w:id="4124" w:author="阿毛" w:date="2021-06-08T10:39:00Z">
                <w:r w:rsidRPr="00834496" w:rsidDel="005654EF">
                  <w:rPr>
                    <w:rFonts w:ascii="標楷體" w:eastAsia="標楷體" w:hAnsi="標楷體"/>
                  </w:rPr>
                  <w:delText>A(DATE,0,#AcDateStart)</w:delText>
                </w:r>
              </w:del>
            </w:ins>
          </w:p>
          <w:p w14:paraId="12C0A6B6" w14:textId="3A2E97C2" w:rsidR="00834496" w:rsidRPr="00362205" w:rsidRDefault="00834496">
            <w:pPr>
              <w:ind w:left="720" w:hangingChars="300" w:hanging="720"/>
              <w:rPr>
                <w:ins w:id="4125" w:author="智誠 楊" w:date="2021-05-08T18:58:00Z"/>
                <w:rFonts w:ascii="標楷體" w:eastAsia="標楷體" w:hAnsi="標楷體"/>
              </w:rPr>
              <w:pPrChange w:id="4126" w:author="阿毛" w:date="2021-06-08T10:40:00Z">
                <w:pPr/>
              </w:pPrChange>
            </w:pPr>
            <w:ins w:id="4127" w:author="智誠 楊" w:date="2021-05-12T14:24:00Z">
              <w:del w:id="4128" w:author="阿毛" w:date="2021-06-08T10:40:00Z">
                <w:r w:rsidRPr="00834496" w:rsidDel="005654EF">
                  <w:rPr>
                    <w:rFonts w:ascii="標楷體" w:eastAsia="標楷體" w:hAnsi="標楷體"/>
                  </w:rPr>
                  <w:delText>V(5,0000000,#DATE)</w:delText>
                </w:r>
              </w:del>
            </w:ins>
          </w:p>
        </w:tc>
      </w:tr>
      <w:tr w:rsidR="00987BDD" w:rsidRPr="00362205" w14:paraId="2065BD5A" w14:textId="77777777" w:rsidTr="002F55E0">
        <w:trPr>
          <w:trHeight w:val="244"/>
          <w:jc w:val="center"/>
          <w:ins w:id="4129" w:author="智誠 楊" w:date="2021-05-08T18:58:00Z"/>
        </w:trPr>
        <w:tc>
          <w:tcPr>
            <w:tcW w:w="560" w:type="dxa"/>
          </w:tcPr>
          <w:p w14:paraId="35A6016F" w14:textId="77777777" w:rsidR="00AF50F7" w:rsidRPr="00362205" w:rsidRDefault="00AF50F7" w:rsidP="00B6788F">
            <w:pPr>
              <w:rPr>
                <w:ins w:id="4130" w:author="智誠 楊" w:date="2021-05-08T18:58:00Z"/>
                <w:rFonts w:ascii="標楷體" w:eastAsia="標楷體" w:hAnsi="標楷體"/>
              </w:rPr>
            </w:pPr>
            <w:ins w:id="4131" w:author="智誠 楊" w:date="2021-05-08T18:58:00Z">
              <w:r>
                <w:rPr>
                  <w:rFonts w:ascii="標楷體" w:eastAsia="標楷體" w:hAnsi="標楷體" w:hint="eastAsia"/>
                </w:rPr>
                <w:lastRenderedPageBreak/>
                <w:t>2.</w:t>
              </w:r>
            </w:ins>
          </w:p>
        </w:tc>
        <w:tc>
          <w:tcPr>
            <w:tcW w:w="1490" w:type="dxa"/>
          </w:tcPr>
          <w:p w14:paraId="3C91D724" w14:textId="3A0291BD" w:rsidR="00AF50F7" w:rsidRDefault="00987BDD" w:rsidP="00B6788F">
            <w:pPr>
              <w:rPr>
                <w:ins w:id="4132" w:author="智誠 楊" w:date="2021-05-08T18:58:00Z"/>
                <w:rFonts w:ascii="標楷體" w:eastAsia="標楷體" w:hAnsi="標楷體"/>
              </w:rPr>
            </w:pPr>
            <w:ins w:id="4133" w:author="智誠 楊" w:date="2021-05-08T19:37:00Z">
              <w:r>
                <w:rPr>
                  <w:rFonts w:ascii="標楷體" w:eastAsia="標楷體" w:hAnsi="標楷體" w:hint="eastAsia"/>
                </w:rPr>
                <w:t>入賬日期</w:t>
              </w:r>
            </w:ins>
            <w:ins w:id="4134" w:author="智誠 楊" w:date="2021-05-08T18:58:00Z">
              <w:r w:rsidR="00AF50F7">
                <w:rPr>
                  <w:rFonts w:ascii="標楷體" w:eastAsia="標楷體" w:hAnsi="標楷體" w:hint="eastAsia"/>
                </w:rPr>
                <w:t>-迄</w:t>
              </w:r>
            </w:ins>
          </w:p>
        </w:tc>
        <w:tc>
          <w:tcPr>
            <w:tcW w:w="683" w:type="dxa"/>
          </w:tcPr>
          <w:p w14:paraId="41F7556C" w14:textId="77777777" w:rsidR="00AF50F7" w:rsidRDefault="00AF50F7" w:rsidP="00B6788F">
            <w:pPr>
              <w:rPr>
                <w:ins w:id="4135" w:author="智誠 楊" w:date="2021-05-08T18:58:00Z"/>
                <w:rFonts w:ascii="標楷體" w:eastAsia="標楷體" w:hAnsi="標楷體"/>
              </w:rPr>
            </w:pPr>
            <w:ins w:id="4136" w:author="智誠 楊" w:date="2021-05-08T18:58:00Z">
              <w:r>
                <w:rPr>
                  <w:rFonts w:ascii="標楷體" w:eastAsia="標楷體" w:hAnsi="標楷體" w:hint="eastAsia"/>
                </w:rPr>
                <w:t>7</w:t>
              </w:r>
            </w:ins>
          </w:p>
        </w:tc>
        <w:tc>
          <w:tcPr>
            <w:tcW w:w="1147" w:type="dxa"/>
          </w:tcPr>
          <w:p w14:paraId="4894E5CD" w14:textId="0B9F274D" w:rsidR="00AF50F7" w:rsidRPr="00362205" w:rsidRDefault="00987BDD" w:rsidP="00B6788F">
            <w:pPr>
              <w:rPr>
                <w:ins w:id="4137" w:author="智誠 楊" w:date="2021-05-08T18:58:00Z"/>
                <w:rFonts w:ascii="標楷體" w:eastAsia="標楷體" w:hAnsi="標楷體"/>
              </w:rPr>
            </w:pPr>
            <w:ins w:id="4138" w:author="智誠 楊" w:date="2021-05-08T19:38:00Z">
              <w:r>
                <w:rPr>
                  <w:rFonts w:ascii="標楷體" w:eastAsia="標楷體" w:hAnsi="標楷體" w:hint="eastAsia"/>
                </w:rPr>
                <w:t>上</w:t>
              </w:r>
            </w:ins>
            <w:ins w:id="4139" w:author="智誠 楊" w:date="2021-05-08T19:37:00Z">
              <w:del w:id="4140" w:author="阿毛" w:date="2021-06-08T10:37:00Z">
                <w:r w:rsidDel="005654EF">
                  <w:rPr>
                    <w:rFonts w:ascii="標楷體" w:eastAsia="標楷體" w:hAnsi="標楷體" w:hint="eastAsia"/>
                  </w:rPr>
                  <w:delText>營業日</w:delText>
                </w:r>
              </w:del>
            </w:ins>
            <w:ins w:id="4141" w:author="阿毛" w:date="2021-06-08T10:37:00Z">
              <w:r w:rsidR="005654EF">
                <w:rPr>
                  <w:rFonts w:ascii="標楷體" w:eastAsia="標楷體" w:hAnsi="標楷體" w:hint="eastAsia"/>
                </w:rPr>
                <w:t>會計日</w:t>
              </w:r>
            </w:ins>
          </w:p>
        </w:tc>
        <w:tc>
          <w:tcPr>
            <w:tcW w:w="2136" w:type="dxa"/>
          </w:tcPr>
          <w:p w14:paraId="1340D3F3" w14:textId="07A1B13C" w:rsidR="00AF50F7" w:rsidRPr="00362205" w:rsidRDefault="00826521" w:rsidP="00B6788F">
            <w:pPr>
              <w:rPr>
                <w:ins w:id="4142" w:author="智誠 楊" w:date="2021-05-08T18:58:00Z"/>
                <w:rFonts w:ascii="標楷體" w:eastAsia="標楷體" w:hAnsi="標楷體"/>
              </w:rPr>
            </w:pPr>
            <w:ins w:id="4143" w:author="阿毛" w:date="2021-06-08T14:41:00Z">
              <w:r>
                <w:rPr>
                  <w:rFonts w:ascii="標楷體" w:eastAsia="標楷體" w:hAnsi="標楷體" w:hint="eastAsia"/>
                </w:rPr>
                <w:t>日期選單</w:t>
              </w:r>
            </w:ins>
          </w:p>
        </w:tc>
        <w:tc>
          <w:tcPr>
            <w:tcW w:w="456" w:type="dxa"/>
          </w:tcPr>
          <w:p w14:paraId="390FC906" w14:textId="20E60358" w:rsidR="00AF50F7" w:rsidRPr="00362205" w:rsidRDefault="00987BDD" w:rsidP="00B6788F">
            <w:pPr>
              <w:rPr>
                <w:ins w:id="4144" w:author="智誠 楊" w:date="2021-05-08T18:58:00Z"/>
                <w:rFonts w:ascii="標楷體" w:eastAsia="標楷體" w:hAnsi="標楷體"/>
              </w:rPr>
            </w:pPr>
            <w:ins w:id="4145" w:author="智誠 楊" w:date="2021-05-08T19:39:00Z">
              <w:r>
                <w:rPr>
                  <w:rFonts w:ascii="標楷體" w:eastAsia="標楷體" w:hAnsi="標楷體" w:hint="eastAsia"/>
                </w:rPr>
                <w:t>V</w:t>
              </w:r>
            </w:ins>
          </w:p>
        </w:tc>
        <w:tc>
          <w:tcPr>
            <w:tcW w:w="576" w:type="dxa"/>
          </w:tcPr>
          <w:p w14:paraId="2D9FCA6A" w14:textId="77777777" w:rsidR="00AF50F7" w:rsidRPr="00362205" w:rsidRDefault="00AF50F7" w:rsidP="00B6788F">
            <w:pPr>
              <w:jc w:val="center"/>
              <w:rPr>
                <w:ins w:id="4146" w:author="智誠 楊" w:date="2021-05-08T18:58:00Z"/>
                <w:rFonts w:ascii="標楷體" w:eastAsia="標楷體" w:hAnsi="標楷體"/>
              </w:rPr>
            </w:pPr>
            <w:ins w:id="4147" w:author="智誠 楊" w:date="2021-05-08T18:58:00Z">
              <w:r>
                <w:rPr>
                  <w:rFonts w:ascii="標楷體" w:eastAsia="標楷體" w:hAnsi="標楷體" w:hint="eastAsia"/>
                </w:rPr>
                <w:t>W</w:t>
              </w:r>
            </w:ins>
          </w:p>
        </w:tc>
        <w:tc>
          <w:tcPr>
            <w:tcW w:w="3372" w:type="dxa"/>
          </w:tcPr>
          <w:p w14:paraId="3F7527DE" w14:textId="77777777" w:rsidR="005654EF" w:rsidRDefault="005654EF" w:rsidP="005654EF">
            <w:pPr>
              <w:rPr>
                <w:ins w:id="4148" w:author="阿毛" w:date="2021-06-08T10:41:00Z"/>
                <w:rFonts w:ascii="標楷體" w:eastAsia="標楷體" w:hAnsi="標楷體"/>
                <w:lang w:eastAsia="zh-HK"/>
              </w:rPr>
            </w:pPr>
            <w:ins w:id="4149" w:author="阿毛" w:date="2021-06-08T10:41:00Z">
              <w:r>
                <w:rPr>
                  <w:rFonts w:ascii="標楷體" w:eastAsia="標楷體" w:hAnsi="標楷體" w:hint="eastAsia"/>
                </w:rPr>
                <w:t>1.</w:t>
              </w:r>
              <w:r>
                <w:rPr>
                  <w:rFonts w:ascii="標楷體" w:eastAsia="標楷體" w:hAnsi="標楷體" w:hint="eastAsia"/>
                  <w:lang w:eastAsia="zh-HK"/>
                </w:rPr>
                <w:t>必須輸入日期,檢核條件</w:t>
              </w:r>
              <w:r>
                <w:rPr>
                  <w:rFonts w:ascii="標楷體" w:eastAsia="標楷體" w:hAnsi="標楷體" w:hint="eastAsia"/>
                </w:rPr>
                <w:t>:</w:t>
              </w:r>
            </w:ins>
          </w:p>
          <w:p w14:paraId="0C8741D9" w14:textId="77777777" w:rsidR="005654EF" w:rsidRDefault="005654EF" w:rsidP="005654EF">
            <w:pPr>
              <w:rPr>
                <w:ins w:id="4150" w:author="阿毛" w:date="2021-06-08T10:41:00Z"/>
                <w:rFonts w:ascii="標楷體" w:eastAsia="標楷體" w:hAnsi="標楷體"/>
              </w:rPr>
            </w:pPr>
            <w:ins w:id="4151" w:author="阿毛" w:date="2021-06-08T10:41:00Z">
              <w:r>
                <w:rPr>
                  <w:rFonts w:ascii="標楷體" w:eastAsia="標楷體" w:hAnsi="標楷體" w:hint="eastAsia"/>
                </w:rPr>
                <w:t xml:space="preserve">  (1).不可為空白/V(7)</w:t>
              </w:r>
            </w:ins>
          </w:p>
          <w:p w14:paraId="3BF5DF46" w14:textId="77777777" w:rsidR="005654EF" w:rsidRDefault="005654EF" w:rsidP="005654EF">
            <w:pPr>
              <w:rPr>
                <w:ins w:id="4152" w:author="阿毛" w:date="2021-06-08T10:41:00Z"/>
                <w:rFonts w:ascii="標楷體" w:eastAsia="標楷體" w:hAnsi="標楷體"/>
              </w:rPr>
            </w:pPr>
            <w:ins w:id="4153" w:author="阿毛" w:date="2021-06-08T10:41:00Z">
              <w:r>
                <w:rPr>
                  <w:rFonts w:ascii="標楷體" w:eastAsia="標楷體" w:hAnsi="標楷體" w:hint="eastAsia"/>
                </w:rPr>
                <w:t xml:space="preserve">  (2).日期格式/</w:t>
              </w:r>
              <w:r w:rsidRPr="00834496">
                <w:rPr>
                  <w:rFonts w:ascii="標楷體" w:eastAsia="標楷體" w:hAnsi="標楷體"/>
                </w:rPr>
                <w:t>A(DATE,0)</w:t>
              </w:r>
            </w:ins>
          </w:p>
          <w:p w14:paraId="6625192D" w14:textId="7AD2073A" w:rsidR="00AF50F7" w:rsidDel="005654EF" w:rsidRDefault="005654EF">
            <w:pPr>
              <w:ind w:left="720" w:hangingChars="300" w:hanging="720"/>
              <w:rPr>
                <w:ins w:id="4154" w:author="智誠 楊" w:date="2021-05-08T18:58:00Z"/>
                <w:del w:id="4155" w:author="阿毛" w:date="2021-06-08T10:41:00Z"/>
                <w:rFonts w:ascii="標楷體" w:eastAsia="標楷體" w:hAnsi="標楷體"/>
              </w:rPr>
              <w:pPrChange w:id="4156" w:author="阿毛" w:date="2021-06-08T10:41:00Z">
                <w:pPr/>
              </w:pPrChange>
            </w:pPr>
            <w:ins w:id="4157" w:author="阿毛" w:date="2021-06-08T10:41:00Z">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ins>
            <w:ins w:id="4158" w:author="阿毛" w:date="2021-06-08T17:17:00Z">
              <w:r w:rsidR="003F5290">
                <w:rPr>
                  <w:rFonts w:ascii="標楷體" w:eastAsia="標楷體" w:hAnsi="標楷體" w:hint="eastAsia"/>
                </w:rPr>
                <w:t>[</w:t>
              </w:r>
            </w:ins>
            <w:ins w:id="4159" w:author="阿毛" w:date="2021-06-08T10:41:00Z">
              <w:r>
                <w:rPr>
                  <w:rFonts w:ascii="標楷體" w:eastAsia="標楷體" w:hAnsi="標楷體" w:hint="eastAsia"/>
                </w:rPr>
                <w:t>會計日</w:t>
              </w:r>
            </w:ins>
            <w:ins w:id="4160" w:author="阿毛" w:date="2021-06-08T17:17:00Z">
              <w:r w:rsidR="003F5290">
                <w:rPr>
                  <w:rFonts w:ascii="標楷體" w:eastAsia="標楷體" w:hAnsi="標楷體" w:hint="eastAsia"/>
                </w:rPr>
                <w:t>]</w:t>
              </w:r>
            </w:ins>
            <w:ins w:id="4161" w:author="阿毛" w:date="2021-06-08T10:41:00Z">
              <w:r>
                <w:rPr>
                  <w:rFonts w:ascii="標楷體" w:eastAsia="標楷體" w:hAnsi="標楷體" w:hint="eastAsia"/>
                </w:rPr>
                <w:t>/</w:t>
              </w:r>
              <w:r>
                <w:rPr>
                  <w:rFonts w:ascii="標楷體" w:eastAsia="標楷體" w:hAnsi="標楷體"/>
                </w:rPr>
                <w:t>V(5)</w:t>
              </w:r>
            </w:ins>
            <w:ins w:id="4162" w:author="智誠 楊" w:date="2021-05-08T18:58:00Z">
              <w:del w:id="4163" w:author="阿毛" w:date="2021-06-08T10:41:00Z">
                <w:r w:rsidR="00AF50F7" w:rsidDel="005654EF">
                  <w:rPr>
                    <w:rFonts w:ascii="標楷體" w:eastAsia="標楷體" w:hAnsi="標楷體" w:hint="eastAsia"/>
                  </w:rPr>
                  <w:delText>1.</w:delText>
                </w:r>
              </w:del>
            </w:ins>
            <w:ins w:id="4164" w:author="智誠 楊" w:date="2021-05-08T19:39:00Z">
              <w:del w:id="4165" w:author="阿毛" w:date="2021-06-08T10:41:00Z">
                <w:r w:rsidR="00987BDD" w:rsidDel="005654EF">
                  <w:rPr>
                    <w:rFonts w:ascii="標楷體" w:eastAsia="標楷體" w:hAnsi="標楷體" w:hint="eastAsia"/>
                    <w:lang w:eastAsia="zh-HK"/>
                  </w:rPr>
                  <w:delText>必須輸入</w:delText>
                </w:r>
              </w:del>
            </w:ins>
          </w:p>
          <w:p w14:paraId="33D33B1D" w14:textId="1B74B645" w:rsidR="00987BDD" w:rsidDel="005654EF" w:rsidRDefault="00AF50F7">
            <w:pPr>
              <w:ind w:left="720" w:hangingChars="300" w:hanging="720"/>
              <w:rPr>
                <w:ins w:id="4166" w:author="智誠 楊" w:date="2021-05-08T19:40:00Z"/>
                <w:del w:id="4167" w:author="阿毛" w:date="2021-06-08T10:41:00Z"/>
                <w:rFonts w:ascii="標楷體" w:eastAsia="標楷體" w:hAnsi="標楷體"/>
              </w:rPr>
              <w:pPrChange w:id="4168" w:author="阿毛" w:date="2021-06-08T10:41:00Z">
                <w:pPr/>
              </w:pPrChange>
            </w:pPr>
            <w:ins w:id="4169" w:author="智誠 楊" w:date="2021-05-08T18:58:00Z">
              <w:del w:id="4170" w:author="阿毛" w:date="2021-06-08T10:41:00Z">
                <w:r w:rsidDel="005654EF">
                  <w:rPr>
                    <w:rFonts w:ascii="標楷體" w:eastAsia="標楷體" w:hAnsi="標楷體" w:hint="eastAsia"/>
                  </w:rPr>
                  <w:delText>2.</w:delText>
                </w:r>
              </w:del>
            </w:ins>
            <w:ins w:id="4171" w:author="智誠 楊" w:date="2021-05-08T19:40:00Z">
              <w:del w:id="4172" w:author="阿毛" w:date="2021-06-08T10:41:00Z">
                <w:r w:rsidR="00987BDD" w:rsidDel="005654EF">
                  <w:rPr>
                    <w:rFonts w:ascii="標楷體" w:eastAsia="標楷體" w:hAnsi="標楷體" w:hint="eastAsia"/>
                  </w:rPr>
                  <w:delText>不可大於會計日</w:delText>
                </w:r>
              </w:del>
            </w:ins>
          </w:p>
          <w:p w14:paraId="7D0925E5" w14:textId="7AF90469" w:rsidR="00987BDD" w:rsidDel="005654EF" w:rsidRDefault="00987BDD">
            <w:pPr>
              <w:ind w:left="720" w:hangingChars="300" w:hanging="720"/>
              <w:rPr>
                <w:ins w:id="4173" w:author="智誠 楊" w:date="2021-05-12T14:24:00Z"/>
                <w:del w:id="4174" w:author="阿毛" w:date="2021-06-08T10:41:00Z"/>
                <w:rFonts w:ascii="標楷體" w:eastAsia="標楷體" w:hAnsi="標楷體"/>
              </w:rPr>
              <w:pPrChange w:id="4175" w:author="阿毛" w:date="2021-06-08T10:41:00Z">
                <w:pPr/>
              </w:pPrChange>
            </w:pPr>
            <w:ins w:id="4176" w:author="智誠 楊" w:date="2021-05-08T19:40:00Z">
              <w:del w:id="4177" w:author="阿毛" w:date="2021-06-08T10:41:00Z">
                <w:r w:rsidDel="005654EF">
                  <w:rPr>
                    <w:rFonts w:ascii="標楷體" w:eastAsia="標楷體" w:hAnsi="標楷體" w:hint="eastAsia"/>
                  </w:rPr>
                  <w:delText>3.入賬日期迄日不可小於起日</w:delText>
                </w:r>
              </w:del>
            </w:ins>
          </w:p>
          <w:p w14:paraId="7BE4DB02" w14:textId="2769679A" w:rsidR="00834496" w:rsidRPr="00834496" w:rsidDel="005654EF" w:rsidRDefault="00834496">
            <w:pPr>
              <w:ind w:left="720" w:hangingChars="300" w:hanging="720"/>
              <w:rPr>
                <w:ins w:id="4178" w:author="智誠 楊" w:date="2021-05-12T14:24:00Z"/>
                <w:del w:id="4179" w:author="阿毛" w:date="2021-06-08T10:41:00Z"/>
                <w:rFonts w:ascii="標楷體" w:eastAsia="標楷體" w:hAnsi="標楷體"/>
              </w:rPr>
              <w:pPrChange w:id="4180" w:author="阿毛" w:date="2021-06-08T10:41:00Z">
                <w:pPr/>
              </w:pPrChange>
            </w:pPr>
            <w:ins w:id="4181" w:author="智誠 楊" w:date="2021-05-12T14:24:00Z">
              <w:del w:id="4182" w:author="阿毛" w:date="2021-06-08T10:41:00Z">
                <w:r w:rsidDel="005654EF">
                  <w:rPr>
                    <w:rFonts w:ascii="標楷體" w:eastAsia="標楷體" w:hAnsi="標楷體" w:hint="eastAsia"/>
                  </w:rPr>
                  <w:delText>4.檢查:</w:delText>
                </w:r>
                <w:r w:rsidDel="005654EF">
                  <w:delText xml:space="preserve"> </w:delText>
                </w:r>
                <w:r w:rsidRPr="00834496" w:rsidDel="005654EF">
                  <w:rPr>
                    <w:rFonts w:ascii="標楷體" w:eastAsia="標楷體" w:hAnsi="標楷體"/>
                  </w:rPr>
                  <w:delText>V(7)A(DATE,0,#AcDateEnd)</w:delText>
                </w:r>
              </w:del>
            </w:ins>
          </w:p>
          <w:p w14:paraId="18CD8B4D" w14:textId="11B83532" w:rsidR="00834496" w:rsidRPr="00987BDD" w:rsidRDefault="00834496">
            <w:pPr>
              <w:ind w:left="720" w:hangingChars="300" w:hanging="720"/>
              <w:rPr>
                <w:ins w:id="4183" w:author="智誠 楊" w:date="2021-05-08T18:58:00Z"/>
                <w:rFonts w:ascii="標楷體" w:eastAsia="標楷體" w:hAnsi="標楷體"/>
              </w:rPr>
              <w:pPrChange w:id="4184" w:author="阿毛" w:date="2021-06-08T10:41:00Z">
                <w:pPr/>
              </w:pPrChange>
            </w:pPr>
            <w:ins w:id="4185" w:author="智誠 楊" w:date="2021-05-12T14:24:00Z">
              <w:del w:id="4186" w:author="阿毛" w:date="2021-06-08T10:41:00Z">
                <w:r w:rsidRPr="00834496" w:rsidDel="005654EF">
                  <w:rPr>
                    <w:rFonts w:ascii="標楷體" w:eastAsia="標楷體" w:hAnsi="標楷體"/>
                  </w:rPr>
                  <w:delText>V(5,#AcDateStart,#DATE)</w:delText>
                </w:r>
              </w:del>
            </w:ins>
          </w:p>
        </w:tc>
      </w:tr>
      <w:tr w:rsidR="002F55E0" w:rsidRPr="00362205" w14:paraId="38AF2A44" w14:textId="77777777" w:rsidTr="002F55E0">
        <w:trPr>
          <w:trHeight w:val="244"/>
          <w:jc w:val="center"/>
          <w:ins w:id="4187" w:author="智誠 楊" w:date="2021-05-08T19:41:00Z"/>
        </w:trPr>
        <w:tc>
          <w:tcPr>
            <w:tcW w:w="560" w:type="dxa"/>
          </w:tcPr>
          <w:p w14:paraId="0F732654" w14:textId="2CA0DA51" w:rsidR="002F55E0" w:rsidRDefault="002F55E0" w:rsidP="002F55E0">
            <w:pPr>
              <w:rPr>
                <w:ins w:id="4188" w:author="智誠 楊" w:date="2021-05-08T19:41:00Z"/>
                <w:rFonts w:ascii="標楷體" w:eastAsia="標楷體" w:hAnsi="標楷體"/>
              </w:rPr>
            </w:pPr>
            <w:ins w:id="4189" w:author="智誠 楊" w:date="2021-05-08T19:41:00Z">
              <w:r>
                <w:rPr>
                  <w:rFonts w:ascii="標楷體" w:eastAsia="標楷體" w:hAnsi="標楷體" w:hint="eastAsia"/>
                </w:rPr>
                <w:t>3</w:t>
              </w:r>
            </w:ins>
          </w:p>
        </w:tc>
        <w:tc>
          <w:tcPr>
            <w:tcW w:w="1490" w:type="dxa"/>
          </w:tcPr>
          <w:p w14:paraId="4F9215F8" w14:textId="013A980E" w:rsidR="002F55E0" w:rsidRDefault="002F55E0" w:rsidP="002F55E0">
            <w:pPr>
              <w:rPr>
                <w:ins w:id="4190" w:author="智誠 楊" w:date="2021-05-08T19:41:00Z"/>
                <w:rFonts w:ascii="標楷體" w:eastAsia="標楷體" w:hAnsi="標楷體"/>
              </w:rPr>
            </w:pPr>
            <w:ins w:id="4191" w:author="智誠 楊" w:date="2021-05-08T19:41:00Z">
              <w:r>
                <w:rPr>
                  <w:rFonts w:ascii="標楷體" w:eastAsia="標楷體" w:hAnsi="標楷體" w:hint="eastAsia"/>
                </w:rPr>
                <w:t>交易樣態</w:t>
              </w:r>
            </w:ins>
          </w:p>
        </w:tc>
        <w:tc>
          <w:tcPr>
            <w:tcW w:w="683" w:type="dxa"/>
          </w:tcPr>
          <w:p w14:paraId="3261A070" w14:textId="07242D4B" w:rsidR="002F55E0" w:rsidRDefault="002F55E0" w:rsidP="002F55E0">
            <w:pPr>
              <w:rPr>
                <w:ins w:id="4192" w:author="智誠 楊" w:date="2021-05-08T19:41:00Z"/>
                <w:rFonts w:ascii="標楷體" w:eastAsia="標楷體" w:hAnsi="標楷體"/>
              </w:rPr>
            </w:pPr>
            <w:ins w:id="4193" w:author="智誠 楊" w:date="2021-05-08T19:41:00Z">
              <w:r>
                <w:rPr>
                  <w:rFonts w:ascii="標楷體" w:eastAsia="標楷體" w:hAnsi="標楷體" w:hint="eastAsia"/>
                </w:rPr>
                <w:t>1</w:t>
              </w:r>
            </w:ins>
          </w:p>
        </w:tc>
        <w:tc>
          <w:tcPr>
            <w:tcW w:w="1147" w:type="dxa"/>
          </w:tcPr>
          <w:p w14:paraId="6654BE41" w14:textId="77777777" w:rsidR="002F55E0" w:rsidRDefault="002F55E0" w:rsidP="002F55E0">
            <w:pPr>
              <w:rPr>
                <w:ins w:id="4194" w:author="智誠 楊" w:date="2021-05-08T19:41:00Z"/>
                <w:rFonts w:ascii="標楷體" w:eastAsia="標楷體" w:hAnsi="標楷體"/>
              </w:rPr>
            </w:pPr>
          </w:p>
        </w:tc>
        <w:tc>
          <w:tcPr>
            <w:tcW w:w="2136" w:type="dxa"/>
          </w:tcPr>
          <w:p w14:paraId="24556C71" w14:textId="77777777" w:rsidR="00F25C4C" w:rsidRDefault="005654EF" w:rsidP="005654EF">
            <w:pPr>
              <w:rPr>
                <w:ins w:id="4195" w:author="阿毛" w:date="2021-06-08T10:44:00Z"/>
                <w:rFonts w:ascii="標楷體" w:eastAsia="標楷體" w:hAnsi="標楷體"/>
              </w:rPr>
            </w:pPr>
            <w:ins w:id="4196" w:author="阿毛" w:date="2021-06-08T10:43:00Z">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ins>
            <w:ins w:id="4197" w:author="阿毛" w:date="2021-06-08T10:44:00Z">
              <w:r w:rsidRPr="00987BDD">
                <w:rPr>
                  <w:rFonts w:ascii="標楷體" w:eastAsia="標楷體" w:hAnsi="標楷體"/>
                </w:rPr>
                <w:t>Factor</w:t>
              </w:r>
              <w:r w:rsidR="00F25C4C">
                <w:rPr>
                  <w:rFonts w:ascii="標楷體" w:eastAsia="標楷體" w:hAnsi="標楷體"/>
                </w:rPr>
                <w:t>+[0:</w:t>
              </w:r>
              <w:r w:rsidR="00F25C4C">
                <w:rPr>
                  <w:rFonts w:ascii="標楷體" w:eastAsia="標楷體" w:hAnsi="標楷體" w:hint="eastAsia"/>
                </w:rPr>
                <w:t>全部</w:t>
              </w:r>
              <w:r w:rsidR="00F25C4C">
                <w:rPr>
                  <w:rFonts w:ascii="標楷體" w:eastAsia="標楷體" w:hAnsi="標楷體"/>
                </w:rPr>
                <w:t>]</w:t>
              </w:r>
            </w:ins>
            <w:ins w:id="4198" w:author="阿毛" w:date="2021-06-08T10:43:00Z">
              <w:r w:rsidRPr="005654EF">
                <w:rPr>
                  <w:rFonts w:ascii="標楷體" w:eastAsia="標楷體" w:hAnsi="標楷體" w:hint="eastAsia"/>
                </w:rPr>
                <w:t>,限[啟用記號(Ena</w:t>
              </w:r>
            </w:ins>
          </w:p>
          <w:p w14:paraId="5BA328F3" w14:textId="77777777" w:rsidR="002F55E0" w:rsidRDefault="005654EF" w:rsidP="00F25C4C">
            <w:pPr>
              <w:rPr>
                <w:ins w:id="4199" w:author="阿毛" w:date="2021-06-08T10:44:00Z"/>
                <w:rFonts w:ascii="標楷體" w:eastAsia="標楷體" w:hAnsi="標楷體"/>
              </w:rPr>
            </w:pPr>
            <w:proofErr w:type="spellStart"/>
            <w:ins w:id="4200" w:author="阿毛" w:date="2021-06-08T10:43:00Z">
              <w:r w:rsidRPr="005654EF">
                <w:rPr>
                  <w:rFonts w:ascii="標楷體" w:eastAsia="標楷體" w:hAnsi="標楷體" w:hint="eastAsia"/>
                </w:rPr>
                <w:t>ble</w:t>
              </w:r>
              <w:proofErr w:type="spellEnd"/>
              <w:r w:rsidRPr="005654EF">
                <w:rPr>
                  <w:rFonts w:ascii="標楷體" w:eastAsia="標楷體" w:hAnsi="標楷體" w:hint="eastAsia"/>
                </w:rPr>
                <w:t>)]=[Y.啟用]</w:t>
              </w:r>
            </w:ins>
            <w:ins w:id="4201" w:author="智誠 楊" w:date="2021-05-08T19:42:00Z">
              <w:del w:id="4202" w:author="阿毛" w:date="2021-06-08T10:43:00Z">
                <w:r w:rsidR="002F55E0" w:rsidDel="005654EF">
                  <w:rPr>
                    <w:rFonts w:ascii="標楷體" w:eastAsia="標楷體" w:hAnsi="標楷體" w:hint="eastAsia"/>
                  </w:rPr>
                  <w:delText>交易樣態代碼</w:delText>
                </w:r>
              </w:del>
              <w:del w:id="4203" w:author="阿毛" w:date="2021-06-08T10:44:00Z">
                <w:r w:rsidR="002F55E0" w:rsidDel="005654EF">
                  <w:rPr>
                    <w:rFonts w:ascii="標楷體" w:eastAsia="標楷體" w:hAnsi="標楷體" w:hint="eastAsia"/>
                  </w:rPr>
                  <w:delText>C</w:delText>
                </w:r>
                <w:r w:rsidR="002F55E0" w:rsidDel="005654EF">
                  <w:rPr>
                    <w:rFonts w:ascii="標楷體" w:eastAsia="標楷體" w:hAnsi="標楷體"/>
                  </w:rPr>
                  <w:delText>dCode.</w:delText>
                </w:r>
                <w:r w:rsidR="002F55E0" w:rsidRPr="00987BDD" w:rsidDel="005654EF">
                  <w:rPr>
                    <w:rFonts w:ascii="標楷體" w:eastAsia="標楷體" w:hAnsi="標楷體"/>
                  </w:rPr>
                  <w:delText>Factor</w:delText>
                </w:r>
                <w:r w:rsidR="002F55E0" w:rsidDel="00F25C4C">
                  <w:rPr>
                    <w:rFonts w:ascii="標楷體" w:eastAsia="標楷體" w:hAnsi="標楷體" w:hint="eastAsia"/>
                  </w:rPr>
                  <w:delText xml:space="preserve">[選單/1 </w:delText>
                </w:r>
                <w:r w:rsidR="002F55E0" w:rsidDel="00F25C4C">
                  <w:rPr>
                    <w:rFonts w:ascii="標楷體" w:eastAsia="標楷體" w:hAnsi="標楷體"/>
                  </w:rPr>
                  <w:delText>L6064]</w:delText>
                </w:r>
              </w:del>
            </w:ins>
          </w:p>
          <w:p w14:paraId="52FA8D04" w14:textId="77777777" w:rsidR="00F25C4C" w:rsidRDefault="00F25C4C" w:rsidP="00F25C4C">
            <w:pPr>
              <w:rPr>
                <w:ins w:id="4204" w:author="阿毛" w:date="2021-06-08T10:45:00Z"/>
                <w:rFonts w:ascii="標楷體" w:eastAsia="標楷體" w:hAnsi="標楷體"/>
              </w:rPr>
            </w:pPr>
            <w:ins w:id="4205" w:author="阿毛" w:date="2021-06-08T10:44:00Z">
              <w:r>
                <w:rPr>
                  <w:rFonts w:ascii="標楷體" w:eastAsia="標楷體" w:hAnsi="標楷體" w:hint="eastAsia"/>
                </w:rPr>
                <w:t>0</w:t>
              </w:r>
            </w:ins>
            <w:ins w:id="4206" w:author="阿毛" w:date="2021-06-08T10:45:00Z">
              <w:r>
                <w:rPr>
                  <w:rFonts w:ascii="標楷體" w:eastAsia="標楷體" w:hAnsi="標楷體" w:hint="eastAsia"/>
                </w:rPr>
                <w:t>:全部</w:t>
              </w:r>
            </w:ins>
          </w:p>
          <w:p w14:paraId="625EB6F4" w14:textId="77777777" w:rsidR="00F25C4C" w:rsidRDefault="00F25C4C" w:rsidP="00F25C4C">
            <w:pPr>
              <w:rPr>
                <w:ins w:id="4207" w:author="阿毛" w:date="2021-06-08T10:45:00Z"/>
                <w:rFonts w:ascii="標楷體" w:eastAsia="標楷體" w:hAnsi="標楷體"/>
              </w:rPr>
            </w:pPr>
            <w:ins w:id="4208" w:author="阿毛" w:date="2021-06-08T10:45:00Z">
              <w:r>
                <w:rPr>
                  <w:rFonts w:ascii="標楷體" w:eastAsia="標楷體" w:hAnsi="標楷體" w:hint="eastAsia"/>
                </w:rPr>
                <w:t>1:樣態1</w:t>
              </w:r>
            </w:ins>
          </w:p>
          <w:p w14:paraId="4CEA2354" w14:textId="77777777" w:rsidR="00F25C4C" w:rsidRDefault="00F25C4C" w:rsidP="00F25C4C">
            <w:pPr>
              <w:rPr>
                <w:ins w:id="4209" w:author="阿毛" w:date="2021-06-08T10:45:00Z"/>
                <w:rFonts w:ascii="標楷體" w:eastAsia="標楷體" w:hAnsi="標楷體"/>
              </w:rPr>
            </w:pPr>
            <w:ins w:id="4210" w:author="阿毛" w:date="2021-06-08T10:45:00Z">
              <w:r>
                <w:rPr>
                  <w:rFonts w:ascii="標楷體" w:eastAsia="標楷體" w:hAnsi="標楷體" w:hint="eastAsia"/>
                </w:rPr>
                <w:t>2:樣態2</w:t>
              </w:r>
            </w:ins>
          </w:p>
          <w:p w14:paraId="5C13AE16" w14:textId="25B49351" w:rsidR="00F25C4C" w:rsidRPr="00362205" w:rsidRDefault="00F25C4C">
            <w:pPr>
              <w:rPr>
                <w:ins w:id="4211" w:author="智誠 楊" w:date="2021-05-08T19:41:00Z"/>
                <w:rFonts w:ascii="標楷體" w:eastAsia="標楷體" w:hAnsi="標楷體"/>
              </w:rPr>
            </w:pPr>
            <w:ins w:id="4212" w:author="阿毛" w:date="2021-06-08T10:45:00Z">
              <w:r>
                <w:rPr>
                  <w:rFonts w:ascii="標楷體" w:eastAsia="標楷體" w:hAnsi="標楷體" w:hint="eastAsia"/>
                </w:rPr>
                <w:t>3:樣態3</w:t>
              </w:r>
            </w:ins>
          </w:p>
        </w:tc>
        <w:tc>
          <w:tcPr>
            <w:tcW w:w="456" w:type="dxa"/>
          </w:tcPr>
          <w:p w14:paraId="7A0A6019" w14:textId="67CF3971" w:rsidR="002F55E0" w:rsidRDefault="002F55E0" w:rsidP="002F55E0">
            <w:pPr>
              <w:rPr>
                <w:ins w:id="4213" w:author="智誠 楊" w:date="2021-05-08T19:41:00Z"/>
                <w:rFonts w:ascii="標楷體" w:eastAsia="標楷體" w:hAnsi="標楷體"/>
              </w:rPr>
            </w:pPr>
            <w:ins w:id="4214" w:author="智誠 楊" w:date="2021-05-08T19:43:00Z">
              <w:r>
                <w:rPr>
                  <w:rFonts w:ascii="標楷體" w:eastAsia="標楷體" w:hAnsi="標楷體" w:hint="eastAsia"/>
                </w:rPr>
                <w:t>V</w:t>
              </w:r>
            </w:ins>
          </w:p>
        </w:tc>
        <w:tc>
          <w:tcPr>
            <w:tcW w:w="576" w:type="dxa"/>
          </w:tcPr>
          <w:p w14:paraId="7B15A4AD" w14:textId="13DB8D67" w:rsidR="002F55E0" w:rsidRDefault="002F55E0" w:rsidP="002F55E0">
            <w:pPr>
              <w:jc w:val="center"/>
              <w:rPr>
                <w:ins w:id="4215" w:author="智誠 楊" w:date="2021-05-08T19:41:00Z"/>
                <w:rFonts w:ascii="標楷體" w:eastAsia="標楷體" w:hAnsi="標楷體"/>
              </w:rPr>
            </w:pPr>
            <w:ins w:id="4216" w:author="智誠 楊" w:date="2021-05-08T19:43:00Z">
              <w:r>
                <w:rPr>
                  <w:rFonts w:ascii="標楷體" w:eastAsia="標楷體" w:hAnsi="標楷體" w:hint="eastAsia"/>
                </w:rPr>
                <w:t>W</w:t>
              </w:r>
            </w:ins>
          </w:p>
        </w:tc>
        <w:tc>
          <w:tcPr>
            <w:tcW w:w="3372" w:type="dxa"/>
          </w:tcPr>
          <w:p w14:paraId="35EA5CB8" w14:textId="77777777" w:rsidR="00F25C4C" w:rsidRDefault="002F55E0" w:rsidP="002F55E0">
            <w:pPr>
              <w:rPr>
                <w:ins w:id="4217" w:author="阿毛" w:date="2021-06-08T10:45:00Z"/>
                <w:rFonts w:ascii="標楷體" w:eastAsia="標楷體" w:hAnsi="標楷體"/>
              </w:rPr>
            </w:pPr>
            <w:ins w:id="4218" w:author="智誠 楊" w:date="2021-05-08T19:43:00Z">
              <w:r>
                <w:rPr>
                  <w:rFonts w:ascii="標楷體" w:eastAsia="標楷體" w:hAnsi="標楷體" w:hint="eastAsia"/>
                </w:rPr>
                <w:t>1.必須輸入</w:t>
              </w:r>
            </w:ins>
            <w:ins w:id="4219" w:author="阿毛" w:date="2021-06-08T10:45:00Z">
              <w:r w:rsidR="00F25C4C">
                <w:rPr>
                  <w:rFonts w:ascii="標楷體" w:eastAsia="標楷體" w:hAnsi="標楷體" w:hint="eastAsia"/>
                </w:rPr>
                <w:t xml:space="preserve">代碼,條件檢核:依  </w:t>
              </w:r>
            </w:ins>
          </w:p>
          <w:p w14:paraId="7BEE5B93" w14:textId="08E4A81E" w:rsidR="002F55E0" w:rsidRDefault="00F25C4C" w:rsidP="002F55E0">
            <w:pPr>
              <w:rPr>
                <w:ins w:id="4220" w:author="智誠 楊" w:date="2021-05-08T19:45:00Z"/>
                <w:rFonts w:ascii="標楷體" w:eastAsia="標楷體" w:hAnsi="標楷體"/>
              </w:rPr>
            </w:pPr>
            <w:ins w:id="4221" w:author="阿毛" w:date="2021-06-08T10:45:00Z">
              <w:r>
                <w:rPr>
                  <w:rFonts w:ascii="標楷體" w:eastAsia="標楷體" w:hAnsi="標楷體" w:hint="eastAsia"/>
                </w:rPr>
                <w:t xml:space="preserve">  選單/V(H)</w:t>
              </w:r>
            </w:ins>
          </w:p>
          <w:p w14:paraId="3BFF0883" w14:textId="416927B3" w:rsidR="00B70B9A" w:rsidDel="00F25C4C" w:rsidRDefault="00B70B9A" w:rsidP="002F55E0">
            <w:pPr>
              <w:rPr>
                <w:ins w:id="4222" w:author="智誠 楊" w:date="2021-05-12T14:25:00Z"/>
                <w:del w:id="4223" w:author="阿毛" w:date="2021-06-08T10:45:00Z"/>
                <w:rFonts w:ascii="標楷體" w:eastAsia="標楷體" w:hAnsi="標楷體"/>
              </w:rPr>
            </w:pPr>
            <w:ins w:id="4224" w:author="智誠 楊" w:date="2021-05-08T19:45:00Z">
              <w:del w:id="4225" w:author="阿毛" w:date="2021-06-08T10:45:00Z">
                <w:r w:rsidDel="00F25C4C">
                  <w:rPr>
                    <w:rFonts w:ascii="標楷體" w:eastAsia="標楷體" w:hAnsi="標楷體" w:hint="eastAsia"/>
                  </w:rPr>
                  <w:delText>2</w:delText>
                </w:r>
              </w:del>
            </w:ins>
            <w:ins w:id="4226" w:author="智誠 楊" w:date="2021-05-12T14:25:00Z">
              <w:del w:id="4227" w:author="阿毛" w:date="2021-06-08T10:45:00Z">
                <w:r w:rsidR="00834496" w:rsidDel="00F25C4C">
                  <w:rPr>
                    <w:rFonts w:ascii="標楷體" w:eastAsia="標楷體" w:hAnsi="標楷體" w:hint="eastAsia"/>
                  </w:rPr>
                  <w:delText>.</w:delText>
                </w:r>
              </w:del>
            </w:ins>
            <w:ins w:id="4228" w:author="智誠 楊" w:date="2021-05-08T19:45:00Z">
              <w:del w:id="4229" w:author="阿毛" w:date="2021-06-08T10:45:00Z">
                <w:r w:rsidDel="00F25C4C">
                  <w:rPr>
                    <w:rFonts w:ascii="標楷體" w:eastAsia="標楷體" w:hAnsi="標楷體" w:hint="eastAsia"/>
                  </w:rPr>
                  <w:delText>輸入0表查詢全部樣態資料</w:delText>
                </w:r>
              </w:del>
            </w:ins>
          </w:p>
          <w:p w14:paraId="085B7BF5" w14:textId="1D2A5ED4" w:rsidR="00834496" w:rsidRDefault="00834496" w:rsidP="002F55E0">
            <w:pPr>
              <w:rPr>
                <w:ins w:id="4230" w:author="智誠 楊" w:date="2021-05-08T19:41:00Z"/>
                <w:rFonts w:ascii="標楷體" w:eastAsia="標楷體" w:hAnsi="標楷體"/>
              </w:rPr>
            </w:pPr>
            <w:ins w:id="4231" w:author="智誠 楊" w:date="2021-05-12T14:25:00Z">
              <w:del w:id="4232" w:author="阿毛" w:date="2021-06-08T10:45:00Z">
                <w:r w:rsidDel="00F25C4C">
                  <w:rPr>
                    <w:rFonts w:ascii="標楷體" w:eastAsia="標楷體" w:hAnsi="標楷體" w:hint="eastAsia"/>
                  </w:rPr>
                  <w:delText>3.檢查:</w:delText>
                </w:r>
                <w:r w:rsidDel="00F25C4C">
                  <w:delText xml:space="preserve"> </w:delText>
                </w:r>
                <w:r w:rsidRPr="00834496" w:rsidDel="00F25C4C">
                  <w:rPr>
                    <w:rFonts w:ascii="標楷體" w:eastAsia="標楷體" w:hAnsi="標楷體"/>
                  </w:rPr>
                  <w:delText>V(H,#FactorHelp)</w:delText>
                </w:r>
              </w:del>
            </w:ins>
          </w:p>
        </w:tc>
      </w:tr>
      <w:tr w:rsidR="002F55E0" w:rsidRPr="00362205" w14:paraId="72FE9800" w14:textId="77777777" w:rsidTr="002F55E0">
        <w:trPr>
          <w:trHeight w:val="244"/>
          <w:jc w:val="center"/>
          <w:ins w:id="4233" w:author="智誠 楊" w:date="2021-05-08T18:58:00Z"/>
        </w:trPr>
        <w:tc>
          <w:tcPr>
            <w:tcW w:w="560" w:type="dxa"/>
          </w:tcPr>
          <w:p w14:paraId="7A1DD7E5" w14:textId="77777777" w:rsidR="002F55E0" w:rsidRDefault="002F55E0" w:rsidP="002F55E0">
            <w:pPr>
              <w:rPr>
                <w:ins w:id="4234" w:author="智誠 楊" w:date="2021-05-08T18:58:00Z"/>
                <w:rFonts w:ascii="標楷體" w:eastAsia="標楷體" w:hAnsi="標楷體"/>
              </w:rPr>
            </w:pPr>
            <w:ins w:id="4235" w:author="智誠 楊" w:date="2021-05-08T18:58:00Z">
              <w:r>
                <w:rPr>
                  <w:rFonts w:ascii="標楷體" w:eastAsia="標楷體" w:hAnsi="標楷體" w:hint="eastAsia"/>
                </w:rPr>
                <w:t>3.</w:t>
              </w:r>
            </w:ins>
          </w:p>
        </w:tc>
        <w:tc>
          <w:tcPr>
            <w:tcW w:w="1490" w:type="dxa"/>
          </w:tcPr>
          <w:p w14:paraId="65F060DA" w14:textId="21F3DD61" w:rsidR="002F55E0" w:rsidRDefault="002F55E0" w:rsidP="002F55E0">
            <w:pPr>
              <w:rPr>
                <w:ins w:id="4236" w:author="智誠 楊" w:date="2021-05-08T18:58:00Z"/>
                <w:rFonts w:ascii="標楷體" w:eastAsia="標楷體" w:hAnsi="標楷體"/>
              </w:rPr>
            </w:pPr>
            <w:ins w:id="4237" w:author="智誠 楊" w:date="2021-05-08T19:40:00Z">
              <w:r>
                <w:rPr>
                  <w:rFonts w:ascii="標楷體" w:eastAsia="標楷體" w:hAnsi="標楷體" w:hint="eastAsia"/>
                </w:rPr>
                <w:t>查詢種類</w:t>
              </w:r>
            </w:ins>
          </w:p>
        </w:tc>
        <w:tc>
          <w:tcPr>
            <w:tcW w:w="683" w:type="dxa"/>
          </w:tcPr>
          <w:p w14:paraId="51C0845B" w14:textId="76296C90" w:rsidR="002F55E0" w:rsidRDefault="002F55E0" w:rsidP="002F55E0">
            <w:pPr>
              <w:rPr>
                <w:ins w:id="4238" w:author="智誠 楊" w:date="2021-05-08T18:58:00Z"/>
                <w:rFonts w:ascii="標楷體" w:eastAsia="標楷體" w:hAnsi="標楷體"/>
              </w:rPr>
            </w:pPr>
            <w:ins w:id="4239" w:author="智誠 楊" w:date="2021-05-08T19:40:00Z">
              <w:r>
                <w:rPr>
                  <w:rFonts w:ascii="標楷體" w:eastAsia="標楷體" w:hAnsi="標楷體" w:hint="eastAsia"/>
                </w:rPr>
                <w:t>1</w:t>
              </w:r>
            </w:ins>
          </w:p>
        </w:tc>
        <w:tc>
          <w:tcPr>
            <w:tcW w:w="1147" w:type="dxa"/>
          </w:tcPr>
          <w:p w14:paraId="61A265E2" w14:textId="71BB6B41" w:rsidR="002F55E0" w:rsidRPr="00362205" w:rsidRDefault="002F55E0" w:rsidP="002F55E0">
            <w:pPr>
              <w:rPr>
                <w:ins w:id="4240" w:author="智誠 楊" w:date="2021-05-08T18:58:00Z"/>
                <w:rFonts w:ascii="標楷體" w:eastAsia="標楷體" w:hAnsi="標楷體"/>
              </w:rPr>
            </w:pPr>
          </w:p>
        </w:tc>
        <w:tc>
          <w:tcPr>
            <w:tcW w:w="2136" w:type="dxa"/>
          </w:tcPr>
          <w:p w14:paraId="30BD3BFD" w14:textId="77777777" w:rsidR="002F55E0" w:rsidRDefault="002F55E0" w:rsidP="002F55E0">
            <w:pPr>
              <w:rPr>
                <w:ins w:id="4241" w:author="智誠 楊" w:date="2021-05-08T19:41:00Z"/>
                <w:rFonts w:ascii="標楷體" w:eastAsia="標楷體" w:hAnsi="標楷體"/>
              </w:rPr>
            </w:pPr>
            <w:ins w:id="4242" w:author="智誠 楊" w:date="2021-05-08T19:41:00Z">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ins>
          </w:p>
          <w:p w14:paraId="2E2B6C3D" w14:textId="4070FD81" w:rsidR="002F55E0" w:rsidRDefault="002F55E0" w:rsidP="002F55E0">
            <w:pPr>
              <w:rPr>
                <w:ins w:id="4243" w:author="智誠 楊" w:date="2021-05-08T18:58:00Z"/>
                <w:rFonts w:ascii="標楷體" w:eastAsia="標楷體" w:hAnsi="標楷體"/>
              </w:rPr>
            </w:pPr>
            <w:ins w:id="4244" w:author="智誠 楊" w:date="2021-05-08T19:41:00Z">
              <w:r>
                <w:rPr>
                  <w:rFonts w:ascii="標楷體" w:eastAsia="標楷體" w:hAnsi="標楷體" w:hint="eastAsia"/>
                </w:rPr>
                <w:t>2:延遲交易確認</w:t>
              </w:r>
            </w:ins>
          </w:p>
        </w:tc>
        <w:tc>
          <w:tcPr>
            <w:tcW w:w="456" w:type="dxa"/>
          </w:tcPr>
          <w:p w14:paraId="52E43188" w14:textId="4EE02B6E" w:rsidR="002F55E0" w:rsidRDefault="002F55E0" w:rsidP="002F55E0">
            <w:pPr>
              <w:rPr>
                <w:ins w:id="4245" w:author="智誠 楊" w:date="2021-05-08T18:58:00Z"/>
                <w:rFonts w:ascii="標楷體" w:eastAsia="標楷體" w:hAnsi="標楷體"/>
              </w:rPr>
            </w:pPr>
            <w:ins w:id="4246" w:author="智誠 楊" w:date="2021-05-08T19:43:00Z">
              <w:r>
                <w:rPr>
                  <w:rFonts w:ascii="標楷體" w:eastAsia="標楷體" w:hAnsi="標楷體" w:hint="eastAsia"/>
                </w:rPr>
                <w:t>V</w:t>
              </w:r>
            </w:ins>
          </w:p>
        </w:tc>
        <w:tc>
          <w:tcPr>
            <w:tcW w:w="576" w:type="dxa"/>
          </w:tcPr>
          <w:p w14:paraId="174D124A" w14:textId="55E9A356" w:rsidR="002F55E0" w:rsidRDefault="002F55E0" w:rsidP="002F55E0">
            <w:pPr>
              <w:jc w:val="center"/>
              <w:rPr>
                <w:ins w:id="4247" w:author="智誠 楊" w:date="2021-05-08T18:58:00Z"/>
                <w:rFonts w:ascii="標楷體" w:eastAsia="標楷體" w:hAnsi="標楷體"/>
              </w:rPr>
            </w:pPr>
            <w:ins w:id="4248" w:author="智誠 楊" w:date="2021-05-08T19:43:00Z">
              <w:r>
                <w:rPr>
                  <w:rFonts w:ascii="標楷體" w:eastAsia="標楷體" w:hAnsi="標楷體" w:hint="eastAsia"/>
                </w:rPr>
                <w:t>W</w:t>
              </w:r>
            </w:ins>
          </w:p>
        </w:tc>
        <w:tc>
          <w:tcPr>
            <w:tcW w:w="3372" w:type="dxa"/>
          </w:tcPr>
          <w:p w14:paraId="74A5C687" w14:textId="77777777" w:rsidR="00F25C4C" w:rsidRDefault="002F55E0" w:rsidP="002F55E0">
            <w:pPr>
              <w:rPr>
                <w:ins w:id="4249" w:author="阿毛" w:date="2021-06-08T10:48:00Z"/>
                <w:rFonts w:ascii="標楷體" w:eastAsia="標楷體" w:hAnsi="標楷體"/>
              </w:rPr>
            </w:pPr>
            <w:ins w:id="4250" w:author="智誠 楊" w:date="2021-05-08T18:58:00Z">
              <w:r>
                <w:rPr>
                  <w:rFonts w:ascii="標楷體" w:eastAsia="標楷體" w:hAnsi="標楷體" w:hint="eastAsia"/>
                </w:rPr>
                <w:t>1.</w:t>
              </w:r>
            </w:ins>
            <w:ins w:id="4251" w:author="智誠 楊" w:date="2021-05-08T19:41:00Z">
              <w:r>
                <w:rPr>
                  <w:rFonts w:ascii="標楷體" w:eastAsia="標楷體" w:hAnsi="標楷體" w:hint="eastAsia"/>
                  <w:lang w:eastAsia="zh-HK"/>
                </w:rPr>
                <w:t>必須輸入</w:t>
              </w:r>
            </w:ins>
            <w:ins w:id="4252" w:author="阿毛" w:date="2021-06-08T10:48:00Z">
              <w:r w:rsidR="00F25C4C">
                <w:rPr>
                  <w:rFonts w:ascii="標楷體" w:eastAsia="標楷體" w:hAnsi="標楷體" w:hint="eastAsia"/>
                  <w:lang w:eastAsia="zh-HK"/>
                </w:rPr>
                <w:t>代碼,檢核條件</w:t>
              </w:r>
              <w:r w:rsidR="00F25C4C">
                <w:rPr>
                  <w:rFonts w:ascii="標楷體" w:eastAsia="標楷體" w:hAnsi="標楷體" w:hint="eastAsia"/>
                </w:rPr>
                <w:t xml:space="preserve">:依  </w:t>
              </w:r>
            </w:ins>
          </w:p>
          <w:p w14:paraId="345B618A" w14:textId="387B710E" w:rsidR="002F55E0" w:rsidDel="00F25C4C" w:rsidRDefault="00F25C4C">
            <w:pPr>
              <w:rPr>
                <w:ins w:id="4253" w:author="智誠 楊" w:date="2021-05-12T14:25:00Z"/>
                <w:del w:id="4254" w:author="阿毛" w:date="2021-06-08T10:48:00Z"/>
                <w:rFonts w:ascii="標楷體" w:eastAsia="標楷體" w:hAnsi="標楷體"/>
                <w:lang w:eastAsia="zh-HK"/>
              </w:rPr>
            </w:pPr>
            <w:ins w:id="4255" w:author="阿毛" w:date="2021-06-08T10:48:00Z">
              <w:r>
                <w:rPr>
                  <w:rFonts w:ascii="標楷體" w:eastAsia="標楷體" w:hAnsi="標楷體" w:hint="eastAsia"/>
                </w:rPr>
                <w:t xml:space="preserve">  選單/V(H)</w:t>
              </w:r>
            </w:ins>
          </w:p>
          <w:p w14:paraId="1B42F6B1" w14:textId="1C2E38C1" w:rsidR="00834496" w:rsidRPr="00C64E2C" w:rsidRDefault="00834496">
            <w:pPr>
              <w:rPr>
                <w:ins w:id="4256" w:author="智誠 楊" w:date="2021-05-08T18:58:00Z"/>
                <w:rFonts w:ascii="標楷體" w:eastAsia="標楷體" w:hAnsi="標楷體"/>
              </w:rPr>
            </w:pPr>
            <w:ins w:id="4257" w:author="智誠 楊" w:date="2021-05-12T14:25:00Z">
              <w:del w:id="4258" w:author="阿毛" w:date="2021-06-08T10:48:00Z">
                <w:r w:rsidDel="00F25C4C">
                  <w:rPr>
                    <w:rFonts w:ascii="標楷體" w:eastAsia="標楷體" w:hAnsi="標楷體" w:hint="eastAsia"/>
                  </w:rPr>
                  <w:delText>2.檢查:</w:delText>
                </w:r>
                <w:r w:rsidDel="00F25C4C">
                  <w:delText xml:space="preserve"> </w:delText>
                </w:r>
                <w:r w:rsidRPr="00834496" w:rsidDel="00F25C4C">
                  <w:rPr>
                    <w:rFonts w:ascii="標楷體" w:eastAsia="標楷體" w:hAnsi="標楷體"/>
                  </w:rPr>
                  <w:delText>V(H,#TypeHelp)</w:delText>
                </w:r>
              </w:del>
            </w:ins>
          </w:p>
        </w:tc>
      </w:tr>
      <w:tr w:rsidR="002F55E0" w:rsidRPr="00362205" w14:paraId="0C31295C" w14:textId="77777777" w:rsidTr="002F55E0">
        <w:trPr>
          <w:trHeight w:val="244"/>
          <w:jc w:val="center"/>
          <w:ins w:id="4259" w:author="智誠 楊" w:date="2021-05-08T18:58:00Z"/>
        </w:trPr>
        <w:tc>
          <w:tcPr>
            <w:tcW w:w="560" w:type="dxa"/>
          </w:tcPr>
          <w:p w14:paraId="2C1A3595" w14:textId="77777777" w:rsidR="002F55E0" w:rsidRDefault="002F55E0" w:rsidP="002F55E0">
            <w:pPr>
              <w:rPr>
                <w:ins w:id="4260" w:author="智誠 楊" w:date="2021-05-08T18:58:00Z"/>
                <w:rFonts w:ascii="標楷體" w:eastAsia="標楷體" w:hAnsi="標楷體"/>
              </w:rPr>
            </w:pPr>
            <w:ins w:id="4261" w:author="智誠 楊" w:date="2021-05-08T18:58:00Z">
              <w:r>
                <w:rPr>
                  <w:rFonts w:ascii="標楷體" w:eastAsia="標楷體" w:hAnsi="標楷體" w:hint="eastAsia"/>
                </w:rPr>
                <w:t>4.</w:t>
              </w:r>
            </w:ins>
          </w:p>
        </w:tc>
        <w:tc>
          <w:tcPr>
            <w:tcW w:w="1490" w:type="dxa"/>
          </w:tcPr>
          <w:p w14:paraId="04865918" w14:textId="2332E202" w:rsidR="002F55E0" w:rsidRDefault="002F55E0" w:rsidP="002F55E0">
            <w:pPr>
              <w:rPr>
                <w:ins w:id="4262" w:author="智誠 楊" w:date="2021-05-08T18:58:00Z"/>
                <w:rFonts w:ascii="標楷體" w:eastAsia="標楷體" w:hAnsi="標楷體"/>
              </w:rPr>
            </w:pPr>
            <w:ins w:id="4263" w:author="智誠 楊" w:date="2021-05-08T19:44:00Z">
              <w:r>
                <w:rPr>
                  <w:rFonts w:ascii="標楷體" w:eastAsia="標楷體" w:hAnsi="標楷體" w:hint="eastAsia"/>
                </w:rPr>
                <w:t>顯示方式</w:t>
              </w:r>
            </w:ins>
          </w:p>
        </w:tc>
        <w:tc>
          <w:tcPr>
            <w:tcW w:w="683" w:type="dxa"/>
          </w:tcPr>
          <w:p w14:paraId="31149788" w14:textId="0A9C2933" w:rsidR="002F55E0" w:rsidRDefault="002F55E0" w:rsidP="002F55E0">
            <w:pPr>
              <w:rPr>
                <w:ins w:id="4264" w:author="智誠 楊" w:date="2021-05-08T18:58:00Z"/>
                <w:rFonts w:ascii="標楷體" w:eastAsia="標楷體" w:hAnsi="標楷體"/>
              </w:rPr>
            </w:pPr>
            <w:ins w:id="4265" w:author="智誠 楊" w:date="2021-05-08T19:44:00Z">
              <w:r>
                <w:rPr>
                  <w:rFonts w:ascii="標楷體" w:eastAsia="標楷體" w:hAnsi="標楷體" w:hint="eastAsia"/>
                </w:rPr>
                <w:t>1</w:t>
              </w:r>
            </w:ins>
          </w:p>
        </w:tc>
        <w:tc>
          <w:tcPr>
            <w:tcW w:w="1147" w:type="dxa"/>
          </w:tcPr>
          <w:p w14:paraId="7E05FD84" w14:textId="50AF8FBD" w:rsidR="002F55E0" w:rsidRPr="00362205" w:rsidRDefault="002F55E0" w:rsidP="002F55E0">
            <w:pPr>
              <w:rPr>
                <w:ins w:id="4266" w:author="智誠 楊" w:date="2021-05-08T18:58:00Z"/>
                <w:rFonts w:ascii="標楷體" w:eastAsia="標楷體" w:hAnsi="標楷體"/>
              </w:rPr>
            </w:pPr>
          </w:p>
        </w:tc>
        <w:tc>
          <w:tcPr>
            <w:tcW w:w="2136" w:type="dxa"/>
          </w:tcPr>
          <w:p w14:paraId="72787380" w14:textId="77777777" w:rsidR="002F55E0" w:rsidRDefault="002F55E0" w:rsidP="002F55E0">
            <w:pPr>
              <w:rPr>
                <w:ins w:id="4267" w:author="智誠 楊" w:date="2021-05-08T19:44:00Z"/>
                <w:rFonts w:ascii="標楷體" w:eastAsia="標楷體" w:hAnsi="標楷體"/>
              </w:rPr>
            </w:pPr>
            <w:ins w:id="4268" w:author="智誠 楊" w:date="2021-05-08T19:44:00Z">
              <w:r>
                <w:rPr>
                  <w:rFonts w:ascii="標楷體" w:eastAsia="標楷體" w:hAnsi="標楷體" w:hint="eastAsia"/>
                </w:rPr>
                <w:t>0:瀏覽</w:t>
              </w:r>
            </w:ins>
          </w:p>
          <w:p w14:paraId="46DBAB3C" w14:textId="09B6847E" w:rsidR="002F55E0" w:rsidRDefault="002F55E0" w:rsidP="002F55E0">
            <w:pPr>
              <w:rPr>
                <w:ins w:id="4269" w:author="智誠 楊" w:date="2021-05-08T18:58:00Z"/>
                <w:rFonts w:ascii="標楷體" w:eastAsia="標楷體" w:hAnsi="標楷體"/>
              </w:rPr>
            </w:pPr>
            <w:ins w:id="4270" w:author="智誠 楊" w:date="2021-05-08T19:44:00Z">
              <w:r>
                <w:rPr>
                  <w:rFonts w:ascii="標楷體" w:eastAsia="標楷體" w:hAnsi="標楷體" w:hint="eastAsia"/>
                </w:rPr>
                <w:t>1:列印</w:t>
              </w:r>
            </w:ins>
          </w:p>
        </w:tc>
        <w:tc>
          <w:tcPr>
            <w:tcW w:w="456" w:type="dxa"/>
          </w:tcPr>
          <w:p w14:paraId="7445076B" w14:textId="0AD8C958" w:rsidR="002F55E0" w:rsidRDefault="002F55E0" w:rsidP="002F55E0">
            <w:pPr>
              <w:rPr>
                <w:ins w:id="4271" w:author="智誠 楊" w:date="2021-05-08T18:58:00Z"/>
                <w:rFonts w:ascii="標楷體" w:eastAsia="標楷體" w:hAnsi="標楷體"/>
              </w:rPr>
            </w:pPr>
            <w:ins w:id="4272" w:author="智誠 楊" w:date="2021-05-08T19:44:00Z">
              <w:r>
                <w:rPr>
                  <w:rFonts w:ascii="標楷體" w:eastAsia="標楷體" w:hAnsi="標楷體" w:hint="eastAsia"/>
                </w:rPr>
                <w:t>V</w:t>
              </w:r>
            </w:ins>
          </w:p>
        </w:tc>
        <w:tc>
          <w:tcPr>
            <w:tcW w:w="576" w:type="dxa"/>
          </w:tcPr>
          <w:p w14:paraId="173A7FEC" w14:textId="525694A5" w:rsidR="002F55E0" w:rsidRDefault="002F55E0" w:rsidP="002F55E0">
            <w:pPr>
              <w:jc w:val="center"/>
              <w:rPr>
                <w:ins w:id="4273" w:author="智誠 楊" w:date="2021-05-08T18:58:00Z"/>
                <w:rFonts w:ascii="標楷體" w:eastAsia="標楷體" w:hAnsi="標楷體"/>
              </w:rPr>
            </w:pPr>
            <w:ins w:id="4274" w:author="智誠 楊" w:date="2021-05-08T19:44:00Z">
              <w:r>
                <w:rPr>
                  <w:rFonts w:ascii="標楷體" w:eastAsia="標楷體" w:hAnsi="標楷體" w:hint="eastAsia"/>
                </w:rPr>
                <w:t>W</w:t>
              </w:r>
            </w:ins>
          </w:p>
        </w:tc>
        <w:tc>
          <w:tcPr>
            <w:tcW w:w="3372" w:type="dxa"/>
          </w:tcPr>
          <w:p w14:paraId="495AF89A" w14:textId="77777777" w:rsidR="00F25C4C" w:rsidRDefault="00F25C4C" w:rsidP="00F25C4C">
            <w:pPr>
              <w:rPr>
                <w:ins w:id="4275" w:author="阿毛" w:date="2021-06-08T10:49:00Z"/>
                <w:rFonts w:ascii="標楷體" w:eastAsia="標楷體" w:hAnsi="標楷體"/>
              </w:rPr>
            </w:pPr>
            <w:ins w:id="4276" w:author="阿毛" w:date="2021-06-08T10:49:00Z">
              <w:r>
                <w:rPr>
                  <w:rFonts w:ascii="標楷體" w:eastAsia="標楷體" w:hAnsi="標楷體" w:hint="eastAsia"/>
                </w:rPr>
                <w:t>1.</w:t>
              </w:r>
              <w:r>
                <w:rPr>
                  <w:rFonts w:ascii="標楷體" w:eastAsia="標楷體" w:hAnsi="標楷體" w:hint="eastAsia"/>
                  <w:lang w:eastAsia="zh-HK"/>
                </w:rPr>
                <w:t>必須輸入代碼,檢核條件</w:t>
              </w:r>
              <w:r>
                <w:rPr>
                  <w:rFonts w:ascii="標楷體" w:eastAsia="標楷體" w:hAnsi="標楷體" w:hint="eastAsia"/>
                </w:rPr>
                <w:t xml:space="preserve">:依  </w:t>
              </w:r>
            </w:ins>
          </w:p>
          <w:p w14:paraId="63068535" w14:textId="41FFFC1E" w:rsidR="002F55E0" w:rsidRPr="00C64E2C" w:rsidRDefault="00F25C4C" w:rsidP="00F25C4C">
            <w:pPr>
              <w:rPr>
                <w:ins w:id="4277" w:author="智誠 楊" w:date="2021-05-08T18:58:00Z"/>
                <w:rFonts w:ascii="標楷體" w:eastAsia="標楷體" w:hAnsi="標楷體"/>
              </w:rPr>
            </w:pPr>
            <w:ins w:id="4278" w:author="阿毛" w:date="2021-06-08T10:49:00Z">
              <w:r>
                <w:rPr>
                  <w:rFonts w:ascii="標楷體" w:eastAsia="標楷體" w:hAnsi="標楷體" w:hint="eastAsia"/>
                </w:rPr>
                <w:t xml:space="preserve">  選單/V(H)</w:t>
              </w:r>
            </w:ins>
            <w:ins w:id="4279" w:author="智誠 楊" w:date="2021-05-08T18:58:00Z">
              <w:del w:id="4280" w:author="阿毛" w:date="2021-06-08T10:49:00Z">
                <w:r w:rsidR="002F55E0" w:rsidDel="00F25C4C">
                  <w:rPr>
                    <w:rFonts w:ascii="標楷體" w:eastAsia="標楷體" w:hAnsi="標楷體" w:hint="eastAsia"/>
                  </w:rPr>
                  <w:delText>1.</w:delText>
                </w:r>
              </w:del>
            </w:ins>
            <w:ins w:id="4281" w:author="智誠 楊" w:date="2021-05-08T19:44:00Z">
              <w:del w:id="4282" w:author="阿毛" w:date="2021-06-08T10:49:00Z">
                <w:r w:rsidR="002F55E0" w:rsidDel="00F25C4C">
                  <w:rPr>
                    <w:rFonts w:ascii="標楷體" w:eastAsia="標楷體" w:hAnsi="標楷體" w:hint="eastAsia"/>
                    <w:lang w:eastAsia="zh-HK"/>
                  </w:rPr>
                  <w:delText>必須輸入</w:delText>
                </w:r>
              </w:del>
            </w:ins>
          </w:p>
        </w:tc>
      </w:tr>
    </w:tbl>
    <w:p w14:paraId="550C5F80" w14:textId="77777777" w:rsidR="00AF50F7" w:rsidRPr="00B56858" w:rsidDel="00F25C4C" w:rsidRDefault="00AF50F7" w:rsidP="00AF50F7">
      <w:pPr>
        <w:rPr>
          <w:ins w:id="4283" w:author="智誠 楊" w:date="2021-05-08T18:58:00Z"/>
          <w:del w:id="4284" w:author="阿毛" w:date="2021-06-08T10:50:00Z"/>
        </w:rPr>
      </w:pPr>
    </w:p>
    <w:p w14:paraId="0266DF32" w14:textId="77777777" w:rsidR="00B70B9A" w:rsidRDefault="00B70B9A">
      <w:pPr>
        <w:widowControl/>
        <w:rPr>
          <w:ins w:id="4285" w:author="智誠 楊" w:date="2021-05-08T19:45:00Z"/>
          <w:rFonts w:eastAsia="標楷體"/>
          <w:sz w:val="26"/>
          <w:lang w:eastAsia="zh-HK"/>
        </w:rPr>
      </w:pPr>
      <w:ins w:id="4286" w:author="智誠 楊" w:date="2021-05-08T19:45:00Z">
        <w:del w:id="4287" w:author="阿毛" w:date="2021-06-08T10:50:00Z">
          <w:r w:rsidDel="00F25C4C">
            <w:rPr>
              <w:lang w:eastAsia="zh-HK"/>
            </w:rPr>
            <w:br w:type="page"/>
          </w:r>
        </w:del>
      </w:ins>
    </w:p>
    <w:p w14:paraId="666970AD" w14:textId="0A506A94" w:rsidR="00B70B9A" w:rsidRPr="00B70B9A" w:rsidRDefault="00AF50F7">
      <w:pPr>
        <w:pStyle w:val="a"/>
        <w:rPr>
          <w:ins w:id="4288" w:author="智誠 楊" w:date="2021-05-08T18:58:00Z"/>
        </w:rPr>
      </w:pPr>
      <w:ins w:id="4289" w:author="智誠 楊" w:date="2021-05-08T18:58:00Z">
        <w:r>
          <w:rPr>
            <w:rFonts w:hint="eastAsia"/>
            <w:lang w:eastAsia="zh-HK"/>
          </w:rPr>
          <w:lastRenderedPageBreak/>
          <w:t>輸出</w:t>
        </w:r>
        <w:r w:rsidRPr="00362205">
          <w:t>畫面</w:t>
        </w:r>
        <w:r>
          <w:rPr>
            <w:rFonts w:hint="eastAsia"/>
          </w:rPr>
          <w:t>:</w:t>
        </w:r>
      </w:ins>
    </w:p>
    <w:p w14:paraId="00A0FBF6" w14:textId="5104539B" w:rsidR="00AF50F7" w:rsidRDefault="00B70B9A">
      <w:pPr>
        <w:rPr>
          <w:ins w:id="4290" w:author="智誠 楊" w:date="2021-05-08T18:58:00Z"/>
        </w:rPr>
        <w:pPrChange w:id="4291" w:author="智誠 楊" w:date="2021-05-08T19:46:00Z">
          <w:pPr>
            <w:ind w:left="480"/>
          </w:pPr>
        </w:pPrChange>
      </w:pPr>
      <w:ins w:id="4292" w:author="智誠 楊" w:date="2021-05-08T19:46:00Z">
        <w:r w:rsidRPr="00B70B9A">
          <w:rPr>
            <w:noProof/>
          </w:rPr>
          <w:drawing>
            <wp:inline distT="0" distB="0" distL="0" distR="0" wp14:anchorId="2E085154" wp14:editId="3691E7F2">
              <wp:extent cx="6479540" cy="135636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1356360"/>
                      </a:xfrm>
                      <a:prstGeom prst="rect">
                        <a:avLst/>
                      </a:prstGeom>
                    </pic:spPr>
                  </pic:pic>
                </a:graphicData>
              </a:graphic>
            </wp:inline>
          </w:drawing>
        </w:r>
      </w:ins>
    </w:p>
    <w:p w14:paraId="71E9567D" w14:textId="63313511" w:rsidR="00B70B9A" w:rsidRDefault="00B70B9A" w:rsidP="00AF50F7">
      <w:pPr>
        <w:rPr>
          <w:ins w:id="4293" w:author="智誠 楊" w:date="2021-05-08T19:47:00Z"/>
        </w:rPr>
      </w:pPr>
      <w:ins w:id="4294" w:author="智誠 楊" w:date="2021-05-08T19:47:00Z">
        <w:r>
          <w:rPr>
            <w:rFonts w:hint="eastAsia"/>
          </w:rPr>
          <w:t>續</w:t>
        </w:r>
      </w:ins>
    </w:p>
    <w:p w14:paraId="7678D9A9" w14:textId="7EB41FA6" w:rsidR="00AF50F7" w:rsidRPr="00B70B9A" w:rsidRDefault="00B70B9A">
      <w:pPr>
        <w:rPr>
          <w:ins w:id="4295" w:author="智誠 楊" w:date="2021-05-08T18:58:00Z"/>
          <w:rPrChange w:id="4296" w:author="智誠 楊" w:date="2021-05-08T19:48:00Z">
            <w:rPr>
              <w:ins w:id="4297" w:author="智誠 楊" w:date="2021-05-08T18:58:00Z"/>
              <w:rFonts w:eastAsia="標楷體"/>
              <w:sz w:val="26"/>
            </w:rPr>
          </w:rPrChange>
        </w:rPr>
        <w:pPrChange w:id="4298" w:author="智誠 楊" w:date="2021-05-08T19:48:00Z">
          <w:pPr>
            <w:widowControl/>
          </w:pPr>
        </w:pPrChange>
      </w:pPr>
      <w:ins w:id="4299" w:author="智誠 楊" w:date="2021-05-08T19:47:00Z">
        <w:r w:rsidRPr="00B70B9A">
          <w:rPr>
            <w:noProof/>
          </w:rPr>
          <w:drawing>
            <wp:inline distT="0" distB="0" distL="0" distR="0" wp14:anchorId="7EC9A2ED" wp14:editId="0C323CBC">
              <wp:extent cx="2682240" cy="1223633"/>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6261" cy="1243715"/>
                      </a:xfrm>
                      <a:prstGeom prst="rect">
                        <a:avLst/>
                      </a:prstGeom>
                    </pic:spPr>
                  </pic:pic>
                </a:graphicData>
              </a:graphic>
            </wp:inline>
          </w:drawing>
        </w:r>
      </w:ins>
    </w:p>
    <w:p w14:paraId="3C4B7A04" w14:textId="77777777" w:rsidR="00CE3FCC" w:rsidRDefault="00CE3FCC">
      <w:pPr>
        <w:widowControl/>
        <w:rPr>
          <w:ins w:id="4300" w:author="阿毛" w:date="2021-06-08T11:06:00Z"/>
          <w:rFonts w:eastAsia="標楷體"/>
          <w:sz w:val="26"/>
        </w:rPr>
      </w:pPr>
      <w:ins w:id="4301" w:author="阿毛" w:date="2021-06-08T11:06:00Z">
        <w:r>
          <w:br w:type="page"/>
        </w:r>
      </w:ins>
    </w:p>
    <w:p w14:paraId="15432D65" w14:textId="49577C61" w:rsidR="00AF50F7" w:rsidDel="00CE3FCC" w:rsidRDefault="00AF50F7" w:rsidP="00AF50F7">
      <w:pPr>
        <w:pStyle w:val="a"/>
        <w:rPr>
          <w:ins w:id="4302" w:author="智誠 楊" w:date="2021-05-08T18:58:00Z"/>
          <w:del w:id="4303" w:author="阿毛" w:date="2021-06-08T11:06:00Z"/>
        </w:rPr>
      </w:pPr>
      <w:ins w:id="4304" w:author="智誠 楊" w:date="2021-05-08T18:58:00Z">
        <w:r>
          <w:rPr>
            <w:rFonts w:hint="eastAsia"/>
          </w:rPr>
          <w:lastRenderedPageBreak/>
          <w:t>輸出畫面資料說明</w:t>
        </w:r>
      </w:ins>
    </w:p>
    <w:p w14:paraId="4D313F0D" w14:textId="77777777" w:rsidR="00AF50F7" w:rsidRDefault="00AF50F7">
      <w:pPr>
        <w:pStyle w:val="a"/>
        <w:rPr>
          <w:ins w:id="4305" w:author="智誠 楊" w:date="2021-05-08T18:58:00Z"/>
        </w:rPr>
        <w:pPrChange w:id="4306" w:author="阿毛" w:date="2021-06-08T11:06:00Z">
          <w:pPr/>
        </w:pPrChange>
      </w:pPr>
    </w:p>
    <w:tbl>
      <w:tblPr>
        <w:tblStyle w:val="ac"/>
        <w:tblW w:w="10598" w:type="dxa"/>
        <w:tblLook w:val="04A0" w:firstRow="1" w:lastRow="0" w:firstColumn="1" w:lastColumn="0" w:noHBand="0" w:noVBand="1"/>
        <w:tblPrChange w:id="4307" w:author="智誠 楊" w:date="2021-05-10T11:20:00Z">
          <w:tblPr>
            <w:tblStyle w:val="ac"/>
            <w:tblW w:w="10598" w:type="dxa"/>
            <w:tblLook w:val="04A0" w:firstRow="1" w:lastRow="0" w:firstColumn="1" w:lastColumn="0" w:noHBand="0" w:noVBand="1"/>
          </w:tblPr>
        </w:tblPrChange>
      </w:tblPr>
      <w:tblGrid>
        <w:gridCol w:w="695"/>
        <w:gridCol w:w="1001"/>
        <w:gridCol w:w="1959"/>
        <w:gridCol w:w="3816"/>
        <w:gridCol w:w="3127"/>
        <w:tblGridChange w:id="4308">
          <w:tblGrid>
            <w:gridCol w:w="695"/>
            <w:gridCol w:w="15"/>
            <w:gridCol w:w="986"/>
            <w:gridCol w:w="48"/>
            <w:gridCol w:w="1787"/>
            <w:gridCol w:w="124"/>
            <w:gridCol w:w="3692"/>
            <w:gridCol w:w="124"/>
            <w:gridCol w:w="3127"/>
          </w:tblGrid>
        </w:tblGridChange>
      </w:tblGrid>
      <w:tr w:rsidR="00B70B9A" w:rsidRPr="008F1D46" w14:paraId="61C60477" w14:textId="77777777" w:rsidTr="00E309D0">
        <w:trPr>
          <w:ins w:id="4309" w:author="智誠 楊" w:date="2021-05-08T18:58:00Z"/>
        </w:trPr>
        <w:tc>
          <w:tcPr>
            <w:tcW w:w="695" w:type="dxa"/>
            <w:shd w:val="clear" w:color="auto" w:fill="D9D9D9" w:themeFill="background1" w:themeFillShade="D9"/>
            <w:tcPrChange w:id="4310" w:author="智誠 楊" w:date="2021-05-10T11:20:00Z">
              <w:tcPr>
                <w:tcW w:w="695" w:type="dxa"/>
                <w:shd w:val="clear" w:color="auto" w:fill="D9D9D9" w:themeFill="background1" w:themeFillShade="D9"/>
              </w:tcPr>
            </w:tcPrChange>
          </w:tcPr>
          <w:p w14:paraId="754CBADF" w14:textId="77777777" w:rsidR="00AF50F7" w:rsidRPr="008F1D46" w:rsidRDefault="00AF50F7" w:rsidP="00B6788F">
            <w:pPr>
              <w:jc w:val="center"/>
              <w:rPr>
                <w:ins w:id="4311" w:author="智誠 楊" w:date="2021-05-08T18:58:00Z"/>
                <w:rFonts w:ascii="標楷體" w:eastAsia="標楷體" w:hAnsi="標楷體"/>
                <w:lang w:eastAsia="zh-HK"/>
              </w:rPr>
            </w:pPr>
            <w:ins w:id="4312" w:author="智誠 楊" w:date="2021-05-08T18:58:00Z">
              <w:r w:rsidRPr="008F1D46">
                <w:rPr>
                  <w:rFonts w:ascii="標楷體" w:eastAsia="標楷體" w:hAnsi="標楷體" w:hint="eastAsia"/>
                  <w:lang w:eastAsia="zh-HK"/>
                </w:rPr>
                <w:t>序號</w:t>
              </w:r>
            </w:ins>
          </w:p>
        </w:tc>
        <w:tc>
          <w:tcPr>
            <w:tcW w:w="1001" w:type="dxa"/>
            <w:shd w:val="clear" w:color="auto" w:fill="D9D9D9" w:themeFill="background1" w:themeFillShade="D9"/>
            <w:tcPrChange w:id="4313" w:author="智誠 楊" w:date="2021-05-10T11:20:00Z">
              <w:tcPr>
                <w:tcW w:w="1001" w:type="dxa"/>
                <w:gridSpan w:val="2"/>
                <w:shd w:val="clear" w:color="auto" w:fill="D9D9D9" w:themeFill="background1" w:themeFillShade="D9"/>
              </w:tcPr>
            </w:tcPrChange>
          </w:tcPr>
          <w:p w14:paraId="1BAA0575" w14:textId="77777777" w:rsidR="00AF50F7" w:rsidRPr="008F1D46" w:rsidRDefault="00AF50F7" w:rsidP="00B6788F">
            <w:pPr>
              <w:jc w:val="center"/>
              <w:rPr>
                <w:ins w:id="4314" w:author="智誠 楊" w:date="2021-05-08T18:58:00Z"/>
                <w:rFonts w:ascii="標楷體" w:eastAsia="標楷體" w:hAnsi="標楷體"/>
                <w:lang w:eastAsia="zh-HK"/>
              </w:rPr>
            </w:pPr>
            <w:ins w:id="4315" w:author="智誠 楊" w:date="2021-05-08T18:58:00Z">
              <w:r w:rsidRPr="008F1D46">
                <w:rPr>
                  <w:rFonts w:ascii="標楷體" w:eastAsia="標楷體" w:hAnsi="標楷體" w:hint="eastAsia"/>
                  <w:lang w:eastAsia="zh-HK"/>
                </w:rPr>
                <w:t>欄位型態</w:t>
              </w:r>
            </w:ins>
          </w:p>
        </w:tc>
        <w:tc>
          <w:tcPr>
            <w:tcW w:w="1959" w:type="dxa"/>
            <w:shd w:val="clear" w:color="auto" w:fill="D9D9D9" w:themeFill="background1" w:themeFillShade="D9"/>
            <w:tcPrChange w:id="4316" w:author="智誠 楊" w:date="2021-05-10T11:20:00Z">
              <w:tcPr>
                <w:tcW w:w="1959" w:type="dxa"/>
                <w:gridSpan w:val="3"/>
                <w:shd w:val="clear" w:color="auto" w:fill="D9D9D9" w:themeFill="background1" w:themeFillShade="D9"/>
              </w:tcPr>
            </w:tcPrChange>
          </w:tcPr>
          <w:p w14:paraId="64A02A80" w14:textId="77777777" w:rsidR="00AF50F7" w:rsidRPr="008F1D46" w:rsidRDefault="00AF50F7" w:rsidP="00B6788F">
            <w:pPr>
              <w:jc w:val="center"/>
              <w:rPr>
                <w:ins w:id="4317" w:author="智誠 楊" w:date="2021-05-08T18:58:00Z"/>
                <w:rFonts w:ascii="標楷體" w:eastAsia="標楷體" w:hAnsi="標楷體"/>
                <w:lang w:eastAsia="zh-HK"/>
              </w:rPr>
            </w:pPr>
            <w:ins w:id="4318" w:author="智誠 楊" w:date="2021-05-08T18:58: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4319" w:author="智誠 楊" w:date="2021-05-10T11:20:00Z">
              <w:tcPr>
                <w:tcW w:w="3816" w:type="dxa"/>
                <w:gridSpan w:val="2"/>
                <w:shd w:val="clear" w:color="auto" w:fill="D9D9D9" w:themeFill="background1" w:themeFillShade="D9"/>
              </w:tcPr>
            </w:tcPrChange>
          </w:tcPr>
          <w:p w14:paraId="6F8B57E6" w14:textId="77777777" w:rsidR="00AF50F7" w:rsidRPr="008F1D46" w:rsidRDefault="00AF50F7" w:rsidP="00B6788F">
            <w:pPr>
              <w:jc w:val="center"/>
              <w:rPr>
                <w:ins w:id="4320" w:author="智誠 楊" w:date="2021-05-08T18:58:00Z"/>
                <w:rFonts w:ascii="標楷體" w:eastAsia="標楷體" w:hAnsi="標楷體"/>
              </w:rPr>
            </w:pPr>
            <w:ins w:id="4321" w:author="智誠 楊" w:date="2021-05-08T18:58:00Z">
              <w:r>
                <w:rPr>
                  <w:rFonts w:ascii="標楷體" w:eastAsia="標楷體" w:hAnsi="標楷體" w:hint="eastAsia"/>
                  <w:lang w:eastAsia="zh-HK"/>
                </w:rPr>
                <w:t>資料來源</w:t>
              </w:r>
            </w:ins>
          </w:p>
        </w:tc>
        <w:tc>
          <w:tcPr>
            <w:tcW w:w="3127" w:type="dxa"/>
            <w:shd w:val="clear" w:color="auto" w:fill="D9D9D9" w:themeFill="background1" w:themeFillShade="D9"/>
            <w:tcPrChange w:id="4322" w:author="智誠 楊" w:date="2021-05-10T11:20:00Z">
              <w:tcPr>
                <w:tcW w:w="3127" w:type="dxa"/>
                <w:shd w:val="clear" w:color="auto" w:fill="D9D9D9" w:themeFill="background1" w:themeFillShade="D9"/>
              </w:tcPr>
            </w:tcPrChange>
          </w:tcPr>
          <w:p w14:paraId="4FB805DE" w14:textId="77777777" w:rsidR="00AF50F7" w:rsidRPr="008F1D46" w:rsidRDefault="00AF50F7" w:rsidP="00B6788F">
            <w:pPr>
              <w:jc w:val="center"/>
              <w:rPr>
                <w:ins w:id="4323" w:author="智誠 楊" w:date="2021-05-08T18:58:00Z"/>
                <w:rFonts w:ascii="標楷體" w:eastAsia="標楷體" w:hAnsi="標楷體"/>
                <w:lang w:eastAsia="zh-HK"/>
              </w:rPr>
            </w:pPr>
            <w:ins w:id="4324" w:author="智誠 楊" w:date="2021-05-08T18:58: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B70B9A" w:rsidRPr="008F1D46" w14:paraId="316026B4" w14:textId="77777777" w:rsidTr="00E309D0">
        <w:trPr>
          <w:ins w:id="4325" w:author="智誠 楊" w:date="2021-05-08T18:58:00Z"/>
        </w:trPr>
        <w:tc>
          <w:tcPr>
            <w:tcW w:w="695" w:type="dxa"/>
            <w:tcPrChange w:id="4326" w:author="智誠 楊" w:date="2021-05-10T11:20:00Z">
              <w:tcPr>
                <w:tcW w:w="695" w:type="dxa"/>
              </w:tcPr>
            </w:tcPrChange>
          </w:tcPr>
          <w:p w14:paraId="04A63BE0" w14:textId="77777777" w:rsidR="00AF50F7" w:rsidRPr="008F1D46" w:rsidRDefault="00AF50F7" w:rsidP="00B6788F">
            <w:pPr>
              <w:jc w:val="center"/>
              <w:rPr>
                <w:ins w:id="4327" w:author="智誠 楊" w:date="2021-05-08T18:58:00Z"/>
                <w:rFonts w:ascii="標楷體" w:eastAsia="標楷體" w:hAnsi="標楷體"/>
                <w:lang w:eastAsia="zh-HK"/>
              </w:rPr>
            </w:pPr>
            <w:ins w:id="4328" w:author="智誠 楊" w:date="2021-05-08T18:58:00Z">
              <w:r>
                <w:rPr>
                  <w:rFonts w:ascii="標楷體" w:eastAsia="標楷體" w:hAnsi="標楷體" w:hint="eastAsia"/>
                </w:rPr>
                <w:t>1</w:t>
              </w:r>
            </w:ins>
          </w:p>
        </w:tc>
        <w:tc>
          <w:tcPr>
            <w:tcW w:w="1001" w:type="dxa"/>
            <w:tcPrChange w:id="4329" w:author="智誠 楊" w:date="2021-05-10T11:20:00Z">
              <w:tcPr>
                <w:tcW w:w="1001" w:type="dxa"/>
                <w:gridSpan w:val="2"/>
              </w:tcPr>
            </w:tcPrChange>
          </w:tcPr>
          <w:p w14:paraId="7853B067" w14:textId="77777777" w:rsidR="00AF50F7" w:rsidRPr="008F1D46" w:rsidRDefault="00AF50F7" w:rsidP="00B6788F">
            <w:pPr>
              <w:jc w:val="center"/>
              <w:rPr>
                <w:ins w:id="4330" w:author="智誠 楊" w:date="2021-05-08T18:58:00Z"/>
                <w:rFonts w:ascii="標楷體" w:eastAsia="標楷體" w:hAnsi="標楷體"/>
                <w:lang w:eastAsia="zh-HK"/>
              </w:rPr>
            </w:pPr>
            <w:ins w:id="4331" w:author="智誠 楊" w:date="2021-05-08T18:58:00Z">
              <w:r>
                <w:rPr>
                  <w:rFonts w:ascii="標楷體" w:eastAsia="標楷體" w:hAnsi="標楷體" w:hint="eastAsia"/>
                  <w:lang w:eastAsia="zh-HK"/>
                </w:rPr>
                <w:t>按鈕</w:t>
              </w:r>
            </w:ins>
          </w:p>
        </w:tc>
        <w:tc>
          <w:tcPr>
            <w:tcW w:w="1959" w:type="dxa"/>
            <w:tcPrChange w:id="4332" w:author="智誠 楊" w:date="2021-05-10T11:20:00Z">
              <w:tcPr>
                <w:tcW w:w="1959" w:type="dxa"/>
                <w:gridSpan w:val="3"/>
              </w:tcPr>
            </w:tcPrChange>
          </w:tcPr>
          <w:p w14:paraId="3DA349D1" w14:textId="695C61A7" w:rsidR="00AF50F7" w:rsidRPr="008F1D46" w:rsidRDefault="00AF50F7" w:rsidP="00B6788F">
            <w:pPr>
              <w:rPr>
                <w:ins w:id="4333" w:author="智誠 楊" w:date="2021-05-08T18:58:00Z"/>
                <w:rFonts w:ascii="標楷體" w:eastAsia="標楷體" w:hAnsi="標楷體"/>
                <w:lang w:eastAsia="zh-HK"/>
              </w:rPr>
            </w:pPr>
            <w:ins w:id="4334" w:author="智誠 楊" w:date="2021-05-08T18:58:00Z">
              <w:r>
                <w:rPr>
                  <w:rFonts w:ascii="標楷體" w:eastAsia="標楷體" w:hAnsi="標楷體" w:hint="eastAsia"/>
                  <w:lang w:eastAsia="zh-HK"/>
                </w:rPr>
                <w:t>修改</w:t>
              </w:r>
            </w:ins>
            <w:ins w:id="4335" w:author="智誠 楊" w:date="2021-05-08T19:48:00Z">
              <w:r w:rsidR="00B70B9A">
                <w:rPr>
                  <w:rFonts w:ascii="標楷體" w:eastAsia="標楷體" w:hAnsi="標楷體" w:hint="eastAsia"/>
                </w:rPr>
                <w:t>/</w:t>
              </w:r>
              <w:r w:rsidR="00B70B9A">
                <w:rPr>
                  <w:rFonts w:ascii="標楷體" w:eastAsia="標楷體" w:hAnsi="標楷體" w:hint="eastAsia"/>
                  <w:lang w:eastAsia="zh-HK"/>
                </w:rPr>
                <w:t>登錄</w:t>
              </w:r>
              <w:r w:rsidR="00B70B9A">
                <w:rPr>
                  <w:rFonts w:ascii="標楷體" w:eastAsia="標楷體" w:hAnsi="標楷體" w:hint="eastAsia"/>
                </w:rPr>
                <w:t>/覆核</w:t>
              </w:r>
            </w:ins>
          </w:p>
        </w:tc>
        <w:tc>
          <w:tcPr>
            <w:tcW w:w="3816" w:type="dxa"/>
            <w:tcPrChange w:id="4336" w:author="智誠 楊" w:date="2021-05-10T11:20:00Z">
              <w:tcPr>
                <w:tcW w:w="3816" w:type="dxa"/>
                <w:gridSpan w:val="2"/>
              </w:tcPr>
            </w:tcPrChange>
          </w:tcPr>
          <w:p w14:paraId="3C53AE11" w14:textId="77777777" w:rsidR="00AF50F7" w:rsidRDefault="00AF50F7" w:rsidP="00B6788F">
            <w:pPr>
              <w:rPr>
                <w:ins w:id="4337" w:author="智誠 楊" w:date="2021-05-08T18:58:00Z"/>
                <w:rFonts w:ascii="標楷體" w:eastAsia="標楷體" w:hAnsi="標楷體"/>
                <w:lang w:eastAsia="zh-HK"/>
              </w:rPr>
            </w:pPr>
          </w:p>
        </w:tc>
        <w:tc>
          <w:tcPr>
            <w:tcW w:w="3127" w:type="dxa"/>
            <w:tcPrChange w:id="4338" w:author="智誠 楊" w:date="2021-05-10T11:20:00Z">
              <w:tcPr>
                <w:tcW w:w="3127" w:type="dxa"/>
              </w:tcPr>
            </w:tcPrChange>
          </w:tcPr>
          <w:p w14:paraId="6334FD9D" w14:textId="77777777" w:rsidR="00AF50F7" w:rsidRDefault="00AF50F7" w:rsidP="00B6788F">
            <w:pPr>
              <w:rPr>
                <w:ins w:id="4339" w:author="智誠 楊" w:date="2021-05-08T20:01:00Z"/>
                <w:rFonts w:eastAsia="標楷體"/>
              </w:rPr>
            </w:pPr>
            <w:ins w:id="4340" w:author="智誠 楊" w:date="2021-05-08T18:58:00Z">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w:t>
              </w:r>
            </w:ins>
            <w:ins w:id="4341" w:author="智誠 楊" w:date="2021-05-08T19:49:00Z">
              <w:r w:rsidR="00B70B9A">
                <w:rPr>
                  <w:rFonts w:eastAsia="標楷體" w:hint="eastAsia"/>
                </w:rPr>
                <w:t>合理性</w:t>
              </w:r>
            </w:ins>
            <w:ins w:id="4342" w:author="智誠 楊" w:date="2021-05-08T18:58:00Z">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w:t>
              </w:r>
            </w:ins>
            <w:ins w:id="4343" w:author="智誠 楊" w:date="2021-05-08T19:49:00Z">
              <w:r w:rsidR="00B70B9A">
                <w:rPr>
                  <w:rFonts w:eastAsia="標楷體" w:hint="eastAsia"/>
                </w:rPr>
                <w:t>3</w:t>
              </w:r>
            </w:ins>
            <w:ins w:id="4344" w:author="智誠 楊" w:date="2021-05-08T18:58:00Z">
              <w:r>
                <w:rPr>
                  <w:rFonts w:eastAsia="標楷體" w:hint="eastAsia"/>
                </w:rPr>
                <w:t>疑似洗錢交易</w:t>
              </w:r>
            </w:ins>
            <w:ins w:id="4345" w:author="智誠 楊" w:date="2021-05-08T19:49:00Z">
              <w:r w:rsidR="00B70B9A">
                <w:rPr>
                  <w:rFonts w:eastAsia="標楷體" w:hint="eastAsia"/>
                </w:rPr>
                <w:t>合理性</w:t>
              </w:r>
            </w:ins>
            <w:ins w:id="4346" w:author="智誠 楊" w:date="2021-05-08T18:58: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w:t>
              </w:r>
            </w:ins>
            <w:ins w:id="4347" w:author="智誠 楊" w:date="2021-05-08T19:49:00Z">
              <w:r w:rsidR="00B70B9A">
                <w:rPr>
                  <w:rFonts w:eastAsia="標楷體" w:hint="eastAsia"/>
                </w:rPr>
                <w:t>合理性資料</w:t>
              </w:r>
            </w:ins>
          </w:p>
          <w:p w14:paraId="38183276" w14:textId="4E07F0BD" w:rsidR="00806D28" w:rsidRDefault="00806D28" w:rsidP="00B6788F">
            <w:pPr>
              <w:rPr>
                <w:ins w:id="4348" w:author="智誠 楊" w:date="2021-05-08T20:02:00Z"/>
                <w:rFonts w:ascii="標楷體" w:eastAsia="標楷體" w:hAnsi="標楷體"/>
                <w:lang w:eastAsia="zh-HK"/>
              </w:rPr>
            </w:pPr>
            <w:ins w:id="4349" w:author="智誠 楊" w:date="2021-05-08T20:01:00Z">
              <w:r>
                <w:rPr>
                  <w:rFonts w:ascii="標楷體" w:eastAsia="標楷體" w:hAnsi="標楷體" w:hint="eastAsia"/>
                </w:rPr>
                <w:t>2.</w:t>
              </w:r>
              <w:r>
                <w:rPr>
                  <w:rFonts w:ascii="標楷體" w:eastAsia="標楷體" w:hAnsi="標楷體" w:hint="eastAsia"/>
                  <w:lang w:eastAsia="zh-HK"/>
                </w:rPr>
                <w:t>若登</w:t>
              </w:r>
            </w:ins>
            <w:ins w:id="4350" w:author="阿毛" w:date="2021-06-08T11:27:00Z">
              <w:r w:rsidR="002B476D">
                <w:rPr>
                  <w:rFonts w:ascii="標楷體" w:eastAsia="標楷體" w:hAnsi="標楷體" w:hint="eastAsia"/>
                  <w:lang w:eastAsia="zh-HK"/>
                </w:rPr>
                <w:t>入</w:t>
              </w:r>
            </w:ins>
            <w:ins w:id="4351" w:author="智誠 楊" w:date="2021-05-08T20:01:00Z">
              <w:del w:id="4352" w:author="阿毛" w:date="2021-06-08T11:27:00Z">
                <w:r w:rsidDel="002B476D">
                  <w:rPr>
                    <w:rFonts w:ascii="標楷體" w:eastAsia="標楷體" w:hAnsi="標楷體" w:hint="eastAsia"/>
                    <w:lang w:eastAsia="zh-HK"/>
                  </w:rPr>
                  <w:delText>錄</w:delText>
                </w:r>
              </w:del>
              <w:r>
                <w:rPr>
                  <w:rFonts w:ascii="標楷體" w:eastAsia="標楷體" w:hAnsi="標楷體" w:hint="eastAsia"/>
                  <w:lang w:eastAsia="zh-HK"/>
                </w:rPr>
                <w:t>者為經辦，且合理性說明</w:t>
              </w:r>
            </w:ins>
            <w:ins w:id="4353" w:author="智誠 楊" w:date="2021-05-08T20:02:00Z">
              <w:r>
                <w:rPr>
                  <w:rFonts w:ascii="標楷體" w:eastAsia="標楷體" w:hAnsi="標楷體" w:hint="eastAsia"/>
                  <w:lang w:eastAsia="zh-HK"/>
                </w:rPr>
                <w:t>欄位</w:t>
              </w:r>
            </w:ins>
            <w:ins w:id="4354" w:author="智誠 楊" w:date="2021-05-08T20:01:00Z">
              <w:r>
                <w:rPr>
                  <w:rFonts w:ascii="標楷體" w:eastAsia="標楷體" w:hAnsi="標楷體" w:hint="eastAsia"/>
                  <w:lang w:eastAsia="zh-HK"/>
                </w:rPr>
                <w:t>為</w:t>
              </w:r>
            </w:ins>
          </w:p>
          <w:p w14:paraId="4041B63D" w14:textId="77777777" w:rsidR="00806D28" w:rsidRDefault="00806D28" w:rsidP="00B6788F">
            <w:pPr>
              <w:rPr>
                <w:ins w:id="4355" w:author="智誠 楊" w:date="2021-05-08T20:02:00Z"/>
                <w:rFonts w:ascii="標楷體" w:eastAsia="標楷體" w:hAnsi="標楷體"/>
                <w:lang w:eastAsia="zh-HK"/>
              </w:rPr>
            </w:pPr>
            <w:ins w:id="4356" w:author="智誠 楊" w:date="2021-05-08T20:01:00Z">
              <w:r>
                <w:rPr>
                  <w:rFonts w:ascii="標楷體" w:eastAsia="標楷體" w:hAnsi="標楷體" w:hint="eastAsia"/>
                  <w:lang w:eastAsia="zh-HK"/>
                </w:rPr>
                <w:t>空白</w:t>
              </w:r>
            </w:ins>
            <w:ins w:id="4357" w:author="智誠 楊" w:date="2021-05-08T20:02:00Z">
              <w:r>
                <w:rPr>
                  <w:rFonts w:ascii="標楷體" w:eastAsia="標楷體" w:hAnsi="標楷體" w:hint="eastAsia"/>
                </w:rPr>
                <w:t>:</w:t>
              </w:r>
            </w:ins>
            <w:ins w:id="4358" w:author="智誠 楊" w:date="2021-05-08T20:01:00Z">
              <w:r>
                <w:rPr>
                  <w:rFonts w:ascii="標楷體" w:eastAsia="標楷體" w:hAnsi="標楷體" w:hint="eastAsia"/>
                  <w:lang w:eastAsia="zh-HK"/>
                </w:rPr>
                <w:t>按鈕顯示</w:t>
              </w:r>
            </w:ins>
            <w:ins w:id="4359" w:author="智誠 楊" w:date="2021-05-08T20:02:00Z">
              <w:r>
                <w:rPr>
                  <w:rFonts w:ascii="標楷體" w:eastAsia="標楷體" w:hAnsi="標楷體" w:hint="eastAsia"/>
                  <w:lang w:eastAsia="zh-HK"/>
                </w:rPr>
                <w:t>「登錄」</w:t>
              </w:r>
            </w:ins>
          </w:p>
          <w:p w14:paraId="24C99DF0" w14:textId="77777777" w:rsidR="00806D28" w:rsidRDefault="00806D28" w:rsidP="00B6788F">
            <w:pPr>
              <w:rPr>
                <w:ins w:id="4360" w:author="智誠 楊" w:date="2021-05-08T20:02:00Z"/>
                <w:rFonts w:ascii="標楷體" w:eastAsia="標楷體" w:hAnsi="標楷體"/>
                <w:lang w:eastAsia="zh-HK"/>
              </w:rPr>
            </w:pPr>
            <w:ins w:id="4361" w:author="智誠 楊" w:date="2021-05-08T20:02: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p w14:paraId="555E80F6" w14:textId="7FBF0FC1" w:rsidR="00806D28" w:rsidRDefault="00806D28" w:rsidP="00B6788F">
            <w:pPr>
              <w:rPr>
                <w:ins w:id="4362" w:author="智誠 楊" w:date="2021-05-08T20:03:00Z"/>
                <w:rFonts w:ascii="標楷體" w:eastAsia="標楷體" w:hAnsi="標楷體"/>
                <w:lang w:eastAsia="zh-HK"/>
              </w:rPr>
            </w:pPr>
            <w:ins w:id="4363" w:author="智誠 楊" w:date="2021-05-08T20:03:00Z">
              <w:r>
                <w:rPr>
                  <w:rFonts w:ascii="標楷體" w:eastAsia="標楷體" w:hAnsi="標楷體" w:hint="eastAsia"/>
                </w:rPr>
                <w:t>3.</w:t>
              </w:r>
              <w:r>
                <w:rPr>
                  <w:rFonts w:ascii="標楷體" w:eastAsia="標楷體" w:hAnsi="標楷體" w:hint="eastAsia"/>
                  <w:lang w:eastAsia="zh-HK"/>
                </w:rPr>
                <w:t>若登</w:t>
              </w:r>
            </w:ins>
            <w:ins w:id="4364" w:author="阿毛" w:date="2021-06-08T11:27:00Z">
              <w:r w:rsidR="002B476D">
                <w:rPr>
                  <w:rFonts w:ascii="標楷體" w:eastAsia="標楷體" w:hAnsi="標楷體" w:hint="eastAsia"/>
                  <w:lang w:eastAsia="zh-HK"/>
                </w:rPr>
                <w:t>入</w:t>
              </w:r>
            </w:ins>
            <w:ins w:id="4365" w:author="智誠 楊" w:date="2021-05-08T20:03:00Z">
              <w:del w:id="4366" w:author="阿毛" w:date="2021-06-08T11:27:00Z">
                <w:r w:rsidDel="002B476D">
                  <w:rPr>
                    <w:rFonts w:ascii="標楷體" w:eastAsia="標楷體" w:hAnsi="標楷體" w:hint="eastAsia"/>
                    <w:lang w:eastAsia="zh-HK"/>
                  </w:rPr>
                  <w:delText>錄</w:delText>
                </w:r>
              </w:del>
              <w:r>
                <w:rPr>
                  <w:rFonts w:ascii="標楷體" w:eastAsia="標楷體" w:hAnsi="標楷體" w:hint="eastAsia"/>
                  <w:lang w:eastAsia="zh-HK"/>
                </w:rPr>
                <w:t>者為主管，且主管覆核欄位為</w:t>
              </w:r>
            </w:ins>
          </w:p>
          <w:p w14:paraId="3F2BC923" w14:textId="77777777" w:rsidR="00806D28" w:rsidRDefault="00806D28" w:rsidP="00B6788F">
            <w:pPr>
              <w:rPr>
                <w:ins w:id="4367" w:author="智誠 楊" w:date="2021-05-08T20:04:00Z"/>
                <w:rFonts w:ascii="標楷體" w:eastAsia="標楷體" w:hAnsi="標楷體"/>
                <w:lang w:eastAsia="zh-HK"/>
              </w:rPr>
            </w:pPr>
            <w:ins w:id="4368" w:author="智誠 楊" w:date="2021-05-08T20:03:00Z">
              <w:r>
                <w:rPr>
                  <w:rFonts w:ascii="標楷體" w:eastAsia="標楷體" w:hAnsi="標楷體" w:hint="eastAsia"/>
                  <w:lang w:eastAsia="zh-HK"/>
                </w:rPr>
                <w:t>空白：</w:t>
              </w:r>
            </w:ins>
            <w:ins w:id="4369" w:author="智誠 楊" w:date="2021-05-08T20:04:00Z">
              <w:r>
                <w:rPr>
                  <w:rFonts w:ascii="標楷體" w:eastAsia="標楷體" w:hAnsi="標楷體" w:hint="eastAsia"/>
                  <w:lang w:eastAsia="zh-HK"/>
                </w:rPr>
                <w:t>按鈕顯示「覆核」</w:t>
              </w:r>
            </w:ins>
          </w:p>
          <w:p w14:paraId="7149A587" w14:textId="5ECF3AF8" w:rsidR="00806D28" w:rsidRPr="00806D28" w:rsidRDefault="00806D28" w:rsidP="00B6788F">
            <w:pPr>
              <w:rPr>
                <w:ins w:id="4370" w:author="智誠 楊" w:date="2021-05-08T18:58:00Z"/>
                <w:rFonts w:ascii="標楷體" w:eastAsia="標楷體" w:hAnsi="標楷體"/>
                <w:lang w:eastAsia="zh-HK"/>
              </w:rPr>
            </w:pPr>
            <w:ins w:id="4371" w:author="智誠 楊" w:date="2021-05-08T20:04: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tc>
      </w:tr>
      <w:tr w:rsidR="00B70B9A" w:rsidRPr="008F1D46" w14:paraId="7592ABC3" w14:textId="77777777" w:rsidTr="00E309D0">
        <w:trPr>
          <w:ins w:id="4372" w:author="智誠 楊" w:date="2021-05-08T18:58:00Z"/>
        </w:trPr>
        <w:tc>
          <w:tcPr>
            <w:tcW w:w="695" w:type="dxa"/>
            <w:tcPrChange w:id="4373" w:author="智誠 楊" w:date="2021-05-10T11:20:00Z">
              <w:tcPr>
                <w:tcW w:w="695" w:type="dxa"/>
              </w:tcPr>
            </w:tcPrChange>
          </w:tcPr>
          <w:p w14:paraId="50B98834" w14:textId="77777777" w:rsidR="00AF50F7" w:rsidRDefault="00AF50F7" w:rsidP="00B6788F">
            <w:pPr>
              <w:jc w:val="center"/>
              <w:rPr>
                <w:ins w:id="4374" w:author="智誠 楊" w:date="2021-05-08T18:58:00Z"/>
                <w:rFonts w:ascii="標楷體" w:eastAsia="標楷體" w:hAnsi="標楷體"/>
              </w:rPr>
            </w:pPr>
            <w:ins w:id="4375" w:author="智誠 楊" w:date="2021-05-08T18:58:00Z">
              <w:r>
                <w:rPr>
                  <w:rFonts w:ascii="標楷體" w:eastAsia="標楷體" w:hAnsi="標楷體" w:hint="eastAsia"/>
                </w:rPr>
                <w:t>2</w:t>
              </w:r>
            </w:ins>
          </w:p>
        </w:tc>
        <w:tc>
          <w:tcPr>
            <w:tcW w:w="1001" w:type="dxa"/>
            <w:tcPrChange w:id="4376" w:author="智誠 楊" w:date="2021-05-10T11:20:00Z">
              <w:tcPr>
                <w:tcW w:w="1001" w:type="dxa"/>
                <w:gridSpan w:val="2"/>
              </w:tcPr>
            </w:tcPrChange>
          </w:tcPr>
          <w:p w14:paraId="78AB114C" w14:textId="77777777" w:rsidR="00AF50F7" w:rsidRDefault="00AF50F7" w:rsidP="00B6788F">
            <w:pPr>
              <w:jc w:val="center"/>
              <w:rPr>
                <w:ins w:id="4377" w:author="智誠 楊" w:date="2021-05-08T18:58:00Z"/>
                <w:rFonts w:ascii="標楷體" w:eastAsia="標楷體" w:hAnsi="標楷體"/>
                <w:lang w:eastAsia="zh-HK"/>
              </w:rPr>
            </w:pPr>
            <w:ins w:id="4378" w:author="智誠 楊" w:date="2021-05-08T18:58:00Z">
              <w:r>
                <w:rPr>
                  <w:rFonts w:ascii="標楷體" w:eastAsia="標楷體" w:hAnsi="標楷體" w:hint="eastAsia"/>
                  <w:lang w:eastAsia="zh-HK"/>
                </w:rPr>
                <w:t>按鈕</w:t>
              </w:r>
            </w:ins>
          </w:p>
        </w:tc>
        <w:tc>
          <w:tcPr>
            <w:tcW w:w="1959" w:type="dxa"/>
            <w:tcPrChange w:id="4379" w:author="智誠 楊" w:date="2021-05-10T11:20:00Z">
              <w:tcPr>
                <w:tcW w:w="1959" w:type="dxa"/>
                <w:gridSpan w:val="3"/>
              </w:tcPr>
            </w:tcPrChange>
          </w:tcPr>
          <w:p w14:paraId="55C38BB7" w14:textId="05774B84" w:rsidR="00AF50F7" w:rsidRDefault="00B70B9A" w:rsidP="00B6788F">
            <w:pPr>
              <w:rPr>
                <w:ins w:id="4380" w:author="智誠 楊" w:date="2021-05-08T18:58:00Z"/>
                <w:rFonts w:ascii="標楷體" w:eastAsia="標楷體" w:hAnsi="標楷體"/>
                <w:lang w:eastAsia="zh-HK"/>
              </w:rPr>
            </w:pPr>
            <w:ins w:id="4381" w:author="智誠 楊" w:date="2021-05-08T19:48:00Z">
              <w:r>
                <w:rPr>
                  <w:rFonts w:ascii="標楷體" w:eastAsia="標楷體" w:hAnsi="標楷體" w:hint="eastAsia"/>
                  <w:lang w:eastAsia="zh-HK"/>
                </w:rPr>
                <w:t>刪除</w:t>
              </w:r>
            </w:ins>
          </w:p>
        </w:tc>
        <w:tc>
          <w:tcPr>
            <w:tcW w:w="3816" w:type="dxa"/>
            <w:tcPrChange w:id="4382" w:author="智誠 楊" w:date="2021-05-10T11:20:00Z">
              <w:tcPr>
                <w:tcW w:w="3816" w:type="dxa"/>
                <w:gridSpan w:val="2"/>
              </w:tcPr>
            </w:tcPrChange>
          </w:tcPr>
          <w:p w14:paraId="49D3D61A" w14:textId="77777777" w:rsidR="00AF50F7" w:rsidRDefault="00AF50F7" w:rsidP="00B6788F">
            <w:pPr>
              <w:rPr>
                <w:ins w:id="4383" w:author="智誠 楊" w:date="2021-05-08T18:58:00Z"/>
                <w:rFonts w:ascii="標楷體" w:eastAsia="標楷體" w:hAnsi="標楷體"/>
                <w:lang w:eastAsia="zh-HK"/>
              </w:rPr>
            </w:pPr>
          </w:p>
        </w:tc>
        <w:tc>
          <w:tcPr>
            <w:tcW w:w="3127" w:type="dxa"/>
            <w:tcPrChange w:id="4384" w:author="智誠 楊" w:date="2021-05-10T11:20:00Z">
              <w:tcPr>
                <w:tcW w:w="3127" w:type="dxa"/>
              </w:tcPr>
            </w:tcPrChange>
          </w:tcPr>
          <w:p w14:paraId="5EC98F7E" w14:textId="4B283F17" w:rsidR="00AF50F7" w:rsidRPr="006C763E" w:rsidRDefault="00B70B9A" w:rsidP="00B6788F">
            <w:pPr>
              <w:rPr>
                <w:ins w:id="4385" w:author="智誠 楊" w:date="2021-05-08T18:58:00Z"/>
                <w:rFonts w:ascii="標楷體" w:eastAsia="標楷體" w:hAnsi="標楷體"/>
                <w:lang w:eastAsia="zh-HK"/>
              </w:rPr>
            </w:pPr>
            <w:ins w:id="4386" w:author="智誠 楊" w:date="2021-05-08T19:50:00Z">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ins>
          </w:p>
        </w:tc>
      </w:tr>
      <w:tr w:rsidR="00E309D0" w:rsidRPr="008F1D46" w14:paraId="1F057108" w14:textId="77777777" w:rsidTr="00E309D0">
        <w:trPr>
          <w:ins w:id="4387" w:author="智誠 楊" w:date="2021-05-08T19:48:00Z"/>
        </w:trPr>
        <w:tc>
          <w:tcPr>
            <w:tcW w:w="695" w:type="dxa"/>
            <w:tcPrChange w:id="4388" w:author="智誠 楊" w:date="2021-05-10T11:20:00Z">
              <w:tcPr>
                <w:tcW w:w="710" w:type="dxa"/>
                <w:gridSpan w:val="2"/>
              </w:tcPr>
            </w:tcPrChange>
          </w:tcPr>
          <w:p w14:paraId="6B70F9B7" w14:textId="48F0CFD3" w:rsidR="00E309D0" w:rsidRDefault="00E309D0" w:rsidP="00E309D0">
            <w:pPr>
              <w:jc w:val="center"/>
              <w:rPr>
                <w:ins w:id="4389" w:author="智誠 楊" w:date="2021-05-08T19:48:00Z"/>
                <w:rFonts w:ascii="標楷體" w:eastAsia="標楷體" w:hAnsi="標楷體"/>
              </w:rPr>
            </w:pPr>
            <w:ins w:id="4390" w:author="智誠 楊" w:date="2021-05-10T11:17:00Z">
              <w:r>
                <w:rPr>
                  <w:rFonts w:ascii="標楷體" w:eastAsia="標楷體" w:hAnsi="標楷體" w:hint="eastAsia"/>
                </w:rPr>
                <w:t>3</w:t>
              </w:r>
            </w:ins>
          </w:p>
        </w:tc>
        <w:tc>
          <w:tcPr>
            <w:tcW w:w="1001" w:type="dxa"/>
            <w:tcPrChange w:id="4391" w:author="智誠 楊" w:date="2021-05-10T11:20:00Z">
              <w:tcPr>
                <w:tcW w:w="1034" w:type="dxa"/>
                <w:gridSpan w:val="2"/>
              </w:tcPr>
            </w:tcPrChange>
          </w:tcPr>
          <w:p w14:paraId="6828CAAD" w14:textId="12A0B3DE" w:rsidR="00E309D0" w:rsidRDefault="00E309D0" w:rsidP="00E309D0">
            <w:pPr>
              <w:jc w:val="center"/>
              <w:rPr>
                <w:ins w:id="4392" w:author="智誠 楊" w:date="2021-05-08T19:48:00Z"/>
                <w:rFonts w:ascii="標楷體" w:eastAsia="標楷體" w:hAnsi="標楷體"/>
                <w:lang w:eastAsia="zh-HK"/>
              </w:rPr>
            </w:pPr>
            <w:ins w:id="4393" w:author="智誠 楊" w:date="2021-05-08T19:48:00Z">
              <w:r>
                <w:rPr>
                  <w:rFonts w:ascii="標楷體" w:eastAsia="標楷體" w:hAnsi="標楷體" w:hint="eastAsia"/>
                  <w:lang w:eastAsia="zh-HK"/>
                </w:rPr>
                <w:t>按鈕</w:t>
              </w:r>
            </w:ins>
          </w:p>
        </w:tc>
        <w:tc>
          <w:tcPr>
            <w:tcW w:w="1959" w:type="dxa"/>
            <w:tcPrChange w:id="4394" w:author="智誠 楊" w:date="2021-05-10T11:20:00Z">
              <w:tcPr>
                <w:tcW w:w="1787" w:type="dxa"/>
              </w:tcPr>
            </w:tcPrChange>
          </w:tcPr>
          <w:p w14:paraId="7FF44FF2" w14:textId="7966DB98" w:rsidR="00E309D0" w:rsidRDefault="00E309D0" w:rsidP="00E309D0">
            <w:pPr>
              <w:rPr>
                <w:ins w:id="4395" w:author="智誠 楊" w:date="2021-05-08T19:48:00Z"/>
                <w:rFonts w:ascii="標楷體" w:eastAsia="標楷體" w:hAnsi="標楷體"/>
                <w:lang w:eastAsia="zh-HK"/>
              </w:rPr>
            </w:pPr>
            <w:ins w:id="4396" w:author="智誠 楊" w:date="2021-05-08T19:48:00Z">
              <w:r>
                <w:rPr>
                  <w:rFonts w:ascii="標楷體" w:eastAsia="標楷體" w:hAnsi="標楷體" w:hint="eastAsia"/>
                  <w:lang w:eastAsia="zh-HK"/>
                </w:rPr>
                <w:t>歷程</w:t>
              </w:r>
            </w:ins>
          </w:p>
        </w:tc>
        <w:tc>
          <w:tcPr>
            <w:tcW w:w="3816" w:type="dxa"/>
            <w:tcPrChange w:id="4397" w:author="智誠 楊" w:date="2021-05-10T11:20:00Z">
              <w:tcPr>
                <w:tcW w:w="3816" w:type="dxa"/>
                <w:gridSpan w:val="2"/>
              </w:tcPr>
            </w:tcPrChange>
          </w:tcPr>
          <w:p w14:paraId="5AABF5D7" w14:textId="77777777" w:rsidR="00E309D0" w:rsidRDefault="00E309D0" w:rsidP="00E309D0">
            <w:pPr>
              <w:rPr>
                <w:ins w:id="4398" w:author="智誠 楊" w:date="2021-05-08T19:48:00Z"/>
                <w:rFonts w:ascii="標楷體" w:eastAsia="標楷體" w:hAnsi="標楷體"/>
                <w:lang w:eastAsia="zh-HK"/>
              </w:rPr>
            </w:pPr>
          </w:p>
        </w:tc>
        <w:tc>
          <w:tcPr>
            <w:tcW w:w="3127" w:type="dxa"/>
            <w:tcPrChange w:id="4399" w:author="智誠 楊" w:date="2021-05-10T11:20:00Z">
              <w:tcPr>
                <w:tcW w:w="3251" w:type="dxa"/>
                <w:gridSpan w:val="2"/>
              </w:tcPr>
            </w:tcPrChange>
          </w:tcPr>
          <w:p w14:paraId="12032DEC" w14:textId="4EADB588" w:rsidR="00E309D0" w:rsidRDefault="00E309D0" w:rsidP="00E309D0">
            <w:pPr>
              <w:rPr>
                <w:ins w:id="4400" w:author="智誠 楊" w:date="2021-05-08T19:48:00Z"/>
                <w:rFonts w:ascii="標楷體" w:eastAsia="標楷體" w:hAnsi="標楷體"/>
              </w:rPr>
            </w:pPr>
            <w:ins w:id="4401" w:author="智誠 楊" w:date="2021-05-08T19:48: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ins>
          </w:p>
        </w:tc>
      </w:tr>
      <w:tr w:rsidR="00E309D0" w:rsidRPr="008F1D46" w14:paraId="044865B9" w14:textId="77777777" w:rsidTr="00E309D0">
        <w:trPr>
          <w:ins w:id="4402" w:author="智誠 楊" w:date="2021-05-08T19:48:00Z"/>
        </w:trPr>
        <w:tc>
          <w:tcPr>
            <w:tcW w:w="695" w:type="dxa"/>
            <w:tcPrChange w:id="4403" w:author="智誠 楊" w:date="2021-05-10T11:20:00Z">
              <w:tcPr>
                <w:tcW w:w="710" w:type="dxa"/>
                <w:gridSpan w:val="2"/>
              </w:tcPr>
            </w:tcPrChange>
          </w:tcPr>
          <w:p w14:paraId="43FAD0BB" w14:textId="5961A3D9" w:rsidR="00E309D0" w:rsidRDefault="00E309D0" w:rsidP="00E309D0">
            <w:pPr>
              <w:jc w:val="center"/>
              <w:rPr>
                <w:ins w:id="4404" w:author="智誠 楊" w:date="2021-05-08T19:48:00Z"/>
                <w:rFonts w:ascii="標楷體" w:eastAsia="標楷體" w:hAnsi="標楷體"/>
              </w:rPr>
            </w:pPr>
            <w:ins w:id="4405" w:author="智誠 楊" w:date="2021-05-10T11:17:00Z">
              <w:r>
                <w:rPr>
                  <w:rFonts w:ascii="標楷體" w:eastAsia="標楷體" w:hAnsi="標楷體" w:hint="eastAsia"/>
                </w:rPr>
                <w:t>4</w:t>
              </w:r>
            </w:ins>
          </w:p>
        </w:tc>
        <w:tc>
          <w:tcPr>
            <w:tcW w:w="1001" w:type="dxa"/>
            <w:tcPrChange w:id="4406" w:author="智誠 楊" w:date="2021-05-10T11:20:00Z">
              <w:tcPr>
                <w:tcW w:w="1034" w:type="dxa"/>
                <w:gridSpan w:val="2"/>
              </w:tcPr>
            </w:tcPrChange>
          </w:tcPr>
          <w:p w14:paraId="0826698F" w14:textId="23A8F7D1" w:rsidR="00E309D0" w:rsidRDefault="00E309D0" w:rsidP="00E309D0">
            <w:pPr>
              <w:jc w:val="center"/>
              <w:rPr>
                <w:ins w:id="4407" w:author="智誠 楊" w:date="2021-05-08T19:48:00Z"/>
                <w:rFonts w:ascii="標楷體" w:eastAsia="標楷體" w:hAnsi="標楷體"/>
                <w:lang w:eastAsia="zh-HK"/>
              </w:rPr>
            </w:pPr>
            <w:ins w:id="4408" w:author="智誠 楊" w:date="2021-05-08T19:48:00Z">
              <w:r>
                <w:rPr>
                  <w:rFonts w:ascii="標楷體" w:eastAsia="標楷體" w:hAnsi="標楷體" w:hint="eastAsia"/>
                  <w:lang w:eastAsia="zh-HK"/>
                </w:rPr>
                <w:t>按鈕</w:t>
              </w:r>
            </w:ins>
          </w:p>
        </w:tc>
        <w:tc>
          <w:tcPr>
            <w:tcW w:w="1959" w:type="dxa"/>
            <w:tcPrChange w:id="4409" w:author="智誠 楊" w:date="2021-05-10T11:20:00Z">
              <w:tcPr>
                <w:tcW w:w="1787" w:type="dxa"/>
              </w:tcPr>
            </w:tcPrChange>
          </w:tcPr>
          <w:p w14:paraId="44AC3B56" w14:textId="766E6227" w:rsidR="00E309D0" w:rsidRDefault="00E309D0" w:rsidP="00E309D0">
            <w:pPr>
              <w:rPr>
                <w:ins w:id="4410" w:author="智誠 楊" w:date="2021-05-08T19:48:00Z"/>
                <w:rFonts w:ascii="標楷體" w:eastAsia="標楷體" w:hAnsi="標楷體"/>
                <w:lang w:eastAsia="zh-HK"/>
              </w:rPr>
            </w:pPr>
            <w:ins w:id="4411" w:author="智誠 楊" w:date="2021-05-08T19:48:00Z">
              <w:r>
                <w:rPr>
                  <w:rFonts w:ascii="標楷體" w:eastAsia="標楷體" w:hAnsi="標楷體" w:hint="eastAsia"/>
                  <w:lang w:eastAsia="zh-HK"/>
                </w:rPr>
                <w:t>明細</w:t>
              </w:r>
            </w:ins>
          </w:p>
        </w:tc>
        <w:tc>
          <w:tcPr>
            <w:tcW w:w="3816" w:type="dxa"/>
            <w:tcPrChange w:id="4412" w:author="智誠 楊" w:date="2021-05-10T11:20:00Z">
              <w:tcPr>
                <w:tcW w:w="3816" w:type="dxa"/>
                <w:gridSpan w:val="2"/>
              </w:tcPr>
            </w:tcPrChange>
          </w:tcPr>
          <w:p w14:paraId="1E6D2869" w14:textId="77777777" w:rsidR="00E309D0" w:rsidRDefault="00E309D0" w:rsidP="00E309D0">
            <w:pPr>
              <w:rPr>
                <w:ins w:id="4413" w:author="智誠 楊" w:date="2021-05-08T19:48:00Z"/>
                <w:rFonts w:ascii="標楷體" w:eastAsia="標楷體" w:hAnsi="標楷體"/>
                <w:lang w:eastAsia="zh-HK"/>
              </w:rPr>
            </w:pPr>
          </w:p>
        </w:tc>
        <w:tc>
          <w:tcPr>
            <w:tcW w:w="3127" w:type="dxa"/>
            <w:tcPrChange w:id="4414" w:author="智誠 楊" w:date="2021-05-10T11:20:00Z">
              <w:tcPr>
                <w:tcW w:w="3251" w:type="dxa"/>
                <w:gridSpan w:val="2"/>
              </w:tcPr>
            </w:tcPrChange>
          </w:tcPr>
          <w:p w14:paraId="5CB419A3" w14:textId="24415342" w:rsidR="00E309D0" w:rsidRDefault="00E309D0" w:rsidP="00E309D0">
            <w:pPr>
              <w:rPr>
                <w:ins w:id="4415" w:author="智誠 楊" w:date="2021-05-08T19:48:00Z"/>
                <w:rFonts w:ascii="標楷體" w:eastAsia="標楷體" w:hAnsi="標楷體"/>
              </w:rPr>
            </w:pPr>
            <w:ins w:id="4416" w:author="智誠 楊" w:date="2021-05-08T19:50: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w:t>
              </w:r>
            </w:ins>
            <w:ins w:id="4417" w:author="智誠 楊" w:date="2021-05-08T19:51:00Z">
              <w:r>
                <w:rPr>
                  <w:rFonts w:eastAsia="標楷體" w:hint="eastAsia"/>
                </w:rPr>
                <w:t>1</w:t>
              </w:r>
            </w:ins>
            <w:ins w:id="4418" w:author="智誠 楊" w:date="2021-05-08T19:50:00Z">
              <w:r>
                <w:rPr>
                  <w:rFonts w:eastAsia="標楷體" w:hint="eastAsia"/>
                </w:rPr>
                <w:t>疑似洗錢</w:t>
              </w:r>
            </w:ins>
            <w:ins w:id="4419" w:author="智誠 楊" w:date="2021-05-08T19:51:00Z">
              <w:r>
                <w:rPr>
                  <w:rFonts w:eastAsia="標楷體" w:hint="eastAsia"/>
                </w:rPr>
                <w:t>樣態檢核</w:t>
              </w:r>
            </w:ins>
            <w:ins w:id="4420" w:author="智誠 楊" w:date="2021-05-08T19:50:00Z">
              <w:r>
                <w:rPr>
                  <w:rFonts w:eastAsia="標楷體" w:hint="eastAsia"/>
                </w:rPr>
                <w:t>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ins>
            <w:proofErr w:type="gramEnd"/>
            <w:ins w:id="4421" w:author="阿毛" w:date="2021-06-08T11:27:00Z">
              <w:r w:rsidR="00B83FD1">
                <w:rPr>
                  <w:rFonts w:ascii="標楷體" w:eastAsia="標楷體" w:hAnsi="標楷體" w:hint="eastAsia"/>
                </w:rPr>
                <w:t>[</w:t>
              </w:r>
            </w:ins>
            <w:proofErr w:type="gramStart"/>
            <w:ins w:id="4422" w:author="智誠 楊" w:date="2021-05-08T19:51:00Z">
              <w:r>
                <w:rPr>
                  <w:rFonts w:ascii="標楷體" w:eastAsia="標楷體" w:hAnsi="標楷體" w:hint="eastAsia"/>
                  <w:lang w:eastAsia="zh-HK"/>
                </w:rPr>
                <w:t>入帳</w:t>
              </w:r>
              <w:proofErr w:type="gramEnd"/>
              <w:r>
                <w:rPr>
                  <w:rFonts w:ascii="標楷體" w:eastAsia="標楷體" w:hAnsi="標楷體" w:hint="eastAsia"/>
                  <w:lang w:eastAsia="zh-HK"/>
                </w:rPr>
                <w:t>日期</w:t>
              </w:r>
            </w:ins>
            <w:ins w:id="4423" w:author="阿毛" w:date="2021-06-08T11:27:00Z">
              <w:r w:rsidR="00B83FD1">
                <w:rPr>
                  <w:rFonts w:ascii="標楷體" w:eastAsia="標楷體" w:hAnsi="標楷體" w:hint="eastAsia"/>
                </w:rPr>
                <w:t>]</w:t>
              </w:r>
            </w:ins>
            <w:ins w:id="4424" w:author="智誠 楊" w:date="2021-05-08T19:52:00Z">
              <w:r>
                <w:rPr>
                  <w:rFonts w:ascii="標楷體" w:eastAsia="標楷體" w:hAnsi="標楷體" w:hint="eastAsia"/>
                  <w:lang w:eastAsia="zh-HK"/>
                </w:rPr>
                <w:t>之</w:t>
              </w:r>
            </w:ins>
            <w:ins w:id="4425" w:author="智誠 楊" w:date="2021-05-08T19:53:00Z">
              <w:r>
                <w:rPr>
                  <w:rFonts w:ascii="標楷體" w:eastAsia="標楷體" w:hAnsi="標楷體" w:hint="eastAsia"/>
                  <w:lang w:eastAsia="zh-HK"/>
                </w:rPr>
                <w:t>疑似</w:t>
              </w:r>
            </w:ins>
            <w:ins w:id="4426" w:author="智誠 楊" w:date="2021-05-08T19:52:00Z">
              <w:r>
                <w:rPr>
                  <w:rFonts w:eastAsia="標楷體" w:hint="eastAsia"/>
                </w:rPr>
                <w:t>洗錢樣態檢核</w:t>
              </w:r>
            </w:ins>
            <w:ins w:id="4427" w:author="智誠 楊" w:date="2021-05-08T19:53:00Z">
              <w:r>
                <w:rPr>
                  <w:rFonts w:eastAsia="標楷體" w:hint="eastAsia"/>
                </w:rPr>
                <w:t>資料</w:t>
              </w:r>
            </w:ins>
          </w:p>
        </w:tc>
      </w:tr>
      <w:tr w:rsidR="00E309D0" w:rsidRPr="008F1D46" w14:paraId="63821FB5" w14:textId="77777777" w:rsidTr="00E309D0">
        <w:trPr>
          <w:ins w:id="4428" w:author="智誠 楊" w:date="2021-05-08T18:58:00Z"/>
        </w:trPr>
        <w:tc>
          <w:tcPr>
            <w:tcW w:w="695" w:type="dxa"/>
            <w:tcPrChange w:id="4429" w:author="智誠 楊" w:date="2021-05-10T11:20:00Z">
              <w:tcPr>
                <w:tcW w:w="695" w:type="dxa"/>
              </w:tcPr>
            </w:tcPrChange>
          </w:tcPr>
          <w:p w14:paraId="16D453A0" w14:textId="11D79FA4" w:rsidR="00E309D0" w:rsidRDefault="00E309D0" w:rsidP="00E309D0">
            <w:pPr>
              <w:jc w:val="center"/>
              <w:rPr>
                <w:ins w:id="4430" w:author="智誠 楊" w:date="2021-05-08T18:58:00Z"/>
                <w:rFonts w:ascii="標楷體" w:eastAsia="標楷體" w:hAnsi="標楷體"/>
              </w:rPr>
            </w:pPr>
            <w:ins w:id="4431" w:author="智誠 楊" w:date="2021-05-10T11:17:00Z">
              <w:r>
                <w:rPr>
                  <w:rFonts w:ascii="標楷體" w:eastAsia="標楷體" w:hAnsi="標楷體" w:hint="eastAsia"/>
                </w:rPr>
                <w:t>5</w:t>
              </w:r>
            </w:ins>
          </w:p>
        </w:tc>
        <w:tc>
          <w:tcPr>
            <w:tcW w:w="1001" w:type="dxa"/>
            <w:tcPrChange w:id="4432" w:author="智誠 楊" w:date="2021-05-10T11:20:00Z">
              <w:tcPr>
                <w:tcW w:w="1001" w:type="dxa"/>
                <w:gridSpan w:val="2"/>
              </w:tcPr>
            </w:tcPrChange>
          </w:tcPr>
          <w:p w14:paraId="6A98D74C" w14:textId="77777777" w:rsidR="00E309D0" w:rsidRDefault="00E309D0" w:rsidP="00E309D0">
            <w:pPr>
              <w:jc w:val="center"/>
              <w:rPr>
                <w:ins w:id="4433" w:author="智誠 楊" w:date="2021-05-08T18:58:00Z"/>
                <w:rFonts w:ascii="標楷體" w:eastAsia="標楷體" w:hAnsi="標楷體"/>
                <w:lang w:eastAsia="zh-HK"/>
              </w:rPr>
            </w:pPr>
            <w:ins w:id="4434" w:author="智誠 楊" w:date="2021-05-08T18:58:00Z">
              <w:r>
                <w:rPr>
                  <w:rFonts w:ascii="標楷體" w:eastAsia="標楷體" w:hAnsi="標楷體" w:hint="eastAsia"/>
                  <w:lang w:eastAsia="zh-HK"/>
                </w:rPr>
                <w:t>資料</w:t>
              </w:r>
            </w:ins>
          </w:p>
        </w:tc>
        <w:tc>
          <w:tcPr>
            <w:tcW w:w="1959" w:type="dxa"/>
            <w:tcPrChange w:id="4435" w:author="智誠 楊" w:date="2021-05-10T11:20:00Z">
              <w:tcPr>
                <w:tcW w:w="1959" w:type="dxa"/>
                <w:gridSpan w:val="3"/>
              </w:tcPr>
            </w:tcPrChange>
          </w:tcPr>
          <w:p w14:paraId="048864F7" w14:textId="0D4F0D20" w:rsidR="00E309D0" w:rsidRDefault="00E309D0" w:rsidP="00E309D0">
            <w:pPr>
              <w:rPr>
                <w:ins w:id="4436" w:author="智誠 楊" w:date="2021-05-08T18:58:00Z"/>
                <w:rFonts w:ascii="標楷體" w:eastAsia="標楷體" w:hAnsi="標楷體"/>
                <w:lang w:eastAsia="zh-HK"/>
              </w:rPr>
            </w:pPr>
            <w:ins w:id="4437" w:author="智誠 楊" w:date="2021-05-08T19:55:00Z">
              <w:r>
                <w:rPr>
                  <w:rFonts w:ascii="標楷體" w:eastAsia="標楷體" w:hAnsi="標楷體" w:hint="eastAsia"/>
                  <w:lang w:eastAsia="zh-HK"/>
                </w:rPr>
                <w:t>交易樣態</w:t>
              </w:r>
            </w:ins>
          </w:p>
        </w:tc>
        <w:tc>
          <w:tcPr>
            <w:tcW w:w="3816" w:type="dxa"/>
            <w:tcPrChange w:id="4438" w:author="智誠 楊" w:date="2021-05-10T11:20:00Z">
              <w:tcPr>
                <w:tcW w:w="3816" w:type="dxa"/>
                <w:gridSpan w:val="2"/>
              </w:tcPr>
            </w:tcPrChange>
          </w:tcPr>
          <w:p w14:paraId="7F960FD9" w14:textId="128D6F80" w:rsidR="00E309D0" w:rsidRPr="002478F2" w:rsidRDefault="00E309D0" w:rsidP="00E309D0">
            <w:pPr>
              <w:rPr>
                <w:ins w:id="4439" w:author="智誠 楊" w:date="2021-05-08T18:58:00Z"/>
                <w:rFonts w:ascii="標楷體" w:eastAsia="標楷體" w:hAnsi="標楷體"/>
                <w:lang w:eastAsia="zh-HK"/>
              </w:rPr>
            </w:pPr>
            <w:proofErr w:type="spellStart"/>
            <w:ins w:id="4440" w:author="智誠 楊" w:date="2021-05-08T19:58:00Z">
              <w:r>
                <w:rPr>
                  <w:rFonts w:ascii="標楷體" w:eastAsia="標楷體" w:hAnsi="標楷體"/>
                </w:rPr>
                <w:t>MlaundryDetail</w:t>
              </w:r>
            </w:ins>
            <w:ins w:id="4441" w:author="智誠 楊" w:date="2021-05-08T18:58:00Z">
              <w:r>
                <w:rPr>
                  <w:rFonts w:ascii="標楷體" w:eastAsia="標楷體" w:hAnsi="標楷體"/>
                  <w:lang w:eastAsia="zh-HK"/>
                </w:rPr>
                <w:t>.</w:t>
              </w:r>
            </w:ins>
            <w:ins w:id="4442" w:author="智誠 楊" w:date="2021-05-08T19:56:00Z">
              <w:r>
                <w:rPr>
                  <w:rFonts w:ascii="標楷體" w:eastAsia="標楷體" w:hAnsi="標楷體"/>
                  <w:lang w:eastAsia="zh-HK"/>
                </w:rPr>
                <w:t>Factor</w:t>
              </w:r>
            </w:ins>
            <w:proofErr w:type="spellEnd"/>
          </w:p>
        </w:tc>
        <w:tc>
          <w:tcPr>
            <w:tcW w:w="3127" w:type="dxa"/>
            <w:tcPrChange w:id="4443" w:author="智誠 楊" w:date="2021-05-10T11:20:00Z">
              <w:tcPr>
                <w:tcW w:w="3127" w:type="dxa"/>
              </w:tcPr>
            </w:tcPrChange>
          </w:tcPr>
          <w:p w14:paraId="3AEAF9E8" w14:textId="09E340E4" w:rsidR="00E309D0" w:rsidRPr="008F1D46" w:rsidRDefault="00E309D0" w:rsidP="00E309D0">
            <w:pPr>
              <w:rPr>
                <w:ins w:id="4444" w:author="智誠 楊" w:date="2021-05-08T18:58:00Z"/>
                <w:rFonts w:ascii="標楷體" w:eastAsia="標楷體" w:hAnsi="標楷體"/>
                <w:lang w:eastAsia="zh-HK"/>
              </w:rPr>
            </w:pPr>
            <w:ins w:id="4445" w:author="智誠 楊" w:date="2021-05-08T20:00:00Z">
              <w:r>
                <w:rPr>
                  <w:rFonts w:ascii="標楷體" w:eastAsia="標楷體" w:hAnsi="標楷體" w:hint="eastAsia"/>
                  <w:lang w:eastAsia="zh-HK"/>
                </w:rPr>
                <w:t>交易樣態</w:t>
              </w:r>
            </w:ins>
          </w:p>
        </w:tc>
      </w:tr>
      <w:tr w:rsidR="00E309D0" w:rsidRPr="008F1D46" w14:paraId="7BC93038" w14:textId="77777777" w:rsidTr="00E309D0">
        <w:trPr>
          <w:ins w:id="4446" w:author="智誠 楊" w:date="2021-05-08T18:58:00Z"/>
        </w:trPr>
        <w:tc>
          <w:tcPr>
            <w:tcW w:w="695" w:type="dxa"/>
            <w:tcPrChange w:id="4447" w:author="智誠 楊" w:date="2021-05-10T11:20:00Z">
              <w:tcPr>
                <w:tcW w:w="695" w:type="dxa"/>
              </w:tcPr>
            </w:tcPrChange>
          </w:tcPr>
          <w:p w14:paraId="12074836" w14:textId="181407F5" w:rsidR="00E309D0" w:rsidRDefault="00E309D0" w:rsidP="00E309D0">
            <w:pPr>
              <w:jc w:val="center"/>
              <w:rPr>
                <w:ins w:id="4448" w:author="智誠 楊" w:date="2021-05-08T18:58:00Z"/>
                <w:rFonts w:ascii="標楷體" w:eastAsia="標楷體" w:hAnsi="標楷體"/>
              </w:rPr>
            </w:pPr>
            <w:ins w:id="4449" w:author="智誠 楊" w:date="2021-05-10T11:17:00Z">
              <w:r>
                <w:rPr>
                  <w:rFonts w:ascii="標楷體" w:eastAsia="標楷體" w:hAnsi="標楷體" w:hint="eastAsia"/>
                </w:rPr>
                <w:t>6</w:t>
              </w:r>
            </w:ins>
          </w:p>
        </w:tc>
        <w:tc>
          <w:tcPr>
            <w:tcW w:w="1001" w:type="dxa"/>
            <w:tcPrChange w:id="4450" w:author="智誠 楊" w:date="2021-05-10T11:20:00Z">
              <w:tcPr>
                <w:tcW w:w="1001" w:type="dxa"/>
                <w:gridSpan w:val="2"/>
              </w:tcPr>
            </w:tcPrChange>
          </w:tcPr>
          <w:p w14:paraId="3C69F0D8" w14:textId="77777777" w:rsidR="00E309D0" w:rsidRDefault="00E309D0" w:rsidP="00E309D0">
            <w:pPr>
              <w:jc w:val="center"/>
              <w:rPr>
                <w:ins w:id="4451" w:author="智誠 楊" w:date="2021-05-08T18:58:00Z"/>
                <w:rFonts w:ascii="標楷體" w:eastAsia="標楷體" w:hAnsi="標楷體"/>
                <w:lang w:eastAsia="zh-HK"/>
              </w:rPr>
            </w:pPr>
            <w:ins w:id="4452" w:author="智誠 楊" w:date="2021-05-08T18:58:00Z">
              <w:r>
                <w:rPr>
                  <w:rFonts w:ascii="標楷體" w:eastAsia="標楷體" w:hAnsi="標楷體" w:hint="eastAsia"/>
                  <w:lang w:eastAsia="zh-HK"/>
                </w:rPr>
                <w:t>資料</w:t>
              </w:r>
            </w:ins>
          </w:p>
        </w:tc>
        <w:tc>
          <w:tcPr>
            <w:tcW w:w="1959" w:type="dxa"/>
            <w:tcPrChange w:id="4453" w:author="智誠 楊" w:date="2021-05-10T11:20:00Z">
              <w:tcPr>
                <w:tcW w:w="1959" w:type="dxa"/>
                <w:gridSpan w:val="3"/>
              </w:tcPr>
            </w:tcPrChange>
          </w:tcPr>
          <w:p w14:paraId="47497545" w14:textId="5B76A5F7" w:rsidR="00E309D0" w:rsidRDefault="00E309D0" w:rsidP="00E309D0">
            <w:pPr>
              <w:rPr>
                <w:ins w:id="4454" w:author="智誠 楊" w:date="2021-05-08T18:58:00Z"/>
                <w:rFonts w:ascii="標楷體" w:eastAsia="標楷體" w:hAnsi="標楷體"/>
                <w:lang w:eastAsia="zh-HK"/>
              </w:rPr>
            </w:pPr>
            <w:ins w:id="4455" w:author="智誠 楊" w:date="2021-05-08T19:55:00Z">
              <w:r>
                <w:rPr>
                  <w:rFonts w:ascii="標楷體" w:eastAsia="標楷體" w:hAnsi="標楷體" w:hint="eastAsia"/>
                  <w:lang w:eastAsia="zh-HK"/>
                </w:rPr>
                <w:t>入帳日期</w:t>
              </w:r>
            </w:ins>
          </w:p>
        </w:tc>
        <w:tc>
          <w:tcPr>
            <w:tcW w:w="3816" w:type="dxa"/>
            <w:tcPrChange w:id="4456" w:author="智誠 楊" w:date="2021-05-10T11:20:00Z">
              <w:tcPr>
                <w:tcW w:w="3816" w:type="dxa"/>
                <w:gridSpan w:val="2"/>
              </w:tcPr>
            </w:tcPrChange>
          </w:tcPr>
          <w:p w14:paraId="6824B9FF" w14:textId="2096FB66" w:rsidR="00E309D0" w:rsidRPr="00997D40" w:rsidRDefault="00E309D0" w:rsidP="00E309D0">
            <w:pPr>
              <w:rPr>
                <w:ins w:id="4457" w:author="智誠 楊" w:date="2021-05-08T18:58:00Z"/>
                <w:rFonts w:ascii="標楷體" w:eastAsia="標楷體" w:hAnsi="標楷體"/>
                <w:lang w:eastAsia="zh-HK"/>
              </w:rPr>
            </w:pPr>
            <w:proofErr w:type="spellStart"/>
            <w:ins w:id="4458" w:author="智誠 楊" w:date="2021-05-08T19:58:00Z">
              <w:r>
                <w:rPr>
                  <w:rFonts w:ascii="標楷體" w:eastAsia="標楷體" w:hAnsi="標楷體"/>
                </w:rPr>
                <w:t>MlaundryDetail</w:t>
              </w:r>
            </w:ins>
            <w:ins w:id="4459" w:author="智誠 楊" w:date="2021-05-08T18:58:00Z">
              <w:r>
                <w:rPr>
                  <w:rFonts w:ascii="標楷體" w:eastAsia="標楷體" w:hAnsi="標楷體"/>
                  <w:lang w:eastAsia="zh-HK"/>
                </w:rPr>
                <w:t>.</w:t>
              </w:r>
            </w:ins>
            <w:ins w:id="4460" w:author="智誠 楊" w:date="2021-05-08T19:56:00Z">
              <w:r>
                <w:rPr>
                  <w:rFonts w:ascii="標楷體" w:eastAsia="標楷體" w:hAnsi="標楷體"/>
                  <w:lang w:eastAsia="zh-HK"/>
                </w:rPr>
                <w:t>EntyrDate</w:t>
              </w:r>
            </w:ins>
            <w:proofErr w:type="spellEnd"/>
          </w:p>
        </w:tc>
        <w:tc>
          <w:tcPr>
            <w:tcW w:w="3127" w:type="dxa"/>
            <w:tcPrChange w:id="4461" w:author="智誠 楊" w:date="2021-05-10T11:20:00Z">
              <w:tcPr>
                <w:tcW w:w="3127" w:type="dxa"/>
              </w:tcPr>
            </w:tcPrChange>
          </w:tcPr>
          <w:p w14:paraId="640054FC" w14:textId="620A5755" w:rsidR="00E309D0" w:rsidRPr="008F1D46" w:rsidRDefault="00E309D0" w:rsidP="00E309D0">
            <w:pPr>
              <w:rPr>
                <w:ins w:id="4462" w:author="智誠 楊" w:date="2021-05-08T18:58:00Z"/>
                <w:rFonts w:ascii="標楷體" w:eastAsia="標楷體" w:hAnsi="標楷體"/>
                <w:lang w:eastAsia="zh-HK"/>
              </w:rPr>
            </w:pPr>
            <w:ins w:id="4463" w:author="智誠 楊" w:date="2021-05-08T20:00:00Z">
              <w:r>
                <w:rPr>
                  <w:rFonts w:ascii="標楷體" w:eastAsia="標楷體" w:hAnsi="標楷體" w:hint="eastAsia"/>
                  <w:lang w:eastAsia="zh-HK"/>
                </w:rPr>
                <w:t>入帳日期</w:t>
              </w:r>
            </w:ins>
            <w:ins w:id="4464" w:author="阿毛" w:date="2021-06-08T15:06:00Z">
              <w:r w:rsidR="0012198F">
                <w:rPr>
                  <w:rFonts w:ascii="標楷體" w:eastAsia="標楷體" w:hAnsi="標楷體" w:hint="eastAsia"/>
                </w:rPr>
                <w:t>(YYY/MM/DD)</w:t>
              </w:r>
            </w:ins>
          </w:p>
        </w:tc>
      </w:tr>
      <w:tr w:rsidR="00E309D0" w:rsidRPr="008F1D46" w14:paraId="1F5FA9B3" w14:textId="77777777" w:rsidTr="00E309D0">
        <w:trPr>
          <w:ins w:id="4465" w:author="智誠 楊" w:date="2021-05-08T18:58:00Z"/>
        </w:trPr>
        <w:tc>
          <w:tcPr>
            <w:tcW w:w="695" w:type="dxa"/>
            <w:tcPrChange w:id="4466" w:author="智誠 楊" w:date="2021-05-10T11:20:00Z">
              <w:tcPr>
                <w:tcW w:w="695" w:type="dxa"/>
              </w:tcPr>
            </w:tcPrChange>
          </w:tcPr>
          <w:p w14:paraId="704BCB07" w14:textId="53821061" w:rsidR="00E309D0" w:rsidRDefault="00E309D0" w:rsidP="00E309D0">
            <w:pPr>
              <w:jc w:val="center"/>
              <w:rPr>
                <w:ins w:id="4467" w:author="智誠 楊" w:date="2021-05-08T18:58:00Z"/>
                <w:rFonts w:ascii="標楷體" w:eastAsia="標楷體" w:hAnsi="標楷體"/>
              </w:rPr>
            </w:pPr>
            <w:ins w:id="4468" w:author="智誠 楊" w:date="2021-05-10T11:17:00Z">
              <w:r>
                <w:rPr>
                  <w:rFonts w:ascii="標楷體" w:eastAsia="標楷體" w:hAnsi="標楷體" w:hint="eastAsia"/>
                </w:rPr>
                <w:t>7</w:t>
              </w:r>
            </w:ins>
          </w:p>
        </w:tc>
        <w:tc>
          <w:tcPr>
            <w:tcW w:w="1001" w:type="dxa"/>
            <w:tcPrChange w:id="4469" w:author="智誠 楊" w:date="2021-05-10T11:20:00Z">
              <w:tcPr>
                <w:tcW w:w="1001" w:type="dxa"/>
                <w:gridSpan w:val="2"/>
              </w:tcPr>
            </w:tcPrChange>
          </w:tcPr>
          <w:p w14:paraId="26B8C0F5" w14:textId="77777777" w:rsidR="00E309D0" w:rsidRDefault="00E309D0" w:rsidP="00E309D0">
            <w:pPr>
              <w:jc w:val="center"/>
              <w:rPr>
                <w:ins w:id="4470" w:author="智誠 楊" w:date="2021-05-08T18:58:00Z"/>
                <w:rFonts w:ascii="標楷體" w:eastAsia="標楷體" w:hAnsi="標楷體"/>
                <w:lang w:eastAsia="zh-HK"/>
              </w:rPr>
            </w:pPr>
            <w:ins w:id="4471" w:author="智誠 楊" w:date="2021-05-08T18:58:00Z">
              <w:r>
                <w:rPr>
                  <w:rFonts w:ascii="標楷體" w:eastAsia="標楷體" w:hAnsi="標楷體" w:hint="eastAsia"/>
                  <w:lang w:eastAsia="zh-HK"/>
                </w:rPr>
                <w:t>資料</w:t>
              </w:r>
            </w:ins>
          </w:p>
        </w:tc>
        <w:tc>
          <w:tcPr>
            <w:tcW w:w="1959" w:type="dxa"/>
            <w:tcPrChange w:id="4472" w:author="智誠 楊" w:date="2021-05-10T11:20:00Z">
              <w:tcPr>
                <w:tcW w:w="1959" w:type="dxa"/>
                <w:gridSpan w:val="3"/>
              </w:tcPr>
            </w:tcPrChange>
          </w:tcPr>
          <w:p w14:paraId="18CF42C2" w14:textId="034EF7E6" w:rsidR="00E309D0" w:rsidRDefault="00E309D0" w:rsidP="00E309D0">
            <w:pPr>
              <w:rPr>
                <w:ins w:id="4473" w:author="智誠 楊" w:date="2021-05-08T18:58:00Z"/>
                <w:rFonts w:ascii="標楷體" w:eastAsia="標楷體" w:hAnsi="標楷體"/>
                <w:lang w:eastAsia="zh-HK"/>
              </w:rPr>
            </w:pPr>
            <w:ins w:id="4474" w:author="智誠 楊" w:date="2021-05-08T19:55:00Z">
              <w:r>
                <w:rPr>
                  <w:rFonts w:ascii="標楷體" w:eastAsia="標楷體" w:hAnsi="標楷體" w:hint="eastAsia"/>
                  <w:lang w:eastAsia="zh-HK"/>
                </w:rPr>
                <w:t>戶號</w:t>
              </w:r>
            </w:ins>
          </w:p>
        </w:tc>
        <w:tc>
          <w:tcPr>
            <w:tcW w:w="3816" w:type="dxa"/>
            <w:tcPrChange w:id="4475" w:author="智誠 楊" w:date="2021-05-10T11:20:00Z">
              <w:tcPr>
                <w:tcW w:w="3816" w:type="dxa"/>
                <w:gridSpan w:val="2"/>
              </w:tcPr>
            </w:tcPrChange>
          </w:tcPr>
          <w:p w14:paraId="6240D874" w14:textId="392FC9DD" w:rsidR="00E309D0" w:rsidRDefault="00E309D0" w:rsidP="00E309D0">
            <w:pPr>
              <w:rPr>
                <w:ins w:id="4476" w:author="智誠 楊" w:date="2021-05-08T18:58:00Z"/>
                <w:rFonts w:ascii="標楷體" w:eastAsia="標楷體" w:hAnsi="標楷體"/>
                <w:lang w:eastAsia="zh-HK"/>
              </w:rPr>
            </w:pPr>
            <w:proofErr w:type="spellStart"/>
            <w:ins w:id="4477" w:author="智誠 楊" w:date="2021-05-08T19:58:00Z">
              <w:r>
                <w:rPr>
                  <w:rFonts w:ascii="標楷體" w:eastAsia="標楷體" w:hAnsi="標楷體"/>
                </w:rPr>
                <w:t>MlaundryDetail</w:t>
              </w:r>
            </w:ins>
            <w:ins w:id="4478" w:author="智誠 楊" w:date="2021-05-08T18:58:00Z">
              <w:r>
                <w:rPr>
                  <w:rFonts w:ascii="標楷體" w:eastAsia="標楷體" w:hAnsi="標楷體"/>
                  <w:lang w:eastAsia="zh-HK"/>
                </w:rPr>
                <w:t>.CustNo</w:t>
              </w:r>
              <w:proofErr w:type="spellEnd"/>
            </w:ins>
          </w:p>
        </w:tc>
        <w:tc>
          <w:tcPr>
            <w:tcW w:w="3127" w:type="dxa"/>
            <w:tcPrChange w:id="4479" w:author="智誠 楊" w:date="2021-05-10T11:20:00Z">
              <w:tcPr>
                <w:tcW w:w="3127" w:type="dxa"/>
              </w:tcPr>
            </w:tcPrChange>
          </w:tcPr>
          <w:p w14:paraId="6CBCBB05" w14:textId="39D4871A" w:rsidR="00E309D0" w:rsidRPr="001F47BB" w:rsidRDefault="00E309D0" w:rsidP="00E309D0">
            <w:pPr>
              <w:rPr>
                <w:ins w:id="4480" w:author="智誠 楊" w:date="2021-05-08T18:58:00Z"/>
                <w:rFonts w:ascii="標楷體" w:eastAsia="標楷體" w:hAnsi="標楷體"/>
              </w:rPr>
            </w:pPr>
            <w:ins w:id="4481" w:author="智誠 楊" w:date="2021-05-08T20:00:00Z">
              <w:r>
                <w:rPr>
                  <w:rFonts w:ascii="標楷體" w:eastAsia="標楷體" w:hAnsi="標楷體" w:hint="eastAsia"/>
                  <w:lang w:eastAsia="zh-HK"/>
                </w:rPr>
                <w:t>戶號</w:t>
              </w:r>
            </w:ins>
          </w:p>
        </w:tc>
      </w:tr>
      <w:tr w:rsidR="00E309D0" w:rsidRPr="008F1D46" w14:paraId="16DD52ED" w14:textId="77777777" w:rsidTr="00E309D0">
        <w:trPr>
          <w:ins w:id="4482" w:author="智誠 楊" w:date="2021-05-08T18:58:00Z"/>
        </w:trPr>
        <w:tc>
          <w:tcPr>
            <w:tcW w:w="695" w:type="dxa"/>
            <w:tcPrChange w:id="4483" w:author="智誠 楊" w:date="2021-05-10T11:20:00Z">
              <w:tcPr>
                <w:tcW w:w="695" w:type="dxa"/>
              </w:tcPr>
            </w:tcPrChange>
          </w:tcPr>
          <w:p w14:paraId="33FE0DAC" w14:textId="3FBB32EE" w:rsidR="00E309D0" w:rsidRDefault="00E309D0" w:rsidP="00E309D0">
            <w:pPr>
              <w:jc w:val="center"/>
              <w:rPr>
                <w:ins w:id="4484" w:author="智誠 楊" w:date="2021-05-08T18:58:00Z"/>
                <w:rFonts w:ascii="標楷體" w:eastAsia="標楷體" w:hAnsi="標楷體"/>
              </w:rPr>
            </w:pPr>
            <w:ins w:id="4485" w:author="智誠 楊" w:date="2021-05-10T11:17:00Z">
              <w:r>
                <w:rPr>
                  <w:rFonts w:ascii="標楷體" w:eastAsia="標楷體" w:hAnsi="標楷體" w:hint="eastAsia"/>
                </w:rPr>
                <w:t>8</w:t>
              </w:r>
            </w:ins>
          </w:p>
        </w:tc>
        <w:tc>
          <w:tcPr>
            <w:tcW w:w="1001" w:type="dxa"/>
            <w:tcPrChange w:id="4486" w:author="智誠 楊" w:date="2021-05-10T11:20:00Z">
              <w:tcPr>
                <w:tcW w:w="1001" w:type="dxa"/>
                <w:gridSpan w:val="2"/>
              </w:tcPr>
            </w:tcPrChange>
          </w:tcPr>
          <w:p w14:paraId="345F4A90" w14:textId="77777777" w:rsidR="00E309D0" w:rsidRDefault="00E309D0" w:rsidP="00E309D0">
            <w:pPr>
              <w:jc w:val="center"/>
              <w:rPr>
                <w:ins w:id="4487" w:author="智誠 楊" w:date="2021-05-08T18:58:00Z"/>
                <w:rFonts w:ascii="標楷體" w:eastAsia="標楷體" w:hAnsi="標楷體"/>
                <w:lang w:eastAsia="zh-HK"/>
              </w:rPr>
            </w:pPr>
            <w:ins w:id="4488" w:author="智誠 楊" w:date="2021-05-08T18:58:00Z">
              <w:r>
                <w:rPr>
                  <w:rFonts w:ascii="標楷體" w:eastAsia="標楷體" w:hAnsi="標楷體" w:hint="eastAsia"/>
                  <w:lang w:eastAsia="zh-HK"/>
                </w:rPr>
                <w:t>資料</w:t>
              </w:r>
            </w:ins>
          </w:p>
        </w:tc>
        <w:tc>
          <w:tcPr>
            <w:tcW w:w="1959" w:type="dxa"/>
            <w:tcPrChange w:id="4489" w:author="智誠 楊" w:date="2021-05-10T11:20:00Z">
              <w:tcPr>
                <w:tcW w:w="1959" w:type="dxa"/>
                <w:gridSpan w:val="3"/>
              </w:tcPr>
            </w:tcPrChange>
          </w:tcPr>
          <w:p w14:paraId="46BC504D" w14:textId="2A25EBA4" w:rsidR="00E309D0" w:rsidRDefault="00E309D0" w:rsidP="00E309D0">
            <w:pPr>
              <w:rPr>
                <w:ins w:id="4490" w:author="智誠 楊" w:date="2021-05-08T18:58:00Z"/>
                <w:rFonts w:ascii="標楷體" w:eastAsia="標楷體" w:hAnsi="標楷體"/>
                <w:lang w:eastAsia="zh-HK"/>
              </w:rPr>
            </w:pPr>
            <w:ins w:id="4491" w:author="智誠 楊" w:date="2021-05-08T19:55:00Z">
              <w:r>
                <w:rPr>
                  <w:rFonts w:ascii="標楷體" w:eastAsia="標楷體" w:hAnsi="標楷體" w:hint="eastAsia"/>
                  <w:lang w:eastAsia="zh-HK"/>
                </w:rPr>
                <w:t>戶名</w:t>
              </w:r>
            </w:ins>
          </w:p>
        </w:tc>
        <w:tc>
          <w:tcPr>
            <w:tcW w:w="3816" w:type="dxa"/>
            <w:tcPrChange w:id="4492" w:author="智誠 楊" w:date="2021-05-10T11:20:00Z">
              <w:tcPr>
                <w:tcW w:w="3816" w:type="dxa"/>
                <w:gridSpan w:val="2"/>
              </w:tcPr>
            </w:tcPrChange>
          </w:tcPr>
          <w:p w14:paraId="69424735" w14:textId="2A7F0C8E" w:rsidR="00E309D0" w:rsidDel="00A13E6E" w:rsidRDefault="00A13E6E" w:rsidP="00E309D0">
            <w:pPr>
              <w:rPr>
                <w:del w:id="4493" w:author="阿毛" w:date="2021-06-08T11:07:00Z"/>
                <w:rFonts w:ascii="標楷體" w:eastAsia="標楷體" w:hAnsi="標楷體"/>
              </w:rPr>
            </w:pPr>
            <w:proofErr w:type="spellStart"/>
            <w:ins w:id="4494" w:author="阿毛" w:date="2021-06-09T16:47:00Z">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ins>
            <w:ins w:id="4495" w:author="智誠 楊" w:date="2021-05-08T19:58:00Z">
              <w:del w:id="4496" w:author="阿毛" w:date="2021-06-08T11:07:00Z">
                <w:r w:rsidR="00E309D0" w:rsidDel="00CE3FCC">
                  <w:rPr>
                    <w:rFonts w:ascii="標楷體" w:eastAsia="標楷體" w:hAnsi="標楷體"/>
                  </w:rPr>
                  <w:delText>MlaundryDetail</w:delText>
                </w:r>
              </w:del>
            </w:ins>
            <w:ins w:id="4497" w:author="智誠 楊" w:date="2021-05-08T19:56:00Z">
              <w:del w:id="4498" w:author="阿毛" w:date="2021-06-08T11:07:00Z">
                <w:r w:rsidR="00E309D0" w:rsidDel="00CE3FCC">
                  <w:rPr>
                    <w:rFonts w:ascii="標楷體" w:eastAsia="標楷體" w:hAnsi="標楷體"/>
                    <w:lang w:eastAsia="zh-HK"/>
                  </w:rPr>
                  <w:delText>.CustNo</w:delText>
                </w:r>
              </w:del>
            </w:ins>
          </w:p>
          <w:p w14:paraId="28658E3A" w14:textId="77777777" w:rsidR="00A13E6E" w:rsidRDefault="00A13E6E" w:rsidP="00A13E6E">
            <w:pPr>
              <w:rPr>
                <w:ins w:id="4499" w:author="阿毛" w:date="2021-06-09T16:47:00Z"/>
                <w:rFonts w:ascii="標楷體" w:eastAsia="標楷體" w:hAnsi="標楷體"/>
                <w:lang w:eastAsia="zh-HK"/>
              </w:rPr>
            </w:pPr>
          </w:p>
          <w:p w14:paraId="53821A46" w14:textId="2EB2BC4F" w:rsidR="00E309D0" w:rsidRPr="00997D40" w:rsidRDefault="00E309D0" w:rsidP="00E309D0">
            <w:pPr>
              <w:rPr>
                <w:ins w:id="4500" w:author="智誠 楊" w:date="2021-05-08T18:58:00Z"/>
                <w:rFonts w:ascii="標楷體" w:eastAsia="標楷體" w:hAnsi="標楷體"/>
                <w:lang w:eastAsia="zh-HK"/>
              </w:rPr>
            </w:pPr>
            <w:proofErr w:type="spellStart"/>
            <w:ins w:id="4501" w:author="智誠 楊" w:date="2021-05-08T19:56: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ins>
            <w:proofErr w:type="spellEnd"/>
          </w:p>
        </w:tc>
        <w:tc>
          <w:tcPr>
            <w:tcW w:w="3127" w:type="dxa"/>
            <w:tcPrChange w:id="4502" w:author="智誠 楊" w:date="2021-05-10T11:20:00Z">
              <w:tcPr>
                <w:tcW w:w="3127" w:type="dxa"/>
              </w:tcPr>
            </w:tcPrChange>
          </w:tcPr>
          <w:p w14:paraId="08046D66" w14:textId="77777777" w:rsidR="00CE3FCC" w:rsidRDefault="00CE3FCC" w:rsidP="00CE3FCC">
            <w:pPr>
              <w:rPr>
                <w:ins w:id="4503" w:author="阿毛" w:date="2021-06-08T11:07:00Z"/>
                <w:rFonts w:ascii="標楷體" w:eastAsia="標楷體" w:hAnsi="標楷體"/>
              </w:rPr>
            </w:pPr>
            <w:ins w:id="4504" w:author="阿毛" w:date="2021-06-08T11:07:00Z">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ins>
          </w:p>
          <w:p w14:paraId="158F90AD" w14:textId="77777777" w:rsidR="00CE3FCC" w:rsidRDefault="00CE3FCC" w:rsidP="00E309D0">
            <w:pPr>
              <w:rPr>
                <w:ins w:id="4505" w:author="阿毛" w:date="2021-06-08T11:07:00Z"/>
                <w:rFonts w:ascii="標楷體" w:eastAsia="標楷體" w:hAnsi="標楷體"/>
                <w:lang w:eastAsia="zh-HK"/>
              </w:rPr>
            </w:pPr>
            <w:ins w:id="4506" w:author="阿毛" w:date="2021-06-08T11:07:00Z">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ins>
          </w:p>
          <w:p w14:paraId="28EB5551" w14:textId="70C3142B" w:rsidR="00E309D0" w:rsidDel="00CE3FCC" w:rsidRDefault="00CE3FCC" w:rsidP="00CE3FCC">
            <w:pPr>
              <w:rPr>
                <w:ins w:id="4507" w:author="智誠 楊" w:date="2021-05-08T20:01:00Z"/>
                <w:del w:id="4508" w:author="阿毛" w:date="2021-06-08T11:07:00Z"/>
                <w:rFonts w:ascii="標楷體" w:eastAsia="標楷體" w:hAnsi="標楷體"/>
                <w:lang w:eastAsia="zh-HK"/>
              </w:rPr>
            </w:pPr>
            <w:proofErr w:type="spellStart"/>
            <w:ins w:id="4509" w:author="阿毛" w:date="2021-06-08T11:07:00Z">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ins>
            <w:ins w:id="4510" w:author="智誠 楊" w:date="2021-05-08T20:01:00Z">
              <w:del w:id="4511" w:author="阿毛" w:date="2021-06-08T11:07:00Z">
                <w:r w:rsidR="00E309D0" w:rsidDel="00CE3FCC">
                  <w:rPr>
                    <w:rFonts w:ascii="標楷體" w:eastAsia="標楷體" w:hAnsi="標楷體" w:hint="eastAsia"/>
                    <w:lang w:eastAsia="zh-HK"/>
                  </w:rPr>
                  <w:delText>依據</w:delText>
                </w:r>
                <w:r w:rsidR="00E309D0" w:rsidDel="00CE3FCC">
                  <w:rPr>
                    <w:rFonts w:ascii="標楷體" w:eastAsia="標楷體" w:hAnsi="標楷體"/>
                  </w:rPr>
                  <w:delText>MlaundryDetail</w:delText>
                </w:r>
                <w:r w:rsidR="00E309D0" w:rsidDel="00CE3FCC">
                  <w:rPr>
                    <w:rFonts w:ascii="標楷體" w:eastAsia="標楷體" w:hAnsi="標楷體"/>
                    <w:lang w:eastAsia="zh-HK"/>
                  </w:rPr>
                  <w:delText>.CustNo</w:delText>
                </w:r>
              </w:del>
            </w:ins>
          </w:p>
          <w:p w14:paraId="71F31E46" w14:textId="1A98CCB9" w:rsidR="00E309D0" w:rsidRPr="008F1D46" w:rsidRDefault="00E309D0" w:rsidP="00E309D0">
            <w:pPr>
              <w:rPr>
                <w:ins w:id="4512" w:author="智誠 楊" w:date="2021-05-08T18:58:00Z"/>
                <w:rFonts w:ascii="標楷體" w:eastAsia="標楷體" w:hAnsi="標楷體"/>
                <w:lang w:eastAsia="zh-HK"/>
              </w:rPr>
            </w:pPr>
            <w:ins w:id="4513" w:author="智誠 楊" w:date="2021-05-08T20:01:00Z">
              <w:del w:id="4514" w:author="阿毛" w:date="2021-06-08T11:07:00Z">
                <w:r w:rsidDel="00CE3FCC">
                  <w:rPr>
                    <w:rFonts w:ascii="標楷體" w:eastAsia="標楷體" w:hAnsi="標楷體" w:hint="eastAsia"/>
                    <w:lang w:eastAsia="zh-HK"/>
                  </w:rPr>
                  <w:delText>對應</w:delText>
                </w:r>
                <w:r w:rsidDel="00CE3FCC">
                  <w:rPr>
                    <w:rFonts w:ascii="標楷體" w:eastAsia="標楷體" w:hAnsi="標楷體" w:hint="eastAsia"/>
                  </w:rPr>
                  <w:delText>C</w:delText>
                </w:r>
                <w:r w:rsidDel="00CE3FCC">
                  <w:rPr>
                    <w:rFonts w:ascii="標楷體" w:eastAsia="標楷體" w:hAnsi="標楷體" w:hint="eastAsia"/>
                    <w:lang w:eastAsia="zh-HK"/>
                  </w:rPr>
                  <w:delText>u</w:delText>
                </w:r>
                <w:r w:rsidDel="00CE3FCC">
                  <w:rPr>
                    <w:rFonts w:ascii="標楷體" w:eastAsia="標楷體" w:hAnsi="標楷體"/>
                    <w:lang w:eastAsia="zh-HK"/>
                  </w:rPr>
                  <w:delText>stMain.CustName</w:delText>
                </w:r>
                <w:r w:rsidDel="00CE3FCC">
                  <w:rPr>
                    <w:rFonts w:ascii="標楷體" w:eastAsia="標楷體" w:hAnsi="標楷體" w:hint="eastAsia"/>
                    <w:lang w:eastAsia="zh-HK"/>
                  </w:rPr>
                  <w:delText>顯</w:delText>
                </w:r>
                <w:r w:rsidDel="00CE3FCC">
                  <w:rPr>
                    <w:rFonts w:ascii="標楷體" w:eastAsia="標楷體" w:hAnsi="標楷體" w:hint="eastAsia"/>
                    <w:lang w:eastAsia="zh-HK"/>
                  </w:rPr>
                  <w:lastRenderedPageBreak/>
                  <w:delText>示名稱</w:delText>
                </w:r>
              </w:del>
            </w:ins>
          </w:p>
        </w:tc>
      </w:tr>
      <w:tr w:rsidR="00E309D0" w:rsidRPr="008F1D46" w14:paraId="6C7C009F" w14:textId="77777777" w:rsidTr="00E309D0">
        <w:trPr>
          <w:ins w:id="4515" w:author="智誠 楊" w:date="2021-05-08T18:58:00Z"/>
        </w:trPr>
        <w:tc>
          <w:tcPr>
            <w:tcW w:w="695" w:type="dxa"/>
            <w:tcPrChange w:id="4516" w:author="智誠 楊" w:date="2021-05-10T11:20:00Z">
              <w:tcPr>
                <w:tcW w:w="695" w:type="dxa"/>
              </w:tcPr>
            </w:tcPrChange>
          </w:tcPr>
          <w:p w14:paraId="43C30C5D" w14:textId="0B9D9833" w:rsidR="00E309D0" w:rsidRDefault="00E309D0" w:rsidP="00E309D0">
            <w:pPr>
              <w:jc w:val="center"/>
              <w:rPr>
                <w:ins w:id="4517" w:author="智誠 楊" w:date="2021-05-08T18:58:00Z"/>
                <w:rFonts w:ascii="標楷體" w:eastAsia="標楷體" w:hAnsi="標楷體"/>
              </w:rPr>
            </w:pPr>
            <w:ins w:id="4518" w:author="智誠 楊" w:date="2021-05-10T11:17:00Z">
              <w:r>
                <w:rPr>
                  <w:rFonts w:ascii="標楷體" w:eastAsia="標楷體" w:hAnsi="標楷體" w:hint="eastAsia"/>
                </w:rPr>
                <w:lastRenderedPageBreak/>
                <w:t>9</w:t>
              </w:r>
            </w:ins>
          </w:p>
        </w:tc>
        <w:tc>
          <w:tcPr>
            <w:tcW w:w="1001" w:type="dxa"/>
            <w:tcPrChange w:id="4519" w:author="智誠 楊" w:date="2021-05-10T11:20:00Z">
              <w:tcPr>
                <w:tcW w:w="1001" w:type="dxa"/>
                <w:gridSpan w:val="2"/>
              </w:tcPr>
            </w:tcPrChange>
          </w:tcPr>
          <w:p w14:paraId="2CBE2374" w14:textId="77777777" w:rsidR="00E309D0" w:rsidRDefault="00E309D0" w:rsidP="00E309D0">
            <w:pPr>
              <w:jc w:val="center"/>
              <w:rPr>
                <w:ins w:id="4520" w:author="智誠 楊" w:date="2021-05-08T18:58:00Z"/>
                <w:rFonts w:ascii="標楷體" w:eastAsia="標楷體" w:hAnsi="標楷體"/>
                <w:lang w:eastAsia="zh-HK"/>
              </w:rPr>
            </w:pPr>
            <w:ins w:id="4521" w:author="智誠 楊" w:date="2021-05-08T18:58:00Z">
              <w:r>
                <w:rPr>
                  <w:rFonts w:ascii="標楷體" w:eastAsia="標楷體" w:hAnsi="標楷體" w:hint="eastAsia"/>
                  <w:lang w:eastAsia="zh-HK"/>
                </w:rPr>
                <w:t>資料</w:t>
              </w:r>
            </w:ins>
          </w:p>
        </w:tc>
        <w:tc>
          <w:tcPr>
            <w:tcW w:w="1959" w:type="dxa"/>
            <w:tcPrChange w:id="4522" w:author="智誠 楊" w:date="2021-05-10T11:20:00Z">
              <w:tcPr>
                <w:tcW w:w="1959" w:type="dxa"/>
                <w:gridSpan w:val="3"/>
              </w:tcPr>
            </w:tcPrChange>
          </w:tcPr>
          <w:p w14:paraId="1562E08D" w14:textId="117C461E" w:rsidR="00E309D0" w:rsidRDefault="00E309D0" w:rsidP="00E309D0">
            <w:pPr>
              <w:rPr>
                <w:ins w:id="4523" w:author="智誠 楊" w:date="2021-05-08T18:58:00Z"/>
                <w:rFonts w:ascii="標楷體" w:eastAsia="標楷體" w:hAnsi="標楷體"/>
                <w:lang w:eastAsia="zh-HK"/>
              </w:rPr>
            </w:pPr>
            <w:ins w:id="4524" w:author="智誠 楊" w:date="2021-05-08T19:55:00Z">
              <w:r>
                <w:rPr>
                  <w:rFonts w:ascii="標楷體" w:eastAsia="標楷體" w:hAnsi="標楷體" w:hint="eastAsia"/>
                  <w:lang w:eastAsia="zh-HK"/>
                </w:rPr>
                <w:t>累積金額</w:t>
              </w:r>
            </w:ins>
          </w:p>
        </w:tc>
        <w:tc>
          <w:tcPr>
            <w:tcW w:w="3816" w:type="dxa"/>
            <w:tcPrChange w:id="4525" w:author="智誠 楊" w:date="2021-05-10T11:20:00Z">
              <w:tcPr>
                <w:tcW w:w="3816" w:type="dxa"/>
                <w:gridSpan w:val="2"/>
              </w:tcPr>
            </w:tcPrChange>
          </w:tcPr>
          <w:p w14:paraId="0D4D38AC" w14:textId="0CDAEB89" w:rsidR="00E309D0" w:rsidRPr="00997D40" w:rsidRDefault="00E309D0" w:rsidP="00E309D0">
            <w:pPr>
              <w:rPr>
                <w:ins w:id="4526" w:author="智誠 楊" w:date="2021-05-08T18:58:00Z"/>
                <w:rFonts w:ascii="標楷體" w:eastAsia="標楷體" w:hAnsi="標楷體"/>
                <w:lang w:eastAsia="zh-HK"/>
              </w:rPr>
            </w:pPr>
            <w:proofErr w:type="spellStart"/>
            <w:ins w:id="4527" w:author="智誠 楊" w:date="2021-05-08T19:59:00Z">
              <w:r>
                <w:rPr>
                  <w:rFonts w:ascii="標楷體" w:eastAsia="標楷體" w:hAnsi="標楷體"/>
                </w:rPr>
                <w:t>MlaundryDetail</w:t>
              </w:r>
            </w:ins>
            <w:ins w:id="4528" w:author="智誠 楊" w:date="2021-05-08T19:57:00Z">
              <w:r>
                <w:rPr>
                  <w:rFonts w:ascii="標楷體" w:eastAsia="標楷體" w:hAnsi="標楷體"/>
                  <w:lang w:eastAsia="zh-HK"/>
                </w:rPr>
                <w:t>.</w:t>
              </w:r>
            </w:ins>
            <w:ins w:id="4529" w:author="智誠 楊" w:date="2021-05-08T19:59:00Z">
              <w:r>
                <w:rPr>
                  <w:rFonts w:ascii="標楷體" w:eastAsia="標楷體" w:hAnsi="標楷體"/>
                  <w:lang w:eastAsia="zh-HK"/>
                </w:rPr>
                <w:t>TotalAmt</w:t>
              </w:r>
            </w:ins>
            <w:proofErr w:type="spellEnd"/>
          </w:p>
        </w:tc>
        <w:tc>
          <w:tcPr>
            <w:tcW w:w="3127" w:type="dxa"/>
            <w:tcPrChange w:id="4530" w:author="智誠 楊" w:date="2021-05-10T11:20:00Z">
              <w:tcPr>
                <w:tcW w:w="3127" w:type="dxa"/>
              </w:tcPr>
            </w:tcPrChange>
          </w:tcPr>
          <w:p w14:paraId="6683E1D8" w14:textId="766ED469" w:rsidR="00E309D0" w:rsidRPr="008F1D46" w:rsidRDefault="00E309D0" w:rsidP="00E309D0">
            <w:pPr>
              <w:rPr>
                <w:ins w:id="4531" w:author="智誠 楊" w:date="2021-05-08T18:58:00Z"/>
                <w:rFonts w:ascii="標楷體" w:eastAsia="標楷體" w:hAnsi="標楷體"/>
                <w:lang w:eastAsia="zh-HK"/>
              </w:rPr>
            </w:pPr>
            <w:ins w:id="4532" w:author="智誠 楊" w:date="2021-05-08T20:00:00Z">
              <w:r>
                <w:rPr>
                  <w:rFonts w:ascii="標楷體" w:eastAsia="標楷體" w:hAnsi="標楷體" w:hint="eastAsia"/>
                  <w:lang w:eastAsia="zh-HK"/>
                </w:rPr>
                <w:t>累積金額</w:t>
              </w:r>
            </w:ins>
          </w:p>
        </w:tc>
      </w:tr>
      <w:tr w:rsidR="00E309D0" w:rsidRPr="008F1D46" w14:paraId="0473ABDC" w14:textId="77777777" w:rsidTr="00E309D0">
        <w:trPr>
          <w:ins w:id="4533" w:author="智誠 楊" w:date="2021-05-08T18:58:00Z"/>
        </w:trPr>
        <w:tc>
          <w:tcPr>
            <w:tcW w:w="695" w:type="dxa"/>
            <w:tcPrChange w:id="4534" w:author="智誠 楊" w:date="2021-05-10T11:20:00Z">
              <w:tcPr>
                <w:tcW w:w="695" w:type="dxa"/>
              </w:tcPr>
            </w:tcPrChange>
          </w:tcPr>
          <w:p w14:paraId="6C30B5D7" w14:textId="6EBEFFD9" w:rsidR="00E309D0" w:rsidRDefault="00E309D0" w:rsidP="00E309D0">
            <w:pPr>
              <w:jc w:val="center"/>
              <w:rPr>
                <w:ins w:id="4535" w:author="智誠 楊" w:date="2021-05-08T18:58:00Z"/>
                <w:rFonts w:ascii="標楷體" w:eastAsia="標楷體" w:hAnsi="標楷體"/>
              </w:rPr>
            </w:pPr>
            <w:ins w:id="4536" w:author="智誠 楊" w:date="2021-05-10T11:17:00Z">
              <w:r>
                <w:rPr>
                  <w:rFonts w:ascii="標楷體" w:eastAsia="標楷體" w:hAnsi="標楷體" w:hint="eastAsia"/>
                </w:rPr>
                <w:t>10</w:t>
              </w:r>
            </w:ins>
          </w:p>
        </w:tc>
        <w:tc>
          <w:tcPr>
            <w:tcW w:w="1001" w:type="dxa"/>
            <w:tcPrChange w:id="4537" w:author="智誠 楊" w:date="2021-05-10T11:20:00Z">
              <w:tcPr>
                <w:tcW w:w="1001" w:type="dxa"/>
                <w:gridSpan w:val="2"/>
              </w:tcPr>
            </w:tcPrChange>
          </w:tcPr>
          <w:p w14:paraId="23BCF078" w14:textId="77777777" w:rsidR="00E309D0" w:rsidRDefault="00E309D0" w:rsidP="00E309D0">
            <w:pPr>
              <w:jc w:val="center"/>
              <w:rPr>
                <w:ins w:id="4538" w:author="智誠 楊" w:date="2021-05-08T18:58:00Z"/>
                <w:rFonts w:ascii="標楷體" w:eastAsia="標楷體" w:hAnsi="標楷體"/>
                <w:lang w:eastAsia="zh-HK"/>
              </w:rPr>
            </w:pPr>
            <w:ins w:id="4539" w:author="智誠 楊" w:date="2021-05-08T18:58:00Z">
              <w:r>
                <w:rPr>
                  <w:rFonts w:ascii="標楷體" w:eastAsia="標楷體" w:hAnsi="標楷體" w:hint="eastAsia"/>
                  <w:lang w:eastAsia="zh-HK"/>
                </w:rPr>
                <w:t>資料</w:t>
              </w:r>
            </w:ins>
          </w:p>
        </w:tc>
        <w:tc>
          <w:tcPr>
            <w:tcW w:w="1959" w:type="dxa"/>
            <w:tcPrChange w:id="4540" w:author="智誠 楊" w:date="2021-05-10T11:20:00Z">
              <w:tcPr>
                <w:tcW w:w="1959" w:type="dxa"/>
                <w:gridSpan w:val="3"/>
              </w:tcPr>
            </w:tcPrChange>
          </w:tcPr>
          <w:p w14:paraId="2261ECB5" w14:textId="3E38E7C4" w:rsidR="00E309D0" w:rsidRDefault="00E309D0" w:rsidP="00E309D0">
            <w:pPr>
              <w:rPr>
                <w:ins w:id="4541" w:author="智誠 楊" w:date="2021-05-08T18:58:00Z"/>
                <w:rFonts w:ascii="標楷體" w:eastAsia="標楷體" w:hAnsi="標楷體"/>
                <w:lang w:eastAsia="zh-HK"/>
              </w:rPr>
            </w:pPr>
            <w:ins w:id="4542" w:author="智誠 楊" w:date="2021-05-08T19:55:00Z">
              <w:r>
                <w:rPr>
                  <w:rFonts w:ascii="標楷體" w:eastAsia="標楷體" w:hAnsi="標楷體" w:hint="eastAsia"/>
                  <w:lang w:eastAsia="zh-HK"/>
                </w:rPr>
                <w:t>累積</w:t>
              </w:r>
            </w:ins>
            <w:ins w:id="4543" w:author="智誠 楊" w:date="2021-05-08T19:57:00Z">
              <w:r>
                <w:rPr>
                  <w:rFonts w:ascii="標楷體" w:eastAsia="標楷體" w:hAnsi="標楷體" w:hint="eastAsia"/>
                  <w:lang w:eastAsia="zh-HK"/>
                </w:rPr>
                <w:t>筆</w:t>
              </w:r>
            </w:ins>
            <w:ins w:id="4544" w:author="智誠 楊" w:date="2021-05-08T19:55:00Z">
              <w:r>
                <w:rPr>
                  <w:rFonts w:ascii="標楷體" w:eastAsia="標楷體" w:hAnsi="標楷體" w:hint="eastAsia"/>
                  <w:lang w:eastAsia="zh-HK"/>
                </w:rPr>
                <w:t>數</w:t>
              </w:r>
            </w:ins>
          </w:p>
        </w:tc>
        <w:tc>
          <w:tcPr>
            <w:tcW w:w="3816" w:type="dxa"/>
            <w:tcPrChange w:id="4545" w:author="智誠 楊" w:date="2021-05-10T11:20:00Z">
              <w:tcPr>
                <w:tcW w:w="3816" w:type="dxa"/>
                <w:gridSpan w:val="2"/>
              </w:tcPr>
            </w:tcPrChange>
          </w:tcPr>
          <w:p w14:paraId="21C2AFAD" w14:textId="28342584" w:rsidR="00E309D0" w:rsidRPr="00997D40" w:rsidRDefault="00E309D0" w:rsidP="00E309D0">
            <w:pPr>
              <w:rPr>
                <w:ins w:id="4546" w:author="智誠 楊" w:date="2021-05-08T18:58:00Z"/>
                <w:rFonts w:ascii="標楷體" w:eastAsia="標楷體" w:hAnsi="標楷體"/>
                <w:color w:val="FF0000"/>
              </w:rPr>
            </w:pPr>
            <w:proofErr w:type="spellStart"/>
            <w:ins w:id="4547" w:author="智誠 楊" w:date="2021-05-08T19:59:00Z">
              <w:r>
                <w:rPr>
                  <w:rFonts w:ascii="標楷體" w:eastAsia="標楷體" w:hAnsi="標楷體"/>
                </w:rPr>
                <w:t>MlaundryDetail</w:t>
              </w:r>
            </w:ins>
            <w:ins w:id="4548" w:author="智誠 楊" w:date="2021-05-08T18:58:00Z">
              <w:r>
                <w:rPr>
                  <w:rFonts w:ascii="標楷體" w:eastAsia="標楷體" w:hAnsi="標楷體"/>
                  <w:lang w:eastAsia="zh-HK"/>
                </w:rPr>
                <w:t>.</w:t>
              </w:r>
            </w:ins>
            <w:ins w:id="4549" w:author="智誠 楊" w:date="2021-05-08T19:59:00Z">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ins>
            <w:proofErr w:type="spellEnd"/>
          </w:p>
        </w:tc>
        <w:tc>
          <w:tcPr>
            <w:tcW w:w="3127" w:type="dxa"/>
            <w:tcPrChange w:id="4550" w:author="智誠 楊" w:date="2021-05-10T11:20:00Z">
              <w:tcPr>
                <w:tcW w:w="3127" w:type="dxa"/>
              </w:tcPr>
            </w:tcPrChange>
          </w:tcPr>
          <w:p w14:paraId="44DA441B" w14:textId="14D7BBDB" w:rsidR="00E309D0" w:rsidRDefault="00E309D0" w:rsidP="00E309D0">
            <w:pPr>
              <w:rPr>
                <w:ins w:id="4551" w:author="智誠 楊" w:date="2021-05-08T18:58:00Z"/>
                <w:rFonts w:ascii="標楷體" w:eastAsia="標楷體" w:hAnsi="標楷體"/>
                <w:lang w:eastAsia="zh-HK"/>
              </w:rPr>
            </w:pPr>
            <w:ins w:id="4552" w:author="智誠 楊" w:date="2021-05-08T20:00:00Z">
              <w:r>
                <w:rPr>
                  <w:rFonts w:ascii="標楷體" w:eastAsia="標楷體" w:hAnsi="標楷體" w:hint="eastAsia"/>
                  <w:lang w:eastAsia="zh-HK"/>
                </w:rPr>
                <w:t>累積筆數</w:t>
              </w:r>
            </w:ins>
          </w:p>
        </w:tc>
      </w:tr>
      <w:tr w:rsidR="00E309D0" w:rsidRPr="008F1D46" w14:paraId="77E44EFD" w14:textId="77777777" w:rsidTr="00E309D0">
        <w:trPr>
          <w:ins w:id="4553" w:author="智誠 楊" w:date="2021-05-08T18:58:00Z"/>
        </w:trPr>
        <w:tc>
          <w:tcPr>
            <w:tcW w:w="695" w:type="dxa"/>
            <w:tcPrChange w:id="4554" w:author="智誠 楊" w:date="2021-05-10T11:20:00Z">
              <w:tcPr>
                <w:tcW w:w="695" w:type="dxa"/>
              </w:tcPr>
            </w:tcPrChange>
          </w:tcPr>
          <w:p w14:paraId="6494C78C" w14:textId="6C399F8D" w:rsidR="00E309D0" w:rsidRDefault="00E309D0" w:rsidP="00E309D0">
            <w:pPr>
              <w:jc w:val="center"/>
              <w:rPr>
                <w:ins w:id="4555" w:author="智誠 楊" w:date="2021-05-08T18:58:00Z"/>
                <w:rFonts w:ascii="標楷體" w:eastAsia="標楷體" w:hAnsi="標楷體"/>
              </w:rPr>
            </w:pPr>
            <w:ins w:id="4556" w:author="智誠 楊" w:date="2021-05-10T11:17:00Z">
              <w:r>
                <w:rPr>
                  <w:rFonts w:ascii="標楷體" w:eastAsia="標楷體" w:hAnsi="標楷體" w:hint="eastAsia"/>
                </w:rPr>
                <w:t>11</w:t>
              </w:r>
            </w:ins>
          </w:p>
        </w:tc>
        <w:tc>
          <w:tcPr>
            <w:tcW w:w="1001" w:type="dxa"/>
            <w:tcPrChange w:id="4557" w:author="智誠 楊" w:date="2021-05-10T11:20:00Z">
              <w:tcPr>
                <w:tcW w:w="1001" w:type="dxa"/>
                <w:gridSpan w:val="2"/>
              </w:tcPr>
            </w:tcPrChange>
          </w:tcPr>
          <w:p w14:paraId="3AB841A4" w14:textId="77777777" w:rsidR="00E309D0" w:rsidRDefault="00E309D0" w:rsidP="00E309D0">
            <w:pPr>
              <w:jc w:val="center"/>
              <w:rPr>
                <w:ins w:id="4558" w:author="智誠 楊" w:date="2021-05-08T18:58:00Z"/>
                <w:rFonts w:ascii="標楷體" w:eastAsia="標楷體" w:hAnsi="標楷體"/>
                <w:lang w:eastAsia="zh-HK"/>
              </w:rPr>
            </w:pPr>
            <w:ins w:id="4559" w:author="智誠 楊" w:date="2021-05-08T18:58:00Z">
              <w:r>
                <w:rPr>
                  <w:rFonts w:ascii="標楷體" w:eastAsia="標楷體" w:hAnsi="標楷體" w:hint="eastAsia"/>
                  <w:lang w:eastAsia="zh-HK"/>
                </w:rPr>
                <w:t>資料</w:t>
              </w:r>
            </w:ins>
          </w:p>
        </w:tc>
        <w:tc>
          <w:tcPr>
            <w:tcW w:w="1959" w:type="dxa"/>
            <w:tcPrChange w:id="4560" w:author="智誠 楊" w:date="2021-05-10T11:20:00Z">
              <w:tcPr>
                <w:tcW w:w="1959" w:type="dxa"/>
                <w:gridSpan w:val="3"/>
              </w:tcPr>
            </w:tcPrChange>
          </w:tcPr>
          <w:p w14:paraId="49BB0D1D" w14:textId="141A0F1B" w:rsidR="00E309D0" w:rsidRDefault="00E309D0" w:rsidP="00E309D0">
            <w:pPr>
              <w:rPr>
                <w:ins w:id="4561" w:author="智誠 楊" w:date="2021-05-08T18:58:00Z"/>
                <w:rFonts w:ascii="標楷體" w:eastAsia="標楷體" w:hAnsi="標楷體"/>
                <w:lang w:eastAsia="zh-HK"/>
              </w:rPr>
            </w:pPr>
            <w:ins w:id="4562" w:author="智誠 楊" w:date="2021-05-08T19:55:00Z">
              <w:r>
                <w:rPr>
                  <w:rFonts w:ascii="標楷體" w:eastAsia="標楷體" w:hAnsi="標楷體" w:hint="eastAsia"/>
                  <w:lang w:eastAsia="zh-HK"/>
                </w:rPr>
                <w:t>經辦</w:t>
              </w:r>
            </w:ins>
          </w:p>
        </w:tc>
        <w:tc>
          <w:tcPr>
            <w:tcW w:w="3816" w:type="dxa"/>
            <w:tcPrChange w:id="4563" w:author="智誠 楊" w:date="2021-05-10T11:20:00Z">
              <w:tcPr>
                <w:tcW w:w="3816" w:type="dxa"/>
                <w:gridSpan w:val="2"/>
              </w:tcPr>
            </w:tcPrChange>
          </w:tcPr>
          <w:p w14:paraId="27F2F7E4" w14:textId="2B88503D" w:rsidR="00E309D0" w:rsidRPr="00997D40" w:rsidRDefault="00E309D0" w:rsidP="00E309D0">
            <w:pPr>
              <w:rPr>
                <w:ins w:id="4564" w:author="智誠 楊" w:date="2021-05-08T18:58:00Z"/>
                <w:rFonts w:ascii="標楷體" w:eastAsia="標楷體" w:hAnsi="標楷體"/>
                <w:color w:val="FF0000"/>
              </w:rPr>
            </w:pPr>
            <w:proofErr w:type="spellStart"/>
            <w:ins w:id="4565" w:author="智誠 楊" w:date="2021-05-08T19:59:00Z">
              <w:r>
                <w:rPr>
                  <w:rFonts w:ascii="標楷體" w:eastAsia="標楷體" w:hAnsi="標楷體"/>
                </w:rPr>
                <w:t>MlaundryDetail</w:t>
              </w:r>
            </w:ins>
            <w:ins w:id="4566" w:author="智誠 楊" w:date="2021-05-08T18:58:00Z">
              <w:r>
                <w:rPr>
                  <w:rFonts w:ascii="標楷體" w:eastAsia="標楷體" w:hAnsi="標楷體"/>
                  <w:lang w:eastAsia="zh-HK"/>
                </w:rPr>
                <w:t>.</w:t>
              </w:r>
            </w:ins>
            <w:ins w:id="4567" w:author="智誠 楊" w:date="2021-05-08T19:59:00Z">
              <w:r w:rsidRPr="00806D28">
                <w:rPr>
                  <w:rFonts w:ascii="標楷體" w:eastAsia="標楷體" w:hAnsi="標楷體"/>
                  <w:lang w:eastAsia="zh-HK"/>
                </w:rPr>
                <w:t>LastUpdateEmpNo</w:t>
              </w:r>
            </w:ins>
            <w:proofErr w:type="spellEnd"/>
          </w:p>
        </w:tc>
        <w:tc>
          <w:tcPr>
            <w:tcW w:w="3127" w:type="dxa"/>
            <w:tcPrChange w:id="4568" w:author="智誠 楊" w:date="2021-05-10T11:20:00Z">
              <w:tcPr>
                <w:tcW w:w="3127" w:type="dxa"/>
              </w:tcPr>
            </w:tcPrChange>
          </w:tcPr>
          <w:p w14:paraId="2F1C9DF3" w14:textId="334E6FD7" w:rsidR="00E309D0" w:rsidRDefault="00E309D0" w:rsidP="00E309D0">
            <w:pPr>
              <w:rPr>
                <w:ins w:id="4569" w:author="智誠 楊" w:date="2021-05-08T18:58:00Z"/>
                <w:rFonts w:ascii="標楷體" w:eastAsia="標楷體" w:hAnsi="標楷體"/>
                <w:lang w:eastAsia="zh-HK"/>
              </w:rPr>
            </w:pPr>
            <w:ins w:id="4570" w:author="智誠 楊" w:date="2021-05-08T20:00:00Z">
              <w:r>
                <w:rPr>
                  <w:rFonts w:ascii="標楷體" w:eastAsia="標楷體" w:hAnsi="標楷體" w:hint="eastAsia"/>
                  <w:lang w:eastAsia="zh-HK"/>
                </w:rPr>
                <w:t>經辦</w:t>
              </w:r>
            </w:ins>
          </w:p>
        </w:tc>
      </w:tr>
      <w:tr w:rsidR="00E309D0" w:rsidRPr="008F1D46" w14:paraId="64048B67" w14:textId="77777777" w:rsidTr="00E309D0">
        <w:trPr>
          <w:ins w:id="4571" w:author="智誠 楊" w:date="2021-05-08T18:58:00Z"/>
        </w:trPr>
        <w:tc>
          <w:tcPr>
            <w:tcW w:w="695" w:type="dxa"/>
            <w:tcPrChange w:id="4572" w:author="智誠 楊" w:date="2021-05-10T11:20:00Z">
              <w:tcPr>
                <w:tcW w:w="695" w:type="dxa"/>
              </w:tcPr>
            </w:tcPrChange>
          </w:tcPr>
          <w:p w14:paraId="0CB72657" w14:textId="60A73EC0" w:rsidR="00E309D0" w:rsidRDefault="00E309D0" w:rsidP="00E309D0">
            <w:pPr>
              <w:jc w:val="center"/>
              <w:rPr>
                <w:ins w:id="4573" w:author="智誠 楊" w:date="2021-05-08T18:58:00Z"/>
                <w:rFonts w:ascii="標楷體" w:eastAsia="標楷體" w:hAnsi="標楷體"/>
              </w:rPr>
            </w:pPr>
            <w:ins w:id="4574" w:author="智誠 楊" w:date="2021-05-10T11:17:00Z">
              <w:r>
                <w:rPr>
                  <w:rFonts w:ascii="標楷體" w:eastAsia="標楷體" w:hAnsi="標楷體" w:hint="eastAsia"/>
                </w:rPr>
                <w:t>12</w:t>
              </w:r>
            </w:ins>
          </w:p>
        </w:tc>
        <w:tc>
          <w:tcPr>
            <w:tcW w:w="1001" w:type="dxa"/>
            <w:tcPrChange w:id="4575" w:author="智誠 楊" w:date="2021-05-10T11:20:00Z">
              <w:tcPr>
                <w:tcW w:w="1001" w:type="dxa"/>
                <w:gridSpan w:val="2"/>
              </w:tcPr>
            </w:tcPrChange>
          </w:tcPr>
          <w:p w14:paraId="694696C5" w14:textId="77777777" w:rsidR="00E309D0" w:rsidRDefault="00E309D0" w:rsidP="00E309D0">
            <w:pPr>
              <w:jc w:val="center"/>
              <w:rPr>
                <w:ins w:id="4576" w:author="智誠 楊" w:date="2021-05-08T18:58:00Z"/>
                <w:rFonts w:ascii="標楷體" w:eastAsia="標楷體" w:hAnsi="標楷體"/>
                <w:lang w:eastAsia="zh-HK"/>
              </w:rPr>
            </w:pPr>
            <w:ins w:id="4577" w:author="智誠 楊" w:date="2021-05-08T18:58:00Z">
              <w:r>
                <w:rPr>
                  <w:rFonts w:ascii="標楷體" w:eastAsia="標楷體" w:hAnsi="標楷體" w:hint="eastAsia"/>
                  <w:lang w:eastAsia="zh-HK"/>
                </w:rPr>
                <w:t>資料</w:t>
              </w:r>
            </w:ins>
          </w:p>
        </w:tc>
        <w:tc>
          <w:tcPr>
            <w:tcW w:w="1959" w:type="dxa"/>
            <w:tcPrChange w:id="4578" w:author="智誠 楊" w:date="2021-05-10T11:20:00Z">
              <w:tcPr>
                <w:tcW w:w="1959" w:type="dxa"/>
                <w:gridSpan w:val="3"/>
              </w:tcPr>
            </w:tcPrChange>
          </w:tcPr>
          <w:p w14:paraId="5412E220" w14:textId="4B637CD2" w:rsidR="00E309D0" w:rsidRDefault="00E309D0" w:rsidP="00E309D0">
            <w:pPr>
              <w:rPr>
                <w:ins w:id="4579" w:author="智誠 楊" w:date="2021-05-08T18:58:00Z"/>
                <w:rFonts w:ascii="標楷體" w:eastAsia="標楷體" w:hAnsi="標楷體"/>
                <w:lang w:eastAsia="zh-HK"/>
              </w:rPr>
            </w:pPr>
            <w:ins w:id="4580" w:author="智誠 楊" w:date="2021-05-08T19:55:00Z">
              <w:r>
                <w:rPr>
                  <w:rFonts w:ascii="標楷體" w:eastAsia="標楷體" w:hAnsi="標楷體" w:hint="eastAsia"/>
                  <w:lang w:eastAsia="zh-HK"/>
                </w:rPr>
                <w:t>合理性</w:t>
              </w:r>
            </w:ins>
          </w:p>
        </w:tc>
        <w:tc>
          <w:tcPr>
            <w:tcW w:w="3816" w:type="dxa"/>
            <w:tcPrChange w:id="4581" w:author="智誠 楊" w:date="2021-05-10T11:20:00Z">
              <w:tcPr>
                <w:tcW w:w="3816" w:type="dxa"/>
                <w:gridSpan w:val="2"/>
              </w:tcPr>
            </w:tcPrChange>
          </w:tcPr>
          <w:p w14:paraId="7379C84E" w14:textId="4E7D5976" w:rsidR="00E309D0" w:rsidRPr="00997D40" w:rsidRDefault="00E309D0" w:rsidP="00E309D0">
            <w:pPr>
              <w:rPr>
                <w:ins w:id="4582" w:author="智誠 楊" w:date="2021-05-08T18:58:00Z"/>
                <w:rFonts w:ascii="標楷體" w:eastAsia="標楷體" w:hAnsi="標楷體"/>
                <w:color w:val="FF0000"/>
              </w:rPr>
            </w:pPr>
            <w:proofErr w:type="spellStart"/>
            <w:ins w:id="4583" w:author="智誠 楊" w:date="2021-05-08T19:59:00Z">
              <w:r>
                <w:rPr>
                  <w:rFonts w:ascii="標楷體" w:eastAsia="標楷體" w:hAnsi="標楷體"/>
                </w:rPr>
                <w:t>MlaundryDetail</w:t>
              </w:r>
            </w:ins>
            <w:ins w:id="4584" w:author="智誠 楊" w:date="2021-05-08T18:58:00Z">
              <w:r>
                <w:rPr>
                  <w:rFonts w:ascii="標楷體" w:eastAsia="標楷體" w:hAnsi="標楷體"/>
                  <w:lang w:eastAsia="zh-HK"/>
                </w:rPr>
                <w:t>.</w:t>
              </w:r>
            </w:ins>
            <w:ins w:id="4585" w:author="智誠 楊" w:date="2021-05-08T19:59:00Z">
              <w:r w:rsidRPr="00806D28">
                <w:rPr>
                  <w:rFonts w:ascii="標楷體" w:eastAsia="標楷體" w:hAnsi="標楷體"/>
                  <w:lang w:eastAsia="zh-HK"/>
                </w:rPr>
                <w:t>Rational</w:t>
              </w:r>
            </w:ins>
            <w:proofErr w:type="spellEnd"/>
          </w:p>
        </w:tc>
        <w:tc>
          <w:tcPr>
            <w:tcW w:w="3127" w:type="dxa"/>
            <w:tcPrChange w:id="4586" w:author="智誠 楊" w:date="2021-05-10T11:20:00Z">
              <w:tcPr>
                <w:tcW w:w="3127" w:type="dxa"/>
              </w:tcPr>
            </w:tcPrChange>
          </w:tcPr>
          <w:p w14:paraId="22063AA5" w14:textId="6325562F" w:rsidR="00E309D0" w:rsidRDefault="00E309D0" w:rsidP="00E309D0">
            <w:pPr>
              <w:rPr>
                <w:ins w:id="4587" w:author="智誠 楊" w:date="2021-05-08T18:58:00Z"/>
                <w:rFonts w:ascii="標楷體" w:eastAsia="標楷體" w:hAnsi="標楷體"/>
                <w:lang w:eastAsia="zh-HK"/>
              </w:rPr>
            </w:pPr>
            <w:ins w:id="4588" w:author="智誠 楊" w:date="2021-05-08T20:00:00Z">
              <w:r>
                <w:rPr>
                  <w:rFonts w:ascii="標楷體" w:eastAsia="標楷體" w:hAnsi="標楷體" w:hint="eastAsia"/>
                  <w:lang w:eastAsia="zh-HK"/>
                </w:rPr>
                <w:t>合理性</w:t>
              </w:r>
            </w:ins>
          </w:p>
        </w:tc>
      </w:tr>
      <w:tr w:rsidR="00E309D0" w:rsidRPr="008F1D46" w14:paraId="7B598268" w14:textId="77777777" w:rsidTr="00E309D0">
        <w:trPr>
          <w:ins w:id="4589" w:author="智誠 楊" w:date="2021-05-08T18:58:00Z"/>
        </w:trPr>
        <w:tc>
          <w:tcPr>
            <w:tcW w:w="695" w:type="dxa"/>
            <w:tcPrChange w:id="4590" w:author="智誠 楊" w:date="2021-05-10T11:20:00Z">
              <w:tcPr>
                <w:tcW w:w="695" w:type="dxa"/>
              </w:tcPr>
            </w:tcPrChange>
          </w:tcPr>
          <w:p w14:paraId="1D64E8DA" w14:textId="77AD06E3" w:rsidR="00E309D0" w:rsidRDefault="00E309D0" w:rsidP="00E309D0">
            <w:pPr>
              <w:jc w:val="center"/>
              <w:rPr>
                <w:ins w:id="4591" w:author="智誠 楊" w:date="2021-05-08T18:58:00Z"/>
                <w:rFonts w:ascii="標楷體" w:eastAsia="標楷體" w:hAnsi="標楷體"/>
              </w:rPr>
            </w:pPr>
            <w:ins w:id="4592" w:author="智誠 楊" w:date="2021-05-10T11:18:00Z">
              <w:r>
                <w:rPr>
                  <w:rFonts w:ascii="標楷體" w:eastAsia="標楷體" w:hAnsi="標楷體" w:hint="eastAsia"/>
                </w:rPr>
                <w:t>13</w:t>
              </w:r>
            </w:ins>
          </w:p>
        </w:tc>
        <w:tc>
          <w:tcPr>
            <w:tcW w:w="1001" w:type="dxa"/>
            <w:tcPrChange w:id="4593" w:author="智誠 楊" w:date="2021-05-10T11:20:00Z">
              <w:tcPr>
                <w:tcW w:w="1001" w:type="dxa"/>
                <w:gridSpan w:val="2"/>
              </w:tcPr>
            </w:tcPrChange>
          </w:tcPr>
          <w:p w14:paraId="4345C564" w14:textId="77777777" w:rsidR="00E309D0" w:rsidRDefault="00E309D0" w:rsidP="00E309D0">
            <w:pPr>
              <w:jc w:val="center"/>
              <w:rPr>
                <w:ins w:id="4594" w:author="智誠 楊" w:date="2021-05-08T18:58:00Z"/>
                <w:rFonts w:ascii="標楷體" w:eastAsia="標楷體" w:hAnsi="標楷體"/>
                <w:lang w:eastAsia="zh-HK"/>
              </w:rPr>
            </w:pPr>
            <w:ins w:id="4595" w:author="智誠 楊" w:date="2021-05-08T18:58:00Z">
              <w:r>
                <w:rPr>
                  <w:rFonts w:ascii="標楷體" w:eastAsia="標楷體" w:hAnsi="標楷體" w:hint="eastAsia"/>
                  <w:lang w:eastAsia="zh-HK"/>
                </w:rPr>
                <w:t>資料</w:t>
              </w:r>
            </w:ins>
          </w:p>
        </w:tc>
        <w:tc>
          <w:tcPr>
            <w:tcW w:w="1959" w:type="dxa"/>
            <w:tcPrChange w:id="4596" w:author="智誠 楊" w:date="2021-05-10T11:20:00Z">
              <w:tcPr>
                <w:tcW w:w="1959" w:type="dxa"/>
                <w:gridSpan w:val="3"/>
              </w:tcPr>
            </w:tcPrChange>
          </w:tcPr>
          <w:p w14:paraId="66B27121" w14:textId="1FE5A0A2" w:rsidR="00E309D0" w:rsidRDefault="00E309D0" w:rsidP="00E309D0">
            <w:pPr>
              <w:rPr>
                <w:ins w:id="4597" w:author="智誠 楊" w:date="2021-05-08T18:58:00Z"/>
                <w:rFonts w:ascii="標楷體" w:eastAsia="標楷體" w:hAnsi="標楷體"/>
                <w:lang w:eastAsia="zh-HK"/>
              </w:rPr>
            </w:pPr>
            <w:ins w:id="4598" w:author="智誠 楊" w:date="2021-05-08T19:55:00Z">
              <w:r>
                <w:rPr>
                  <w:rFonts w:ascii="標楷體" w:eastAsia="標楷體" w:hAnsi="標楷體" w:hint="eastAsia"/>
                  <w:lang w:eastAsia="zh-HK"/>
                </w:rPr>
                <w:t>異動日期</w:t>
              </w:r>
            </w:ins>
          </w:p>
        </w:tc>
        <w:tc>
          <w:tcPr>
            <w:tcW w:w="3816" w:type="dxa"/>
            <w:tcPrChange w:id="4599" w:author="智誠 楊" w:date="2021-05-10T11:20:00Z">
              <w:tcPr>
                <w:tcW w:w="3816" w:type="dxa"/>
                <w:gridSpan w:val="2"/>
              </w:tcPr>
            </w:tcPrChange>
          </w:tcPr>
          <w:p w14:paraId="66AAFD17" w14:textId="615607ED" w:rsidR="00E309D0" w:rsidRPr="00997D40" w:rsidRDefault="00E309D0" w:rsidP="00E309D0">
            <w:pPr>
              <w:rPr>
                <w:ins w:id="4600" w:author="智誠 楊" w:date="2021-05-08T18:58:00Z"/>
                <w:rFonts w:ascii="標楷體" w:eastAsia="標楷體" w:hAnsi="標楷體"/>
                <w:color w:val="FF0000"/>
              </w:rPr>
            </w:pPr>
            <w:proofErr w:type="spellStart"/>
            <w:ins w:id="4601" w:author="智誠 楊" w:date="2021-05-08T19:59:00Z">
              <w:r>
                <w:rPr>
                  <w:rFonts w:ascii="標楷體" w:eastAsia="標楷體" w:hAnsi="標楷體"/>
                </w:rPr>
                <w:t>MlaundryDetail</w:t>
              </w:r>
            </w:ins>
            <w:proofErr w:type="spellEnd"/>
            <w:ins w:id="4602" w:author="智誠 楊" w:date="2021-05-08T20:00:00Z">
              <w:r>
                <w:t xml:space="preserve"> </w:t>
              </w:r>
              <w:proofErr w:type="spellStart"/>
              <w:r w:rsidRPr="00806D28">
                <w:rPr>
                  <w:rFonts w:ascii="標楷體" w:eastAsia="標楷體" w:hAnsi="標楷體"/>
                  <w:lang w:eastAsia="zh-HK"/>
                </w:rPr>
                <w:t>LastUpdate</w:t>
              </w:r>
            </w:ins>
            <w:proofErr w:type="spellEnd"/>
          </w:p>
        </w:tc>
        <w:tc>
          <w:tcPr>
            <w:tcW w:w="3127" w:type="dxa"/>
            <w:tcPrChange w:id="4603" w:author="智誠 楊" w:date="2021-05-10T11:20:00Z">
              <w:tcPr>
                <w:tcW w:w="3127" w:type="dxa"/>
              </w:tcPr>
            </w:tcPrChange>
          </w:tcPr>
          <w:p w14:paraId="48BC5018" w14:textId="124E42CB" w:rsidR="00E309D0" w:rsidRDefault="00E309D0" w:rsidP="00E309D0">
            <w:pPr>
              <w:rPr>
                <w:ins w:id="4604" w:author="智誠 楊" w:date="2021-05-08T18:58:00Z"/>
                <w:rFonts w:ascii="標楷體" w:eastAsia="標楷體" w:hAnsi="標楷體"/>
                <w:lang w:eastAsia="zh-HK"/>
              </w:rPr>
            </w:pPr>
            <w:ins w:id="4605" w:author="智誠 楊" w:date="2021-05-08T20:00:00Z">
              <w:r>
                <w:rPr>
                  <w:rFonts w:ascii="標楷體" w:eastAsia="標楷體" w:hAnsi="標楷體" w:hint="eastAsia"/>
                  <w:lang w:eastAsia="zh-HK"/>
                </w:rPr>
                <w:t>異動日期</w:t>
              </w:r>
            </w:ins>
            <w:ins w:id="4606" w:author="阿毛" w:date="2021-06-08T15:06:00Z">
              <w:r w:rsidR="0012198F">
                <w:rPr>
                  <w:rFonts w:ascii="標楷體" w:eastAsia="標楷體" w:hAnsi="標楷體" w:hint="eastAsia"/>
                </w:rPr>
                <w:t>(YYY/MM/DD)</w:t>
              </w:r>
            </w:ins>
          </w:p>
        </w:tc>
      </w:tr>
      <w:tr w:rsidR="00E309D0" w:rsidRPr="008F1D46" w14:paraId="43C957C6" w14:textId="77777777" w:rsidTr="00E309D0">
        <w:trPr>
          <w:ins w:id="4607" w:author="智誠 楊" w:date="2021-05-08T18:58:00Z"/>
        </w:trPr>
        <w:tc>
          <w:tcPr>
            <w:tcW w:w="695" w:type="dxa"/>
            <w:tcPrChange w:id="4608" w:author="智誠 楊" w:date="2021-05-10T11:20:00Z">
              <w:tcPr>
                <w:tcW w:w="695" w:type="dxa"/>
              </w:tcPr>
            </w:tcPrChange>
          </w:tcPr>
          <w:p w14:paraId="33ECB9E1" w14:textId="5D597403" w:rsidR="00E309D0" w:rsidRDefault="00E309D0" w:rsidP="00E309D0">
            <w:pPr>
              <w:jc w:val="center"/>
              <w:rPr>
                <w:ins w:id="4609" w:author="智誠 楊" w:date="2021-05-08T18:58:00Z"/>
                <w:rFonts w:ascii="標楷體" w:eastAsia="標楷體" w:hAnsi="標楷體"/>
              </w:rPr>
            </w:pPr>
            <w:ins w:id="4610" w:author="智誠 楊" w:date="2021-05-10T11:18:00Z">
              <w:r>
                <w:rPr>
                  <w:rFonts w:ascii="標楷體" w:eastAsia="標楷體" w:hAnsi="標楷體" w:hint="eastAsia"/>
                </w:rPr>
                <w:t>14</w:t>
              </w:r>
            </w:ins>
          </w:p>
        </w:tc>
        <w:tc>
          <w:tcPr>
            <w:tcW w:w="1001" w:type="dxa"/>
            <w:tcPrChange w:id="4611" w:author="智誠 楊" w:date="2021-05-10T11:20:00Z">
              <w:tcPr>
                <w:tcW w:w="1001" w:type="dxa"/>
                <w:gridSpan w:val="2"/>
              </w:tcPr>
            </w:tcPrChange>
          </w:tcPr>
          <w:p w14:paraId="1BA3CE5F" w14:textId="77777777" w:rsidR="00E309D0" w:rsidRDefault="00E309D0" w:rsidP="00E309D0">
            <w:pPr>
              <w:jc w:val="center"/>
              <w:rPr>
                <w:ins w:id="4612" w:author="智誠 楊" w:date="2021-05-08T18:58:00Z"/>
                <w:rFonts w:ascii="標楷體" w:eastAsia="標楷體" w:hAnsi="標楷體"/>
                <w:lang w:eastAsia="zh-HK"/>
              </w:rPr>
            </w:pPr>
            <w:ins w:id="4613" w:author="智誠 楊" w:date="2021-05-08T18:58:00Z">
              <w:r>
                <w:rPr>
                  <w:rFonts w:ascii="標楷體" w:eastAsia="標楷體" w:hAnsi="標楷體" w:hint="eastAsia"/>
                  <w:lang w:eastAsia="zh-HK"/>
                </w:rPr>
                <w:t>資料</w:t>
              </w:r>
            </w:ins>
          </w:p>
        </w:tc>
        <w:tc>
          <w:tcPr>
            <w:tcW w:w="1959" w:type="dxa"/>
            <w:tcPrChange w:id="4614" w:author="智誠 楊" w:date="2021-05-10T11:20:00Z">
              <w:tcPr>
                <w:tcW w:w="1959" w:type="dxa"/>
                <w:gridSpan w:val="3"/>
              </w:tcPr>
            </w:tcPrChange>
          </w:tcPr>
          <w:p w14:paraId="7630DFFC" w14:textId="1F47EA77" w:rsidR="00E309D0" w:rsidRDefault="00E309D0" w:rsidP="00E309D0">
            <w:pPr>
              <w:rPr>
                <w:ins w:id="4615" w:author="智誠 楊" w:date="2021-05-08T18:58:00Z"/>
                <w:rFonts w:ascii="標楷體" w:eastAsia="標楷體" w:hAnsi="標楷體"/>
                <w:lang w:eastAsia="zh-HK"/>
              </w:rPr>
            </w:pPr>
            <w:ins w:id="4616" w:author="智誠 楊" w:date="2021-05-08T19:55:00Z">
              <w:r>
                <w:rPr>
                  <w:rFonts w:ascii="標楷體" w:eastAsia="標楷體" w:hAnsi="標楷體" w:hint="eastAsia"/>
                  <w:lang w:eastAsia="zh-HK"/>
                </w:rPr>
                <w:t>經辦合理性說明</w:t>
              </w:r>
            </w:ins>
          </w:p>
        </w:tc>
        <w:tc>
          <w:tcPr>
            <w:tcW w:w="3816" w:type="dxa"/>
            <w:tcPrChange w:id="4617" w:author="智誠 楊" w:date="2021-05-10T11:20:00Z">
              <w:tcPr>
                <w:tcW w:w="3816" w:type="dxa"/>
                <w:gridSpan w:val="2"/>
              </w:tcPr>
            </w:tcPrChange>
          </w:tcPr>
          <w:p w14:paraId="4C0DBFB5" w14:textId="5449EE13" w:rsidR="00E309D0" w:rsidRPr="001B0399" w:rsidRDefault="00E309D0" w:rsidP="00E309D0">
            <w:pPr>
              <w:rPr>
                <w:ins w:id="4618" w:author="智誠 楊" w:date="2021-05-08T18:58:00Z"/>
                <w:rFonts w:ascii="標楷體" w:eastAsia="標楷體" w:hAnsi="標楷體"/>
                <w:lang w:eastAsia="zh-HK"/>
              </w:rPr>
            </w:pPr>
            <w:proofErr w:type="spellStart"/>
            <w:ins w:id="4619" w:author="智誠 楊" w:date="2021-05-08T19:59:00Z">
              <w:r>
                <w:rPr>
                  <w:rFonts w:ascii="標楷體" w:eastAsia="標楷體" w:hAnsi="標楷體"/>
                </w:rPr>
                <w:t>MlaundryDetail</w:t>
              </w:r>
            </w:ins>
            <w:ins w:id="4620" w:author="智誠 楊" w:date="2021-05-08T18:58:00Z">
              <w:r>
                <w:rPr>
                  <w:rFonts w:ascii="標楷體" w:eastAsia="標楷體" w:hAnsi="標楷體"/>
                  <w:lang w:eastAsia="zh-HK"/>
                </w:rPr>
                <w:t>.</w:t>
              </w:r>
            </w:ins>
            <w:ins w:id="4621" w:author="智誠 楊" w:date="2021-05-08T20:00:00Z">
              <w:r w:rsidRPr="00806D28">
                <w:rPr>
                  <w:rFonts w:ascii="標楷體" w:eastAsia="標楷體" w:hAnsi="標楷體"/>
                </w:rPr>
                <w:t>EmpNoDesc</w:t>
              </w:r>
            </w:ins>
            <w:proofErr w:type="spellEnd"/>
          </w:p>
        </w:tc>
        <w:tc>
          <w:tcPr>
            <w:tcW w:w="3127" w:type="dxa"/>
            <w:tcPrChange w:id="4622" w:author="智誠 楊" w:date="2021-05-10T11:20:00Z">
              <w:tcPr>
                <w:tcW w:w="3127" w:type="dxa"/>
              </w:tcPr>
            </w:tcPrChange>
          </w:tcPr>
          <w:p w14:paraId="468051A7" w14:textId="7815FC6B" w:rsidR="00E309D0" w:rsidRDefault="00E309D0" w:rsidP="00E309D0">
            <w:pPr>
              <w:rPr>
                <w:ins w:id="4623" w:author="智誠 楊" w:date="2021-05-08T18:58:00Z"/>
                <w:rFonts w:ascii="標楷體" w:eastAsia="標楷體" w:hAnsi="標楷體"/>
                <w:lang w:eastAsia="zh-HK"/>
              </w:rPr>
            </w:pPr>
            <w:ins w:id="4624" w:author="智誠 楊" w:date="2021-05-08T20:00:00Z">
              <w:r>
                <w:rPr>
                  <w:rFonts w:ascii="標楷體" w:eastAsia="標楷體" w:hAnsi="標楷體" w:hint="eastAsia"/>
                  <w:lang w:eastAsia="zh-HK"/>
                </w:rPr>
                <w:t>經辦合理性說明</w:t>
              </w:r>
            </w:ins>
          </w:p>
        </w:tc>
      </w:tr>
      <w:tr w:rsidR="00E309D0" w:rsidRPr="008F1D46" w14:paraId="141A0F1B" w14:textId="77777777" w:rsidTr="00E309D0">
        <w:trPr>
          <w:ins w:id="4625" w:author="智誠 楊" w:date="2021-05-08T18:58:00Z"/>
        </w:trPr>
        <w:tc>
          <w:tcPr>
            <w:tcW w:w="695" w:type="dxa"/>
            <w:tcPrChange w:id="4626" w:author="智誠 楊" w:date="2021-05-10T11:20:00Z">
              <w:tcPr>
                <w:tcW w:w="695" w:type="dxa"/>
              </w:tcPr>
            </w:tcPrChange>
          </w:tcPr>
          <w:p w14:paraId="1E39142F" w14:textId="0DC42BB1" w:rsidR="00E309D0" w:rsidRDefault="00E309D0" w:rsidP="00E309D0">
            <w:pPr>
              <w:jc w:val="center"/>
              <w:rPr>
                <w:ins w:id="4627" w:author="智誠 楊" w:date="2021-05-08T18:58:00Z"/>
                <w:rFonts w:ascii="標楷體" w:eastAsia="標楷體" w:hAnsi="標楷體"/>
              </w:rPr>
            </w:pPr>
            <w:ins w:id="4628" w:author="智誠 楊" w:date="2021-05-10T11:18:00Z">
              <w:r>
                <w:rPr>
                  <w:rFonts w:ascii="標楷體" w:eastAsia="標楷體" w:hAnsi="標楷體" w:hint="eastAsia"/>
                </w:rPr>
                <w:t>15</w:t>
              </w:r>
            </w:ins>
          </w:p>
        </w:tc>
        <w:tc>
          <w:tcPr>
            <w:tcW w:w="1001" w:type="dxa"/>
            <w:tcPrChange w:id="4629" w:author="智誠 楊" w:date="2021-05-10T11:20:00Z">
              <w:tcPr>
                <w:tcW w:w="1001" w:type="dxa"/>
                <w:gridSpan w:val="2"/>
              </w:tcPr>
            </w:tcPrChange>
          </w:tcPr>
          <w:p w14:paraId="0EC80CF8" w14:textId="77777777" w:rsidR="00E309D0" w:rsidRDefault="00E309D0" w:rsidP="00E309D0">
            <w:pPr>
              <w:jc w:val="center"/>
              <w:rPr>
                <w:ins w:id="4630" w:author="智誠 楊" w:date="2021-05-08T18:58:00Z"/>
                <w:rFonts w:ascii="標楷體" w:eastAsia="標楷體" w:hAnsi="標楷體"/>
                <w:lang w:eastAsia="zh-HK"/>
              </w:rPr>
            </w:pPr>
            <w:ins w:id="4631" w:author="智誠 楊" w:date="2021-05-08T18:58:00Z">
              <w:r>
                <w:rPr>
                  <w:rFonts w:ascii="標楷體" w:eastAsia="標楷體" w:hAnsi="標楷體" w:hint="eastAsia"/>
                  <w:lang w:eastAsia="zh-HK"/>
                </w:rPr>
                <w:t>資料</w:t>
              </w:r>
            </w:ins>
          </w:p>
        </w:tc>
        <w:tc>
          <w:tcPr>
            <w:tcW w:w="1959" w:type="dxa"/>
            <w:tcPrChange w:id="4632" w:author="智誠 楊" w:date="2021-05-10T11:20:00Z">
              <w:tcPr>
                <w:tcW w:w="1959" w:type="dxa"/>
                <w:gridSpan w:val="3"/>
              </w:tcPr>
            </w:tcPrChange>
          </w:tcPr>
          <w:p w14:paraId="2BA63AEB" w14:textId="596631B1" w:rsidR="00E309D0" w:rsidRDefault="00E309D0" w:rsidP="00E309D0">
            <w:pPr>
              <w:rPr>
                <w:ins w:id="4633" w:author="智誠 楊" w:date="2021-05-08T18:58:00Z"/>
                <w:rFonts w:ascii="標楷體" w:eastAsia="標楷體" w:hAnsi="標楷體"/>
                <w:lang w:eastAsia="zh-HK"/>
              </w:rPr>
            </w:pPr>
            <w:ins w:id="4634" w:author="智誠 楊" w:date="2021-05-08T19:55:00Z">
              <w:r>
                <w:rPr>
                  <w:rFonts w:ascii="標楷體" w:eastAsia="標楷體" w:hAnsi="標楷體" w:hint="eastAsia"/>
                  <w:lang w:eastAsia="zh-HK"/>
                </w:rPr>
                <w:t>主管覆核</w:t>
              </w:r>
            </w:ins>
          </w:p>
        </w:tc>
        <w:tc>
          <w:tcPr>
            <w:tcW w:w="3816" w:type="dxa"/>
            <w:tcPrChange w:id="4635" w:author="智誠 楊" w:date="2021-05-10T11:20:00Z">
              <w:tcPr>
                <w:tcW w:w="3816" w:type="dxa"/>
                <w:gridSpan w:val="2"/>
              </w:tcPr>
            </w:tcPrChange>
          </w:tcPr>
          <w:p w14:paraId="232F2563" w14:textId="41FC0D16" w:rsidR="00E309D0" w:rsidRPr="00997D40" w:rsidRDefault="00E309D0" w:rsidP="00E309D0">
            <w:pPr>
              <w:rPr>
                <w:ins w:id="4636" w:author="智誠 楊" w:date="2021-05-08T18:58:00Z"/>
                <w:rFonts w:ascii="標楷體" w:eastAsia="標楷體" w:hAnsi="標楷體"/>
                <w:color w:val="FF0000"/>
              </w:rPr>
            </w:pPr>
            <w:proofErr w:type="spellStart"/>
            <w:ins w:id="4637" w:author="智誠 楊" w:date="2021-05-08T19:59:00Z">
              <w:r>
                <w:rPr>
                  <w:rFonts w:ascii="標楷體" w:eastAsia="標楷體" w:hAnsi="標楷體"/>
                </w:rPr>
                <w:t>MlaundryDetail</w:t>
              </w:r>
            </w:ins>
            <w:ins w:id="4638" w:author="智誠 楊" w:date="2021-05-08T18:58:00Z">
              <w:r>
                <w:rPr>
                  <w:rFonts w:ascii="標楷體" w:eastAsia="標楷體" w:hAnsi="標楷體"/>
                  <w:lang w:eastAsia="zh-HK"/>
                </w:rPr>
                <w:t>.</w:t>
              </w:r>
            </w:ins>
            <w:ins w:id="4639" w:author="智誠 楊" w:date="2021-05-08T20:00:00Z">
              <w:r w:rsidRPr="00806D28">
                <w:rPr>
                  <w:rFonts w:ascii="標楷體" w:eastAsia="標楷體" w:hAnsi="標楷體"/>
                  <w:lang w:eastAsia="zh-HK"/>
                </w:rPr>
                <w:t>ManagerCheck</w:t>
              </w:r>
            </w:ins>
            <w:proofErr w:type="spellEnd"/>
          </w:p>
        </w:tc>
        <w:tc>
          <w:tcPr>
            <w:tcW w:w="3127" w:type="dxa"/>
            <w:tcPrChange w:id="4640" w:author="智誠 楊" w:date="2021-05-10T11:20:00Z">
              <w:tcPr>
                <w:tcW w:w="3127" w:type="dxa"/>
              </w:tcPr>
            </w:tcPrChange>
          </w:tcPr>
          <w:p w14:paraId="62B9FC89" w14:textId="7E818C61" w:rsidR="00E309D0" w:rsidRDefault="00E309D0" w:rsidP="00E309D0">
            <w:pPr>
              <w:rPr>
                <w:ins w:id="4641" w:author="智誠 楊" w:date="2021-05-08T18:58:00Z"/>
                <w:rFonts w:ascii="標楷體" w:eastAsia="標楷體" w:hAnsi="標楷體"/>
                <w:lang w:eastAsia="zh-HK"/>
              </w:rPr>
            </w:pPr>
            <w:ins w:id="4642" w:author="智誠 楊" w:date="2021-05-08T20:00:00Z">
              <w:r>
                <w:rPr>
                  <w:rFonts w:ascii="標楷體" w:eastAsia="標楷體" w:hAnsi="標楷體" w:hint="eastAsia"/>
                  <w:lang w:eastAsia="zh-HK"/>
                </w:rPr>
                <w:t>主管覆核</w:t>
              </w:r>
            </w:ins>
          </w:p>
        </w:tc>
      </w:tr>
      <w:tr w:rsidR="00E309D0" w:rsidRPr="008F1D46" w14:paraId="5EB18185" w14:textId="77777777" w:rsidTr="00E309D0">
        <w:trPr>
          <w:ins w:id="4643" w:author="智誠 楊" w:date="2021-05-08T18:58:00Z"/>
        </w:trPr>
        <w:tc>
          <w:tcPr>
            <w:tcW w:w="695" w:type="dxa"/>
            <w:tcPrChange w:id="4644" w:author="智誠 楊" w:date="2021-05-10T11:20:00Z">
              <w:tcPr>
                <w:tcW w:w="695" w:type="dxa"/>
              </w:tcPr>
            </w:tcPrChange>
          </w:tcPr>
          <w:p w14:paraId="46C23189" w14:textId="5C724CD7" w:rsidR="00E309D0" w:rsidRPr="00E309D0" w:rsidRDefault="00E309D0">
            <w:pPr>
              <w:jc w:val="center"/>
              <w:rPr>
                <w:ins w:id="4645" w:author="智誠 楊" w:date="2021-05-08T18:58:00Z"/>
                <w:rFonts w:ascii="標楷體" w:eastAsia="標楷體" w:hAnsi="標楷體"/>
                <w:rPrChange w:id="4646" w:author="智誠 楊" w:date="2021-05-10T11:20:00Z">
                  <w:rPr>
                    <w:ins w:id="4647" w:author="智誠 楊" w:date="2021-05-08T18:58:00Z"/>
                  </w:rPr>
                </w:rPrChange>
              </w:rPr>
            </w:pPr>
            <w:ins w:id="4648" w:author="智誠 楊" w:date="2021-05-10T11:20:00Z">
              <w:r>
                <w:rPr>
                  <w:rFonts w:ascii="標楷體" w:eastAsia="標楷體" w:hAnsi="標楷體" w:hint="eastAsia"/>
                </w:rPr>
                <w:t>1</w:t>
              </w:r>
              <w:r>
                <w:rPr>
                  <w:rFonts w:ascii="標楷體" w:eastAsia="標楷體" w:hAnsi="標楷體"/>
                </w:rPr>
                <w:t>6</w:t>
              </w:r>
            </w:ins>
          </w:p>
        </w:tc>
        <w:tc>
          <w:tcPr>
            <w:tcW w:w="1001" w:type="dxa"/>
            <w:tcPrChange w:id="4649" w:author="智誠 楊" w:date="2021-05-10T11:20:00Z">
              <w:tcPr>
                <w:tcW w:w="1001" w:type="dxa"/>
                <w:gridSpan w:val="2"/>
              </w:tcPr>
            </w:tcPrChange>
          </w:tcPr>
          <w:p w14:paraId="22F32D7D" w14:textId="77777777" w:rsidR="00E309D0" w:rsidRDefault="00E309D0" w:rsidP="00E309D0">
            <w:pPr>
              <w:jc w:val="center"/>
              <w:rPr>
                <w:ins w:id="4650" w:author="智誠 楊" w:date="2021-05-08T18:58:00Z"/>
                <w:rFonts w:ascii="標楷體" w:eastAsia="標楷體" w:hAnsi="標楷體"/>
                <w:lang w:eastAsia="zh-HK"/>
              </w:rPr>
            </w:pPr>
            <w:ins w:id="4651" w:author="智誠 楊" w:date="2021-05-08T18:58:00Z">
              <w:r>
                <w:rPr>
                  <w:rFonts w:ascii="標楷體" w:eastAsia="標楷體" w:hAnsi="標楷體" w:hint="eastAsia"/>
                  <w:lang w:eastAsia="zh-HK"/>
                </w:rPr>
                <w:t>資料</w:t>
              </w:r>
            </w:ins>
          </w:p>
        </w:tc>
        <w:tc>
          <w:tcPr>
            <w:tcW w:w="1959" w:type="dxa"/>
            <w:tcPrChange w:id="4652" w:author="智誠 楊" w:date="2021-05-10T11:20:00Z">
              <w:tcPr>
                <w:tcW w:w="1959" w:type="dxa"/>
                <w:gridSpan w:val="3"/>
              </w:tcPr>
            </w:tcPrChange>
          </w:tcPr>
          <w:p w14:paraId="6624CA48" w14:textId="31022AC5" w:rsidR="00E309D0" w:rsidRDefault="00E309D0" w:rsidP="00E309D0">
            <w:pPr>
              <w:rPr>
                <w:ins w:id="4653" w:author="智誠 楊" w:date="2021-05-08T18:58:00Z"/>
                <w:rFonts w:ascii="標楷體" w:eastAsia="標楷體" w:hAnsi="標楷體"/>
                <w:lang w:eastAsia="zh-HK"/>
              </w:rPr>
            </w:pPr>
            <w:ins w:id="4654" w:author="智誠 楊" w:date="2021-05-08T19:56:00Z">
              <w:r>
                <w:rPr>
                  <w:rFonts w:ascii="標楷體" w:eastAsia="標楷體" w:hAnsi="標楷體" w:hint="eastAsia"/>
                  <w:lang w:eastAsia="zh-HK"/>
                </w:rPr>
                <w:t>主管同意日期</w:t>
              </w:r>
            </w:ins>
          </w:p>
        </w:tc>
        <w:tc>
          <w:tcPr>
            <w:tcW w:w="3816" w:type="dxa"/>
            <w:tcPrChange w:id="4655" w:author="智誠 楊" w:date="2021-05-10T11:20:00Z">
              <w:tcPr>
                <w:tcW w:w="3816" w:type="dxa"/>
                <w:gridSpan w:val="2"/>
              </w:tcPr>
            </w:tcPrChange>
          </w:tcPr>
          <w:p w14:paraId="2C711D00" w14:textId="614EF764" w:rsidR="00E309D0" w:rsidRPr="00997D40" w:rsidRDefault="00E309D0" w:rsidP="00E309D0">
            <w:pPr>
              <w:rPr>
                <w:ins w:id="4656" w:author="智誠 楊" w:date="2021-05-08T18:58:00Z"/>
                <w:rFonts w:ascii="標楷體" w:eastAsia="標楷體" w:hAnsi="標楷體"/>
                <w:color w:val="FF0000"/>
              </w:rPr>
            </w:pPr>
            <w:proofErr w:type="spellStart"/>
            <w:ins w:id="4657" w:author="智誠 楊" w:date="2021-05-08T19:59:00Z">
              <w:r>
                <w:rPr>
                  <w:rFonts w:ascii="標楷體" w:eastAsia="標楷體" w:hAnsi="標楷體"/>
                </w:rPr>
                <w:t>MlaundryDetail</w:t>
              </w:r>
            </w:ins>
            <w:ins w:id="4658" w:author="智誠 楊" w:date="2021-05-08T18:58:00Z">
              <w:r>
                <w:rPr>
                  <w:rFonts w:ascii="標楷體" w:eastAsia="標楷體" w:hAnsi="標楷體"/>
                  <w:lang w:eastAsia="zh-HK"/>
                </w:rPr>
                <w:t>.</w:t>
              </w:r>
            </w:ins>
            <w:ins w:id="4659" w:author="智誠 楊" w:date="2021-05-08T20:00:00Z">
              <w:r w:rsidRPr="00806D28">
                <w:rPr>
                  <w:rFonts w:ascii="標楷體" w:eastAsia="標楷體" w:hAnsi="標楷體"/>
                  <w:lang w:eastAsia="zh-HK"/>
                </w:rPr>
                <w:t>ManagerDate</w:t>
              </w:r>
            </w:ins>
            <w:proofErr w:type="spellEnd"/>
          </w:p>
        </w:tc>
        <w:tc>
          <w:tcPr>
            <w:tcW w:w="3127" w:type="dxa"/>
            <w:tcPrChange w:id="4660" w:author="智誠 楊" w:date="2021-05-10T11:20:00Z">
              <w:tcPr>
                <w:tcW w:w="3127" w:type="dxa"/>
              </w:tcPr>
            </w:tcPrChange>
          </w:tcPr>
          <w:p w14:paraId="0A72519C" w14:textId="778DFA06" w:rsidR="00E309D0" w:rsidRDefault="00E309D0" w:rsidP="00E309D0">
            <w:pPr>
              <w:rPr>
                <w:ins w:id="4661" w:author="智誠 楊" w:date="2021-05-08T18:58:00Z"/>
                <w:rFonts w:ascii="標楷體" w:eastAsia="標楷體" w:hAnsi="標楷體"/>
                <w:lang w:eastAsia="zh-HK"/>
              </w:rPr>
            </w:pPr>
            <w:ins w:id="4662" w:author="智誠 楊" w:date="2021-05-08T20:00:00Z">
              <w:r>
                <w:rPr>
                  <w:rFonts w:ascii="標楷體" w:eastAsia="標楷體" w:hAnsi="標楷體" w:hint="eastAsia"/>
                  <w:lang w:eastAsia="zh-HK"/>
                </w:rPr>
                <w:t>主管同意日期</w:t>
              </w:r>
            </w:ins>
            <w:ins w:id="4663" w:author="阿毛" w:date="2021-06-08T15:06:00Z">
              <w:r w:rsidR="0012198F">
                <w:rPr>
                  <w:rFonts w:ascii="標楷體" w:eastAsia="標楷體" w:hAnsi="標楷體" w:hint="eastAsia"/>
                </w:rPr>
                <w:t>(YYY/MM/DD)</w:t>
              </w:r>
            </w:ins>
          </w:p>
        </w:tc>
      </w:tr>
      <w:tr w:rsidR="00E309D0" w:rsidRPr="008F1D46" w14:paraId="4B552632" w14:textId="77777777" w:rsidTr="00E309D0">
        <w:trPr>
          <w:ins w:id="4664" w:author="智誠 楊" w:date="2021-05-08T19:56:00Z"/>
        </w:trPr>
        <w:tc>
          <w:tcPr>
            <w:tcW w:w="695" w:type="dxa"/>
            <w:tcPrChange w:id="4665" w:author="智誠 楊" w:date="2021-05-10T11:20:00Z">
              <w:tcPr>
                <w:tcW w:w="695" w:type="dxa"/>
              </w:tcPr>
            </w:tcPrChange>
          </w:tcPr>
          <w:p w14:paraId="459868CE" w14:textId="6B3A2252" w:rsidR="00E309D0" w:rsidRDefault="00E309D0" w:rsidP="00E309D0">
            <w:pPr>
              <w:jc w:val="center"/>
              <w:rPr>
                <w:ins w:id="4666" w:author="智誠 楊" w:date="2021-05-08T19:56:00Z"/>
                <w:rFonts w:ascii="標楷體" w:eastAsia="標楷體" w:hAnsi="標楷體"/>
              </w:rPr>
            </w:pPr>
            <w:ins w:id="4667" w:author="智誠 楊" w:date="2021-05-10T11:20:00Z">
              <w:r>
                <w:rPr>
                  <w:rFonts w:ascii="標楷體" w:eastAsia="標楷體" w:hAnsi="標楷體" w:hint="eastAsia"/>
                </w:rPr>
                <w:t>1</w:t>
              </w:r>
              <w:r>
                <w:rPr>
                  <w:rFonts w:ascii="標楷體" w:eastAsia="標楷體" w:hAnsi="標楷體"/>
                </w:rPr>
                <w:t>7</w:t>
              </w:r>
            </w:ins>
          </w:p>
        </w:tc>
        <w:tc>
          <w:tcPr>
            <w:tcW w:w="1001" w:type="dxa"/>
            <w:tcPrChange w:id="4668" w:author="智誠 楊" w:date="2021-05-10T11:20:00Z">
              <w:tcPr>
                <w:tcW w:w="1001" w:type="dxa"/>
                <w:gridSpan w:val="2"/>
              </w:tcPr>
            </w:tcPrChange>
          </w:tcPr>
          <w:p w14:paraId="02F982B4" w14:textId="66255CDF" w:rsidR="00E309D0" w:rsidRDefault="00E309D0" w:rsidP="00E309D0">
            <w:pPr>
              <w:jc w:val="center"/>
              <w:rPr>
                <w:ins w:id="4669" w:author="智誠 楊" w:date="2021-05-08T19:56:00Z"/>
                <w:rFonts w:ascii="標楷體" w:eastAsia="標楷體" w:hAnsi="標楷體"/>
                <w:lang w:eastAsia="zh-HK"/>
              </w:rPr>
            </w:pPr>
            <w:ins w:id="4670" w:author="智誠 楊" w:date="2021-05-08T19:56:00Z">
              <w:r>
                <w:rPr>
                  <w:rFonts w:ascii="標楷體" w:eastAsia="標楷體" w:hAnsi="標楷體" w:hint="eastAsia"/>
                  <w:lang w:eastAsia="zh-HK"/>
                </w:rPr>
                <w:t>資料</w:t>
              </w:r>
            </w:ins>
          </w:p>
        </w:tc>
        <w:tc>
          <w:tcPr>
            <w:tcW w:w="1959" w:type="dxa"/>
            <w:tcPrChange w:id="4671" w:author="智誠 楊" w:date="2021-05-10T11:20:00Z">
              <w:tcPr>
                <w:tcW w:w="1959" w:type="dxa"/>
                <w:gridSpan w:val="3"/>
              </w:tcPr>
            </w:tcPrChange>
          </w:tcPr>
          <w:p w14:paraId="3917DB07" w14:textId="02B51A2D" w:rsidR="00E309D0" w:rsidRDefault="00E309D0" w:rsidP="00E309D0">
            <w:pPr>
              <w:rPr>
                <w:ins w:id="4672" w:author="智誠 楊" w:date="2021-05-08T19:56:00Z"/>
                <w:rFonts w:ascii="標楷體" w:eastAsia="標楷體" w:hAnsi="標楷體"/>
                <w:lang w:eastAsia="zh-HK"/>
              </w:rPr>
            </w:pPr>
            <w:ins w:id="4673" w:author="智誠 楊" w:date="2021-05-08T19:56:00Z">
              <w:r>
                <w:rPr>
                  <w:rFonts w:ascii="標楷體" w:eastAsia="標楷體" w:hAnsi="標楷體" w:hint="eastAsia"/>
                  <w:lang w:eastAsia="zh-HK"/>
                </w:rPr>
                <w:t>主管覆核說明</w:t>
              </w:r>
            </w:ins>
          </w:p>
        </w:tc>
        <w:tc>
          <w:tcPr>
            <w:tcW w:w="3816" w:type="dxa"/>
            <w:tcPrChange w:id="4674" w:author="智誠 楊" w:date="2021-05-10T11:20:00Z">
              <w:tcPr>
                <w:tcW w:w="3816" w:type="dxa"/>
                <w:gridSpan w:val="2"/>
              </w:tcPr>
            </w:tcPrChange>
          </w:tcPr>
          <w:p w14:paraId="633A78C1" w14:textId="4730CC72" w:rsidR="00E309D0" w:rsidRDefault="00E309D0" w:rsidP="00E309D0">
            <w:pPr>
              <w:rPr>
                <w:ins w:id="4675" w:author="智誠 楊" w:date="2021-05-08T19:56:00Z"/>
                <w:rFonts w:ascii="標楷體" w:eastAsia="標楷體" w:hAnsi="標楷體"/>
                <w:lang w:eastAsia="zh-HK"/>
              </w:rPr>
            </w:pPr>
            <w:proofErr w:type="spellStart"/>
            <w:ins w:id="4676" w:author="智誠 楊" w:date="2021-05-08T20:00:00Z">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ins>
            <w:proofErr w:type="spellEnd"/>
          </w:p>
        </w:tc>
        <w:tc>
          <w:tcPr>
            <w:tcW w:w="3127" w:type="dxa"/>
            <w:tcPrChange w:id="4677" w:author="智誠 楊" w:date="2021-05-10T11:20:00Z">
              <w:tcPr>
                <w:tcW w:w="3127" w:type="dxa"/>
              </w:tcPr>
            </w:tcPrChange>
          </w:tcPr>
          <w:p w14:paraId="55377375" w14:textId="74E9846B" w:rsidR="00E309D0" w:rsidRDefault="00E309D0" w:rsidP="00E309D0">
            <w:pPr>
              <w:rPr>
                <w:ins w:id="4678" w:author="智誠 楊" w:date="2021-05-08T19:56:00Z"/>
                <w:rFonts w:ascii="標楷體" w:eastAsia="標楷體" w:hAnsi="標楷體"/>
                <w:lang w:eastAsia="zh-HK"/>
              </w:rPr>
            </w:pPr>
            <w:ins w:id="4679" w:author="智誠 楊" w:date="2021-05-08T20:00:00Z">
              <w:r>
                <w:rPr>
                  <w:rFonts w:ascii="標楷體" w:eastAsia="標楷體" w:hAnsi="標楷體" w:hint="eastAsia"/>
                  <w:lang w:eastAsia="zh-HK"/>
                </w:rPr>
                <w:t>主管覆核說明</w:t>
              </w:r>
            </w:ins>
          </w:p>
        </w:tc>
      </w:tr>
    </w:tbl>
    <w:p w14:paraId="5AC2BFD4" w14:textId="77777777" w:rsidR="00AF50F7" w:rsidRPr="00362205" w:rsidRDefault="00AF50F7" w:rsidP="00AF50F7">
      <w:pPr>
        <w:rPr>
          <w:ins w:id="4680" w:author="智誠 楊" w:date="2021-05-08T18:58:00Z"/>
          <w:rFonts w:ascii="標楷體" w:eastAsia="標楷體" w:hAnsi="標楷體"/>
        </w:rPr>
      </w:pPr>
    </w:p>
    <w:p w14:paraId="134F9E6C" w14:textId="5778C016" w:rsidR="00C95828" w:rsidRPr="00362205" w:rsidDel="00765679" w:rsidRDefault="00C95828" w:rsidP="00C95828">
      <w:pPr>
        <w:rPr>
          <w:del w:id="4681" w:author="智誠 楊" w:date="2021-05-07T17:20:00Z"/>
          <w:rFonts w:ascii="標楷體" w:eastAsia="標楷體" w:hAnsi="標楷體"/>
        </w:rPr>
      </w:pPr>
    </w:p>
    <w:p w14:paraId="707D5DB0" w14:textId="77777777" w:rsidR="00C95828" w:rsidRPr="00362205" w:rsidDel="00765679" w:rsidRDefault="00C95828" w:rsidP="00C95828">
      <w:pPr>
        <w:rPr>
          <w:del w:id="4682" w:author="智誠 楊" w:date="2021-05-07T17:20:00Z"/>
          <w:rFonts w:ascii="標楷體" w:eastAsia="標楷體" w:hAnsi="標楷體"/>
        </w:rPr>
      </w:pPr>
    </w:p>
    <w:p w14:paraId="14801B95" w14:textId="77777777" w:rsidR="00C95828" w:rsidRPr="00362205" w:rsidDel="00765679" w:rsidRDefault="00C95828" w:rsidP="00C95828">
      <w:pPr>
        <w:rPr>
          <w:del w:id="4683" w:author="智誠 楊" w:date="2021-05-07T17:20:00Z"/>
          <w:rFonts w:ascii="標楷體" w:eastAsia="標楷體" w:hAnsi="標楷體"/>
        </w:rPr>
      </w:pPr>
    </w:p>
    <w:p w14:paraId="11AED350" w14:textId="77777777" w:rsidR="00C95828" w:rsidRPr="00362205" w:rsidDel="00765679" w:rsidRDefault="00C95828" w:rsidP="00C95828">
      <w:pPr>
        <w:rPr>
          <w:del w:id="4684" w:author="智誠 楊" w:date="2021-05-07T17:20:00Z"/>
          <w:rFonts w:ascii="標楷體" w:eastAsia="標楷體" w:hAnsi="標楷體"/>
        </w:rPr>
      </w:pPr>
    </w:p>
    <w:p w14:paraId="7AED4FAB" w14:textId="77777777" w:rsidR="00C95828" w:rsidRPr="00362205" w:rsidDel="00765679" w:rsidRDefault="00C95828" w:rsidP="00C95828">
      <w:pPr>
        <w:rPr>
          <w:del w:id="4685" w:author="智誠 楊" w:date="2021-05-07T17:20:00Z"/>
          <w:rFonts w:ascii="標楷體" w:eastAsia="標楷體" w:hAnsi="標楷體"/>
        </w:rPr>
      </w:pPr>
    </w:p>
    <w:p w14:paraId="7D164861" w14:textId="77777777" w:rsidR="00C95828" w:rsidRPr="00362205" w:rsidDel="00765679" w:rsidRDefault="00C95828" w:rsidP="00C95828">
      <w:pPr>
        <w:rPr>
          <w:del w:id="4686" w:author="智誠 楊" w:date="2021-05-07T17:20:00Z"/>
          <w:rFonts w:ascii="標楷體" w:eastAsia="標楷體" w:hAnsi="標楷體"/>
        </w:rPr>
      </w:pPr>
    </w:p>
    <w:p w14:paraId="5AE3BBC8" w14:textId="50E0F5DE" w:rsidR="00C95828" w:rsidRPr="00362205" w:rsidDel="00765679" w:rsidRDefault="00C95828" w:rsidP="00C95828">
      <w:pPr>
        <w:rPr>
          <w:del w:id="4687" w:author="智誠 楊" w:date="2021-05-07T17:20:00Z"/>
          <w:rFonts w:ascii="標楷體" w:eastAsia="標楷體" w:hAnsi="標楷體"/>
        </w:rPr>
      </w:pPr>
    </w:p>
    <w:p w14:paraId="6DA7BBF3" w14:textId="7A54C05F" w:rsidR="00C95828" w:rsidRPr="00362205" w:rsidDel="00AF50F7" w:rsidRDefault="00C95828" w:rsidP="00C95828">
      <w:pPr>
        <w:rPr>
          <w:del w:id="4688" w:author="智誠 楊" w:date="2021-05-08T18:58:00Z"/>
          <w:rFonts w:ascii="標楷體" w:eastAsia="標楷體" w:hAnsi="標楷體"/>
        </w:rPr>
      </w:pPr>
      <w:del w:id="4689" w:author="智誠 楊" w:date="2021-05-07T17:20:00Z">
        <w:r w:rsidRPr="00362205" w:rsidDel="00765679">
          <w:rPr>
            <w:rFonts w:ascii="標楷體" w:eastAsia="標楷體" w:hAnsi="標楷體"/>
          </w:rPr>
          <w:br w:type="page"/>
        </w:r>
      </w:del>
    </w:p>
    <w:p w14:paraId="56E24061" w14:textId="47F0FCBD" w:rsidR="00C95828" w:rsidRPr="00362205" w:rsidDel="00AF50F7" w:rsidRDefault="00C95828">
      <w:pPr>
        <w:pStyle w:val="a"/>
        <w:rPr>
          <w:del w:id="4690" w:author="智誠 楊" w:date="2021-05-08T18:58:00Z"/>
        </w:rPr>
      </w:pPr>
      <w:del w:id="4691" w:author="智誠 楊" w:date="2021-05-08T18:58:00Z">
        <w:r w:rsidRPr="00362205" w:rsidDel="00AF50F7">
          <w:lastRenderedPageBreak/>
          <w:delText>UI</w:delText>
        </w:r>
        <w:r w:rsidRPr="00362205" w:rsidDel="00AF50F7">
          <w:delText>畫面</w:delText>
        </w:r>
      </w:del>
    </w:p>
    <w:p w14:paraId="40CCA0AE" w14:textId="029678E1" w:rsidR="00C95828" w:rsidRPr="00362205" w:rsidDel="00AF50F7" w:rsidRDefault="00C95828" w:rsidP="00C95828">
      <w:pPr>
        <w:pStyle w:val="42"/>
        <w:spacing w:after="72"/>
        <w:ind w:left="1133"/>
        <w:rPr>
          <w:del w:id="4692" w:author="智誠 楊" w:date="2021-05-08T18:58:00Z"/>
          <w:rFonts w:ascii="標楷體" w:hAnsi="標楷體"/>
        </w:rPr>
      </w:pPr>
      <w:del w:id="4693" w:author="智誠 楊" w:date="2021-05-08T18:58:00Z">
        <w:r w:rsidRPr="00362205" w:rsidDel="00AF50F7">
          <w:rPr>
            <w:rFonts w:ascii="標楷體" w:hAnsi="標楷體" w:hint="eastAsia"/>
          </w:rPr>
          <w:delText>輸入畫面：</w:delText>
        </w:r>
      </w:del>
    </w:p>
    <w:p w14:paraId="053D0C14" w14:textId="61A802EA" w:rsidR="00C95828" w:rsidRPr="00362205" w:rsidDel="00AF50F7" w:rsidRDefault="00176A56" w:rsidP="00C1641A">
      <w:pPr>
        <w:pStyle w:val="42"/>
        <w:spacing w:after="72"/>
        <w:ind w:leftChars="0" w:left="0"/>
        <w:rPr>
          <w:del w:id="4694" w:author="智誠 楊" w:date="2021-05-08T18:58:00Z"/>
          <w:rFonts w:ascii="標楷體" w:hAnsi="標楷體"/>
        </w:rPr>
      </w:pPr>
      <w:del w:id="4695" w:author="智誠 楊" w:date="2021-04-07T22:01:00Z">
        <w:r w:rsidDel="00DF352C">
          <w:rPr>
            <w:rFonts w:ascii="標楷體" w:hAnsi="標楷體"/>
            <w:noProof/>
          </w:rPr>
          <w:drawing>
            <wp:inline distT="0" distB="0" distL="0" distR="0" wp14:anchorId="11BDEF70" wp14:editId="73008F7B">
              <wp:extent cx="6673850" cy="145415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3850" cy="1454150"/>
                      </a:xfrm>
                      <a:prstGeom prst="rect">
                        <a:avLst/>
                      </a:prstGeom>
                      <a:noFill/>
                      <a:ln>
                        <a:noFill/>
                      </a:ln>
                    </pic:spPr>
                  </pic:pic>
                </a:graphicData>
              </a:graphic>
            </wp:inline>
          </w:drawing>
        </w:r>
      </w:del>
    </w:p>
    <w:p w14:paraId="12051F14" w14:textId="508050C9" w:rsidR="00C95828" w:rsidRPr="00362205" w:rsidDel="00AF50F7" w:rsidRDefault="00C95828" w:rsidP="00C95828">
      <w:pPr>
        <w:pStyle w:val="42"/>
        <w:spacing w:after="72"/>
        <w:ind w:left="1133"/>
        <w:rPr>
          <w:del w:id="4696" w:author="智誠 楊" w:date="2021-05-08T18:58:00Z"/>
          <w:rFonts w:ascii="標楷體" w:hAnsi="標楷體"/>
        </w:rPr>
      </w:pPr>
      <w:del w:id="4697" w:author="智誠 楊" w:date="2021-05-08T18:58:00Z">
        <w:r w:rsidRPr="00362205" w:rsidDel="00AF50F7">
          <w:rPr>
            <w:rFonts w:ascii="標楷體" w:hAnsi="標楷體" w:hint="eastAsia"/>
          </w:rPr>
          <w:delText>輸出畫面：</w:delText>
        </w:r>
      </w:del>
    </w:p>
    <w:p w14:paraId="69860480" w14:textId="338E17D8" w:rsidR="00D35995" w:rsidRDefault="00176A56">
      <w:pPr>
        <w:pStyle w:val="a"/>
        <w:numPr>
          <w:ilvl w:val="0"/>
          <w:numId w:val="0"/>
        </w:numPr>
        <w:rPr>
          <w:ins w:id="4698" w:author="余家興" w:date="2020-01-21T15:28:00Z"/>
        </w:rPr>
      </w:pPr>
      <w:del w:id="4699" w:author="智誠 楊" w:date="2021-04-07T22:01:00Z">
        <w:r w:rsidDel="00DF352C">
          <w:rPr>
            <w:noProof/>
          </w:rPr>
          <w:drawing>
            <wp:inline distT="0" distB="0" distL="0" distR="0" wp14:anchorId="51488773" wp14:editId="738E1035">
              <wp:extent cx="6661150" cy="2330450"/>
              <wp:effectExtent l="0" t="0" r="635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61150" cy="2330450"/>
                      </a:xfrm>
                      <a:prstGeom prst="rect">
                        <a:avLst/>
                      </a:prstGeom>
                      <a:noFill/>
                      <a:ln>
                        <a:noFill/>
                      </a:ln>
                    </pic:spPr>
                  </pic:pic>
                </a:graphicData>
              </a:graphic>
            </wp:inline>
          </w:drawing>
        </w:r>
      </w:del>
      <w:del w:id="4700" w:author="智誠 楊" w:date="2021-04-07T22:02:00Z">
        <w:r w:rsidDel="00DF352C">
          <w:rPr>
            <w:noProof/>
          </w:rPr>
          <w:drawing>
            <wp:inline distT="0" distB="0" distL="0" distR="0" wp14:anchorId="04E6A6E4" wp14:editId="27265B65">
              <wp:extent cx="3143250" cy="203835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3250" cy="2038350"/>
                      </a:xfrm>
                      <a:prstGeom prst="rect">
                        <a:avLst/>
                      </a:prstGeom>
                      <a:noFill/>
                      <a:ln>
                        <a:noFill/>
                      </a:ln>
                    </pic:spPr>
                  </pic:pic>
                </a:graphicData>
              </a:graphic>
            </wp:inline>
          </w:drawing>
        </w:r>
      </w:del>
    </w:p>
    <w:p w14:paraId="55679238" w14:textId="42C5D1B0" w:rsidR="00C95828" w:rsidRPr="00743087" w:rsidRDefault="00D35995">
      <w:pPr>
        <w:pStyle w:val="a"/>
        <w:numPr>
          <w:ilvl w:val="0"/>
          <w:numId w:val="0"/>
        </w:numPr>
        <w:ind w:left="1920"/>
        <w:rPr>
          <w:rFonts w:ascii="標楷體" w:hAnsi="標楷體"/>
        </w:rPr>
        <w:pPrChange w:id="4701" w:author="智誠 楊" w:date="2021-05-07T16:36:00Z">
          <w:pPr>
            <w:pStyle w:val="a"/>
            <w:numPr>
              <w:numId w:val="0"/>
            </w:numPr>
            <w:tabs>
              <w:tab w:val="clear" w:pos="1134"/>
            </w:tabs>
            <w:ind w:left="0" w:firstLine="0"/>
          </w:pPr>
        </w:pPrChange>
      </w:pPr>
      <w:ins w:id="4702" w:author="余家興" w:date="2020-01-21T15:28:00Z">
        <w:del w:id="4703" w:author="智誠 楊" w:date="2021-04-07T22:02:00Z">
          <w:r w:rsidDel="00DF352C">
            <w:rPr>
              <w:noProof/>
            </w:rPr>
            <w:lastRenderedPageBreak/>
            <w:drawing>
              <wp:inline distT="0" distB="0" distL="0" distR="0" wp14:anchorId="6B26E49A" wp14:editId="63DAC8C0">
                <wp:extent cx="6809967" cy="243078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809967" cy="2430780"/>
                        </a:xfrm>
                        <a:prstGeom prst="rect">
                          <a:avLst/>
                        </a:prstGeom>
                      </pic:spPr>
                    </pic:pic>
                  </a:graphicData>
                </a:graphic>
              </wp:inline>
            </w:drawing>
          </w:r>
        </w:del>
      </w:ins>
      <w:ins w:id="4704" w:author="余家興" w:date="2020-01-21T15:29:00Z">
        <w:del w:id="4705" w:author="智誠 楊" w:date="2021-04-07T22:02:00Z">
          <w:r w:rsidDel="00DF352C">
            <w:rPr>
              <w:noProof/>
            </w:rPr>
            <w:drawing>
              <wp:inline distT="0" distB="0" distL="0" distR="0" wp14:anchorId="42F20EEF" wp14:editId="3A0A26B4">
                <wp:extent cx="3787140" cy="3398520"/>
                <wp:effectExtent l="0" t="0" r="381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87140" cy="3398520"/>
                        </a:xfrm>
                        <a:prstGeom prst="rect">
                          <a:avLst/>
                        </a:prstGeom>
                      </pic:spPr>
                    </pic:pic>
                  </a:graphicData>
                </a:graphic>
              </wp:inline>
            </w:drawing>
          </w:r>
        </w:del>
      </w:ins>
      <w:r w:rsidR="00C95828">
        <w:rPr>
          <w:rFonts w:ascii="標楷體" w:hAnsi="標楷體"/>
        </w:rPr>
        <w:br w:type="page"/>
      </w:r>
    </w:p>
    <w:p w14:paraId="01614185" w14:textId="2095D36E" w:rsidR="00C95828" w:rsidRPr="00362205" w:rsidDel="00AF50F7" w:rsidRDefault="002473EC">
      <w:pPr>
        <w:pStyle w:val="a"/>
        <w:rPr>
          <w:del w:id="4706" w:author="智誠 楊" w:date="2021-05-08T18:58:00Z"/>
        </w:rPr>
      </w:pPr>
      <w:del w:id="4707" w:author="智誠 楊" w:date="2021-05-08T18:58:00Z">
        <w:r w:rsidDel="00AF50F7">
          <w:rPr>
            <w:rFonts w:hint="eastAsia"/>
          </w:rPr>
          <w:lastRenderedPageBreak/>
          <w:delText>輸入</w:delText>
        </w:r>
        <w:r w:rsidR="00C95828" w:rsidRPr="00362205" w:rsidDel="00AF50F7">
          <w:delText>畫面資料說明</w:delText>
        </w:r>
      </w:del>
    </w:p>
    <w:p w14:paraId="4A952EF9" w14:textId="2EDCF037" w:rsidR="00C95828" w:rsidRPr="00362205" w:rsidDel="00AF50F7" w:rsidRDefault="00C95828">
      <w:pPr>
        <w:pStyle w:val="a"/>
        <w:numPr>
          <w:ilvl w:val="0"/>
          <w:numId w:val="0"/>
        </w:numPr>
        <w:ind w:left="2465"/>
        <w:rPr>
          <w:del w:id="4708" w:author="智誠 楊" w:date="2021-05-08T18:58:00Z"/>
        </w:rPr>
        <w:pPrChange w:id="4709" w:author="智誠 楊" w:date="2021-05-07T16:36:00Z">
          <w:pPr>
            <w:pStyle w:val="a"/>
            <w:numPr>
              <w:numId w:val="0"/>
            </w:numPr>
            <w:tabs>
              <w:tab w:val="clear" w:pos="1134"/>
            </w:tabs>
            <w:ind w:left="0" w:firstLine="0"/>
          </w:pPr>
        </w:pPrChange>
      </w:pPr>
    </w:p>
    <w:p w14:paraId="5837EE9B" w14:textId="77777777" w:rsidR="00CC72CA" w:rsidDel="00DF352C" w:rsidRDefault="00CC72CA">
      <w:pPr>
        <w:widowControl/>
        <w:rPr>
          <w:del w:id="4710" w:author="智誠 楊" w:date="2021-04-07T22:05:00Z"/>
          <w:rFonts w:ascii="標楷體" w:eastAsia="標楷體" w:hAnsi="標楷體"/>
          <w:sz w:val="26"/>
        </w:rPr>
      </w:pPr>
      <w:del w:id="4711" w:author="智誠 楊" w:date="2021-04-07T22:05:00Z">
        <w:r w:rsidDel="00DF352C">
          <w:rPr>
            <w:rFonts w:ascii="標楷體" w:hAnsi="標楷體"/>
          </w:rPr>
          <w:br w:type="page"/>
        </w:r>
      </w:del>
    </w:p>
    <w:p w14:paraId="74C99C94" w14:textId="6CF82BDE" w:rsidR="00DC161C" w:rsidRPr="00362205" w:rsidDel="00AF50F7" w:rsidRDefault="00DC161C">
      <w:pPr>
        <w:widowControl/>
        <w:rPr>
          <w:del w:id="4712" w:author="智誠 楊" w:date="2021-05-08T18:58:00Z"/>
        </w:rPr>
        <w:pPrChange w:id="4713" w:author="智誠 楊" w:date="2021-04-07T22:05:00Z">
          <w:pPr>
            <w:pStyle w:val="a"/>
            <w:numPr>
              <w:numId w:val="0"/>
            </w:numPr>
            <w:tabs>
              <w:tab w:val="clear" w:pos="1134"/>
            </w:tabs>
            <w:ind w:left="0" w:firstLine="0"/>
          </w:pPr>
        </w:pPrChange>
      </w:pPr>
    </w:p>
    <w:p w14:paraId="7588C5A9" w14:textId="2483804C" w:rsidR="00DC161C" w:rsidDel="00DF352C" w:rsidRDefault="00DC161C">
      <w:pPr>
        <w:pStyle w:val="a"/>
        <w:rPr>
          <w:del w:id="4714" w:author="智誠 楊" w:date="2021-04-07T22:05:00Z"/>
        </w:rPr>
      </w:pPr>
      <w:del w:id="4715" w:author="智誠 楊" w:date="2021-04-07T22:05:00Z">
        <w:r w:rsidDel="00DF352C">
          <w:rPr>
            <w:rFonts w:hint="eastAsia"/>
          </w:rPr>
          <w:delText>輸出</w:delText>
        </w:r>
        <w:r w:rsidRPr="003972CE" w:rsidDel="00DF352C">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716" w:author="阿毛" w:date="2021-06-08T11:2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610"/>
        <w:gridCol w:w="2090"/>
        <w:gridCol w:w="4124"/>
        <w:gridCol w:w="2596"/>
        <w:tblGridChange w:id="4717">
          <w:tblGrid>
            <w:gridCol w:w="1610"/>
            <w:gridCol w:w="2090"/>
            <w:gridCol w:w="4124"/>
            <w:gridCol w:w="2596"/>
          </w:tblGrid>
        </w:tblGridChange>
      </w:tblGrid>
      <w:tr w:rsidR="00DC161C" w:rsidRPr="00DC161C" w:rsidDel="00DF352C" w14:paraId="2ABB5C28" w14:textId="2223AB5D" w:rsidTr="002B476D">
        <w:trPr>
          <w:trHeight w:val="388"/>
          <w:jc w:val="center"/>
          <w:del w:id="4718" w:author="智誠 楊" w:date="2021-04-07T22:05:00Z"/>
          <w:trPrChange w:id="4719" w:author="阿毛" w:date="2021-06-08T11:27:00Z">
            <w:trPr>
              <w:trHeight w:val="388"/>
              <w:jc w:val="center"/>
            </w:trPr>
          </w:trPrChange>
        </w:trPr>
        <w:tc>
          <w:tcPr>
            <w:tcW w:w="1610" w:type="dxa"/>
            <w:vMerge w:val="restart"/>
            <w:tcPrChange w:id="4720" w:author="阿毛" w:date="2021-06-08T11:27:00Z">
              <w:tcPr>
                <w:tcW w:w="558" w:type="dxa"/>
                <w:vMerge w:val="restart"/>
              </w:tcPr>
            </w:tcPrChange>
          </w:tcPr>
          <w:p w14:paraId="1B13D3D1" w14:textId="2364CCCA" w:rsidR="00DC161C" w:rsidRPr="00DC161C" w:rsidDel="00DF352C" w:rsidRDefault="00DC161C">
            <w:pPr>
              <w:pStyle w:val="a"/>
              <w:rPr>
                <w:del w:id="4721" w:author="智誠 楊" w:date="2021-04-07T22:05:00Z"/>
              </w:rPr>
              <w:pPrChange w:id="4722" w:author="智誠 楊" w:date="2021-05-07T16:36:00Z">
                <w:pPr/>
              </w:pPrChange>
            </w:pPr>
            <w:del w:id="4723" w:author="智誠 楊" w:date="2021-04-07T22:05:00Z">
              <w:r w:rsidRPr="00DC161C" w:rsidDel="00DF352C">
                <w:delText>序號</w:delText>
              </w:r>
            </w:del>
          </w:p>
        </w:tc>
        <w:tc>
          <w:tcPr>
            <w:tcW w:w="2090" w:type="dxa"/>
            <w:vMerge w:val="restart"/>
            <w:tcPrChange w:id="4724" w:author="阿毛" w:date="2021-06-08T11:27:00Z">
              <w:tcPr>
                <w:tcW w:w="2137" w:type="dxa"/>
                <w:vMerge w:val="restart"/>
              </w:tcPr>
            </w:tcPrChange>
          </w:tcPr>
          <w:p w14:paraId="62B1B04C" w14:textId="482B361D" w:rsidR="00DC161C" w:rsidRPr="00DC161C" w:rsidDel="00DF352C" w:rsidRDefault="00DC161C">
            <w:pPr>
              <w:pStyle w:val="a"/>
              <w:rPr>
                <w:del w:id="4725" w:author="智誠 楊" w:date="2021-04-07T22:05:00Z"/>
              </w:rPr>
              <w:pPrChange w:id="4726" w:author="智誠 楊" w:date="2021-05-07T16:36:00Z">
                <w:pPr/>
              </w:pPrChange>
            </w:pPr>
            <w:del w:id="4727" w:author="智誠 楊" w:date="2021-04-07T22:05:00Z">
              <w:r w:rsidRPr="00DC161C" w:rsidDel="00DF352C">
                <w:delText>欄位</w:delText>
              </w:r>
            </w:del>
          </w:p>
        </w:tc>
        <w:tc>
          <w:tcPr>
            <w:tcW w:w="4124" w:type="dxa"/>
            <w:tcPrChange w:id="4728" w:author="阿毛" w:date="2021-06-08T11:27:00Z">
              <w:tcPr>
                <w:tcW w:w="3969" w:type="dxa"/>
              </w:tcPr>
            </w:tcPrChange>
          </w:tcPr>
          <w:p w14:paraId="55C5365D" w14:textId="5807CAC1" w:rsidR="00DC161C" w:rsidRPr="00DC161C" w:rsidDel="00DF352C" w:rsidRDefault="00DC161C">
            <w:pPr>
              <w:pStyle w:val="a"/>
              <w:rPr>
                <w:del w:id="4729" w:author="智誠 楊" w:date="2021-04-07T22:05:00Z"/>
              </w:rPr>
              <w:pPrChange w:id="4730" w:author="智誠 楊" w:date="2021-05-07T16:36:00Z">
                <w:pPr>
                  <w:jc w:val="center"/>
                </w:pPr>
              </w:pPrChange>
            </w:pPr>
            <w:del w:id="4731" w:author="智誠 楊" w:date="2021-04-07T22:05:00Z">
              <w:r w:rsidRPr="00DC161C" w:rsidDel="00DF352C">
                <w:delText>說明</w:delText>
              </w:r>
            </w:del>
          </w:p>
        </w:tc>
        <w:tc>
          <w:tcPr>
            <w:tcW w:w="2596" w:type="dxa"/>
            <w:vMerge w:val="restart"/>
            <w:tcPrChange w:id="4732" w:author="阿毛" w:date="2021-06-08T11:27:00Z">
              <w:tcPr>
                <w:tcW w:w="2693" w:type="dxa"/>
                <w:vMerge w:val="restart"/>
              </w:tcPr>
            </w:tcPrChange>
          </w:tcPr>
          <w:p w14:paraId="09C37710" w14:textId="41B043BE" w:rsidR="00DC161C" w:rsidRPr="00DC161C" w:rsidDel="00DF352C" w:rsidRDefault="00DC161C">
            <w:pPr>
              <w:pStyle w:val="a"/>
              <w:rPr>
                <w:del w:id="4733" w:author="智誠 楊" w:date="2021-04-07T22:05:00Z"/>
              </w:rPr>
              <w:pPrChange w:id="4734" w:author="智誠 楊" w:date="2021-05-07T16:36:00Z">
                <w:pPr/>
              </w:pPrChange>
            </w:pPr>
            <w:del w:id="4735" w:author="智誠 楊" w:date="2021-04-07T22:05:00Z">
              <w:r w:rsidRPr="00DC161C" w:rsidDel="00DF352C">
                <w:delText>處理邏輯及注意事項</w:delText>
              </w:r>
            </w:del>
          </w:p>
        </w:tc>
      </w:tr>
      <w:tr w:rsidR="00773540" w:rsidRPr="00DC161C" w:rsidDel="00DF352C" w14:paraId="4D6D5D76" w14:textId="77777777" w:rsidTr="002B476D">
        <w:trPr>
          <w:trHeight w:val="244"/>
          <w:jc w:val="center"/>
          <w:del w:id="4736" w:author="智誠 楊" w:date="2021-04-07T22:05:00Z"/>
          <w:trPrChange w:id="4737" w:author="阿毛" w:date="2021-06-08T11:27:00Z">
            <w:trPr>
              <w:trHeight w:val="244"/>
              <w:jc w:val="center"/>
            </w:trPr>
          </w:trPrChange>
        </w:trPr>
        <w:tc>
          <w:tcPr>
            <w:tcW w:w="1610" w:type="dxa"/>
            <w:vMerge/>
            <w:tcPrChange w:id="4738" w:author="阿毛" w:date="2021-06-08T11:27:00Z">
              <w:tcPr>
                <w:tcW w:w="558" w:type="dxa"/>
                <w:vMerge/>
              </w:tcPr>
            </w:tcPrChange>
          </w:tcPr>
          <w:p w14:paraId="70CB3EF9" w14:textId="4D71D25F" w:rsidR="00DC161C" w:rsidRPr="00DC161C" w:rsidDel="00DF352C" w:rsidRDefault="00DC161C">
            <w:pPr>
              <w:pStyle w:val="a"/>
              <w:rPr>
                <w:del w:id="4739" w:author="智誠 楊" w:date="2021-04-07T22:05:00Z"/>
              </w:rPr>
              <w:pPrChange w:id="4740" w:author="智誠 楊" w:date="2021-05-07T16:36:00Z">
                <w:pPr/>
              </w:pPrChange>
            </w:pPr>
          </w:p>
        </w:tc>
        <w:tc>
          <w:tcPr>
            <w:tcW w:w="2090" w:type="dxa"/>
            <w:vMerge/>
            <w:tcPrChange w:id="4741" w:author="阿毛" w:date="2021-06-08T11:27:00Z">
              <w:tcPr>
                <w:tcW w:w="2137" w:type="dxa"/>
                <w:vMerge/>
              </w:tcPr>
            </w:tcPrChange>
          </w:tcPr>
          <w:p w14:paraId="403BCB7F" w14:textId="22A05A35" w:rsidR="00DC161C" w:rsidRPr="00DC161C" w:rsidDel="00DF352C" w:rsidRDefault="00DC161C">
            <w:pPr>
              <w:pStyle w:val="a"/>
              <w:rPr>
                <w:del w:id="4742" w:author="智誠 楊" w:date="2021-04-07T22:05:00Z"/>
              </w:rPr>
              <w:pPrChange w:id="4743" w:author="智誠 楊" w:date="2021-05-07T16:36:00Z">
                <w:pPr/>
              </w:pPrChange>
            </w:pPr>
          </w:p>
        </w:tc>
        <w:tc>
          <w:tcPr>
            <w:tcW w:w="4124" w:type="dxa"/>
            <w:tcPrChange w:id="4744" w:author="阿毛" w:date="2021-06-08T11:27:00Z">
              <w:tcPr>
                <w:tcW w:w="3969" w:type="dxa"/>
              </w:tcPr>
            </w:tcPrChange>
          </w:tcPr>
          <w:p w14:paraId="50FA967C" w14:textId="3F7ABA81" w:rsidR="00DC161C" w:rsidRPr="00DC161C" w:rsidDel="00DF352C" w:rsidRDefault="00DC161C">
            <w:pPr>
              <w:pStyle w:val="a"/>
              <w:rPr>
                <w:del w:id="4745" w:author="智誠 楊" w:date="2021-04-07T22:05:00Z"/>
              </w:rPr>
              <w:pPrChange w:id="4746" w:author="智誠 楊" w:date="2021-05-07T16:36:00Z">
                <w:pPr/>
              </w:pPrChange>
            </w:pPr>
            <w:del w:id="4747" w:author="智誠 楊" w:date="2021-04-07T22:05:00Z">
              <w:r w:rsidRPr="00DC161C" w:rsidDel="00DF352C">
                <w:rPr>
                  <w:rFonts w:hint="eastAsia"/>
                </w:rPr>
                <w:delText>資料型態長度</w:delText>
              </w:r>
            </w:del>
          </w:p>
        </w:tc>
        <w:tc>
          <w:tcPr>
            <w:tcW w:w="2596" w:type="dxa"/>
            <w:vMerge/>
            <w:tcPrChange w:id="4748" w:author="阿毛" w:date="2021-06-08T11:27:00Z">
              <w:tcPr>
                <w:tcW w:w="2693" w:type="dxa"/>
                <w:vMerge/>
              </w:tcPr>
            </w:tcPrChange>
          </w:tcPr>
          <w:p w14:paraId="386BFA99" w14:textId="6251BCCE" w:rsidR="00DC161C" w:rsidRPr="00DC161C" w:rsidDel="00DF352C" w:rsidRDefault="00DC161C">
            <w:pPr>
              <w:pStyle w:val="a"/>
              <w:rPr>
                <w:del w:id="4749" w:author="智誠 楊" w:date="2021-04-07T22:05:00Z"/>
              </w:rPr>
              <w:pPrChange w:id="4750" w:author="智誠 楊" w:date="2021-05-07T16:36:00Z">
                <w:pPr/>
              </w:pPrChange>
            </w:pPr>
          </w:p>
        </w:tc>
      </w:tr>
      <w:tr w:rsidR="00BE6C24" w:rsidRPr="00DC161C" w:rsidDel="00DF352C" w14:paraId="1E4D37AD" w14:textId="77777777" w:rsidTr="002B476D">
        <w:trPr>
          <w:trHeight w:val="244"/>
          <w:jc w:val="center"/>
          <w:del w:id="4751" w:author="智誠 楊" w:date="2021-04-07T22:05:00Z"/>
          <w:trPrChange w:id="4752" w:author="阿毛" w:date="2021-06-08T11:27:00Z">
            <w:trPr>
              <w:trHeight w:val="244"/>
              <w:jc w:val="center"/>
            </w:trPr>
          </w:trPrChange>
        </w:trPr>
        <w:tc>
          <w:tcPr>
            <w:tcW w:w="1610" w:type="dxa"/>
            <w:tcPrChange w:id="4753" w:author="阿毛" w:date="2021-06-08T11:27:00Z">
              <w:tcPr>
                <w:tcW w:w="558" w:type="dxa"/>
              </w:tcPr>
            </w:tcPrChange>
          </w:tcPr>
          <w:p w14:paraId="5127D418" w14:textId="392E54A6" w:rsidR="00DC161C" w:rsidRPr="00DC161C" w:rsidDel="00DF352C" w:rsidRDefault="00DC161C">
            <w:pPr>
              <w:pStyle w:val="a"/>
              <w:rPr>
                <w:del w:id="4754" w:author="智誠 楊" w:date="2021-04-07T22:05:00Z"/>
              </w:rPr>
              <w:pPrChange w:id="4755" w:author="智誠 楊" w:date="2021-05-07T16:36:00Z">
                <w:pPr/>
              </w:pPrChange>
            </w:pPr>
            <w:del w:id="4756" w:author="智誠 楊" w:date="2021-04-07T22:05:00Z">
              <w:r w:rsidRPr="00DC161C" w:rsidDel="00DF352C">
                <w:rPr>
                  <w:rFonts w:hint="eastAsia"/>
                </w:rPr>
                <w:delText>1.</w:delText>
              </w:r>
            </w:del>
          </w:p>
        </w:tc>
        <w:tc>
          <w:tcPr>
            <w:tcW w:w="2090" w:type="dxa"/>
            <w:tcPrChange w:id="4757" w:author="阿毛" w:date="2021-06-08T11:27:00Z">
              <w:tcPr>
                <w:tcW w:w="2137" w:type="dxa"/>
              </w:tcPr>
            </w:tcPrChange>
          </w:tcPr>
          <w:p w14:paraId="00008925" w14:textId="54685E66" w:rsidR="00DC161C" w:rsidRPr="00DC161C" w:rsidDel="00DF352C" w:rsidRDefault="00DC161C">
            <w:pPr>
              <w:pStyle w:val="a"/>
              <w:rPr>
                <w:del w:id="4758" w:author="智誠 楊" w:date="2021-04-07T22:05:00Z"/>
              </w:rPr>
              <w:pPrChange w:id="4759" w:author="智誠 楊" w:date="2021-05-07T16:36:00Z">
                <w:pPr/>
              </w:pPrChange>
            </w:pPr>
            <w:del w:id="4760" w:author="智誠 楊" w:date="2021-04-07T22:05:00Z">
              <w:r w:rsidRPr="00DC161C" w:rsidDel="00DF352C">
                <w:rPr>
                  <w:rFonts w:hint="eastAsia"/>
                </w:rPr>
                <w:delText>入帳起日</w:delText>
              </w:r>
            </w:del>
          </w:p>
        </w:tc>
        <w:tc>
          <w:tcPr>
            <w:tcW w:w="4124" w:type="dxa"/>
            <w:tcPrChange w:id="4761" w:author="阿毛" w:date="2021-06-08T11:27:00Z">
              <w:tcPr>
                <w:tcW w:w="3969" w:type="dxa"/>
              </w:tcPr>
            </w:tcPrChange>
          </w:tcPr>
          <w:p w14:paraId="2F99FD8D" w14:textId="1A8E3F8B" w:rsidR="00DC161C" w:rsidRPr="00DC161C" w:rsidDel="00DF352C" w:rsidRDefault="00DC161C">
            <w:pPr>
              <w:pStyle w:val="a"/>
              <w:rPr>
                <w:del w:id="4762" w:author="智誠 楊" w:date="2021-04-07T22:05:00Z"/>
              </w:rPr>
              <w:pPrChange w:id="4763" w:author="智誠 楊" w:date="2021-05-07T16:36:00Z">
                <w:pPr/>
              </w:pPrChange>
            </w:pPr>
            <w:del w:id="4764" w:author="智誠 楊" w:date="2021-04-07T22:05:00Z">
              <w:r w:rsidRPr="00DC161C" w:rsidDel="00DF352C">
                <w:rPr>
                  <w:rFonts w:hint="eastAsia"/>
                </w:rPr>
                <w:delText>999/99/99</w:delText>
              </w:r>
            </w:del>
          </w:p>
        </w:tc>
        <w:tc>
          <w:tcPr>
            <w:tcW w:w="2596" w:type="dxa"/>
            <w:tcPrChange w:id="4765" w:author="阿毛" w:date="2021-06-08T11:27:00Z">
              <w:tcPr>
                <w:tcW w:w="2693" w:type="dxa"/>
              </w:tcPr>
            </w:tcPrChange>
          </w:tcPr>
          <w:p w14:paraId="41A0CB0A" w14:textId="5E286B0C" w:rsidR="00DC161C" w:rsidRPr="00DC161C" w:rsidDel="00DF352C" w:rsidRDefault="00DC161C">
            <w:pPr>
              <w:pStyle w:val="a"/>
              <w:rPr>
                <w:del w:id="4766" w:author="智誠 楊" w:date="2021-04-07T22:05:00Z"/>
              </w:rPr>
              <w:pPrChange w:id="4767" w:author="智誠 楊" w:date="2021-05-07T16:36:00Z">
                <w:pPr/>
              </w:pPrChange>
            </w:pPr>
          </w:p>
        </w:tc>
      </w:tr>
      <w:tr w:rsidR="00BE6C24" w:rsidRPr="00DC161C" w:rsidDel="00DF352C" w14:paraId="135DBD32" w14:textId="77777777" w:rsidTr="002B476D">
        <w:trPr>
          <w:trHeight w:val="291"/>
          <w:jc w:val="center"/>
          <w:del w:id="4768" w:author="智誠 楊" w:date="2021-04-07T22:05:00Z"/>
          <w:trPrChange w:id="4769" w:author="阿毛" w:date="2021-06-08T11:27:00Z">
            <w:trPr>
              <w:trHeight w:val="291"/>
              <w:jc w:val="center"/>
            </w:trPr>
          </w:trPrChange>
        </w:trPr>
        <w:tc>
          <w:tcPr>
            <w:tcW w:w="1610" w:type="dxa"/>
            <w:tcPrChange w:id="4770" w:author="阿毛" w:date="2021-06-08T11:27:00Z">
              <w:tcPr>
                <w:tcW w:w="558" w:type="dxa"/>
              </w:tcPr>
            </w:tcPrChange>
          </w:tcPr>
          <w:p w14:paraId="3FAA2E29" w14:textId="1B112AAB" w:rsidR="00DC161C" w:rsidRPr="00DC161C" w:rsidDel="00DF352C" w:rsidRDefault="00DC161C">
            <w:pPr>
              <w:pStyle w:val="a"/>
              <w:rPr>
                <w:del w:id="4771" w:author="智誠 楊" w:date="2021-04-07T22:05:00Z"/>
              </w:rPr>
              <w:pPrChange w:id="4772" w:author="智誠 楊" w:date="2021-05-07T16:36:00Z">
                <w:pPr/>
              </w:pPrChange>
            </w:pPr>
            <w:del w:id="4773" w:author="智誠 楊" w:date="2021-04-07T22:05:00Z">
              <w:r w:rsidRPr="00DC161C" w:rsidDel="00DF352C">
                <w:rPr>
                  <w:rFonts w:hint="eastAsia"/>
                </w:rPr>
                <w:delText>2</w:delText>
              </w:r>
            </w:del>
          </w:p>
        </w:tc>
        <w:tc>
          <w:tcPr>
            <w:tcW w:w="2090" w:type="dxa"/>
            <w:tcPrChange w:id="4774" w:author="阿毛" w:date="2021-06-08T11:27:00Z">
              <w:tcPr>
                <w:tcW w:w="2137" w:type="dxa"/>
              </w:tcPr>
            </w:tcPrChange>
          </w:tcPr>
          <w:p w14:paraId="7EB9A811" w14:textId="6DFA1C6E" w:rsidR="00DC161C" w:rsidRPr="00DC161C" w:rsidDel="00DF352C" w:rsidRDefault="00DC161C">
            <w:pPr>
              <w:pStyle w:val="a"/>
              <w:rPr>
                <w:del w:id="4775" w:author="智誠 楊" w:date="2021-04-07T22:05:00Z"/>
              </w:rPr>
              <w:pPrChange w:id="4776" w:author="智誠 楊" w:date="2021-05-07T16:36:00Z">
                <w:pPr/>
              </w:pPrChange>
            </w:pPr>
            <w:del w:id="4777" w:author="智誠 楊" w:date="2021-04-07T22:05:00Z">
              <w:r w:rsidRPr="00DC161C" w:rsidDel="00DF352C">
                <w:rPr>
                  <w:rFonts w:hint="eastAsia"/>
                </w:rPr>
                <w:delText>入帳止日</w:delText>
              </w:r>
            </w:del>
          </w:p>
        </w:tc>
        <w:tc>
          <w:tcPr>
            <w:tcW w:w="4124" w:type="dxa"/>
            <w:tcPrChange w:id="4778" w:author="阿毛" w:date="2021-06-08T11:27:00Z">
              <w:tcPr>
                <w:tcW w:w="3969" w:type="dxa"/>
              </w:tcPr>
            </w:tcPrChange>
          </w:tcPr>
          <w:p w14:paraId="337197D3" w14:textId="34D657B4" w:rsidR="00DC161C" w:rsidRPr="00DC161C" w:rsidDel="00DF352C" w:rsidRDefault="00DC161C">
            <w:pPr>
              <w:pStyle w:val="a"/>
              <w:rPr>
                <w:del w:id="4779" w:author="智誠 楊" w:date="2021-04-07T22:05:00Z"/>
              </w:rPr>
              <w:pPrChange w:id="4780" w:author="智誠 楊" w:date="2021-05-07T16:36:00Z">
                <w:pPr/>
              </w:pPrChange>
            </w:pPr>
            <w:del w:id="4781" w:author="智誠 楊" w:date="2021-04-07T22:05:00Z">
              <w:r w:rsidRPr="00DC161C" w:rsidDel="00DF352C">
                <w:rPr>
                  <w:rFonts w:hint="eastAsia"/>
                </w:rPr>
                <w:delText>999/99/99</w:delText>
              </w:r>
            </w:del>
          </w:p>
        </w:tc>
        <w:tc>
          <w:tcPr>
            <w:tcW w:w="2596" w:type="dxa"/>
            <w:tcPrChange w:id="4782" w:author="阿毛" w:date="2021-06-08T11:27:00Z">
              <w:tcPr>
                <w:tcW w:w="2693" w:type="dxa"/>
              </w:tcPr>
            </w:tcPrChange>
          </w:tcPr>
          <w:p w14:paraId="27DA590A" w14:textId="1DEF5295" w:rsidR="00DC161C" w:rsidRPr="00DC161C" w:rsidDel="00DF352C" w:rsidRDefault="00DC161C">
            <w:pPr>
              <w:pStyle w:val="a"/>
              <w:rPr>
                <w:del w:id="4783" w:author="智誠 楊" w:date="2021-04-07T22:05:00Z"/>
              </w:rPr>
              <w:pPrChange w:id="4784" w:author="智誠 楊" w:date="2021-05-07T16:36:00Z">
                <w:pPr/>
              </w:pPrChange>
            </w:pPr>
          </w:p>
        </w:tc>
      </w:tr>
      <w:tr w:rsidR="00BE6C24" w:rsidRPr="00DC161C" w:rsidDel="00DF352C" w14:paraId="0E2FD65F" w14:textId="77777777" w:rsidTr="002B476D">
        <w:trPr>
          <w:trHeight w:val="291"/>
          <w:jc w:val="center"/>
          <w:del w:id="4785" w:author="智誠 楊" w:date="2021-04-07T22:05:00Z"/>
          <w:trPrChange w:id="4786" w:author="阿毛" w:date="2021-06-08T11:27:00Z">
            <w:trPr>
              <w:trHeight w:val="291"/>
              <w:jc w:val="center"/>
            </w:trPr>
          </w:trPrChange>
        </w:trPr>
        <w:tc>
          <w:tcPr>
            <w:tcW w:w="1610" w:type="dxa"/>
            <w:tcPrChange w:id="4787" w:author="阿毛" w:date="2021-06-08T11:27:00Z">
              <w:tcPr>
                <w:tcW w:w="558" w:type="dxa"/>
              </w:tcPr>
            </w:tcPrChange>
          </w:tcPr>
          <w:p w14:paraId="7140BCB6" w14:textId="5799DFEF" w:rsidR="00DC161C" w:rsidRPr="00DC161C" w:rsidDel="00DF352C" w:rsidRDefault="00DC161C">
            <w:pPr>
              <w:pStyle w:val="a"/>
              <w:rPr>
                <w:del w:id="4788" w:author="智誠 楊" w:date="2021-04-07T22:05:00Z"/>
              </w:rPr>
              <w:pPrChange w:id="4789" w:author="智誠 楊" w:date="2021-05-07T16:36:00Z">
                <w:pPr/>
              </w:pPrChange>
            </w:pPr>
            <w:del w:id="4790" w:author="智誠 楊" w:date="2021-04-07T22:05:00Z">
              <w:r w:rsidRPr="00DC161C" w:rsidDel="00DF352C">
                <w:rPr>
                  <w:rFonts w:hint="eastAsia"/>
                </w:rPr>
                <w:delText>3</w:delText>
              </w:r>
            </w:del>
          </w:p>
        </w:tc>
        <w:tc>
          <w:tcPr>
            <w:tcW w:w="2090" w:type="dxa"/>
            <w:tcPrChange w:id="4791" w:author="阿毛" w:date="2021-06-08T11:27:00Z">
              <w:tcPr>
                <w:tcW w:w="2137" w:type="dxa"/>
              </w:tcPr>
            </w:tcPrChange>
          </w:tcPr>
          <w:p w14:paraId="5B947C24" w14:textId="76652142" w:rsidR="00DC161C" w:rsidRPr="00DC161C" w:rsidDel="00DF352C" w:rsidRDefault="00DC161C">
            <w:pPr>
              <w:pStyle w:val="a"/>
              <w:rPr>
                <w:del w:id="4792" w:author="智誠 楊" w:date="2021-04-07T22:05:00Z"/>
              </w:rPr>
              <w:pPrChange w:id="4793" w:author="智誠 楊" w:date="2021-05-07T16:36:00Z">
                <w:pPr/>
              </w:pPrChange>
            </w:pPr>
            <w:del w:id="4794" w:author="智誠 楊" w:date="2021-04-07T22:05:00Z">
              <w:r w:rsidRPr="00DC161C" w:rsidDel="00DF352C">
                <w:rPr>
                  <w:rFonts w:hint="eastAsia"/>
                </w:rPr>
                <w:delText>交易樣態</w:delText>
              </w:r>
            </w:del>
          </w:p>
        </w:tc>
        <w:tc>
          <w:tcPr>
            <w:tcW w:w="4124" w:type="dxa"/>
            <w:tcPrChange w:id="4795" w:author="阿毛" w:date="2021-06-08T11:27:00Z">
              <w:tcPr>
                <w:tcW w:w="3969" w:type="dxa"/>
              </w:tcPr>
            </w:tcPrChange>
          </w:tcPr>
          <w:p w14:paraId="6A6B4BD0" w14:textId="139F0EE1" w:rsidR="00DC161C" w:rsidRPr="00DC161C" w:rsidDel="00DF352C" w:rsidRDefault="00DC161C">
            <w:pPr>
              <w:pStyle w:val="a"/>
              <w:rPr>
                <w:del w:id="4796" w:author="智誠 楊" w:date="2021-04-07T22:05:00Z"/>
              </w:rPr>
              <w:pPrChange w:id="4797" w:author="智誠 楊" w:date="2021-05-07T16:36:00Z">
                <w:pPr/>
              </w:pPrChange>
            </w:pPr>
            <w:del w:id="4798" w:author="智誠 楊" w:date="2021-04-07T22:05:00Z">
              <w:r w:rsidRPr="00DC161C" w:rsidDel="00DF352C">
                <w:rPr>
                  <w:rFonts w:hint="eastAsia"/>
                </w:rPr>
                <w:delText>9</w:delText>
              </w:r>
            </w:del>
          </w:p>
        </w:tc>
        <w:tc>
          <w:tcPr>
            <w:tcW w:w="2596" w:type="dxa"/>
            <w:tcPrChange w:id="4799" w:author="阿毛" w:date="2021-06-08T11:27:00Z">
              <w:tcPr>
                <w:tcW w:w="2693" w:type="dxa"/>
              </w:tcPr>
            </w:tcPrChange>
          </w:tcPr>
          <w:p w14:paraId="3148697E" w14:textId="580A7F0A" w:rsidR="00DC161C" w:rsidRPr="00DC161C" w:rsidDel="00DF352C" w:rsidRDefault="00DC161C">
            <w:pPr>
              <w:pStyle w:val="a"/>
              <w:rPr>
                <w:del w:id="4800" w:author="智誠 楊" w:date="2021-04-07T22:05:00Z"/>
              </w:rPr>
              <w:pPrChange w:id="4801" w:author="智誠 楊" w:date="2021-05-07T16:36:00Z">
                <w:pPr/>
              </w:pPrChange>
            </w:pPr>
          </w:p>
        </w:tc>
      </w:tr>
      <w:tr w:rsidR="00BE6C24" w:rsidRPr="00DC161C" w:rsidDel="00DF352C" w14:paraId="5C3FBE9F" w14:textId="77777777" w:rsidTr="002B476D">
        <w:trPr>
          <w:trHeight w:val="291"/>
          <w:jc w:val="center"/>
          <w:del w:id="4802" w:author="智誠 楊" w:date="2021-04-07T22:05:00Z"/>
          <w:trPrChange w:id="4803" w:author="阿毛" w:date="2021-06-08T11:27:00Z">
            <w:trPr>
              <w:trHeight w:val="291"/>
              <w:jc w:val="center"/>
            </w:trPr>
          </w:trPrChange>
        </w:trPr>
        <w:tc>
          <w:tcPr>
            <w:tcW w:w="1610" w:type="dxa"/>
            <w:tcPrChange w:id="4804" w:author="阿毛" w:date="2021-06-08T11:27:00Z">
              <w:tcPr>
                <w:tcW w:w="558" w:type="dxa"/>
              </w:tcPr>
            </w:tcPrChange>
          </w:tcPr>
          <w:p w14:paraId="28120CA0" w14:textId="7804A3CB" w:rsidR="00DC161C" w:rsidRPr="00DC161C" w:rsidDel="00DF352C" w:rsidRDefault="00DC161C">
            <w:pPr>
              <w:pStyle w:val="a"/>
              <w:rPr>
                <w:del w:id="4805" w:author="智誠 楊" w:date="2021-04-07T22:05:00Z"/>
              </w:rPr>
              <w:pPrChange w:id="4806" w:author="智誠 楊" w:date="2021-05-07T16:36:00Z">
                <w:pPr/>
              </w:pPrChange>
            </w:pPr>
            <w:del w:id="4807" w:author="智誠 楊" w:date="2021-04-07T22:05:00Z">
              <w:r w:rsidRPr="00DC161C" w:rsidDel="00DF352C">
                <w:rPr>
                  <w:rFonts w:hint="eastAsia"/>
                </w:rPr>
                <w:delText>4</w:delText>
              </w:r>
            </w:del>
          </w:p>
        </w:tc>
        <w:tc>
          <w:tcPr>
            <w:tcW w:w="2090" w:type="dxa"/>
            <w:tcPrChange w:id="4808" w:author="阿毛" w:date="2021-06-08T11:27:00Z">
              <w:tcPr>
                <w:tcW w:w="2137" w:type="dxa"/>
              </w:tcPr>
            </w:tcPrChange>
          </w:tcPr>
          <w:p w14:paraId="577B1DFB" w14:textId="2CC664CA" w:rsidR="00DC161C" w:rsidRPr="00DC161C" w:rsidDel="00DF352C" w:rsidRDefault="00DC161C">
            <w:pPr>
              <w:pStyle w:val="a"/>
              <w:rPr>
                <w:del w:id="4809" w:author="智誠 楊" w:date="2021-04-07T22:05:00Z"/>
              </w:rPr>
              <w:pPrChange w:id="4810" w:author="智誠 楊" w:date="2021-05-07T16:36:00Z">
                <w:pPr/>
              </w:pPrChange>
            </w:pPr>
            <w:del w:id="4811" w:author="智誠 楊" w:date="2021-04-07T22:05:00Z">
              <w:r w:rsidRPr="00DC161C" w:rsidDel="00DF352C">
                <w:rPr>
                  <w:rFonts w:hint="eastAsia"/>
                </w:rPr>
                <w:delText>查詢種類</w:delText>
              </w:r>
            </w:del>
          </w:p>
        </w:tc>
        <w:tc>
          <w:tcPr>
            <w:tcW w:w="4124" w:type="dxa"/>
            <w:tcPrChange w:id="4812" w:author="阿毛" w:date="2021-06-08T11:27:00Z">
              <w:tcPr>
                <w:tcW w:w="3969" w:type="dxa"/>
              </w:tcPr>
            </w:tcPrChange>
          </w:tcPr>
          <w:p w14:paraId="293A0771" w14:textId="16F2FCEF" w:rsidR="00DC161C" w:rsidRPr="00DC161C" w:rsidDel="00DF352C" w:rsidRDefault="00DC161C">
            <w:pPr>
              <w:pStyle w:val="a"/>
              <w:rPr>
                <w:del w:id="4813" w:author="智誠 楊" w:date="2021-04-07T22:05:00Z"/>
              </w:rPr>
              <w:pPrChange w:id="4814" w:author="智誠 楊" w:date="2021-05-07T16:36:00Z">
                <w:pPr/>
              </w:pPrChange>
            </w:pPr>
            <w:del w:id="4815" w:author="智誠 楊" w:date="2021-04-07T22:05:00Z">
              <w:r w:rsidRPr="00DC161C" w:rsidDel="00DF352C">
                <w:delText>9</w:delText>
              </w:r>
            </w:del>
          </w:p>
        </w:tc>
        <w:tc>
          <w:tcPr>
            <w:tcW w:w="2596" w:type="dxa"/>
            <w:tcPrChange w:id="4816" w:author="阿毛" w:date="2021-06-08T11:27:00Z">
              <w:tcPr>
                <w:tcW w:w="2693" w:type="dxa"/>
              </w:tcPr>
            </w:tcPrChange>
          </w:tcPr>
          <w:p w14:paraId="323C4B0D" w14:textId="02DE0849" w:rsidR="00DC161C" w:rsidRPr="00DC161C" w:rsidDel="00DF352C" w:rsidRDefault="00DC161C">
            <w:pPr>
              <w:pStyle w:val="a"/>
              <w:rPr>
                <w:del w:id="4817" w:author="智誠 楊" w:date="2021-04-07T22:05:00Z"/>
              </w:rPr>
              <w:pPrChange w:id="4818" w:author="智誠 楊" w:date="2021-05-07T16:36:00Z">
                <w:pPr/>
              </w:pPrChange>
            </w:pPr>
          </w:p>
        </w:tc>
      </w:tr>
      <w:tr w:rsidR="00006F65" w:rsidRPr="00DC161C" w:rsidDel="00DF352C" w14:paraId="7F9AFCC8" w14:textId="77777777" w:rsidTr="002B476D">
        <w:trPr>
          <w:trHeight w:val="291"/>
          <w:jc w:val="center"/>
          <w:del w:id="4819" w:author="智誠 楊" w:date="2021-04-07T22:05:00Z"/>
          <w:trPrChange w:id="4820" w:author="阿毛" w:date="2021-06-08T11:27:00Z">
            <w:trPr>
              <w:trHeight w:val="291"/>
              <w:jc w:val="center"/>
            </w:trPr>
          </w:trPrChange>
        </w:trPr>
        <w:tc>
          <w:tcPr>
            <w:tcW w:w="10420" w:type="dxa"/>
            <w:gridSpan w:val="4"/>
            <w:tcPrChange w:id="4821" w:author="阿毛" w:date="2021-06-08T11:27:00Z">
              <w:tcPr>
                <w:tcW w:w="9357" w:type="dxa"/>
                <w:gridSpan w:val="4"/>
              </w:tcPr>
            </w:tcPrChange>
          </w:tcPr>
          <w:p w14:paraId="07C8EFCC" w14:textId="1B3CF009" w:rsidR="00DC161C" w:rsidRPr="00DC161C" w:rsidDel="00DF352C" w:rsidRDefault="00DC161C">
            <w:pPr>
              <w:pStyle w:val="a"/>
              <w:rPr>
                <w:del w:id="4822" w:author="智誠 楊" w:date="2021-04-07T22:05:00Z"/>
              </w:rPr>
              <w:pPrChange w:id="4823" w:author="智誠 楊" w:date="2021-05-07T16:36:00Z">
                <w:pPr/>
              </w:pPrChange>
            </w:pPr>
          </w:p>
        </w:tc>
      </w:tr>
      <w:tr w:rsidR="00773540" w:rsidRPr="00DC161C" w:rsidDel="00DF352C" w14:paraId="77A7450A" w14:textId="77777777" w:rsidTr="002B476D">
        <w:trPr>
          <w:trHeight w:val="291"/>
          <w:jc w:val="center"/>
          <w:del w:id="4824" w:author="智誠 楊" w:date="2021-04-07T22:05:00Z"/>
          <w:trPrChange w:id="4825" w:author="阿毛" w:date="2021-06-08T11:27:00Z">
            <w:trPr>
              <w:trHeight w:val="291"/>
              <w:jc w:val="center"/>
            </w:trPr>
          </w:trPrChange>
        </w:trPr>
        <w:tc>
          <w:tcPr>
            <w:tcW w:w="3700" w:type="dxa"/>
            <w:gridSpan w:val="2"/>
            <w:tcPrChange w:id="4826" w:author="阿毛" w:date="2021-06-08T11:27:00Z">
              <w:tcPr>
                <w:tcW w:w="2695" w:type="dxa"/>
                <w:gridSpan w:val="2"/>
              </w:tcPr>
            </w:tcPrChange>
          </w:tcPr>
          <w:p w14:paraId="29B2424C" w14:textId="35F29DBC" w:rsidR="00DC161C" w:rsidRPr="00DC161C" w:rsidDel="00DF352C" w:rsidRDefault="00DC161C">
            <w:pPr>
              <w:pStyle w:val="a"/>
              <w:rPr>
                <w:del w:id="4827" w:author="智誠 楊" w:date="2021-04-07T22:05:00Z"/>
              </w:rPr>
              <w:pPrChange w:id="4828" w:author="智誠 楊" w:date="2021-05-07T16:36:00Z">
                <w:pPr/>
              </w:pPrChange>
            </w:pPr>
            <w:del w:id="4829" w:author="智誠 楊" w:date="2021-04-07T22:05:00Z">
              <w:r w:rsidRPr="00DC161C" w:rsidDel="00DF352C">
                <w:rPr>
                  <w:rFonts w:hint="eastAsia"/>
                </w:rPr>
                <w:delText>多筆式明細資料</w:delText>
              </w:r>
            </w:del>
          </w:p>
        </w:tc>
        <w:tc>
          <w:tcPr>
            <w:tcW w:w="4124" w:type="dxa"/>
            <w:tcPrChange w:id="4830" w:author="阿毛" w:date="2021-06-08T11:27:00Z">
              <w:tcPr>
                <w:tcW w:w="3969" w:type="dxa"/>
              </w:tcPr>
            </w:tcPrChange>
          </w:tcPr>
          <w:p w14:paraId="36A63820" w14:textId="379A0DA3" w:rsidR="00DC161C" w:rsidRPr="00DC161C" w:rsidDel="00DF352C" w:rsidRDefault="00DC161C">
            <w:pPr>
              <w:pStyle w:val="a"/>
              <w:rPr>
                <w:del w:id="4831" w:author="智誠 楊" w:date="2021-04-07T22:05:00Z"/>
              </w:rPr>
              <w:pPrChange w:id="4832" w:author="智誠 楊" w:date="2021-05-07T16:36:00Z">
                <w:pPr/>
              </w:pPrChange>
            </w:pPr>
          </w:p>
        </w:tc>
        <w:tc>
          <w:tcPr>
            <w:tcW w:w="2596" w:type="dxa"/>
            <w:tcPrChange w:id="4833" w:author="阿毛" w:date="2021-06-08T11:27:00Z">
              <w:tcPr>
                <w:tcW w:w="2693" w:type="dxa"/>
              </w:tcPr>
            </w:tcPrChange>
          </w:tcPr>
          <w:p w14:paraId="21C3E74A" w14:textId="2C0A05FA" w:rsidR="00DC161C" w:rsidRPr="00DC161C" w:rsidDel="00DF352C" w:rsidRDefault="00DC161C">
            <w:pPr>
              <w:pStyle w:val="a"/>
              <w:rPr>
                <w:del w:id="4834" w:author="智誠 楊" w:date="2021-04-07T22:05:00Z"/>
              </w:rPr>
              <w:pPrChange w:id="4835" w:author="智誠 楊" w:date="2021-05-07T16:36:00Z">
                <w:pPr/>
              </w:pPrChange>
            </w:pPr>
          </w:p>
        </w:tc>
      </w:tr>
      <w:tr w:rsidR="00006F65" w:rsidRPr="00DC161C" w:rsidDel="00DF352C" w14:paraId="77E09258" w14:textId="77777777" w:rsidTr="002B476D">
        <w:trPr>
          <w:trHeight w:val="291"/>
          <w:jc w:val="center"/>
          <w:del w:id="4836" w:author="智誠 楊" w:date="2021-04-07T22:05:00Z"/>
          <w:trPrChange w:id="4837" w:author="阿毛" w:date="2021-06-08T11:27:00Z">
            <w:trPr>
              <w:trHeight w:val="291"/>
              <w:jc w:val="center"/>
            </w:trPr>
          </w:trPrChange>
        </w:trPr>
        <w:tc>
          <w:tcPr>
            <w:tcW w:w="3700" w:type="dxa"/>
            <w:gridSpan w:val="2"/>
            <w:tcPrChange w:id="4838" w:author="阿毛" w:date="2021-06-08T11:27:00Z">
              <w:tcPr>
                <w:tcW w:w="2695" w:type="dxa"/>
                <w:gridSpan w:val="2"/>
              </w:tcPr>
            </w:tcPrChange>
          </w:tcPr>
          <w:p w14:paraId="7835FAAB" w14:textId="4385B5E4" w:rsidR="00DC161C" w:rsidRPr="00DC161C" w:rsidDel="00DF352C" w:rsidRDefault="00DC161C">
            <w:pPr>
              <w:pStyle w:val="a"/>
              <w:rPr>
                <w:del w:id="4839" w:author="智誠 楊" w:date="2021-04-07T22:05:00Z"/>
              </w:rPr>
              <w:pPrChange w:id="4840" w:author="智誠 楊" w:date="2021-05-07T16:36:00Z">
                <w:pPr/>
              </w:pPrChange>
            </w:pPr>
            <w:del w:id="4841" w:author="智誠 楊" w:date="2021-04-07T22:05:00Z">
              <w:r w:rsidRPr="00DC161C" w:rsidDel="00DF352C">
                <w:rPr>
                  <w:rFonts w:hint="eastAsia"/>
                </w:rPr>
                <w:delText>[</w:delText>
              </w:r>
            </w:del>
            <w:ins w:id="4842" w:author="st1" w:date="2020-06-14T20:43:00Z">
              <w:del w:id="4843" w:author="智誠 楊" w:date="2021-04-07T22:05:00Z">
                <w:r w:rsidR="005F76AD" w:rsidRPr="00676AFE" w:rsidDel="00DF352C">
                  <w:rPr>
                    <w:rFonts w:hint="eastAsia"/>
                  </w:rPr>
                  <w:delText>修改</w:delText>
                </w:r>
              </w:del>
            </w:ins>
            <w:del w:id="4844" w:author="智誠 楊" w:date="2021-04-07T22:05:00Z">
              <w:r w:rsidRPr="00DC161C" w:rsidDel="00DF352C">
                <w:rPr>
                  <w:rFonts w:hint="eastAsia"/>
                </w:rPr>
                <w:delText>維護</w:delText>
              </w:r>
              <w:r w:rsidRPr="00DC161C" w:rsidDel="00DF352C">
                <w:delText>]</w:delText>
              </w:r>
            </w:del>
          </w:p>
        </w:tc>
        <w:tc>
          <w:tcPr>
            <w:tcW w:w="4124" w:type="dxa"/>
            <w:tcPrChange w:id="4845" w:author="阿毛" w:date="2021-06-08T11:27:00Z">
              <w:tcPr>
                <w:tcW w:w="3969" w:type="dxa"/>
              </w:tcPr>
            </w:tcPrChange>
          </w:tcPr>
          <w:p w14:paraId="49DE6AFB" w14:textId="77B5843B" w:rsidR="00DC161C" w:rsidRPr="00DC161C" w:rsidDel="00DF352C" w:rsidRDefault="00DC161C">
            <w:pPr>
              <w:pStyle w:val="a"/>
              <w:rPr>
                <w:del w:id="4846" w:author="智誠 楊" w:date="2021-04-07T22:05:00Z"/>
              </w:rPr>
              <w:pPrChange w:id="4847" w:author="智誠 楊" w:date="2021-05-07T16:36:00Z">
                <w:pPr/>
              </w:pPrChange>
            </w:pPr>
            <w:del w:id="4848" w:author="智誠 楊" w:date="2021-04-07T22:05:00Z">
              <w:r w:rsidRPr="00DC161C" w:rsidDel="00DF352C">
                <w:rPr>
                  <w:rFonts w:hint="eastAsia"/>
                </w:rPr>
                <w:delText>連結</w:delText>
              </w:r>
              <w:r w:rsidRPr="00DC161C" w:rsidDel="00DF352C">
                <w:rPr>
                  <w:rFonts w:hint="eastAsia"/>
                </w:rPr>
                <w:delText>[L8202</w:delText>
              </w:r>
              <w:r w:rsidRPr="00DC161C" w:rsidDel="00DF352C">
                <w:rPr>
                  <w:rFonts w:hint="eastAsia"/>
                </w:rPr>
                <w:delText>疑似洗錢交易合理性維護</w:delText>
              </w:r>
              <w:r w:rsidRPr="00DC161C" w:rsidDel="00DF352C">
                <w:delText>]</w:delText>
              </w:r>
            </w:del>
          </w:p>
        </w:tc>
        <w:tc>
          <w:tcPr>
            <w:tcW w:w="2596" w:type="dxa"/>
            <w:tcPrChange w:id="4849" w:author="阿毛" w:date="2021-06-08T11:27:00Z">
              <w:tcPr>
                <w:tcW w:w="2693" w:type="dxa"/>
              </w:tcPr>
            </w:tcPrChange>
          </w:tcPr>
          <w:p w14:paraId="74BAF892" w14:textId="099ED5E8" w:rsidR="00DC161C" w:rsidRPr="00DC161C" w:rsidDel="00DF352C" w:rsidRDefault="00DC161C">
            <w:pPr>
              <w:pStyle w:val="a"/>
              <w:rPr>
                <w:del w:id="4850" w:author="智誠 楊" w:date="2021-04-07T22:05:00Z"/>
              </w:rPr>
              <w:pPrChange w:id="4851" w:author="智誠 楊" w:date="2021-05-07T16:36:00Z">
                <w:pPr/>
              </w:pPrChange>
            </w:pPr>
          </w:p>
        </w:tc>
      </w:tr>
      <w:tr w:rsidR="00006F65" w:rsidRPr="00DC161C" w:rsidDel="00DF352C" w14:paraId="7D5B2663" w14:textId="77777777" w:rsidTr="002B476D">
        <w:trPr>
          <w:trHeight w:val="291"/>
          <w:jc w:val="center"/>
          <w:del w:id="4852" w:author="智誠 楊" w:date="2021-04-07T22:05:00Z"/>
          <w:trPrChange w:id="4853" w:author="阿毛" w:date="2021-06-08T11:27:00Z">
            <w:trPr>
              <w:trHeight w:val="291"/>
              <w:jc w:val="center"/>
            </w:trPr>
          </w:trPrChange>
        </w:trPr>
        <w:tc>
          <w:tcPr>
            <w:tcW w:w="3700" w:type="dxa"/>
            <w:gridSpan w:val="2"/>
            <w:tcPrChange w:id="4854" w:author="阿毛" w:date="2021-06-08T11:27:00Z">
              <w:tcPr>
                <w:tcW w:w="2695" w:type="dxa"/>
                <w:gridSpan w:val="2"/>
              </w:tcPr>
            </w:tcPrChange>
          </w:tcPr>
          <w:p w14:paraId="5A4F053D" w14:textId="2F933067" w:rsidR="00DC161C" w:rsidRPr="00DC161C" w:rsidDel="00DF352C" w:rsidRDefault="00DC161C">
            <w:pPr>
              <w:pStyle w:val="a"/>
              <w:rPr>
                <w:del w:id="4855" w:author="智誠 楊" w:date="2021-04-07T22:05:00Z"/>
              </w:rPr>
              <w:pPrChange w:id="4856" w:author="智誠 楊" w:date="2021-05-07T16:36:00Z">
                <w:pPr/>
              </w:pPrChange>
            </w:pPr>
            <w:del w:id="4857" w:author="智誠 楊" w:date="2021-04-07T22:05:00Z">
              <w:r w:rsidRPr="00DC161C" w:rsidDel="00DF352C">
                <w:delText>[</w:delText>
              </w:r>
            </w:del>
            <w:ins w:id="4858" w:author="st1" w:date="2020-06-14T22:06:00Z">
              <w:del w:id="4859" w:author="智誠 楊" w:date="2021-04-07T22:05:00Z">
                <w:r w:rsidR="00073BD6" w:rsidRPr="005903F5" w:rsidDel="00DF352C">
                  <w:rPr>
                    <w:rFonts w:hint="eastAsia"/>
                    <w:color w:val="FF0000"/>
                  </w:rPr>
                  <w:delText>歷程</w:delText>
                </w:r>
              </w:del>
            </w:ins>
            <w:del w:id="4860" w:author="智誠 楊" w:date="2021-04-07T22:05:00Z">
              <w:r w:rsidRPr="00DC161C" w:rsidDel="00DF352C">
                <w:rPr>
                  <w:rFonts w:hint="eastAsia"/>
                </w:rPr>
                <w:delText>變更</w:delText>
              </w:r>
              <w:r w:rsidRPr="00DC161C" w:rsidDel="00DF352C">
                <w:delText>]</w:delText>
              </w:r>
            </w:del>
          </w:p>
        </w:tc>
        <w:tc>
          <w:tcPr>
            <w:tcW w:w="4124" w:type="dxa"/>
            <w:tcPrChange w:id="4861" w:author="阿毛" w:date="2021-06-08T11:27:00Z">
              <w:tcPr>
                <w:tcW w:w="3969" w:type="dxa"/>
              </w:tcPr>
            </w:tcPrChange>
          </w:tcPr>
          <w:p w14:paraId="2488E781" w14:textId="555A7A1A" w:rsidR="00DC161C" w:rsidRPr="00DC161C" w:rsidDel="00DF352C" w:rsidRDefault="00DC161C">
            <w:pPr>
              <w:pStyle w:val="a"/>
              <w:rPr>
                <w:del w:id="4862" w:author="智誠 楊" w:date="2021-04-07T22:05:00Z"/>
              </w:rPr>
              <w:pPrChange w:id="4863" w:author="智誠 楊" w:date="2021-05-07T16:36:00Z">
                <w:pPr/>
              </w:pPrChange>
            </w:pPr>
            <w:del w:id="4864" w:author="智誠 楊" w:date="2021-04-07T22:05:00Z">
              <w:r w:rsidRPr="00DC161C" w:rsidDel="00DF352C">
                <w:rPr>
                  <w:rFonts w:hint="eastAsia"/>
                </w:rPr>
                <w:delText>連結</w:delText>
              </w:r>
              <w:r w:rsidRPr="00DC161C" w:rsidDel="00DF352C">
                <w:rPr>
                  <w:rFonts w:hint="eastAsia"/>
                </w:rPr>
                <w:delText>[</w:delText>
              </w:r>
              <w:r w:rsidRPr="00DC161C" w:rsidDel="00DF352C">
                <w:delText>L6932</w:delText>
              </w:r>
              <w:r w:rsidRPr="00DC161C" w:rsidDel="00DF352C">
                <w:rPr>
                  <w:rFonts w:hint="eastAsia"/>
                </w:rPr>
                <w:delText>資料變更交易查詢</w:delText>
              </w:r>
              <w:r w:rsidRPr="00DC161C" w:rsidDel="00DF352C">
                <w:delText>]</w:delText>
              </w:r>
            </w:del>
          </w:p>
        </w:tc>
        <w:tc>
          <w:tcPr>
            <w:tcW w:w="2596" w:type="dxa"/>
            <w:tcPrChange w:id="4865" w:author="阿毛" w:date="2021-06-08T11:27:00Z">
              <w:tcPr>
                <w:tcW w:w="2693" w:type="dxa"/>
              </w:tcPr>
            </w:tcPrChange>
          </w:tcPr>
          <w:p w14:paraId="3325FA62" w14:textId="0B0B085F" w:rsidR="00DC161C" w:rsidRPr="00DC161C" w:rsidDel="00DF352C" w:rsidRDefault="00DC161C">
            <w:pPr>
              <w:pStyle w:val="a"/>
              <w:rPr>
                <w:del w:id="4866" w:author="智誠 楊" w:date="2021-04-07T22:05:00Z"/>
              </w:rPr>
              <w:pPrChange w:id="4867" w:author="智誠 楊" w:date="2021-05-07T16:36:00Z">
                <w:pPr/>
              </w:pPrChange>
            </w:pPr>
          </w:p>
        </w:tc>
      </w:tr>
      <w:tr w:rsidR="00006F65" w:rsidRPr="00DC161C" w:rsidDel="00DF352C" w14:paraId="2CDC9DE0" w14:textId="77777777" w:rsidTr="002B476D">
        <w:trPr>
          <w:trHeight w:val="291"/>
          <w:jc w:val="center"/>
          <w:del w:id="4868" w:author="智誠 楊" w:date="2021-04-07T22:05:00Z"/>
          <w:trPrChange w:id="4869" w:author="阿毛" w:date="2021-06-08T11:27:00Z">
            <w:trPr>
              <w:trHeight w:val="291"/>
              <w:jc w:val="center"/>
            </w:trPr>
          </w:trPrChange>
        </w:trPr>
        <w:tc>
          <w:tcPr>
            <w:tcW w:w="3700" w:type="dxa"/>
            <w:gridSpan w:val="2"/>
            <w:tcPrChange w:id="4870" w:author="阿毛" w:date="2021-06-08T11:27:00Z">
              <w:tcPr>
                <w:tcW w:w="2695" w:type="dxa"/>
                <w:gridSpan w:val="2"/>
              </w:tcPr>
            </w:tcPrChange>
          </w:tcPr>
          <w:p w14:paraId="420BB8E8" w14:textId="559751E5" w:rsidR="00DC161C" w:rsidRPr="00DC161C" w:rsidDel="00DF352C" w:rsidRDefault="00DC161C">
            <w:pPr>
              <w:pStyle w:val="a"/>
              <w:rPr>
                <w:del w:id="4871" w:author="智誠 楊" w:date="2021-04-07T22:05:00Z"/>
              </w:rPr>
              <w:pPrChange w:id="4872" w:author="智誠 楊" w:date="2021-05-07T16:36:00Z">
                <w:pPr/>
              </w:pPrChange>
            </w:pPr>
            <w:del w:id="4873" w:author="智誠 楊" w:date="2021-04-07T22:05:00Z">
              <w:r w:rsidRPr="00DC161C" w:rsidDel="00DF352C">
                <w:rPr>
                  <w:rFonts w:hint="eastAsia"/>
                </w:rPr>
                <w:delText>樣態</w:delText>
              </w:r>
            </w:del>
          </w:p>
        </w:tc>
        <w:tc>
          <w:tcPr>
            <w:tcW w:w="4124" w:type="dxa"/>
            <w:tcPrChange w:id="4874" w:author="阿毛" w:date="2021-06-08T11:27:00Z">
              <w:tcPr>
                <w:tcW w:w="3969" w:type="dxa"/>
              </w:tcPr>
            </w:tcPrChange>
          </w:tcPr>
          <w:p w14:paraId="56C1675C" w14:textId="586177B8" w:rsidR="00DC161C" w:rsidRPr="00DC161C" w:rsidDel="00DF352C" w:rsidRDefault="00DC161C">
            <w:pPr>
              <w:pStyle w:val="a"/>
              <w:rPr>
                <w:del w:id="4875" w:author="智誠 楊" w:date="2021-04-07T22:05:00Z"/>
              </w:rPr>
              <w:pPrChange w:id="4876" w:author="智誠 楊" w:date="2021-05-07T16:36:00Z">
                <w:pPr/>
              </w:pPrChange>
            </w:pPr>
            <w:del w:id="4877" w:author="智誠 楊" w:date="2021-04-07T22:05:00Z">
              <w:r w:rsidRPr="00DC161C" w:rsidDel="00DF352C">
                <w:rPr>
                  <w:rFonts w:hint="eastAsia"/>
                </w:rPr>
                <w:delText>9</w:delText>
              </w:r>
            </w:del>
          </w:p>
        </w:tc>
        <w:tc>
          <w:tcPr>
            <w:tcW w:w="2596" w:type="dxa"/>
            <w:tcPrChange w:id="4878" w:author="阿毛" w:date="2021-06-08T11:27:00Z">
              <w:tcPr>
                <w:tcW w:w="2693" w:type="dxa"/>
              </w:tcPr>
            </w:tcPrChange>
          </w:tcPr>
          <w:p w14:paraId="54A70E69" w14:textId="2E3AB5FF" w:rsidR="00DC161C" w:rsidRPr="00DC161C" w:rsidDel="00DF352C" w:rsidRDefault="00DC161C">
            <w:pPr>
              <w:pStyle w:val="a"/>
              <w:rPr>
                <w:del w:id="4879" w:author="智誠 楊" w:date="2021-04-07T22:05:00Z"/>
              </w:rPr>
              <w:pPrChange w:id="4880" w:author="智誠 楊" w:date="2021-05-07T16:36:00Z">
                <w:pPr/>
              </w:pPrChange>
            </w:pPr>
          </w:p>
        </w:tc>
      </w:tr>
      <w:tr w:rsidR="00006F65" w:rsidRPr="00DC161C" w:rsidDel="00DF352C" w14:paraId="26A1623C" w14:textId="77777777" w:rsidTr="002B476D">
        <w:trPr>
          <w:trHeight w:val="291"/>
          <w:jc w:val="center"/>
          <w:del w:id="4881" w:author="智誠 楊" w:date="2021-04-07T22:05:00Z"/>
          <w:trPrChange w:id="4882" w:author="阿毛" w:date="2021-06-08T11:27:00Z">
            <w:trPr>
              <w:trHeight w:val="291"/>
              <w:jc w:val="center"/>
            </w:trPr>
          </w:trPrChange>
        </w:trPr>
        <w:tc>
          <w:tcPr>
            <w:tcW w:w="3700" w:type="dxa"/>
            <w:gridSpan w:val="2"/>
            <w:tcPrChange w:id="4883" w:author="阿毛" w:date="2021-06-08T11:27:00Z">
              <w:tcPr>
                <w:tcW w:w="2695" w:type="dxa"/>
                <w:gridSpan w:val="2"/>
              </w:tcPr>
            </w:tcPrChange>
          </w:tcPr>
          <w:p w14:paraId="72100A42" w14:textId="6F8010BE" w:rsidR="00DC161C" w:rsidRPr="00DC161C" w:rsidDel="00DF352C" w:rsidRDefault="00DC161C">
            <w:pPr>
              <w:pStyle w:val="a"/>
              <w:rPr>
                <w:del w:id="4884" w:author="智誠 楊" w:date="2021-04-07T22:05:00Z"/>
              </w:rPr>
              <w:pPrChange w:id="4885" w:author="智誠 楊" w:date="2021-05-07T16:36:00Z">
                <w:pPr/>
              </w:pPrChange>
            </w:pPr>
            <w:del w:id="4886" w:author="智誠 楊" w:date="2021-04-07T22:05:00Z">
              <w:r w:rsidRPr="00DC161C" w:rsidDel="00DF352C">
                <w:rPr>
                  <w:rFonts w:hint="eastAsia"/>
                </w:rPr>
                <w:delText>入帳日期</w:delText>
              </w:r>
            </w:del>
          </w:p>
        </w:tc>
        <w:tc>
          <w:tcPr>
            <w:tcW w:w="4124" w:type="dxa"/>
            <w:tcPrChange w:id="4887" w:author="阿毛" w:date="2021-06-08T11:27:00Z">
              <w:tcPr>
                <w:tcW w:w="3969" w:type="dxa"/>
              </w:tcPr>
            </w:tcPrChange>
          </w:tcPr>
          <w:p w14:paraId="6C667B50" w14:textId="290BA14C" w:rsidR="00DC161C" w:rsidRPr="00DC161C" w:rsidDel="00DF352C" w:rsidRDefault="00DC161C">
            <w:pPr>
              <w:pStyle w:val="a"/>
              <w:rPr>
                <w:del w:id="4888" w:author="智誠 楊" w:date="2021-04-07T22:05:00Z"/>
              </w:rPr>
              <w:pPrChange w:id="4889" w:author="智誠 楊" w:date="2021-05-07T16:36:00Z">
                <w:pPr/>
              </w:pPrChange>
            </w:pPr>
            <w:del w:id="4890" w:author="智誠 楊" w:date="2021-04-07T22:05:00Z">
              <w:r w:rsidRPr="00DC161C" w:rsidDel="00DF352C">
                <w:rPr>
                  <w:rFonts w:hint="eastAsia"/>
                </w:rPr>
                <w:delText>999/99/99</w:delText>
              </w:r>
            </w:del>
          </w:p>
        </w:tc>
        <w:tc>
          <w:tcPr>
            <w:tcW w:w="2596" w:type="dxa"/>
            <w:tcPrChange w:id="4891" w:author="阿毛" w:date="2021-06-08T11:27:00Z">
              <w:tcPr>
                <w:tcW w:w="2693" w:type="dxa"/>
              </w:tcPr>
            </w:tcPrChange>
          </w:tcPr>
          <w:p w14:paraId="32959749" w14:textId="3E37B594" w:rsidR="00DC161C" w:rsidRPr="00DC161C" w:rsidDel="00DF352C" w:rsidRDefault="00DC161C">
            <w:pPr>
              <w:pStyle w:val="a"/>
              <w:rPr>
                <w:del w:id="4892" w:author="智誠 楊" w:date="2021-04-07T22:05:00Z"/>
              </w:rPr>
              <w:pPrChange w:id="4893" w:author="智誠 楊" w:date="2021-05-07T16:36:00Z">
                <w:pPr/>
              </w:pPrChange>
            </w:pPr>
          </w:p>
        </w:tc>
      </w:tr>
      <w:tr w:rsidR="00006F65" w:rsidRPr="00DC161C" w:rsidDel="00DF352C" w14:paraId="184252B1" w14:textId="77777777" w:rsidTr="002B476D">
        <w:trPr>
          <w:trHeight w:val="291"/>
          <w:jc w:val="center"/>
          <w:del w:id="4894" w:author="智誠 楊" w:date="2021-04-07T22:05:00Z"/>
          <w:trPrChange w:id="4895" w:author="阿毛" w:date="2021-06-08T11:27:00Z">
            <w:trPr>
              <w:trHeight w:val="291"/>
              <w:jc w:val="center"/>
            </w:trPr>
          </w:trPrChange>
        </w:trPr>
        <w:tc>
          <w:tcPr>
            <w:tcW w:w="3700" w:type="dxa"/>
            <w:gridSpan w:val="2"/>
            <w:tcPrChange w:id="4896" w:author="阿毛" w:date="2021-06-08T11:27:00Z">
              <w:tcPr>
                <w:tcW w:w="2695" w:type="dxa"/>
                <w:gridSpan w:val="2"/>
              </w:tcPr>
            </w:tcPrChange>
          </w:tcPr>
          <w:p w14:paraId="4B4210C0" w14:textId="51565AAA" w:rsidR="00DC161C" w:rsidRPr="00DC161C" w:rsidDel="00DF352C" w:rsidRDefault="00DC161C">
            <w:pPr>
              <w:pStyle w:val="a"/>
              <w:rPr>
                <w:del w:id="4897" w:author="智誠 楊" w:date="2021-04-07T22:05:00Z"/>
              </w:rPr>
              <w:pPrChange w:id="4898" w:author="智誠 楊" w:date="2021-05-07T16:36:00Z">
                <w:pPr/>
              </w:pPrChange>
            </w:pPr>
            <w:del w:id="4899" w:author="智誠 楊" w:date="2021-04-07T22:05:00Z">
              <w:r w:rsidRPr="00DC161C" w:rsidDel="00DF352C">
                <w:rPr>
                  <w:rFonts w:hint="eastAsia"/>
                </w:rPr>
                <w:delText>戶號</w:delText>
              </w:r>
            </w:del>
          </w:p>
        </w:tc>
        <w:tc>
          <w:tcPr>
            <w:tcW w:w="4124" w:type="dxa"/>
            <w:tcPrChange w:id="4900" w:author="阿毛" w:date="2021-06-08T11:27:00Z">
              <w:tcPr>
                <w:tcW w:w="3969" w:type="dxa"/>
              </w:tcPr>
            </w:tcPrChange>
          </w:tcPr>
          <w:p w14:paraId="40896A0B" w14:textId="483BE383" w:rsidR="00DC161C" w:rsidRPr="00DC161C" w:rsidDel="00DF352C" w:rsidRDefault="00EC5C67">
            <w:pPr>
              <w:pStyle w:val="a"/>
              <w:rPr>
                <w:del w:id="4901" w:author="智誠 楊" w:date="2021-04-07T22:05:00Z"/>
              </w:rPr>
              <w:pPrChange w:id="4902" w:author="智誠 楊" w:date="2021-05-07T16:36:00Z">
                <w:pPr/>
              </w:pPrChange>
            </w:pPr>
            <w:ins w:id="4903" w:author="st1" w:date="2020-06-14T18:57:00Z">
              <w:del w:id="4904" w:author="智誠 楊" w:date="2021-04-07T22:05:00Z">
                <w:r w:rsidRPr="00222DAB" w:rsidDel="00DF352C">
                  <w:delText>9999999-999-999</w:delText>
                </w:r>
              </w:del>
            </w:ins>
            <w:del w:id="4905" w:author="智誠 楊" w:date="2021-04-07T22:05:00Z">
              <w:r w:rsidR="00DC161C" w:rsidRPr="00DC161C" w:rsidDel="00DF352C">
                <w:rPr>
                  <w:rFonts w:hint="eastAsia"/>
                </w:rPr>
                <w:delText>9999999</w:delText>
              </w:r>
            </w:del>
          </w:p>
        </w:tc>
        <w:tc>
          <w:tcPr>
            <w:tcW w:w="2596" w:type="dxa"/>
            <w:tcPrChange w:id="4906" w:author="阿毛" w:date="2021-06-08T11:27:00Z">
              <w:tcPr>
                <w:tcW w:w="2693" w:type="dxa"/>
              </w:tcPr>
            </w:tcPrChange>
          </w:tcPr>
          <w:p w14:paraId="72B60F18" w14:textId="3C93EDC9" w:rsidR="00DC161C" w:rsidRPr="00DC161C" w:rsidDel="00DF352C" w:rsidRDefault="00DC161C">
            <w:pPr>
              <w:pStyle w:val="a"/>
              <w:rPr>
                <w:del w:id="4907" w:author="智誠 楊" w:date="2021-04-07T22:05:00Z"/>
              </w:rPr>
              <w:pPrChange w:id="4908" w:author="智誠 楊" w:date="2021-05-07T16:36:00Z">
                <w:pPr/>
              </w:pPrChange>
            </w:pPr>
          </w:p>
        </w:tc>
      </w:tr>
      <w:tr w:rsidR="00006F65" w:rsidRPr="00DC161C" w:rsidDel="00DF352C" w14:paraId="436B214C" w14:textId="77777777" w:rsidTr="002B476D">
        <w:trPr>
          <w:trHeight w:val="291"/>
          <w:jc w:val="center"/>
          <w:del w:id="4909" w:author="智誠 楊" w:date="2021-04-07T22:05:00Z"/>
          <w:trPrChange w:id="4910" w:author="阿毛" w:date="2021-06-08T11:27:00Z">
            <w:trPr>
              <w:trHeight w:val="291"/>
              <w:jc w:val="center"/>
            </w:trPr>
          </w:trPrChange>
        </w:trPr>
        <w:tc>
          <w:tcPr>
            <w:tcW w:w="3700" w:type="dxa"/>
            <w:gridSpan w:val="2"/>
            <w:tcPrChange w:id="4911" w:author="阿毛" w:date="2021-06-08T11:27:00Z">
              <w:tcPr>
                <w:tcW w:w="2695" w:type="dxa"/>
                <w:gridSpan w:val="2"/>
              </w:tcPr>
            </w:tcPrChange>
          </w:tcPr>
          <w:p w14:paraId="1170329F" w14:textId="46A57B2D" w:rsidR="00DC161C" w:rsidRPr="00DC161C" w:rsidDel="00DF352C" w:rsidRDefault="00DC161C">
            <w:pPr>
              <w:pStyle w:val="a"/>
              <w:rPr>
                <w:del w:id="4912" w:author="智誠 楊" w:date="2021-04-07T22:05:00Z"/>
              </w:rPr>
              <w:pPrChange w:id="4913" w:author="智誠 楊" w:date="2021-05-07T16:36:00Z">
                <w:pPr/>
              </w:pPrChange>
            </w:pPr>
            <w:del w:id="4914" w:author="智誠 楊" w:date="2021-04-07T22:05:00Z">
              <w:r w:rsidRPr="00DC161C" w:rsidDel="00DF352C">
                <w:rPr>
                  <w:rFonts w:hint="eastAsia"/>
                </w:rPr>
                <w:delText>戶名</w:delText>
              </w:r>
            </w:del>
          </w:p>
        </w:tc>
        <w:tc>
          <w:tcPr>
            <w:tcW w:w="4124" w:type="dxa"/>
            <w:tcPrChange w:id="4915" w:author="阿毛" w:date="2021-06-08T11:27:00Z">
              <w:tcPr>
                <w:tcW w:w="3969" w:type="dxa"/>
              </w:tcPr>
            </w:tcPrChange>
          </w:tcPr>
          <w:p w14:paraId="1852C88B" w14:textId="2F7A15E2" w:rsidR="00DC161C" w:rsidRPr="00DC161C" w:rsidDel="00DF352C" w:rsidRDefault="00DC161C">
            <w:pPr>
              <w:pStyle w:val="a"/>
              <w:rPr>
                <w:del w:id="4916" w:author="智誠 楊" w:date="2021-04-07T22:05:00Z"/>
              </w:rPr>
              <w:pPrChange w:id="4917" w:author="智誠 楊" w:date="2021-05-07T16:36:00Z">
                <w:pPr/>
              </w:pPrChange>
            </w:pPr>
            <w:del w:id="4918" w:author="智誠 楊" w:date="2021-04-07T22:05:00Z">
              <w:r w:rsidRPr="00DC161C" w:rsidDel="00DF352C">
                <w:rPr>
                  <w:rFonts w:hint="eastAsia"/>
                </w:rPr>
                <w:delText>X(50</w:delText>
              </w:r>
            </w:del>
            <w:ins w:id="4919" w:author="st1" w:date="2020-06-14T19:05:00Z">
              <w:del w:id="4920" w:author="智誠 楊" w:date="2021-04-07T22:05:00Z">
                <w:r w:rsidR="00EC5C67" w:rsidDel="00DF352C">
                  <w:delText>2</w:delText>
                </w:r>
              </w:del>
            </w:ins>
            <w:ins w:id="4921" w:author="st1" w:date="2020-06-14T18:56:00Z">
              <w:del w:id="4922" w:author="智誠 楊" w:date="2021-04-07T22:05:00Z">
                <w:r w:rsidR="00EC5C67" w:rsidDel="00DF352C">
                  <w:delText>0</w:delText>
                </w:r>
                <w:r w:rsidR="00EC5C67" w:rsidRPr="00DC161C" w:rsidDel="00DF352C">
                  <w:rPr>
                    <w:rFonts w:hint="eastAsia"/>
                  </w:rPr>
                  <w:delText>0</w:delText>
                </w:r>
              </w:del>
            </w:ins>
            <w:del w:id="4923" w:author="智誠 楊" w:date="2021-04-07T22:05:00Z">
              <w:r w:rsidRPr="00DC161C" w:rsidDel="00DF352C">
                <w:rPr>
                  <w:rFonts w:hint="eastAsia"/>
                </w:rPr>
                <w:delText>)</w:delText>
              </w:r>
            </w:del>
          </w:p>
        </w:tc>
        <w:tc>
          <w:tcPr>
            <w:tcW w:w="2596" w:type="dxa"/>
            <w:tcPrChange w:id="4924" w:author="阿毛" w:date="2021-06-08T11:27:00Z">
              <w:tcPr>
                <w:tcW w:w="2693" w:type="dxa"/>
              </w:tcPr>
            </w:tcPrChange>
          </w:tcPr>
          <w:p w14:paraId="3AE43A9D" w14:textId="79A64F6C" w:rsidR="00DC161C" w:rsidRPr="00DC161C" w:rsidDel="00DF352C" w:rsidRDefault="00DC161C">
            <w:pPr>
              <w:pStyle w:val="a"/>
              <w:rPr>
                <w:del w:id="4925" w:author="智誠 楊" w:date="2021-04-07T22:05:00Z"/>
              </w:rPr>
              <w:pPrChange w:id="4926" w:author="智誠 楊" w:date="2021-05-07T16:36:00Z">
                <w:pPr/>
              </w:pPrChange>
            </w:pPr>
          </w:p>
        </w:tc>
      </w:tr>
      <w:tr w:rsidR="00006F65" w:rsidRPr="00DC161C" w:rsidDel="00DF352C" w14:paraId="7FE94802" w14:textId="77777777" w:rsidTr="002B476D">
        <w:trPr>
          <w:trHeight w:val="291"/>
          <w:jc w:val="center"/>
          <w:del w:id="4927" w:author="智誠 楊" w:date="2021-04-07T22:05:00Z"/>
          <w:trPrChange w:id="4928" w:author="阿毛" w:date="2021-06-08T11:27:00Z">
            <w:trPr>
              <w:trHeight w:val="291"/>
              <w:jc w:val="center"/>
            </w:trPr>
          </w:trPrChange>
        </w:trPr>
        <w:tc>
          <w:tcPr>
            <w:tcW w:w="3700" w:type="dxa"/>
            <w:gridSpan w:val="2"/>
            <w:tcPrChange w:id="4929" w:author="阿毛" w:date="2021-06-08T11:27:00Z">
              <w:tcPr>
                <w:tcW w:w="2695" w:type="dxa"/>
                <w:gridSpan w:val="2"/>
              </w:tcPr>
            </w:tcPrChange>
          </w:tcPr>
          <w:p w14:paraId="5D3EC8DA" w14:textId="23B35681" w:rsidR="00DC161C" w:rsidRPr="00DC161C" w:rsidDel="00DF352C" w:rsidRDefault="00DC161C">
            <w:pPr>
              <w:pStyle w:val="a"/>
              <w:rPr>
                <w:del w:id="4930" w:author="智誠 楊" w:date="2021-04-07T22:05:00Z"/>
              </w:rPr>
              <w:pPrChange w:id="4931" w:author="智誠 楊" w:date="2021-05-07T16:36:00Z">
                <w:pPr/>
              </w:pPrChange>
            </w:pPr>
            <w:del w:id="4932" w:author="智誠 楊" w:date="2021-04-07T22:05:00Z">
              <w:r w:rsidRPr="00DC161C" w:rsidDel="00DF352C">
                <w:rPr>
                  <w:rFonts w:hint="eastAsia"/>
                </w:rPr>
                <w:delText>累積金額</w:delText>
              </w:r>
            </w:del>
          </w:p>
        </w:tc>
        <w:tc>
          <w:tcPr>
            <w:tcW w:w="4124" w:type="dxa"/>
            <w:tcPrChange w:id="4933" w:author="阿毛" w:date="2021-06-08T11:27:00Z">
              <w:tcPr>
                <w:tcW w:w="3969" w:type="dxa"/>
              </w:tcPr>
            </w:tcPrChange>
          </w:tcPr>
          <w:p w14:paraId="4CAC3041" w14:textId="5152D118" w:rsidR="00DC161C" w:rsidRPr="00DC161C" w:rsidDel="00DF352C" w:rsidRDefault="00DC161C">
            <w:pPr>
              <w:pStyle w:val="a"/>
              <w:rPr>
                <w:del w:id="4934" w:author="智誠 楊" w:date="2021-04-07T22:05:00Z"/>
              </w:rPr>
              <w:pPrChange w:id="4935" w:author="智誠 楊" w:date="2021-05-07T16:36:00Z">
                <w:pPr/>
              </w:pPrChange>
            </w:pPr>
            <w:del w:id="4936" w:author="智誠 楊" w:date="2021-04-07T22:05:00Z">
              <w:r w:rsidRPr="00DC161C" w:rsidDel="00DF352C">
                <w:rPr>
                  <w:rFonts w:hint="eastAsia"/>
                </w:rPr>
                <w:delText>9(14)</w:delText>
              </w:r>
            </w:del>
          </w:p>
        </w:tc>
        <w:tc>
          <w:tcPr>
            <w:tcW w:w="2596" w:type="dxa"/>
            <w:tcPrChange w:id="4937" w:author="阿毛" w:date="2021-06-08T11:27:00Z">
              <w:tcPr>
                <w:tcW w:w="2693" w:type="dxa"/>
              </w:tcPr>
            </w:tcPrChange>
          </w:tcPr>
          <w:p w14:paraId="04C41E62" w14:textId="712C5BBC" w:rsidR="00DC161C" w:rsidRPr="00DC161C" w:rsidDel="00DF352C" w:rsidRDefault="00DC161C">
            <w:pPr>
              <w:pStyle w:val="a"/>
              <w:rPr>
                <w:del w:id="4938" w:author="智誠 楊" w:date="2021-04-07T22:05:00Z"/>
              </w:rPr>
              <w:pPrChange w:id="4939" w:author="智誠 楊" w:date="2021-05-07T16:36:00Z">
                <w:pPr/>
              </w:pPrChange>
            </w:pPr>
          </w:p>
        </w:tc>
      </w:tr>
      <w:tr w:rsidR="00006F65" w:rsidRPr="00DC161C" w:rsidDel="00DF352C" w14:paraId="337C680B" w14:textId="77777777" w:rsidTr="002B476D">
        <w:trPr>
          <w:trHeight w:val="291"/>
          <w:jc w:val="center"/>
          <w:del w:id="4940" w:author="智誠 楊" w:date="2021-04-07T22:05:00Z"/>
          <w:trPrChange w:id="4941" w:author="阿毛" w:date="2021-06-08T11:27:00Z">
            <w:trPr>
              <w:trHeight w:val="291"/>
              <w:jc w:val="center"/>
            </w:trPr>
          </w:trPrChange>
        </w:trPr>
        <w:tc>
          <w:tcPr>
            <w:tcW w:w="3700" w:type="dxa"/>
            <w:gridSpan w:val="2"/>
            <w:tcPrChange w:id="4942" w:author="阿毛" w:date="2021-06-08T11:27:00Z">
              <w:tcPr>
                <w:tcW w:w="2695" w:type="dxa"/>
                <w:gridSpan w:val="2"/>
              </w:tcPr>
            </w:tcPrChange>
          </w:tcPr>
          <w:p w14:paraId="70F59D7E" w14:textId="1D9C5D85" w:rsidR="00DC161C" w:rsidRPr="00DC161C" w:rsidDel="00DF352C" w:rsidRDefault="00EC5C67">
            <w:pPr>
              <w:pStyle w:val="a"/>
              <w:rPr>
                <w:del w:id="4943" w:author="智誠 楊" w:date="2021-04-07T22:05:00Z"/>
              </w:rPr>
              <w:pPrChange w:id="4944" w:author="智誠 楊" w:date="2021-05-07T16:36:00Z">
                <w:pPr/>
              </w:pPrChange>
            </w:pPr>
            <w:ins w:id="4945" w:author="st1" w:date="2020-06-14T18:56:00Z">
              <w:del w:id="4946" w:author="智誠 楊" w:date="2021-04-07T22:05:00Z">
                <w:r w:rsidRPr="00EC5C67" w:rsidDel="00DF352C">
                  <w:rPr>
                    <w:rFonts w:hint="eastAsia"/>
                  </w:rPr>
                  <w:delText>累積筆數</w:delText>
                </w:r>
              </w:del>
            </w:ins>
            <w:del w:id="4947" w:author="智誠 楊" w:date="2021-04-07T22:05:00Z">
              <w:r w:rsidR="00DC161C" w:rsidRPr="00DC161C" w:rsidDel="00DF352C">
                <w:rPr>
                  <w:rFonts w:hint="eastAsia"/>
                </w:rPr>
                <w:delText>總筆數</w:delText>
              </w:r>
            </w:del>
          </w:p>
        </w:tc>
        <w:tc>
          <w:tcPr>
            <w:tcW w:w="4124" w:type="dxa"/>
            <w:tcPrChange w:id="4948" w:author="阿毛" w:date="2021-06-08T11:27:00Z">
              <w:tcPr>
                <w:tcW w:w="3969" w:type="dxa"/>
              </w:tcPr>
            </w:tcPrChange>
          </w:tcPr>
          <w:p w14:paraId="19A7DEFD" w14:textId="56D7F4F7" w:rsidR="00DC161C" w:rsidRPr="00DC161C" w:rsidDel="00DF352C" w:rsidRDefault="00DC161C">
            <w:pPr>
              <w:pStyle w:val="a"/>
              <w:rPr>
                <w:del w:id="4949" w:author="智誠 楊" w:date="2021-04-07T22:05:00Z"/>
              </w:rPr>
              <w:pPrChange w:id="4950" w:author="智誠 楊" w:date="2021-05-07T16:36:00Z">
                <w:pPr/>
              </w:pPrChange>
            </w:pPr>
            <w:del w:id="4951" w:author="智誠 楊" w:date="2021-04-07T22:05:00Z">
              <w:r w:rsidRPr="00DC161C" w:rsidDel="00DF352C">
                <w:rPr>
                  <w:rFonts w:hint="eastAsia"/>
                </w:rPr>
                <w:delText>999</w:delText>
              </w:r>
            </w:del>
            <w:ins w:id="4952" w:author="st1" w:date="2020-06-14T18:57:00Z">
              <w:del w:id="4953" w:author="智誠 楊" w:date="2021-04-07T22:05:00Z">
                <w:r w:rsidR="00EC5C67" w:rsidDel="00DF352C">
                  <w:delText>9</w:delText>
                </w:r>
              </w:del>
            </w:ins>
          </w:p>
        </w:tc>
        <w:tc>
          <w:tcPr>
            <w:tcW w:w="2596" w:type="dxa"/>
            <w:tcPrChange w:id="4954" w:author="阿毛" w:date="2021-06-08T11:27:00Z">
              <w:tcPr>
                <w:tcW w:w="2693" w:type="dxa"/>
              </w:tcPr>
            </w:tcPrChange>
          </w:tcPr>
          <w:p w14:paraId="58225F42" w14:textId="35DD7DD3" w:rsidR="00DC161C" w:rsidRPr="00DC161C" w:rsidDel="00DF352C" w:rsidRDefault="00DC161C">
            <w:pPr>
              <w:pStyle w:val="a"/>
              <w:rPr>
                <w:del w:id="4955" w:author="智誠 楊" w:date="2021-04-07T22:05:00Z"/>
              </w:rPr>
              <w:pPrChange w:id="4956" w:author="智誠 楊" w:date="2021-05-07T16:36:00Z">
                <w:pPr/>
              </w:pPrChange>
            </w:pPr>
          </w:p>
        </w:tc>
      </w:tr>
      <w:tr w:rsidR="00006F65" w:rsidRPr="00DC161C" w:rsidDel="00DF352C" w14:paraId="46B03674" w14:textId="77777777" w:rsidTr="002B476D">
        <w:trPr>
          <w:trHeight w:val="291"/>
          <w:jc w:val="center"/>
          <w:del w:id="4957" w:author="智誠 楊" w:date="2021-04-07T22:05:00Z"/>
          <w:trPrChange w:id="4958" w:author="阿毛" w:date="2021-06-08T11:27:00Z">
            <w:trPr>
              <w:trHeight w:val="291"/>
              <w:jc w:val="center"/>
            </w:trPr>
          </w:trPrChange>
        </w:trPr>
        <w:tc>
          <w:tcPr>
            <w:tcW w:w="3700" w:type="dxa"/>
            <w:gridSpan w:val="2"/>
            <w:tcPrChange w:id="4959" w:author="阿毛" w:date="2021-06-08T11:27:00Z">
              <w:tcPr>
                <w:tcW w:w="2695" w:type="dxa"/>
                <w:gridSpan w:val="2"/>
              </w:tcPr>
            </w:tcPrChange>
          </w:tcPr>
          <w:p w14:paraId="48AA6BEE" w14:textId="6F292950" w:rsidR="00DC161C" w:rsidRPr="00DC161C" w:rsidDel="00DF352C" w:rsidRDefault="00DC161C">
            <w:pPr>
              <w:pStyle w:val="a"/>
              <w:rPr>
                <w:del w:id="4960" w:author="智誠 楊" w:date="2021-04-07T22:05:00Z"/>
              </w:rPr>
              <w:pPrChange w:id="4961" w:author="智誠 楊" w:date="2021-05-07T16:36:00Z">
                <w:pPr/>
              </w:pPrChange>
            </w:pPr>
            <w:del w:id="4962" w:author="智誠 楊" w:date="2021-04-07T22:05:00Z">
              <w:r w:rsidRPr="00DC161C" w:rsidDel="00DF352C">
                <w:rPr>
                  <w:rFonts w:hint="eastAsia"/>
                </w:rPr>
                <w:delText>備忘錄序號</w:delText>
              </w:r>
            </w:del>
          </w:p>
        </w:tc>
        <w:tc>
          <w:tcPr>
            <w:tcW w:w="4124" w:type="dxa"/>
            <w:tcPrChange w:id="4963" w:author="阿毛" w:date="2021-06-08T11:27:00Z">
              <w:tcPr>
                <w:tcW w:w="3969" w:type="dxa"/>
              </w:tcPr>
            </w:tcPrChange>
          </w:tcPr>
          <w:p w14:paraId="4CFB6FF6" w14:textId="65D70FEB" w:rsidR="00DC161C" w:rsidRPr="00DC161C" w:rsidDel="00DF352C" w:rsidRDefault="00DC161C">
            <w:pPr>
              <w:pStyle w:val="a"/>
              <w:rPr>
                <w:del w:id="4964" w:author="智誠 楊" w:date="2021-04-07T22:05:00Z"/>
              </w:rPr>
              <w:pPrChange w:id="4965" w:author="智誠 楊" w:date="2021-05-07T16:36:00Z">
                <w:pPr/>
              </w:pPrChange>
            </w:pPr>
            <w:del w:id="4966" w:author="智誠 楊" w:date="2021-04-07T22:05:00Z">
              <w:r w:rsidRPr="00DC161C" w:rsidDel="00DF352C">
                <w:rPr>
                  <w:rFonts w:hint="eastAsia"/>
                </w:rPr>
                <w:delText>99</w:delText>
              </w:r>
            </w:del>
          </w:p>
        </w:tc>
        <w:tc>
          <w:tcPr>
            <w:tcW w:w="2596" w:type="dxa"/>
            <w:tcPrChange w:id="4967" w:author="阿毛" w:date="2021-06-08T11:27:00Z">
              <w:tcPr>
                <w:tcW w:w="2693" w:type="dxa"/>
              </w:tcPr>
            </w:tcPrChange>
          </w:tcPr>
          <w:p w14:paraId="65031CC9" w14:textId="068AA7A8" w:rsidR="00DC161C" w:rsidRPr="00DC161C" w:rsidDel="00DF352C" w:rsidRDefault="00DC161C">
            <w:pPr>
              <w:pStyle w:val="a"/>
              <w:rPr>
                <w:del w:id="4968" w:author="智誠 楊" w:date="2021-04-07T22:05:00Z"/>
              </w:rPr>
              <w:pPrChange w:id="4969" w:author="智誠 楊" w:date="2021-05-07T16:36:00Z">
                <w:pPr/>
              </w:pPrChange>
            </w:pPr>
          </w:p>
        </w:tc>
      </w:tr>
      <w:tr w:rsidR="00006F65" w:rsidRPr="00DC161C" w:rsidDel="00DF352C" w14:paraId="7125CC6A" w14:textId="77777777" w:rsidTr="002B476D">
        <w:trPr>
          <w:trHeight w:val="291"/>
          <w:jc w:val="center"/>
          <w:del w:id="4970" w:author="智誠 楊" w:date="2021-04-07T22:05:00Z"/>
          <w:trPrChange w:id="4971" w:author="阿毛" w:date="2021-06-08T11:27:00Z">
            <w:trPr>
              <w:trHeight w:val="291"/>
              <w:jc w:val="center"/>
            </w:trPr>
          </w:trPrChange>
        </w:trPr>
        <w:tc>
          <w:tcPr>
            <w:tcW w:w="3700" w:type="dxa"/>
            <w:gridSpan w:val="2"/>
            <w:tcPrChange w:id="4972" w:author="阿毛" w:date="2021-06-08T11:27:00Z">
              <w:tcPr>
                <w:tcW w:w="2695" w:type="dxa"/>
                <w:gridSpan w:val="2"/>
              </w:tcPr>
            </w:tcPrChange>
          </w:tcPr>
          <w:p w14:paraId="5E82465F" w14:textId="46AE3090" w:rsidR="00DC161C" w:rsidRPr="00DC161C" w:rsidDel="00DF352C" w:rsidRDefault="00DC161C">
            <w:pPr>
              <w:pStyle w:val="a"/>
              <w:rPr>
                <w:del w:id="4973" w:author="智誠 楊" w:date="2021-04-07T22:05:00Z"/>
              </w:rPr>
              <w:pPrChange w:id="4974" w:author="智誠 楊" w:date="2021-05-07T16:36:00Z">
                <w:pPr/>
              </w:pPrChange>
            </w:pPr>
            <w:del w:id="4975" w:author="智誠 楊" w:date="2021-04-07T22:05:00Z">
              <w:r w:rsidRPr="00DC161C" w:rsidDel="00DF352C">
                <w:rPr>
                  <w:rFonts w:hint="eastAsia"/>
                </w:rPr>
                <w:delText>經辦</w:delText>
              </w:r>
            </w:del>
          </w:p>
        </w:tc>
        <w:tc>
          <w:tcPr>
            <w:tcW w:w="4124" w:type="dxa"/>
            <w:tcPrChange w:id="4976" w:author="阿毛" w:date="2021-06-08T11:27:00Z">
              <w:tcPr>
                <w:tcW w:w="3969" w:type="dxa"/>
              </w:tcPr>
            </w:tcPrChange>
          </w:tcPr>
          <w:p w14:paraId="46D288EC" w14:textId="6F25D092" w:rsidR="00DC161C" w:rsidRPr="00DC161C" w:rsidDel="00DF352C" w:rsidRDefault="00DC161C">
            <w:pPr>
              <w:pStyle w:val="a"/>
              <w:rPr>
                <w:del w:id="4977" w:author="智誠 楊" w:date="2021-04-07T22:05:00Z"/>
              </w:rPr>
              <w:pPrChange w:id="4978" w:author="智誠 楊" w:date="2021-05-07T16:36:00Z">
                <w:pPr/>
              </w:pPrChange>
            </w:pPr>
            <w:del w:id="4979" w:author="智誠 楊" w:date="2021-04-07T22:05:00Z">
              <w:r w:rsidRPr="00DC161C" w:rsidDel="00DF352C">
                <w:rPr>
                  <w:rFonts w:hint="eastAsia"/>
                </w:rPr>
                <w:delText>X(50</w:delText>
              </w:r>
            </w:del>
            <w:ins w:id="4980" w:author="st1" w:date="2020-06-14T18:56:00Z">
              <w:del w:id="4981" w:author="智誠 楊" w:date="2021-04-07T22:05:00Z">
                <w:r w:rsidR="00EC5C67" w:rsidDel="00DF352C">
                  <w:delText>6</w:delText>
                </w:r>
              </w:del>
            </w:ins>
            <w:del w:id="4982" w:author="智誠 楊" w:date="2021-04-07T22:05:00Z">
              <w:r w:rsidRPr="00DC161C" w:rsidDel="00DF352C">
                <w:rPr>
                  <w:rFonts w:hint="eastAsia"/>
                </w:rPr>
                <w:delText>)</w:delText>
              </w:r>
            </w:del>
          </w:p>
        </w:tc>
        <w:tc>
          <w:tcPr>
            <w:tcW w:w="2596" w:type="dxa"/>
            <w:tcPrChange w:id="4983" w:author="阿毛" w:date="2021-06-08T11:27:00Z">
              <w:tcPr>
                <w:tcW w:w="2693" w:type="dxa"/>
              </w:tcPr>
            </w:tcPrChange>
          </w:tcPr>
          <w:p w14:paraId="15DB9A7B" w14:textId="18BF7391" w:rsidR="00DC161C" w:rsidRPr="00DC161C" w:rsidDel="00DF352C" w:rsidRDefault="00DC161C">
            <w:pPr>
              <w:pStyle w:val="a"/>
              <w:rPr>
                <w:del w:id="4984" w:author="智誠 楊" w:date="2021-04-07T22:05:00Z"/>
              </w:rPr>
              <w:pPrChange w:id="4985" w:author="智誠 楊" w:date="2021-05-07T16:36:00Z">
                <w:pPr/>
              </w:pPrChange>
            </w:pPr>
          </w:p>
        </w:tc>
      </w:tr>
      <w:tr w:rsidR="00006F65" w:rsidRPr="00DC161C" w:rsidDel="00DF352C" w14:paraId="521FFB43" w14:textId="77777777" w:rsidTr="002B476D">
        <w:trPr>
          <w:trHeight w:val="291"/>
          <w:jc w:val="center"/>
          <w:del w:id="4986" w:author="智誠 楊" w:date="2021-04-07T22:05:00Z"/>
          <w:trPrChange w:id="4987" w:author="阿毛" w:date="2021-06-08T11:27:00Z">
            <w:trPr>
              <w:trHeight w:val="291"/>
              <w:jc w:val="center"/>
            </w:trPr>
          </w:trPrChange>
        </w:trPr>
        <w:tc>
          <w:tcPr>
            <w:tcW w:w="3700" w:type="dxa"/>
            <w:gridSpan w:val="2"/>
            <w:tcPrChange w:id="4988" w:author="阿毛" w:date="2021-06-08T11:27:00Z">
              <w:tcPr>
                <w:tcW w:w="2695" w:type="dxa"/>
                <w:gridSpan w:val="2"/>
              </w:tcPr>
            </w:tcPrChange>
          </w:tcPr>
          <w:p w14:paraId="470D3DBA" w14:textId="63476BE0" w:rsidR="00DC161C" w:rsidRPr="00DC161C" w:rsidDel="00DF352C" w:rsidRDefault="00DC161C">
            <w:pPr>
              <w:pStyle w:val="a"/>
              <w:rPr>
                <w:del w:id="4989" w:author="智誠 楊" w:date="2021-04-07T22:05:00Z"/>
              </w:rPr>
              <w:pPrChange w:id="4990" w:author="智誠 楊" w:date="2021-05-07T16:36:00Z">
                <w:pPr/>
              </w:pPrChange>
            </w:pPr>
            <w:del w:id="4991" w:author="智誠 楊" w:date="2021-04-07T22:05:00Z">
              <w:r w:rsidRPr="00DC161C" w:rsidDel="00DF352C">
                <w:rPr>
                  <w:rFonts w:hint="eastAsia"/>
                </w:rPr>
                <w:delText>合理性</w:delText>
              </w:r>
            </w:del>
          </w:p>
        </w:tc>
        <w:tc>
          <w:tcPr>
            <w:tcW w:w="4124" w:type="dxa"/>
            <w:tcPrChange w:id="4992" w:author="阿毛" w:date="2021-06-08T11:27:00Z">
              <w:tcPr>
                <w:tcW w:w="3969" w:type="dxa"/>
              </w:tcPr>
            </w:tcPrChange>
          </w:tcPr>
          <w:p w14:paraId="6205E3AE" w14:textId="65891C3D" w:rsidR="00DC161C" w:rsidRPr="00DC161C" w:rsidDel="00DF352C" w:rsidRDefault="00DC161C">
            <w:pPr>
              <w:pStyle w:val="a"/>
              <w:rPr>
                <w:del w:id="4993" w:author="智誠 楊" w:date="2021-04-07T22:05:00Z"/>
              </w:rPr>
              <w:pPrChange w:id="4994" w:author="智誠 楊" w:date="2021-05-07T16:36:00Z">
                <w:pPr/>
              </w:pPrChange>
            </w:pPr>
            <w:del w:id="4995" w:author="智誠 楊" w:date="2021-04-07T22:05:00Z">
              <w:r w:rsidRPr="00DC161C" w:rsidDel="00DF352C">
                <w:delText>X</w:delText>
              </w:r>
            </w:del>
          </w:p>
        </w:tc>
        <w:tc>
          <w:tcPr>
            <w:tcW w:w="2596" w:type="dxa"/>
            <w:tcPrChange w:id="4996" w:author="阿毛" w:date="2021-06-08T11:27:00Z">
              <w:tcPr>
                <w:tcW w:w="2693" w:type="dxa"/>
              </w:tcPr>
            </w:tcPrChange>
          </w:tcPr>
          <w:p w14:paraId="16FC859F" w14:textId="580D41E6" w:rsidR="00DC161C" w:rsidRPr="00DC161C" w:rsidDel="00DF352C" w:rsidRDefault="00DC161C">
            <w:pPr>
              <w:pStyle w:val="a"/>
              <w:rPr>
                <w:del w:id="4997" w:author="智誠 楊" w:date="2021-04-07T22:05:00Z"/>
              </w:rPr>
              <w:pPrChange w:id="4998" w:author="智誠 楊" w:date="2021-05-07T16:36:00Z">
                <w:pPr/>
              </w:pPrChange>
            </w:pPr>
          </w:p>
        </w:tc>
      </w:tr>
      <w:tr w:rsidR="00006F65" w:rsidRPr="00DC161C" w:rsidDel="00DF352C" w14:paraId="2FF723D0" w14:textId="77777777" w:rsidTr="002B476D">
        <w:trPr>
          <w:trHeight w:val="291"/>
          <w:jc w:val="center"/>
          <w:del w:id="4999" w:author="智誠 楊" w:date="2021-04-07T22:05:00Z"/>
          <w:trPrChange w:id="5000" w:author="阿毛" w:date="2021-06-08T11:27:00Z">
            <w:trPr>
              <w:trHeight w:val="291"/>
              <w:jc w:val="center"/>
            </w:trPr>
          </w:trPrChange>
        </w:trPr>
        <w:tc>
          <w:tcPr>
            <w:tcW w:w="3700" w:type="dxa"/>
            <w:gridSpan w:val="2"/>
            <w:tcPrChange w:id="5001" w:author="阿毛" w:date="2021-06-08T11:27:00Z">
              <w:tcPr>
                <w:tcW w:w="2695" w:type="dxa"/>
                <w:gridSpan w:val="2"/>
              </w:tcPr>
            </w:tcPrChange>
          </w:tcPr>
          <w:p w14:paraId="19C9031A" w14:textId="1156FE49" w:rsidR="00DC161C" w:rsidRPr="00DC161C" w:rsidDel="00DF352C" w:rsidRDefault="00DC161C">
            <w:pPr>
              <w:pStyle w:val="a"/>
              <w:rPr>
                <w:del w:id="5002" w:author="智誠 楊" w:date="2021-04-07T22:05:00Z"/>
              </w:rPr>
              <w:pPrChange w:id="5003" w:author="智誠 楊" w:date="2021-05-07T16:36:00Z">
                <w:pPr/>
              </w:pPrChange>
            </w:pPr>
            <w:del w:id="5004" w:author="智誠 楊" w:date="2021-04-07T22:05:00Z">
              <w:r w:rsidRPr="00DC161C" w:rsidDel="00DF352C">
                <w:rPr>
                  <w:rFonts w:hint="eastAsia"/>
                </w:rPr>
                <w:delText>異動日期</w:delText>
              </w:r>
            </w:del>
          </w:p>
        </w:tc>
        <w:tc>
          <w:tcPr>
            <w:tcW w:w="4124" w:type="dxa"/>
            <w:tcPrChange w:id="5005" w:author="阿毛" w:date="2021-06-08T11:27:00Z">
              <w:tcPr>
                <w:tcW w:w="3969" w:type="dxa"/>
              </w:tcPr>
            </w:tcPrChange>
          </w:tcPr>
          <w:p w14:paraId="4F88B2C5" w14:textId="4FD41607" w:rsidR="00DC161C" w:rsidRPr="00DC161C" w:rsidDel="00DF352C" w:rsidRDefault="00DC161C">
            <w:pPr>
              <w:pStyle w:val="a"/>
              <w:rPr>
                <w:del w:id="5006" w:author="智誠 楊" w:date="2021-04-07T22:05:00Z"/>
              </w:rPr>
              <w:pPrChange w:id="5007" w:author="智誠 楊" w:date="2021-05-07T16:36:00Z">
                <w:pPr/>
              </w:pPrChange>
            </w:pPr>
            <w:del w:id="5008" w:author="智誠 楊" w:date="2021-04-07T22:05:00Z">
              <w:r w:rsidRPr="00DC161C" w:rsidDel="00DF352C">
                <w:rPr>
                  <w:rFonts w:hint="eastAsia"/>
                </w:rPr>
                <w:delText>999/99/99</w:delText>
              </w:r>
            </w:del>
          </w:p>
        </w:tc>
        <w:tc>
          <w:tcPr>
            <w:tcW w:w="2596" w:type="dxa"/>
            <w:tcPrChange w:id="5009" w:author="阿毛" w:date="2021-06-08T11:27:00Z">
              <w:tcPr>
                <w:tcW w:w="2693" w:type="dxa"/>
              </w:tcPr>
            </w:tcPrChange>
          </w:tcPr>
          <w:p w14:paraId="4A3EFD7E" w14:textId="165DFD69" w:rsidR="00DC161C" w:rsidRPr="00DC161C" w:rsidDel="00DF352C" w:rsidRDefault="00DC161C">
            <w:pPr>
              <w:pStyle w:val="a"/>
              <w:rPr>
                <w:del w:id="5010" w:author="智誠 楊" w:date="2021-04-07T22:05:00Z"/>
              </w:rPr>
              <w:pPrChange w:id="5011" w:author="智誠 楊" w:date="2021-05-07T16:36:00Z">
                <w:pPr/>
              </w:pPrChange>
            </w:pPr>
          </w:p>
        </w:tc>
      </w:tr>
      <w:tr w:rsidR="00006F65" w:rsidRPr="00DC161C" w:rsidDel="00DF352C" w14:paraId="3725C0AC" w14:textId="77777777" w:rsidTr="002B476D">
        <w:trPr>
          <w:trHeight w:val="291"/>
          <w:jc w:val="center"/>
          <w:del w:id="5012" w:author="智誠 楊" w:date="2021-04-07T22:05:00Z"/>
          <w:trPrChange w:id="5013" w:author="阿毛" w:date="2021-06-08T11:27:00Z">
            <w:trPr>
              <w:trHeight w:val="291"/>
              <w:jc w:val="center"/>
            </w:trPr>
          </w:trPrChange>
        </w:trPr>
        <w:tc>
          <w:tcPr>
            <w:tcW w:w="3700" w:type="dxa"/>
            <w:gridSpan w:val="2"/>
            <w:tcPrChange w:id="5014" w:author="阿毛" w:date="2021-06-08T11:27:00Z">
              <w:tcPr>
                <w:tcW w:w="2695" w:type="dxa"/>
                <w:gridSpan w:val="2"/>
              </w:tcPr>
            </w:tcPrChange>
          </w:tcPr>
          <w:p w14:paraId="3A20F2EA" w14:textId="42C5E53D" w:rsidR="00DC161C" w:rsidRPr="00DC161C" w:rsidDel="00DF352C" w:rsidRDefault="00DC161C">
            <w:pPr>
              <w:pStyle w:val="a"/>
              <w:rPr>
                <w:del w:id="5015" w:author="智誠 楊" w:date="2021-04-07T22:05:00Z"/>
              </w:rPr>
              <w:pPrChange w:id="5016" w:author="智誠 楊" w:date="2021-05-07T16:36:00Z">
                <w:pPr/>
              </w:pPrChange>
            </w:pPr>
            <w:del w:id="5017" w:author="智誠 楊" w:date="2021-04-07T22:05:00Z">
              <w:r w:rsidRPr="00DC161C" w:rsidDel="00DF352C">
                <w:rPr>
                  <w:rFonts w:hint="eastAsia"/>
                </w:rPr>
                <w:delText>經辦說明</w:delText>
              </w:r>
            </w:del>
          </w:p>
        </w:tc>
        <w:tc>
          <w:tcPr>
            <w:tcW w:w="4124" w:type="dxa"/>
            <w:tcPrChange w:id="5018" w:author="阿毛" w:date="2021-06-08T11:27:00Z">
              <w:tcPr>
                <w:tcW w:w="3969" w:type="dxa"/>
              </w:tcPr>
            </w:tcPrChange>
          </w:tcPr>
          <w:p w14:paraId="1D13DA8B" w14:textId="52ACD0BC" w:rsidR="00DC161C" w:rsidRPr="00DC161C" w:rsidDel="00DF352C" w:rsidRDefault="00DC161C">
            <w:pPr>
              <w:pStyle w:val="a"/>
              <w:rPr>
                <w:del w:id="5019" w:author="智誠 楊" w:date="2021-04-07T22:05:00Z"/>
              </w:rPr>
              <w:pPrChange w:id="5020" w:author="智誠 楊" w:date="2021-05-07T16:36:00Z">
                <w:pPr/>
              </w:pPrChange>
            </w:pPr>
            <w:del w:id="5021" w:author="智誠 楊" w:date="2021-04-07T22:05:00Z">
              <w:r w:rsidRPr="00DC161C" w:rsidDel="00DF352C">
                <w:delText>X(6</w:delText>
              </w:r>
              <w:r w:rsidRPr="00DC161C" w:rsidDel="00DF352C">
                <w:rPr>
                  <w:rFonts w:hint="eastAsia"/>
                </w:rPr>
                <w:delText>0</w:delText>
              </w:r>
            </w:del>
            <w:ins w:id="5022" w:author="st1" w:date="2020-06-14T19:05:00Z">
              <w:del w:id="5023" w:author="智誠 楊" w:date="2021-04-07T22:05:00Z">
                <w:r w:rsidR="00EC5C67" w:rsidDel="00DF352C">
                  <w:delText>10</w:delText>
                </w:r>
                <w:r w:rsidR="00EC5C67" w:rsidRPr="00DC161C" w:rsidDel="00DF352C">
                  <w:rPr>
                    <w:rFonts w:hint="eastAsia"/>
                  </w:rPr>
                  <w:delText>0</w:delText>
                </w:r>
              </w:del>
            </w:ins>
            <w:del w:id="5024" w:author="智誠 楊" w:date="2021-04-07T22:05:00Z">
              <w:r w:rsidRPr="00DC161C" w:rsidDel="00DF352C">
                <w:delText>)</w:delText>
              </w:r>
            </w:del>
          </w:p>
        </w:tc>
        <w:tc>
          <w:tcPr>
            <w:tcW w:w="2596" w:type="dxa"/>
            <w:tcPrChange w:id="5025" w:author="阿毛" w:date="2021-06-08T11:27:00Z">
              <w:tcPr>
                <w:tcW w:w="2693" w:type="dxa"/>
              </w:tcPr>
            </w:tcPrChange>
          </w:tcPr>
          <w:p w14:paraId="1DB3D0AD" w14:textId="4AD09DC7" w:rsidR="00DC161C" w:rsidRPr="00DC161C" w:rsidDel="00DF352C" w:rsidRDefault="00DC161C">
            <w:pPr>
              <w:pStyle w:val="a"/>
              <w:rPr>
                <w:del w:id="5026" w:author="智誠 楊" w:date="2021-04-07T22:05:00Z"/>
              </w:rPr>
              <w:pPrChange w:id="5027" w:author="智誠 楊" w:date="2021-05-07T16:36:00Z">
                <w:pPr/>
              </w:pPrChange>
            </w:pPr>
          </w:p>
        </w:tc>
      </w:tr>
      <w:tr w:rsidR="00006F65" w:rsidRPr="00DC161C" w:rsidDel="002B476D" w14:paraId="3E5D65B8" w14:textId="74329399" w:rsidTr="002B476D">
        <w:trPr>
          <w:trHeight w:val="291"/>
          <w:jc w:val="center"/>
          <w:del w:id="5028" w:author="阿毛" w:date="2021-06-08T11:27:00Z"/>
          <w:trPrChange w:id="5029" w:author="阿毛" w:date="2021-06-08T11:27:00Z">
            <w:trPr>
              <w:trHeight w:val="291"/>
              <w:jc w:val="center"/>
            </w:trPr>
          </w:trPrChange>
        </w:trPr>
        <w:tc>
          <w:tcPr>
            <w:tcW w:w="3700" w:type="dxa"/>
            <w:gridSpan w:val="2"/>
            <w:tcPrChange w:id="5030" w:author="阿毛" w:date="2021-06-08T11:27:00Z">
              <w:tcPr>
                <w:tcW w:w="2695" w:type="dxa"/>
                <w:gridSpan w:val="2"/>
              </w:tcPr>
            </w:tcPrChange>
          </w:tcPr>
          <w:p w14:paraId="7B5CBB3F" w14:textId="5CA022E7" w:rsidR="00DC161C" w:rsidRPr="00DC161C" w:rsidDel="002B476D" w:rsidRDefault="00DC161C">
            <w:pPr>
              <w:pStyle w:val="a"/>
              <w:rPr>
                <w:del w:id="5031" w:author="阿毛" w:date="2021-06-08T11:27:00Z"/>
              </w:rPr>
              <w:pPrChange w:id="5032" w:author="智誠 楊" w:date="2021-05-07T16:36:00Z">
                <w:pPr/>
              </w:pPrChange>
            </w:pPr>
            <w:del w:id="5033" w:author="阿毛" w:date="2021-06-08T11:27:00Z">
              <w:r w:rsidRPr="00DC161C" w:rsidDel="002B476D">
                <w:rPr>
                  <w:rFonts w:hint="eastAsia"/>
                </w:rPr>
                <w:delText>主管覆核</w:delText>
              </w:r>
            </w:del>
          </w:p>
        </w:tc>
        <w:tc>
          <w:tcPr>
            <w:tcW w:w="4124" w:type="dxa"/>
            <w:tcPrChange w:id="5034" w:author="阿毛" w:date="2021-06-08T11:27:00Z">
              <w:tcPr>
                <w:tcW w:w="3969" w:type="dxa"/>
              </w:tcPr>
            </w:tcPrChange>
          </w:tcPr>
          <w:p w14:paraId="2F8852E7" w14:textId="24249D46" w:rsidR="00DC161C" w:rsidRPr="00DC161C" w:rsidDel="002B476D" w:rsidRDefault="00DC161C">
            <w:pPr>
              <w:pStyle w:val="a"/>
              <w:rPr>
                <w:del w:id="5035" w:author="阿毛" w:date="2021-06-08T11:27:00Z"/>
              </w:rPr>
              <w:pPrChange w:id="5036" w:author="智誠 楊" w:date="2021-05-07T16:36:00Z">
                <w:pPr/>
              </w:pPrChange>
            </w:pPr>
            <w:del w:id="5037" w:author="阿毛" w:date="2021-06-08T11:27:00Z">
              <w:r w:rsidRPr="00DC161C" w:rsidDel="002B476D">
                <w:delText>X(6</w:delText>
              </w:r>
              <w:r w:rsidRPr="00DC161C" w:rsidDel="002B476D">
                <w:rPr>
                  <w:rFonts w:hint="eastAsia"/>
                </w:rPr>
                <w:delText>0</w:delText>
              </w:r>
            </w:del>
            <w:ins w:id="5038" w:author="st1" w:date="2020-06-14T19:05:00Z">
              <w:del w:id="5039" w:author="阿毛" w:date="2021-06-08T11:27:00Z">
                <w:r w:rsidR="00EC5C67" w:rsidDel="002B476D">
                  <w:delText>10</w:delText>
                </w:r>
                <w:r w:rsidR="00EC5C67" w:rsidRPr="00DC161C" w:rsidDel="002B476D">
                  <w:rPr>
                    <w:rFonts w:hint="eastAsia"/>
                  </w:rPr>
                  <w:delText>0</w:delText>
                </w:r>
              </w:del>
            </w:ins>
            <w:del w:id="5040" w:author="阿毛" w:date="2021-06-08T11:27:00Z">
              <w:r w:rsidRPr="00DC161C" w:rsidDel="002B476D">
                <w:delText>)</w:delText>
              </w:r>
            </w:del>
          </w:p>
        </w:tc>
        <w:tc>
          <w:tcPr>
            <w:tcW w:w="2596" w:type="dxa"/>
            <w:tcPrChange w:id="5041" w:author="阿毛" w:date="2021-06-08T11:27:00Z">
              <w:tcPr>
                <w:tcW w:w="2693" w:type="dxa"/>
              </w:tcPr>
            </w:tcPrChange>
          </w:tcPr>
          <w:p w14:paraId="1BE13ADE" w14:textId="2BB259FA" w:rsidR="00DC161C" w:rsidRPr="00DC161C" w:rsidDel="002B476D" w:rsidRDefault="00DC161C">
            <w:pPr>
              <w:pStyle w:val="a"/>
              <w:rPr>
                <w:del w:id="5042" w:author="阿毛" w:date="2021-06-08T11:27:00Z"/>
              </w:rPr>
              <w:pPrChange w:id="5043" w:author="智誠 楊" w:date="2021-05-07T16:36:00Z">
                <w:pPr/>
              </w:pPrChange>
            </w:pPr>
          </w:p>
        </w:tc>
      </w:tr>
    </w:tbl>
    <w:p w14:paraId="3FAD5A41" w14:textId="02676411" w:rsidR="00DC161C" w:rsidDel="002B476D" w:rsidRDefault="002F55E0">
      <w:pPr>
        <w:rPr>
          <w:del w:id="5044" w:author="阿毛" w:date="2021-06-08T11:27:00Z"/>
          <w:rFonts w:ascii="標楷體" w:eastAsia="標楷體" w:hAnsi="標楷體"/>
        </w:rPr>
      </w:pPr>
      <w:ins w:id="5045" w:author="智誠 楊" w:date="2021-05-08T19:43:00Z">
        <w:del w:id="5046" w:author="阿毛" w:date="2021-06-08T11:27:00Z">
          <w:r w:rsidRPr="002F55E0" w:rsidDel="002B476D">
            <w:rPr>
              <w:rFonts w:ascii="標楷體" w:eastAsia="標楷體" w:hAnsi="標楷體" w:hint="eastAsia"/>
              <w:rPrChange w:id="5047" w:author="智誠 楊" w:date="2021-05-08T19:43:00Z">
                <w:rPr>
                  <w:rFonts w:hint="eastAsia"/>
                </w:rPr>
              </w:rPrChange>
            </w:rPr>
            <w:delText>選單</w:delText>
          </w:r>
          <w:r w:rsidRPr="002F55E0" w:rsidDel="002B476D">
            <w:rPr>
              <w:rFonts w:ascii="標楷體" w:eastAsia="標楷體" w:hAnsi="標楷體"/>
              <w:rPrChange w:id="5048" w:author="智誠 楊" w:date="2021-05-08T19:43:00Z">
                <w:rPr/>
              </w:rPrChange>
            </w:rPr>
            <w:delText>/1 L6064</w:delText>
          </w:r>
        </w:del>
      </w:ins>
    </w:p>
    <w:p w14:paraId="2071D243" w14:textId="0C1CBB92" w:rsidR="002F55E0" w:rsidDel="002B476D" w:rsidRDefault="002F55E0">
      <w:pPr>
        <w:pStyle w:val="a"/>
        <w:numPr>
          <w:ilvl w:val="0"/>
          <w:numId w:val="0"/>
        </w:numPr>
        <w:rPr>
          <w:ins w:id="5049" w:author="智誠 楊" w:date="2021-05-08T19:43:00Z"/>
          <w:del w:id="5050" w:author="阿毛" w:date="2021-06-08T11:27:00Z"/>
          <w:rFonts w:ascii="標楷體" w:hAnsi="標楷體"/>
          <w:sz w:val="24"/>
        </w:rPr>
        <w:pPrChange w:id="5051" w:author="阿毛" w:date="2021-06-08T11:27:00Z">
          <w:pPr>
            <w:pStyle w:val="a"/>
          </w:pPr>
        </w:pPrChange>
      </w:pPr>
    </w:p>
    <w:p w14:paraId="66E4FDA8" w14:textId="3376AA4C" w:rsidR="002F55E0" w:rsidRPr="00B6788F" w:rsidDel="002B476D" w:rsidRDefault="002F55E0">
      <w:pPr>
        <w:rPr>
          <w:ins w:id="5052" w:author="智誠 楊" w:date="2021-05-08T19:43:00Z"/>
          <w:del w:id="5053" w:author="阿毛" w:date="2021-06-08T11:27:00Z"/>
        </w:rPr>
        <w:pPrChange w:id="5054" w:author="智誠 楊" w:date="2021-05-08T19:43:00Z">
          <w:pPr>
            <w:pStyle w:val="a"/>
            <w:numPr>
              <w:numId w:val="0"/>
            </w:numPr>
            <w:tabs>
              <w:tab w:val="clear" w:pos="1134"/>
            </w:tabs>
            <w:ind w:left="0" w:firstLine="0"/>
          </w:pPr>
        </w:pPrChange>
      </w:pPr>
      <w:ins w:id="5055" w:author="智誠 楊" w:date="2021-05-08T19:43:00Z">
        <w:del w:id="5056" w:author="阿毛" w:date="2021-06-08T11:27:00Z">
          <w:r w:rsidRPr="002F55E0" w:rsidDel="002B476D">
            <w:rPr>
              <w:noProof/>
            </w:rPr>
            <w:lastRenderedPageBreak/>
            <w:drawing>
              <wp:inline distT="0" distB="0" distL="0" distR="0" wp14:anchorId="50F7EC48" wp14:editId="563C5385">
                <wp:extent cx="6479540" cy="350266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2660"/>
                        </a:xfrm>
                        <a:prstGeom prst="rect">
                          <a:avLst/>
                        </a:prstGeom>
                      </pic:spPr>
                    </pic:pic>
                  </a:graphicData>
                </a:graphic>
              </wp:inline>
            </w:drawing>
          </w:r>
        </w:del>
      </w:ins>
    </w:p>
    <w:p w14:paraId="786C41BB" w14:textId="5355553C" w:rsidR="00DC161C" w:rsidRPr="004575CB" w:rsidDel="002B476D" w:rsidRDefault="00DC161C" w:rsidP="00DC161C">
      <w:pPr>
        <w:rPr>
          <w:del w:id="5057" w:author="阿毛" w:date="2021-06-08T11:27:00Z"/>
        </w:rPr>
      </w:pPr>
    </w:p>
    <w:p w14:paraId="6C22A621" w14:textId="0BB3B3FE" w:rsidR="00C95828" w:rsidRPr="00362205" w:rsidDel="002B476D" w:rsidRDefault="00C95828" w:rsidP="00C95828">
      <w:pPr>
        <w:rPr>
          <w:del w:id="5058" w:author="阿毛" w:date="2021-06-08T11:27:00Z"/>
          <w:rFonts w:ascii="標楷體" w:eastAsia="標楷體" w:hAnsi="標楷體"/>
        </w:rPr>
      </w:pPr>
    </w:p>
    <w:p w14:paraId="084C424B" w14:textId="080CDEE9" w:rsidR="00C95828" w:rsidRPr="00362205" w:rsidDel="002B476D" w:rsidRDefault="00C95828" w:rsidP="00C95828">
      <w:pPr>
        <w:rPr>
          <w:del w:id="5059" w:author="阿毛" w:date="2021-06-08T11:27:00Z"/>
          <w:rFonts w:ascii="標楷體" w:eastAsia="標楷體" w:hAnsi="標楷體"/>
        </w:rPr>
      </w:pPr>
      <w:del w:id="5060" w:author="阿毛" w:date="2021-06-08T11:27:00Z">
        <w:r w:rsidDel="002B476D">
          <w:rPr>
            <w:rFonts w:ascii="標楷體" w:eastAsia="標楷體" w:hAnsi="標楷體"/>
          </w:rPr>
          <w:br w:type="page"/>
        </w:r>
      </w:del>
    </w:p>
    <w:p w14:paraId="7097E5EC" w14:textId="0C7A5DC0" w:rsidR="00C95828" w:rsidRPr="00197760" w:rsidRDefault="00C95828">
      <w:pPr>
        <w:pStyle w:val="3"/>
        <w:numPr>
          <w:ilvl w:val="2"/>
          <w:numId w:val="130"/>
        </w:numPr>
        <w:rPr>
          <w:rFonts w:ascii="標楷體" w:hAnsi="標楷體"/>
          <w:szCs w:val="32"/>
        </w:rPr>
        <w:pPrChange w:id="5061" w:author="阿毛" w:date="2021-06-07T13:48:00Z">
          <w:pPr>
            <w:pStyle w:val="3"/>
            <w:numPr>
              <w:ilvl w:val="2"/>
              <w:numId w:val="1"/>
            </w:numPr>
            <w:ind w:left="1247" w:hanging="680"/>
          </w:pPr>
        </w:pPrChange>
      </w:pPr>
      <w:del w:id="5062" w:author="智誠 楊" w:date="2021-04-07T22:05:00Z">
        <w:r w:rsidDel="00DF352C">
          <w:rPr>
            <w:rFonts w:ascii="標楷體" w:hAnsi="標楷體" w:hint="eastAsia"/>
          </w:rPr>
          <w:lastRenderedPageBreak/>
          <w:delText>L8203</w:delText>
        </w:r>
      </w:del>
      <w:ins w:id="5063" w:author="智誠 楊" w:date="2021-04-07T22:05:00Z">
        <w:r w:rsidR="00DF352C">
          <w:rPr>
            <w:rFonts w:ascii="標楷體" w:hAnsi="標楷體" w:hint="eastAsia"/>
          </w:rPr>
          <w:t>L820</w:t>
        </w:r>
        <w:r w:rsidR="00DF352C">
          <w:rPr>
            <w:rFonts w:ascii="標楷體" w:hAnsi="標楷體"/>
          </w:rPr>
          <w:t>4</w:t>
        </w:r>
      </w:ins>
      <w:r w:rsidRPr="001009D7">
        <w:rPr>
          <w:rFonts w:ascii="標楷體" w:hAnsi="標楷體" w:cs="新細明體" w:hint="eastAsia"/>
          <w:kern w:val="0"/>
          <w:lang w:val="zh-TW"/>
        </w:rPr>
        <w:t>疑似洗錢交易訪談</w:t>
      </w:r>
      <w:ins w:id="5064" w:author="智誠 楊" w:date="2021-04-07T22:06:00Z">
        <w:r w:rsidR="00DF352C" w:rsidRPr="00086CF9">
          <w:rPr>
            <w:rFonts w:ascii="標楷體" w:hAnsi="標楷體" w:hint="eastAsia"/>
          </w:rPr>
          <w:t>記錄</w:t>
        </w:r>
      </w:ins>
      <w:r w:rsidRPr="001009D7">
        <w:rPr>
          <w:rFonts w:ascii="標楷體" w:hAnsi="標楷體" w:cs="新細明體" w:hint="eastAsia"/>
          <w:kern w:val="0"/>
          <w:lang w:val="zh-TW"/>
        </w:rPr>
        <w:t>維護</w:t>
      </w:r>
      <w:ins w:id="5065" w:author="智誠 楊" w:date="2021-05-08T18:57:00Z">
        <w:r w:rsidR="00AF50F7">
          <w:rPr>
            <w:rFonts w:ascii="標楷體" w:hAnsi="標楷體" w:cs="新細明體" w:hint="eastAsia"/>
            <w:kern w:val="0"/>
            <w:lang w:val="zh-TW"/>
          </w:rPr>
          <w:t>***</w:t>
        </w:r>
      </w:ins>
    </w:p>
    <w:p w14:paraId="0E5C9529" w14:textId="0FADCF3E" w:rsidR="00C95828" w:rsidRPr="00362205" w:rsidRDefault="00C95828">
      <w:pPr>
        <w:pStyle w:val="a"/>
        <w:numPr>
          <w:ilvl w:val="0"/>
          <w:numId w:val="0"/>
        </w:numPr>
        <w:pPrChange w:id="5066" w:author="智誠 楊" w:date="2021-05-08T15:59:00Z">
          <w:pPr>
            <w:pStyle w:val="a"/>
          </w:pPr>
        </w:pPrChange>
      </w:pPr>
      <w:del w:id="5067" w:author="智誠 楊" w:date="2021-05-08T15:59:00Z">
        <w:r w:rsidRPr="00362205" w:rsidDel="00972654">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972654" w14:paraId="1A2604AC" w14:textId="111E3CCE" w:rsidTr="0026408A">
        <w:trPr>
          <w:trHeight w:val="277"/>
          <w:del w:id="5068"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10D2F447" w14:textId="6798F976" w:rsidR="00C95828" w:rsidRPr="00362205" w:rsidDel="00972654" w:rsidRDefault="00C95828" w:rsidP="0026408A">
            <w:pPr>
              <w:rPr>
                <w:del w:id="5069" w:author="智誠 楊" w:date="2021-05-08T15:59:00Z"/>
                <w:rFonts w:ascii="標楷體" w:eastAsia="標楷體" w:hAnsi="標楷體"/>
              </w:rPr>
            </w:pPr>
            <w:del w:id="5070" w:author="智誠 楊" w:date="2021-05-08T15:59:00Z">
              <w:r w:rsidRPr="00362205" w:rsidDel="00972654">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7F20BFB" w14:textId="7F46A80E" w:rsidR="00C95828" w:rsidDel="009A148D" w:rsidRDefault="00C95828" w:rsidP="0026408A">
            <w:pPr>
              <w:rPr>
                <w:del w:id="5071" w:author="智誠 楊" w:date="2021-05-08T15:57:00Z"/>
                <w:rFonts w:ascii="標楷體" w:eastAsia="標楷體" w:hAnsi="標楷體" w:cs="新細明體"/>
                <w:kern w:val="0"/>
                <w:lang w:val="zh-TW"/>
              </w:rPr>
            </w:pPr>
            <w:del w:id="5072" w:author="智誠 楊" w:date="2021-05-08T15:57:00Z">
              <w:r w:rsidRPr="001009D7" w:rsidDel="009A148D">
                <w:rPr>
                  <w:rFonts w:ascii="標楷體" w:eastAsia="標楷體" w:hAnsi="標楷體" w:cs="新細明體" w:hint="eastAsia"/>
                  <w:kern w:val="0"/>
                  <w:lang w:val="zh-TW"/>
                </w:rPr>
                <w:delText>疑似洗錢交易訪談維護</w:delText>
              </w:r>
            </w:del>
          </w:p>
          <w:p w14:paraId="6BC25AE5" w14:textId="594D9A1D" w:rsidR="00C95828" w:rsidRPr="00362205" w:rsidDel="00972654" w:rsidRDefault="007E1D14" w:rsidP="007E1D14">
            <w:pPr>
              <w:rPr>
                <w:del w:id="5073" w:author="智誠 楊" w:date="2021-05-08T15:59:00Z"/>
                <w:rFonts w:ascii="標楷體" w:eastAsia="標楷體" w:hAnsi="標楷體"/>
              </w:rPr>
            </w:pPr>
            <w:del w:id="5074" w:author="智誠 楊" w:date="2021-05-08T15:59:00Z">
              <w:r w:rsidDel="00972654">
                <w:rPr>
                  <w:rFonts w:ascii="標楷體" w:eastAsia="標楷體" w:hAnsi="標楷體" w:hint="eastAsia"/>
                  <w:lang w:eastAsia="zh-HK"/>
                </w:rPr>
                <w:delText>提供</w:delText>
              </w:r>
              <w:r w:rsidRPr="003A1F9F" w:rsidDel="00972654">
                <w:rPr>
                  <w:rFonts w:ascii="標楷體" w:eastAsia="標楷體" w:hAnsi="標楷體" w:hint="eastAsia"/>
                </w:rPr>
                <w:delText>經辦</w:delText>
              </w:r>
              <w:r w:rsidDel="00972654">
                <w:rPr>
                  <w:rFonts w:ascii="標楷體" w:eastAsia="標楷體" w:hAnsi="標楷體" w:hint="eastAsia"/>
                  <w:lang w:eastAsia="zh-HK"/>
                </w:rPr>
                <w:delText>記錄</w:delText>
              </w:r>
              <w:r w:rsidRPr="001009D7" w:rsidDel="00972654">
                <w:rPr>
                  <w:rFonts w:ascii="標楷體" w:eastAsia="標楷體" w:hAnsi="標楷體" w:hint="eastAsia"/>
                </w:rPr>
                <w:delText>訪談</w:delText>
              </w:r>
              <w:r w:rsidDel="00972654">
                <w:rPr>
                  <w:rFonts w:ascii="標楷體" w:eastAsia="標楷體" w:hAnsi="標楷體" w:hint="eastAsia"/>
                  <w:lang w:eastAsia="zh-HK"/>
                </w:rPr>
                <w:delText>內容及</w:delText>
              </w:r>
              <w:r w:rsidRPr="003A1F9F" w:rsidDel="00972654">
                <w:rPr>
                  <w:rFonts w:ascii="標楷體" w:eastAsia="標楷體" w:hAnsi="標楷體" w:hint="eastAsia"/>
                </w:rPr>
                <w:delText>說明</w:delText>
              </w:r>
              <w:r w:rsidDel="00972654">
                <w:rPr>
                  <w:rFonts w:ascii="標楷體" w:eastAsia="標楷體" w:hAnsi="標楷體" w:hint="eastAsia"/>
                  <w:lang w:eastAsia="zh-HK"/>
                </w:rPr>
                <w:delText>補充</w:delText>
              </w:r>
            </w:del>
          </w:p>
        </w:tc>
      </w:tr>
      <w:tr w:rsidR="00C95828" w:rsidRPr="00362205" w:rsidDel="00972654" w14:paraId="4BE28805" w14:textId="6764E383" w:rsidTr="0026408A">
        <w:trPr>
          <w:trHeight w:val="277"/>
          <w:del w:id="5075"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3F8DE92A" w14:textId="78A4D49A" w:rsidR="00C95828" w:rsidRPr="00362205" w:rsidDel="00972654" w:rsidRDefault="00C95828" w:rsidP="0026408A">
            <w:pPr>
              <w:rPr>
                <w:del w:id="5076" w:author="智誠 楊" w:date="2021-05-08T15:59:00Z"/>
                <w:rFonts w:ascii="標楷體" w:eastAsia="標楷體" w:hAnsi="標楷體"/>
              </w:rPr>
            </w:pPr>
            <w:del w:id="5077" w:author="智誠 楊" w:date="2021-05-08T15:59:00Z">
              <w:r w:rsidRPr="00362205" w:rsidDel="00972654">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236D051" w14:textId="667D1393" w:rsidR="00C95828" w:rsidRPr="00362205" w:rsidDel="00972654" w:rsidRDefault="00C95828" w:rsidP="0026408A">
            <w:pPr>
              <w:rPr>
                <w:del w:id="5078" w:author="智誠 楊" w:date="2021-05-08T15:59:00Z"/>
                <w:rFonts w:ascii="標楷體" w:eastAsia="標楷體" w:hAnsi="標楷體"/>
              </w:rPr>
            </w:pPr>
          </w:p>
        </w:tc>
      </w:tr>
      <w:tr w:rsidR="00C95828" w:rsidRPr="00362205" w:rsidDel="00972654" w14:paraId="08252FBD" w14:textId="62420059" w:rsidTr="0026408A">
        <w:trPr>
          <w:trHeight w:val="773"/>
          <w:del w:id="5079"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4C89046D" w14:textId="3B319E9E" w:rsidR="00C95828" w:rsidRPr="00362205" w:rsidDel="00972654" w:rsidRDefault="00C95828" w:rsidP="0026408A">
            <w:pPr>
              <w:rPr>
                <w:del w:id="5080" w:author="智誠 楊" w:date="2021-05-08T15:59:00Z"/>
                <w:rFonts w:ascii="標楷體" w:eastAsia="標楷體" w:hAnsi="標楷體"/>
              </w:rPr>
            </w:pPr>
            <w:del w:id="5081" w:author="智誠 楊" w:date="2021-05-08T15:59:00Z">
              <w:r w:rsidRPr="00362205" w:rsidDel="00972654">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F7BB6EB" w14:textId="799EF5A0" w:rsidR="00C95828" w:rsidRPr="00362205" w:rsidDel="00972654" w:rsidRDefault="00C95828" w:rsidP="0026408A">
            <w:pPr>
              <w:rPr>
                <w:del w:id="5082" w:author="智誠 楊" w:date="2021-05-08T15:59:00Z"/>
                <w:rFonts w:ascii="標楷體" w:eastAsia="標楷體" w:hAnsi="標楷體"/>
              </w:rPr>
            </w:pPr>
          </w:p>
        </w:tc>
      </w:tr>
      <w:tr w:rsidR="00C95828" w:rsidRPr="00362205" w:rsidDel="00972654" w14:paraId="14618914" w14:textId="1B824868" w:rsidTr="0026408A">
        <w:trPr>
          <w:trHeight w:val="321"/>
          <w:del w:id="5083"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15A51B63" w14:textId="364F5C3E" w:rsidR="00C95828" w:rsidRPr="00362205" w:rsidDel="00972654" w:rsidRDefault="00C95828" w:rsidP="0026408A">
            <w:pPr>
              <w:rPr>
                <w:del w:id="5084" w:author="智誠 楊" w:date="2021-05-08T15:59:00Z"/>
                <w:rFonts w:ascii="標楷體" w:eastAsia="標楷體" w:hAnsi="標楷體"/>
              </w:rPr>
            </w:pPr>
            <w:del w:id="5085" w:author="智誠 楊" w:date="2021-05-08T15:59:00Z">
              <w:r w:rsidRPr="00362205" w:rsidDel="00972654">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A186181" w14:textId="1D92959C" w:rsidR="00C95828" w:rsidRPr="00362205" w:rsidDel="00972654" w:rsidRDefault="00C95828" w:rsidP="0026408A">
            <w:pPr>
              <w:rPr>
                <w:del w:id="5086" w:author="智誠 楊" w:date="2021-05-08T15:59:00Z"/>
                <w:rFonts w:ascii="標楷體" w:eastAsia="標楷體" w:hAnsi="標楷體"/>
              </w:rPr>
            </w:pPr>
          </w:p>
        </w:tc>
      </w:tr>
      <w:tr w:rsidR="00C95828" w:rsidRPr="00362205" w:rsidDel="00972654" w14:paraId="08B62FA5" w14:textId="6841F24B" w:rsidTr="0026408A">
        <w:trPr>
          <w:trHeight w:val="1311"/>
          <w:del w:id="5087"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7CD47770" w14:textId="2A57A39D" w:rsidR="00C95828" w:rsidRPr="00362205" w:rsidDel="00972654" w:rsidRDefault="00C95828" w:rsidP="0026408A">
            <w:pPr>
              <w:rPr>
                <w:del w:id="5088" w:author="智誠 楊" w:date="2021-05-08T15:59:00Z"/>
                <w:rFonts w:ascii="標楷體" w:eastAsia="標楷體" w:hAnsi="標楷體"/>
              </w:rPr>
            </w:pPr>
            <w:del w:id="5089" w:author="智誠 楊" w:date="2021-05-08T15:59:00Z">
              <w:r w:rsidRPr="00362205" w:rsidDel="00972654">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DF70636" w14:textId="7F2C799A" w:rsidR="00C95828" w:rsidRPr="00362205" w:rsidDel="00972654" w:rsidRDefault="00C95828" w:rsidP="0026408A">
            <w:pPr>
              <w:rPr>
                <w:del w:id="5090" w:author="智誠 楊" w:date="2021-05-08T15:59:00Z"/>
                <w:rFonts w:ascii="標楷體" w:eastAsia="標楷體" w:hAnsi="標楷體"/>
              </w:rPr>
            </w:pPr>
          </w:p>
        </w:tc>
      </w:tr>
      <w:tr w:rsidR="00C95828" w:rsidRPr="00362205" w:rsidDel="00972654" w14:paraId="6A685692" w14:textId="0A764D76" w:rsidTr="0026408A">
        <w:trPr>
          <w:trHeight w:val="278"/>
          <w:del w:id="5091"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504E8151" w14:textId="37905F48" w:rsidR="00C95828" w:rsidRPr="00362205" w:rsidDel="00972654" w:rsidRDefault="00C95828" w:rsidP="0026408A">
            <w:pPr>
              <w:rPr>
                <w:del w:id="5092" w:author="智誠 楊" w:date="2021-05-08T15:59:00Z"/>
                <w:rFonts w:ascii="標楷體" w:eastAsia="標楷體" w:hAnsi="標楷體"/>
              </w:rPr>
            </w:pPr>
            <w:del w:id="5093" w:author="智誠 楊" w:date="2021-05-08T15:59:00Z">
              <w:r w:rsidRPr="00362205" w:rsidDel="00972654">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EC3D8FD" w14:textId="38A41995" w:rsidR="00C95828" w:rsidRPr="00362205" w:rsidDel="00972654" w:rsidRDefault="00C95828" w:rsidP="0026408A">
            <w:pPr>
              <w:rPr>
                <w:del w:id="5094" w:author="智誠 楊" w:date="2021-05-08T15:59:00Z"/>
                <w:rFonts w:ascii="標楷體" w:eastAsia="標楷體" w:hAnsi="標楷體"/>
              </w:rPr>
            </w:pPr>
          </w:p>
        </w:tc>
      </w:tr>
      <w:tr w:rsidR="00C95828" w:rsidRPr="00362205" w:rsidDel="00972654" w14:paraId="2322F8D5" w14:textId="7ACB6AC5" w:rsidTr="0026408A">
        <w:trPr>
          <w:trHeight w:val="358"/>
          <w:del w:id="5095"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3FCE1833" w14:textId="79AA2248" w:rsidR="00C95828" w:rsidRPr="00362205" w:rsidDel="00972654" w:rsidRDefault="00C95828" w:rsidP="0026408A">
            <w:pPr>
              <w:rPr>
                <w:del w:id="5096" w:author="智誠 楊" w:date="2021-05-08T15:59:00Z"/>
                <w:rFonts w:ascii="標楷體" w:eastAsia="標楷體" w:hAnsi="標楷體"/>
              </w:rPr>
            </w:pPr>
            <w:del w:id="5097" w:author="智誠 楊" w:date="2021-05-08T15:59:00Z">
              <w:r w:rsidRPr="00362205" w:rsidDel="00972654">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0832B5A" w14:textId="0EF226E9" w:rsidR="00C95828" w:rsidRPr="00362205" w:rsidDel="00972654" w:rsidRDefault="00C95828" w:rsidP="0026408A">
            <w:pPr>
              <w:rPr>
                <w:del w:id="5098" w:author="智誠 楊" w:date="2021-05-08T15:59:00Z"/>
                <w:rFonts w:ascii="標楷體" w:eastAsia="標楷體" w:hAnsi="標楷體"/>
              </w:rPr>
            </w:pPr>
          </w:p>
        </w:tc>
      </w:tr>
      <w:tr w:rsidR="00C95828" w:rsidRPr="00362205" w:rsidDel="00972654" w14:paraId="32B7D833" w14:textId="33FCDD35" w:rsidTr="0026408A">
        <w:trPr>
          <w:trHeight w:val="278"/>
          <w:del w:id="5099" w:author="智誠 楊" w:date="2021-05-08T15:59:00Z"/>
        </w:trPr>
        <w:tc>
          <w:tcPr>
            <w:tcW w:w="1548" w:type="dxa"/>
            <w:tcBorders>
              <w:top w:val="single" w:sz="8" w:space="0" w:color="000000"/>
              <w:bottom w:val="single" w:sz="8" w:space="0" w:color="000000"/>
              <w:right w:val="single" w:sz="8" w:space="0" w:color="000000"/>
            </w:tcBorders>
            <w:shd w:val="clear" w:color="auto" w:fill="F3F3F3"/>
          </w:tcPr>
          <w:p w14:paraId="0FB0D4C1" w14:textId="7ECDEC8D" w:rsidR="00C95828" w:rsidRPr="00362205" w:rsidDel="00972654" w:rsidRDefault="00C95828" w:rsidP="0026408A">
            <w:pPr>
              <w:rPr>
                <w:del w:id="5100" w:author="智誠 楊" w:date="2021-05-08T15:59:00Z"/>
                <w:rFonts w:ascii="標楷體" w:eastAsia="標楷體" w:hAnsi="標楷體"/>
              </w:rPr>
            </w:pPr>
            <w:del w:id="5101" w:author="智誠 楊" w:date="2021-05-08T15:59:00Z">
              <w:r w:rsidRPr="00362205" w:rsidDel="00972654">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DDEADA2" w14:textId="3CF8E884" w:rsidR="00C95828" w:rsidRPr="00362205" w:rsidDel="00972654" w:rsidRDefault="00C95828" w:rsidP="0026408A">
            <w:pPr>
              <w:rPr>
                <w:del w:id="5102" w:author="智誠 楊" w:date="2021-05-08T15:59:00Z"/>
                <w:rFonts w:ascii="標楷體" w:eastAsia="標楷體" w:hAnsi="標楷體"/>
              </w:rPr>
            </w:pPr>
          </w:p>
        </w:tc>
      </w:tr>
    </w:tbl>
    <w:p w14:paraId="2A031BEE" w14:textId="77777777" w:rsidR="009A148D" w:rsidRDefault="009A148D" w:rsidP="009A148D">
      <w:pPr>
        <w:pStyle w:val="a"/>
        <w:tabs>
          <w:tab w:val="clear" w:pos="1134"/>
        </w:tabs>
        <w:ind w:left="1440" w:hanging="480"/>
        <w:rPr>
          <w:ins w:id="5103" w:author="智誠 楊" w:date="2021-05-08T15:57:00Z"/>
        </w:rPr>
      </w:pPr>
      <w:ins w:id="5104" w:author="智誠 楊" w:date="2021-05-08T15:57: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A148D" w:rsidRPr="00362205" w14:paraId="02A29C8B" w14:textId="77777777" w:rsidTr="00B6788F">
        <w:trPr>
          <w:trHeight w:val="277"/>
          <w:ins w:id="5105"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54533B2C" w14:textId="77777777" w:rsidR="009A148D" w:rsidRPr="00362205" w:rsidRDefault="009A148D" w:rsidP="00B6788F">
            <w:pPr>
              <w:rPr>
                <w:ins w:id="5106" w:author="智誠 楊" w:date="2021-05-08T15:57:00Z"/>
                <w:rFonts w:ascii="標楷體" w:eastAsia="標楷體" w:hAnsi="標楷體"/>
              </w:rPr>
            </w:pPr>
            <w:ins w:id="5107" w:author="智誠 楊" w:date="2021-05-08T15:57: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1811EC4A" w14:textId="2A418015" w:rsidR="009A148D" w:rsidRPr="009A148D" w:rsidRDefault="009A148D" w:rsidP="00B6788F">
            <w:pPr>
              <w:rPr>
                <w:ins w:id="5108" w:author="智誠 楊" w:date="2021-05-08T15:57:00Z"/>
                <w:rFonts w:ascii="標楷體" w:eastAsia="標楷體" w:hAnsi="標楷體" w:cs="新細明體"/>
                <w:kern w:val="0"/>
                <w:lang w:val="zh-TW"/>
                <w:rPrChange w:id="5109" w:author="智誠 楊" w:date="2021-05-08T15:57:00Z">
                  <w:rPr>
                    <w:ins w:id="5110" w:author="智誠 楊" w:date="2021-05-08T15:57:00Z"/>
                    <w:rFonts w:ascii="標楷體" w:eastAsia="標楷體" w:hAnsi="標楷體"/>
                  </w:rPr>
                </w:rPrChange>
              </w:rPr>
            </w:pPr>
            <w:ins w:id="5111" w:author="智誠 楊" w:date="2021-05-08T15:57:00Z">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ins>
          </w:p>
        </w:tc>
      </w:tr>
      <w:tr w:rsidR="009A148D" w:rsidRPr="00A97C81" w14:paraId="71FE8166" w14:textId="77777777" w:rsidTr="00B6788F">
        <w:trPr>
          <w:trHeight w:val="277"/>
          <w:ins w:id="5112"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335C22D0" w14:textId="77777777" w:rsidR="009A148D" w:rsidRPr="00A97C81" w:rsidRDefault="009A148D" w:rsidP="00B6788F">
            <w:pPr>
              <w:rPr>
                <w:ins w:id="5113" w:author="智誠 楊" w:date="2021-05-08T15:57:00Z"/>
                <w:rFonts w:ascii="標楷體" w:eastAsia="標楷體" w:hAnsi="標楷體"/>
              </w:rPr>
            </w:pPr>
            <w:ins w:id="5114" w:author="智誠 楊" w:date="2021-05-08T15:57: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70B066BF" w14:textId="1CFE82BB" w:rsidR="009A148D" w:rsidRPr="00A97C81" w:rsidRDefault="009A148D" w:rsidP="00B6788F">
            <w:pPr>
              <w:rPr>
                <w:ins w:id="5115" w:author="智誠 楊" w:date="2021-05-08T15:57:00Z"/>
                <w:rFonts w:ascii="標楷體" w:eastAsia="標楷體" w:hAnsi="標楷體"/>
              </w:rPr>
            </w:pPr>
            <w:ins w:id="5116" w:author="智誠 楊" w:date="2021-05-08T15:57:00Z">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ins>
          </w:p>
          <w:p w14:paraId="3A628E6B" w14:textId="7DC71441" w:rsidR="009A148D" w:rsidRPr="00A97C81" w:rsidRDefault="009A148D" w:rsidP="00B6788F">
            <w:pPr>
              <w:rPr>
                <w:ins w:id="5117" w:author="智誠 楊" w:date="2021-05-08T15:57:00Z"/>
                <w:rFonts w:ascii="標楷體" w:eastAsia="標楷體" w:hAnsi="標楷體"/>
                <w:lang w:eastAsia="zh-HK"/>
              </w:rPr>
            </w:pPr>
            <w:ins w:id="5118" w:author="智誠 楊" w:date="2021-05-08T15:57:00Z">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w:t>
              </w:r>
            </w:ins>
            <w:ins w:id="5119" w:author="智誠 楊" w:date="2021-05-08T15:58:00Z">
              <w:r>
                <w:rPr>
                  <w:rFonts w:ascii="標楷體" w:eastAsia="標楷體" w:hAnsi="標楷體" w:hint="eastAsia"/>
                </w:rPr>
                <w:t>疑似洗錢交易訪談紀錄查詢</w:t>
              </w:r>
            </w:ins>
            <w:ins w:id="5120" w:author="智誠 楊" w:date="2021-05-08T15:57:00Z">
              <w:r w:rsidRPr="00A97C81">
                <w:rPr>
                  <w:rFonts w:ascii="標楷體" w:eastAsia="標楷體" w:hAnsi="標楷體" w:hint="eastAsia"/>
                </w:rPr>
                <w:t>】</w:t>
              </w:r>
              <w:r w:rsidRPr="00A97C81">
                <w:rPr>
                  <w:rFonts w:ascii="標楷體" w:eastAsia="標楷體" w:hAnsi="標楷體" w:hint="eastAsia"/>
                  <w:lang w:eastAsia="zh-HK"/>
                </w:rPr>
                <w:t>進入</w:t>
              </w:r>
            </w:ins>
          </w:p>
        </w:tc>
      </w:tr>
      <w:tr w:rsidR="009A148D" w:rsidRPr="00A97C81" w14:paraId="5675DFBE" w14:textId="77777777" w:rsidTr="00B6788F">
        <w:trPr>
          <w:trHeight w:val="773"/>
          <w:ins w:id="5121"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BB720C9" w14:textId="77777777" w:rsidR="009A148D" w:rsidRPr="00A97C81" w:rsidRDefault="009A148D" w:rsidP="00B6788F">
            <w:pPr>
              <w:rPr>
                <w:ins w:id="5122" w:author="智誠 楊" w:date="2021-05-08T15:57:00Z"/>
                <w:rFonts w:ascii="標楷體" w:eastAsia="標楷體" w:hAnsi="標楷體"/>
              </w:rPr>
            </w:pPr>
            <w:ins w:id="5123" w:author="智誠 楊" w:date="2021-05-08T15:57: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4B71AD3D" w14:textId="4ADC10C6" w:rsidR="009A148D" w:rsidRPr="00A97C81" w:rsidRDefault="009A148D" w:rsidP="00B6788F">
            <w:pPr>
              <w:rPr>
                <w:ins w:id="5124" w:author="智誠 楊" w:date="2021-05-08T15:57:00Z"/>
                <w:rFonts w:ascii="標楷體" w:eastAsia="標楷體" w:hAnsi="標楷體"/>
              </w:rPr>
            </w:pPr>
            <w:ins w:id="5125" w:author="智誠 楊" w:date="2021-05-08T15:57: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5126" w:author="阿毛" w:date="2021-06-08T17:36:00Z">
              <w:r w:rsidR="00194833">
                <w:rPr>
                  <w:rFonts w:ascii="標楷體" w:eastAsia="標楷體" w:hAnsi="標楷體" w:hint="eastAsia"/>
                </w:rPr>
                <w:t>作業流程.</w:t>
              </w:r>
            </w:ins>
            <w:ins w:id="5127" w:author="智誠 楊" w:date="2021-05-08T18:57:00Z">
              <w:r w:rsidR="00AF50F7">
                <w:rPr>
                  <w:rFonts w:ascii="標楷體" w:eastAsia="標楷體" w:hAnsi="標楷體" w:hint="eastAsia"/>
                </w:rPr>
                <w:t>疑似洗錢</w:t>
              </w:r>
            </w:ins>
            <w:ins w:id="5128" w:author="智誠 楊" w:date="2021-05-08T15:57:00Z">
              <w:r w:rsidRPr="00A97C81">
                <w:rPr>
                  <w:rFonts w:ascii="標楷體" w:eastAsia="標楷體" w:hAnsi="標楷體" w:hint="eastAsia"/>
                </w:rPr>
                <w:t>」</w:t>
              </w:r>
              <w:r w:rsidRPr="00A97C81">
                <w:rPr>
                  <w:rFonts w:ascii="標楷體" w:eastAsia="標楷體" w:hAnsi="標楷體" w:hint="eastAsia"/>
                  <w:lang w:eastAsia="zh-HK"/>
                </w:rPr>
                <w:t>流程</w:t>
              </w:r>
            </w:ins>
          </w:p>
          <w:p w14:paraId="630FDE6A" w14:textId="3B2A71B6" w:rsidR="009A148D" w:rsidRPr="00A97C81" w:rsidRDefault="009A148D" w:rsidP="00B6788F">
            <w:pPr>
              <w:rPr>
                <w:ins w:id="5129" w:author="智誠 楊" w:date="2021-05-08T15:57:00Z"/>
                <w:rFonts w:ascii="標楷體" w:eastAsia="標楷體" w:hAnsi="標楷體"/>
              </w:rPr>
            </w:pPr>
            <w:ins w:id="5130" w:author="智誠 楊" w:date="2021-05-08T15:57:00Z">
              <w:r w:rsidRPr="00A97C81">
                <w:rPr>
                  <w:rFonts w:ascii="標楷體" w:eastAsia="標楷體" w:hAnsi="標楷體" w:hint="eastAsia"/>
                </w:rPr>
                <w:t>2.</w:t>
              </w:r>
              <w:r w:rsidRPr="00A97C81">
                <w:rPr>
                  <w:rFonts w:ascii="標楷體" w:eastAsia="標楷體" w:hAnsi="標楷體" w:hint="eastAsia"/>
                  <w:lang w:eastAsia="zh-HK"/>
                </w:rPr>
                <w:t>維護</w:t>
              </w:r>
            </w:ins>
            <w:ins w:id="5131" w:author="阿毛" w:date="2021-06-09T13:58:00Z">
              <w:r w:rsidR="009B29AF">
                <w:rPr>
                  <w:rFonts w:ascii="標楷體" w:eastAsia="標楷體" w:hAnsi="標楷體" w:hint="eastAsia"/>
                </w:rPr>
                <w:t>[</w:t>
              </w:r>
            </w:ins>
            <w:ins w:id="5132" w:author="智誠 楊" w:date="2021-05-08T15:58:00Z">
              <w:r w:rsidR="00972654">
                <w:rPr>
                  <w:rFonts w:ascii="標楷體" w:eastAsia="標楷體" w:hAnsi="標楷體" w:hint="eastAsia"/>
                  <w:lang w:eastAsia="zh-HK"/>
                </w:rPr>
                <w:t>疑似洗錢交易訪談紀錄</w:t>
              </w:r>
              <w:r w:rsidR="00972654" w:rsidRPr="00323EBD">
                <w:rPr>
                  <w:rFonts w:ascii="標楷體" w:eastAsia="標楷體" w:hAnsi="標楷體" w:hint="eastAsia"/>
                  <w:lang w:eastAsia="zh-HK"/>
                </w:rPr>
                <w:t>檔</w:t>
              </w:r>
            </w:ins>
            <w:ins w:id="5133" w:author="智誠 楊" w:date="2021-05-08T15:57:00Z">
              <w:r w:rsidRPr="00A97C81">
                <w:rPr>
                  <w:rFonts w:ascii="標楷體" w:eastAsia="標楷體" w:hAnsi="標楷體" w:hint="eastAsia"/>
                </w:rPr>
                <w:t>(</w:t>
              </w:r>
            </w:ins>
            <w:proofErr w:type="spellStart"/>
            <w:ins w:id="5134" w:author="智誠 楊" w:date="2021-05-08T15:58:00Z">
              <w:r>
                <w:rPr>
                  <w:rFonts w:ascii="標楷體" w:eastAsia="標楷體" w:hAnsi="標楷體" w:hint="eastAsia"/>
                </w:rPr>
                <w:t>Ml</w:t>
              </w:r>
              <w:r>
                <w:rPr>
                  <w:rFonts w:ascii="標楷體" w:eastAsia="標楷體" w:hAnsi="標楷體"/>
                </w:rPr>
                <w:t>aundryRecord</w:t>
              </w:r>
            </w:ins>
            <w:proofErr w:type="spellEnd"/>
            <w:ins w:id="5135" w:author="智誠 楊" w:date="2021-05-08T15:57:00Z">
              <w:r w:rsidRPr="00A97C81">
                <w:rPr>
                  <w:rFonts w:ascii="標楷體" w:eastAsia="標楷體" w:hAnsi="標楷體"/>
                </w:rPr>
                <w:t>)</w:t>
              </w:r>
            </w:ins>
            <w:ins w:id="5136" w:author="阿毛" w:date="2021-06-09T13:58:00Z">
              <w:r w:rsidR="009B29AF">
                <w:rPr>
                  <w:rFonts w:ascii="標楷體" w:eastAsia="標楷體" w:hAnsi="標楷體" w:hint="eastAsia"/>
                </w:rPr>
                <w:t>]</w:t>
              </w:r>
            </w:ins>
          </w:p>
          <w:p w14:paraId="72D47FDE" w14:textId="77777777" w:rsidR="009A148D" w:rsidRPr="00A97C81" w:rsidRDefault="009A148D" w:rsidP="00B6788F">
            <w:pPr>
              <w:rPr>
                <w:ins w:id="5137" w:author="智誠 楊" w:date="2021-05-08T15:57:00Z"/>
                <w:rFonts w:ascii="標楷體" w:eastAsia="標楷體" w:hAnsi="標楷體"/>
                <w:lang w:eastAsia="zh-HK"/>
              </w:rPr>
            </w:pPr>
            <w:ins w:id="5138" w:author="智誠 楊" w:date="2021-05-08T15:57:00Z">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ins>
          </w:p>
          <w:p w14:paraId="5D3A4F0C" w14:textId="2BF960D4" w:rsidR="009A148D" w:rsidRPr="00A97C81" w:rsidRDefault="009A148D" w:rsidP="00B6788F">
            <w:pPr>
              <w:rPr>
                <w:ins w:id="5139" w:author="智誠 楊" w:date="2021-05-08T15:57:00Z"/>
                <w:rFonts w:ascii="標楷體" w:eastAsia="標楷體" w:hAnsi="標楷體"/>
                <w:lang w:eastAsia="zh-HK"/>
              </w:rPr>
            </w:pPr>
            <w:ins w:id="5140" w:author="智誠 楊" w:date="2021-05-08T15:57:00Z">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ins>
            <w:ins w:id="5141" w:author="智誠 楊" w:date="2021-05-08T15:59:00Z">
              <w:r w:rsidR="00972654">
                <w:rPr>
                  <w:rFonts w:ascii="標楷體" w:eastAsia="標楷體" w:hAnsi="標楷體" w:hint="eastAsia"/>
                </w:rPr>
                <w:t>疑似洗錢交易訪談紀錄</w:t>
              </w:r>
            </w:ins>
          </w:p>
          <w:p w14:paraId="4CACAF29" w14:textId="77777777" w:rsidR="009A148D" w:rsidRDefault="009A148D">
            <w:pPr>
              <w:rPr>
                <w:ins w:id="5142" w:author="阿毛" w:date="2021-06-09T14:14:00Z"/>
                <w:rFonts w:ascii="標楷體" w:eastAsia="標楷體" w:hAnsi="標楷體"/>
              </w:rPr>
            </w:pPr>
            <w:ins w:id="5143" w:author="智誠 楊" w:date="2021-05-08T15:57:00Z">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ins>
            <w:ins w:id="5144" w:author="智誠 楊" w:date="2021-05-08T15:59:00Z">
              <w:r w:rsidR="00972654">
                <w:rPr>
                  <w:rFonts w:ascii="標楷體" w:eastAsia="標楷體" w:hAnsi="標楷體" w:hint="eastAsia"/>
                </w:rPr>
                <w:t>疑似洗錢交易訪談紀錄</w:t>
              </w:r>
            </w:ins>
          </w:p>
          <w:p w14:paraId="4FF71F3A" w14:textId="15D0338B" w:rsidR="009B29AF" w:rsidRPr="00A97C81" w:rsidRDefault="009B29AF">
            <w:pPr>
              <w:rPr>
                <w:ins w:id="5145" w:author="智誠 楊" w:date="2021-05-08T15:57:00Z"/>
                <w:rFonts w:ascii="標楷體" w:eastAsia="標楷體" w:hAnsi="標楷體"/>
                <w:lang w:eastAsia="zh-HK"/>
              </w:rPr>
            </w:pPr>
            <w:ins w:id="5146" w:author="阿毛" w:date="2021-06-09T14:14:00Z">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ins>
          </w:p>
        </w:tc>
      </w:tr>
      <w:tr w:rsidR="009A148D" w:rsidRPr="00A97C81" w14:paraId="4355D969" w14:textId="77777777" w:rsidTr="00B6788F">
        <w:trPr>
          <w:trHeight w:val="321"/>
          <w:ins w:id="5147"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315568A" w14:textId="77777777" w:rsidR="009A148D" w:rsidRPr="00A97C81" w:rsidRDefault="009A148D" w:rsidP="00B6788F">
            <w:pPr>
              <w:rPr>
                <w:ins w:id="5148" w:author="智誠 楊" w:date="2021-05-08T15:57:00Z"/>
                <w:rFonts w:ascii="標楷體" w:eastAsia="標楷體" w:hAnsi="標楷體"/>
              </w:rPr>
            </w:pPr>
            <w:ins w:id="5149" w:author="智誠 楊" w:date="2021-05-08T15:57: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64A5AFCB" w14:textId="77777777" w:rsidR="009A148D" w:rsidRPr="00A97C81" w:rsidRDefault="009A148D" w:rsidP="00B6788F">
            <w:pPr>
              <w:rPr>
                <w:ins w:id="5150" w:author="智誠 楊" w:date="2021-05-08T15:57:00Z"/>
                <w:rFonts w:ascii="標楷體" w:eastAsia="標楷體" w:hAnsi="標楷體"/>
              </w:rPr>
            </w:pPr>
          </w:p>
        </w:tc>
      </w:tr>
      <w:tr w:rsidR="009A148D" w:rsidRPr="00A97C81" w14:paraId="266A1532" w14:textId="77777777" w:rsidTr="00B6788F">
        <w:trPr>
          <w:trHeight w:val="1311"/>
          <w:ins w:id="5151"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F8279BE" w14:textId="77777777" w:rsidR="009A148D" w:rsidRPr="00A97C81" w:rsidRDefault="009A148D" w:rsidP="00B6788F">
            <w:pPr>
              <w:rPr>
                <w:ins w:id="5152" w:author="智誠 楊" w:date="2021-05-08T15:57:00Z"/>
                <w:rFonts w:ascii="標楷體" w:eastAsia="標楷體" w:hAnsi="標楷體"/>
              </w:rPr>
            </w:pPr>
            <w:ins w:id="5153" w:author="智誠 楊" w:date="2021-05-08T15:57: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5B855DBD" w14:textId="77777777" w:rsidR="009A148D" w:rsidRPr="00A97C81" w:rsidRDefault="009A148D" w:rsidP="00B6788F">
            <w:pPr>
              <w:rPr>
                <w:ins w:id="5154" w:author="智誠 楊" w:date="2021-05-08T15:57:00Z"/>
                <w:rFonts w:ascii="標楷體" w:eastAsia="標楷體" w:hAnsi="標楷體"/>
              </w:rPr>
            </w:pPr>
          </w:p>
        </w:tc>
      </w:tr>
      <w:tr w:rsidR="009A148D" w:rsidRPr="00362205" w14:paraId="29A38CDF" w14:textId="77777777" w:rsidTr="00B6788F">
        <w:trPr>
          <w:trHeight w:val="278"/>
          <w:ins w:id="5155"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EBBEA77" w14:textId="77777777" w:rsidR="009A148D" w:rsidRPr="00362205" w:rsidRDefault="009A148D" w:rsidP="00B6788F">
            <w:pPr>
              <w:rPr>
                <w:ins w:id="5156" w:author="智誠 楊" w:date="2021-05-08T15:57:00Z"/>
                <w:rFonts w:ascii="標楷體" w:eastAsia="標楷體" w:hAnsi="標楷體"/>
              </w:rPr>
            </w:pPr>
            <w:ins w:id="5157" w:author="智誠 楊" w:date="2021-05-08T15:57: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1A1EC621" w14:textId="77777777" w:rsidR="009A148D" w:rsidRPr="00362205" w:rsidRDefault="009A148D" w:rsidP="00B6788F">
            <w:pPr>
              <w:rPr>
                <w:ins w:id="5158" w:author="智誠 楊" w:date="2021-05-08T15:57:00Z"/>
                <w:rFonts w:ascii="標楷體" w:eastAsia="標楷體" w:hAnsi="標楷體"/>
              </w:rPr>
            </w:pPr>
          </w:p>
        </w:tc>
      </w:tr>
      <w:tr w:rsidR="009A148D" w:rsidRPr="00362205" w14:paraId="1C4456DB" w14:textId="77777777" w:rsidTr="00B6788F">
        <w:trPr>
          <w:trHeight w:val="358"/>
          <w:ins w:id="5159"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2601949" w14:textId="77777777" w:rsidR="009A148D" w:rsidRPr="00362205" w:rsidRDefault="009A148D" w:rsidP="00B6788F">
            <w:pPr>
              <w:rPr>
                <w:ins w:id="5160" w:author="智誠 楊" w:date="2021-05-08T15:57:00Z"/>
                <w:rFonts w:ascii="標楷體" w:eastAsia="標楷體" w:hAnsi="標楷體"/>
              </w:rPr>
            </w:pPr>
            <w:ins w:id="5161" w:author="智誠 楊" w:date="2021-05-08T15:57: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7A4AA261" w14:textId="23612B2A" w:rsidR="009A148D" w:rsidRPr="00F20817" w:rsidRDefault="009A148D">
            <w:pPr>
              <w:ind w:left="240" w:hangingChars="100" w:hanging="240"/>
              <w:rPr>
                <w:ins w:id="5162" w:author="智誠 楊" w:date="2021-05-08T15:57:00Z"/>
                <w:rFonts w:ascii="標楷體" w:eastAsia="標楷體" w:hAnsi="標楷體"/>
                <w:color w:val="222222"/>
                <w:kern w:val="0"/>
              </w:rPr>
              <w:pPrChange w:id="5163" w:author="阿毛" w:date="2021-06-09T10:38:00Z">
                <w:pPr>
                  <w:widowControl/>
                </w:pPr>
              </w:pPrChange>
            </w:pPr>
            <w:ins w:id="5164" w:author="智誠 楊" w:date="2021-05-08T15:57:00Z">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del w:id="5165" w:author="阿毛" w:date="2021-06-09T10:38:00Z">
                <w:r w:rsidDel="00581847">
                  <w:rPr>
                    <w:rFonts w:ascii="標楷體" w:eastAsia="標楷體" w:hAnsi="標楷體" w:hint="eastAsia"/>
                    <w:color w:val="222222"/>
                  </w:rPr>
                  <w:delText>內容</w:delText>
                </w:r>
              </w:del>
            </w:ins>
          </w:p>
        </w:tc>
      </w:tr>
      <w:tr w:rsidR="009A148D" w:rsidRPr="00362205" w14:paraId="57883CA2" w14:textId="77777777" w:rsidTr="00B6788F">
        <w:trPr>
          <w:trHeight w:val="358"/>
          <w:ins w:id="5166"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4C4CD87" w14:textId="77777777" w:rsidR="009A148D" w:rsidRPr="00362205" w:rsidRDefault="009A148D" w:rsidP="00B6788F">
            <w:pPr>
              <w:rPr>
                <w:ins w:id="5167" w:author="智誠 楊" w:date="2021-05-08T15:57:00Z"/>
                <w:rFonts w:ascii="標楷體" w:eastAsia="標楷體" w:hAnsi="標楷體"/>
              </w:rPr>
            </w:pPr>
            <w:ins w:id="5168" w:author="智誠 楊" w:date="2021-05-08T15:57: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0D0D6FD7" w14:textId="77777777" w:rsidR="009A148D" w:rsidRPr="00362205" w:rsidRDefault="009A148D" w:rsidP="00B6788F">
            <w:pPr>
              <w:rPr>
                <w:ins w:id="5169" w:author="智誠 楊" w:date="2021-05-08T15:57:00Z"/>
                <w:rFonts w:ascii="標楷體" w:eastAsia="標楷體" w:hAnsi="標楷體"/>
              </w:rPr>
            </w:pPr>
          </w:p>
        </w:tc>
      </w:tr>
    </w:tbl>
    <w:p w14:paraId="208AEF2A" w14:textId="77777777" w:rsidR="009A148D" w:rsidRDefault="009A148D" w:rsidP="009A148D">
      <w:pPr>
        <w:rPr>
          <w:ins w:id="5170" w:author="智誠 楊" w:date="2021-05-08T15:57:00Z"/>
        </w:rPr>
      </w:pPr>
    </w:p>
    <w:p w14:paraId="0D05EFB5" w14:textId="77777777" w:rsidR="009A148D" w:rsidRPr="005F1722" w:rsidRDefault="009A148D" w:rsidP="009A148D">
      <w:pPr>
        <w:pStyle w:val="a"/>
        <w:tabs>
          <w:tab w:val="clear" w:pos="1134"/>
        </w:tabs>
        <w:ind w:left="1440" w:hanging="480"/>
        <w:rPr>
          <w:ins w:id="5171" w:author="智誠 楊" w:date="2021-05-08T15:57:00Z"/>
        </w:rPr>
      </w:pPr>
      <w:ins w:id="5172" w:author="智誠 楊" w:date="2021-05-08T15:57: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9A148D" w:rsidRPr="0022279A" w14:paraId="2A47B0C8" w14:textId="77777777" w:rsidTr="00B6788F">
        <w:trPr>
          <w:ins w:id="5173" w:author="智誠 楊" w:date="2021-05-08T15:57:00Z"/>
        </w:trPr>
        <w:tc>
          <w:tcPr>
            <w:tcW w:w="952" w:type="dxa"/>
            <w:shd w:val="clear" w:color="auto" w:fill="D9D9D9" w:themeFill="background1" w:themeFillShade="D9"/>
          </w:tcPr>
          <w:p w14:paraId="37C9B73D" w14:textId="77777777" w:rsidR="009A148D" w:rsidRPr="0022279A" w:rsidRDefault="009A148D" w:rsidP="00B6788F">
            <w:pPr>
              <w:jc w:val="center"/>
              <w:rPr>
                <w:ins w:id="5174" w:author="智誠 楊" w:date="2021-05-08T15:57:00Z"/>
                <w:rFonts w:ascii="標楷體" w:eastAsia="標楷體" w:hAnsi="標楷體"/>
              </w:rPr>
            </w:pPr>
            <w:ins w:id="5175" w:author="智誠 楊" w:date="2021-05-08T15:57: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08779BF" w14:textId="77777777" w:rsidR="009A148D" w:rsidRPr="0022279A" w:rsidRDefault="009A148D" w:rsidP="00B6788F">
            <w:pPr>
              <w:jc w:val="center"/>
              <w:rPr>
                <w:ins w:id="5176" w:author="智誠 楊" w:date="2021-05-08T15:57:00Z"/>
                <w:rFonts w:ascii="標楷體" w:eastAsia="標楷體" w:hAnsi="標楷體"/>
              </w:rPr>
            </w:pPr>
            <w:ins w:id="5177" w:author="智誠 楊" w:date="2021-05-08T15:57: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78568560" w14:textId="77777777" w:rsidR="009A148D" w:rsidRPr="0022279A" w:rsidRDefault="009A148D" w:rsidP="00B6788F">
            <w:pPr>
              <w:jc w:val="center"/>
              <w:rPr>
                <w:ins w:id="5178" w:author="智誠 楊" w:date="2021-05-08T15:57:00Z"/>
                <w:rFonts w:ascii="標楷體" w:eastAsia="標楷體" w:hAnsi="標楷體"/>
              </w:rPr>
            </w:pPr>
            <w:ins w:id="5179" w:author="智誠 楊" w:date="2021-05-08T15:57:00Z">
              <w:r w:rsidRPr="0022279A">
                <w:rPr>
                  <w:rFonts w:ascii="標楷體" w:eastAsia="標楷體" w:hAnsi="標楷體" w:hint="eastAsia"/>
                  <w:lang w:eastAsia="zh-HK"/>
                </w:rPr>
                <w:t>說明</w:t>
              </w:r>
            </w:ins>
          </w:p>
        </w:tc>
      </w:tr>
      <w:tr w:rsidR="009A148D" w:rsidRPr="0022279A" w14:paraId="4A79AAFE" w14:textId="77777777" w:rsidTr="00B6788F">
        <w:trPr>
          <w:ins w:id="5180" w:author="智誠 楊" w:date="2021-05-08T15:57:00Z"/>
        </w:trPr>
        <w:tc>
          <w:tcPr>
            <w:tcW w:w="952" w:type="dxa"/>
          </w:tcPr>
          <w:p w14:paraId="1B55BAB5" w14:textId="77777777" w:rsidR="009A148D" w:rsidRPr="0022279A" w:rsidRDefault="009A148D" w:rsidP="00B6788F">
            <w:pPr>
              <w:jc w:val="center"/>
              <w:rPr>
                <w:ins w:id="5181" w:author="智誠 楊" w:date="2021-05-08T15:57:00Z"/>
                <w:rFonts w:ascii="標楷體" w:eastAsia="標楷體" w:hAnsi="標楷體"/>
              </w:rPr>
            </w:pPr>
            <w:ins w:id="5182" w:author="智誠 楊" w:date="2021-05-08T15:57:00Z">
              <w:r w:rsidRPr="0022279A">
                <w:rPr>
                  <w:rFonts w:ascii="標楷體" w:eastAsia="標楷體" w:hAnsi="標楷體" w:hint="eastAsia"/>
                </w:rPr>
                <w:lastRenderedPageBreak/>
                <w:t>1</w:t>
              </w:r>
            </w:ins>
          </w:p>
        </w:tc>
        <w:tc>
          <w:tcPr>
            <w:tcW w:w="3118" w:type="dxa"/>
          </w:tcPr>
          <w:p w14:paraId="42E86142" w14:textId="3C5B9B5C" w:rsidR="009A148D" w:rsidRPr="0022279A" w:rsidRDefault="00972654" w:rsidP="00B6788F">
            <w:pPr>
              <w:rPr>
                <w:ins w:id="5183" w:author="智誠 楊" w:date="2021-05-08T15:57:00Z"/>
                <w:rFonts w:ascii="標楷體" w:eastAsia="標楷體" w:hAnsi="標楷體"/>
              </w:rPr>
            </w:pPr>
            <w:proofErr w:type="spellStart"/>
            <w:ins w:id="5184" w:author="智誠 楊" w:date="2021-05-08T15:59:00Z">
              <w:r>
                <w:rPr>
                  <w:rFonts w:ascii="標楷體" w:eastAsia="標楷體" w:hAnsi="標楷體" w:hint="eastAsia"/>
                </w:rPr>
                <w:t>Ml</w:t>
              </w:r>
              <w:r>
                <w:rPr>
                  <w:rFonts w:ascii="標楷體" w:eastAsia="標楷體" w:hAnsi="標楷體"/>
                </w:rPr>
                <w:t>aundryRecord</w:t>
              </w:r>
            </w:ins>
            <w:proofErr w:type="spellEnd"/>
          </w:p>
        </w:tc>
        <w:tc>
          <w:tcPr>
            <w:tcW w:w="3828" w:type="dxa"/>
          </w:tcPr>
          <w:p w14:paraId="67E800F5" w14:textId="5FCA33EE" w:rsidR="009A148D" w:rsidRPr="0022279A" w:rsidRDefault="00972654" w:rsidP="00B6788F">
            <w:pPr>
              <w:rPr>
                <w:ins w:id="5185" w:author="智誠 楊" w:date="2021-05-08T15:57:00Z"/>
                <w:rFonts w:ascii="標楷體" w:eastAsia="標楷體" w:hAnsi="標楷體"/>
              </w:rPr>
            </w:pPr>
            <w:ins w:id="5186" w:author="智誠 楊" w:date="2021-05-08T15:59: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9A148D" w:rsidRPr="0022279A" w14:paraId="272012D3" w14:textId="77777777" w:rsidTr="00B6788F">
        <w:trPr>
          <w:ins w:id="5187" w:author="智誠 楊" w:date="2021-05-08T15:57:00Z"/>
        </w:trPr>
        <w:tc>
          <w:tcPr>
            <w:tcW w:w="952" w:type="dxa"/>
          </w:tcPr>
          <w:p w14:paraId="38A1B302" w14:textId="06BD7C5B" w:rsidR="009A148D" w:rsidRPr="0022279A" w:rsidRDefault="00824678" w:rsidP="00B6788F">
            <w:pPr>
              <w:jc w:val="center"/>
              <w:rPr>
                <w:ins w:id="5188" w:author="智誠 楊" w:date="2021-05-08T15:57:00Z"/>
                <w:rFonts w:ascii="標楷體" w:eastAsia="標楷體" w:hAnsi="標楷體"/>
              </w:rPr>
            </w:pPr>
            <w:ins w:id="5189" w:author="阿毛" w:date="2021-06-09T14:14:00Z">
              <w:r>
                <w:rPr>
                  <w:rFonts w:ascii="標楷體" w:eastAsia="標楷體" w:hAnsi="標楷體" w:hint="eastAsia"/>
                </w:rPr>
                <w:t>2</w:t>
              </w:r>
            </w:ins>
          </w:p>
        </w:tc>
        <w:tc>
          <w:tcPr>
            <w:tcW w:w="3118" w:type="dxa"/>
          </w:tcPr>
          <w:p w14:paraId="2E5D1A4F" w14:textId="67808603" w:rsidR="009A148D" w:rsidRPr="0022279A" w:rsidRDefault="00824678" w:rsidP="00B6788F">
            <w:pPr>
              <w:rPr>
                <w:ins w:id="5190" w:author="智誠 楊" w:date="2021-05-08T15:57:00Z"/>
                <w:rFonts w:ascii="標楷體" w:eastAsia="標楷體" w:hAnsi="標楷體"/>
              </w:rPr>
            </w:pPr>
            <w:proofErr w:type="spellStart"/>
            <w:ins w:id="5191" w:author="阿毛" w:date="2021-06-09T14:14:00Z">
              <w:r>
                <w:rPr>
                  <w:rFonts w:ascii="標楷體" w:eastAsia="標楷體" w:hAnsi="標楷體" w:hint="eastAsia"/>
                </w:rPr>
                <w:t>T</w:t>
              </w:r>
              <w:r>
                <w:rPr>
                  <w:rFonts w:ascii="標楷體" w:eastAsia="標楷體" w:hAnsi="標楷體"/>
                </w:rPr>
                <w:t>xD</w:t>
              </w:r>
            </w:ins>
            <w:ins w:id="5192" w:author="阿毛" w:date="2021-06-09T14:15:00Z">
              <w:r>
                <w:rPr>
                  <w:rFonts w:ascii="標楷體" w:eastAsia="標楷體" w:hAnsi="標楷體"/>
                </w:rPr>
                <w:t>ataLog</w:t>
              </w:r>
            </w:ins>
            <w:proofErr w:type="spellEnd"/>
          </w:p>
        </w:tc>
        <w:tc>
          <w:tcPr>
            <w:tcW w:w="3828" w:type="dxa"/>
          </w:tcPr>
          <w:p w14:paraId="44C72696" w14:textId="688692D2" w:rsidR="009A148D" w:rsidRPr="0022279A" w:rsidRDefault="00824678" w:rsidP="00B6788F">
            <w:pPr>
              <w:rPr>
                <w:ins w:id="5193" w:author="智誠 楊" w:date="2021-05-08T15:57:00Z"/>
                <w:rFonts w:ascii="標楷體" w:eastAsia="標楷體" w:hAnsi="標楷體"/>
              </w:rPr>
            </w:pPr>
            <w:ins w:id="5194" w:author="阿毛" w:date="2021-06-09T14:15:00Z">
              <w:r>
                <w:rPr>
                  <w:rFonts w:ascii="標楷體" w:eastAsia="標楷體" w:hAnsi="標楷體" w:hint="eastAsia"/>
                </w:rPr>
                <w:t>資料變更紀錄檔</w:t>
              </w:r>
            </w:ins>
          </w:p>
        </w:tc>
      </w:tr>
      <w:tr w:rsidR="009A148D" w:rsidRPr="0022279A" w14:paraId="107263B7" w14:textId="77777777" w:rsidTr="00B6788F">
        <w:trPr>
          <w:ins w:id="5195" w:author="智誠 楊" w:date="2021-05-08T15:57:00Z"/>
        </w:trPr>
        <w:tc>
          <w:tcPr>
            <w:tcW w:w="952" w:type="dxa"/>
          </w:tcPr>
          <w:p w14:paraId="147EE353" w14:textId="736AA0F5" w:rsidR="009A148D" w:rsidRPr="0022279A" w:rsidRDefault="00872B53" w:rsidP="00B6788F">
            <w:pPr>
              <w:jc w:val="center"/>
              <w:rPr>
                <w:ins w:id="5196" w:author="智誠 楊" w:date="2021-05-08T15:57:00Z"/>
                <w:rFonts w:ascii="標楷體" w:eastAsia="標楷體" w:hAnsi="標楷體"/>
              </w:rPr>
            </w:pPr>
            <w:ins w:id="5197" w:author="阿毛" w:date="2021-06-09T14:28:00Z">
              <w:r>
                <w:rPr>
                  <w:rFonts w:ascii="標楷體" w:eastAsia="標楷體" w:hAnsi="標楷體" w:hint="eastAsia"/>
                </w:rPr>
                <w:t>3</w:t>
              </w:r>
            </w:ins>
          </w:p>
        </w:tc>
        <w:tc>
          <w:tcPr>
            <w:tcW w:w="3118" w:type="dxa"/>
          </w:tcPr>
          <w:p w14:paraId="62E3A33E" w14:textId="7E05BC11" w:rsidR="009A148D" w:rsidRPr="0022279A" w:rsidRDefault="00872B53" w:rsidP="00B6788F">
            <w:pPr>
              <w:rPr>
                <w:ins w:id="5198" w:author="智誠 楊" w:date="2021-05-08T15:57:00Z"/>
                <w:rFonts w:ascii="標楷體" w:eastAsia="標楷體" w:hAnsi="標楷體"/>
              </w:rPr>
            </w:pPr>
            <w:proofErr w:type="spellStart"/>
            <w:ins w:id="5199" w:author="阿毛" w:date="2021-06-09T14:28:00Z">
              <w:r>
                <w:rPr>
                  <w:rFonts w:ascii="標楷體" w:eastAsia="標楷體" w:hAnsi="標楷體" w:hint="eastAsia"/>
                </w:rPr>
                <w:t>C</w:t>
              </w:r>
              <w:r>
                <w:rPr>
                  <w:rFonts w:ascii="標楷體" w:eastAsia="標楷體" w:hAnsi="標楷體"/>
                </w:rPr>
                <w:t>dCode</w:t>
              </w:r>
            </w:ins>
            <w:proofErr w:type="spellEnd"/>
          </w:p>
        </w:tc>
        <w:tc>
          <w:tcPr>
            <w:tcW w:w="3828" w:type="dxa"/>
          </w:tcPr>
          <w:p w14:paraId="51FA7549" w14:textId="4BE33642" w:rsidR="009A148D" w:rsidRPr="0022279A" w:rsidRDefault="00872B53" w:rsidP="00B6788F">
            <w:pPr>
              <w:rPr>
                <w:ins w:id="5200" w:author="智誠 楊" w:date="2021-05-08T15:57:00Z"/>
                <w:rFonts w:ascii="標楷體" w:eastAsia="標楷體" w:hAnsi="標楷體"/>
              </w:rPr>
            </w:pPr>
            <w:ins w:id="5201" w:author="阿毛" w:date="2021-06-09T14:28:00Z">
              <w:r>
                <w:rPr>
                  <w:rFonts w:ascii="標楷體" w:eastAsia="標楷體" w:hAnsi="標楷體" w:hint="eastAsia"/>
                </w:rPr>
                <w:t>共用代碼檔</w:t>
              </w:r>
            </w:ins>
          </w:p>
        </w:tc>
      </w:tr>
    </w:tbl>
    <w:p w14:paraId="0F681011" w14:textId="77777777" w:rsidR="009A148D" w:rsidRDefault="009A148D" w:rsidP="009A148D">
      <w:pPr>
        <w:ind w:left="1440"/>
        <w:rPr>
          <w:ins w:id="5202" w:author="智誠 楊" w:date="2021-05-08T15:57:00Z"/>
        </w:rPr>
      </w:pPr>
    </w:p>
    <w:p w14:paraId="263D1293" w14:textId="77777777" w:rsidR="009A148D" w:rsidRDefault="009A148D" w:rsidP="009A148D">
      <w:pPr>
        <w:rPr>
          <w:ins w:id="5203" w:author="智誠 楊" w:date="2021-05-08T15:57:00Z"/>
        </w:rPr>
      </w:pPr>
    </w:p>
    <w:p w14:paraId="2DA743BB" w14:textId="51D30709" w:rsidR="009A148D" w:rsidRPr="00934FE7" w:rsidRDefault="009A148D">
      <w:pPr>
        <w:widowControl/>
        <w:rPr>
          <w:ins w:id="5204" w:author="智誠 楊" w:date="2021-05-08T15:57:00Z"/>
        </w:rPr>
        <w:pPrChange w:id="5205" w:author="智誠 楊" w:date="2021-05-08T16:53:00Z">
          <w:pPr/>
        </w:pPrChange>
      </w:pPr>
      <w:ins w:id="5206" w:author="智誠 楊" w:date="2021-05-08T15:57:00Z">
        <w:r>
          <w:br w:type="page"/>
        </w:r>
      </w:ins>
    </w:p>
    <w:p w14:paraId="04DE39C6" w14:textId="24BF2277" w:rsidR="009A148D" w:rsidRPr="00362205" w:rsidRDefault="009A148D" w:rsidP="009A148D">
      <w:pPr>
        <w:pStyle w:val="a"/>
        <w:tabs>
          <w:tab w:val="clear" w:pos="1134"/>
        </w:tabs>
        <w:ind w:left="1440" w:hanging="480"/>
        <w:rPr>
          <w:ins w:id="5207" w:author="智誠 楊" w:date="2021-05-08T15:57:00Z"/>
        </w:rPr>
      </w:pPr>
      <w:ins w:id="5208" w:author="智誠 楊" w:date="2021-05-08T15:57:00Z">
        <w:r w:rsidRPr="00362205">
          <w:lastRenderedPageBreak/>
          <w:t>UI</w:t>
        </w:r>
        <w:r w:rsidRPr="00362205">
          <w:t>畫面</w:t>
        </w:r>
      </w:ins>
      <w:ins w:id="5209" w:author="智誠 楊" w:date="2021-05-12T14:37:00Z">
        <w:r w:rsidR="006802A4">
          <w:rPr>
            <w:rFonts w:hint="eastAsia"/>
          </w:rPr>
          <w:t>-</w:t>
        </w:r>
        <w:r w:rsidR="006802A4">
          <w:rPr>
            <w:rFonts w:hint="eastAsia"/>
          </w:rPr>
          <w:t>新增</w:t>
        </w:r>
      </w:ins>
    </w:p>
    <w:p w14:paraId="5C5B166D" w14:textId="77777777" w:rsidR="009A148D" w:rsidRDefault="009A148D" w:rsidP="009A148D">
      <w:pPr>
        <w:pStyle w:val="42"/>
        <w:spacing w:after="72"/>
        <w:ind w:leftChars="196" w:left="470"/>
        <w:rPr>
          <w:ins w:id="5210" w:author="智誠 楊" w:date="2021-05-08T15:57:00Z"/>
          <w:rFonts w:ascii="標楷體" w:hAnsi="標楷體"/>
        </w:rPr>
      </w:pPr>
      <w:ins w:id="5211" w:author="智誠 楊" w:date="2021-05-08T15:57:00Z">
        <w:r w:rsidRPr="00362205">
          <w:rPr>
            <w:rFonts w:ascii="標楷體" w:hAnsi="標楷體" w:hint="eastAsia"/>
          </w:rPr>
          <w:t>輸入畫面：</w:t>
        </w:r>
      </w:ins>
    </w:p>
    <w:p w14:paraId="2D7847F6" w14:textId="2AEBD261" w:rsidR="009A148D" w:rsidRPr="00D13949" w:rsidRDefault="00972654" w:rsidP="009A148D">
      <w:pPr>
        <w:pStyle w:val="42"/>
        <w:spacing w:after="72"/>
        <w:ind w:leftChars="196" w:left="470"/>
        <w:rPr>
          <w:ins w:id="5212" w:author="智誠 楊" w:date="2021-05-08T15:57:00Z"/>
          <w:rFonts w:ascii="標楷體" w:hAnsi="標楷體"/>
        </w:rPr>
      </w:pPr>
      <w:ins w:id="5213" w:author="智誠 楊" w:date="2021-05-08T16:00:00Z">
        <w:r w:rsidRPr="00972654">
          <w:rPr>
            <w:rFonts w:ascii="標楷體" w:hAnsi="標楷體"/>
            <w:noProof/>
          </w:rPr>
          <w:drawing>
            <wp:inline distT="0" distB="0" distL="0" distR="0" wp14:anchorId="33F28E5C" wp14:editId="5E3822C5">
              <wp:extent cx="6479540" cy="319532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95320"/>
                      </a:xfrm>
                      <a:prstGeom prst="rect">
                        <a:avLst/>
                      </a:prstGeom>
                    </pic:spPr>
                  </pic:pic>
                </a:graphicData>
              </a:graphic>
            </wp:inline>
          </w:drawing>
        </w:r>
      </w:ins>
    </w:p>
    <w:p w14:paraId="7A6D8593" w14:textId="2E930445" w:rsidR="009A148D" w:rsidRDefault="009A148D" w:rsidP="009A148D">
      <w:pPr>
        <w:pStyle w:val="a"/>
        <w:tabs>
          <w:tab w:val="clear" w:pos="1134"/>
        </w:tabs>
        <w:ind w:left="1440" w:hanging="480"/>
        <w:rPr>
          <w:ins w:id="5214" w:author="智誠 楊" w:date="2021-05-08T15:57:00Z"/>
        </w:rPr>
      </w:pPr>
      <w:ins w:id="5215" w:author="智誠 楊" w:date="2021-05-08T15:57:00Z">
        <w:r>
          <w:t>輸入畫面</w:t>
        </w:r>
        <w:r>
          <w:rPr>
            <w:rFonts w:hint="eastAsia"/>
            <w:lang w:eastAsia="zh-HK"/>
          </w:rPr>
          <w:t>按鈕</w:t>
        </w:r>
        <w:r>
          <w:t>說明</w:t>
        </w:r>
      </w:ins>
      <w:ins w:id="5216" w:author="智誠 楊" w:date="2021-05-13T14:47:00Z">
        <w:r w:rsidR="00AF1102">
          <w:rPr>
            <w:rFonts w:hint="eastAsia"/>
          </w:rPr>
          <w:t>-</w:t>
        </w:r>
        <w:r w:rsidR="00AF1102">
          <w:rPr>
            <w:rFonts w:hint="eastAsia"/>
          </w:rPr>
          <w:t>新增</w:t>
        </w:r>
      </w:ins>
    </w:p>
    <w:p w14:paraId="56AA571B" w14:textId="77777777" w:rsidR="009A148D" w:rsidRPr="00F5236F" w:rsidRDefault="009A148D" w:rsidP="009A148D">
      <w:pPr>
        <w:rPr>
          <w:ins w:id="5217" w:author="智誠 楊" w:date="2021-05-08T15:57:00Z"/>
        </w:rPr>
      </w:pPr>
    </w:p>
    <w:tbl>
      <w:tblPr>
        <w:tblStyle w:val="ac"/>
        <w:tblW w:w="0" w:type="auto"/>
        <w:tblInd w:w="250" w:type="dxa"/>
        <w:tblLook w:val="04A0" w:firstRow="1" w:lastRow="0" w:firstColumn="1" w:lastColumn="0" w:noHBand="0" w:noVBand="1"/>
      </w:tblPr>
      <w:tblGrid>
        <w:gridCol w:w="851"/>
        <w:gridCol w:w="2126"/>
        <w:gridCol w:w="7033"/>
      </w:tblGrid>
      <w:tr w:rsidR="009A148D" w:rsidRPr="00A97C81" w14:paraId="52A87F10" w14:textId="77777777" w:rsidTr="00B6788F">
        <w:trPr>
          <w:ins w:id="5218" w:author="智誠 楊" w:date="2021-05-08T15:57:00Z"/>
        </w:trPr>
        <w:tc>
          <w:tcPr>
            <w:tcW w:w="851" w:type="dxa"/>
            <w:shd w:val="clear" w:color="auto" w:fill="D9D9D9" w:themeFill="background1" w:themeFillShade="D9"/>
          </w:tcPr>
          <w:p w14:paraId="5FDC86A4" w14:textId="77777777" w:rsidR="009A148D" w:rsidRPr="00A97C81" w:rsidRDefault="009A148D" w:rsidP="00B6788F">
            <w:pPr>
              <w:jc w:val="center"/>
              <w:rPr>
                <w:ins w:id="5219" w:author="智誠 楊" w:date="2021-05-08T15:57:00Z"/>
                <w:rFonts w:ascii="標楷體" w:eastAsia="標楷體" w:hAnsi="標楷體"/>
              </w:rPr>
            </w:pPr>
            <w:ins w:id="5220" w:author="智誠 楊" w:date="2021-05-08T15:57: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2A2627A2" w14:textId="77777777" w:rsidR="009A148D" w:rsidRPr="00A97C81" w:rsidRDefault="009A148D" w:rsidP="00B6788F">
            <w:pPr>
              <w:jc w:val="center"/>
              <w:rPr>
                <w:ins w:id="5221" w:author="智誠 楊" w:date="2021-05-08T15:57:00Z"/>
                <w:rFonts w:ascii="標楷體" w:eastAsia="標楷體" w:hAnsi="標楷體"/>
              </w:rPr>
            </w:pPr>
            <w:ins w:id="5222" w:author="智誠 楊" w:date="2021-05-08T15:57: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14CB3477" w14:textId="77777777" w:rsidR="009A148D" w:rsidRPr="00A97C81" w:rsidRDefault="009A148D" w:rsidP="00B6788F">
            <w:pPr>
              <w:jc w:val="center"/>
              <w:rPr>
                <w:ins w:id="5223" w:author="智誠 楊" w:date="2021-05-08T15:57:00Z"/>
                <w:rFonts w:ascii="標楷體" w:eastAsia="標楷體" w:hAnsi="標楷體"/>
              </w:rPr>
            </w:pPr>
            <w:ins w:id="5224" w:author="智誠 楊" w:date="2021-05-08T15:57:00Z">
              <w:r w:rsidRPr="00A97C81">
                <w:rPr>
                  <w:rFonts w:ascii="標楷體" w:eastAsia="標楷體" w:hAnsi="標楷體" w:hint="eastAsia"/>
                  <w:lang w:eastAsia="zh-HK"/>
                </w:rPr>
                <w:t>功能說明</w:t>
              </w:r>
            </w:ins>
          </w:p>
        </w:tc>
      </w:tr>
      <w:tr w:rsidR="009A148D" w:rsidRPr="00A97C81" w14:paraId="35018CA6" w14:textId="77777777" w:rsidTr="00B6788F">
        <w:trPr>
          <w:ins w:id="5225" w:author="智誠 楊" w:date="2021-05-08T15:57:00Z"/>
        </w:trPr>
        <w:tc>
          <w:tcPr>
            <w:tcW w:w="851" w:type="dxa"/>
          </w:tcPr>
          <w:p w14:paraId="251F6DBE" w14:textId="77777777" w:rsidR="009A148D" w:rsidRPr="00A97C81" w:rsidRDefault="009A148D" w:rsidP="00B6788F">
            <w:pPr>
              <w:jc w:val="center"/>
              <w:rPr>
                <w:ins w:id="5226" w:author="智誠 楊" w:date="2021-05-08T15:57:00Z"/>
                <w:rFonts w:ascii="標楷體" w:eastAsia="標楷體" w:hAnsi="標楷體"/>
                <w:lang w:eastAsia="zh-HK"/>
              </w:rPr>
            </w:pPr>
            <w:ins w:id="5227" w:author="智誠 楊" w:date="2021-05-08T15:57:00Z">
              <w:r w:rsidRPr="00A97C81">
                <w:rPr>
                  <w:rFonts w:ascii="標楷體" w:eastAsia="標楷體" w:hAnsi="標楷體" w:hint="eastAsia"/>
                </w:rPr>
                <w:t>1</w:t>
              </w:r>
            </w:ins>
          </w:p>
        </w:tc>
        <w:tc>
          <w:tcPr>
            <w:tcW w:w="2126" w:type="dxa"/>
          </w:tcPr>
          <w:p w14:paraId="41C1DF33" w14:textId="77777777" w:rsidR="009A148D" w:rsidRPr="00A97C81" w:rsidRDefault="009A148D" w:rsidP="00B6788F">
            <w:pPr>
              <w:rPr>
                <w:ins w:id="5228" w:author="智誠 楊" w:date="2021-05-08T15:57:00Z"/>
                <w:rFonts w:ascii="標楷體" w:eastAsia="標楷體" w:hAnsi="標楷體"/>
                <w:lang w:eastAsia="zh-HK"/>
              </w:rPr>
            </w:pPr>
            <w:ins w:id="5229" w:author="智誠 楊" w:date="2021-05-08T15:57:00Z">
              <w:r w:rsidRPr="00A97C81">
                <w:rPr>
                  <w:rFonts w:ascii="標楷體" w:eastAsia="標楷體" w:hAnsi="標楷體" w:hint="eastAsia"/>
                  <w:lang w:eastAsia="zh-HK"/>
                </w:rPr>
                <w:t>新增</w:t>
              </w:r>
            </w:ins>
          </w:p>
        </w:tc>
        <w:tc>
          <w:tcPr>
            <w:tcW w:w="7033" w:type="dxa"/>
          </w:tcPr>
          <w:p w14:paraId="32215B47" w14:textId="77777777" w:rsidR="00872B53" w:rsidRDefault="009A148D" w:rsidP="00B6788F">
            <w:pPr>
              <w:rPr>
                <w:ins w:id="5230" w:author="阿毛" w:date="2021-06-09T14:26:00Z"/>
                <w:rFonts w:ascii="標楷體" w:eastAsia="標楷體" w:hAnsi="標楷體"/>
                <w:lang w:eastAsia="zh-HK"/>
              </w:rPr>
            </w:pPr>
            <w:ins w:id="5231" w:author="智誠 楊" w:date="2021-05-08T15:57:00Z">
              <w:r w:rsidRPr="00A97C81">
                <w:rPr>
                  <w:rFonts w:ascii="標楷體" w:eastAsia="標楷體" w:hAnsi="標楷體" w:hint="eastAsia"/>
                </w:rPr>
                <w:t>1.【</w:t>
              </w:r>
            </w:ins>
            <w:ins w:id="5232" w:author="智誠 楊" w:date="2021-05-08T16:00:00Z">
              <w:r w:rsidR="00972654" w:rsidRPr="00A97C81">
                <w:rPr>
                  <w:rFonts w:ascii="標楷體" w:eastAsia="標楷體" w:hAnsi="標楷體"/>
                  <w:lang w:eastAsia="zh-HK"/>
                </w:rPr>
                <w:t>L</w:t>
              </w:r>
              <w:r w:rsidR="00972654">
                <w:rPr>
                  <w:rFonts w:ascii="標楷體" w:eastAsia="標楷體" w:hAnsi="標楷體" w:hint="eastAsia"/>
                </w:rPr>
                <w:t>8923疑似洗錢交易訪談紀錄查詢</w:t>
              </w:r>
            </w:ins>
            <w:ins w:id="5233" w:author="智誠 楊" w:date="2021-05-08T15:57:00Z">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ins>
            <w:ins w:id="5234" w:author="智誠 楊" w:date="2021-05-08T16:00:00Z">
              <w:r w:rsidR="00972654">
                <w:rPr>
                  <w:rFonts w:ascii="標楷體" w:eastAsia="標楷體" w:hAnsi="標楷體" w:hint="eastAsia"/>
                  <w:lang w:eastAsia="zh-HK"/>
                </w:rPr>
                <w:t>紀錄</w:t>
              </w:r>
            </w:ins>
            <w:ins w:id="5235" w:author="智誠 楊" w:date="2021-05-08T15:57:00Z">
              <w:r w:rsidRPr="00A97C81">
                <w:rPr>
                  <w:rFonts w:ascii="標楷體" w:eastAsia="標楷體" w:hAnsi="標楷體" w:hint="eastAsia"/>
                </w:rPr>
                <w:t>」</w:t>
              </w:r>
              <w:r w:rsidRPr="00A97C81">
                <w:rPr>
                  <w:rFonts w:ascii="標楷體" w:eastAsia="標楷體" w:hAnsi="標楷體"/>
                  <w:lang w:eastAsia="zh-HK"/>
                </w:rPr>
                <w:t>時顯</w:t>
              </w:r>
            </w:ins>
            <w:ins w:id="5236" w:author="阿毛" w:date="2021-06-09T14:26:00Z">
              <w:r w:rsidR="00872B53">
                <w:rPr>
                  <w:rFonts w:ascii="標楷體" w:eastAsia="標楷體" w:hAnsi="標楷體" w:hint="eastAsia"/>
                </w:rPr>
                <w:t xml:space="preserve"> </w:t>
              </w:r>
            </w:ins>
          </w:p>
          <w:p w14:paraId="459C84D0" w14:textId="727D0EAC" w:rsidR="009A148D" w:rsidRPr="00A97C81" w:rsidRDefault="00872B53" w:rsidP="00B6788F">
            <w:pPr>
              <w:rPr>
                <w:ins w:id="5237" w:author="智誠 楊" w:date="2021-05-08T15:57:00Z"/>
                <w:rFonts w:ascii="標楷體" w:eastAsia="標楷體" w:hAnsi="標楷體"/>
                <w:lang w:eastAsia="zh-HK"/>
              </w:rPr>
            </w:pPr>
            <w:ins w:id="5238" w:author="阿毛" w:date="2021-06-09T14:26:00Z">
              <w:r>
                <w:rPr>
                  <w:rFonts w:ascii="標楷體" w:eastAsia="標楷體" w:hAnsi="標楷體" w:hint="eastAsia"/>
                </w:rPr>
                <w:t xml:space="preserve">   </w:t>
              </w:r>
            </w:ins>
            <w:ins w:id="5239" w:author="智誠 楊" w:date="2021-05-08T15:57:00Z">
              <w:r w:rsidR="009A148D" w:rsidRPr="00A97C81">
                <w:rPr>
                  <w:rFonts w:ascii="標楷體" w:eastAsia="標楷體" w:hAnsi="標楷體"/>
                  <w:lang w:eastAsia="zh-HK"/>
                </w:rPr>
                <w:t>示</w:t>
              </w:r>
              <w:r w:rsidR="009A148D" w:rsidRPr="00A97C81">
                <w:rPr>
                  <w:rFonts w:ascii="標楷體" w:eastAsia="標楷體" w:hAnsi="標楷體" w:hint="eastAsia"/>
                </w:rPr>
                <w:t>。</w:t>
              </w:r>
            </w:ins>
          </w:p>
          <w:p w14:paraId="07A32685" w14:textId="77777777" w:rsidR="00872B53" w:rsidRDefault="00872B53" w:rsidP="00872B53">
            <w:pPr>
              <w:rPr>
                <w:ins w:id="5240" w:author="阿毛" w:date="2021-06-09T14:26:00Z"/>
                <w:rFonts w:ascii="標楷體" w:eastAsia="標楷體" w:hAnsi="標楷體"/>
                <w:shd w:val="pct15" w:color="auto" w:fill="FFFFFF"/>
              </w:rPr>
            </w:pPr>
            <w:ins w:id="5241" w:author="阿毛" w:date="2021-06-09T14:26:00Z">
              <w:r w:rsidRPr="00554A02">
                <w:rPr>
                  <w:rFonts w:ascii="標楷體" w:eastAsia="標楷體" w:hAnsi="標楷體" w:hint="eastAsia"/>
                  <w:shd w:val="pct15" w:color="auto" w:fill="FFFFFF"/>
                </w:rPr>
                <w:t>&lt;&lt;檢查說明&gt;&gt;</w:t>
              </w:r>
            </w:ins>
          </w:p>
          <w:p w14:paraId="07654C42" w14:textId="77777777" w:rsidR="00872B53" w:rsidRDefault="00872B53" w:rsidP="00872B53">
            <w:pPr>
              <w:rPr>
                <w:ins w:id="5242" w:author="阿毛" w:date="2021-06-09T14:27:00Z"/>
                <w:rFonts w:ascii="標楷體" w:eastAsia="標楷體" w:hAnsi="標楷體"/>
                <w:lang w:eastAsia="zh-HK"/>
              </w:rPr>
            </w:pPr>
            <w:ins w:id="5243" w:author="阿毛" w:date="2021-06-09T14:26:00Z">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ins>
            <w:proofErr w:type="gramEnd"/>
            <w:ins w:id="5244" w:author="阿毛" w:date="2021-06-09T14:27:00Z">
              <w:r>
                <w:rPr>
                  <w:rFonts w:ascii="標楷體" w:eastAsia="標楷體" w:hAnsi="標楷體" w:hint="eastAsia"/>
                </w:rPr>
                <w:t xml:space="preserve"> </w:t>
              </w:r>
            </w:ins>
          </w:p>
          <w:p w14:paraId="1909823A" w14:textId="0DE57CBE" w:rsidR="00872B53" w:rsidRPr="00554A02" w:rsidRDefault="00872B53" w:rsidP="00872B53">
            <w:pPr>
              <w:rPr>
                <w:ins w:id="5245" w:author="阿毛" w:date="2021-06-09T14:26:00Z"/>
                <w:rFonts w:ascii="標楷體" w:eastAsia="標楷體" w:hAnsi="標楷體"/>
              </w:rPr>
            </w:pPr>
            <w:ins w:id="5246" w:author="阿毛" w:date="2021-06-09T14:27:00Z">
              <w:r>
                <w:rPr>
                  <w:rFonts w:ascii="標楷體" w:eastAsia="標楷體" w:hAnsi="標楷體" w:hint="eastAsia"/>
                </w:rPr>
                <w:t xml:space="preserve">  </w:t>
              </w:r>
            </w:ins>
            <w:ins w:id="5247" w:author="阿毛" w:date="2021-06-09T14:26:00Z">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ins>
          </w:p>
          <w:p w14:paraId="1CD5B09B" w14:textId="77777777" w:rsidR="00872B53" w:rsidRPr="00554A02" w:rsidRDefault="00872B53" w:rsidP="00872B53">
            <w:pPr>
              <w:rPr>
                <w:ins w:id="5248" w:author="阿毛" w:date="2021-06-09T14:26:00Z"/>
                <w:rFonts w:ascii="標楷體" w:eastAsia="標楷體" w:hAnsi="標楷體"/>
                <w:shd w:val="pct15" w:color="auto" w:fill="FFFFFF"/>
                <w:lang w:eastAsia="zh-HK"/>
              </w:rPr>
            </w:pPr>
            <w:ins w:id="5249" w:author="阿毛" w:date="2021-06-09T14:26: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209FFEE0" w14:textId="12B09995" w:rsidR="009A148D" w:rsidRPr="00A97C81" w:rsidRDefault="00872B53" w:rsidP="00872B53">
            <w:pPr>
              <w:rPr>
                <w:ins w:id="5250" w:author="智誠 楊" w:date="2021-05-08T15:57:00Z"/>
                <w:rFonts w:ascii="標楷體" w:eastAsia="標楷體" w:hAnsi="標楷體"/>
                <w:lang w:eastAsia="zh-HK"/>
              </w:rPr>
            </w:pPr>
            <w:ins w:id="5251" w:author="阿毛" w:date="2021-06-09T14:26:00Z">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ins>
            <w:ins w:id="5252" w:author="阿毛" w:date="2021-06-09T14:27: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ins w:id="5253" w:author="阿毛" w:date="2021-06-09T14:26:00Z">
              <w:r>
                <w:rPr>
                  <w:rFonts w:ascii="標楷體" w:eastAsia="標楷體" w:hAnsi="標楷體" w:hint="eastAsia"/>
                </w:rPr>
                <w:t>(</w:t>
              </w:r>
            </w:ins>
            <w:proofErr w:type="spellStart"/>
            <w:ins w:id="5254" w:author="阿毛" w:date="2021-06-09T14:27:00Z">
              <w:r>
                <w:rPr>
                  <w:rFonts w:ascii="標楷體" w:eastAsia="標楷體" w:hAnsi="標楷體" w:hint="eastAsia"/>
                </w:rPr>
                <w:t>Ml</w:t>
              </w:r>
              <w:r>
                <w:rPr>
                  <w:rFonts w:ascii="標楷體" w:eastAsia="標楷體" w:hAnsi="標楷體"/>
                </w:rPr>
                <w:t>aundryRecord</w:t>
              </w:r>
            </w:ins>
            <w:proofErr w:type="spellEnd"/>
            <w:ins w:id="5255" w:author="阿毛" w:date="2021-06-09T14:26:00Z">
              <w:r>
                <w:rPr>
                  <w:rFonts w:ascii="標楷體" w:eastAsia="標楷體" w:hAnsi="標楷體" w:hint="eastAsia"/>
                </w:rPr>
                <w:t>)]</w:t>
              </w:r>
              <w:r>
                <w:rPr>
                  <w:rFonts w:ascii="標楷體" w:eastAsia="標楷體" w:hAnsi="標楷體" w:hint="eastAsia"/>
                  <w:lang w:eastAsia="zh-HK"/>
                </w:rPr>
                <w:t>資料</w:t>
              </w:r>
            </w:ins>
            <w:ins w:id="5256" w:author="智誠 楊" w:date="2021-05-08T15:57:00Z">
              <w:del w:id="5257" w:author="阿毛" w:date="2021-06-09T14:26:00Z">
                <w:r w:rsidR="009A148D" w:rsidRPr="00A97C81" w:rsidDel="00872B53">
                  <w:rPr>
                    <w:rFonts w:ascii="標楷體" w:eastAsia="標楷體" w:hAnsi="標楷體" w:hint="eastAsia"/>
                  </w:rPr>
                  <w:delText>2.</w:delText>
                </w:r>
                <w:r w:rsidR="009A148D" w:rsidRPr="00A97C81" w:rsidDel="00872B53">
                  <w:rPr>
                    <w:rFonts w:ascii="標楷體" w:eastAsia="標楷體" w:hAnsi="標楷體"/>
                    <w:lang w:eastAsia="zh-HK"/>
                  </w:rPr>
                  <w:delText>執行新增</w:delText>
                </w:r>
              </w:del>
            </w:ins>
            <w:ins w:id="5258" w:author="智誠 楊" w:date="2021-05-08T16:00:00Z">
              <w:del w:id="5259" w:author="阿毛" w:date="2021-06-09T14:26:00Z">
                <w:r w:rsidR="00972654" w:rsidDel="00872B53">
                  <w:rPr>
                    <w:rFonts w:ascii="標楷體" w:eastAsia="標楷體" w:hAnsi="標楷體" w:hint="eastAsia"/>
                  </w:rPr>
                  <w:delText>疑似洗錢交易訪談紀錄</w:delText>
                </w:r>
              </w:del>
            </w:ins>
            <w:ins w:id="5260" w:author="智誠 楊" w:date="2021-05-08T15:57:00Z">
              <w:del w:id="5261" w:author="阿毛" w:date="2021-06-09T14:26:00Z">
                <w:r w:rsidR="009A148D" w:rsidRPr="00A97C81" w:rsidDel="00872B53">
                  <w:rPr>
                    <w:rFonts w:ascii="標楷體" w:eastAsia="標楷體" w:hAnsi="標楷體" w:hint="eastAsia"/>
                  </w:rPr>
                  <w:delText>。</w:delText>
                </w:r>
              </w:del>
            </w:ins>
          </w:p>
        </w:tc>
      </w:tr>
      <w:tr w:rsidR="007E7179" w:rsidRPr="00A97C81" w14:paraId="1583DE95" w14:textId="77777777" w:rsidTr="00B6788F">
        <w:trPr>
          <w:ins w:id="5262" w:author="智誠 楊" w:date="2021-05-08T15:57:00Z"/>
        </w:trPr>
        <w:tc>
          <w:tcPr>
            <w:tcW w:w="851" w:type="dxa"/>
          </w:tcPr>
          <w:p w14:paraId="177D9BC4" w14:textId="6D73C783" w:rsidR="007E7179" w:rsidRPr="00A97C81" w:rsidRDefault="00AF1102" w:rsidP="007E7179">
            <w:pPr>
              <w:jc w:val="center"/>
              <w:rPr>
                <w:ins w:id="5263" w:author="智誠 楊" w:date="2021-05-08T15:57:00Z"/>
                <w:rFonts w:ascii="標楷體" w:eastAsia="標楷體" w:hAnsi="標楷體"/>
              </w:rPr>
            </w:pPr>
            <w:ins w:id="5264" w:author="智誠 楊" w:date="2021-05-13T14:47:00Z">
              <w:r>
                <w:rPr>
                  <w:rFonts w:ascii="標楷體" w:eastAsia="標楷體" w:hAnsi="標楷體" w:hint="eastAsia"/>
                </w:rPr>
                <w:t>2</w:t>
              </w:r>
            </w:ins>
          </w:p>
        </w:tc>
        <w:tc>
          <w:tcPr>
            <w:tcW w:w="2126" w:type="dxa"/>
          </w:tcPr>
          <w:p w14:paraId="48CD716A" w14:textId="4A3323AA" w:rsidR="007E7179" w:rsidRPr="00A97C81" w:rsidRDefault="007E7179" w:rsidP="007E7179">
            <w:pPr>
              <w:rPr>
                <w:ins w:id="5265" w:author="智誠 楊" w:date="2021-05-08T15:57:00Z"/>
                <w:rFonts w:ascii="標楷體" w:eastAsia="標楷體" w:hAnsi="標楷體"/>
                <w:lang w:eastAsia="zh-HK"/>
              </w:rPr>
            </w:pPr>
            <w:ins w:id="5266" w:author="智誠 楊" w:date="2021-05-12T10:04:00Z">
              <w:r w:rsidRPr="00A97C81">
                <w:rPr>
                  <w:rFonts w:ascii="標楷體" w:eastAsia="標楷體" w:hAnsi="標楷體" w:hint="eastAsia"/>
                  <w:lang w:eastAsia="zh-HK"/>
                </w:rPr>
                <w:t>離開</w:t>
              </w:r>
            </w:ins>
          </w:p>
        </w:tc>
        <w:tc>
          <w:tcPr>
            <w:tcW w:w="7033" w:type="dxa"/>
          </w:tcPr>
          <w:p w14:paraId="5CC89187" w14:textId="26EC1982" w:rsidR="007E7179" w:rsidRPr="00A97C81" w:rsidRDefault="007E7179" w:rsidP="007E7179">
            <w:pPr>
              <w:rPr>
                <w:ins w:id="5267" w:author="智誠 楊" w:date="2021-05-08T15:57:00Z"/>
                <w:rFonts w:ascii="標楷體" w:eastAsia="標楷體" w:hAnsi="標楷體"/>
                <w:lang w:eastAsia="zh-HK"/>
              </w:rPr>
            </w:pPr>
            <w:ins w:id="5268" w:author="智誠 楊" w:date="2021-05-12T10:04:00Z">
              <w:r w:rsidRPr="00A97C81">
                <w:rPr>
                  <w:rFonts w:ascii="標楷體" w:eastAsia="標楷體" w:hAnsi="標楷體" w:hint="eastAsia"/>
                  <w:lang w:eastAsia="zh-HK"/>
                </w:rPr>
                <w:t>關閉此畫面</w:t>
              </w:r>
            </w:ins>
          </w:p>
        </w:tc>
      </w:tr>
      <w:tr w:rsidR="007E7179" w:rsidRPr="00A97C81" w14:paraId="23EB6A50" w14:textId="77777777" w:rsidTr="00B6788F">
        <w:trPr>
          <w:ins w:id="5269" w:author="智誠 楊" w:date="2021-05-08T15:57:00Z"/>
        </w:trPr>
        <w:tc>
          <w:tcPr>
            <w:tcW w:w="851" w:type="dxa"/>
          </w:tcPr>
          <w:p w14:paraId="49AE128C" w14:textId="6AF27872" w:rsidR="007E7179" w:rsidRPr="00A97C81" w:rsidRDefault="00AF1102" w:rsidP="007E7179">
            <w:pPr>
              <w:jc w:val="center"/>
              <w:rPr>
                <w:ins w:id="5270" w:author="智誠 楊" w:date="2021-05-08T15:57:00Z"/>
                <w:rFonts w:ascii="標楷體" w:eastAsia="標楷體" w:hAnsi="標楷體"/>
              </w:rPr>
            </w:pPr>
            <w:ins w:id="5271" w:author="智誠 楊" w:date="2021-05-13T14:47:00Z">
              <w:r>
                <w:rPr>
                  <w:rFonts w:ascii="標楷體" w:eastAsia="標楷體" w:hAnsi="標楷體" w:hint="eastAsia"/>
                </w:rPr>
                <w:t>3</w:t>
              </w:r>
            </w:ins>
          </w:p>
        </w:tc>
        <w:tc>
          <w:tcPr>
            <w:tcW w:w="2126" w:type="dxa"/>
          </w:tcPr>
          <w:p w14:paraId="360A685D" w14:textId="4A9B6785" w:rsidR="007E7179" w:rsidRPr="00A97C81" w:rsidRDefault="007E7179" w:rsidP="007E7179">
            <w:pPr>
              <w:rPr>
                <w:ins w:id="5272" w:author="智誠 楊" w:date="2021-05-08T15:57:00Z"/>
                <w:rFonts w:ascii="標楷體" w:eastAsia="標楷體" w:hAnsi="標楷體"/>
                <w:lang w:eastAsia="zh-HK"/>
              </w:rPr>
            </w:pPr>
            <w:ins w:id="5273" w:author="智誠 楊" w:date="2021-05-12T10:04:00Z">
              <w:r w:rsidRPr="00A97C81">
                <w:rPr>
                  <w:rFonts w:ascii="標楷體" w:eastAsia="標楷體" w:hAnsi="標楷體" w:hint="eastAsia"/>
                  <w:lang w:eastAsia="zh-HK"/>
                </w:rPr>
                <w:t>重新交易</w:t>
              </w:r>
            </w:ins>
          </w:p>
        </w:tc>
        <w:tc>
          <w:tcPr>
            <w:tcW w:w="7033" w:type="dxa"/>
          </w:tcPr>
          <w:p w14:paraId="48529A04" w14:textId="46DF243F" w:rsidR="007E7179" w:rsidRPr="00A97C81" w:rsidRDefault="007E7179" w:rsidP="007E7179">
            <w:pPr>
              <w:rPr>
                <w:ins w:id="5274" w:author="智誠 楊" w:date="2021-05-08T15:57:00Z"/>
                <w:rFonts w:ascii="標楷體" w:eastAsia="標楷體" w:hAnsi="標楷體"/>
                <w:lang w:eastAsia="zh-HK"/>
              </w:rPr>
            </w:pPr>
            <w:ins w:id="5275" w:author="智誠 楊" w:date="2021-05-12T10:04:00Z">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ins>
          </w:p>
        </w:tc>
      </w:tr>
    </w:tbl>
    <w:p w14:paraId="5369522B" w14:textId="77777777" w:rsidR="009A148D" w:rsidRPr="00253E4B" w:rsidRDefault="009A148D" w:rsidP="009A148D">
      <w:pPr>
        <w:rPr>
          <w:ins w:id="5276" w:author="智誠 楊" w:date="2021-05-08T15:57:00Z"/>
        </w:rPr>
      </w:pPr>
    </w:p>
    <w:p w14:paraId="0A8226EC" w14:textId="477E6B23" w:rsidR="009A148D" w:rsidRPr="00362205" w:rsidRDefault="009A148D" w:rsidP="009A148D">
      <w:pPr>
        <w:pStyle w:val="a"/>
        <w:tabs>
          <w:tab w:val="clear" w:pos="1134"/>
        </w:tabs>
        <w:ind w:left="1440" w:hanging="480"/>
        <w:rPr>
          <w:ins w:id="5277" w:author="智誠 楊" w:date="2021-05-08T15:57:00Z"/>
        </w:rPr>
      </w:pPr>
      <w:ins w:id="5278" w:author="智誠 楊" w:date="2021-05-08T15:57:00Z">
        <w:r>
          <w:t>輸入畫面資料說明</w:t>
        </w:r>
      </w:ins>
      <w:ins w:id="5279" w:author="智誠 楊" w:date="2021-05-12T14:37:00Z">
        <w:r w:rsidR="006802A4">
          <w:rPr>
            <w:rFonts w:hint="eastAsia"/>
          </w:rPr>
          <w:t>-</w:t>
        </w:r>
        <w:r w:rsidR="006802A4">
          <w:rPr>
            <w:rFonts w:hint="eastAsia"/>
          </w:rPr>
          <w:t>新增</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280" w:author="智誠 楊" w:date="2021-05-08T16:42: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1195"/>
        <w:gridCol w:w="850"/>
        <w:gridCol w:w="2127"/>
        <w:gridCol w:w="567"/>
        <w:gridCol w:w="407"/>
        <w:gridCol w:w="3402"/>
        <w:tblGridChange w:id="5281">
          <w:tblGrid>
            <w:gridCol w:w="456"/>
            <w:gridCol w:w="1736"/>
            <w:gridCol w:w="1602"/>
            <w:gridCol w:w="992"/>
            <w:gridCol w:w="1489"/>
            <w:gridCol w:w="354"/>
            <w:gridCol w:w="269"/>
            <w:gridCol w:w="440"/>
            <w:gridCol w:w="226"/>
            <w:gridCol w:w="2856"/>
            <w:gridCol w:w="320"/>
          </w:tblGrid>
        </w:tblGridChange>
      </w:tblGrid>
      <w:tr w:rsidR="009A148D" w:rsidRPr="00847BB7" w14:paraId="10D36073" w14:textId="77777777" w:rsidTr="00033042">
        <w:trPr>
          <w:trHeight w:val="388"/>
          <w:tblHeader/>
          <w:jc w:val="center"/>
          <w:ins w:id="5282" w:author="智誠 楊" w:date="2021-05-08T15:57:00Z"/>
          <w:trPrChange w:id="5283" w:author="智誠 楊" w:date="2021-05-08T16:42:00Z">
            <w:trPr>
              <w:gridAfter w:val="0"/>
              <w:trHeight w:val="388"/>
              <w:tblHeader/>
              <w:jc w:val="center"/>
            </w:trPr>
          </w:trPrChange>
        </w:trPr>
        <w:tc>
          <w:tcPr>
            <w:tcW w:w="456" w:type="dxa"/>
            <w:vMerge w:val="restart"/>
            <w:shd w:val="clear" w:color="auto" w:fill="D9D9D9" w:themeFill="background1" w:themeFillShade="D9"/>
            <w:tcPrChange w:id="5284" w:author="智誠 楊" w:date="2021-05-08T16:42:00Z">
              <w:tcPr>
                <w:tcW w:w="456" w:type="dxa"/>
                <w:vMerge w:val="restart"/>
                <w:shd w:val="clear" w:color="auto" w:fill="D9D9D9" w:themeFill="background1" w:themeFillShade="D9"/>
              </w:tcPr>
            </w:tcPrChange>
          </w:tcPr>
          <w:p w14:paraId="3E1BE368" w14:textId="77777777" w:rsidR="009A148D" w:rsidRPr="00847BB7" w:rsidRDefault="009A148D" w:rsidP="00B6788F">
            <w:pPr>
              <w:rPr>
                <w:ins w:id="5285" w:author="智誠 楊" w:date="2021-05-08T15:57:00Z"/>
                <w:rFonts w:ascii="標楷體" w:eastAsia="標楷體" w:hAnsi="標楷體"/>
              </w:rPr>
            </w:pPr>
            <w:ins w:id="5286" w:author="智誠 楊" w:date="2021-05-08T15:57:00Z">
              <w:r w:rsidRPr="00847BB7">
                <w:rPr>
                  <w:rFonts w:ascii="標楷體" w:eastAsia="標楷體" w:hAnsi="標楷體"/>
                </w:rPr>
                <w:t>序號</w:t>
              </w:r>
            </w:ins>
          </w:p>
        </w:tc>
        <w:tc>
          <w:tcPr>
            <w:tcW w:w="1736" w:type="dxa"/>
            <w:vMerge w:val="restart"/>
            <w:shd w:val="clear" w:color="auto" w:fill="D9D9D9" w:themeFill="background1" w:themeFillShade="D9"/>
            <w:tcPrChange w:id="5287" w:author="智誠 楊" w:date="2021-05-08T16:42:00Z">
              <w:tcPr>
                <w:tcW w:w="1736" w:type="dxa"/>
                <w:vMerge w:val="restart"/>
                <w:shd w:val="clear" w:color="auto" w:fill="D9D9D9" w:themeFill="background1" w:themeFillShade="D9"/>
              </w:tcPr>
            </w:tcPrChange>
          </w:tcPr>
          <w:p w14:paraId="4EEFE50C" w14:textId="77777777" w:rsidR="009A148D" w:rsidRPr="00847BB7" w:rsidRDefault="009A148D" w:rsidP="00B6788F">
            <w:pPr>
              <w:rPr>
                <w:ins w:id="5288" w:author="智誠 楊" w:date="2021-05-08T15:57:00Z"/>
                <w:rFonts w:ascii="標楷體" w:eastAsia="標楷體" w:hAnsi="標楷體"/>
              </w:rPr>
            </w:pPr>
            <w:ins w:id="5289" w:author="智誠 楊" w:date="2021-05-08T15:57:00Z">
              <w:r w:rsidRPr="00847BB7">
                <w:rPr>
                  <w:rFonts w:ascii="標楷體" w:eastAsia="標楷體" w:hAnsi="標楷體"/>
                </w:rPr>
                <w:t>欄位</w:t>
              </w:r>
            </w:ins>
          </w:p>
        </w:tc>
        <w:tc>
          <w:tcPr>
            <w:tcW w:w="5146" w:type="dxa"/>
            <w:gridSpan w:val="5"/>
            <w:shd w:val="clear" w:color="auto" w:fill="D9D9D9" w:themeFill="background1" w:themeFillShade="D9"/>
            <w:tcPrChange w:id="5290" w:author="智誠 楊" w:date="2021-05-08T16:42:00Z">
              <w:tcPr>
                <w:tcW w:w="5372" w:type="dxa"/>
                <w:gridSpan w:val="7"/>
                <w:shd w:val="clear" w:color="auto" w:fill="D9D9D9" w:themeFill="background1" w:themeFillShade="D9"/>
              </w:tcPr>
            </w:tcPrChange>
          </w:tcPr>
          <w:p w14:paraId="6432D626" w14:textId="77777777" w:rsidR="009A148D" w:rsidRPr="00847BB7" w:rsidRDefault="009A148D" w:rsidP="00B6788F">
            <w:pPr>
              <w:jc w:val="center"/>
              <w:rPr>
                <w:ins w:id="5291" w:author="智誠 楊" w:date="2021-05-08T15:57:00Z"/>
                <w:rFonts w:ascii="標楷體" w:eastAsia="標楷體" w:hAnsi="標楷體"/>
              </w:rPr>
            </w:pPr>
            <w:ins w:id="5292" w:author="智誠 楊" w:date="2021-05-08T15:57:00Z">
              <w:r w:rsidRPr="00847BB7">
                <w:rPr>
                  <w:rFonts w:ascii="標楷體" w:eastAsia="標楷體" w:hAnsi="標楷體"/>
                </w:rPr>
                <w:t>說明</w:t>
              </w:r>
            </w:ins>
          </w:p>
        </w:tc>
        <w:tc>
          <w:tcPr>
            <w:tcW w:w="3402" w:type="dxa"/>
            <w:vMerge w:val="restart"/>
            <w:shd w:val="clear" w:color="auto" w:fill="D9D9D9" w:themeFill="background1" w:themeFillShade="D9"/>
            <w:tcPrChange w:id="5293" w:author="智誠 楊" w:date="2021-05-08T16:42:00Z">
              <w:tcPr>
                <w:tcW w:w="2856" w:type="dxa"/>
                <w:vMerge w:val="restart"/>
                <w:shd w:val="clear" w:color="auto" w:fill="D9D9D9" w:themeFill="background1" w:themeFillShade="D9"/>
              </w:tcPr>
            </w:tcPrChange>
          </w:tcPr>
          <w:p w14:paraId="0D4E5303" w14:textId="77777777" w:rsidR="009A148D" w:rsidRPr="00847BB7" w:rsidRDefault="009A148D" w:rsidP="00B6788F">
            <w:pPr>
              <w:rPr>
                <w:ins w:id="5294" w:author="智誠 楊" w:date="2021-05-08T15:57:00Z"/>
                <w:rFonts w:ascii="標楷體" w:eastAsia="標楷體" w:hAnsi="標楷體"/>
              </w:rPr>
            </w:pPr>
            <w:ins w:id="5295" w:author="智誠 楊" w:date="2021-05-08T15:57:00Z">
              <w:r w:rsidRPr="00847BB7">
                <w:rPr>
                  <w:rFonts w:ascii="標楷體" w:eastAsia="標楷體" w:hAnsi="標楷體"/>
                </w:rPr>
                <w:t>處理邏輯及注意事項</w:t>
              </w:r>
            </w:ins>
          </w:p>
        </w:tc>
      </w:tr>
      <w:tr w:rsidR="00033042" w:rsidRPr="00847BB7" w14:paraId="6790ACF6" w14:textId="77777777" w:rsidTr="00872B53">
        <w:tblPrEx>
          <w:tblPrExChange w:id="5296" w:author="阿毛" w:date="2021-06-09T14:34:00Z">
            <w:tblPrEx>
              <w:tblW w:w="10740" w:type="dxa"/>
            </w:tblPrEx>
          </w:tblPrExChange>
        </w:tblPrEx>
        <w:trPr>
          <w:trHeight w:val="244"/>
          <w:tblHeader/>
          <w:jc w:val="center"/>
          <w:ins w:id="5297" w:author="智誠 楊" w:date="2021-05-08T15:57:00Z"/>
          <w:trPrChange w:id="5298" w:author="阿毛" w:date="2021-06-09T14:34:00Z">
            <w:trPr>
              <w:trHeight w:val="244"/>
              <w:tblHeader/>
              <w:jc w:val="center"/>
            </w:trPr>
          </w:trPrChange>
        </w:trPr>
        <w:tc>
          <w:tcPr>
            <w:tcW w:w="456" w:type="dxa"/>
            <w:vMerge/>
            <w:shd w:val="clear" w:color="auto" w:fill="D9D9D9" w:themeFill="background1" w:themeFillShade="D9"/>
            <w:tcPrChange w:id="5299" w:author="阿毛" w:date="2021-06-09T14:34:00Z">
              <w:tcPr>
                <w:tcW w:w="456" w:type="dxa"/>
                <w:vMerge/>
                <w:shd w:val="clear" w:color="auto" w:fill="D9D9D9" w:themeFill="background1" w:themeFillShade="D9"/>
              </w:tcPr>
            </w:tcPrChange>
          </w:tcPr>
          <w:p w14:paraId="1827E4C3" w14:textId="77777777" w:rsidR="009A148D" w:rsidRPr="00847BB7" w:rsidRDefault="009A148D" w:rsidP="00B6788F">
            <w:pPr>
              <w:rPr>
                <w:ins w:id="5300" w:author="智誠 楊" w:date="2021-05-08T15:57:00Z"/>
                <w:rFonts w:ascii="標楷體" w:eastAsia="標楷體" w:hAnsi="標楷體"/>
              </w:rPr>
            </w:pPr>
          </w:p>
        </w:tc>
        <w:tc>
          <w:tcPr>
            <w:tcW w:w="1736" w:type="dxa"/>
            <w:vMerge/>
            <w:shd w:val="clear" w:color="auto" w:fill="D9D9D9" w:themeFill="background1" w:themeFillShade="D9"/>
            <w:tcPrChange w:id="5301" w:author="阿毛" w:date="2021-06-09T14:34:00Z">
              <w:tcPr>
                <w:tcW w:w="1736" w:type="dxa"/>
                <w:vMerge/>
                <w:shd w:val="clear" w:color="auto" w:fill="D9D9D9" w:themeFill="background1" w:themeFillShade="D9"/>
              </w:tcPr>
            </w:tcPrChange>
          </w:tcPr>
          <w:p w14:paraId="4D7FBD2B" w14:textId="77777777" w:rsidR="009A148D" w:rsidRPr="00847BB7" w:rsidRDefault="009A148D" w:rsidP="00B6788F">
            <w:pPr>
              <w:rPr>
                <w:ins w:id="5302" w:author="智誠 楊" w:date="2021-05-08T15:57:00Z"/>
                <w:rFonts w:ascii="標楷體" w:eastAsia="標楷體" w:hAnsi="標楷體"/>
              </w:rPr>
            </w:pPr>
          </w:p>
        </w:tc>
        <w:tc>
          <w:tcPr>
            <w:tcW w:w="1195" w:type="dxa"/>
            <w:shd w:val="clear" w:color="auto" w:fill="D9D9D9" w:themeFill="background1" w:themeFillShade="D9"/>
            <w:tcPrChange w:id="5303" w:author="阿毛" w:date="2021-06-09T14:34:00Z">
              <w:tcPr>
                <w:tcW w:w="1602" w:type="dxa"/>
                <w:shd w:val="clear" w:color="auto" w:fill="D9D9D9" w:themeFill="background1" w:themeFillShade="D9"/>
              </w:tcPr>
            </w:tcPrChange>
          </w:tcPr>
          <w:p w14:paraId="3888FA88" w14:textId="3AD52BA7" w:rsidR="009A148D" w:rsidRPr="00847BB7" w:rsidRDefault="009A148D" w:rsidP="00B6788F">
            <w:pPr>
              <w:rPr>
                <w:ins w:id="5304" w:author="智誠 楊" w:date="2021-05-08T15:57:00Z"/>
                <w:rFonts w:ascii="標楷體" w:eastAsia="標楷體" w:hAnsi="標楷體"/>
              </w:rPr>
            </w:pPr>
            <w:ins w:id="5305" w:author="智誠 楊" w:date="2021-05-08T15:57:00Z">
              <w:del w:id="5306" w:author="阿毛" w:date="2021-06-03T09:53:00Z">
                <w:r w:rsidRPr="00847BB7" w:rsidDel="00E27902">
                  <w:rPr>
                    <w:rFonts w:ascii="標楷體" w:eastAsia="標楷體" w:hAnsi="標楷體" w:hint="eastAsia"/>
                  </w:rPr>
                  <w:delText>資料型態長度</w:delText>
                </w:r>
              </w:del>
            </w:ins>
            <w:ins w:id="5307" w:author="阿毛" w:date="2021-06-03T09:53:00Z">
              <w:r w:rsidR="00E27902">
                <w:rPr>
                  <w:rFonts w:ascii="標楷體" w:eastAsia="標楷體" w:hAnsi="標楷體" w:hint="eastAsia"/>
                </w:rPr>
                <w:t>資料長度</w:t>
              </w:r>
            </w:ins>
          </w:p>
        </w:tc>
        <w:tc>
          <w:tcPr>
            <w:tcW w:w="850" w:type="dxa"/>
            <w:shd w:val="clear" w:color="auto" w:fill="D9D9D9" w:themeFill="background1" w:themeFillShade="D9"/>
            <w:tcPrChange w:id="5308" w:author="阿毛" w:date="2021-06-09T14:34:00Z">
              <w:tcPr>
                <w:tcW w:w="992" w:type="dxa"/>
                <w:shd w:val="clear" w:color="auto" w:fill="D9D9D9" w:themeFill="background1" w:themeFillShade="D9"/>
              </w:tcPr>
            </w:tcPrChange>
          </w:tcPr>
          <w:p w14:paraId="79FFFA0F" w14:textId="77777777" w:rsidR="009A148D" w:rsidRPr="00847BB7" w:rsidRDefault="009A148D" w:rsidP="00B6788F">
            <w:pPr>
              <w:rPr>
                <w:ins w:id="5309" w:author="智誠 楊" w:date="2021-05-08T15:57:00Z"/>
                <w:rFonts w:ascii="標楷體" w:eastAsia="標楷體" w:hAnsi="標楷體"/>
              </w:rPr>
            </w:pPr>
            <w:ins w:id="5310" w:author="智誠 楊" w:date="2021-05-08T15:57:00Z">
              <w:r w:rsidRPr="00847BB7">
                <w:rPr>
                  <w:rFonts w:ascii="標楷體" w:eastAsia="標楷體" w:hAnsi="標楷體"/>
                </w:rPr>
                <w:t>預設值</w:t>
              </w:r>
            </w:ins>
          </w:p>
        </w:tc>
        <w:tc>
          <w:tcPr>
            <w:tcW w:w="2127" w:type="dxa"/>
            <w:shd w:val="clear" w:color="auto" w:fill="D9D9D9" w:themeFill="background1" w:themeFillShade="D9"/>
            <w:tcPrChange w:id="5311" w:author="阿毛" w:date="2021-06-09T14:34:00Z">
              <w:tcPr>
                <w:tcW w:w="1489" w:type="dxa"/>
                <w:shd w:val="clear" w:color="auto" w:fill="D9D9D9" w:themeFill="background1" w:themeFillShade="D9"/>
              </w:tcPr>
            </w:tcPrChange>
          </w:tcPr>
          <w:p w14:paraId="6C291CAA" w14:textId="77777777" w:rsidR="009A148D" w:rsidRPr="00847BB7" w:rsidRDefault="009A148D" w:rsidP="00B6788F">
            <w:pPr>
              <w:rPr>
                <w:ins w:id="5312" w:author="智誠 楊" w:date="2021-05-08T15:57:00Z"/>
                <w:rFonts w:ascii="標楷體" w:eastAsia="標楷體" w:hAnsi="標楷體"/>
              </w:rPr>
            </w:pPr>
            <w:ins w:id="5313" w:author="智誠 楊" w:date="2021-05-08T15:57:00Z">
              <w:r w:rsidRPr="00847BB7">
                <w:rPr>
                  <w:rFonts w:ascii="標楷體" w:eastAsia="標楷體" w:hAnsi="標楷體"/>
                </w:rPr>
                <w:t>選單內容</w:t>
              </w:r>
            </w:ins>
          </w:p>
        </w:tc>
        <w:tc>
          <w:tcPr>
            <w:tcW w:w="567" w:type="dxa"/>
            <w:shd w:val="clear" w:color="auto" w:fill="D9D9D9" w:themeFill="background1" w:themeFillShade="D9"/>
            <w:tcPrChange w:id="5314" w:author="阿毛" w:date="2021-06-09T14:34:00Z">
              <w:tcPr>
                <w:tcW w:w="354" w:type="dxa"/>
                <w:shd w:val="clear" w:color="auto" w:fill="D9D9D9" w:themeFill="background1" w:themeFillShade="D9"/>
              </w:tcPr>
            </w:tcPrChange>
          </w:tcPr>
          <w:p w14:paraId="003D927C" w14:textId="77777777" w:rsidR="009A148D" w:rsidRPr="00847BB7" w:rsidRDefault="009A148D" w:rsidP="00B6788F">
            <w:pPr>
              <w:rPr>
                <w:ins w:id="5315" w:author="智誠 楊" w:date="2021-05-08T15:57:00Z"/>
                <w:rFonts w:ascii="標楷體" w:eastAsia="標楷體" w:hAnsi="標楷體"/>
              </w:rPr>
            </w:pPr>
            <w:proofErr w:type="gramStart"/>
            <w:ins w:id="5316" w:author="智誠 楊" w:date="2021-05-08T15:57:00Z">
              <w:r w:rsidRPr="00847BB7">
                <w:rPr>
                  <w:rFonts w:ascii="標楷體" w:eastAsia="標楷體" w:hAnsi="標楷體"/>
                </w:rPr>
                <w:t>必填</w:t>
              </w:r>
              <w:proofErr w:type="gramEnd"/>
            </w:ins>
          </w:p>
        </w:tc>
        <w:tc>
          <w:tcPr>
            <w:tcW w:w="407" w:type="dxa"/>
            <w:shd w:val="clear" w:color="auto" w:fill="D9D9D9" w:themeFill="background1" w:themeFillShade="D9"/>
            <w:tcPrChange w:id="5317" w:author="阿毛" w:date="2021-06-09T14:34:00Z">
              <w:tcPr>
                <w:tcW w:w="709" w:type="dxa"/>
                <w:gridSpan w:val="2"/>
                <w:shd w:val="clear" w:color="auto" w:fill="D9D9D9" w:themeFill="background1" w:themeFillShade="D9"/>
              </w:tcPr>
            </w:tcPrChange>
          </w:tcPr>
          <w:p w14:paraId="552941BD" w14:textId="77777777" w:rsidR="009A148D" w:rsidRPr="00847BB7" w:rsidRDefault="009A148D" w:rsidP="00B6788F">
            <w:pPr>
              <w:rPr>
                <w:ins w:id="5318" w:author="智誠 楊" w:date="2021-05-08T15:57:00Z"/>
                <w:rFonts w:ascii="標楷體" w:eastAsia="標楷體" w:hAnsi="標楷體"/>
              </w:rPr>
            </w:pPr>
            <w:ins w:id="5319" w:author="智誠 楊" w:date="2021-05-08T15:57:00Z">
              <w:r w:rsidRPr="00847BB7">
                <w:rPr>
                  <w:rFonts w:ascii="標楷體" w:eastAsia="標楷體" w:hAnsi="標楷體"/>
                </w:rPr>
                <w:t>R/W</w:t>
              </w:r>
            </w:ins>
          </w:p>
        </w:tc>
        <w:tc>
          <w:tcPr>
            <w:tcW w:w="3402" w:type="dxa"/>
            <w:vMerge/>
            <w:shd w:val="clear" w:color="auto" w:fill="D9D9D9" w:themeFill="background1" w:themeFillShade="D9"/>
            <w:tcPrChange w:id="5320" w:author="阿毛" w:date="2021-06-09T14:34:00Z">
              <w:tcPr>
                <w:tcW w:w="3402" w:type="dxa"/>
                <w:gridSpan w:val="3"/>
                <w:vMerge/>
                <w:shd w:val="clear" w:color="auto" w:fill="D9D9D9" w:themeFill="background1" w:themeFillShade="D9"/>
              </w:tcPr>
            </w:tcPrChange>
          </w:tcPr>
          <w:p w14:paraId="2ACBCD53" w14:textId="77777777" w:rsidR="009A148D" w:rsidRPr="00847BB7" w:rsidRDefault="009A148D" w:rsidP="00B6788F">
            <w:pPr>
              <w:rPr>
                <w:ins w:id="5321" w:author="智誠 楊" w:date="2021-05-08T15:57:00Z"/>
                <w:rFonts w:ascii="標楷體" w:eastAsia="標楷體" w:hAnsi="標楷體"/>
              </w:rPr>
            </w:pPr>
          </w:p>
        </w:tc>
      </w:tr>
      <w:tr w:rsidR="009A148D" w:rsidRPr="00847BB7" w14:paraId="17443728" w14:textId="77777777" w:rsidTr="00872B53">
        <w:trPr>
          <w:trHeight w:val="244"/>
          <w:jc w:val="center"/>
          <w:ins w:id="5322" w:author="智誠 楊" w:date="2021-05-08T15:57:00Z"/>
          <w:trPrChange w:id="5323" w:author="阿毛" w:date="2021-06-09T14:34:00Z">
            <w:trPr>
              <w:gridAfter w:val="0"/>
              <w:trHeight w:val="244"/>
              <w:jc w:val="center"/>
            </w:trPr>
          </w:trPrChange>
        </w:trPr>
        <w:tc>
          <w:tcPr>
            <w:tcW w:w="456" w:type="dxa"/>
            <w:tcPrChange w:id="5324" w:author="阿毛" w:date="2021-06-09T14:34:00Z">
              <w:tcPr>
                <w:tcW w:w="456" w:type="dxa"/>
              </w:tcPr>
            </w:tcPrChange>
          </w:tcPr>
          <w:p w14:paraId="344841F8" w14:textId="77777777" w:rsidR="009A148D" w:rsidRPr="00847BB7" w:rsidRDefault="009A148D" w:rsidP="00B6788F">
            <w:pPr>
              <w:rPr>
                <w:ins w:id="5325" w:author="智誠 楊" w:date="2021-05-08T15:57:00Z"/>
                <w:rFonts w:ascii="標楷體" w:eastAsia="標楷體" w:hAnsi="標楷體"/>
              </w:rPr>
            </w:pPr>
            <w:ins w:id="5326" w:author="智誠 楊" w:date="2021-05-08T15:57:00Z">
              <w:r>
                <w:rPr>
                  <w:rFonts w:ascii="標楷體" w:eastAsia="標楷體" w:hAnsi="標楷體" w:hint="eastAsia"/>
                </w:rPr>
                <w:t>1</w:t>
              </w:r>
            </w:ins>
          </w:p>
        </w:tc>
        <w:tc>
          <w:tcPr>
            <w:tcW w:w="1736" w:type="dxa"/>
            <w:tcPrChange w:id="5327" w:author="阿毛" w:date="2021-06-09T14:34:00Z">
              <w:tcPr>
                <w:tcW w:w="1736" w:type="dxa"/>
              </w:tcPr>
            </w:tcPrChange>
          </w:tcPr>
          <w:p w14:paraId="53179073" w14:textId="77777777" w:rsidR="009A148D" w:rsidRPr="00847BB7" w:rsidRDefault="009A148D" w:rsidP="00B6788F">
            <w:pPr>
              <w:rPr>
                <w:ins w:id="5328" w:author="智誠 楊" w:date="2021-05-08T15:57:00Z"/>
                <w:rFonts w:ascii="標楷體" w:eastAsia="標楷體" w:hAnsi="標楷體"/>
              </w:rPr>
            </w:pPr>
            <w:ins w:id="5329" w:author="智誠 楊" w:date="2021-05-08T15:57:00Z">
              <w:r w:rsidRPr="00847BB7">
                <w:rPr>
                  <w:rFonts w:ascii="標楷體" w:eastAsia="標楷體" w:hAnsi="標楷體" w:hint="eastAsia"/>
                  <w:lang w:eastAsia="zh-HK"/>
                </w:rPr>
                <w:t>功能選項</w:t>
              </w:r>
            </w:ins>
          </w:p>
        </w:tc>
        <w:tc>
          <w:tcPr>
            <w:tcW w:w="1195" w:type="dxa"/>
            <w:tcPrChange w:id="5330" w:author="阿毛" w:date="2021-06-09T14:34:00Z">
              <w:tcPr>
                <w:tcW w:w="1602" w:type="dxa"/>
              </w:tcPr>
            </w:tcPrChange>
          </w:tcPr>
          <w:p w14:paraId="4A0D5EF3" w14:textId="77777777" w:rsidR="009A148D" w:rsidRPr="00847BB7" w:rsidRDefault="009A148D" w:rsidP="00B6788F">
            <w:pPr>
              <w:rPr>
                <w:ins w:id="5331" w:author="智誠 楊" w:date="2021-05-08T15:57:00Z"/>
                <w:rFonts w:ascii="標楷體" w:eastAsia="標楷體" w:hAnsi="標楷體"/>
              </w:rPr>
            </w:pPr>
            <w:ins w:id="5332" w:author="智誠 楊" w:date="2021-05-08T15:57:00Z">
              <w:r w:rsidRPr="00847BB7">
                <w:rPr>
                  <w:rFonts w:ascii="標楷體" w:eastAsia="標楷體" w:hAnsi="標楷體"/>
                </w:rPr>
                <w:t xml:space="preserve">                  </w:t>
              </w:r>
            </w:ins>
          </w:p>
        </w:tc>
        <w:tc>
          <w:tcPr>
            <w:tcW w:w="850" w:type="dxa"/>
            <w:tcPrChange w:id="5333" w:author="阿毛" w:date="2021-06-09T14:34:00Z">
              <w:tcPr>
                <w:tcW w:w="992" w:type="dxa"/>
              </w:tcPr>
            </w:tcPrChange>
          </w:tcPr>
          <w:p w14:paraId="7E005B94" w14:textId="1FF8DBE4" w:rsidR="009A148D" w:rsidRPr="00847BB7" w:rsidRDefault="00872B53" w:rsidP="00B6788F">
            <w:pPr>
              <w:rPr>
                <w:ins w:id="5334" w:author="智誠 楊" w:date="2021-05-08T15:57:00Z"/>
                <w:rFonts w:ascii="標楷體" w:eastAsia="標楷體" w:hAnsi="標楷體"/>
              </w:rPr>
            </w:pPr>
            <w:ins w:id="5335" w:author="阿毛" w:date="2021-06-09T14:27:00Z">
              <w:r w:rsidRPr="00847BB7">
                <w:rPr>
                  <w:rFonts w:ascii="標楷體" w:eastAsia="標楷體" w:hAnsi="標楷體" w:hint="eastAsia"/>
                  <w:lang w:eastAsia="zh-HK"/>
                </w:rPr>
                <w:t>新增</w:t>
              </w:r>
            </w:ins>
          </w:p>
        </w:tc>
        <w:tc>
          <w:tcPr>
            <w:tcW w:w="2127" w:type="dxa"/>
            <w:tcPrChange w:id="5336" w:author="阿毛" w:date="2021-06-09T14:34:00Z">
              <w:tcPr>
                <w:tcW w:w="1489" w:type="dxa"/>
              </w:tcPr>
            </w:tcPrChange>
          </w:tcPr>
          <w:p w14:paraId="6EC62BA8" w14:textId="77777777" w:rsidR="009A148D" w:rsidRPr="00847BB7" w:rsidRDefault="009A148D" w:rsidP="00B6788F">
            <w:pPr>
              <w:rPr>
                <w:ins w:id="5337" w:author="智誠 楊" w:date="2021-05-08T15:57:00Z"/>
                <w:rFonts w:ascii="標楷體" w:eastAsia="標楷體" w:hAnsi="標楷體"/>
              </w:rPr>
            </w:pPr>
          </w:p>
        </w:tc>
        <w:tc>
          <w:tcPr>
            <w:tcW w:w="567" w:type="dxa"/>
            <w:tcPrChange w:id="5338" w:author="阿毛" w:date="2021-06-09T14:34:00Z">
              <w:tcPr>
                <w:tcW w:w="623" w:type="dxa"/>
                <w:gridSpan w:val="2"/>
              </w:tcPr>
            </w:tcPrChange>
          </w:tcPr>
          <w:p w14:paraId="4385C5A4" w14:textId="77777777" w:rsidR="009A148D" w:rsidRPr="00847BB7" w:rsidRDefault="009A148D" w:rsidP="00B6788F">
            <w:pPr>
              <w:rPr>
                <w:ins w:id="5339" w:author="智誠 楊" w:date="2021-05-08T15:57:00Z"/>
                <w:rFonts w:ascii="標楷體" w:eastAsia="標楷體" w:hAnsi="標楷體"/>
              </w:rPr>
            </w:pPr>
          </w:p>
        </w:tc>
        <w:tc>
          <w:tcPr>
            <w:tcW w:w="407" w:type="dxa"/>
            <w:tcPrChange w:id="5340" w:author="阿毛" w:date="2021-06-09T14:34:00Z">
              <w:tcPr>
                <w:tcW w:w="666" w:type="dxa"/>
                <w:gridSpan w:val="2"/>
              </w:tcPr>
            </w:tcPrChange>
          </w:tcPr>
          <w:p w14:paraId="7DFBF6EC" w14:textId="77777777" w:rsidR="009A148D" w:rsidRPr="00847BB7" w:rsidRDefault="009A148D" w:rsidP="00B6788F">
            <w:pPr>
              <w:jc w:val="center"/>
              <w:rPr>
                <w:ins w:id="5341" w:author="智誠 楊" w:date="2021-05-08T15:57:00Z"/>
                <w:rFonts w:ascii="標楷體" w:eastAsia="標楷體" w:hAnsi="標楷體"/>
              </w:rPr>
            </w:pPr>
            <w:ins w:id="5342" w:author="智誠 楊" w:date="2021-05-08T15:57:00Z">
              <w:r>
                <w:rPr>
                  <w:rFonts w:ascii="標楷體" w:eastAsia="標楷體" w:hAnsi="標楷體" w:hint="eastAsia"/>
                </w:rPr>
                <w:t>R</w:t>
              </w:r>
            </w:ins>
          </w:p>
        </w:tc>
        <w:tc>
          <w:tcPr>
            <w:tcW w:w="3402" w:type="dxa"/>
            <w:tcPrChange w:id="5343" w:author="阿毛" w:date="2021-06-09T14:34:00Z">
              <w:tcPr>
                <w:tcW w:w="2856" w:type="dxa"/>
              </w:tcPr>
            </w:tcPrChange>
          </w:tcPr>
          <w:p w14:paraId="20D7F0F9" w14:textId="393E83CF" w:rsidR="009A148D" w:rsidRPr="00847BB7" w:rsidRDefault="009A148D" w:rsidP="00B6788F">
            <w:pPr>
              <w:rPr>
                <w:ins w:id="5344" w:author="智誠 楊" w:date="2021-05-08T15:57:00Z"/>
                <w:rFonts w:ascii="標楷體" w:eastAsia="標楷體" w:hAnsi="標楷體"/>
              </w:rPr>
            </w:pPr>
            <w:ins w:id="5345" w:author="智誠 楊" w:date="2021-05-08T15:57:00Z">
              <w:r w:rsidRPr="00847BB7">
                <w:rPr>
                  <w:rFonts w:ascii="標楷體" w:eastAsia="標楷體" w:hAnsi="標楷體" w:hint="eastAsia"/>
                </w:rPr>
                <w:t>自動顯示</w:t>
              </w:r>
            </w:ins>
            <w:ins w:id="5346" w:author="智誠 楊" w:date="2021-05-12T09:55:00Z">
              <w:del w:id="5347" w:author="阿毛" w:date="2021-06-09T14:27:00Z">
                <w:r w:rsidR="000F793D" w:rsidDel="00872B53">
                  <w:rPr>
                    <w:rFonts w:ascii="標楷體" w:eastAsia="標楷體" w:hAnsi="標楷體" w:hint="eastAsia"/>
                  </w:rPr>
                  <w:delText>:</w:delText>
                </w:r>
              </w:del>
            </w:ins>
            <w:ins w:id="5348" w:author="智誠 楊" w:date="2021-05-08T15:57:00Z">
              <w:del w:id="5349" w:author="阿毛" w:date="2021-06-09T14:27:00Z">
                <w:r w:rsidRPr="00847BB7" w:rsidDel="00872B53">
                  <w:rPr>
                    <w:rFonts w:ascii="標楷體" w:eastAsia="標楷體" w:hAnsi="標楷體" w:hint="eastAsia"/>
                    <w:lang w:eastAsia="zh-HK"/>
                  </w:rPr>
                  <w:delText>新增</w:delText>
                </w:r>
              </w:del>
            </w:ins>
          </w:p>
        </w:tc>
      </w:tr>
      <w:tr w:rsidR="009A148D" w:rsidRPr="00847BB7" w14:paraId="4298AA77" w14:textId="77777777" w:rsidTr="00872B53">
        <w:trPr>
          <w:trHeight w:val="244"/>
          <w:jc w:val="center"/>
          <w:ins w:id="5350" w:author="智誠 楊" w:date="2021-05-08T15:57:00Z"/>
          <w:trPrChange w:id="5351" w:author="阿毛" w:date="2021-06-09T14:34:00Z">
            <w:trPr>
              <w:gridAfter w:val="0"/>
              <w:trHeight w:val="244"/>
              <w:jc w:val="center"/>
            </w:trPr>
          </w:trPrChange>
        </w:trPr>
        <w:tc>
          <w:tcPr>
            <w:tcW w:w="456" w:type="dxa"/>
            <w:tcPrChange w:id="5352" w:author="阿毛" w:date="2021-06-09T14:34:00Z">
              <w:tcPr>
                <w:tcW w:w="456" w:type="dxa"/>
              </w:tcPr>
            </w:tcPrChange>
          </w:tcPr>
          <w:p w14:paraId="2F04C3F0" w14:textId="77777777" w:rsidR="009A148D" w:rsidRPr="00847BB7" w:rsidRDefault="009A148D" w:rsidP="00B6788F">
            <w:pPr>
              <w:rPr>
                <w:ins w:id="5353" w:author="智誠 楊" w:date="2021-05-08T15:57:00Z"/>
                <w:rFonts w:ascii="標楷體" w:eastAsia="標楷體" w:hAnsi="標楷體"/>
              </w:rPr>
            </w:pPr>
            <w:ins w:id="5354" w:author="智誠 楊" w:date="2021-05-08T15:57:00Z">
              <w:r w:rsidRPr="00847BB7">
                <w:rPr>
                  <w:rFonts w:ascii="標楷體" w:eastAsia="標楷體" w:hAnsi="標楷體" w:hint="eastAsia"/>
                </w:rPr>
                <w:lastRenderedPageBreak/>
                <w:t>2</w:t>
              </w:r>
            </w:ins>
          </w:p>
        </w:tc>
        <w:tc>
          <w:tcPr>
            <w:tcW w:w="1736" w:type="dxa"/>
            <w:tcPrChange w:id="5355" w:author="阿毛" w:date="2021-06-09T14:34:00Z">
              <w:tcPr>
                <w:tcW w:w="1736" w:type="dxa"/>
              </w:tcPr>
            </w:tcPrChange>
          </w:tcPr>
          <w:p w14:paraId="64DD8FD3" w14:textId="43AB1C01" w:rsidR="009A148D" w:rsidRPr="00847BB7" w:rsidRDefault="004D71FA" w:rsidP="00B6788F">
            <w:pPr>
              <w:rPr>
                <w:ins w:id="5356" w:author="智誠 楊" w:date="2021-05-08T15:57:00Z"/>
                <w:rFonts w:ascii="標楷體" w:eastAsia="標楷體" w:hAnsi="標楷體"/>
              </w:rPr>
            </w:pPr>
            <w:ins w:id="5357" w:author="智誠 楊" w:date="2021-05-08T16:07:00Z">
              <w:r>
                <w:rPr>
                  <w:rFonts w:ascii="標楷體" w:eastAsia="標楷體" w:hAnsi="標楷體" w:hint="eastAsia"/>
                </w:rPr>
                <w:t>訪談日期</w:t>
              </w:r>
            </w:ins>
          </w:p>
        </w:tc>
        <w:tc>
          <w:tcPr>
            <w:tcW w:w="1195" w:type="dxa"/>
            <w:tcPrChange w:id="5358" w:author="阿毛" w:date="2021-06-09T14:34:00Z">
              <w:tcPr>
                <w:tcW w:w="1602" w:type="dxa"/>
              </w:tcPr>
            </w:tcPrChange>
          </w:tcPr>
          <w:p w14:paraId="22E36FFD" w14:textId="1DAF021F" w:rsidR="009A148D" w:rsidRPr="00847BB7" w:rsidRDefault="004D71FA" w:rsidP="00B6788F">
            <w:pPr>
              <w:rPr>
                <w:ins w:id="5359" w:author="智誠 楊" w:date="2021-05-08T15:57:00Z"/>
                <w:rFonts w:ascii="標楷體" w:eastAsia="標楷體" w:hAnsi="標楷體"/>
              </w:rPr>
            </w:pPr>
            <w:ins w:id="5360" w:author="智誠 楊" w:date="2021-05-08T16:07:00Z">
              <w:r>
                <w:rPr>
                  <w:rFonts w:ascii="標楷體" w:eastAsia="標楷體" w:hAnsi="標楷體" w:hint="eastAsia"/>
                </w:rPr>
                <w:t>7</w:t>
              </w:r>
            </w:ins>
            <w:ins w:id="5361" w:author="智誠 楊" w:date="2021-05-08T15:57:00Z">
              <w:r w:rsidR="009A148D" w:rsidRPr="00847BB7">
                <w:rPr>
                  <w:rFonts w:ascii="標楷體" w:eastAsia="標楷體" w:hAnsi="標楷體"/>
                </w:rPr>
                <w:t xml:space="preserve">               </w:t>
              </w:r>
            </w:ins>
          </w:p>
        </w:tc>
        <w:tc>
          <w:tcPr>
            <w:tcW w:w="850" w:type="dxa"/>
            <w:tcPrChange w:id="5362" w:author="阿毛" w:date="2021-06-09T14:34:00Z">
              <w:tcPr>
                <w:tcW w:w="992" w:type="dxa"/>
              </w:tcPr>
            </w:tcPrChange>
          </w:tcPr>
          <w:p w14:paraId="0A4C0AB0" w14:textId="333141A0" w:rsidR="009A148D" w:rsidRPr="00847BB7" w:rsidRDefault="001A6AAE" w:rsidP="00B6788F">
            <w:pPr>
              <w:rPr>
                <w:ins w:id="5363" w:author="智誠 楊" w:date="2021-05-08T15:57:00Z"/>
                <w:rFonts w:ascii="標楷體" w:eastAsia="標楷體" w:hAnsi="標楷體"/>
              </w:rPr>
            </w:pPr>
            <w:ins w:id="5364" w:author="智誠 楊" w:date="2021-05-08T16:23:00Z">
              <w:r>
                <w:rPr>
                  <w:rFonts w:ascii="標楷體" w:eastAsia="標楷體" w:hAnsi="標楷體" w:hint="eastAsia"/>
                </w:rPr>
                <w:t>日曆日</w:t>
              </w:r>
            </w:ins>
          </w:p>
        </w:tc>
        <w:tc>
          <w:tcPr>
            <w:tcW w:w="2127" w:type="dxa"/>
            <w:tcPrChange w:id="5365" w:author="阿毛" w:date="2021-06-09T14:34:00Z">
              <w:tcPr>
                <w:tcW w:w="1489" w:type="dxa"/>
              </w:tcPr>
            </w:tcPrChange>
          </w:tcPr>
          <w:p w14:paraId="2242CA3F" w14:textId="47A67609" w:rsidR="009A148D" w:rsidRPr="00847BB7" w:rsidRDefault="00872B53" w:rsidP="00B6788F">
            <w:pPr>
              <w:rPr>
                <w:ins w:id="5366" w:author="智誠 楊" w:date="2021-05-08T15:57:00Z"/>
                <w:rFonts w:ascii="標楷體" w:eastAsia="標楷體" w:hAnsi="標楷體"/>
              </w:rPr>
            </w:pPr>
            <w:ins w:id="5367" w:author="阿毛" w:date="2021-06-09T14:27:00Z">
              <w:r>
                <w:rPr>
                  <w:rFonts w:ascii="標楷體" w:eastAsia="標楷體" w:hAnsi="標楷體" w:hint="eastAsia"/>
                </w:rPr>
                <w:t>日期選單</w:t>
              </w:r>
            </w:ins>
          </w:p>
        </w:tc>
        <w:tc>
          <w:tcPr>
            <w:tcW w:w="567" w:type="dxa"/>
            <w:tcPrChange w:id="5368" w:author="阿毛" w:date="2021-06-09T14:34:00Z">
              <w:tcPr>
                <w:tcW w:w="623" w:type="dxa"/>
                <w:gridSpan w:val="2"/>
              </w:tcPr>
            </w:tcPrChange>
          </w:tcPr>
          <w:p w14:paraId="77559139" w14:textId="77777777" w:rsidR="009A148D" w:rsidRPr="00847BB7" w:rsidRDefault="009A148D" w:rsidP="00B6788F">
            <w:pPr>
              <w:rPr>
                <w:ins w:id="5369" w:author="智誠 楊" w:date="2021-05-08T15:57:00Z"/>
                <w:rFonts w:ascii="標楷體" w:eastAsia="標楷體" w:hAnsi="標楷體"/>
              </w:rPr>
            </w:pPr>
            <w:ins w:id="5370" w:author="智誠 楊" w:date="2021-05-08T15:57:00Z">
              <w:r>
                <w:rPr>
                  <w:rFonts w:ascii="標楷體" w:eastAsia="標楷體" w:hAnsi="標楷體" w:hint="eastAsia"/>
                </w:rPr>
                <w:t>V</w:t>
              </w:r>
            </w:ins>
          </w:p>
        </w:tc>
        <w:tc>
          <w:tcPr>
            <w:tcW w:w="407" w:type="dxa"/>
            <w:tcPrChange w:id="5371" w:author="阿毛" w:date="2021-06-09T14:34:00Z">
              <w:tcPr>
                <w:tcW w:w="666" w:type="dxa"/>
                <w:gridSpan w:val="2"/>
              </w:tcPr>
            </w:tcPrChange>
          </w:tcPr>
          <w:p w14:paraId="28B13CB5" w14:textId="77777777" w:rsidR="009A148D" w:rsidRPr="00A01A6B" w:rsidRDefault="009A148D" w:rsidP="00B6788F">
            <w:pPr>
              <w:jc w:val="center"/>
              <w:rPr>
                <w:ins w:id="5372" w:author="智誠 楊" w:date="2021-05-08T15:57:00Z"/>
                <w:rFonts w:ascii="標楷體" w:eastAsia="標楷體" w:hAnsi="標楷體"/>
              </w:rPr>
            </w:pPr>
            <w:ins w:id="5373" w:author="智誠 楊" w:date="2021-05-08T15:57:00Z">
              <w:r w:rsidRPr="00A01A6B">
                <w:rPr>
                  <w:rFonts w:ascii="標楷體" w:eastAsia="標楷體" w:hAnsi="標楷體" w:hint="eastAsia"/>
                </w:rPr>
                <w:t>W</w:t>
              </w:r>
            </w:ins>
          </w:p>
        </w:tc>
        <w:tc>
          <w:tcPr>
            <w:tcW w:w="3402" w:type="dxa"/>
            <w:tcPrChange w:id="5374" w:author="阿毛" w:date="2021-06-09T14:34:00Z">
              <w:tcPr>
                <w:tcW w:w="2856" w:type="dxa"/>
              </w:tcPr>
            </w:tcPrChange>
          </w:tcPr>
          <w:p w14:paraId="3272AF1E" w14:textId="32C017EB" w:rsidR="009A148D" w:rsidRDefault="009A148D" w:rsidP="00B6788F">
            <w:pPr>
              <w:snapToGrid w:val="0"/>
              <w:ind w:left="238" w:hangingChars="99" w:hanging="238"/>
              <w:rPr>
                <w:ins w:id="5375" w:author="智誠 楊" w:date="2021-05-08T15:57:00Z"/>
                <w:rFonts w:ascii="標楷體" w:eastAsia="標楷體" w:hAnsi="標楷體"/>
                <w:color w:val="000000" w:themeColor="text1"/>
              </w:rPr>
            </w:pPr>
            <w:ins w:id="5376" w:author="智誠 楊" w:date="2021-05-08T15:57:00Z">
              <w:r w:rsidRPr="00A01A6B">
                <w:rPr>
                  <w:rFonts w:ascii="標楷體" w:eastAsia="標楷體" w:hAnsi="標楷體" w:hint="eastAsia"/>
                  <w:color w:val="000000" w:themeColor="text1"/>
                </w:rPr>
                <w:t>1.必須輸入</w:t>
              </w:r>
            </w:ins>
            <w:ins w:id="5377" w:author="阿毛" w:date="2021-06-09T14:28:00Z">
              <w:r w:rsidR="00872B53">
                <w:rPr>
                  <w:rFonts w:ascii="標楷體" w:eastAsia="標楷體" w:hAnsi="標楷體" w:hint="eastAsia"/>
                  <w:color w:val="000000" w:themeColor="text1"/>
                </w:rPr>
                <w:t>日期,檢核條件:</w:t>
              </w:r>
            </w:ins>
          </w:p>
          <w:p w14:paraId="50DBA78B" w14:textId="0FB7CF79" w:rsidR="000F793D" w:rsidRDefault="009A148D" w:rsidP="000F793D">
            <w:pPr>
              <w:snapToGrid w:val="0"/>
              <w:ind w:left="238" w:hangingChars="99" w:hanging="238"/>
              <w:rPr>
                <w:ins w:id="5378" w:author="智誠 楊" w:date="2021-05-12T09:58:00Z"/>
                <w:rFonts w:ascii="標楷體" w:eastAsia="標楷體" w:hAnsi="標楷體"/>
              </w:rPr>
            </w:pPr>
            <w:ins w:id="5379" w:author="智誠 楊" w:date="2021-05-08T15:57:00Z">
              <w:del w:id="5380" w:author="阿毛" w:date="2021-06-09T14:28:00Z">
                <w:r w:rsidDel="00872B53">
                  <w:rPr>
                    <w:rFonts w:ascii="標楷體" w:eastAsia="標楷體" w:hAnsi="標楷體" w:hint="eastAsia"/>
                    <w:color w:val="000000" w:themeColor="text1"/>
                  </w:rPr>
                  <w:delText>2.</w:delText>
                </w:r>
              </w:del>
            </w:ins>
            <w:ins w:id="5381" w:author="智誠 楊" w:date="2021-05-12T09:58:00Z">
              <w:del w:id="5382" w:author="阿毛" w:date="2021-06-09T14:28:00Z">
                <w:r w:rsidR="000F793D" w:rsidDel="00872B53">
                  <w:rPr>
                    <w:rFonts w:ascii="標楷體" w:eastAsia="標楷體" w:hAnsi="標楷體" w:hint="eastAsia"/>
                  </w:rPr>
                  <w:delText>檢查:</w:delText>
                </w:r>
              </w:del>
            </w:ins>
            <w:ins w:id="5383" w:author="阿毛" w:date="2021-06-09T14:28:00Z">
              <w:r w:rsidR="00872B53">
                <w:rPr>
                  <w:rFonts w:ascii="標楷體" w:eastAsia="標楷體" w:hAnsi="標楷體" w:hint="eastAsia"/>
                  <w:color w:val="000000" w:themeColor="text1"/>
                </w:rPr>
                <w:t xml:space="preserve">  (1).不可為空白/V(7)</w:t>
              </w:r>
            </w:ins>
          </w:p>
          <w:p w14:paraId="2A0888BF" w14:textId="12ED3E4F" w:rsidR="000F793D" w:rsidDel="00872B53" w:rsidRDefault="00872B53" w:rsidP="00872B53">
            <w:pPr>
              <w:snapToGrid w:val="0"/>
              <w:ind w:left="238" w:hangingChars="99" w:hanging="238"/>
              <w:rPr>
                <w:del w:id="5384" w:author="阿毛" w:date="2021-06-09T14:30:00Z"/>
                <w:rFonts w:ascii="標楷體" w:eastAsia="標楷體" w:hAnsi="標楷體"/>
                <w:color w:val="000000" w:themeColor="text1"/>
              </w:rPr>
            </w:pPr>
            <w:ins w:id="5385" w:author="阿毛" w:date="2021-06-09T14:29:00Z">
              <w:r>
                <w:rPr>
                  <w:rFonts w:ascii="標楷體" w:eastAsia="標楷體" w:hAnsi="標楷體" w:hint="eastAsia"/>
                  <w:color w:val="000000" w:themeColor="text1"/>
                </w:rPr>
                <w:t xml:space="preserve">  (2).日期格式/</w:t>
              </w:r>
            </w:ins>
            <w:ins w:id="5386" w:author="智誠 楊" w:date="2021-05-12T09:58:00Z">
              <w:del w:id="5387" w:author="阿毛" w:date="2021-06-09T14:29:00Z">
                <w:r w:rsidR="000F793D" w:rsidRPr="000F793D" w:rsidDel="00872B53">
                  <w:rPr>
                    <w:rFonts w:ascii="標楷體" w:eastAsia="標楷體" w:hAnsi="標楷體"/>
                    <w:color w:val="000000" w:themeColor="text1"/>
                  </w:rPr>
                  <w:delText>V(7)</w:delText>
                </w:r>
              </w:del>
              <w:r w:rsidR="000F793D" w:rsidRPr="000F793D">
                <w:rPr>
                  <w:rFonts w:ascii="標楷體" w:eastAsia="標楷體" w:hAnsi="標楷體"/>
                  <w:color w:val="000000" w:themeColor="text1"/>
                </w:rPr>
                <w:t>A(DATE,0</w:t>
              </w:r>
              <w:del w:id="5388" w:author="阿毛" w:date="2021-06-09T14:29:00Z">
                <w:r w:rsidR="000F793D" w:rsidRPr="000F793D" w:rsidDel="00872B53">
                  <w:rPr>
                    <w:rFonts w:ascii="標楷體" w:eastAsia="標楷體" w:hAnsi="標楷體"/>
                    <w:color w:val="000000" w:themeColor="text1"/>
                  </w:rPr>
                  <w:delText>,#RecordDate</w:delText>
                </w:r>
              </w:del>
              <w:r w:rsidR="000F793D" w:rsidRPr="000F793D">
                <w:rPr>
                  <w:rFonts w:ascii="標楷體" w:eastAsia="標楷體" w:hAnsi="標楷體"/>
                  <w:color w:val="000000" w:themeColor="text1"/>
                </w:rPr>
                <w:t>)</w:t>
              </w:r>
            </w:ins>
          </w:p>
          <w:p w14:paraId="327C0DA1" w14:textId="77777777" w:rsidR="00872B53" w:rsidRPr="000F793D" w:rsidRDefault="00872B53">
            <w:pPr>
              <w:snapToGrid w:val="0"/>
              <w:ind w:left="238" w:hangingChars="99" w:hanging="238"/>
              <w:rPr>
                <w:ins w:id="5389" w:author="阿毛" w:date="2021-06-09T14:30:00Z"/>
                <w:rFonts w:ascii="標楷體" w:eastAsia="標楷體" w:hAnsi="標楷體"/>
                <w:color w:val="000000" w:themeColor="text1"/>
              </w:rPr>
            </w:pPr>
          </w:p>
          <w:p w14:paraId="74B4D0AF" w14:textId="6CAB5304" w:rsidR="009A148D" w:rsidRPr="00A01A6B" w:rsidDel="00872B53" w:rsidRDefault="000F793D">
            <w:pPr>
              <w:snapToGrid w:val="0"/>
              <w:ind w:left="238" w:hangingChars="99" w:hanging="238"/>
              <w:rPr>
                <w:ins w:id="5390" w:author="智誠 楊" w:date="2021-05-08T15:57:00Z"/>
                <w:del w:id="5391" w:author="阿毛" w:date="2021-06-09T14:30:00Z"/>
                <w:rFonts w:ascii="標楷體" w:eastAsia="標楷體" w:hAnsi="標楷體"/>
                <w:color w:val="000000" w:themeColor="text1"/>
              </w:rPr>
            </w:pPr>
            <w:ins w:id="5392" w:author="智誠 楊" w:date="2021-05-12T09:58:00Z">
              <w:del w:id="5393" w:author="阿毛" w:date="2021-06-09T14:30:00Z">
                <w:r w:rsidRPr="000F793D" w:rsidDel="00872B53">
                  <w:rPr>
                    <w:rFonts w:ascii="標楷體" w:eastAsia="標楷體" w:hAnsi="標楷體"/>
                    <w:color w:val="000000" w:themeColor="text1"/>
                  </w:rPr>
                  <w:delText>V(5,0000000,#DATE)</w:delText>
                </w:r>
              </w:del>
            </w:ins>
          </w:p>
          <w:p w14:paraId="1C995D30" w14:textId="04B4423F" w:rsidR="009A148D" w:rsidRPr="00A01A6B" w:rsidRDefault="00872B53">
            <w:pPr>
              <w:snapToGrid w:val="0"/>
              <w:ind w:left="238" w:hangingChars="99" w:hanging="238"/>
              <w:rPr>
                <w:ins w:id="5394" w:author="智誠 楊" w:date="2021-05-08T15:57:00Z"/>
                <w:rFonts w:ascii="標楷體" w:eastAsia="標楷體" w:hAnsi="標楷體"/>
              </w:rPr>
              <w:pPrChange w:id="5395" w:author="阿毛" w:date="2021-06-09T14:30:00Z">
                <w:pPr>
                  <w:snapToGrid w:val="0"/>
                </w:pPr>
              </w:pPrChange>
            </w:pPr>
            <w:ins w:id="5396" w:author="阿毛" w:date="2021-06-09T14:30:00Z">
              <w:r>
                <w:rPr>
                  <w:rFonts w:ascii="標楷體" w:eastAsia="標楷體" w:hAnsi="標楷體" w:hint="eastAsia"/>
                </w:rPr>
                <w:t>2</w:t>
              </w:r>
            </w:ins>
            <w:ins w:id="5397" w:author="智誠 楊" w:date="2021-05-08T15:57:00Z">
              <w:del w:id="5398" w:author="阿毛" w:date="2021-06-09T14:30:00Z">
                <w:r w:rsidR="009A148D" w:rsidRPr="00E65F28" w:rsidDel="00872B53">
                  <w:rPr>
                    <w:rFonts w:ascii="標楷體" w:eastAsia="標楷體" w:hAnsi="標楷體"/>
                  </w:rPr>
                  <w:delText>3</w:delText>
                </w:r>
              </w:del>
              <w:r w:rsidR="009A148D" w:rsidRPr="00E65F28">
                <w:rPr>
                  <w:rFonts w:ascii="標楷體" w:eastAsia="標楷體" w:hAnsi="標楷體"/>
                </w:rPr>
                <w:t>.</w:t>
              </w:r>
            </w:ins>
            <w:ins w:id="5399" w:author="智誠 楊" w:date="2021-05-08T16:41:00Z">
              <w:r w:rsidR="00033042">
                <w:rPr>
                  <w:rFonts w:ascii="標楷體" w:eastAsia="標楷體" w:hAnsi="標楷體"/>
                </w:rPr>
                <w:t>MlundryRecord.Re</w:t>
              </w:r>
            </w:ins>
            <w:ins w:id="5400" w:author="智誠 楊" w:date="2021-05-08T16:42:00Z">
              <w:r w:rsidR="00033042">
                <w:rPr>
                  <w:rFonts w:ascii="標楷體" w:eastAsia="標楷體" w:hAnsi="標楷體"/>
                </w:rPr>
                <w:t>cordDate</w:t>
              </w:r>
            </w:ins>
          </w:p>
        </w:tc>
      </w:tr>
      <w:tr w:rsidR="009A148D" w:rsidRPr="00847BB7" w14:paraId="7E22CD93" w14:textId="77777777" w:rsidTr="00872B53">
        <w:trPr>
          <w:trHeight w:val="1106"/>
          <w:jc w:val="center"/>
          <w:ins w:id="5401" w:author="智誠 楊" w:date="2021-05-08T15:57:00Z"/>
          <w:trPrChange w:id="5402" w:author="阿毛" w:date="2021-06-09T14:34:00Z">
            <w:trPr>
              <w:gridAfter w:val="0"/>
              <w:trHeight w:val="1106"/>
              <w:jc w:val="center"/>
            </w:trPr>
          </w:trPrChange>
        </w:trPr>
        <w:tc>
          <w:tcPr>
            <w:tcW w:w="456" w:type="dxa"/>
            <w:tcPrChange w:id="5403" w:author="阿毛" w:date="2021-06-09T14:34:00Z">
              <w:tcPr>
                <w:tcW w:w="456" w:type="dxa"/>
              </w:tcPr>
            </w:tcPrChange>
          </w:tcPr>
          <w:p w14:paraId="75D081A0" w14:textId="77777777" w:rsidR="009A148D" w:rsidRPr="00847BB7" w:rsidRDefault="009A148D" w:rsidP="00B6788F">
            <w:pPr>
              <w:rPr>
                <w:ins w:id="5404" w:author="智誠 楊" w:date="2021-05-08T15:57:00Z"/>
                <w:rFonts w:ascii="標楷體" w:eastAsia="標楷體" w:hAnsi="標楷體"/>
              </w:rPr>
            </w:pPr>
            <w:ins w:id="5405" w:author="智誠 楊" w:date="2021-05-08T15:57:00Z">
              <w:r>
                <w:rPr>
                  <w:rFonts w:ascii="標楷體" w:eastAsia="標楷體" w:hAnsi="標楷體" w:hint="eastAsia"/>
                </w:rPr>
                <w:t>3</w:t>
              </w:r>
              <w:r>
                <w:rPr>
                  <w:rFonts w:ascii="標楷體" w:eastAsia="標楷體" w:hAnsi="標楷體"/>
                </w:rPr>
                <w:t xml:space="preserve"> </w:t>
              </w:r>
            </w:ins>
          </w:p>
        </w:tc>
        <w:tc>
          <w:tcPr>
            <w:tcW w:w="1736" w:type="dxa"/>
            <w:tcPrChange w:id="5406" w:author="阿毛" w:date="2021-06-09T14:34:00Z">
              <w:tcPr>
                <w:tcW w:w="1736" w:type="dxa"/>
              </w:tcPr>
            </w:tcPrChange>
          </w:tcPr>
          <w:p w14:paraId="5B09D4A1" w14:textId="590DC86D" w:rsidR="009A148D" w:rsidRPr="00847BB7" w:rsidRDefault="004D71FA" w:rsidP="00B6788F">
            <w:pPr>
              <w:rPr>
                <w:ins w:id="5407" w:author="智誠 楊" w:date="2021-05-08T15:57:00Z"/>
                <w:rFonts w:ascii="標楷體" w:eastAsia="標楷體" w:hAnsi="標楷體"/>
              </w:rPr>
            </w:pPr>
            <w:proofErr w:type="gramStart"/>
            <w:ins w:id="5408" w:author="智誠 楊" w:date="2021-05-08T16:07:00Z">
              <w:r>
                <w:rPr>
                  <w:rFonts w:ascii="標楷體" w:eastAsia="標楷體" w:hAnsi="標楷體" w:hint="eastAsia"/>
                </w:rPr>
                <w:t>借款人戶號</w:t>
              </w:r>
            </w:ins>
            <w:proofErr w:type="gramEnd"/>
          </w:p>
        </w:tc>
        <w:tc>
          <w:tcPr>
            <w:tcW w:w="1195" w:type="dxa"/>
            <w:tcPrChange w:id="5409" w:author="阿毛" w:date="2021-06-09T14:34:00Z">
              <w:tcPr>
                <w:tcW w:w="1602" w:type="dxa"/>
              </w:tcPr>
            </w:tcPrChange>
          </w:tcPr>
          <w:p w14:paraId="232F07EC" w14:textId="59893458" w:rsidR="009A148D" w:rsidRPr="00847BB7" w:rsidRDefault="004D71FA" w:rsidP="00B6788F">
            <w:pPr>
              <w:rPr>
                <w:ins w:id="5410" w:author="智誠 楊" w:date="2021-05-08T15:57:00Z"/>
                <w:rFonts w:ascii="標楷體" w:eastAsia="標楷體" w:hAnsi="標楷體"/>
              </w:rPr>
            </w:pPr>
            <w:ins w:id="5411" w:author="智誠 楊" w:date="2021-05-08T16:07:00Z">
              <w:r>
                <w:rPr>
                  <w:rFonts w:ascii="標楷體" w:eastAsia="標楷體" w:hAnsi="標楷體" w:hint="eastAsia"/>
                </w:rPr>
                <w:t>7-3-3</w:t>
              </w:r>
            </w:ins>
            <w:ins w:id="5412" w:author="智誠 楊" w:date="2021-05-08T15:57:00Z">
              <w:r w:rsidR="009A148D" w:rsidRPr="00847BB7">
                <w:rPr>
                  <w:rFonts w:ascii="標楷體" w:eastAsia="標楷體" w:hAnsi="標楷體"/>
                </w:rPr>
                <w:t xml:space="preserve">                    </w:t>
              </w:r>
            </w:ins>
          </w:p>
        </w:tc>
        <w:tc>
          <w:tcPr>
            <w:tcW w:w="850" w:type="dxa"/>
            <w:tcPrChange w:id="5413" w:author="阿毛" w:date="2021-06-09T14:34:00Z">
              <w:tcPr>
                <w:tcW w:w="992" w:type="dxa"/>
              </w:tcPr>
            </w:tcPrChange>
          </w:tcPr>
          <w:p w14:paraId="5E4F9DA2" w14:textId="77777777" w:rsidR="009A148D" w:rsidRPr="00847BB7" w:rsidRDefault="009A148D" w:rsidP="00B6788F">
            <w:pPr>
              <w:rPr>
                <w:ins w:id="5414" w:author="智誠 楊" w:date="2021-05-08T15:57:00Z"/>
                <w:rFonts w:ascii="標楷體" w:eastAsia="標楷體" w:hAnsi="標楷體"/>
              </w:rPr>
            </w:pPr>
          </w:p>
        </w:tc>
        <w:tc>
          <w:tcPr>
            <w:tcW w:w="2127" w:type="dxa"/>
            <w:tcPrChange w:id="5415" w:author="阿毛" w:date="2021-06-09T14:34:00Z">
              <w:tcPr>
                <w:tcW w:w="1489" w:type="dxa"/>
              </w:tcPr>
            </w:tcPrChange>
          </w:tcPr>
          <w:p w14:paraId="2F5F32D5" w14:textId="77777777" w:rsidR="009A148D" w:rsidRPr="00847BB7" w:rsidRDefault="009A148D" w:rsidP="00B6788F">
            <w:pPr>
              <w:rPr>
                <w:ins w:id="5416" w:author="智誠 楊" w:date="2021-05-08T15:57:00Z"/>
                <w:rFonts w:ascii="標楷體" w:eastAsia="標楷體" w:hAnsi="標楷體"/>
              </w:rPr>
            </w:pPr>
          </w:p>
        </w:tc>
        <w:tc>
          <w:tcPr>
            <w:tcW w:w="567" w:type="dxa"/>
            <w:tcPrChange w:id="5417" w:author="阿毛" w:date="2021-06-09T14:34:00Z">
              <w:tcPr>
                <w:tcW w:w="623" w:type="dxa"/>
                <w:gridSpan w:val="2"/>
              </w:tcPr>
            </w:tcPrChange>
          </w:tcPr>
          <w:p w14:paraId="722DED31" w14:textId="77777777" w:rsidR="009A148D" w:rsidRPr="00847BB7" w:rsidRDefault="009A148D" w:rsidP="00B6788F">
            <w:pPr>
              <w:rPr>
                <w:ins w:id="5418" w:author="智誠 楊" w:date="2021-05-08T15:57:00Z"/>
                <w:rFonts w:ascii="標楷體" w:eastAsia="標楷體" w:hAnsi="標楷體"/>
              </w:rPr>
            </w:pPr>
            <w:ins w:id="5419" w:author="智誠 楊" w:date="2021-05-08T15:57:00Z">
              <w:r w:rsidRPr="00847BB7">
                <w:rPr>
                  <w:rFonts w:ascii="標楷體" w:eastAsia="標楷體" w:hAnsi="標楷體" w:hint="eastAsia"/>
                </w:rPr>
                <w:t>V</w:t>
              </w:r>
            </w:ins>
          </w:p>
        </w:tc>
        <w:tc>
          <w:tcPr>
            <w:tcW w:w="407" w:type="dxa"/>
            <w:tcPrChange w:id="5420" w:author="阿毛" w:date="2021-06-09T14:34:00Z">
              <w:tcPr>
                <w:tcW w:w="666" w:type="dxa"/>
                <w:gridSpan w:val="2"/>
              </w:tcPr>
            </w:tcPrChange>
          </w:tcPr>
          <w:p w14:paraId="66F16C81" w14:textId="77777777" w:rsidR="009A148D" w:rsidRPr="00847BB7" w:rsidRDefault="009A148D" w:rsidP="00B6788F">
            <w:pPr>
              <w:jc w:val="center"/>
              <w:rPr>
                <w:ins w:id="5421" w:author="智誠 楊" w:date="2021-05-08T15:57:00Z"/>
                <w:rFonts w:ascii="標楷體" w:eastAsia="標楷體" w:hAnsi="標楷體"/>
              </w:rPr>
            </w:pPr>
            <w:ins w:id="5422" w:author="智誠 楊" w:date="2021-05-08T15:57:00Z">
              <w:r>
                <w:rPr>
                  <w:rFonts w:ascii="標楷體" w:eastAsia="標楷體" w:hAnsi="標楷體" w:hint="eastAsia"/>
                </w:rPr>
                <w:t>W</w:t>
              </w:r>
            </w:ins>
          </w:p>
        </w:tc>
        <w:tc>
          <w:tcPr>
            <w:tcW w:w="3402" w:type="dxa"/>
            <w:tcPrChange w:id="5423" w:author="阿毛" w:date="2021-06-09T14:34:00Z">
              <w:tcPr>
                <w:tcW w:w="2856" w:type="dxa"/>
              </w:tcPr>
            </w:tcPrChange>
          </w:tcPr>
          <w:p w14:paraId="56DC8CDE" w14:textId="5699D895" w:rsidR="009A148D" w:rsidRPr="00F558A3" w:rsidRDefault="009A148D" w:rsidP="00B6788F">
            <w:pPr>
              <w:snapToGrid w:val="0"/>
              <w:ind w:left="238" w:hangingChars="99" w:hanging="238"/>
              <w:jc w:val="both"/>
              <w:rPr>
                <w:ins w:id="5424" w:author="智誠 楊" w:date="2021-05-08T15:57:00Z"/>
                <w:rFonts w:ascii="標楷體" w:eastAsia="標楷體" w:hAnsi="標楷體"/>
                <w:color w:val="000000" w:themeColor="text1"/>
              </w:rPr>
            </w:pPr>
            <w:ins w:id="5425" w:author="智誠 楊" w:date="2021-05-08T15:57:00Z">
              <w:r w:rsidRPr="00F558A3">
                <w:rPr>
                  <w:rFonts w:ascii="標楷體" w:eastAsia="標楷體" w:hAnsi="標楷體" w:hint="eastAsia"/>
                  <w:color w:val="000000" w:themeColor="text1"/>
                </w:rPr>
                <w:t>1.必須輸入</w:t>
              </w:r>
            </w:ins>
            <w:ins w:id="5426" w:author="阿毛" w:date="2021-06-09T14:30:00Z">
              <w:r w:rsidR="00872B53">
                <w:rPr>
                  <w:rFonts w:ascii="標楷體" w:eastAsia="標楷體" w:hAnsi="標楷體" w:hint="eastAsia"/>
                  <w:color w:val="000000" w:themeColor="text1"/>
                </w:rPr>
                <w:t>數字,檢核條件:不可為空白/V(7)</w:t>
              </w:r>
            </w:ins>
          </w:p>
          <w:p w14:paraId="66151216" w14:textId="4B4B295C" w:rsidR="009A148D" w:rsidDel="00872B53" w:rsidRDefault="009A148D">
            <w:pPr>
              <w:snapToGrid w:val="0"/>
              <w:ind w:left="238" w:hangingChars="99" w:hanging="238"/>
              <w:rPr>
                <w:ins w:id="5427" w:author="智誠 楊" w:date="2021-05-08T15:57:00Z"/>
                <w:del w:id="5428" w:author="阿毛" w:date="2021-06-09T14:30:00Z"/>
                <w:rFonts w:ascii="標楷體" w:eastAsia="標楷體" w:hAnsi="標楷體"/>
                <w:color w:val="000000" w:themeColor="text1"/>
              </w:rPr>
            </w:pPr>
            <w:ins w:id="5429" w:author="智誠 楊" w:date="2021-05-08T15:57:00Z">
              <w:r>
                <w:rPr>
                  <w:rFonts w:ascii="標楷體" w:eastAsia="標楷體" w:hAnsi="標楷體" w:hint="eastAsia"/>
                  <w:color w:val="000000" w:themeColor="text1"/>
                </w:rPr>
                <w:t>2.</w:t>
              </w:r>
            </w:ins>
            <w:ins w:id="5430" w:author="智誠 楊" w:date="2021-05-12T09:58:00Z">
              <w:del w:id="5431" w:author="阿毛" w:date="2021-06-09T14:30:00Z">
                <w:r w:rsidR="000F793D" w:rsidDel="00872B53">
                  <w:rPr>
                    <w:rFonts w:ascii="標楷體" w:eastAsia="標楷體" w:hAnsi="標楷體" w:hint="eastAsia"/>
                    <w:color w:val="000000" w:themeColor="text1"/>
                  </w:rPr>
                  <w:delText>檢查:</w:delText>
                </w:r>
                <w:r w:rsidR="000F793D" w:rsidDel="00872B53">
                  <w:delText xml:space="preserve"> </w:delText>
                </w:r>
                <w:r w:rsidR="000F793D" w:rsidRPr="000F793D" w:rsidDel="00872B53">
                  <w:rPr>
                    <w:rFonts w:ascii="標楷體" w:eastAsia="標楷體" w:hAnsi="標楷體"/>
                    <w:color w:val="000000" w:themeColor="text1"/>
                  </w:rPr>
                  <w:delText>V(7)</w:delText>
                </w:r>
              </w:del>
            </w:ins>
          </w:p>
          <w:p w14:paraId="5C9B467E" w14:textId="186F78D6" w:rsidR="009A148D" w:rsidRDefault="009A148D">
            <w:pPr>
              <w:snapToGrid w:val="0"/>
              <w:ind w:left="238" w:hangingChars="99" w:hanging="238"/>
              <w:rPr>
                <w:ins w:id="5432" w:author="智誠 楊" w:date="2021-05-08T16:42:00Z"/>
                <w:rFonts w:ascii="標楷體" w:eastAsia="標楷體" w:hAnsi="標楷體"/>
              </w:rPr>
            </w:pPr>
            <w:ins w:id="5433" w:author="智誠 楊" w:date="2021-05-08T15:57:00Z">
              <w:del w:id="5434" w:author="阿毛" w:date="2021-06-09T14:30:00Z">
                <w:r w:rsidDel="00872B53">
                  <w:rPr>
                    <w:rFonts w:ascii="標楷體" w:eastAsia="標楷體" w:hAnsi="標楷體"/>
                  </w:rPr>
                  <w:delText>3</w:delText>
                </w:r>
                <w:r w:rsidDel="00872B53">
                  <w:rPr>
                    <w:rFonts w:ascii="標楷體" w:eastAsia="標楷體" w:hAnsi="標楷體" w:hint="eastAsia"/>
                  </w:rPr>
                  <w:delText>.</w:delText>
                </w:r>
              </w:del>
            </w:ins>
            <w:ins w:id="5435" w:author="智誠 楊" w:date="2021-05-08T16:42:00Z">
              <w:r w:rsidR="00033042">
                <w:rPr>
                  <w:rFonts w:ascii="標楷體" w:eastAsia="標楷體" w:hAnsi="標楷體"/>
                </w:rPr>
                <w:t>MlundryRecord.CustNo</w:t>
              </w:r>
            </w:ins>
          </w:p>
          <w:p w14:paraId="01C1837D" w14:textId="62ABF8D0" w:rsidR="00033042" w:rsidRDefault="00872B53" w:rsidP="00B6788F">
            <w:pPr>
              <w:snapToGrid w:val="0"/>
              <w:ind w:left="238" w:hangingChars="99" w:hanging="238"/>
              <w:rPr>
                <w:ins w:id="5436" w:author="智誠 楊" w:date="2021-05-08T16:43:00Z"/>
                <w:rFonts w:ascii="標楷體" w:eastAsia="標楷體" w:hAnsi="標楷體"/>
              </w:rPr>
            </w:pPr>
            <w:ins w:id="5437" w:author="阿毛" w:date="2021-06-09T14:30:00Z">
              <w:r>
                <w:rPr>
                  <w:rFonts w:ascii="標楷體" w:eastAsia="標楷體" w:hAnsi="標楷體" w:hint="eastAsia"/>
                </w:rPr>
                <w:t>3</w:t>
              </w:r>
            </w:ins>
            <w:ins w:id="5438" w:author="智誠 楊" w:date="2021-05-08T16:42:00Z">
              <w:del w:id="5439" w:author="阿毛" w:date="2021-06-09T14:30:00Z">
                <w:r w:rsidR="00033042" w:rsidDel="00872B53">
                  <w:rPr>
                    <w:rFonts w:ascii="標楷體" w:eastAsia="標楷體" w:hAnsi="標楷體" w:hint="eastAsia"/>
                  </w:rPr>
                  <w:delText>4</w:delText>
                </w:r>
              </w:del>
              <w:r w:rsidR="00033042">
                <w:rPr>
                  <w:rFonts w:ascii="標楷體" w:eastAsia="標楷體" w:hAnsi="標楷體"/>
                </w:rPr>
                <w:t>.MlundryRecord.FacmNo</w:t>
              </w:r>
            </w:ins>
          </w:p>
          <w:p w14:paraId="5163D658" w14:textId="775A08C0" w:rsidR="00033042" w:rsidRPr="00847BB7" w:rsidRDefault="00872B53" w:rsidP="00B6788F">
            <w:pPr>
              <w:snapToGrid w:val="0"/>
              <w:ind w:left="238" w:hangingChars="99" w:hanging="238"/>
              <w:rPr>
                <w:ins w:id="5440" w:author="智誠 楊" w:date="2021-05-08T15:57:00Z"/>
                <w:rFonts w:ascii="標楷體" w:eastAsia="標楷體" w:hAnsi="標楷體"/>
                <w:lang w:eastAsia="zh-HK"/>
              </w:rPr>
            </w:pPr>
            <w:ins w:id="5441" w:author="阿毛" w:date="2021-06-09T14:30:00Z">
              <w:r>
                <w:rPr>
                  <w:rFonts w:ascii="標楷體" w:eastAsia="標楷體" w:hAnsi="標楷體" w:hint="eastAsia"/>
                </w:rPr>
                <w:t>4</w:t>
              </w:r>
            </w:ins>
            <w:ins w:id="5442" w:author="智誠 楊" w:date="2021-05-08T16:43:00Z">
              <w:del w:id="5443" w:author="阿毛" w:date="2021-06-09T14:30:00Z">
                <w:r w:rsidR="00033042" w:rsidDel="00872B53">
                  <w:rPr>
                    <w:rFonts w:ascii="標楷體" w:eastAsia="標楷體" w:hAnsi="標楷體" w:hint="eastAsia"/>
                  </w:rPr>
                  <w:delText>5</w:delText>
                </w:r>
              </w:del>
            </w:ins>
            <w:ins w:id="5444" w:author="阿毛" w:date="2021-06-09T14:30:00Z">
              <w:r>
                <w:rPr>
                  <w:rFonts w:ascii="標楷體" w:eastAsia="標楷體" w:hAnsi="標楷體" w:hint="eastAsia"/>
                </w:rPr>
                <w:t>.</w:t>
              </w:r>
            </w:ins>
            <w:ins w:id="5445" w:author="智誠 楊" w:date="2021-05-08T16:43:00Z">
              <w:del w:id="5446" w:author="阿毛" w:date="2021-06-09T14:30:00Z">
                <w:r w:rsidR="00033042" w:rsidDel="00872B53">
                  <w:rPr>
                    <w:rFonts w:ascii="標楷體" w:eastAsia="標楷體" w:hAnsi="標楷體"/>
                  </w:rPr>
                  <w:delText>.</w:delText>
                </w:r>
              </w:del>
              <w:r w:rsidR="00033042">
                <w:rPr>
                  <w:rFonts w:ascii="標楷體" w:eastAsia="標楷體" w:hAnsi="標楷體"/>
                </w:rPr>
                <w:t>MlundryRecord.BormNo</w:t>
              </w:r>
            </w:ins>
          </w:p>
        </w:tc>
      </w:tr>
      <w:tr w:rsidR="001A6AAE" w:rsidRPr="00847BB7" w14:paraId="1B476703" w14:textId="77777777" w:rsidTr="00872B53">
        <w:trPr>
          <w:trHeight w:val="291"/>
          <w:jc w:val="center"/>
          <w:ins w:id="5447" w:author="智誠 楊" w:date="2021-05-08T15:57:00Z"/>
          <w:trPrChange w:id="5448" w:author="阿毛" w:date="2021-06-09T14:34:00Z">
            <w:trPr>
              <w:gridAfter w:val="0"/>
              <w:trHeight w:val="291"/>
              <w:jc w:val="center"/>
            </w:trPr>
          </w:trPrChange>
        </w:trPr>
        <w:tc>
          <w:tcPr>
            <w:tcW w:w="456" w:type="dxa"/>
            <w:tcPrChange w:id="5449" w:author="阿毛" w:date="2021-06-09T14:34:00Z">
              <w:tcPr>
                <w:tcW w:w="456" w:type="dxa"/>
              </w:tcPr>
            </w:tcPrChange>
          </w:tcPr>
          <w:p w14:paraId="183577EA" w14:textId="55D852CB" w:rsidR="001A6AAE" w:rsidRPr="00847BB7" w:rsidRDefault="009456CD" w:rsidP="001A6AAE">
            <w:pPr>
              <w:rPr>
                <w:ins w:id="5450" w:author="智誠 楊" w:date="2021-05-08T15:57:00Z"/>
                <w:rFonts w:ascii="標楷體" w:eastAsia="標楷體" w:hAnsi="標楷體"/>
              </w:rPr>
            </w:pPr>
            <w:ins w:id="5451" w:author="智誠 楊" w:date="2021-05-08T16:47:00Z">
              <w:r>
                <w:rPr>
                  <w:rFonts w:ascii="標楷體" w:eastAsia="標楷體" w:hAnsi="標楷體" w:hint="eastAsia"/>
                </w:rPr>
                <w:t>4</w:t>
              </w:r>
            </w:ins>
          </w:p>
        </w:tc>
        <w:tc>
          <w:tcPr>
            <w:tcW w:w="1736" w:type="dxa"/>
            <w:tcPrChange w:id="5452" w:author="阿毛" w:date="2021-06-09T14:34:00Z">
              <w:tcPr>
                <w:tcW w:w="1736" w:type="dxa"/>
              </w:tcPr>
            </w:tcPrChange>
          </w:tcPr>
          <w:p w14:paraId="56461B0E" w14:textId="5E3F6FA2" w:rsidR="001A6AAE" w:rsidRPr="00847BB7" w:rsidRDefault="001A6AAE" w:rsidP="001A6AAE">
            <w:pPr>
              <w:rPr>
                <w:ins w:id="5453" w:author="智誠 楊" w:date="2021-05-08T15:57:00Z"/>
                <w:rFonts w:ascii="標楷體" w:eastAsia="標楷體" w:hAnsi="標楷體"/>
              </w:rPr>
            </w:pPr>
            <w:ins w:id="5454" w:author="智誠 楊" w:date="2021-05-08T16:07:00Z">
              <w:r>
                <w:rPr>
                  <w:rFonts w:ascii="標楷體" w:eastAsia="標楷體" w:hAnsi="標楷體" w:hint="eastAsia"/>
                </w:rPr>
                <w:t>預定還款日期</w:t>
              </w:r>
            </w:ins>
          </w:p>
        </w:tc>
        <w:tc>
          <w:tcPr>
            <w:tcW w:w="1195" w:type="dxa"/>
            <w:tcPrChange w:id="5455" w:author="阿毛" w:date="2021-06-09T14:34:00Z">
              <w:tcPr>
                <w:tcW w:w="1602" w:type="dxa"/>
              </w:tcPr>
            </w:tcPrChange>
          </w:tcPr>
          <w:p w14:paraId="5A88DA20" w14:textId="42908589" w:rsidR="001A6AAE" w:rsidRPr="00847BB7" w:rsidRDefault="001A6AAE" w:rsidP="001A6AAE">
            <w:pPr>
              <w:rPr>
                <w:ins w:id="5456" w:author="智誠 楊" w:date="2021-05-08T15:57:00Z"/>
                <w:rFonts w:ascii="標楷體" w:eastAsia="標楷體" w:hAnsi="標楷體"/>
              </w:rPr>
            </w:pPr>
            <w:ins w:id="5457" w:author="智誠 楊" w:date="2021-05-08T16:07:00Z">
              <w:r>
                <w:rPr>
                  <w:rFonts w:ascii="標楷體" w:eastAsia="標楷體" w:hAnsi="標楷體" w:hint="eastAsia"/>
                </w:rPr>
                <w:t>7</w:t>
              </w:r>
            </w:ins>
          </w:p>
        </w:tc>
        <w:tc>
          <w:tcPr>
            <w:tcW w:w="850" w:type="dxa"/>
            <w:tcPrChange w:id="5458" w:author="阿毛" w:date="2021-06-09T14:34:00Z">
              <w:tcPr>
                <w:tcW w:w="992" w:type="dxa"/>
              </w:tcPr>
            </w:tcPrChange>
          </w:tcPr>
          <w:p w14:paraId="4F24E8FF" w14:textId="7F47603B" w:rsidR="001A6AAE" w:rsidRPr="00847BB7" w:rsidRDefault="001A6AAE" w:rsidP="001A6AAE">
            <w:pPr>
              <w:rPr>
                <w:ins w:id="5459" w:author="智誠 楊" w:date="2021-05-08T15:57:00Z"/>
                <w:rFonts w:ascii="標楷體" w:eastAsia="標楷體" w:hAnsi="標楷體"/>
              </w:rPr>
            </w:pPr>
            <w:ins w:id="5460" w:author="智誠 楊" w:date="2021-05-08T16:17:00Z">
              <w:del w:id="5461" w:author="阿毛" w:date="2021-06-09T14:28:00Z">
                <w:r w:rsidDel="00872B53">
                  <w:rPr>
                    <w:rFonts w:ascii="標楷體" w:eastAsia="標楷體" w:hAnsi="標楷體" w:hint="eastAsia"/>
                  </w:rPr>
                  <w:delText>本</w:delText>
                </w:r>
              </w:del>
            </w:ins>
            <w:ins w:id="5462" w:author="智誠 楊" w:date="2021-05-08T16:23:00Z">
              <w:r>
                <w:rPr>
                  <w:rFonts w:ascii="標楷體" w:eastAsia="標楷體" w:hAnsi="標楷體" w:hint="eastAsia"/>
                </w:rPr>
                <w:t>日曆日</w:t>
              </w:r>
            </w:ins>
          </w:p>
        </w:tc>
        <w:tc>
          <w:tcPr>
            <w:tcW w:w="2127" w:type="dxa"/>
            <w:tcPrChange w:id="5463" w:author="阿毛" w:date="2021-06-09T14:34:00Z">
              <w:tcPr>
                <w:tcW w:w="1489" w:type="dxa"/>
              </w:tcPr>
            </w:tcPrChange>
          </w:tcPr>
          <w:p w14:paraId="560B63A4" w14:textId="761D4D45" w:rsidR="001A6AAE" w:rsidRPr="00847BB7" w:rsidRDefault="00872B53" w:rsidP="001A6AAE">
            <w:pPr>
              <w:rPr>
                <w:ins w:id="5464" w:author="智誠 楊" w:date="2021-05-08T15:57:00Z"/>
                <w:rFonts w:ascii="標楷體" w:eastAsia="標楷體" w:hAnsi="標楷體"/>
              </w:rPr>
            </w:pPr>
            <w:ins w:id="5465" w:author="阿毛" w:date="2021-06-09T14:27:00Z">
              <w:r>
                <w:rPr>
                  <w:rFonts w:ascii="標楷體" w:eastAsia="標楷體" w:hAnsi="標楷體" w:hint="eastAsia"/>
                </w:rPr>
                <w:t>日期選單</w:t>
              </w:r>
            </w:ins>
          </w:p>
        </w:tc>
        <w:tc>
          <w:tcPr>
            <w:tcW w:w="567" w:type="dxa"/>
            <w:tcPrChange w:id="5466" w:author="阿毛" w:date="2021-06-09T14:34:00Z">
              <w:tcPr>
                <w:tcW w:w="623" w:type="dxa"/>
                <w:gridSpan w:val="2"/>
              </w:tcPr>
            </w:tcPrChange>
          </w:tcPr>
          <w:p w14:paraId="0DFA5EBA" w14:textId="51A7EDB5" w:rsidR="001A6AAE" w:rsidRPr="00847BB7" w:rsidRDefault="001A6AAE" w:rsidP="001A6AAE">
            <w:pPr>
              <w:rPr>
                <w:ins w:id="5467" w:author="智誠 楊" w:date="2021-05-08T15:57:00Z"/>
                <w:rFonts w:ascii="標楷體" w:eastAsia="標楷體" w:hAnsi="標楷體"/>
              </w:rPr>
            </w:pPr>
            <w:ins w:id="5468" w:author="智誠 楊" w:date="2021-05-08T16:19:00Z">
              <w:r>
                <w:rPr>
                  <w:rFonts w:ascii="標楷體" w:eastAsia="標楷體" w:hAnsi="標楷體"/>
                </w:rPr>
                <w:t>V</w:t>
              </w:r>
            </w:ins>
          </w:p>
        </w:tc>
        <w:tc>
          <w:tcPr>
            <w:tcW w:w="407" w:type="dxa"/>
            <w:tcPrChange w:id="5469" w:author="阿毛" w:date="2021-06-09T14:34:00Z">
              <w:tcPr>
                <w:tcW w:w="666" w:type="dxa"/>
                <w:gridSpan w:val="2"/>
              </w:tcPr>
            </w:tcPrChange>
          </w:tcPr>
          <w:p w14:paraId="5910B85F" w14:textId="77777777" w:rsidR="001A6AAE" w:rsidRPr="00847BB7" w:rsidRDefault="001A6AAE" w:rsidP="001A6AAE">
            <w:pPr>
              <w:jc w:val="center"/>
              <w:rPr>
                <w:ins w:id="5470" w:author="智誠 楊" w:date="2021-05-08T15:57:00Z"/>
                <w:rFonts w:ascii="標楷體" w:eastAsia="標楷體" w:hAnsi="標楷體"/>
              </w:rPr>
            </w:pPr>
            <w:ins w:id="5471" w:author="智誠 楊" w:date="2021-05-08T15:57:00Z">
              <w:r>
                <w:rPr>
                  <w:rFonts w:ascii="標楷體" w:eastAsia="標楷體" w:hAnsi="標楷體" w:hint="eastAsia"/>
                </w:rPr>
                <w:t>R</w:t>
              </w:r>
            </w:ins>
          </w:p>
        </w:tc>
        <w:tc>
          <w:tcPr>
            <w:tcW w:w="3402" w:type="dxa"/>
            <w:tcPrChange w:id="5472" w:author="阿毛" w:date="2021-06-09T14:34:00Z">
              <w:tcPr>
                <w:tcW w:w="2856" w:type="dxa"/>
              </w:tcPr>
            </w:tcPrChange>
          </w:tcPr>
          <w:p w14:paraId="3ECB07AC" w14:textId="1D2D5DD7" w:rsidR="001A6AAE" w:rsidDel="00872B53" w:rsidRDefault="001A6AAE">
            <w:pPr>
              <w:snapToGrid w:val="0"/>
              <w:ind w:left="238" w:hangingChars="99" w:hanging="238"/>
              <w:jc w:val="both"/>
              <w:rPr>
                <w:ins w:id="5473" w:author="智誠 楊" w:date="2021-05-12T09:59:00Z"/>
                <w:del w:id="5474" w:author="阿毛" w:date="2021-06-09T14:31:00Z"/>
                <w:rFonts w:ascii="標楷體" w:eastAsia="標楷體" w:hAnsi="標楷體"/>
                <w:color w:val="000000" w:themeColor="text1"/>
              </w:rPr>
            </w:pPr>
            <w:ins w:id="5475" w:author="智誠 楊" w:date="2021-05-08T16:18:00Z">
              <w:r w:rsidRPr="00F558A3">
                <w:rPr>
                  <w:rFonts w:ascii="標楷體" w:eastAsia="標楷體" w:hAnsi="標楷體" w:hint="eastAsia"/>
                  <w:color w:val="000000" w:themeColor="text1"/>
                </w:rPr>
                <w:t>1.必須輸入</w:t>
              </w:r>
            </w:ins>
          </w:p>
          <w:p w14:paraId="6A087358" w14:textId="0AE62738" w:rsidR="000F793D" w:rsidRDefault="000F793D">
            <w:pPr>
              <w:snapToGrid w:val="0"/>
              <w:ind w:left="238" w:hangingChars="99" w:hanging="238"/>
              <w:jc w:val="both"/>
              <w:rPr>
                <w:ins w:id="5476" w:author="智誠 楊" w:date="2021-05-12T10:00:00Z"/>
                <w:rFonts w:ascii="標楷體" w:eastAsia="標楷體" w:hAnsi="標楷體"/>
                <w:color w:val="000000" w:themeColor="text1"/>
              </w:rPr>
            </w:pPr>
            <w:ins w:id="5477" w:author="智誠 楊" w:date="2021-05-12T09:59:00Z">
              <w:del w:id="5478" w:author="阿毛" w:date="2021-06-09T14:31:00Z">
                <w:r w:rsidDel="00872B53">
                  <w:rPr>
                    <w:rFonts w:ascii="標楷體" w:eastAsia="標楷體" w:hAnsi="標楷體" w:hint="eastAsia"/>
                    <w:color w:val="000000" w:themeColor="text1"/>
                  </w:rPr>
                  <w:delText>2.檢查:</w:delText>
                </w:r>
              </w:del>
            </w:ins>
            <w:ins w:id="5479" w:author="阿毛" w:date="2021-06-09T14:31:00Z">
              <w:r w:rsidR="00872B53">
                <w:rPr>
                  <w:rFonts w:ascii="標楷體" w:eastAsia="標楷體" w:hAnsi="標楷體" w:hint="eastAsia"/>
                  <w:color w:val="000000" w:themeColor="text1"/>
                </w:rPr>
                <w:t>日期,檢核條件</w:t>
              </w:r>
            </w:ins>
          </w:p>
          <w:p w14:paraId="67F66978" w14:textId="77777777" w:rsidR="00872B53" w:rsidRDefault="00872B53" w:rsidP="00872B53">
            <w:pPr>
              <w:snapToGrid w:val="0"/>
              <w:ind w:left="238" w:hangingChars="99" w:hanging="238"/>
              <w:rPr>
                <w:ins w:id="5480" w:author="阿毛" w:date="2021-06-09T14:31:00Z"/>
                <w:rFonts w:ascii="標楷體" w:eastAsia="標楷體" w:hAnsi="標楷體"/>
              </w:rPr>
            </w:pPr>
            <w:ins w:id="5481" w:author="阿毛" w:date="2021-06-09T14:31:00Z">
              <w:r>
                <w:rPr>
                  <w:rFonts w:ascii="標楷體" w:eastAsia="標楷體" w:hAnsi="標楷體" w:hint="eastAsia"/>
                  <w:color w:val="000000" w:themeColor="text1"/>
                </w:rPr>
                <w:t xml:space="preserve">  (1).不可為空白/V(7)</w:t>
              </w:r>
            </w:ins>
          </w:p>
          <w:p w14:paraId="3642EAC2" w14:textId="73390F69" w:rsidR="000F793D" w:rsidRPr="00F558A3" w:rsidDel="00872B53" w:rsidRDefault="00872B53" w:rsidP="00872B53">
            <w:pPr>
              <w:snapToGrid w:val="0"/>
              <w:ind w:left="238" w:hangingChars="99" w:hanging="238"/>
              <w:jc w:val="both"/>
              <w:rPr>
                <w:ins w:id="5482" w:author="智誠 楊" w:date="2021-05-08T16:18:00Z"/>
                <w:del w:id="5483" w:author="阿毛" w:date="2021-06-09T14:31:00Z"/>
                <w:rFonts w:ascii="標楷體" w:eastAsia="標楷體" w:hAnsi="標楷體"/>
                <w:color w:val="000000" w:themeColor="text1"/>
              </w:rPr>
            </w:pPr>
            <w:ins w:id="5484" w:author="阿毛" w:date="2021-06-09T14:31:00Z">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ins>
            <w:ins w:id="5485" w:author="智誠 楊" w:date="2021-05-12T10:00:00Z">
              <w:del w:id="5486" w:author="阿毛" w:date="2021-06-09T14:31:00Z">
                <w:r w:rsidR="000F793D" w:rsidRPr="000F793D" w:rsidDel="00872B53">
                  <w:rPr>
                    <w:rFonts w:ascii="標楷體" w:eastAsia="標楷體" w:hAnsi="標楷體"/>
                    <w:color w:val="000000" w:themeColor="text1"/>
                  </w:rPr>
                  <w:delText>V(7)A(DATE,0,#RepayDate)</w:delText>
                </w:r>
              </w:del>
            </w:ins>
          </w:p>
          <w:p w14:paraId="694B216A" w14:textId="77777777" w:rsidR="00872B53" w:rsidRDefault="00872B53">
            <w:pPr>
              <w:snapToGrid w:val="0"/>
              <w:ind w:left="238" w:hangingChars="99" w:hanging="238"/>
              <w:rPr>
                <w:ins w:id="5487" w:author="阿毛" w:date="2021-06-09T14:31:00Z"/>
                <w:rFonts w:ascii="標楷體" w:eastAsia="標楷體" w:hAnsi="標楷體"/>
                <w:color w:val="000000" w:themeColor="text1"/>
              </w:rPr>
            </w:pPr>
          </w:p>
          <w:p w14:paraId="080DFA49" w14:textId="44063CAF" w:rsidR="001A6AAE" w:rsidRPr="00847BB7" w:rsidRDefault="000F793D">
            <w:pPr>
              <w:snapToGrid w:val="0"/>
              <w:ind w:left="238" w:hangingChars="99" w:hanging="238"/>
              <w:rPr>
                <w:ins w:id="5488" w:author="智誠 楊" w:date="2021-05-08T15:57:00Z"/>
                <w:rFonts w:ascii="標楷體" w:eastAsia="標楷體" w:hAnsi="標楷體"/>
              </w:rPr>
              <w:pPrChange w:id="5489" w:author="智誠 楊" w:date="2021-05-08T16:18:00Z">
                <w:pPr/>
              </w:pPrChange>
            </w:pPr>
            <w:ins w:id="5490" w:author="智誠 楊" w:date="2021-05-12T10:00:00Z">
              <w:del w:id="5491" w:author="阿毛" w:date="2021-06-09T14:31:00Z">
                <w:r w:rsidDel="00872B53">
                  <w:rPr>
                    <w:rFonts w:ascii="標楷體" w:eastAsia="標楷體" w:hAnsi="標楷體" w:hint="eastAsia"/>
                    <w:color w:val="000000" w:themeColor="text1"/>
                  </w:rPr>
                  <w:delText>3</w:delText>
                </w:r>
              </w:del>
            </w:ins>
            <w:ins w:id="5492" w:author="阿毛" w:date="2021-06-09T14:31:00Z">
              <w:r w:rsidR="00872B53">
                <w:rPr>
                  <w:rFonts w:ascii="標楷體" w:eastAsia="標楷體" w:hAnsi="標楷體" w:hint="eastAsia"/>
                  <w:color w:val="000000" w:themeColor="text1"/>
                </w:rPr>
                <w:t>2</w:t>
              </w:r>
            </w:ins>
            <w:ins w:id="5493" w:author="智誠 楊" w:date="2021-05-08T16:18:00Z">
              <w:r w:rsidR="001A6AAE">
                <w:rPr>
                  <w:rFonts w:ascii="標楷體" w:eastAsia="標楷體" w:hAnsi="標楷體" w:hint="eastAsia"/>
                  <w:color w:val="000000" w:themeColor="text1"/>
                </w:rPr>
                <w:t>.</w:t>
              </w:r>
            </w:ins>
            <w:ins w:id="5494" w:author="智誠 楊" w:date="2021-05-08T16:43:00Z">
              <w:r w:rsidR="00033042">
                <w:rPr>
                  <w:rFonts w:ascii="標楷體" w:eastAsia="標楷體" w:hAnsi="標楷體"/>
                </w:rPr>
                <w:t>MlundryRecord.RepayDate</w:t>
              </w:r>
            </w:ins>
          </w:p>
        </w:tc>
      </w:tr>
      <w:tr w:rsidR="001A6AAE" w:rsidRPr="00847BB7" w14:paraId="162438C6" w14:textId="77777777" w:rsidTr="00872B53">
        <w:trPr>
          <w:trHeight w:val="291"/>
          <w:jc w:val="center"/>
          <w:ins w:id="5495" w:author="智誠 楊" w:date="2021-05-08T15:57:00Z"/>
          <w:trPrChange w:id="5496" w:author="阿毛" w:date="2021-06-09T14:34:00Z">
            <w:trPr>
              <w:gridAfter w:val="0"/>
              <w:trHeight w:val="291"/>
              <w:jc w:val="center"/>
            </w:trPr>
          </w:trPrChange>
        </w:trPr>
        <w:tc>
          <w:tcPr>
            <w:tcW w:w="456" w:type="dxa"/>
            <w:tcPrChange w:id="5497" w:author="阿毛" w:date="2021-06-09T14:34:00Z">
              <w:tcPr>
                <w:tcW w:w="456" w:type="dxa"/>
              </w:tcPr>
            </w:tcPrChange>
          </w:tcPr>
          <w:p w14:paraId="1D47A32D" w14:textId="77777777" w:rsidR="001A6AAE" w:rsidRPr="00847BB7" w:rsidRDefault="001A6AAE" w:rsidP="001A6AAE">
            <w:pPr>
              <w:rPr>
                <w:ins w:id="5498" w:author="智誠 楊" w:date="2021-05-08T15:57:00Z"/>
                <w:rFonts w:ascii="標楷體" w:eastAsia="標楷體" w:hAnsi="標楷體"/>
              </w:rPr>
            </w:pPr>
            <w:ins w:id="5499" w:author="智誠 楊" w:date="2021-05-08T15:57:00Z">
              <w:r w:rsidRPr="00847BB7">
                <w:rPr>
                  <w:rFonts w:ascii="標楷體" w:eastAsia="標楷體" w:hAnsi="標楷體" w:hint="eastAsia"/>
                </w:rPr>
                <w:t>5</w:t>
              </w:r>
            </w:ins>
          </w:p>
        </w:tc>
        <w:tc>
          <w:tcPr>
            <w:tcW w:w="1736" w:type="dxa"/>
            <w:tcPrChange w:id="5500" w:author="阿毛" w:date="2021-06-09T14:34:00Z">
              <w:tcPr>
                <w:tcW w:w="1736" w:type="dxa"/>
              </w:tcPr>
            </w:tcPrChange>
          </w:tcPr>
          <w:p w14:paraId="604BBAF4" w14:textId="711BD700" w:rsidR="001A6AAE" w:rsidRPr="00847BB7" w:rsidRDefault="001A6AAE" w:rsidP="001A6AAE">
            <w:pPr>
              <w:rPr>
                <w:ins w:id="5501" w:author="智誠 楊" w:date="2021-05-08T15:57:00Z"/>
                <w:rFonts w:ascii="標楷體" w:eastAsia="標楷體" w:hAnsi="標楷體"/>
              </w:rPr>
            </w:pPr>
            <w:ins w:id="5502" w:author="智誠 楊" w:date="2021-05-08T16:08:00Z">
              <w:r>
                <w:rPr>
                  <w:rFonts w:ascii="標楷體" w:eastAsia="標楷體" w:hAnsi="標楷體" w:hint="eastAsia"/>
                </w:rPr>
                <w:t>還款金額</w:t>
              </w:r>
            </w:ins>
          </w:p>
        </w:tc>
        <w:tc>
          <w:tcPr>
            <w:tcW w:w="1195" w:type="dxa"/>
            <w:tcPrChange w:id="5503" w:author="阿毛" w:date="2021-06-09T14:34:00Z">
              <w:tcPr>
                <w:tcW w:w="1602" w:type="dxa"/>
              </w:tcPr>
            </w:tcPrChange>
          </w:tcPr>
          <w:p w14:paraId="54501907" w14:textId="5E899F33" w:rsidR="001A6AAE" w:rsidRPr="00847BB7" w:rsidRDefault="001A6AAE" w:rsidP="001A6AAE">
            <w:pPr>
              <w:rPr>
                <w:ins w:id="5504" w:author="智誠 楊" w:date="2021-05-08T15:57:00Z"/>
                <w:rFonts w:ascii="標楷體" w:eastAsia="標楷體" w:hAnsi="標楷體"/>
              </w:rPr>
            </w:pPr>
            <w:ins w:id="5505" w:author="智誠 楊" w:date="2021-05-08T16:08:00Z">
              <w:r>
                <w:rPr>
                  <w:rFonts w:ascii="標楷體" w:eastAsia="標楷體" w:hAnsi="標楷體" w:hint="eastAsia"/>
                </w:rPr>
                <w:t>14</w:t>
              </w:r>
            </w:ins>
          </w:p>
        </w:tc>
        <w:tc>
          <w:tcPr>
            <w:tcW w:w="850" w:type="dxa"/>
            <w:tcPrChange w:id="5506" w:author="阿毛" w:date="2021-06-09T14:34:00Z">
              <w:tcPr>
                <w:tcW w:w="992" w:type="dxa"/>
              </w:tcPr>
            </w:tcPrChange>
          </w:tcPr>
          <w:p w14:paraId="1FDCFB16" w14:textId="77777777" w:rsidR="001A6AAE" w:rsidRPr="00847BB7" w:rsidRDefault="001A6AAE" w:rsidP="001A6AAE">
            <w:pPr>
              <w:rPr>
                <w:ins w:id="5507" w:author="智誠 楊" w:date="2021-05-08T15:57:00Z"/>
                <w:rFonts w:ascii="標楷體" w:eastAsia="標楷體" w:hAnsi="標楷體"/>
                <w:color w:val="FF0000"/>
              </w:rPr>
            </w:pPr>
          </w:p>
        </w:tc>
        <w:tc>
          <w:tcPr>
            <w:tcW w:w="2127" w:type="dxa"/>
            <w:tcPrChange w:id="5508" w:author="阿毛" w:date="2021-06-09T14:34:00Z">
              <w:tcPr>
                <w:tcW w:w="1489" w:type="dxa"/>
              </w:tcPr>
            </w:tcPrChange>
          </w:tcPr>
          <w:p w14:paraId="7B9930CA" w14:textId="77777777" w:rsidR="001A6AAE" w:rsidRPr="00847BB7" w:rsidRDefault="001A6AAE" w:rsidP="001A6AAE">
            <w:pPr>
              <w:rPr>
                <w:ins w:id="5509" w:author="智誠 楊" w:date="2021-05-08T15:57:00Z"/>
                <w:rFonts w:ascii="標楷體" w:eastAsia="標楷體" w:hAnsi="標楷體"/>
                <w:color w:val="FF0000"/>
              </w:rPr>
            </w:pPr>
          </w:p>
        </w:tc>
        <w:tc>
          <w:tcPr>
            <w:tcW w:w="567" w:type="dxa"/>
            <w:tcPrChange w:id="5510" w:author="阿毛" w:date="2021-06-09T14:34:00Z">
              <w:tcPr>
                <w:tcW w:w="623" w:type="dxa"/>
                <w:gridSpan w:val="2"/>
              </w:tcPr>
            </w:tcPrChange>
          </w:tcPr>
          <w:p w14:paraId="3EF19F42" w14:textId="77777777" w:rsidR="001A6AAE" w:rsidRPr="00847BB7" w:rsidRDefault="001A6AAE" w:rsidP="001A6AAE">
            <w:pPr>
              <w:rPr>
                <w:ins w:id="5511" w:author="智誠 楊" w:date="2021-05-08T15:57:00Z"/>
                <w:rFonts w:ascii="標楷體" w:eastAsia="標楷體" w:hAnsi="標楷體"/>
              </w:rPr>
            </w:pPr>
            <w:ins w:id="5512" w:author="智誠 楊" w:date="2021-05-08T15:57:00Z">
              <w:r>
                <w:rPr>
                  <w:rFonts w:ascii="標楷體" w:eastAsia="標楷體" w:hAnsi="標楷體"/>
                </w:rPr>
                <w:t>V</w:t>
              </w:r>
            </w:ins>
          </w:p>
        </w:tc>
        <w:tc>
          <w:tcPr>
            <w:tcW w:w="407" w:type="dxa"/>
            <w:tcPrChange w:id="5513" w:author="阿毛" w:date="2021-06-09T14:34:00Z">
              <w:tcPr>
                <w:tcW w:w="666" w:type="dxa"/>
                <w:gridSpan w:val="2"/>
              </w:tcPr>
            </w:tcPrChange>
          </w:tcPr>
          <w:p w14:paraId="567773C7" w14:textId="77777777" w:rsidR="001A6AAE" w:rsidRPr="00847BB7" w:rsidRDefault="001A6AAE" w:rsidP="001A6AAE">
            <w:pPr>
              <w:jc w:val="center"/>
              <w:rPr>
                <w:ins w:id="5514" w:author="智誠 楊" w:date="2021-05-08T15:57:00Z"/>
                <w:rFonts w:ascii="標楷體" w:eastAsia="標楷體" w:hAnsi="標楷體"/>
              </w:rPr>
            </w:pPr>
            <w:ins w:id="5515" w:author="智誠 楊" w:date="2021-05-08T15:57:00Z">
              <w:r>
                <w:rPr>
                  <w:rFonts w:ascii="標楷體" w:eastAsia="標楷體" w:hAnsi="標楷體" w:hint="eastAsia"/>
                </w:rPr>
                <w:t>W</w:t>
              </w:r>
            </w:ins>
          </w:p>
        </w:tc>
        <w:tc>
          <w:tcPr>
            <w:tcW w:w="3402" w:type="dxa"/>
            <w:tcPrChange w:id="5516" w:author="阿毛" w:date="2021-06-09T14:34:00Z">
              <w:tcPr>
                <w:tcW w:w="2856" w:type="dxa"/>
              </w:tcPr>
            </w:tcPrChange>
          </w:tcPr>
          <w:p w14:paraId="27DDE056" w14:textId="5892ACA7" w:rsidR="001A6AAE" w:rsidRDefault="001A6AAE" w:rsidP="001A6AAE">
            <w:pPr>
              <w:snapToGrid w:val="0"/>
              <w:ind w:left="238" w:hangingChars="99" w:hanging="238"/>
              <w:jc w:val="both"/>
              <w:rPr>
                <w:ins w:id="5517" w:author="智誠 楊" w:date="2021-05-12T10:00:00Z"/>
                <w:rFonts w:ascii="標楷體" w:eastAsia="標楷體" w:hAnsi="標楷體"/>
                <w:color w:val="000000" w:themeColor="text1"/>
              </w:rPr>
            </w:pPr>
            <w:ins w:id="5518" w:author="智誠 楊" w:date="2021-05-08T16:20:00Z">
              <w:r w:rsidRPr="00F558A3">
                <w:rPr>
                  <w:rFonts w:ascii="標楷體" w:eastAsia="標楷體" w:hAnsi="標楷體" w:hint="eastAsia"/>
                  <w:color w:val="000000" w:themeColor="text1"/>
                </w:rPr>
                <w:t>1.必須輸入</w:t>
              </w:r>
            </w:ins>
            <w:ins w:id="5519" w:author="阿毛" w:date="2021-06-09T14:32:00Z">
              <w:r w:rsidR="00872B53">
                <w:rPr>
                  <w:rFonts w:ascii="標楷體" w:eastAsia="標楷體" w:hAnsi="標楷體" w:hint="eastAsia"/>
                  <w:color w:val="000000" w:themeColor="text1"/>
                </w:rPr>
                <w:t>數字,檢核條件:不可輸入0/V(2</w:t>
              </w:r>
              <w:r w:rsidR="00872B53">
                <w:rPr>
                  <w:rFonts w:ascii="標楷體" w:eastAsia="標楷體" w:hAnsi="標楷體"/>
                  <w:color w:val="000000" w:themeColor="text1"/>
                </w:rPr>
                <w:t>,0)</w:t>
              </w:r>
            </w:ins>
          </w:p>
          <w:p w14:paraId="127D8D57" w14:textId="34C3C22B" w:rsidR="000F793D" w:rsidRPr="00F558A3" w:rsidDel="00872B53" w:rsidRDefault="000F793D">
            <w:pPr>
              <w:snapToGrid w:val="0"/>
              <w:ind w:left="238" w:hangingChars="99" w:hanging="238"/>
              <w:jc w:val="both"/>
              <w:rPr>
                <w:ins w:id="5520" w:author="智誠 楊" w:date="2021-05-08T16:20:00Z"/>
                <w:del w:id="5521" w:author="阿毛" w:date="2021-06-09T14:32:00Z"/>
                <w:rFonts w:ascii="標楷體" w:eastAsia="標楷體" w:hAnsi="標楷體"/>
                <w:color w:val="000000" w:themeColor="text1"/>
              </w:rPr>
            </w:pPr>
            <w:ins w:id="5522" w:author="智誠 楊" w:date="2021-05-12T10:00:00Z">
              <w:r>
                <w:rPr>
                  <w:rFonts w:ascii="標楷體" w:eastAsia="標楷體" w:hAnsi="標楷體" w:hint="eastAsia"/>
                  <w:color w:val="000000" w:themeColor="text1"/>
                </w:rPr>
                <w:t>2.</w:t>
              </w:r>
              <w:del w:id="5523" w:author="阿毛" w:date="2021-06-09T14:32:00Z">
                <w:r w:rsidDel="00872B53">
                  <w:rPr>
                    <w:rFonts w:ascii="標楷體" w:eastAsia="標楷體" w:hAnsi="標楷體" w:hint="eastAsia"/>
                    <w:color w:val="000000" w:themeColor="text1"/>
                  </w:rPr>
                  <w:delText>檢查:</w:delText>
                </w:r>
                <w:r w:rsidDel="00872B53">
                  <w:delText xml:space="preserve"> </w:delText>
                </w:r>
                <w:r w:rsidRPr="000F793D" w:rsidDel="00872B53">
                  <w:rPr>
                    <w:rFonts w:ascii="標楷體" w:eastAsia="標楷體" w:hAnsi="標楷體"/>
                    <w:color w:val="000000" w:themeColor="text1"/>
                  </w:rPr>
                  <w:delText>V(2,0)</w:delText>
                </w:r>
              </w:del>
            </w:ins>
          </w:p>
          <w:p w14:paraId="66062E1F" w14:textId="5A970B45" w:rsidR="001A6AAE" w:rsidRPr="004415DA" w:rsidRDefault="000F793D">
            <w:pPr>
              <w:snapToGrid w:val="0"/>
              <w:ind w:left="238" w:hangingChars="99" w:hanging="238"/>
              <w:jc w:val="both"/>
              <w:rPr>
                <w:ins w:id="5524" w:author="智誠 楊" w:date="2021-05-08T15:57:00Z"/>
                <w:rFonts w:ascii="標楷體" w:eastAsia="標楷體" w:hAnsi="標楷體"/>
                <w:lang w:eastAsia="zh-HK"/>
              </w:rPr>
              <w:pPrChange w:id="5525" w:author="阿毛" w:date="2021-06-09T14:32:00Z">
                <w:pPr/>
              </w:pPrChange>
            </w:pPr>
            <w:ins w:id="5526" w:author="智誠 楊" w:date="2021-05-12T10:00:00Z">
              <w:del w:id="5527" w:author="阿毛" w:date="2021-06-09T14:32:00Z">
                <w:r w:rsidDel="00872B53">
                  <w:rPr>
                    <w:rFonts w:ascii="標楷體" w:eastAsia="標楷體" w:hAnsi="標楷體" w:hint="eastAsia"/>
                    <w:color w:val="000000" w:themeColor="text1"/>
                  </w:rPr>
                  <w:delText>3</w:delText>
                </w:r>
              </w:del>
            </w:ins>
            <w:ins w:id="5528" w:author="智誠 楊" w:date="2021-05-08T16:20:00Z">
              <w:del w:id="5529" w:author="阿毛" w:date="2021-06-09T14:32:00Z">
                <w:r w:rsidR="001A6AAE" w:rsidDel="00872B53">
                  <w:rPr>
                    <w:rFonts w:ascii="標楷體" w:eastAsia="標楷體" w:hAnsi="標楷體" w:hint="eastAsia"/>
                    <w:color w:val="000000" w:themeColor="text1"/>
                  </w:rPr>
                  <w:delText>.</w:delText>
                </w:r>
              </w:del>
            </w:ins>
            <w:ins w:id="5530" w:author="智誠 楊" w:date="2021-05-08T16:43:00Z">
              <w:r w:rsidR="00033042">
                <w:rPr>
                  <w:rFonts w:ascii="標楷體" w:eastAsia="標楷體" w:hAnsi="標楷體"/>
                </w:rPr>
                <w:t>MlundryRecord.RepayAmt</w:t>
              </w:r>
            </w:ins>
          </w:p>
        </w:tc>
      </w:tr>
      <w:tr w:rsidR="001A6AAE" w:rsidRPr="00847BB7" w14:paraId="3F34A84E" w14:textId="77777777" w:rsidTr="00872B53">
        <w:trPr>
          <w:trHeight w:val="291"/>
          <w:jc w:val="center"/>
          <w:ins w:id="5531" w:author="智誠 楊" w:date="2021-05-08T15:57:00Z"/>
          <w:trPrChange w:id="5532" w:author="阿毛" w:date="2021-06-09T14:34:00Z">
            <w:trPr>
              <w:gridAfter w:val="0"/>
              <w:trHeight w:val="291"/>
              <w:jc w:val="center"/>
            </w:trPr>
          </w:trPrChange>
        </w:trPr>
        <w:tc>
          <w:tcPr>
            <w:tcW w:w="456" w:type="dxa"/>
            <w:tcPrChange w:id="5533" w:author="阿毛" w:date="2021-06-09T14:34:00Z">
              <w:tcPr>
                <w:tcW w:w="456" w:type="dxa"/>
              </w:tcPr>
            </w:tcPrChange>
          </w:tcPr>
          <w:p w14:paraId="06A2D1C9" w14:textId="77777777" w:rsidR="001A6AAE" w:rsidRPr="00847BB7" w:rsidRDefault="001A6AAE" w:rsidP="001A6AAE">
            <w:pPr>
              <w:rPr>
                <w:ins w:id="5534" w:author="智誠 楊" w:date="2021-05-08T15:57:00Z"/>
                <w:rFonts w:ascii="標楷體" w:eastAsia="標楷體" w:hAnsi="標楷體"/>
              </w:rPr>
            </w:pPr>
            <w:ins w:id="5535" w:author="智誠 楊" w:date="2021-05-08T15:57:00Z">
              <w:r>
                <w:rPr>
                  <w:rFonts w:ascii="標楷體" w:eastAsia="標楷體" w:hAnsi="標楷體" w:hint="eastAsia"/>
                </w:rPr>
                <w:t>6</w:t>
              </w:r>
            </w:ins>
          </w:p>
        </w:tc>
        <w:tc>
          <w:tcPr>
            <w:tcW w:w="1736" w:type="dxa"/>
            <w:tcPrChange w:id="5536" w:author="阿毛" w:date="2021-06-09T14:34:00Z">
              <w:tcPr>
                <w:tcW w:w="1736" w:type="dxa"/>
              </w:tcPr>
            </w:tcPrChange>
          </w:tcPr>
          <w:p w14:paraId="2F56B4EF" w14:textId="0B023F04" w:rsidR="001A6AAE" w:rsidRPr="00847BB7" w:rsidRDefault="001A6AAE" w:rsidP="001A6AAE">
            <w:pPr>
              <w:rPr>
                <w:ins w:id="5537" w:author="智誠 楊" w:date="2021-05-08T15:57:00Z"/>
                <w:rFonts w:ascii="標楷體" w:eastAsia="標楷體" w:hAnsi="標楷體"/>
              </w:rPr>
            </w:pPr>
            <w:ins w:id="5538" w:author="智誠 楊" w:date="2021-05-08T16:08:00Z">
              <w:r>
                <w:rPr>
                  <w:rFonts w:ascii="標楷體" w:eastAsia="標楷體" w:hAnsi="標楷體" w:hint="eastAsia"/>
                </w:rPr>
                <w:t>職業別</w:t>
              </w:r>
            </w:ins>
          </w:p>
        </w:tc>
        <w:tc>
          <w:tcPr>
            <w:tcW w:w="1195" w:type="dxa"/>
            <w:tcPrChange w:id="5539" w:author="阿毛" w:date="2021-06-09T14:34:00Z">
              <w:tcPr>
                <w:tcW w:w="1602" w:type="dxa"/>
              </w:tcPr>
            </w:tcPrChange>
          </w:tcPr>
          <w:p w14:paraId="2C67EF0C" w14:textId="4980B821" w:rsidR="001A6AAE" w:rsidRPr="00847BB7" w:rsidRDefault="001A6AAE" w:rsidP="001A6AAE">
            <w:pPr>
              <w:rPr>
                <w:ins w:id="5540" w:author="智誠 楊" w:date="2021-05-08T15:57:00Z"/>
                <w:rFonts w:ascii="標楷體" w:eastAsia="標楷體" w:hAnsi="標楷體"/>
              </w:rPr>
            </w:pPr>
            <w:ins w:id="5541" w:author="智誠 楊" w:date="2021-05-08T16:08:00Z">
              <w:r>
                <w:rPr>
                  <w:rFonts w:ascii="標楷體" w:eastAsia="標楷體" w:hAnsi="標楷體" w:hint="eastAsia"/>
                </w:rPr>
                <w:t>40</w:t>
              </w:r>
            </w:ins>
          </w:p>
        </w:tc>
        <w:tc>
          <w:tcPr>
            <w:tcW w:w="850" w:type="dxa"/>
            <w:tcPrChange w:id="5542" w:author="阿毛" w:date="2021-06-09T14:34:00Z">
              <w:tcPr>
                <w:tcW w:w="992" w:type="dxa"/>
              </w:tcPr>
            </w:tcPrChange>
          </w:tcPr>
          <w:p w14:paraId="2A4A5802" w14:textId="77777777" w:rsidR="001A6AAE" w:rsidRPr="00847BB7" w:rsidRDefault="001A6AAE" w:rsidP="001A6AAE">
            <w:pPr>
              <w:rPr>
                <w:ins w:id="5543" w:author="智誠 楊" w:date="2021-05-08T15:57:00Z"/>
                <w:rFonts w:ascii="標楷體" w:eastAsia="標楷體" w:hAnsi="標楷體"/>
                <w:color w:val="FF0000"/>
              </w:rPr>
            </w:pPr>
          </w:p>
        </w:tc>
        <w:tc>
          <w:tcPr>
            <w:tcW w:w="2127" w:type="dxa"/>
            <w:tcPrChange w:id="5544" w:author="阿毛" w:date="2021-06-09T14:34:00Z">
              <w:tcPr>
                <w:tcW w:w="1489" w:type="dxa"/>
              </w:tcPr>
            </w:tcPrChange>
          </w:tcPr>
          <w:p w14:paraId="011F047F" w14:textId="77777777" w:rsidR="001A6AAE" w:rsidRPr="00847BB7" w:rsidRDefault="001A6AAE" w:rsidP="001A6A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545" w:author="智誠 楊" w:date="2021-05-08T15:57:00Z"/>
                <w:rFonts w:ascii="標楷體" w:eastAsia="標楷體" w:hAnsi="標楷體" w:cs="細明體"/>
                <w:color w:val="000000"/>
                <w:spacing w:val="15"/>
                <w:kern w:val="0"/>
              </w:rPr>
            </w:pPr>
          </w:p>
        </w:tc>
        <w:tc>
          <w:tcPr>
            <w:tcW w:w="567" w:type="dxa"/>
            <w:tcPrChange w:id="5546" w:author="阿毛" w:date="2021-06-09T14:34:00Z">
              <w:tcPr>
                <w:tcW w:w="623" w:type="dxa"/>
                <w:gridSpan w:val="2"/>
              </w:tcPr>
            </w:tcPrChange>
          </w:tcPr>
          <w:p w14:paraId="1DFC1F5B" w14:textId="2D82C8E1" w:rsidR="001A6AAE" w:rsidRPr="00847BB7" w:rsidRDefault="001A6AAE" w:rsidP="001A6AAE">
            <w:pPr>
              <w:rPr>
                <w:ins w:id="5547" w:author="智誠 楊" w:date="2021-05-08T15:57:00Z"/>
                <w:rFonts w:ascii="標楷體" w:eastAsia="標楷體" w:hAnsi="標楷體"/>
              </w:rPr>
            </w:pPr>
          </w:p>
        </w:tc>
        <w:tc>
          <w:tcPr>
            <w:tcW w:w="407" w:type="dxa"/>
            <w:tcPrChange w:id="5548" w:author="阿毛" w:date="2021-06-09T14:34:00Z">
              <w:tcPr>
                <w:tcW w:w="666" w:type="dxa"/>
                <w:gridSpan w:val="2"/>
              </w:tcPr>
            </w:tcPrChange>
          </w:tcPr>
          <w:p w14:paraId="6C4BA7C5" w14:textId="77777777" w:rsidR="001A6AAE" w:rsidRPr="00847BB7" w:rsidRDefault="001A6AAE" w:rsidP="001A6AAE">
            <w:pPr>
              <w:jc w:val="center"/>
              <w:rPr>
                <w:ins w:id="5549" w:author="智誠 楊" w:date="2021-05-08T15:57:00Z"/>
                <w:rFonts w:ascii="標楷體" w:eastAsia="標楷體" w:hAnsi="標楷體"/>
              </w:rPr>
            </w:pPr>
            <w:ins w:id="5550" w:author="智誠 楊" w:date="2021-05-08T15:57:00Z">
              <w:r>
                <w:rPr>
                  <w:rFonts w:ascii="標楷體" w:eastAsia="標楷體" w:hAnsi="標楷體" w:hint="eastAsia"/>
                </w:rPr>
                <w:t>W</w:t>
              </w:r>
            </w:ins>
          </w:p>
        </w:tc>
        <w:tc>
          <w:tcPr>
            <w:tcW w:w="3402" w:type="dxa"/>
            <w:tcPrChange w:id="5551" w:author="阿毛" w:date="2021-06-09T14:34:00Z">
              <w:tcPr>
                <w:tcW w:w="2856" w:type="dxa"/>
              </w:tcPr>
            </w:tcPrChange>
          </w:tcPr>
          <w:p w14:paraId="0D62B7F5" w14:textId="6CDF6F9A" w:rsidR="001A6AAE" w:rsidRPr="004415DA" w:rsidRDefault="001A6AAE" w:rsidP="001A6AAE">
            <w:pPr>
              <w:snapToGrid w:val="0"/>
              <w:ind w:left="238" w:hangingChars="99" w:hanging="238"/>
              <w:rPr>
                <w:ins w:id="5552" w:author="智誠 楊" w:date="2021-05-08T15:57:00Z"/>
                <w:rFonts w:ascii="標楷體" w:eastAsia="標楷體" w:hAnsi="標楷體"/>
                <w:color w:val="000000" w:themeColor="text1"/>
              </w:rPr>
            </w:pPr>
            <w:ins w:id="5553" w:author="智誠 楊" w:date="2021-05-08T15:57:00Z">
              <w:r>
                <w:rPr>
                  <w:rFonts w:ascii="標楷體" w:eastAsia="標楷體" w:hAnsi="標楷體" w:hint="eastAsia"/>
                  <w:color w:val="000000" w:themeColor="text1"/>
                </w:rPr>
                <w:t>1.</w:t>
              </w:r>
            </w:ins>
            <w:ins w:id="5554" w:author="智誠 楊" w:date="2021-05-08T16:20:00Z">
              <w:r>
                <w:rPr>
                  <w:rFonts w:ascii="標楷體" w:eastAsia="標楷體" w:hAnsi="標楷體" w:hint="eastAsia"/>
                  <w:color w:val="000000" w:themeColor="text1"/>
                </w:rPr>
                <w:t>自行輸入</w:t>
              </w:r>
            </w:ins>
            <w:ins w:id="5555" w:author="阿毛" w:date="2021-06-09T14:32:00Z">
              <w:r w:rsidR="00872B53">
                <w:rPr>
                  <w:rFonts w:ascii="標楷體" w:eastAsia="標楷體" w:hAnsi="標楷體" w:hint="eastAsia"/>
                  <w:color w:val="000000" w:themeColor="text1"/>
                </w:rPr>
                <w:t>文字</w:t>
              </w:r>
            </w:ins>
          </w:p>
          <w:p w14:paraId="1F37EABA" w14:textId="1600AAA9" w:rsidR="001A6AAE" w:rsidRPr="00847BB7" w:rsidRDefault="001A6AAE" w:rsidP="001A6AAE">
            <w:pPr>
              <w:rPr>
                <w:ins w:id="5556" w:author="智誠 楊" w:date="2021-05-08T15:57:00Z"/>
                <w:rFonts w:ascii="標楷體" w:eastAsia="標楷體" w:hAnsi="標楷體"/>
              </w:rPr>
            </w:pPr>
            <w:ins w:id="5557" w:author="智誠 楊" w:date="2021-05-08T16:20:00Z">
              <w:r>
                <w:rPr>
                  <w:rFonts w:ascii="標楷體" w:eastAsia="標楷體" w:hAnsi="標楷體" w:hint="eastAsia"/>
                  <w:color w:val="000000" w:themeColor="text1"/>
                </w:rPr>
                <w:t>2.</w:t>
              </w:r>
            </w:ins>
            <w:ins w:id="5558" w:author="智誠 楊" w:date="2021-05-08T16:43:00Z">
              <w:r w:rsidR="00033042">
                <w:rPr>
                  <w:rFonts w:ascii="標楷體" w:eastAsia="標楷體" w:hAnsi="標楷體"/>
                </w:rPr>
                <w:t>MlundryRecord.</w:t>
              </w:r>
            </w:ins>
            <w:ins w:id="5559" w:author="智誠 楊" w:date="2021-05-08T16:44:00Z">
              <w:r w:rsidR="00033042">
                <w:rPr>
                  <w:rFonts w:ascii="標楷體" w:eastAsia="標楷體" w:hAnsi="標楷體"/>
                </w:rPr>
                <w:t>Career</w:t>
              </w:r>
            </w:ins>
          </w:p>
        </w:tc>
      </w:tr>
      <w:tr w:rsidR="001A6AAE" w:rsidRPr="00847BB7" w14:paraId="2A6FFA5B" w14:textId="77777777" w:rsidTr="00872B53">
        <w:trPr>
          <w:trHeight w:val="291"/>
          <w:jc w:val="center"/>
          <w:ins w:id="5560" w:author="智誠 楊" w:date="2021-05-08T15:57:00Z"/>
          <w:trPrChange w:id="5561" w:author="阿毛" w:date="2021-06-09T14:34:00Z">
            <w:trPr>
              <w:gridAfter w:val="0"/>
              <w:trHeight w:val="291"/>
              <w:jc w:val="center"/>
            </w:trPr>
          </w:trPrChange>
        </w:trPr>
        <w:tc>
          <w:tcPr>
            <w:tcW w:w="456" w:type="dxa"/>
            <w:tcPrChange w:id="5562" w:author="阿毛" w:date="2021-06-09T14:34:00Z">
              <w:tcPr>
                <w:tcW w:w="456" w:type="dxa"/>
              </w:tcPr>
            </w:tcPrChange>
          </w:tcPr>
          <w:p w14:paraId="62297DCB" w14:textId="77777777" w:rsidR="001A6AAE" w:rsidRPr="00847BB7" w:rsidRDefault="001A6AAE" w:rsidP="001A6AAE">
            <w:pPr>
              <w:rPr>
                <w:ins w:id="5563" w:author="智誠 楊" w:date="2021-05-08T15:57:00Z"/>
                <w:rFonts w:ascii="標楷體" w:eastAsia="標楷體" w:hAnsi="標楷體"/>
              </w:rPr>
            </w:pPr>
            <w:ins w:id="5564" w:author="智誠 楊" w:date="2021-05-08T15:57:00Z">
              <w:r>
                <w:rPr>
                  <w:rFonts w:ascii="標楷體" w:eastAsia="標楷體" w:hAnsi="標楷體" w:hint="eastAsia"/>
                </w:rPr>
                <w:t>7</w:t>
              </w:r>
            </w:ins>
          </w:p>
        </w:tc>
        <w:tc>
          <w:tcPr>
            <w:tcW w:w="1736" w:type="dxa"/>
            <w:tcPrChange w:id="5565" w:author="阿毛" w:date="2021-06-09T14:34:00Z">
              <w:tcPr>
                <w:tcW w:w="1736" w:type="dxa"/>
              </w:tcPr>
            </w:tcPrChange>
          </w:tcPr>
          <w:p w14:paraId="6CCBBD32" w14:textId="4FDF0C62" w:rsidR="001A6AAE" w:rsidRPr="00847BB7" w:rsidRDefault="001A6AAE" w:rsidP="001A6AAE">
            <w:pPr>
              <w:rPr>
                <w:ins w:id="5566" w:author="智誠 楊" w:date="2021-05-08T15:57:00Z"/>
                <w:rFonts w:ascii="標楷體" w:eastAsia="標楷體" w:hAnsi="標楷體"/>
              </w:rPr>
            </w:pPr>
            <w:ins w:id="5567" w:author="智誠 楊" w:date="2021-05-08T16:08:00Z">
              <w:r>
                <w:rPr>
                  <w:rFonts w:ascii="標楷體" w:eastAsia="標楷體" w:hAnsi="標楷體" w:hint="eastAsia"/>
                  <w:lang w:eastAsia="zh-HK"/>
                </w:rPr>
                <w:t>年收入</w:t>
              </w:r>
              <w:r>
                <w:rPr>
                  <w:rFonts w:ascii="標楷體" w:eastAsia="標楷體" w:hAnsi="標楷體" w:hint="eastAsia"/>
                </w:rPr>
                <w:t>(萬)</w:t>
              </w:r>
            </w:ins>
          </w:p>
        </w:tc>
        <w:tc>
          <w:tcPr>
            <w:tcW w:w="1195" w:type="dxa"/>
            <w:tcPrChange w:id="5568" w:author="阿毛" w:date="2021-06-09T14:34:00Z">
              <w:tcPr>
                <w:tcW w:w="1602" w:type="dxa"/>
              </w:tcPr>
            </w:tcPrChange>
          </w:tcPr>
          <w:p w14:paraId="5F2608F2" w14:textId="6C02D6B5" w:rsidR="001A6AAE" w:rsidRPr="00847BB7" w:rsidRDefault="001A6AAE" w:rsidP="001A6AAE">
            <w:pPr>
              <w:rPr>
                <w:ins w:id="5569" w:author="智誠 楊" w:date="2021-05-08T15:57:00Z"/>
                <w:rFonts w:ascii="標楷體" w:eastAsia="標楷體" w:hAnsi="標楷體"/>
              </w:rPr>
            </w:pPr>
            <w:ins w:id="5570" w:author="智誠 楊" w:date="2021-05-08T16:08:00Z">
              <w:r>
                <w:rPr>
                  <w:rFonts w:ascii="標楷體" w:eastAsia="標楷體" w:hAnsi="標楷體" w:hint="eastAsia"/>
                </w:rPr>
                <w:t>30</w:t>
              </w:r>
            </w:ins>
            <w:ins w:id="5571" w:author="智誠 楊" w:date="2021-05-08T15:57:00Z">
              <w:r w:rsidRPr="00847BB7">
                <w:rPr>
                  <w:rFonts w:ascii="標楷體" w:eastAsia="標楷體" w:hAnsi="標楷體"/>
                </w:rPr>
                <w:t xml:space="preserve">    </w:t>
              </w:r>
            </w:ins>
          </w:p>
        </w:tc>
        <w:tc>
          <w:tcPr>
            <w:tcW w:w="850" w:type="dxa"/>
            <w:tcPrChange w:id="5572" w:author="阿毛" w:date="2021-06-09T14:34:00Z">
              <w:tcPr>
                <w:tcW w:w="992" w:type="dxa"/>
              </w:tcPr>
            </w:tcPrChange>
          </w:tcPr>
          <w:p w14:paraId="51320767" w14:textId="77777777" w:rsidR="001A6AAE" w:rsidRPr="00847BB7" w:rsidRDefault="001A6AAE" w:rsidP="001A6AAE">
            <w:pPr>
              <w:rPr>
                <w:ins w:id="5573" w:author="智誠 楊" w:date="2021-05-08T15:57:00Z"/>
                <w:rFonts w:ascii="標楷體" w:eastAsia="標楷體" w:hAnsi="標楷體"/>
              </w:rPr>
            </w:pPr>
          </w:p>
        </w:tc>
        <w:tc>
          <w:tcPr>
            <w:tcW w:w="2127" w:type="dxa"/>
            <w:tcPrChange w:id="5574" w:author="阿毛" w:date="2021-06-09T14:34:00Z">
              <w:tcPr>
                <w:tcW w:w="1489" w:type="dxa"/>
              </w:tcPr>
            </w:tcPrChange>
          </w:tcPr>
          <w:p w14:paraId="0752CBF2" w14:textId="77777777" w:rsidR="001A6AAE" w:rsidRPr="00847BB7" w:rsidRDefault="001A6AAE" w:rsidP="001A6AAE">
            <w:pPr>
              <w:rPr>
                <w:ins w:id="5575" w:author="智誠 楊" w:date="2021-05-08T15:57:00Z"/>
                <w:rFonts w:ascii="標楷體" w:eastAsia="標楷體" w:hAnsi="標楷體"/>
                <w:lang w:eastAsia="zh-HK"/>
              </w:rPr>
            </w:pPr>
          </w:p>
        </w:tc>
        <w:tc>
          <w:tcPr>
            <w:tcW w:w="567" w:type="dxa"/>
            <w:tcPrChange w:id="5576" w:author="阿毛" w:date="2021-06-09T14:34:00Z">
              <w:tcPr>
                <w:tcW w:w="623" w:type="dxa"/>
                <w:gridSpan w:val="2"/>
              </w:tcPr>
            </w:tcPrChange>
          </w:tcPr>
          <w:p w14:paraId="0E66A802" w14:textId="0A5EC536" w:rsidR="001A6AAE" w:rsidRPr="00847BB7" w:rsidRDefault="001A6AAE" w:rsidP="001A6AAE">
            <w:pPr>
              <w:rPr>
                <w:ins w:id="5577" w:author="智誠 楊" w:date="2021-05-08T15:57:00Z"/>
                <w:rFonts w:ascii="標楷體" w:eastAsia="標楷體" w:hAnsi="標楷體"/>
              </w:rPr>
            </w:pPr>
          </w:p>
        </w:tc>
        <w:tc>
          <w:tcPr>
            <w:tcW w:w="407" w:type="dxa"/>
            <w:tcPrChange w:id="5578" w:author="阿毛" w:date="2021-06-09T14:34:00Z">
              <w:tcPr>
                <w:tcW w:w="666" w:type="dxa"/>
                <w:gridSpan w:val="2"/>
              </w:tcPr>
            </w:tcPrChange>
          </w:tcPr>
          <w:p w14:paraId="134804D5" w14:textId="77777777" w:rsidR="001A6AAE" w:rsidRPr="00847BB7" w:rsidRDefault="001A6AAE" w:rsidP="001A6AAE">
            <w:pPr>
              <w:jc w:val="center"/>
              <w:rPr>
                <w:ins w:id="5579" w:author="智誠 楊" w:date="2021-05-08T15:57:00Z"/>
                <w:rFonts w:ascii="標楷體" w:eastAsia="標楷體" w:hAnsi="標楷體"/>
              </w:rPr>
            </w:pPr>
            <w:ins w:id="5580" w:author="智誠 楊" w:date="2021-05-08T15:57:00Z">
              <w:r>
                <w:rPr>
                  <w:rFonts w:ascii="標楷體" w:eastAsia="標楷體" w:hAnsi="標楷體" w:hint="eastAsia"/>
                </w:rPr>
                <w:t>W</w:t>
              </w:r>
            </w:ins>
          </w:p>
        </w:tc>
        <w:tc>
          <w:tcPr>
            <w:tcW w:w="3402" w:type="dxa"/>
            <w:tcPrChange w:id="5581" w:author="阿毛" w:date="2021-06-09T14:34:00Z">
              <w:tcPr>
                <w:tcW w:w="2856" w:type="dxa"/>
              </w:tcPr>
            </w:tcPrChange>
          </w:tcPr>
          <w:p w14:paraId="12E7D858" w14:textId="2DE59666" w:rsidR="001A6AAE" w:rsidRPr="004415DA" w:rsidRDefault="001A6AAE" w:rsidP="001A6AAE">
            <w:pPr>
              <w:snapToGrid w:val="0"/>
              <w:ind w:left="238" w:hangingChars="99" w:hanging="238"/>
              <w:rPr>
                <w:ins w:id="5582" w:author="智誠 楊" w:date="2021-05-08T16:20:00Z"/>
                <w:rFonts w:ascii="標楷體" w:eastAsia="標楷體" w:hAnsi="標楷體"/>
                <w:color w:val="000000" w:themeColor="text1"/>
              </w:rPr>
            </w:pPr>
            <w:ins w:id="5583" w:author="智誠 楊" w:date="2021-05-08T16:20:00Z">
              <w:r>
                <w:rPr>
                  <w:rFonts w:ascii="標楷體" w:eastAsia="標楷體" w:hAnsi="標楷體" w:hint="eastAsia"/>
                  <w:color w:val="000000" w:themeColor="text1"/>
                </w:rPr>
                <w:t>1.自行輸入</w:t>
              </w:r>
            </w:ins>
            <w:ins w:id="5584" w:author="阿毛" w:date="2021-06-09T14:33:00Z">
              <w:r w:rsidR="00872B53">
                <w:rPr>
                  <w:rFonts w:ascii="標楷體" w:eastAsia="標楷體" w:hAnsi="標楷體" w:hint="eastAsia"/>
                  <w:color w:val="000000" w:themeColor="text1"/>
                </w:rPr>
                <w:t>文字</w:t>
              </w:r>
            </w:ins>
          </w:p>
          <w:p w14:paraId="2FAA118C" w14:textId="1782FBBE" w:rsidR="001A6AAE" w:rsidRPr="000267BA" w:rsidRDefault="001A6AAE" w:rsidP="001A6AAE">
            <w:pPr>
              <w:rPr>
                <w:ins w:id="5585" w:author="智誠 楊" w:date="2021-05-08T15:57:00Z"/>
                <w:rFonts w:ascii="標楷體" w:eastAsia="標楷體" w:hAnsi="標楷體"/>
              </w:rPr>
            </w:pPr>
            <w:ins w:id="5586" w:author="智誠 楊" w:date="2021-05-08T16:20:00Z">
              <w:r>
                <w:rPr>
                  <w:rFonts w:ascii="標楷體" w:eastAsia="標楷體" w:hAnsi="標楷體" w:hint="eastAsia"/>
                  <w:color w:val="000000" w:themeColor="text1"/>
                </w:rPr>
                <w:t>2.</w:t>
              </w:r>
            </w:ins>
            <w:ins w:id="5587" w:author="智誠 楊" w:date="2021-05-08T16:44:00Z">
              <w:r w:rsidR="00033042">
                <w:rPr>
                  <w:rFonts w:ascii="標楷體" w:eastAsia="標楷體" w:hAnsi="標楷體"/>
                </w:rPr>
                <w:t>MlundryRecord.Income</w:t>
              </w:r>
            </w:ins>
          </w:p>
        </w:tc>
      </w:tr>
      <w:tr w:rsidR="001A6AAE" w:rsidRPr="00847BB7" w14:paraId="501CC56A" w14:textId="77777777" w:rsidTr="00872B53">
        <w:trPr>
          <w:trHeight w:val="291"/>
          <w:jc w:val="center"/>
          <w:ins w:id="5588" w:author="智誠 楊" w:date="2021-05-08T16:08:00Z"/>
          <w:trPrChange w:id="5589" w:author="阿毛" w:date="2021-06-09T14:34:00Z">
            <w:trPr>
              <w:gridAfter w:val="0"/>
              <w:trHeight w:val="291"/>
              <w:jc w:val="center"/>
            </w:trPr>
          </w:trPrChange>
        </w:trPr>
        <w:tc>
          <w:tcPr>
            <w:tcW w:w="456" w:type="dxa"/>
            <w:tcPrChange w:id="5590" w:author="阿毛" w:date="2021-06-09T14:34:00Z">
              <w:tcPr>
                <w:tcW w:w="456" w:type="dxa"/>
              </w:tcPr>
            </w:tcPrChange>
          </w:tcPr>
          <w:p w14:paraId="7843265D" w14:textId="38466BBE" w:rsidR="001A6AAE" w:rsidRDefault="009456CD" w:rsidP="001A6AAE">
            <w:pPr>
              <w:rPr>
                <w:ins w:id="5591" w:author="智誠 楊" w:date="2021-05-08T16:08:00Z"/>
                <w:rFonts w:ascii="標楷體" w:eastAsia="標楷體" w:hAnsi="標楷體"/>
              </w:rPr>
            </w:pPr>
            <w:ins w:id="5592" w:author="智誠 楊" w:date="2021-05-08T16:47:00Z">
              <w:r>
                <w:rPr>
                  <w:rFonts w:ascii="標楷體" w:eastAsia="標楷體" w:hAnsi="標楷體" w:hint="eastAsia"/>
                </w:rPr>
                <w:t>8</w:t>
              </w:r>
            </w:ins>
          </w:p>
        </w:tc>
        <w:tc>
          <w:tcPr>
            <w:tcW w:w="1736" w:type="dxa"/>
            <w:tcPrChange w:id="5593" w:author="阿毛" w:date="2021-06-09T14:34:00Z">
              <w:tcPr>
                <w:tcW w:w="1736" w:type="dxa"/>
              </w:tcPr>
            </w:tcPrChange>
          </w:tcPr>
          <w:p w14:paraId="4323BBAA" w14:textId="559B8E13" w:rsidR="001A6AAE" w:rsidRDefault="001A6AAE" w:rsidP="001A6AAE">
            <w:pPr>
              <w:rPr>
                <w:ins w:id="5594" w:author="智誠 楊" w:date="2021-05-08T16:08:00Z"/>
                <w:rFonts w:ascii="標楷體" w:eastAsia="標楷體" w:hAnsi="標楷體"/>
                <w:lang w:eastAsia="zh-HK"/>
              </w:rPr>
            </w:pPr>
            <w:ins w:id="5595" w:author="智誠 楊" w:date="2021-05-08T16:08:00Z">
              <w:r>
                <w:rPr>
                  <w:rFonts w:ascii="標楷體" w:eastAsia="標楷體" w:hAnsi="標楷體" w:hint="eastAsia"/>
                  <w:lang w:eastAsia="zh-HK"/>
                </w:rPr>
                <w:t>還款來源</w:t>
              </w:r>
            </w:ins>
          </w:p>
        </w:tc>
        <w:tc>
          <w:tcPr>
            <w:tcW w:w="1195" w:type="dxa"/>
            <w:tcPrChange w:id="5596" w:author="阿毛" w:date="2021-06-09T14:34:00Z">
              <w:tcPr>
                <w:tcW w:w="1602" w:type="dxa"/>
              </w:tcPr>
            </w:tcPrChange>
          </w:tcPr>
          <w:p w14:paraId="4CE34897" w14:textId="633AAF08" w:rsidR="001A6AAE" w:rsidRDefault="001A6AAE" w:rsidP="001A6AAE">
            <w:pPr>
              <w:rPr>
                <w:ins w:id="5597" w:author="智誠 楊" w:date="2021-05-08T16:08:00Z"/>
                <w:rFonts w:ascii="標楷體" w:eastAsia="標楷體" w:hAnsi="標楷體"/>
              </w:rPr>
            </w:pPr>
            <w:ins w:id="5598" w:author="智誠 楊" w:date="2021-05-08T16:08:00Z">
              <w:r>
                <w:rPr>
                  <w:rFonts w:ascii="標楷體" w:eastAsia="標楷體" w:hAnsi="標楷體" w:hint="eastAsia"/>
                </w:rPr>
                <w:t>2</w:t>
              </w:r>
            </w:ins>
          </w:p>
        </w:tc>
        <w:tc>
          <w:tcPr>
            <w:tcW w:w="850" w:type="dxa"/>
            <w:tcPrChange w:id="5599" w:author="阿毛" w:date="2021-06-09T14:34:00Z">
              <w:tcPr>
                <w:tcW w:w="992" w:type="dxa"/>
              </w:tcPr>
            </w:tcPrChange>
          </w:tcPr>
          <w:p w14:paraId="4664AEE8" w14:textId="77777777" w:rsidR="001A6AAE" w:rsidRPr="00847BB7" w:rsidRDefault="001A6AAE" w:rsidP="001A6AAE">
            <w:pPr>
              <w:rPr>
                <w:ins w:id="5600" w:author="智誠 楊" w:date="2021-05-08T16:08:00Z"/>
                <w:rFonts w:ascii="標楷體" w:eastAsia="標楷體" w:hAnsi="標楷體"/>
              </w:rPr>
            </w:pPr>
          </w:p>
        </w:tc>
        <w:tc>
          <w:tcPr>
            <w:tcW w:w="2127" w:type="dxa"/>
            <w:tcPrChange w:id="5601" w:author="阿毛" w:date="2021-06-09T14:34:00Z">
              <w:tcPr>
                <w:tcW w:w="1489" w:type="dxa"/>
              </w:tcPr>
            </w:tcPrChange>
          </w:tcPr>
          <w:p w14:paraId="7B0B0F3F" w14:textId="2AF52294" w:rsidR="00872B53" w:rsidRPr="00872B53" w:rsidRDefault="00872B53" w:rsidP="00872B53">
            <w:pPr>
              <w:rPr>
                <w:ins w:id="5602" w:author="阿毛" w:date="2021-06-09T14:33:00Z"/>
                <w:rFonts w:ascii="標楷體" w:eastAsia="標楷體" w:hAnsi="標楷體"/>
              </w:rPr>
            </w:pPr>
            <w:ins w:id="5603" w:author="阿毛" w:date="2021-06-09T14:33:00Z">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ins>
          </w:p>
          <w:p w14:paraId="70282100" w14:textId="77777777" w:rsidR="00872B53" w:rsidRDefault="00872B53" w:rsidP="00872B53">
            <w:pPr>
              <w:rPr>
                <w:ins w:id="5604" w:author="阿毛" w:date="2021-06-09T14:34:00Z"/>
                <w:rFonts w:ascii="標楷體" w:eastAsia="標楷體" w:hAnsi="標楷體"/>
              </w:rPr>
            </w:pPr>
            <w:ins w:id="5605" w:author="阿毛" w:date="2021-06-09T14:33:00Z">
              <w:r w:rsidRPr="00872B53">
                <w:rPr>
                  <w:rFonts w:ascii="標楷體" w:eastAsia="標楷體" w:hAnsi="標楷體" w:hint="eastAsia"/>
                </w:rPr>
                <w:t>)]=[Y.啟用]</w:t>
              </w:r>
            </w:ins>
            <w:ins w:id="5606" w:author="智誠 楊" w:date="2021-05-08T16:37:00Z">
              <w:del w:id="5607" w:author="阿毛" w:date="2021-06-09T14:33:00Z">
                <w:r w:rsidR="00033042" w:rsidDel="00872B53">
                  <w:rPr>
                    <w:rFonts w:ascii="標楷體" w:eastAsia="標楷體" w:hAnsi="標楷體" w:hint="eastAsia"/>
                  </w:rPr>
                  <w:delText>還款來源</w:delText>
                </w:r>
              </w:del>
            </w:ins>
            <w:ins w:id="5608" w:author="智誠 楊" w:date="2021-05-08T16:36:00Z">
              <w:del w:id="5609" w:author="阿毛" w:date="2021-06-09T14:33:00Z">
                <w:r w:rsidR="00033042" w:rsidDel="00872B53">
                  <w:rPr>
                    <w:rFonts w:ascii="標楷體" w:eastAsia="標楷體" w:hAnsi="標楷體" w:hint="eastAsia"/>
                  </w:rPr>
                  <w:delText>代碼</w:delText>
                </w:r>
                <w:r w:rsidR="00033042" w:rsidDel="00872B53">
                  <w:rPr>
                    <w:rFonts w:ascii="標楷體" w:eastAsia="標楷體" w:hAnsi="標楷體" w:hint="eastAsia"/>
                  </w:rPr>
                  <w:lastRenderedPageBreak/>
                  <w:delText>(Cd</w:delText>
                </w:r>
                <w:r w:rsidR="00033042" w:rsidDel="00872B53">
                  <w:rPr>
                    <w:rFonts w:ascii="標楷體" w:eastAsia="標楷體" w:hAnsi="標楷體"/>
                  </w:rPr>
                  <w:delText>Code</w:delText>
                </w:r>
                <w:r w:rsidR="00033042" w:rsidDel="00872B53">
                  <w:rPr>
                    <w:rFonts w:ascii="標楷體" w:eastAsia="標楷體" w:hAnsi="標楷體" w:hint="eastAsia"/>
                  </w:rPr>
                  <w:delText xml:space="preserve">. </w:delText>
                </w:r>
              </w:del>
            </w:ins>
            <w:ins w:id="5610" w:author="智誠 楊" w:date="2021-05-08T16:37:00Z">
              <w:del w:id="5611" w:author="阿毛" w:date="2021-06-09T14:33:00Z">
                <w:r w:rsidR="00033042" w:rsidRPr="00033042" w:rsidDel="00872B53">
                  <w:rPr>
                    <w:rFonts w:ascii="標楷體" w:eastAsia="標楷體" w:hAnsi="標楷體"/>
                  </w:rPr>
                  <w:delText>RepaySource</w:delText>
                </w:r>
              </w:del>
            </w:ins>
            <w:ins w:id="5612" w:author="智誠 楊" w:date="2021-05-08T16:36:00Z">
              <w:r w:rsidR="00033042">
                <w:rPr>
                  <w:rFonts w:ascii="標楷體" w:eastAsia="標楷體" w:hAnsi="標楷體" w:hint="eastAsia"/>
                </w:rPr>
                <w:t>)</w:t>
              </w:r>
            </w:ins>
          </w:p>
          <w:p w14:paraId="1F96E342" w14:textId="106AE6E2" w:rsidR="001A6AAE" w:rsidRPr="00847BB7" w:rsidRDefault="00033042" w:rsidP="00872B53">
            <w:pPr>
              <w:rPr>
                <w:ins w:id="5613" w:author="智誠 楊" w:date="2021-05-08T16:08:00Z"/>
                <w:rFonts w:ascii="標楷體" w:eastAsia="標楷體" w:hAnsi="標楷體"/>
                <w:lang w:eastAsia="zh-HK"/>
              </w:rPr>
            </w:pPr>
            <w:ins w:id="5614" w:author="智誠 楊" w:date="2021-05-08T16:36:00Z">
              <w:r>
                <w:rPr>
                  <w:rFonts w:ascii="標楷體" w:eastAsia="標楷體" w:hAnsi="標楷體" w:hint="eastAsia"/>
                </w:rPr>
                <w:t>[選單/1 L6064]</w:t>
              </w:r>
            </w:ins>
          </w:p>
        </w:tc>
        <w:tc>
          <w:tcPr>
            <w:tcW w:w="567" w:type="dxa"/>
            <w:tcPrChange w:id="5615" w:author="阿毛" w:date="2021-06-09T14:34:00Z">
              <w:tcPr>
                <w:tcW w:w="623" w:type="dxa"/>
                <w:gridSpan w:val="2"/>
              </w:tcPr>
            </w:tcPrChange>
          </w:tcPr>
          <w:p w14:paraId="7A9920CE" w14:textId="188999E3" w:rsidR="001A6AAE" w:rsidRPr="00847BB7" w:rsidRDefault="001A6AAE" w:rsidP="001A6AAE">
            <w:pPr>
              <w:rPr>
                <w:ins w:id="5616" w:author="智誠 楊" w:date="2021-05-08T16:08:00Z"/>
                <w:rFonts w:ascii="標楷體" w:eastAsia="標楷體" w:hAnsi="標楷體"/>
              </w:rPr>
            </w:pPr>
            <w:ins w:id="5617" w:author="智誠 楊" w:date="2021-05-08T16:20:00Z">
              <w:r>
                <w:rPr>
                  <w:rFonts w:ascii="標楷體" w:eastAsia="標楷體" w:hAnsi="標楷體"/>
                </w:rPr>
                <w:lastRenderedPageBreak/>
                <w:t>V</w:t>
              </w:r>
            </w:ins>
          </w:p>
        </w:tc>
        <w:tc>
          <w:tcPr>
            <w:tcW w:w="407" w:type="dxa"/>
            <w:tcPrChange w:id="5618" w:author="阿毛" w:date="2021-06-09T14:34:00Z">
              <w:tcPr>
                <w:tcW w:w="666" w:type="dxa"/>
                <w:gridSpan w:val="2"/>
              </w:tcPr>
            </w:tcPrChange>
          </w:tcPr>
          <w:p w14:paraId="5F8C8A20" w14:textId="71E145D2" w:rsidR="001A6AAE" w:rsidRDefault="001A6AAE" w:rsidP="001A6AAE">
            <w:pPr>
              <w:jc w:val="center"/>
              <w:rPr>
                <w:ins w:id="5619" w:author="智誠 楊" w:date="2021-05-08T16:08:00Z"/>
                <w:rFonts w:ascii="標楷體" w:eastAsia="標楷體" w:hAnsi="標楷體"/>
              </w:rPr>
            </w:pPr>
            <w:ins w:id="5620" w:author="智誠 楊" w:date="2021-05-08T16:20:00Z">
              <w:r>
                <w:rPr>
                  <w:rFonts w:ascii="標楷體" w:eastAsia="標楷體" w:hAnsi="標楷體" w:hint="eastAsia"/>
                </w:rPr>
                <w:t>W</w:t>
              </w:r>
            </w:ins>
          </w:p>
        </w:tc>
        <w:tc>
          <w:tcPr>
            <w:tcW w:w="3402" w:type="dxa"/>
            <w:tcPrChange w:id="5621" w:author="阿毛" w:date="2021-06-09T14:34:00Z">
              <w:tcPr>
                <w:tcW w:w="2856" w:type="dxa"/>
              </w:tcPr>
            </w:tcPrChange>
          </w:tcPr>
          <w:p w14:paraId="12B1B4FF" w14:textId="10903FBF" w:rsidR="001A6AAE" w:rsidRDefault="001A6AAE" w:rsidP="001A6AAE">
            <w:pPr>
              <w:snapToGrid w:val="0"/>
              <w:ind w:left="238" w:hangingChars="99" w:hanging="238"/>
              <w:jc w:val="both"/>
              <w:rPr>
                <w:ins w:id="5622" w:author="智誠 楊" w:date="2021-05-12T10:00:00Z"/>
                <w:rFonts w:ascii="標楷體" w:eastAsia="標楷體" w:hAnsi="標楷體"/>
                <w:color w:val="000000" w:themeColor="text1"/>
              </w:rPr>
            </w:pPr>
            <w:ins w:id="5623" w:author="智誠 楊" w:date="2021-05-08T16:20:00Z">
              <w:r w:rsidRPr="00F558A3">
                <w:rPr>
                  <w:rFonts w:ascii="標楷體" w:eastAsia="標楷體" w:hAnsi="標楷體" w:hint="eastAsia"/>
                  <w:color w:val="000000" w:themeColor="text1"/>
                </w:rPr>
                <w:t>1.必須輸入</w:t>
              </w:r>
            </w:ins>
            <w:ins w:id="5624" w:author="阿毛" w:date="2021-06-09T14:33:00Z">
              <w:r w:rsidR="00872B53">
                <w:rPr>
                  <w:rFonts w:ascii="標楷體" w:eastAsia="標楷體" w:hAnsi="標楷體" w:hint="eastAsia"/>
                  <w:color w:val="000000" w:themeColor="text1"/>
                </w:rPr>
                <w:t>代碼,檢核條件:依選單/V(H)</w:t>
              </w:r>
            </w:ins>
          </w:p>
          <w:p w14:paraId="10B323F2" w14:textId="242476C6" w:rsidR="000F793D" w:rsidRPr="00F558A3" w:rsidDel="00872B53" w:rsidRDefault="000F793D">
            <w:pPr>
              <w:snapToGrid w:val="0"/>
              <w:ind w:left="238" w:hangingChars="99" w:hanging="238"/>
              <w:jc w:val="both"/>
              <w:rPr>
                <w:ins w:id="5625" w:author="智誠 楊" w:date="2021-05-08T16:20:00Z"/>
                <w:del w:id="5626" w:author="阿毛" w:date="2021-06-09T14:33:00Z"/>
                <w:rFonts w:ascii="標楷體" w:eastAsia="標楷體" w:hAnsi="標楷體"/>
                <w:color w:val="000000" w:themeColor="text1"/>
              </w:rPr>
            </w:pPr>
            <w:ins w:id="5627" w:author="智誠 楊" w:date="2021-05-12T10:00:00Z">
              <w:r>
                <w:rPr>
                  <w:rFonts w:ascii="標楷體" w:eastAsia="標楷體" w:hAnsi="標楷體" w:hint="eastAsia"/>
                  <w:color w:val="000000" w:themeColor="text1"/>
                </w:rPr>
                <w:t>2.</w:t>
              </w:r>
              <w:del w:id="5628" w:author="阿毛" w:date="2021-06-09T14:33:00Z">
                <w:r w:rsidDel="00872B53">
                  <w:rPr>
                    <w:rFonts w:ascii="標楷體" w:eastAsia="標楷體" w:hAnsi="標楷體" w:hint="eastAsia"/>
                    <w:color w:val="000000" w:themeColor="text1"/>
                  </w:rPr>
                  <w:delText>檢查:</w:delText>
                </w:r>
                <w:r w:rsidDel="00872B53">
                  <w:delText xml:space="preserve"> </w:delText>
                </w:r>
                <w:r w:rsidRPr="000F793D" w:rsidDel="00872B53">
                  <w:rPr>
                    <w:rFonts w:ascii="標楷體" w:eastAsia="標楷體" w:hAnsi="標楷體"/>
                    <w:color w:val="000000" w:themeColor="text1"/>
                  </w:rPr>
                  <w:delText>V(H,#ApHelp)</w:delText>
                </w:r>
              </w:del>
            </w:ins>
          </w:p>
          <w:p w14:paraId="2D9BE13E" w14:textId="7269C8B9" w:rsidR="001A6AAE" w:rsidRDefault="001A6AAE">
            <w:pPr>
              <w:snapToGrid w:val="0"/>
              <w:ind w:left="238" w:hangingChars="99" w:hanging="238"/>
              <w:jc w:val="both"/>
              <w:rPr>
                <w:ins w:id="5629" w:author="智誠 楊" w:date="2021-05-08T16:08:00Z"/>
                <w:rFonts w:ascii="標楷體" w:eastAsia="標楷體" w:hAnsi="標楷體"/>
                <w:color w:val="000000" w:themeColor="text1"/>
              </w:rPr>
              <w:pPrChange w:id="5630" w:author="阿毛" w:date="2021-06-09T14:33:00Z">
                <w:pPr>
                  <w:snapToGrid w:val="0"/>
                  <w:ind w:left="238" w:hangingChars="99" w:hanging="238"/>
                </w:pPr>
              </w:pPrChange>
            </w:pPr>
            <w:ins w:id="5631" w:author="智誠 楊" w:date="2021-05-08T16:20:00Z">
              <w:del w:id="5632" w:author="阿毛" w:date="2021-06-09T14:33:00Z">
                <w:r w:rsidDel="00872B53">
                  <w:rPr>
                    <w:rFonts w:ascii="標楷體" w:eastAsia="標楷體" w:hAnsi="標楷體" w:hint="eastAsia"/>
                    <w:color w:val="000000" w:themeColor="text1"/>
                  </w:rPr>
                  <w:delText>2.</w:delText>
                </w:r>
              </w:del>
            </w:ins>
            <w:ins w:id="5633" w:author="智誠 楊" w:date="2021-05-08T16:44:00Z">
              <w:r w:rsidR="00033042">
                <w:rPr>
                  <w:rFonts w:ascii="標楷體" w:eastAsia="標楷體" w:hAnsi="標楷體"/>
                </w:rPr>
                <w:t>MlundryRecord.REapySource</w:t>
              </w:r>
            </w:ins>
          </w:p>
        </w:tc>
      </w:tr>
      <w:tr w:rsidR="00033042" w:rsidRPr="00847BB7" w14:paraId="0D11283A" w14:textId="77777777" w:rsidTr="00872B53">
        <w:trPr>
          <w:trHeight w:val="291"/>
          <w:jc w:val="center"/>
          <w:ins w:id="5634" w:author="智誠 楊" w:date="2021-05-08T16:08:00Z"/>
          <w:trPrChange w:id="5635" w:author="阿毛" w:date="2021-06-09T14:34:00Z">
            <w:trPr>
              <w:gridAfter w:val="0"/>
              <w:trHeight w:val="291"/>
              <w:jc w:val="center"/>
            </w:trPr>
          </w:trPrChange>
        </w:trPr>
        <w:tc>
          <w:tcPr>
            <w:tcW w:w="456" w:type="dxa"/>
            <w:tcPrChange w:id="5636" w:author="阿毛" w:date="2021-06-09T14:34:00Z">
              <w:tcPr>
                <w:tcW w:w="456" w:type="dxa"/>
              </w:tcPr>
            </w:tcPrChange>
          </w:tcPr>
          <w:p w14:paraId="3970F753" w14:textId="60605B8D" w:rsidR="00033042" w:rsidRDefault="009456CD" w:rsidP="00033042">
            <w:pPr>
              <w:rPr>
                <w:ins w:id="5637" w:author="智誠 楊" w:date="2021-05-08T16:08:00Z"/>
                <w:rFonts w:ascii="標楷體" w:eastAsia="標楷體" w:hAnsi="標楷體"/>
              </w:rPr>
            </w:pPr>
            <w:ins w:id="5638" w:author="智誠 楊" w:date="2021-05-08T16:47:00Z">
              <w:r>
                <w:rPr>
                  <w:rFonts w:ascii="標楷體" w:eastAsia="標楷體" w:hAnsi="標楷體" w:hint="eastAsia"/>
                </w:rPr>
                <w:t>9</w:t>
              </w:r>
            </w:ins>
          </w:p>
        </w:tc>
        <w:tc>
          <w:tcPr>
            <w:tcW w:w="1736" w:type="dxa"/>
            <w:tcPrChange w:id="5639" w:author="阿毛" w:date="2021-06-09T14:34:00Z">
              <w:tcPr>
                <w:tcW w:w="1736" w:type="dxa"/>
              </w:tcPr>
            </w:tcPrChange>
          </w:tcPr>
          <w:p w14:paraId="3DCCFC9A" w14:textId="59AF4839" w:rsidR="00033042" w:rsidRDefault="00033042" w:rsidP="00033042">
            <w:pPr>
              <w:rPr>
                <w:ins w:id="5640" w:author="智誠 楊" w:date="2021-05-08T16:08:00Z"/>
                <w:rFonts w:ascii="標楷體" w:eastAsia="標楷體" w:hAnsi="標楷體"/>
                <w:lang w:eastAsia="zh-HK"/>
              </w:rPr>
            </w:pPr>
            <w:ins w:id="5641" w:author="智誠 楊" w:date="2021-05-08T16:08:00Z">
              <w:r>
                <w:rPr>
                  <w:rFonts w:ascii="標楷體" w:eastAsia="標楷體" w:hAnsi="標楷體" w:hint="eastAsia"/>
                  <w:lang w:eastAsia="zh-HK"/>
                </w:rPr>
                <w:t>代償銀行</w:t>
              </w:r>
            </w:ins>
          </w:p>
        </w:tc>
        <w:tc>
          <w:tcPr>
            <w:tcW w:w="1195" w:type="dxa"/>
            <w:tcPrChange w:id="5642" w:author="阿毛" w:date="2021-06-09T14:34:00Z">
              <w:tcPr>
                <w:tcW w:w="1602" w:type="dxa"/>
              </w:tcPr>
            </w:tcPrChange>
          </w:tcPr>
          <w:p w14:paraId="7C03646D" w14:textId="41A8BA12" w:rsidR="00033042" w:rsidRDefault="00033042" w:rsidP="00033042">
            <w:pPr>
              <w:rPr>
                <w:ins w:id="5643" w:author="智誠 楊" w:date="2021-05-08T16:08:00Z"/>
                <w:rFonts w:ascii="標楷體" w:eastAsia="標楷體" w:hAnsi="標楷體"/>
              </w:rPr>
            </w:pPr>
            <w:ins w:id="5644" w:author="智誠 楊" w:date="2021-05-08T16:09:00Z">
              <w:r>
                <w:rPr>
                  <w:rFonts w:ascii="標楷體" w:eastAsia="標楷體" w:hAnsi="標楷體" w:hint="eastAsia"/>
                </w:rPr>
                <w:t>20</w:t>
              </w:r>
            </w:ins>
          </w:p>
        </w:tc>
        <w:tc>
          <w:tcPr>
            <w:tcW w:w="850" w:type="dxa"/>
            <w:tcPrChange w:id="5645" w:author="阿毛" w:date="2021-06-09T14:34:00Z">
              <w:tcPr>
                <w:tcW w:w="992" w:type="dxa"/>
              </w:tcPr>
            </w:tcPrChange>
          </w:tcPr>
          <w:p w14:paraId="2930AA8D" w14:textId="77777777" w:rsidR="00033042" w:rsidRPr="00847BB7" w:rsidRDefault="00033042" w:rsidP="00033042">
            <w:pPr>
              <w:rPr>
                <w:ins w:id="5646" w:author="智誠 楊" w:date="2021-05-08T16:08:00Z"/>
                <w:rFonts w:ascii="標楷體" w:eastAsia="標楷體" w:hAnsi="標楷體"/>
              </w:rPr>
            </w:pPr>
          </w:p>
        </w:tc>
        <w:tc>
          <w:tcPr>
            <w:tcW w:w="2127" w:type="dxa"/>
            <w:tcPrChange w:id="5647" w:author="阿毛" w:date="2021-06-09T14:34:00Z">
              <w:tcPr>
                <w:tcW w:w="1489" w:type="dxa"/>
              </w:tcPr>
            </w:tcPrChange>
          </w:tcPr>
          <w:p w14:paraId="4B0BADED" w14:textId="77777777" w:rsidR="00033042" w:rsidRPr="00847BB7" w:rsidRDefault="00033042" w:rsidP="00033042">
            <w:pPr>
              <w:rPr>
                <w:ins w:id="5648" w:author="智誠 楊" w:date="2021-05-08T16:08:00Z"/>
                <w:rFonts w:ascii="標楷體" w:eastAsia="標楷體" w:hAnsi="標楷體"/>
                <w:lang w:eastAsia="zh-HK"/>
              </w:rPr>
            </w:pPr>
          </w:p>
        </w:tc>
        <w:tc>
          <w:tcPr>
            <w:tcW w:w="567" w:type="dxa"/>
            <w:tcPrChange w:id="5649" w:author="阿毛" w:date="2021-06-09T14:34:00Z">
              <w:tcPr>
                <w:tcW w:w="623" w:type="dxa"/>
                <w:gridSpan w:val="2"/>
              </w:tcPr>
            </w:tcPrChange>
          </w:tcPr>
          <w:p w14:paraId="1A1C3A9C" w14:textId="77777777" w:rsidR="00033042" w:rsidRPr="00847BB7" w:rsidRDefault="00033042" w:rsidP="00033042">
            <w:pPr>
              <w:rPr>
                <w:ins w:id="5650" w:author="智誠 楊" w:date="2021-05-08T16:08:00Z"/>
                <w:rFonts w:ascii="標楷體" w:eastAsia="標楷體" w:hAnsi="標楷體"/>
              </w:rPr>
            </w:pPr>
          </w:p>
        </w:tc>
        <w:tc>
          <w:tcPr>
            <w:tcW w:w="407" w:type="dxa"/>
            <w:tcPrChange w:id="5651" w:author="阿毛" w:date="2021-06-09T14:34:00Z">
              <w:tcPr>
                <w:tcW w:w="666" w:type="dxa"/>
                <w:gridSpan w:val="2"/>
              </w:tcPr>
            </w:tcPrChange>
          </w:tcPr>
          <w:p w14:paraId="48014086" w14:textId="66CBA3E9" w:rsidR="00033042" w:rsidRDefault="00033042" w:rsidP="00033042">
            <w:pPr>
              <w:jc w:val="center"/>
              <w:rPr>
                <w:ins w:id="5652" w:author="智誠 楊" w:date="2021-05-08T16:08:00Z"/>
                <w:rFonts w:ascii="標楷體" w:eastAsia="標楷體" w:hAnsi="標楷體"/>
              </w:rPr>
            </w:pPr>
            <w:ins w:id="5653" w:author="智誠 楊" w:date="2021-05-08T16:39:00Z">
              <w:r w:rsidRPr="005856BF">
                <w:rPr>
                  <w:rFonts w:ascii="標楷體" w:eastAsia="標楷體" w:hAnsi="標楷體" w:hint="eastAsia"/>
                </w:rPr>
                <w:t>W</w:t>
              </w:r>
            </w:ins>
          </w:p>
        </w:tc>
        <w:tc>
          <w:tcPr>
            <w:tcW w:w="3402" w:type="dxa"/>
            <w:tcPrChange w:id="5654" w:author="阿毛" w:date="2021-06-09T14:34:00Z">
              <w:tcPr>
                <w:tcW w:w="2856" w:type="dxa"/>
              </w:tcPr>
            </w:tcPrChange>
          </w:tcPr>
          <w:p w14:paraId="04385D52" w14:textId="4839F13F" w:rsidR="00033042" w:rsidDel="00212B26" w:rsidRDefault="00033042" w:rsidP="00033042">
            <w:pPr>
              <w:snapToGrid w:val="0"/>
              <w:ind w:left="238" w:hangingChars="99" w:hanging="238"/>
              <w:jc w:val="both"/>
              <w:rPr>
                <w:ins w:id="5655" w:author="智誠 楊" w:date="2021-05-12T10:01:00Z"/>
                <w:del w:id="5656" w:author="阿毛" w:date="2021-06-09T14:35:00Z"/>
                <w:rFonts w:ascii="標楷體" w:eastAsia="標楷體" w:hAnsi="標楷體"/>
                <w:color w:val="000000" w:themeColor="text1"/>
              </w:rPr>
            </w:pPr>
            <w:ins w:id="5657" w:author="智誠 楊" w:date="2021-05-08T16:36:00Z">
              <w:r w:rsidRPr="00F558A3">
                <w:rPr>
                  <w:rFonts w:ascii="標楷體" w:eastAsia="標楷體" w:hAnsi="標楷體" w:hint="eastAsia"/>
                  <w:color w:val="000000" w:themeColor="text1"/>
                </w:rPr>
                <w:t>1.</w:t>
              </w:r>
            </w:ins>
            <w:ins w:id="5658" w:author="阿毛" w:date="2021-06-09T14:34:00Z">
              <w:r w:rsidR="00872B53">
                <w:rPr>
                  <w:rFonts w:ascii="標楷體" w:eastAsia="標楷體" w:hAnsi="標楷體" w:hint="eastAsia"/>
                  <w:color w:val="000000" w:themeColor="text1"/>
                </w:rPr>
                <w:t>[</w:t>
              </w:r>
            </w:ins>
            <w:ins w:id="5659" w:author="智誠 楊" w:date="2021-05-08T16:36:00Z">
              <w:r>
                <w:rPr>
                  <w:rFonts w:ascii="標楷體" w:eastAsia="標楷體" w:hAnsi="標楷體" w:hint="eastAsia"/>
                  <w:color w:val="000000" w:themeColor="text1"/>
                </w:rPr>
                <w:t>還款來源</w:t>
              </w:r>
            </w:ins>
            <w:ins w:id="5660" w:author="阿毛" w:date="2021-06-09T14:34:00Z">
              <w:r w:rsidR="00872B53">
                <w:rPr>
                  <w:rFonts w:ascii="標楷體" w:eastAsia="標楷體" w:hAnsi="標楷體" w:hint="eastAsia"/>
                  <w:color w:val="000000" w:themeColor="text1"/>
                </w:rPr>
                <w:t>]</w:t>
              </w:r>
            </w:ins>
            <w:ins w:id="5661" w:author="智誠 楊" w:date="2021-05-08T16:36:00Z">
              <w:r>
                <w:rPr>
                  <w:rFonts w:ascii="標楷體" w:eastAsia="標楷體" w:hAnsi="標楷體" w:hint="eastAsia"/>
                  <w:color w:val="000000" w:themeColor="text1"/>
                </w:rPr>
                <w:t>=</w:t>
              </w:r>
            </w:ins>
            <w:ins w:id="5662" w:author="阿毛" w:date="2021-06-09T14:34:00Z">
              <w:r w:rsidR="00872B53">
                <w:rPr>
                  <w:rFonts w:ascii="標楷體" w:eastAsia="標楷體" w:hAnsi="標楷體" w:hint="eastAsia"/>
                  <w:color w:val="000000" w:themeColor="text1"/>
                </w:rPr>
                <w:t>[</w:t>
              </w:r>
            </w:ins>
            <w:ins w:id="5663" w:author="智誠 楊" w:date="2021-05-08T16:36:00Z">
              <w:r>
                <w:rPr>
                  <w:rFonts w:ascii="標楷體" w:eastAsia="標楷體" w:hAnsi="標楷體" w:hint="eastAsia"/>
                  <w:color w:val="000000" w:themeColor="text1"/>
                </w:rPr>
                <w:t>1</w:t>
              </w:r>
            </w:ins>
            <w:ins w:id="5664" w:author="阿毛" w:date="2021-06-09T14:34:00Z">
              <w:r w:rsidR="00872B53">
                <w:rPr>
                  <w:rFonts w:ascii="標楷體" w:eastAsia="標楷體" w:hAnsi="標楷體" w:hint="eastAsia"/>
                  <w:color w:val="000000" w:themeColor="text1"/>
                </w:rPr>
                <w:t>,他行代償]</w:t>
              </w:r>
            </w:ins>
            <w:ins w:id="5665" w:author="智誠 楊" w:date="2021-05-08T16:36:00Z">
              <w:r>
                <w:rPr>
                  <w:rFonts w:ascii="標楷體" w:eastAsia="標楷體" w:hAnsi="標楷體" w:hint="eastAsia"/>
                  <w:color w:val="000000" w:themeColor="text1"/>
                </w:rPr>
                <w:t>時</w:t>
              </w:r>
            </w:ins>
            <w:ins w:id="5666" w:author="智誠 楊" w:date="2021-05-08T16:44:00Z">
              <w:r>
                <w:rPr>
                  <w:rFonts w:ascii="標楷體" w:eastAsia="標楷體" w:hAnsi="標楷體" w:hint="eastAsia"/>
                  <w:color w:val="000000" w:themeColor="text1"/>
                </w:rPr>
                <w:t>,</w:t>
              </w:r>
            </w:ins>
            <w:ins w:id="5667" w:author="智誠 楊" w:date="2021-05-08T16:36:00Z">
              <w:r>
                <w:rPr>
                  <w:rFonts w:ascii="標楷體" w:eastAsia="標楷體" w:hAnsi="標楷體" w:hint="eastAsia"/>
                  <w:color w:val="000000" w:themeColor="text1"/>
                </w:rPr>
                <w:t>必須輸入</w:t>
              </w:r>
            </w:ins>
            <w:ins w:id="5668" w:author="阿毛" w:date="2021-06-09T14:34:00Z">
              <w:r w:rsidR="00872B53">
                <w:rPr>
                  <w:rFonts w:ascii="標楷體" w:eastAsia="標楷體" w:hAnsi="標楷體" w:hint="eastAsia"/>
                  <w:color w:val="000000" w:themeColor="text1"/>
                </w:rPr>
                <w:t>文字</w:t>
              </w:r>
            </w:ins>
            <w:ins w:id="5669" w:author="阿毛" w:date="2021-06-09T14:35:00Z">
              <w:r w:rsidR="00212B26">
                <w:rPr>
                  <w:rFonts w:ascii="標楷體" w:eastAsia="標楷體" w:hAnsi="標楷體" w:hint="eastAsia"/>
                  <w:color w:val="000000" w:themeColor="text1"/>
                </w:rPr>
                <w:t>,檢核條件:不可為空白/V(7)</w:t>
              </w:r>
            </w:ins>
          </w:p>
          <w:p w14:paraId="329F2900" w14:textId="448C5B3D" w:rsidR="00D56434" w:rsidRDefault="00D56434" w:rsidP="00033042">
            <w:pPr>
              <w:snapToGrid w:val="0"/>
              <w:ind w:left="238" w:hangingChars="99" w:hanging="238"/>
              <w:jc w:val="both"/>
              <w:rPr>
                <w:ins w:id="5670" w:author="智誠 楊" w:date="2021-05-12T10:01:00Z"/>
                <w:rFonts w:ascii="標楷體" w:eastAsia="標楷體" w:hAnsi="標楷體"/>
                <w:color w:val="000000" w:themeColor="text1"/>
              </w:rPr>
            </w:pPr>
            <w:ins w:id="5671" w:author="智誠 楊" w:date="2021-05-12T10:01:00Z">
              <w:del w:id="5672" w:author="阿毛" w:date="2021-06-09T14:35:00Z">
                <w:r w:rsidDel="00212B26">
                  <w:rPr>
                    <w:rFonts w:ascii="標楷體" w:eastAsia="標楷體" w:hAnsi="標楷體" w:hint="eastAsia"/>
                    <w:color w:val="000000" w:themeColor="text1"/>
                  </w:rPr>
                  <w:delText>2.檢查:</w:delText>
                </w:r>
              </w:del>
            </w:ins>
          </w:p>
          <w:p w14:paraId="42B47F82" w14:textId="4E2CF2FE" w:rsidR="00D56434" w:rsidRPr="00F558A3" w:rsidDel="00212B26" w:rsidRDefault="00D56434" w:rsidP="00033042">
            <w:pPr>
              <w:snapToGrid w:val="0"/>
              <w:ind w:left="238" w:hangingChars="99" w:hanging="238"/>
              <w:jc w:val="both"/>
              <w:rPr>
                <w:ins w:id="5673" w:author="智誠 楊" w:date="2021-05-08T16:36:00Z"/>
                <w:del w:id="5674" w:author="阿毛" w:date="2021-06-09T14:35:00Z"/>
                <w:rFonts w:ascii="標楷體" w:eastAsia="標楷體" w:hAnsi="標楷體"/>
                <w:color w:val="000000" w:themeColor="text1"/>
              </w:rPr>
            </w:pPr>
            <w:ins w:id="5675" w:author="智誠 楊" w:date="2021-05-12T10:01:00Z">
              <w:del w:id="5676" w:author="阿毛" w:date="2021-06-09T14:35:00Z">
                <w:r w:rsidRPr="00D56434" w:rsidDel="00212B26">
                  <w:rPr>
                    <w:rFonts w:ascii="標楷體" w:eastAsia="標楷體" w:hAnsi="標楷體"/>
                    <w:color w:val="000000" w:themeColor="text1"/>
                  </w:rPr>
                  <w:delText>C(3,#RepaySource,1,</w:delText>
                </w:r>
              </w:del>
            </w:ins>
            <w:ins w:id="5677" w:author="智誠 楊" w:date="2021-05-12T10:02:00Z">
              <w:del w:id="5678" w:author="阿毛" w:date="2021-06-09T14:35:00Z">
                <w:r w:rsidDel="00212B26">
                  <w:rPr>
                    <w:rFonts w:ascii="標楷體" w:eastAsia="標楷體" w:hAnsi="標楷體"/>
                    <w:color w:val="000000" w:themeColor="text1"/>
                  </w:rPr>
                  <w:delText>V(7)</w:delText>
                </w:r>
              </w:del>
            </w:ins>
            <w:ins w:id="5679" w:author="智誠 楊" w:date="2021-05-12T10:01:00Z">
              <w:del w:id="5680" w:author="阿毛" w:date="2021-06-09T14:35:00Z">
                <w:r w:rsidRPr="00D56434" w:rsidDel="00212B26">
                  <w:rPr>
                    <w:rFonts w:ascii="標楷體" w:eastAsia="標楷體" w:hAnsi="標楷體"/>
                    <w:color w:val="000000" w:themeColor="text1"/>
                  </w:rPr>
                  <w:delText>,s)</w:delText>
                </w:r>
              </w:del>
            </w:ins>
          </w:p>
          <w:p w14:paraId="731523F3" w14:textId="612EC4DA" w:rsidR="00033042" w:rsidRDefault="00033042" w:rsidP="00033042">
            <w:pPr>
              <w:snapToGrid w:val="0"/>
              <w:ind w:left="238" w:hangingChars="99" w:hanging="238"/>
              <w:rPr>
                <w:ins w:id="5681" w:author="智誠 楊" w:date="2021-05-08T16:08:00Z"/>
                <w:rFonts w:ascii="標楷體" w:eastAsia="標楷體" w:hAnsi="標楷體"/>
                <w:color w:val="000000" w:themeColor="text1"/>
              </w:rPr>
            </w:pPr>
            <w:ins w:id="5682" w:author="智誠 楊" w:date="2021-05-08T16:36:00Z">
              <w:r>
                <w:rPr>
                  <w:rFonts w:ascii="標楷體" w:eastAsia="標楷體" w:hAnsi="標楷體" w:hint="eastAsia"/>
                  <w:color w:val="000000" w:themeColor="text1"/>
                </w:rPr>
                <w:t>2.</w:t>
              </w:r>
            </w:ins>
            <w:ins w:id="5683" w:author="智誠 楊" w:date="2021-05-08T16:44:00Z">
              <w:r>
                <w:rPr>
                  <w:rFonts w:ascii="標楷體" w:eastAsia="標楷體" w:hAnsi="標楷體"/>
                </w:rPr>
                <w:t>MlundryRecord.RepayBank</w:t>
              </w:r>
            </w:ins>
          </w:p>
        </w:tc>
      </w:tr>
      <w:tr w:rsidR="00033042" w:rsidRPr="00847BB7" w14:paraId="22B5CE96" w14:textId="77777777" w:rsidTr="00872B53">
        <w:trPr>
          <w:trHeight w:val="291"/>
          <w:jc w:val="center"/>
          <w:ins w:id="5684" w:author="智誠 楊" w:date="2021-05-08T16:08:00Z"/>
          <w:trPrChange w:id="5685" w:author="阿毛" w:date="2021-06-09T14:34:00Z">
            <w:trPr>
              <w:gridAfter w:val="0"/>
              <w:trHeight w:val="291"/>
              <w:jc w:val="center"/>
            </w:trPr>
          </w:trPrChange>
        </w:trPr>
        <w:tc>
          <w:tcPr>
            <w:tcW w:w="456" w:type="dxa"/>
            <w:tcPrChange w:id="5686" w:author="阿毛" w:date="2021-06-09T14:34:00Z">
              <w:tcPr>
                <w:tcW w:w="456" w:type="dxa"/>
              </w:tcPr>
            </w:tcPrChange>
          </w:tcPr>
          <w:p w14:paraId="2650516C" w14:textId="16BED9EE" w:rsidR="00033042" w:rsidRDefault="009456CD" w:rsidP="00033042">
            <w:pPr>
              <w:rPr>
                <w:ins w:id="5687" w:author="智誠 楊" w:date="2021-05-08T16:08:00Z"/>
                <w:rFonts w:ascii="標楷體" w:eastAsia="標楷體" w:hAnsi="標楷體"/>
              </w:rPr>
            </w:pPr>
            <w:ins w:id="5688" w:author="智誠 楊" w:date="2021-05-08T16:47:00Z">
              <w:r>
                <w:rPr>
                  <w:rFonts w:ascii="標楷體" w:eastAsia="標楷體" w:hAnsi="標楷體" w:hint="eastAsia"/>
                </w:rPr>
                <w:t>10</w:t>
              </w:r>
            </w:ins>
          </w:p>
        </w:tc>
        <w:tc>
          <w:tcPr>
            <w:tcW w:w="1736" w:type="dxa"/>
            <w:tcPrChange w:id="5689" w:author="阿毛" w:date="2021-06-09T14:34:00Z">
              <w:tcPr>
                <w:tcW w:w="1736" w:type="dxa"/>
              </w:tcPr>
            </w:tcPrChange>
          </w:tcPr>
          <w:p w14:paraId="72505DCB" w14:textId="629B2821" w:rsidR="00033042" w:rsidRDefault="00033042" w:rsidP="00033042">
            <w:pPr>
              <w:rPr>
                <w:ins w:id="5690" w:author="智誠 楊" w:date="2021-05-08T16:08:00Z"/>
                <w:rFonts w:ascii="標楷體" w:eastAsia="標楷體" w:hAnsi="標楷體"/>
                <w:lang w:eastAsia="zh-HK"/>
              </w:rPr>
            </w:pPr>
            <w:ins w:id="5691" w:author="智誠 楊" w:date="2021-05-08T16:09:00Z">
              <w:r>
                <w:rPr>
                  <w:rFonts w:ascii="標楷體" w:eastAsia="標楷體" w:hAnsi="標楷體" w:hint="eastAsia"/>
                  <w:lang w:eastAsia="zh-HK"/>
                </w:rPr>
                <w:t>實際還款日期</w:t>
              </w:r>
            </w:ins>
          </w:p>
        </w:tc>
        <w:tc>
          <w:tcPr>
            <w:tcW w:w="1195" w:type="dxa"/>
            <w:tcPrChange w:id="5692" w:author="阿毛" w:date="2021-06-09T14:34:00Z">
              <w:tcPr>
                <w:tcW w:w="1602" w:type="dxa"/>
              </w:tcPr>
            </w:tcPrChange>
          </w:tcPr>
          <w:p w14:paraId="102B327B" w14:textId="6F5A9E97" w:rsidR="00033042" w:rsidRDefault="00033042" w:rsidP="00033042">
            <w:pPr>
              <w:rPr>
                <w:ins w:id="5693" w:author="智誠 楊" w:date="2021-05-08T16:08:00Z"/>
                <w:rFonts w:ascii="標楷體" w:eastAsia="標楷體" w:hAnsi="標楷體"/>
              </w:rPr>
            </w:pPr>
            <w:ins w:id="5694" w:author="智誠 楊" w:date="2021-05-08T16:09:00Z">
              <w:r>
                <w:rPr>
                  <w:rFonts w:ascii="標楷體" w:eastAsia="標楷體" w:hAnsi="標楷體" w:hint="eastAsia"/>
                </w:rPr>
                <w:t>7</w:t>
              </w:r>
            </w:ins>
          </w:p>
        </w:tc>
        <w:tc>
          <w:tcPr>
            <w:tcW w:w="850" w:type="dxa"/>
            <w:tcPrChange w:id="5695" w:author="阿毛" w:date="2021-06-09T14:34:00Z">
              <w:tcPr>
                <w:tcW w:w="992" w:type="dxa"/>
              </w:tcPr>
            </w:tcPrChange>
          </w:tcPr>
          <w:p w14:paraId="643C445D" w14:textId="2F40B113" w:rsidR="00033042" w:rsidRPr="00847BB7" w:rsidRDefault="00033042" w:rsidP="00033042">
            <w:pPr>
              <w:rPr>
                <w:ins w:id="5696" w:author="智誠 楊" w:date="2021-05-08T16:08:00Z"/>
                <w:rFonts w:ascii="標楷體" w:eastAsia="標楷體" w:hAnsi="標楷體"/>
              </w:rPr>
            </w:pPr>
            <w:ins w:id="5697" w:author="智誠 楊" w:date="2021-05-08T16:39:00Z">
              <w:del w:id="5698" w:author="阿毛" w:date="2021-06-09T14:28:00Z">
                <w:r w:rsidDel="00872B53">
                  <w:rPr>
                    <w:rFonts w:ascii="標楷體" w:eastAsia="標楷體" w:hAnsi="標楷體" w:hint="eastAsia"/>
                  </w:rPr>
                  <w:delText>本</w:delText>
                </w:r>
              </w:del>
              <w:r>
                <w:rPr>
                  <w:rFonts w:ascii="標楷體" w:eastAsia="標楷體" w:hAnsi="標楷體" w:hint="eastAsia"/>
                </w:rPr>
                <w:t>日曆日</w:t>
              </w:r>
            </w:ins>
          </w:p>
        </w:tc>
        <w:tc>
          <w:tcPr>
            <w:tcW w:w="2127" w:type="dxa"/>
            <w:tcPrChange w:id="5699" w:author="阿毛" w:date="2021-06-09T14:34:00Z">
              <w:tcPr>
                <w:tcW w:w="1489" w:type="dxa"/>
              </w:tcPr>
            </w:tcPrChange>
          </w:tcPr>
          <w:p w14:paraId="7717A003" w14:textId="4837EF60" w:rsidR="00033042" w:rsidRPr="00847BB7" w:rsidRDefault="00872B53" w:rsidP="00033042">
            <w:pPr>
              <w:rPr>
                <w:ins w:id="5700" w:author="智誠 楊" w:date="2021-05-08T16:08:00Z"/>
                <w:rFonts w:ascii="標楷體" w:eastAsia="標楷體" w:hAnsi="標楷體"/>
                <w:lang w:eastAsia="zh-HK"/>
              </w:rPr>
            </w:pPr>
            <w:ins w:id="5701" w:author="阿毛" w:date="2021-06-09T14:28:00Z">
              <w:r>
                <w:rPr>
                  <w:rFonts w:ascii="標楷體" w:eastAsia="標楷體" w:hAnsi="標楷體" w:hint="eastAsia"/>
                </w:rPr>
                <w:t>日期選單</w:t>
              </w:r>
            </w:ins>
          </w:p>
        </w:tc>
        <w:tc>
          <w:tcPr>
            <w:tcW w:w="567" w:type="dxa"/>
            <w:tcPrChange w:id="5702" w:author="阿毛" w:date="2021-06-09T14:34:00Z">
              <w:tcPr>
                <w:tcW w:w="623" w:type="dxa"/>
                <w:gridSpan w:val="2"/>
              </w:tcPr>
            </w:tcPrChange>
          </w:tcPr>
          <w:p w14:paraId="6062996F" w14:textId="77777777" w:rsidR="00033042" w:rsidRPr="00847BB7" w:rsidRDefault="00033042" w:rsidP="00033042">
            <w:pPr>
              <w:rPr>
                <w:ins w:id="5703" w:author="智誠 楊" w:date="2021-05-08T16:08:00Z"/>
                <w:rFonts w:ascii="標楷體" w:eastAsia="標楷體" w:hAnsi="標楷體"/>
              </w:rPr>
            </w:pPr>
          </w:p>
        </w:tc>
        <w:tc>
          <w:tcPr>
            <w:tcW w:w="407" w:type="dxa"/>
            <w:tcPrChange w:id="5704" w:author="阿毛" w:date="2021-06-09T14:34:00Z">
              <w:tcPr>
                <w:tcW w:w="666" w:type="dxa"/>
                <w:gridSpan w:val="2"/>
              </w:tcPr>
            </w:tcPrChange>
          </w:tcPr>
          <w:p w14:paraId="41A52B63" w14:textId="2D5C1ACE" w:rsidR="00033042" w:rsidRDefault="00033042" w:rsidP="00033042">
            <w:pPr>
              <w:jc w:val="center"/>
              <w:rPr>
                <w:ins w:id="5705" w:author="智誠 楊" w:date="2021-05-08T16:08:00Z"/>
                <w:rFonts w:ascii="標楷體" w:eastAsia="標楷體" w:hAnsi="標楷體"/>
              </w:rPr>
            </w:pPr>
            <w:ins w:id="5706" w:author="智誠 楊" w:date="2021-05-08T16:39:00Z">
              <w:r w:rsidRPr="005856BF">
                <w:rPr>
                  <w:rFonts w:ascii="標楷體" w:eastAsia="標楷體" w:hAnsi="標楷體" w:hint="eastAsia"/>
                </w:rPr>
                <w:t>W</w:t>
              </w:r>
            </w:ins>
          </w:p>
        </w:tc>
        <w:tc>
          <w:tcPr>
            <w:tcW w:w="3402" w:type="dxa"/>
            <w:tcPrChange w:id="5707" w:author="阿毛" w:date="2021-06-09T14:34:00Z">
              <w:tcPr>
                <w:tcW w:w="2856" w:type="dxa"/>
              </w:tcPr>
            </w:tcPrChange>
          </w:tcPr>
          <w:p w14:paraId="5CD88F83" w14:textId="710F62CC" w:rsidR="00033042" w:rsidRDefault="00033042">
            <w:pPr>
              <w:snapToGrid w:val="0"/>
              <w:ind w:left="238" w:hangingChars="99" w:hanging="238"/>
              <w:rPr>
                <w:ins w:id="5708" w:author="智誠 楊" w:date="2021-05-12T10:02:00Z"/>
                <w:rFonts w:ascii="標楷體" w:eastAsia="標楷體" w:hAnsi="標楷體"/>
                <w:color w:val="000000" w:themeColor="text1"/>
              </w:rPr>
            </w:pPr>
            <w:ins w:id="5709" w:author="智誠 楊" w:date="2021-05-08T16:39:00Z">
              <w:r>
                <w:rPr>
                  <w:rFonts w:ascii="標楷體" w:eastAsia="標楷體" w:hAnsi="標楷體" w:hint="eastAsia"/>
                  <w:color w:val="000000" w:themeColor="text1"/>
                </w:rPr>
                <w:t>1.自行輸入</w:t>
              </w:r>
            </w:ins>
            <w:ins w:id="5710" w:author="阿毛" w:date="2021-06-09T14:36:00Z">
              <w:r w:rsidR="00212B26">
                <w:rPr>
                  <w:rFonts w:ascii="標楷體" w:eastAsia="標楷體" w:hAnsi="標楷體" w:hint="eastAsia"/>
                  <w:color w:val="000000" w:themeColor="text1"/>
                </w:rPr>
                <w:t>日期,檢核條件:日期格式/</w:t>
              </w:r>
              <w:r w:rsidR="00212B26" w:rsidRPr="00D56434">
                <w:rPr>
                  <w:rFonts w:ascii="標楷體" w:eastAsia="標楷體" w:hAnsi="標楷體"/>
                  <w:color w:val="000000" w:themeColor="text1"/>
                </w:rPr>
                <w:t>A(DATE,0)</w:t>
              </w:r>
            </w:ins>
          </w:p>
          <w:p w14:paraId="151B7DA3" w14:textId="07850DEE" w:rsidR="00D56434" w:rsidDel="00212B26" w:rsidRDefault="00D56434">
            <w:pPr>
              <w:snapToGrid w:val="0"/>
              <w:ind w:left="238" w:hangingChars="99" w:hanging="238"/>
              <w:rPr>
                <w:ins w:id="5711" w:author="智誠 楊" w:date="2021-05-12T10:02:00Z"/>
                <w:del w:id="5712" w:author="阿毛" w:date="2021-06-09T14:36:00Z"/>
                <w:rFonts w:ascii="標楷體" w:eastAsia="標楷體" w:hAnsi="標楷體"/>
                <w:color w:val="000000" w:themeColor="text1"/>
              </w:rPr>
            </w:pPr>
            <w:ins w:id="5713" w:author="智誠 楊" w:date="2021-05-12T10:02:00Z">
              <w:r>
                <w:rPr>
                  <w:rFonts w:ascii="標楷體" w:eastAsia="標楷體" w:hAnsi="標楷體" w:hint="eastAsia"/>
                  <w:color w:val="000000" w:themeColor="text1"/>
                </w:rPr>
                <w:t>2</w:t>
              </w:r>
              <w:r>
                <w:rPr>
                  <w:rFonts w:ascii="標楷體" w:eastAsia="標楷體" w:hAnsi="標楷體"/>
                  <w:color w:val="000000" w:themeColor="text1"/>
                </w:rPr>
                <w:t>.</w:t>
              </w:r>
              <w:del w:id="5714" w:author="阿毛" w:date="2021-06-09T14:36:00Z">
                <w:r w:rsidDel="00212B26">
                  <w:rPr>
                    <w:rFonts w:ascii="標楷體" w:eastAsia="標楷體" w:hAnsi="標楷體" w:hint="eastAsia"/>
                    <w:color w:val="000000" w:themeColor="text1"/>
                  </w:rPr>
                  <w:delText>檢查:</w:delText>
                </w:r>
              </w:del>
            </w:ins>
          </w:p>
          <w:p w14:paraId="41D245EF" w14:textId="15669F6E" w:rsidR="00D56434" w:rsidRPr="004415DA" w:rsidDel="00212B26" w:rsidRDefault="00D56434">
            <w:pPr>
              <w:snapToGrid w:val="0"/>
              <w:ind w:left="238" w:hangingChars="99" w:hanging="238"/>
              <w:rPr>
                <w:ins w:id="5715" w:author="智誠 楊" w:date="2021-05-08T16:39:00Z"/>
                <w:del w:id="5716" w:author="阿毛" w:date="2021-06-09T14:36:00Z"/>
                <w:rFonts w:ascii="標楷體" w:eastAsia="標楷體" w:hAnsi="標楷體"/>
                <w:color w:val="000000" w:themeColor="text1"/>
              </w:rPr>
            </w:pPr>
            <w:ins w:id="5717" w:author="智誠 楊" w:date="2021-05-12T10:02:00Z">
              <w:del w:id="5718" w:author="阿毛" w:date="2021-06-09T14:36:00Z">
                <w:r w:rsidRPr="00D56434" w:rsidDel="00212B26">
                  <w:rPr>
                    <w:rFonts w:ascii="標楷體" w:eastAsia="標楷體" w:hAnsi="標楷體"/>
                    <w:color w:val="000000" w:themeColor="text1"/>
                  </w:rPr>
                  <w:delText>A(DATE,0,#ActualRepayDate)</w:delText>
                </w:r>
              </w:del>
            </w:ins>
          </w:p>
          <w:p w14:paraId="787E5CAA" w14:textId="681D770C" w:rsidR="00033042" w:rsidRDefault="00033042">
            <w:pPr>
              <w:snapToGrid w:val="0"/>
              <w:ind w:left="238" w:hangingChars="99" w:hanging="238"/>
              <w:rPr>
                <w:ins w:id="5719" w:author="智誠 楊" w:date="2021-05-08T16:08:00Z"/>
                <w:rFonts w:ascii="標楷體" w:eastAsia="標楷體" w:hAnsi="標楷體"/>
                <w:color w:val="000000" w:themeColor="text1"/>
              </w:rPr>
            </w:pPr>
            <w:ins w:id="5720" w:author="智誠 楊" w:date="2021-05-08T16:39:00Z">
              <w:del w:id="5721" w:author="阿毛" w:date="2021-06-09T14:36:00Z">
                <w:r w:rsidDel="00212B26">
                  <w:rPr>
                    <w:rFonts w:ascii="標楷體" w:eastAsia="標楷體" w:hAnsi="標楷體" w:hint="eastAsia"/>
                    <w:color w:val="000000" w:themeColor="text1"/>
                  </w:rPr>
                  <w:delText>2.</w:delText>
                </w:r>
              </w:del>
            </w:ins>
            <w:ins w:id="5722" w:author="智誠 楊" w:date="2021-05-08T16:46:00Z">
              <w:r w:rsidR="009456CD">
                <w:rPr>
                  <w:rFonts w:ascii="標楷體" w:eastAsia="標楷體" w:hAnsi="標楷體"/>
                </w:rPr>
                <w:t>MlundryRecord.ActualRepayDate</w:t>
              </w:r>
            </w:ins>
          </w:p>
        </w:tc>
      </w:tr>
      <w:tr w:rsidR="00033042" w:rsidRPr="00847BB7" w14:paraId="1F3F5341" w14:textId="77777777" w:rsidTr="00872B53">
        <w:trPr>
          <w:trHeight w:val="291"/>
          <w:jc w:val="center"/>
          <w:ins w:id="5723" w:author="智誠 楊" w:date="2021-05-08T16:08:00Z"/>
          <w:trPrChange w:id="5724" w:author="阿毛" w:date="2021-06-09T14:34:00Z">
            <w:trPr>
              <w:gridAfter w:val="0"/>
              <w:trHeight w:val="291"/>
              <w:jc w:val="center"/>
            </w:trPr>
          </w:trPrChange>
        </w:trPr>
        <w:tc>
          <w:tcPr>
            <w:tcW w:w="456" w:type="dxa"/>
            <w:tcPrChange w:id="5725" w:author="阿毛" w:date="2021-06-09T14:34:00Z">
              <w:tcPr>
                <w:tcW w:w="456" w:type="dxa"/>
              </w:tcPr>
            </w:tcPrChange>
          </w:tcPr>
          <w:p w14:paraId="0B420307" w14:textId="165220DC" w:rsidR="00033042" w:rsidRDefault="009456CD" w:rsidP="00033042">
            <w:pPr>
              <w:rPr>
                <w:ins w:id="5726" w:author="智誠 楊" w:date="2021-05-08T16:08:00Z"/>
                <w:rFonts w:ascii="標楷體" w:eastAsia="標楷體" w:hAnsi="標楷體"/>
              </w:rPr>
            </w:pPr>
            <w:ins w:id="5727" w:author="智誠 楊" w:date="2021-05-08T16:47:00Z">
              <w:r>
                <w:rPr>
                  <w:rFonts w:ascii="標楷體" w:eastAsia="標楷體" w:hAnsi="標楷體" w:hint="eastAsia"/>
                </w:rPr>
                <w:t>11</w:t>
              </w:r>
            </w:ins>
          </w:p>
        </w:tc>
        <w:tc>
          <w:tcPr>
            <w:tcW w:w="1736" w:type="dxa"/>
            <w:tcPrChange w:id="5728" w:author="阿毛" w:date="2021-06-09T14:34:00Z">
              <w:tcPr>
                <w:tcW w:w="1736" w:type="dxa"/>
              </w:tcPr>
            </w:tcPrChange>
          </w:tcPr>
          <w:p w14:paraId="7E7AE70D" w14:textId="67E40DC0" w:rsidR="00033042" w:rsidRDefault="00033042" w:rsidP="00033042">
            <w:pPr>
              <w:rPr>
                <w:ins w:id="5729" w:author="智誠 楊" w:date="2021-05-08T16:08:00Z"/>
                <w:rFonts w:ascii="標楷體" w:eastAsia="標楷體" w:hAnsi="標楷體"/>
                <w:lang w:eastAsia="zh-HK"/>
              </w:rPr>
            </w:pPr>
            <w:ins w:id="5730" w:author="智誠 楊" w:date="2021-05-08T16:09:00Z">
              <w:r>
                <w:rPr>
                  <w:rFonts w:ascii="標楷體" w:eastAsia="標楷體" w:hAnsi="標楷體" w:hint="eastAsia"/>
                  <w:lang w:eastAsia="zh-HK"/>
                </w:rPr>
                <w:t>其他說明</w:t>
              </w:r>
            </w:ins>
          </w:p>
        </w:tc>
        <w:tc>
          <w:tcPr>
            <w:tcW w:w="1195" w:type="dxa"/>
            <w:tcPrChange w:id="5731" w:author="阿毛" w:date="2021-06-09T14:34:00Z">
              <w:tcPr>
                <w:tcW w:w="1602" w:type="dxa"/>
              </w:tcPr>
            </w:tcPrChange>
          </w:tcPr>
          <w:p w14:paraId="4BFED0D0" w14:textId="5B6DD7D7" w:rsidR="00033042" w:rsidRDefault="00033042" w:rsidP="00033042">
            <w:pPr>
              <w:rPr>
                <w:ins w:id="5732" w:author="智誠 楊" w:date="2021-05-08T16:08:00Z"/>
                <w:rFonts w:ascii="標楷體" w:eastAsia="標楷體" w:hAnsi="標楷體"/>
              </w:rPr>
            </w:pPr>
            <w:ins w:id="5733" w:author="智誠 楊" w:date="2021-05-08T16:09:00Z">
              <w:r>
                <w:rPr>
                  <w:rFonts w:ascii="標楷體" w:eastAsia="標楷體" w:hAnsi="標楷體" w:hint="eastAsia"/>
                </w:rPr>
                <w:t>120</w:t>
              </w:r>
            </w:ins>
          </w:p>
        </w:tc>
        <w:tc>
          <w:tcPr>
            <w:tcW w:w="850" w:type="dxa"/>
            <w:tcPrChange w:id="5734" w:author="阿毛" w:date="2021-06-09T14:34:00Z">
              <w:tcPr>
                <w:tcW w:w="992" w:type="dxa"/>
              </w:tcPr>
            </w:tcPrChange>
          </w:tcPr>
          <w:p w14:paraId="099D9568" w14:textId="77777777" w:rsidR="00033042" w:rsidRPr="00847BB7" w:rsidRDefault="00033042" w:rsidP="00033042">
            <w:pPr>
              <w:rPr>
                <w:ins w:id="5735" w:author="智誠 楊" w:date="2021-05-08T16:08:00Z"/>
                <w:rFonts w:ascii="標楷體" w:eastAsia="標楷體" w:hAnsi="標楷體"/>
              </w:rPr>
            </w:pPr>
          </w:p>
        </w:tc>
        <w:tc>
          <w:tcPr>
            <w:tcW w:w="2127" w:type="dxa"/>
            <w:tcPrChange w:id="5736" w:author="阿毛" w:date="2021-06-09T14:34:00Z">
              <w:tcPr>
                <w:tcW w:w="1489" w:type="dxa"/>
              </w:tcPr>
            </w:tcPrChange>
          </w:tcPr>
          <w:p w14:paraId="7D796216" w14:textId="77777777" w:rsidR="00033042" w:rsidRPr="00847BB7" w:rsidRDefault="00033042" w:rsidP="00033042">
            <w:pPr>
              <w:rPr>
                <w:ins w:id="5737" w:author="智誠 楊" w:date="2021-05-08T16:08:00Z"/>
                <w:rFonts w:ascii="標楷體" w:eastAsia="標楷體" w:hAnsi="標楷體"/>
                <w:lang w:eastAsia="zh-HK"/>
              </w:rPr>
            </w:pPr>
          </w:p>
        </w:tc>
        <w:tc>
          <w:tcPr>
            <w:tcW w:w="567" w:type="dxa"/>
            <w:tcPrChange w:id="5738" w:author="阿毛" w:date="2021-06-09T14:34:00Z">
              <w:tcPr>
                <w:tcW w:w="623" w:type="dxa"/>
                <w:gridSpan w:val="2"/>
              </w:tcPr>
            </w:tcPrChange>
          </w:tcPr>
          <w:p w14:paraId="34B4E5BF" w14:textId="77777777" w:rsidR="00033042" w:rsidRPr="00847BB7" w:rsidRDefault="00033042" w:rsidP="00033042">
            <w:pPr>
              <w:rPr>
                <w:ins w:id="5739" w:author="智誠 楊" w:date="2021-05-08T16:08:00Z"/>
                <w:rFonts w:ascii="標楷體" w:eastAsia="標楷體" w:hAnsi="標楷體"/>
              </w:rPr>
            </w:pPr>
          </w:p>
        </w:tc>
        <w:tc>
          <w:tcPr>
            <w:tcW w:w="407" w:type="dxa"/>
            <w:tcPrChange w:id="5740" w:author="阿毛" w:date="2021-06-09T14:34:00Z">
              <w:tcPr>
                <w:tcW w:w="666" w:type="dxa"/>
                <w:gridSpan w:val="2"/>
              </w:tcPr>
            </w:tcPrChange>
          </w:tcPr>
          <w:p w14:paraId="1ADE9EB0" w14:textId="417D1FA9" w:rsidR="00033042" w:rsidRDefault="00033042" w:rsidP="00033042">
            <w:pPr>
              <w:jc w:val="center"/>
              <w:rPr>
                <w:ins w:id="5741" w:author="智誠 楊" w:date="2021-05-08T16:08:00Z"/>
                <w:rFonts w:ascii="標楷體" w:eastAsia="標楷體" w:hAnsi="標楷體"/>
              </w:rPr>
            </w:pPr>
            <w:ins w:id="5742" w:author="智誠 楊" w:date="2021-05-08T16:39:00Z">
              <w:r w:rsidRPr="005856BF">
                <w:rPr>
                  <w:rFonts w:ascii="標楷體" w:eastAsia="標楷體" w:hAnsi="標楷體" w:hint="eastAsia"/>
                </w:rPr>
                <w:t>W</w:t>
              </w:r>
            </w:ins>
          </w:p>
        </w:tc>
        <w:tc>
          <w:tcPr>
            <w:tcW w:w="3402" w:type="dxa"/>
            <w:tcPrChange w:id="5743" w:author="阿毛" w:date="2021-06-09T14:34:00Z">
              <w:tcPr>
                <w:tcW w:w="2856" w:type="dxa"/>
              </w:tcPr>
            </w:tcPrChange>
          </w:tcPr>
          <w:p w14:paraId="09916F42" w14:textId="6597715C" w:rsidR="00033042" w:rsidRPr="004415DA" w:rsidRDefault="00033042" w:rsidP="00033042">
            <w:pPr>
              <w:snapToGrid w:val="0"/>
              <w:ind w:left="238" w:hangingChars="99" w:hanging="238"/>
              <w:rPr>
                <w:ins w:id="5744" w:author="智誠 楊" w:date="2021-05-08T16:39:00Z"/>
                <w:rFonts w:ascii="標楷體" w:eastAsia="標楷體" w:hAnsi="標楷體"/>
                <w:color w:val="000000" w:themeColor="text1"/>
              </w:rPr>
            </w:pPr>
            <w:ins w:id="5745" w:author="智誠 楊" w:date="2021-05-08T16:39:00Z">
              <w:r>
                <w:rPr>
                  <w:rFonts w:ascii="標楷體" w:eastAsia="標楷體" w:hAnsi="標楷體" w:hint="eastAsia"/>
                  <w:color w:val="000000" w:themeColor="text1"/>
                </w:rPr>
                <w:t>1.自行輸入</w:t>
              </w:r>
            </w:ins>
            <w:ins w:id="5746" w:author="阿毛" w:date="2021-06-09T14:37:00Z">
              <w:r w:rsidR="00212B26">
                <w:rPr>
                  <w:rFonts w:ascii="標楷體" w:eastAsia="標楷體" w:hAnsi="標楷體" w:hint="eastAsia"/>
                  <w:color w:val="000000" w:themeColor="text1"/>
                </w:rPr>
                <w:t>文字</w:t>
              </w:r>
            </w:ins>
          </w:p>
          <w:p w14:paraId="697A98A8" w14:textId="04FFE87C" w:rsidR="00033042" w:rsidRDefault="00033042" w:rsidP="00033042">
            <w:pPr>
              <w:snapToGrid w:val="0"/>
              <w:ind w:left="238" w:hangingChars="99" w:hanging="238"/>
              <w:rPr>
                <w:ins w:id="5747" w:author="智誠 楊" w:date="2021-05-08T16:08:00Z"/>
                <w:rFonts w:ascii="標楷體" w:eastAsia="標楷體" w:hAnsi="標楷體"/>
                <w:color w:val="000000" w:themeColor="text1"/>
              </w:rPr>
            </w:pPr>
            <w:ins w:id="5748" w:author="智誠 楊" w:date="2021-05-08T16:39:00Z">
              <w:r>
                <w:rPr>
                  <w:rFonts w:ascii="標楷體" w:eastAsia="標楷體" w:hAnsi="標楷體" w:hint="eastAsia"/>
                  <w:color w:val="000000" w:themeColor="text1"/>
                </w:rPr>
                <w:t>2.</w:t>
              </w:r>
            </w:ins>
            <w:ins w:id="5749" w:author="智誠 楊" w:date="2021-05-08T16:46:00Z">
              <w:r w:rsidR="009456CD">
                <w:rPr>
                  <w:rFonts w:ascii="標楷體" w:eastAsia="標楷體" w:hAnsi="標楷體"/>
                </w:rPr>
                <w:t>MlundryRecord.</w:t>
              </w:r>
            </w:ins>
            <w:ins w:id="5750" w:author="智誠 楊" w:date="2021-05-08T16:47:00Z">
              <w:r w:rsidR="009456CD" w:rsidRPr="009456CD">
                <w:rPr>
                  <w:rFonts w:ascii="標楷體" w:eastAsia="標楷體" w:hAnsi="標楷體"/>
                </w:rPr>
                <w:t>Description</w:t>
              </w:r>
            </w:ins>
          </w:p>
        </w:tc>
      </w:tr>
    </w:tbl>
    <w:p w14:paraId="51EDE6C8" w14:textId="5296BC69" w:rsidR="00D56434" w:rsidRDefault="00D56434" w:rsidP="00C95828">
      <w:pPr>
        <w:rPr>
          <w:ins w:id="5751" w:author="智誠 楊" w:date="2021-05-12T10:04:00Z"/>
          <w:rFonts w:ascii="標楷體" w:eastAsia="標楷體" w:hAnsi="標楷體"/>
        </w:rPr>
      </w:pPr>
    </w:p>
    <w:p w14:paraId="7BC6EF18" w14:textId="77777777" w:rsidR="00D56434" w:rsidRDefault="00D56434">
      <w:pPr>
        <w:widowControl/>
        <w:rPr>
          <w:ins w:id="5752" w:author="智誠 楊" w:date="2021-05-12T10:04:00Z"/>
          <w:rFonts w:ascii="標楷體" w:eastAsia="標楷體" w:hAnsi="標楷體"/>
        </w:rPr>
      </w:pPr>
      <w:ins w:id="5753" w:author="智誠 楊" w:date="2021-05-12T10:04:00Z">
        <w:r>
          <w:rPr>
            <w:rFonts w:ascii="標楷體" w:eastAsia="標楷體" w:hAnsi="標楷體"/>
          </w:rPr>
          <w:br w:type="page"/>
        </w:r>
      </w:ins>
    </w:p>
    <w:p w14:paraId="1E16D97A" w14:textId="6952F5BE" w:rsidR="00D56434" w:rsidRPr="00362205" w:rsidRDefault="00D56434" w:rsidP="00D56434">
      <w:pPr>
        <w:pStyle w:val="a"/>
        <w:tabs>
          <w:tab w:val="clear" w:pos="1134"/>
        </w:tabs>
        <w:ind w:left="1440" w:hanging="480"/>
        <w:rPr>
          <w:ins w:id="5754" w:author="智誠 楊" w:date="2021-05-12T10:04:00Z"/>
        </w:rPr>
      </w:pPr>
      <w:ins w:id="5755" w:author="智誠 楊" w:date="2021-05-12T10:04:00Z">
        <w:r w:rsidRPr="00362205">
          <w:lastRenderedPageBreak/>
          <w:t>UI</w:t>
        </w:r>
        <w:r w:rsidRPr="00362205">
          <w:t>畫面</w:t>
        </w:r>
      </w:ins>
      <w:ins w:id="5756" w:author="智誠 楊" w:date="2021-05-12T14:37:00Z">
        <w:r w:rsidR="006802A4">
          <w:rPr>
            <w:rFonts w:hint="eastAsia"/>
          </w:rPr>
          <w:t>-</w:t>
        </w:r>
        <w:r w:rsidR="006802A4">
          <w:rPr>
            <w:rFonts w:hint="eastAsia"/>
          </w:rPr>
          <w:t>修改</w:t>
        </w:r>
      </w:ins>
    </w:p>
    <w:p w14:paraId="6DA1D98F" w14:textId="77777777" w:rsidR="00D56434" w:rsidRDefault="00D56434" w:rsidP="00D56434">
      <w:pPr>
        <w:pStyle w:val="42"/>
        <w:spacing w:after="72"/>
        <w:ind w:leftChars="196" w:left="470"/>
        <w:rPr>
          <w:ins w:id="5757" w:author="智誠 楊" w:date="2021-05-12T10:04:00Z"/>
          <w:rFonts w:ascii="標楷體" w:hAnsi="標楷體"/>
        </w:rPr>
      </w:pPr>
      <w:ins w:id="5758" w:author="智誠 楊" w:date="2021-05-12T10:04:00Z">
        <w:r w:rsidRPr="00362205">
          <w:rPr>
            <w:rFonts w:ascii="標楷體" w:hAnsi="標楷體" w:hint="eastAsia"/>
          </w:rPr>
          <w:t>輸入畫面：</w:t>
        </w:r>
      </w:ins>
    </w:p>
    <w:p w14:paraId="752444A6" w14:textId="174F6078" w:rsidR="00D56434" w:rsidRPr="00D13949" w:rsidRDefault="00D56434" w:rsidP="00D56434">
      <w:pPr>
        <w:pStyle w:val="42"/>
        <w:spacing w:after="72"/>
        <w:ind w:leftChars="196" w:left="470"/>
        <w:rPr>
          <w:ins w:id="5759" w:author="智誠 楊" w:date="2021-05-12T10:04:00Z"/>
          <w:rFonts w:ascii="標楷體" w:hAnsi="標楷體"/>
        </w:rPr>
      </w:pPr>
      <w:ins w:id="5760" w:author="智誠 楊" w:date="2021-05-12T10:04:00Z">
        <w:r w:rsidRPr="00D56434">
          <w:rPr>
            <w:rFonts w:ascii="標楷體" w:hAnsi="標楷體"/>
            <w:noProof/>
          </w:rPr>
          <w:drawing>
            <wp:inline distT="0" distB="0" distL="0" distR="0" wp14:anchorId="5B349566" wp14:editId="3E47A605">
              <wp:extent cx="6479540" cy="322389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223895"/>
                      </a:xfrm>
                      <a:prstGeom prst="rect">
                        <a:avLst/>
                      </a:prstGeom>
                    </pic:spPr>
                  </pic:pic>
                </a:graphicData>
              </a:graphic>
            </wp:inline>
          </w:drawing>
        </w:r>
      </w:ins>
    </w:p>
    <w:p w14:paraId="009F0D65" w14:textId="2094D9FC" w:rsidR="00AF1102" w:rsidRDefault="00AF1102" w:rsidP="00AF1102">
      <w:pPr>
        <w:pStyle w:val="a"/>
        <w:tabs>
          <w:tab w:val="clear" w:pos="1134"/>
        </w:tabs>
        <w:ind w:left="1440" w:hanging="480"/>
        <w:rPr>
          <w:ins w:id="5761" w:author="智誠 楊" w:date="2021-05-13T14:48:00Z"/>
        </w:rPr>
      </w:pPr>
      <w:ins w:id="5762" w:author="智誠 楊" w:date="2021-05-13T14:48:00Z">
        <w:r>
          <w:t>輸入畫面</w:t>
        </w:r>
        <w:r>
          <w:rPr>
            <w:rFonts w:hint="eastAsia"/>
            <w:lang w:eastAsia="zh-HK"/>
          </w:rPr>
          <w:t>按鈕</w:t>
        </w:r>
        <w:r>
          <w:t>說明</w:t>
        </w:r>
        <w:r>
          <w:rPr>
            <w:rFonts w:hint="eastAsia"/>
          </w:rPr>
          <w:t>-</w:t>
        </w:r>
        <w:r>
          <w:rPr>
            <w:rFonts w:hint="eastAsia"/>
          </w:rPr>
          <w:t>修改</w:t>
        </w:r>
      </w:ins>
    </w:p>
    <w:p w14:paraId="70D186D9" w14:textId="77777777" w:rsidR="00AF1102" w:rsidRPr="00F5236F" w:rsidRDefault="00AF1102" w:rsidP="00AF1102">
      <w:pPr>
        <w:rPr>
          <w:ins w:id="5763" w:author="智誠 楊" w:date="2021-05-13T14:48:00Z"/>
        </w:rPr>
      </w:pPr>
    </w:p>
    <w:tbl>
      <w:tblPr>
        <w:tblStyle w:val="ac"/>
        <w:tblW w:w="0" w:type="auto"/>
        <w:tblInd w:w="250" w:type="dxa"/>
        <w:tblLook w:val="04A0" w:firstRow="1" w:lastRow="0" w:firstColumn="1" w:lastColumn="0" w:noHBand="0" w:noVBand="1"/>
      </w:tblPr>
      <w:tblGrid>
        <w:gridCol w:w="851"/>
        <w:gridCol w:w="2126"/>
        <w:gridCol w:w="7033"/>
      </w:tblGrid>
      <w:tr w:rsidR="00AF1102" w:rsidRPr="00A97C81" w14:paraId="73C938E5" w14:textId="77777777" w:rsidTr="00B6788F">
        <w:trPr>
          <w:ins w:id="5764" w:author="智誠 楊" w:date="2021-05-13T14:48:00Z"/>
        </w:trPr>
        <w:tc>
          <w:tcPr>
            <w:tcW w:w="851" w:type="dxa"/>
            <w:shd w:val="clear" w:color="auto" w:fill="D9D9D9" w:themeFill="background1" w:themeFillShade="D9"/>
          </w:tcPr>
          <w:p w14:paraId="312F24A7" w14:textId="77777777" w:rsidR="00AF1102" w:rsidRPr="00A97C81" w:rsidRDefault="00AF1102" w:rsidP="00B6788F">
            <w:pPr>
              <w:jc w:val="center"/>
              <w:rPr>
                <w:ins w:id="5765" w:author="智誠 楊" w:date="2021-05-13T14:48:00Z"/>
                <w:rFonts w:ascii="標楷體" w:eastAsia="標楷體" w:hAnsi="標楷體"/>
              </w:rPr>
            </w:pPr>
            <w:ins w:id="5766" w:author="智誠 楊" w:date="2021-05-13T14:48: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789DD662" w14:textId="77777777" w:rsidR="00AF1102" w:rsidRPr="00A97C81" w:rsidRDefault="00AF1102" w:rsidP="00B6788F">
            <w:pPr>
              <w:jc w:val="center"/>
              <w:rPr>
                <w:ins w:id="5767" w:author="智誠 楊" w:date="2021-05-13T14:48:00Z"/>
                <w:rFonts w:ascii="標楷體" w:eastAsia="標楷體" w:hAnsi="標楷體"/>
              </w:rPr>
            </w:pPr>
            <w:ins w:id="5768" w:author="智誠 楊" w:date="2021-05-13T14:48: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5A3664E3" w14:textId="77777777" w:rsidR="00AF1102" w:rsidRPr="00A97C81" w:rsidRDefault="00AF1102" w:rsidP="00B6788F">
            <w:pPr>
              <w:jc w:val="center"/>
              <w:rPr>
                <w:ins w:id="5769" w:author="智誠 楊" w:date="2021-05-13T14:48:00Z"/>
                <w:rFonts w:ascii="標楷體" w:eastAsia="標楷體" w:hAnsi="標楷體"/>
              </w:rPr>
            </w:pPr>
            <w:ins w:id="5770" w:author="智誠 楊" w:date="2021-05-13T14:48:00Z">
              <w:r w:rsidRPr="00A97C81">
                <w:rPr>
                  <w:rFonts w:ascii="標楷體" w:eastAsia="標楷體" w:hAnsi="標楷體" w:hint="eastAsia"/>
                  <w:lang w:eastAsia="zh-HK"/>
                </w:rPr>
                <w:t>功能說明</w:t>
              </w:r>
            </w:ins>
          </w:p>
        </w:tc>
      </w:tr>
      <w:tr w:rsidR="00AF1102" w:rsidRPr="00A97C81" w14:paraId="1F9C3AD6" w14:textId="77777777" w:rsidTr="00B6788F">
        <w:trPr>
          <w:ins w:id="5771" w:author="智誠 楊" w:date="2021-05-13T14:48:00Z"/>
        </w:trPr>
        <w:tc>
          <w:tcPr>
            <w:tcW w:w="851" w:type="dxa"/>
          </w:tcPr>
          <w:p w14:paraId="1A420E32" w14:textId="6F00E3E0" w:rsidR="00AF1102" w:rsidRPr="00A97C81" w:rsidRDefault="00AF1102" w:rsidP="00B6788F">
            <w:pPr>
              <w:jc w:val="center"/>
              <w:rPr>
                <w:ins w:id="5772" w:author="智誠 楊" w:date="2021-05-13T14:48:00Z"/>
                <w:rFonts w:ascii="標楷體" w:eastAsia="標楷體" w:hAnsi="標楷體"/>
              </w:rPr>
            </w:pPr>
            <w:ins w:id="5773" w:author="智誠 楊" w:date="2021-05-13T14:48:00Z">
              <w:r>
                <w:rPr>
                  <w:rFonts w:ascii="標楷體" w:eastAsia="標楷體" w:hAnsi="標楷體" w:hint="eastAsia"/>
                </w:rPr>
                <w:t>1</w:t>
              </w:r>
            </w:ins>
          </w:p>
        </w:tc>
        <w:tc>
          <w:tcPr>
            <w:tcW w:w="2126" w:type="dxa"/>
          </w:tcPr>
          <w:p w14:paraId="732756D9" w14:textId="77777777" w:rsidR="00AF1102" w:rsidRPr="00A97C81" w:rsidRDefault="00AF1102" w:rsidP="00B6788F">
            <w:pPr>
              <w:rPr>
                <w:ins w:id="5774" w:author="智誠 楊" w:date="2021-05-13T14:48:00Z"/>
                <w:rFonts w:ascii="標楷體" w:eastAsia="標楷體" w:hAnsi="標楷體"/>
                <w:lang w:eastAsia="zh-HK"/>
              </w:rPr>
            </w:pPr>
            <w:ins w:id="5775" w:author="智誠 楊" w:date="2021-05-13T14:48:00Z">
              <w:r w:rsidRPr="00A97C81">
                <w:rPr>
                  <w:rFonts w:ascii="標楷體" w:eastAsia="標楷體" w:hAnsi="標楷體" w:hint="eastAsia"/>
                  <w:lang w:eastAsia="zh-HK"/>
                </w:rPr>
                <w:t>修改</w:t>
              </w:r>
            </w:ins>
          </w:p>
        </w:tc>
        <w:tc>
          <w:tcPr>
            <w:tcW w:w="7033" w:type="dxa"/>
          </w:tcPr>
          <w:p w14:paraId="473BB5FF" w14:textId="77777777" w:rsidR="00AF1102" w:rsidRPr="00A97C81" w:rsidRDefault="00AF1102" w:rsidP="00B6788F">
            <w:pPr>
              <w:rPr>
                <w:ins w:id="5776" w:author="智誠 楊" w:date="2021-05-13T14:48:00Z"/>
                <w:rFonts w:ascii="標楷體" w:eastAsia="標楷體" w:hAnsi="標楷體"/>
                <w:lang w:eastAsia="zh-HK"/>
              </w:rPr>
            </w:pPr>
            <w:ins w:id="5777" w:author="智誠 楊" w:date="2021-05-13T14:48: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4007549D" w14:textId="77777777" w:rsidR="00212B26" w:rsidRDefault="00212B26" w:rsidP="00212B26">
            <w:pPr>
              <w:rPr>
                <w:ins w:id="5778" w:author="阿毛" w:date="2021-06-09T14:38:00Z"/>
                <w:rFonts w:ascii="標楷體" w:eastAsia="標楷體" w:hAnsi="標楷體"/>
                <w:shd w:val="pct15" w:color="auto" w:fill="FFFFFF"/>
              </w:rPr>
            </w:pPr>
            <w:ins w:id="5779" w:author="阿毛" w:date="2021-06-09T14:38:00Z">
              <w:r w:rsidRPr="00554A02">
                <w:rPr>
                  <w:rFonts w:ascii="標楷體" w:eastAsia="標楷體" w:hAnsi="標楷體" w:hint="eastAsia"/>
                  <w:shd w:val="pct15" w:color="auto" w:fill="FFFFFF"/>
                </w:rPr>
                <w:t>&lt;&lt;檢查說明&gt;&gt;</w:t>
              </w:r>
            </w:ins>
          </w:p>
          <w:p w14:paraId="7445D24A" w14:textId="6017E650" w:rsidR="00212B26" w:rsidRDefault="00212B26" w:rsidP="00212B26">
            <w:pPr>
              <w:rPr>
                <w:ins w:id="5780" w:author="阿毛" w:date="2021-06-09T14:38:00Z"/>
                <w:rFonts w:ascii="標楷體" w:eastAsia="標楷體" w:hAnsi="標楷體"/>
                <w:lang w:eastAsia="zh-HK"/>
              </w:rPr>
            </w:pPr>
            <w:ins w:id="5781" w:author="阿毛" w:date="2021-06-09T14:38:00Z">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ins>
          </w:p>
          <w:p w14:paraId="35A1571F" w14:textId="48D8FDD9" w:rsidR="00212B26" w:rsidRPr="00554A02" w:rsidRDefault="00212B26" w:rsidP="00212B26">
            <w:pPr>
              <w:rPr>
                <w:ins w:id="5782" w:author="阿毛" w:date="2021-06-09T14:38:00Z"/>
                <w:rFonts w:ascii="標楷體" w:eastAsia="標楷體" w:hAnsi="標楷體"/>
              </w:rPr>
            </w:pPr>
            <w:ins w:id="5783" w:author="阿毛" w:date="2021-06-09T14:38:00Z">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ins>
          </w:p>
          <w:p w14:paraId="09980C05" w14:textId="77777777" w:rsidR="00212B26" w:rsidRPr="00554A02" w:rsidRDefault="00212B26" w:rsidP="00212B26">
            <w:pPr>
              <w:rPr>
                <w:ins w:id="5784" w:author="阿毛" w:date="2021-06-09T14:38:00Z"/>
                <w:rFonts w:ascii="標楷體" w:eastAsia="標楷體" w:hAnsi="標楷體"/>
                <w:shd w:val="pct15" w:color="auto" w:fill="FFFFFF"/>
                <w:lang w:eastAsia="zh-HK"/>
              </w:rPr>
            </w:pPr>
            <w:ins w:id="5785" w:author="阿毛" w:date="2021-06-09T14:38: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58C1D885" w14:textId="4D60F8C9" w:rsidR="00AF1102" w:rsidRPr="00A97C81" w:rsidRDefault="00212B26" w:rsidP="00212B26">
            <w:pPr>
              <w:rPr>
                <w:ins w:id="5786" w:author="智誠 楊" w:date="2021-05-13T14:48:00Z"/>
                <w:rFonts w:ascii="標楷體" w:eastAsia="標楷體" w:hAnsi="標楷體"/>
              </w:rPr>
            </w:pPr>
            <w:ins w:id="5787" w:author="阿毛" w:date="2021-06-09T14:38:00Z">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ins>
            <w:ins w:id="5788" w:author="智誠 楊" w:date="2021-05-13T14:48:00Z">
              <w:del w:id="5789" w:author="阿毛" w:date="2021-06-09T14:38:00Z">
                <w:r w:rsidR="00AF1102" w:rsidRPr="00A97C81" w:rsidDel="00212B26">
                  <w:rPr>
                    <w:rFonts w:ascii="標楷體" w:eastAsia="標楷體" w:hAnsi="標楷體" w:hint="eastAsia"/>
                  </w:rPr>
                  <w:delText>2.</w:delText>
                </w:r>
                <w:r w:rsidR="00AF1102" w:rsidRPr="00A97C81" w:rsidDel="00212B26">
                  <w:rPr>
                    <w:rFonts w:ascii="標楷體" w:eastAsia="標楷體" w:hAnsi="標楷體" w:hint="eastAsia"/>
                    <w:lang w:eastAsia="zh-HK"/>
                  </w:rPr>
                  <w:delText>功能修改時顯示</w:delText>
                </w:r>
                <w:r w:rsidR="00AF1102" w:rsidRPr="00A97C81" w:rsidDel="00212B26">
                  <w:rPr>
                    <w:rFonts w:ascii="標楷體" w:eastAsia="標楷體" w:hAnsi="標楷體" w:hint="eastAsia"/>
                  </w:rPr>
                  <w:delText>,</w:delText>
                </w:r>
                <w:r w:rsidR="00AF1102" w:rsidRPr="00A97C81" w:rsidDel="00212B26">
                  <w:rPr>
                    <w:rFonts w:ascii="標楷體" w:eastAsia="標楷體" w:hAnsi="標楷體" w:hint="eastAsia"/>
                    <w:lang w:eastAsia="zh-HK"/>
                  </w:rPr>
                  <w:delText>執行修改</w:delText>
                </w:r>
                <w:r w:rsidR="00AF1102" w:rsidDel="00212B26">
                  <w:rPr>
                    <w:rFonts w:ascii="標楷體" w:eastAsia="標楷體" w:hAnsi="標楷體" w:hint="eastAsia"/>
                  </w:rPr>
                  <w:delText>疑似洗錢交易訪談紀錄資料</w:delText>
                </w:r>
                <w:r w:rsidR="00AF1102" w:rsidRPr="00A97C81" w:rsidDel="00212B26">
                  <w:rPr>
                    <w:rFonts w:ascii="標楷體" w:eastAsia="標楷體" w:hAnsi="標楷體" w:hint="eastAsia"/>
                  </w:rPr>
                  <w:delText>。</w:delText>
                </w:r>
              </w:del>
            </w:ins>
          </w:p>
        </w:tc>
      </w:tr>
      <w:tr w:rsidR="00AF1102" w:rsidRPr="00A97C81" w14:paraId="4F190C28" w14:textId="77777777" w:rsidTr="00B6788F">
        <w:trPr>
          <w:ins w:id="5790" w:author="智誠 楊" w:date="2021-05-13T14:48:00Z"/>
        </w:trPr>
        <w:tc>
          <w:tcPr>
            <w:tcW w:w="851" w:type="dxa"/>
          </w:tcPr>
          <w:p w14:paraId="4789F963" w14:textId="1C32AACF" w:rsidR="00AF1102" w:rsidRPr="00A97C81" w:rsidRDefault="00AF1102" w:rsidP="00B6788F">
            <w:pPr>
              <w:jc w:val="center"/>
              <w:rPr>
                <w:ins w:id="5791" w:author="智誠 楊" w:date="2021-05-13T14:48:00Z"/>
                <w:rFonts w:ascii="標楷體" w:eastAsia="標楷體" w:hAnsi="標楷體"/>
              </w:rPr>
            </w:pPr>
            <w:ins w:id="5792" w:author="智誠 楊" w:date="2021-05-13T14:48:00Z">
              <w:r>
                <w:rPr>
                  <w:rFonts w:ascii="標楷體" w:eastAsia="標楷體" w:hAnsi="標楷體" w:hint="eastAsia"/>
                </w:rPr>
                <w:t>2</w:t>
              </w:r>
            </w:ins>
          </w:p>
        </w:tc>
        <w:tc>
          <w:tcPr>
            <w:tcW w:w="2126" w:type="dxa"/>
          </w:tcPr>
          <w:p w14:paraId="1331160C" w14:textId="77777777" w:rsidR="00AF1102" w:rsidRPr="00A97C81" w:rsidRDefault="00AF1102" w:rsidP="00B6788F">
            <w:pPr>
              <w:rPr>
                <w:ins w:id="5793" w:author="智誠 楊" w:date="2021-05-13T14:48:00Z"/>
                <w:rFonts w:ascii="標楷體" w:eastAsia="標楷體" w:hAnsi="標楷體"/>
                <w:lang w:eastAsia="zh-HK"/>
              </w:rPr>
            </w:pPr>
            <w:ins w:id="5794" w:author="智誠 楊" w:date="2021-05-13T14:48:00Z">
              <w:r w:rsidRPr="00A97C81">
                <w:rPr>
                  <w:rFonts w:ascii="標楷體" w:eastAsia="標楷體" w:hAnsi="標楷體" w:hint="eastAsia"/>
                  <w:lang w:eastAsia="zh-HK"/>
                </w:rPr>
                <w:t>離開</w:t>
              </w:r>
            </w:ins>
          </w:p>
        </w:tc>
        <w:tc>
          <w:tcPr>
            <w:tcW w:w="7033" w:type="dxa"/>
          </w:tcPr>
          <w:p w14:paraId="5D277DFC" w14:textId="77777777" w:rsidR="00AF1102" w:rsidRPr="00A97C81" w:rsidRDefault="00AF1102" w:rsidP="00B6788F">
            <w:pPr>
              <w:rPr>
                <w:ins w:id="5795" w:author="智誠 楊" w:date="2021-05-13T14:48:00Z"/>
                <w:rFonts w:ascii="標楷體" w:eastAsia="標楷體" w:hAnsi="標楷體"/>
                <w:lang w:eastAsia="zh-HK"/>
              </w:rPr>
            </w:pPr>
            <w:ins w:id="5796" w:author="智誠 楊" w:date="2021-05-13T14:48:00Z">
              <w:r w:rsidRPr="00A97C81">
                <w:rPr>
                  <w:rFonts w:ascii="標楷體" w:eastAsia="標楷體" w:hAnsi="標楷體" w:hint="eastAsia"/>
                  <w:lang w:eastAsia="zh-HK"/>
                </w:rPr>
                <w:t>關閉此畫面</w:t>
              </w:r>
            </w:ins>
          </w:p>
        </w:tc>
      </w:tr>
    </w:tbl>
    <w:p w14:paraId="4BFB0DF4" w14:textId="77777777" w:rsidR="00D56434" w:rsidRPr="00AF1102" w:rsidRDefault="00D56434" w:rsidP="00D56434">
      <w:pPr>
        <w:rPr>
          <w:ins w:id="5797" w:author="智誠 楊" w:date="2021-05-12T10:04:00Z"/>
        </w:rPr>
      </w:pPr>
    </w:p>
    <w:p w14:paraId="79532C8B" w14:textId="54EA8E10" w:rsidR="00D56434" w:rsidRPr="00362205" w:rsidRDefault="00D56434" w:rsidP="00D56434">
      <w:pPr>
        <w:pStyle w:val="a"/>
        <w:tabs>
          <w:tab w:val="clear" w:pos="1134"/>
        </w:tabs>
        <w:ind w:left="1440" w:hanging="480"/>
        <w:rPr>
          <w:ins w:id="5798" w:author="智誠 楊" w:date="2021-05-12T10:04:00Z"/>
        </w:rPr>
      </w:pPr>
      <w:ins w:id="5799" w:author="智誠 楊" w:date="2021-05-12T10:04:00Z">
        <w:r>
          <w:t>輸入畫面資料說明</w:t>
        </w:r>
      </w:ins>
      <w:ins w:id="5800" w:author="智誠 楊" w:date="2021-05-12T14:37:00Z">
        <w:r w:rsidR="006802A4">
          <w:rPr>
            <w:rFonts w:hint="eastAsia"/>
          </w:rPr>
          <w:t>-</w:t>
        </w:r>
        <w:r w:rsidR="006802A4">
          <w:rPr>
            <w:rFonts w:hint="eastAsia"/>
          </w:rPr>
          <w:t>修改</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Change w:id="5801">
          <w:tblGrid>
            <w:gridCol w:w="456"/>
            <w:gridCol w:w="1736"/>
            <w:gridCol w:w="1602"/>
            <w:gridCol w:w="992"/>
            <w:gridCol w:w="1489"/>
            <w:gridCol w:w="354"/>
            <w:gridCol w:w="709"/>
            <w:gridCol w:w="3402"/>
          </w:tblGrid>
        </w:tblGridChange>
      </w:tblGrid>
      <w:tr w:rsidR="00D56434" w:rsidRPr="00847BB7" w14:paraId="51A3D180" w14:textId="77777777" w:rsidTr="00B6788F">
        <w:trPr>
          <w:trHeight w:val="388"/>
          <w:tblHeader/>
          <w:jc w:val="center"/>
          <w:ins w:id="5802" w:author="智誠 楊" w:date="2021-05-12T10:04:00Z"/>
        </w:trPr>
        <w:tc>
          <w:tcPr>
            <w:tcW w:w="456" w:type="dxa"/>
            <w:vMerge w:val="restart"/>
            <w:shd w:val="clear" w:color="auto" w:fill="D9D9D9" w:themeFill="background1" w:themeFillShade="D9"/>
          </w:tcPr>
          <w:p w14:paraId="06E0C7B6" w14:textId="77777777" w:rsidR="00D56434" w:rsidRPr="00847BB7" w:rsidRDefault="00D56434" w:rsidP="00B6788F">
            <w:pPr>
              <w:rPr>
                <w:ins w:id="5803" w:author="智誠 楊" w:date="2021-05-12T10:04:00Z"/>
                <w:rFonts w:ascii="標楷體" w:eastAsia="標楷體" w:hAnsi="標楷體"/>
              </w:rPr>
            </w:pPr>
            <w:ins w:id="5804" w:author="智誠 楊" w:date="2021-05-12T10:04:00Z">
              <w:r w:rsidRPr="00847BB7">
                <w:rPr>
                  <w:rFonts w:ascii="標楷體" w:eastAsia="標楷體" w:hAnsi="標楷體"/>
                </w:rPr>
                <w:t>序號</w:t>
              </w:r>
            </w:ins>
          </w:p>
        </w:tc>
        <w:tc>
          <w:tcPr>
            <w:tcW w:w="1736" w:type="dxa"/>
            <w:vMerge w:val="restart"/>
            <w:shd w:val="clear" w:color="auto" w:fill="D9D9D9" w:themeFill="background1" w:themeFillShade="D9"/>
          </w:tcPr>
          <w:p w14:paraId="785A444A" w14:textId="77777777" w:rsidR="00D56434" w:rsidRPr="00847BB7" w:rsidRDefault="00D56434" w:rsidP="00B6788F">
            <w:pPr>
              <w:rPr>
                <w:ins w:id="5805" w:author="智誠 楊" w:date="2021-05-12T10:04:00Z"/>
                <w:rFonts w:ascii="標楷體" w:eastAsia="標楷體" w:hAnsi="標楷體"/>
              </w:rPr>
            </w:pPr>
            <w:ins w:id="5806" w:author="智誠 楊" w:date="2021-05-12T10:04:00Z">
              <w:r w:rsidRPr="00847BB7">
                <w:rPr>
                  <w:rFonts w:ascii="標楷體" w:eastAsia="標楷體" w:hAnsi="標楷體"/>
                </w:rPr>
                <w:t>欄位</w:t>
              </w:r>
            </w:ins>
          </w:p>
        </w:tc>
        <w:tc>
          <w:tcPr>
            <w:tcW w:w="5146" w:type="dxa"/>
            <w:gridSpan w:val="5"/>
            <w:shd w:val="clear" w:color="auto" w:fill="D9D9D9" w:themeFill="background1" w:themeFillShade="D9"/>
          </w:tcPr>
          <w:p w14:paraId="39FACD69" w14:textId="77777777" w:rsidR="00D56434" w:rsidRPr="00847BB7" w:rsidRDefault="00D56434" w:rsidP="00B6788F">
            <w:pPr>
              <w:jc w:val="center"/>
              <w:rPr>
                <w:ins w:id="5807" w:author="智誠 楊" w:date="2021-05-12T10:04:00Z"/>
                <w:rFonts w:ascii="標楷體" w:eastAsia="標楷體" w:hAnsi="標楷體"/>
              </w:rPr>
            </w:pPr>
            <w:ins w:id="5808" w:author="智誠 楊" w:date="2021-05-12T10:04:00Z">
              <w:r w:rsidRPr="00847BB7">
                <w:rPr>
                  <w:rFonts w:ascii="標楷體" w:eastAsia="標楷體" w:hAnsi="標楷體"/>
                </w:rPr>
                <w:t>說明</w:t>
              </w:r>
            </w:ins>
          </w:p>
        </w:tc>
        <w:tc>
          <w:tcPr>
            <w:tcW w:w="3402" w:type="dxa"/>
            <w:vMerge w:val="restart"/>
            <w:shd w:val="clear" w:color="auto" w:fill="D9D9D9" w:themeFill="background1" w:themeFillShade="D9"/>
          </w:tcPr>
          <w:p w14:paraId="65A6F8CE" w14:textId="77777777" w:rsidR="00D56434" w:rsidRPr="00847BB7" w:rsidRDefault="00D56434" w:rsidP="00B6788F">
            <w:pPr>
              <w:rPr>
                <w:ins w:id="5809" w:author="智誠 楊" w:date="2021-05-12T10:04:00Z"/>
                <w:rFonts w:ascii="標楷體" w:eastAsia="標楷體" w:hAnsi="標楷體"/>
              </w:rPr>
            </w:pPr>
            <w:ins w:id="5810" w:author="智誠 楊" w:date="2021-05-12T10:04:00Z">
              <w:r w:rsidRPr="00847BB7">
                <w:rPr>
                  <w:rFonts w:ascii="標楷體" w:eastAsia="標楷體" w:hAnsi="標楷體"/>
                </w:rPr>
                <w:t>處理邏輯及注意事項</w:t>
              </w:r>
            </w:ins>
          </w:p>
        </w:tc>
      </w:tr>
      <w:tr w:rsidR="00D56434" w:rsidRPr="00847BB7" w14:paraId="57A2BA60"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811"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5812" w:author="智誠 楊" w:date="2021-05-12T10:04:00Z"/>
          <w:trPrChange w:id="5813" w:author="阿毛" w:date="2021-06-09T14:41:00Z">
            <w:trPr>
              <w:trHeight w:val="244"/>
              <w:tblHeader/>
              <w:jc w:val="center"/>
            </w:trPr>
          </w:trPrChange>
        </w:trPr>
        <w:tc>
          <w:tcPr>
            <w:tcW w:w="456" w:type="dxa"/>
            <w:vMerge/>
            <w:shd w:val="clear" w:color="auto" w:fill="D9D9D9" w:themeFill="background1" w:themeFillShade="D9"/>
            <w:tcPrChange w:id="5814" w:author="阿毛" w:date="2021-06-09T14:41:00Z">
              <w:tcPr>
                <w:tcW w:w="456" w:type="dxa"/>
                <w:vMerge/>
                <w:shd w:val="clear" w:color="auto" w:fill="D9D9D9" w:themeFill="background1" w:themeFillShade="D9"/>
              </w:tcPr>
            </w:tcPrChange>
          </w:tcPr>
          <w:p w14:paraId="14A8ED1A" w14:textId="77777777" w:rsidR="00D56434" w:rsidRPr="00847BB7" w:rsidRDefault="00D56434" w:rsidP="00B6788F">
            <w:pPr>
              <w:rPr>
                <w:ins w:id="5815" w:author="智誠 楊" w:date="2021-05-12T10:04:00Z"/>
                <w:rFonts w:ascii="標楷體" w:eastAsia="標楷體" w:hAnsi="標楷體"/>
              </w:rPr>
            </w:pPr>
          </w:p>
        </w:tc>
        <w:tc>
          <w:tcPr>
            <w:tcW w:w="1736" w:type="dxa"/>
            <w:vMerge/>
            <w:shd w:val="clear" w:color="auto" w:fill="D9D9D9" w:themeFill="background1" w:themeFillShade="D9"/>
            <w:tcPrChange w:id="5816" w:author="阿毛" w:date="2021-06-09T14:41:00Z">
              <w:tcPr>
                <w:tcW w:w="1736" w:type="dxa"/>
                <w:vMerge/>
                <w:shd w:val="clear" w:color="auto" w:fill="D9D9D9" w:themeFill="background1" w:themeFillShade="D9"/>
              </w:tcPr>
            </w:tcPrChange>
          </w:tcPr>
          <w:p w14:paraId="2F9CAA81" w14:textId="77777777" w:rsidR="00D56434" w:rsidRPr="00847BB7" w:rsidRDefault="00D56434" w:rsidP="00B6788F">
            <w:pPr>
              <w:rPr>
                <w:ins w:id="5817" w:author="智誠 楊" w:date="2021-05-12T10:04:00Z"/>
                <w:rFonts w:ascii="標楷體" w:eastAsia="標楷體" w:hAnsi="標楷體"/>
              </w:rPr>
            </w:pPr>
          </w:p>
        </w:tc>
        <w:tc>
          <w:tcPr>
            <w:tcW w:w="1053" w:type="dxa"/>
            <w:shd w:val="clear" w:color="auto" w:fill="D9D9D9" w:themeFill="background1" w:themeFillShade="D9"/>
            <w:tcPrChange w:id="5818" w:author="阿毛" w:date="2021-06-09T14:41:00Z">
              <w:tcPr>
                <w:tcW w:w="1602" w:type="dxa"/>
                <w:shd w:val="clear" w:color="auto" w:fill="D9D9D9" w:themeFill="background1" w:themeFillShade="D9"/>
              </w:tcPr>
            </w:tcPrChange>
          </w:tcPr>
          <w:p w14:paraId="2845E936" w14:textId="1EF88474" w:rsidR="00D56434" w:rsidRPr="00847BB7" w:rsidRDefault="00D56434" w:rsidP="00B6788F">
            <w:pPr>
              <w:rPr>
                <w:ins w:id="5819" w:author="智誠 楊" w:date="2021-05-12T10:04:00Z"/>
                <w:rFonts w:ascii="標楷體" w:eastAsia="標楷體" w:hAnsi="標楷體"/>
              </w:rPr>
            </w:pPr>
            <w:ins w:id="5820" w:author="智誠 楊" w:date="2021-05-12T10:04:00Z">
              <w:del w:id="5821" w:author="阿毛" w:date="2021-06-03T09:53:00Z">
                <w:r w:rsidRPr="00847BB7" w:rsidDel="00E27902">
                  <w:rPr>
                    <w:rFonts w:ascii="標楷體" w:eastAsia="標楷體" w:hAnsi="標楷體" w:hint="eastAsia"/>
                  </w:rPr>
                  <w:delText>資料型態長度</w:delText>
                </w:r>
              </w:del>
            </w:ins>
            <w:ins w:id="5822" w:author="阿毛" w:date="2021-06-03T09:53:00Z">
              <w:r w:rsidR="00E27902">
                <w:rPr>
                  <w:rFonts w:ascii="標楷體" w:eastAsia="標楷體" w:hAnsi="標楷體" w:hint="eastAsia"/>
                </w:rPr>
                <w:t>資料長度</w:t>
              </w:r>
            </w:ins>
          </w:p>
        </w:tc>
        <w:tc>
          <w:tcPr>
            <w:tcW w:w="992" w:type="dxa"/>
            <w:shd w:val="clear" w:color="auto" w:fill="D9D9D9" w:themeFill="background1" w:themeFillShade="D9"/>
            <w:tcPrChange w:id="5823" w:author="阿毛" w:date="2021-06-09T14:41:00Z">
              <w:tcPr>
                <w:tcW w:w="992" w:type="dxa"/>
                <w:shd w:val="clear" w:color="auto" w:fill="D9D9D9" w:themeFill="background1" w:themeFillShade="D9"/>
              </w:tcPr>
            </w:tcPrChange>
          </w:tcPr>
          <w:p w14:paraId="1D1087FF" w14:textId="77777777" w:rsidR="00D56434" w:rsidRPr="00847BB7" w:rsidRDefault="00D56434" w:rsidP="00B6788F">
            <w:pPr>
              <w:rPr>
                <w:ins w:id="5824" w:author="智誠 楊" w:date="2021-05-12T10:04:00Z"/>
                <w:rFonts w:ascii="標楷體" w:eastAsia="標楷體" w:hAnsi="標楷體"/>
              </w:rPr>
            </w:pPr>
            <w:ins w:id="5825" w:author="智誠 楊" w:date="2021-05-12T10:04:00Z">
              <w:r w:rsidRPr="00847BB7">
                <w:rPr>
                  <w:rFonts w:ascii="標楷體" w:eastAsia="標楷體" w:hAnsi="標楷體"/>
                </w:rPr>
                <w:t>預設值</w:t>
              </w:r>
            </w:ins>
          </w:p>
        </w:tc>
        <w:tc>
          <w:tcPr>
            <w:tcW w:w="2038" w:type="dxa"/>
            <w:shd w:val="clear" w:color="auto" w:fill="D9D9D9" w:themeFill="background1" w:themeFillShade="D9"/>
            <w:tcPrChange w:id="5826" w:author="阿毛" w:date="2021-06-09T14:41:00Z">
              <w:tcPr>
                <w:tcW w:w="1489" w:type="dxa"/>
                <w:shd w:val="clear" w:color="auto" w:fill="D9D9D9" w:themeFill="background1" w:themeFillShade="D9"/>
              </w:tcPr>
            </w:tcPrChange>
          </w:tcPr>
          <w:p w14:paraId="1E3E1123" w14:textId="77777777" w:rsidR="00D56434" w:rsidRPr="00847BB7" w:rsidRDefault="00D56434" w:rsidP="00B6788F">
            <w:pPr>
              <w:rPr>
                <w:ins w:id="5827" w:author="智誠 楊" w:date="2021-05-12T10:04:00Z"/>
                <w:rFonts w:ascii="標楷體" w:eastAsia="標楷體" w:hAnsi="標楷體"/>
              </w:rPr>
            </w:pPr>
            <w:ins w:id="5828" w:author="智誠 楊" w:date="2021-05-12T10:04:00Z">
              <w:r w:rsidRPr="00847BB7">
                <w:rPr>
                  <w:rFonts w:ascii="標楷體" w:eastAsia="標楷體" w:hAnsi="標楷體"/>
                </w:rPr>
                <w:t>選單內容</w:t>
              </w:r>
            </w:ins>
          </w:p>
        </w:tc>
        <w:tc>
          <w:tcPr>
            <w:tcW w:w="354" w:type="dxa"/>
            <w:shd w:val="clear" w:color="auto" w:fill="D9D9D9" w:themeFill="background1" w:themeFillShade="D9"/>
            <w:tcPrChange w:id="5829" w:author="阿毛" w:date="2021-06-09T14:41:00Z">
              <w:tcPr>
                <w:tcW w:w="354" w:type="dxa"/>
                <w:shd w:val="clear" w:color="auto" w:fill="D9D9D9" w:themeFill="background1" w:themeFillShade="D9"/>
              </w:tcPr>
            </w:tcPrChange>
          </w:tcPr>
          <w:p w14:paraId="4E243AD7" w14:textId="77777777" w:rsidR="00D56434" w:rsidRPr="00847BB7" w:rsidRDefault="00D56434" w:rsidP="00B6788F">
            <w:pPr>
              <w:rPr>
                <w:ins w:id="5830" w:author="智誠 楊" w:date="2021-05-12T10:04:00Z"/>
                <w:rFonts w:ascii="標楷體" w:eastAsia="標楷體" w:hAnsi="標楷體"/>
              </w:rPr>
            </w:pPr>
            <w:proofErr w:type="gramStart"/>
            <w:ins w:id="5831" w:author="智誠 楊" w:date="2021-05-12T10:04:00Z">
              <w:r w:rsidRPr="00847BB7">
                <w:rPr>
                  <w:rFonts w:ascii="標楷體" w:eastAsia="標楷體" w:hAnsi="標楷體"/>
                </w:rPr>
                <w:t>必填</w:t>
              </w:r>
              <w:proofErr w:type="gramEnd"/>
            </w:ins>
          </w:p>
        </w:tc>
        <w:tc>
          <w:tcPr>
            <w:tcW w:w="709" w:type="dxa"/>
            <w:shd w:val="clear" w:color="auto" w:fill="D9D9D9" w:themeFill="background1" w:themeFillShade="D9"/>
            <w:tcPrChange w:id="5832" w:author="阿毛" w:date="2021-06-09T14:41:00Z">
              <w:tcPr>
                <w:tcW w:w="709" w:type="dxa"/>
                <w:shd w:val="clear" w:color="auto" w:fill="D9D9D9" w:themeFill="background1" w:themeFillShade="D9"/>
              </w:tcPr>
            </w:tcPrChange>
          </w:tcPr>
          <w:p w14:paraId="5EF21CC0" w14:textId="77777777" w:rsidR="00D56434" w:rsidRPr="00847BB7" w:rsidRDefault="00D56434" w:rsidP="00B6788F">
            <w:pPr>
              <w:rPr>
                <w:ins w:id="5833" w:author="智誠 楊" w:date="2021-05-12T10:04:00Z"/>
                <w:rFonts w:ascii="標楷體" w:eastAsia="標楷體" w:hAnsi="標楷體"/>
              </w:rPr>
            </w:pPr>
            <w:ins w:id="5834" w:author="智誠 楊" w:date="2021-05-12T10:04:00Z">
              <w:r w:rsidRPr="00847BB7">
                <w:rPr>
                  <w:rFonts w:ascii="標楷體" w:eastAsia="標楷體" w:hAnsi="標楷體"/>
                </w:rPr>
                <w:t>R/W</w:t>
              </w:r>
            </w:ins>
          </w:p>
        </w:tc>
        <w:tc>
          <w:tcPr>
            <w:tcW w:w="3402" w:type="dxa"/>
            <w:vMerge/>
            <w:shd w:val="clear" w:color="auto" w:fill="D9D9D9" w:themeFill="background1" w:themeFillShade="D9"/>
            <w:tcPrChange w:id="5835" w:author="阿毛" w:date="2021-06-09T14:41:00Z">
              <w:tcPr>
                <w:tcW w:w="3402" w:type="dxa"/>
                <w:vMerge/>
                <w:shd w:val="clear" w:color="auto" w:fill="D9D9D9" w:themeFill="background1" w:themeFillShade="D9"/>
              </w:tcPr>
            </w:tcPrChange>
          </w:tcPr>
          <w:p w14:paraId="0945D901" w14:textId="77777777" w:rsidR="00D56434" w:rsidRPr="00847BB7" w:rsidRDefault="00D56434" w:rsidP="00B6788F">
            <w:pPr>
              <w:rPr>
                <w:ins w:id="5836" w:author="智誠 楊" w:date="2021-05-12T10:04:00Z"/>
                <w:rFonts w:ascii="標楷體" w:eastAsia="標楷體" w:hAnsi="標楷體"/>
              </w:rPr>
            </w:pPr>
          </w:p>
        </w:tc>
      </w:tr>
      <w:tr w:rsidR="00D56434" w:rsidRPr="00847BB7" w14:paraId="1459C6C3"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837"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5838" w:author="智誠 楊" w:date="2021-05-12T10:04:00Z"/>
          <w:trPrChange w:id="5839" w:author="阿毛" w:date="2021-06-09T14:41:00Z">
            <w:trPr>
              <w:trHeight w:val="244"/>
              <w:jc w:val="center"/>
            </w:trPr>
          </w:trPrChange>
        </w:trPr>
        <w:tc>
          <w:tcPr>
            <w:tcW w:w="456" w:type="dxa"/>
            <w:tcPrChange w:id="5840" w:author="阿毛" w:date="2021-06-09T14:41:00Z">
              <w:tcPr>
                <w:tcW w:w="456" w:type="dxa"/>
              </w:tcPr>
            </w:tcPrChange>
          </w:tcPr>
          <w:p w14:paraId="18D4EBDD" w14:textId="77777777" w:rsidR="00D56434" w:rsidRPr="00847BB7" w:rsidRDefault="00D56434" w:rsidP="00B6788F">
            <w:pPr>
              <w:rPr>
                <w:ins w:id="5841" w:author="智誠 楊" w:date="2021-05-12T10:04:00Z"/>
                <w:rFonts w:ascii="標楷體" w:eastAsia="標楷體" w:hAnsi="標楷體"/>
              </w:rPr>
            </w:pPr>
            <w:ins w:id="5842" w:author="智誠 楊" w:date="2021-05-12T10:04:00Z">
              <w:r>
                <w:rPr>
                  <w:rFonts w:ascii="標楷體" w:eastAsia="標楷體" w:hAnsi="標楷體" w:hint="eastAsia"/>
                </w:rPr>
                <w:t>1</w:t>
              </w:r>
            </w:ins>
          </w:p>
        </w:tc>
        <w:tc>
          <w:tcPr>
            <w:tcW w:w="1736" w:type="dxa"/>
            <w:tcPrChange w:id="5843" w:author="阿毛" w:date="2021-06-09T14:41:00Z">
              <w:tcPr>
                <w:tcW w:w="1736" w:type="dxa"/>
              </w:tcPr>
            </w:tcPrChange>
          </w:tcPr>
          <w:p w14:paraId="3B6941D8" w14:textId="77777777" w:rsidR="00D56434" w:rsidRPr="00847BB7" w:rsidRDefault="00D56434" w:rsidP="00B6788F">
            <w:pPr>
              <w:rPr>
                <w:ins w:id="5844" w:author="智誠 楊" w:date="2021-05-12T10:04:00Z"/>
                <w:rFonts w:ascii="標楷體" w:eastAsia="標楷體" w:hAnsi="標楷體"/>
              </w:rPr>
            </w:pPr>
            <w:ins w:id="5845" w:author="智誠 楊" w:date="2021-05-12T10:04:00Z">
              <w:r w:rsidRPr="00847BB7">
                <w:rPr>
                  <w:rFonts w:ascii="標楷體" w:eastAsia="標楷體" w:hAnsi="標楷體" w:hint="eastAsia"/>
                  <w:lang w:eastAsia="zh-HK"/>
                </w:rPr>
                <w:t>功能選項</w:t>
              </w:r>
            </w:ins>
          </w:p>
        </w:tc>
        <w:tc>
          <w:tcPr>
            <w:tcW w:w="1053" w:type="dxa"/>
            <w:tcPrChange w:id="5846" w:author="阿毛" w:date="2021-06-09T14:41:00Z">
              <w:tcPr>
                <w:tcW w:w="1602" w:type="dxa"/>
              </w:tcPr>
            </w:tcPrChange>
          </w:tcPr>
          <w:p w14:paraId="500FDD06" w14:textId="77777777" w:rsidR="00D56434" w:rsidRPr="00847BB7" w:rsidRDefault="00D56434" w:rsidP="00B6788F">
            <w:pPr>
              <w:rPr>
                <w:ins w:id="5847" w:author="智誠 楊" w:date="2021-05-12T10:04:00Z"/>
                <w:rFonts w:ascii="標楷體" w:eastAsia="標楷體" w:hAnsi="標楷體"/>
              </w:rPr>
            </w:pPr>
            <w:ins w:id="5848" w:author="智誠 楊" w:date="2021-05-12T10:04:00Z">
              <w:r w:rsidRPr="00847BB7">
                <w:rPr>
                  <w:rFonts w:ascii="標楷體" w:eastAsia="標楷體" w:hAnsi="標楷體"/>
                </w:rPr>
                <w:t xml:space="preserve">                  </w:t>
              </w:r>
            </w:ins>
          </w:p>
        </w:tc>
        <w:tc>
          <w:tcPr>
            <w:tcW w:w="992" w:type="dxa"/>
            <w:tcPrChange w:id="5849" w:author="阿毛" w:date="2021-06-09T14:41:00Z">
              <w:tcPr>
                <w:tcW w:w="992" w:type="dxa"/>
              </w:tcPr>
            </w:tcPrChange>
          </w:tcPr>
          <w:p w14:paraId="0B9F1C0E" w14:textId="3A597B2D" w:rsidR="00D56434" w:rsidRPr="00847BB7" w:rsidRDefault="00212B26" w:rsidP="00B6788F">
            <w:pPr>
              <w:rPr>
                <w:ins w:id="5850" w:author="智誠 楊" w:date="2021-05-12T10:04:00Z"/>
                <w:rFonts w:ascii="標楷體" w:eastAsia="標楷體" w:hAnsi="標楷體"/>
              </w:rPr>
            </w:pPr>
            <w:ins w:id="5851" w:author="阿毛" w:date="2021-06-09T14:38:00Z">
              <w:r>
                <w:rPr>
                  <w:rFonts w:ascii="標楷體" w:eastAsia="標楷體" w:hAnsi="標楷體" w:hint="eastAsia"/>
                  <w:lang w:eastAsia="zh-HK"/>
                </w:rPr>
                <w:t>修改</w:t>
              </w:r>
            </w:ins>
          </w:p>
        </w:tc>
        <w:tc>
          <w:tcPr>
            <w:tcW w:w="2038" w:type="dxa"/>
            <w:tcPrChange w:id="5852" w:author="阿毛" w:date="2021-06-09T14:41:00Z">
              <w:tcPr>
                <w:tcW w:w="1489" w:type="dxa"/>
              </w:tcPr>
            </w:tcPrChange>
          </w:tcPr>
          <w:p w14:paraId="7203F5A3" w14:textId="77777777" w:rsidR="00D56434" w:rsidRPr="00847BB7" w:rsidRDefault="00D56434" w:rsidP="00B6788F">
            <w:pPr>
              <w:rPr>
                <w:ins w:id="5853" w:author="智誠 楊" w:date="2021-05-12T10:04:00Z"/>
                <w:rFonts w:ascii="標楷體" w:eastAsia="標楷體" w:hAnsi="標楷體"/>
              </w:rPr>
            </w:pPr>
          </w:p>
        </w:tc>
        <w:tc>
          <w:tcPr>
            <w:tcW w:w="354" w:type="dxa"/>
            <w:tcPrChange w:id="5854" w:author="阿毛" w:date="2021-06-09T14:41:00Z">
              <w:tcPr>
                <w:tcW w:w="354" w:type="dxa"/>
              </w:tcPr>
            </w:tcPrChange>
          </w:tcPr>
          <w:p w14:paraId="1CF36308" w14:textId="77777777" w:rsidR="00D56434" w:rsidRPr="00847BB7" w:rsidRDefault="00D56434" w:rsidP="00B6788F">
            <w:pPr>
              <w:rPr>
                <w:ins w:id="5855" w:author="智誠 楊" w:date="2021-05-12T10:04:00Z"/>
                <w:rFonts w:ascii="標楷體" w:eastAsia="標楷體" w:hAnsi="標楷體"/>
              </w:rPr>
            </w:pPr>
          </w:p>
        </w:tc>
        <w:tc>
          <w:tcPr>
            <w:tcW w:w="709" w:type="dxa"/>
            <w:tcPrChange w:id="5856" w:author="阿毛" w:date="2021-06-09T14:41:00Z">
              <w:tcPr>
                <w:tcW w:w="709" w:type="dxa"/>
              </w:tcPr>
            </w:tcPrChange>
          </w:tcPr>
          <w:p w14:paraId="402AE447" w14:textId="77777777" w:rsidR="00D56434" w:rsidRPr="00847BB7" w:rsidRDefault="00D56434" w:rsidP="00B6788F">
            <w:pPr>
              <w:jc w:val="center"/>
              <w:rPr>
                <w:ins w:id="5857" w:author="智誠 楊" w:date="2021-05-12T10:04:00Z"/>
                <w:rFonts w:ascii="標楷體" w:eastAsia="標楷體" w:hAnsi="標楷體"/>
              </w:rPr>
            </w:pPr>
            <w:ins w:id="5858" w:author="智誠 楊" w:date="2021-05-12T10:04:00Z">
              <w:r>
                <w:rPr>
                  <w:rFonts w:ascii="標楷體" w:eastAsia="標楷體" w:hAnsi="標楷體" w:hint="eastAsia"/>
                </w:rPr>
                <w:t>R</w:t>
              </w:r>
            </w:ins>
          </w:p>
        </w:tc>
        <w:tc>
          <w:tcPr>
            <w:tcW w:w="3402" w:type="dxa"/>
            <w:tcPrChange w:id="5859" w:author="阿毛" w:date="2021-06-09T14:41:00Z">
              <w:tcPr>
                <w:tcW w:w="3402" w:type="dxa"/>
              </w:tcPr>
            </w:tcPrChange>
          </w:tcPr>
          <w:p w14:paraId="48843E60" w14:textId="0EDA0890" w:rsidR="00D56434" w:rsidRPr="00847BB7" w:rsidRDefault="00D56434" w:rsidP="00B6788F">
            <w:pPr>
              <w:rPr>
                <w:ins w:id="5860" w:author="智誠 楊" w:date="2021-05-12T10:04:00Z"/>
                <w:rFonts w:ascii="標楷體" w:eastAsia="標楷體" w:hAnsi="標楷體"/>
              </w:rPr>
            </w:pPr>
            <w:ins w:id="5861" w:author="智誠 楊" w:date="2021-05-12T10:04:00Z">
              <w:r w:rsidRPr="00847BB7">
                <w:rPr>
                  <w:rFonts w:ascii="標楷體" w:eastAsia="標楷體" w:hAnsi="標楷體" w:hint="eastAsia"/>
                </w:rPr>
                <w:t>自動顯示</w:t>
              </w:r>
              <w:del w:id="5862" w:author="阿毛" w:date="2021-06-09T14:38:00Z">
                <w:r w:rsidDel="00212B26">
                  <w:rPr>
                    <w:rFonts w:ascii="標楷體" w:eastAsia="標楷體" w:hAnsi="標楷體" w:hint="eastAsia"/>
                  </w:rPr>
                  <w:delText>:</w:delText>
                </w:r>
              </w:del>
            </w:ins>
            <w:ins w:id="5863" w:author="智誠 楊" w:date="2021-05-12T10:05:00Z">
              <w:del w:id="5864" w:author="阿毛" w:date="2021-06-09T14:38:00Z">
                <w:r w:rsidDel="00212B26">
                  <w:rPr>
                    <w:rFonts w:ascii="標楷體" w:eastAsia="標楷體" w:hAnsi="標楷體" w:hint="eastAsia"/>
                    <w:lang w:eastAsia="zh-HK"/>
                  </w:rPr>
                  <w:delText>修改</w:delText>
                </w:r>
              </w:del>
            </w:ins>
          </w:p>
        </w:tc>
      </w:tr>
      <w:tr w:rsidR="00D56434" w:rsidRPr="00847BB7" w14:paraId="56BFFCDD"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865"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5866" w:author="智誠 楊" w:date="2021-05-12T10:04:00Z"/>
          <w:trPrChange w:id="5867" w:author="阿毛" w:date="2021-06-09T14:41:00Z">
            <w:trPr>
              <w:trHeight w:val="244"/>
              <w:jc w:val="center"/>
            </w:trPr>
          </w:trPrChange>
        </w:trPr>
        <w:tc>
          <w:tcPr>
            <w:tcW w:w="456" w:type="dxa"/>
            <w:tcPrChange w:id="5868" w:author="阿毛" w:date="2021-06-09T14:41:00Z">
              <w:tcPr>
                <w:tcW w:w="456" w:type="dxa"/>
              </w:tcPr>
            </w:tcPrChange>
          </w:tcPr>
          <w:p w14:paraId="532AF12B" w14:textId="77777777" w:rsidR="00D56434" w:rsidRPr="00847BB7" w:rsidRDefault="00D56434" w:rsidP="00B6788F">
            <w:pPr>
              <w:rPr>
                <w:ins w:id="5869" w:author="智誠 楊" w:date="2021-05-12T10:04:00Z"/>
                <w:rFonts w:ascii="標楷體" w:eastAsia="標楷體" w:hAnsi="標楷體"/>
              </w:rPr>
            </w:pPr>
            <w:ins w:id="5870" w:author="智誠 楊" w:date="2021-05-12T10:04:00Z">
              <w:r w:rsidRPr="00847BB7">
                <w:rPr>
                  <w:rFonts w:ascii="標楷體" w:eastAsia="標楷體" w:hAnsi="標楷體" w:hint="eastAsia"/>
                </w:rPr>
                <w:t>2</w:t>
              </w:r>
            </w:ins>
          </w:p>
        </w:tc>
        <w:tc>
          <w:tcPr>
            <w:tcW w:w="1736" w:type="dxa"/>
            <w:tcPrChange w:id="5871" w:author="阿毛" w:date="2021-06-09T14:41:00Z">
              <w:tcPr>
                <w:tcW w:w="1736" w:type="dxa"/>
              </w:tcPr>
            </w:tcPrChange>
          </w:tcPr>
          <w:p w14:paraId="3172DFA8" w14:textId="77777777" w:rsidR="00D56434" w:rsidRPr="00847BB7" w:rsidRDefault="00D56434" w:rsidP="00B6788F">
            <w:pPr>
              <w:rPr>
                <w:ins w:id="5872" w:author="智誠 楊" w:date="2021-05-12T10:04:00Z"/>
                <w:rFonts w:ascii="標楷體" w:eastAsia="標楷體" w:hAnsi="標楷體"/>
              </w:rPr>
            </w:pPr>
            <w:ins w:id="5873" w:author="智誠 楊" w:date="2021-05-12T10:04:00Z">
              <w:r>
                <w:rPr>
                  <w:rFonts w:ascii="標楷體" w:eastAsia="標楷體" w:hAnsi="標楷體" w:hint="eastAsia"/>
                </w:rPr>
                <w:t>訪談日期</w:t>
              </w:r>
            </w:ins>
          </w:p>
        </w:tc>
        <w:tc>
          <w:tcPr>
            <w:tcW w:w="1053" w:type="dxa"/>
            <w:tcPrChange w:id="5874" w:author="阿毛" w:date="2021-06-09T14:41:00Z">
              <w:tcPr>
                <w:tcW w:w="1602" w:type="dxa"/>
              </w:tcPr>
            </w:tcPrChange>
          </w:tcPr>
          <w:p w14:paraId="1EFAEC20" w14:textId="5C8F3D6A" w:rsidR="00D56434" w:rsidRPr="00847BB7" w:rsidRDefault="00D56434" w:rsidP="00B6788F">
            <w:pPr>
              <w:rPr>
                <w:ins w:id="5875" w:author="智誠 楊" w:date="2021-05-12T10:04:00Z"/>
                <w:rFonts w:ascii="標楷體" w:eastAsia="標楷體" w:hAnsi="標楷體"/>
              </w:rPr>
            </w:pPr>
          </w:p>
        </w:tc>
        <w:tc>
          <w:tcPr>
            <w:tcW w:w="992" w:type="dxa"/>
            <w:tcPrChange w:id="5876" w:author="阿毛" w:date="2021-06-09T14:41:00Z">
              <w:tcPr>
                <w:tcW w:w="992" w:type="dxa"/>
              </w:tcPr>
            </w:tcPrChange>
          </w:tcPr>
          <w:p w14:paraId="1B415507" w14:textId="2300205D" w:rsidR="00D56434" w:rsidRPr="00847BB7" w:rsidRDefault="00D56434" w:rsidP="00B6788F">
            <w:pPr>
              <w:rPr>
                <w:ins w:id="5877" w:author="智誠 楊" w:date="2021-05-12T10:04:00Z"/>
                <w:rFonts w:ascii="標楷體" w:eastAsia="標楷體" w:hAnsi="標楷體"/>
              </w:rPr>
            </w:pPr>
          </w:p>
        </w:tc>
        <w:tc>
          <w:tcPr>
            <w:tcW w:w="2038" w:type="dxa"/>
            <w:tcPrChange w:id="5878" w:author="阿毛" w:date="2021-06-09T14:41:00Z">
              <w:tcPr>
                <w:tcW w:w="1489" w:type="dxa"/>
              </w:tcPr>
            </w:tcPrChange>
          </w:tcPr>
          <w:p w14:paraId="3467B95F" w14:textId="77777777" w:rsidR="00D56434" w:rsidRPr="00847BB7" w:rsidRDefault="00D56434" w:rsidP="00B6788F">
            <w:pPr>
              <w:rPr>
                <w:ins w:id="5879" w:author="智誠 楊" w:date="2021-05-12T10:04:00Z"/>
                <w:rFonts w:ascii="標楷體" w:eastAsia="標楷體" w:hAnsi="標楷體"/>
              </w:rPr>
            </w:pPr>
          </w:p>
        </w:tc>
        <w:tc>
          <w:tcPr>
            <w:tcW w:w="354" w:type="dxa"/>
            <w:tcPrChange w:id="5880" w:author="阿毛" w:date="2021-06-09T14:41:00Z">
              <w:tcPr>
                <w:tcW w:w="354" w:type="dxa"/>
              </w:tcPr>
            </w:tcPrChange>
          </w:tcPr>
          <w:p w14:paraId="0A3F4476" w14:textId="22D00FF0" w:rsidR="00D56434" w:rsidRPr="00847BB7" w:rsidRDefault="00D56434" w:rsidP="00B6788F">
            <w:pPr>
              <w:rPr>
                <w:ins w:id="5881" w:author="智誠 楊" w:date="2021-05-12T10:04:00Z"/>
                <w:rFonts w:ascii="標楷體" w:eastAsia="標楷體" w:hAnsi="標楷體"/>
              </w:rPr>
            </w:pPr>
          </w:p>
        </w:tc>
        <w:tc>
          <w:tcPr>
            <w:tcW w:w="709" w:type="dxa"/>
            <w:tcPrChange w:id="5882" w:author="阿毛" w:date="2021-06-09T14:41:00Z">
              <w:tcPr>
                <w:tcW w:w="709" w:type="dxa"/>
              </w:tcPr>
            </w:tcPrChange>
          </w:tcPr>
          <w:p w14:paraId="38321944" w14:textId="1896EB6E" w:rsidR="00D56434" w:rsidRPr="00A01A6B" w:rsidRDefault="00D56434" w:rsidP="00B6788F">
            <w:pPr>
              <w:jc w:val="center"/>
              <w:rPr>
                <w:ins w:id="5883" w:author="智誠 楊" w:date="2021-05-12T10:04:00Z"/>
                <w:rFonts w:ascii="標楷體" w:eastAsia="標楷體" w:hAnsi="標楷體"/>
              </w:rPr>
            </w:pPr>
            <w:ins w:id="5884" w:author="智誠 楊" w:date="2021-05-12T10:05:00Z">
              <w:r>
                <w:rPr>
                  <w:rFonts w:ascii="標楷體" w:eastAsia="標楷體" w:hAnsi="標楷體" w:hint="eastAsia"/>
                </w:rPr>
                <w:t>R</w:t>
              </w:r>
            </w:ins>
          </w:p>
        </w:tc>
        <w:tc>
          <w:tcPr>
            <w:tcW w:w="3402" w:type="dxa"/>
            <w:tcPrChange w:id="5885" w:author="阿毛" w:date="2021-06-09T14:41:00Z">
              <w:tcPr>
                <w:tcW w:w="3402" w:type="dxa"/>
              </w:tcPr>
            </w:tcPrChange>
          </w:tcPr>
          <w:p w14:paraId="75001A98" w14:textId="709BE825" w:rsidR="00D56434" w:rsidRDefault="00D56434" w:rsidP="00B6788F">
            <w:pPr>
              <w:snapToGrid w:val="0"/>
              <w:ind w:left="238" w:hangingChars="99" w:hanging="238"/>
              <w:rPr>
                <w:ins w:id="5886" w:author="智誠 楊" w:date="2021-05-12T10:04:00Z"/>
                <w:rFonts w:ascii="標楷體" w:eastAsia="標楷體" w:hAnsi="標楷體"/>
                <w:color w:val="000000" w:themeColor="text1"/>
              </w:rPr>
            </w:pPr>
            <w:ins w:id="5887" w:author="智誠 楊" w:date="2021-05-12T10:04:00Z">
              <w:r w:rsidRPr="00A01A6B">
                <w:rPr>
                  <w:rFonts w:ascii="標楷體" w:eastAsia="標楷體" w:hAnsi="標楷體" w:hint="eastAsia"/>
                  <w:color w:val="000000" w:themeColor="text1"/>
                </w:rPr>
                <w:t>1.</w:t>
              </w:r>
            </w:ins>
            <w:ins w:id="5888" w:author="智誠 楊" w:date="2021-05-12T10:05:00Z">
              <w:r>
                <w:rPr>
                  <w:rFonts w:ascii="標楷體" w:eastAsia="標楷體" w:hAnsi="標楷體" w:hint="eastAsia"/>
                  <w:color w:val="000000" w:themeColor="text1"/>
                </w:rPr>
                <w:t>自動顯示原值,不可修改</w:t>
              </w:r>
            </w:ins>
          </w:p>
          <w:p w14:paraId="3B8775D3" w14:textId="68667D13" w:rsidR="00D56434" w:rsidRPr="00A01A6B" w:rsidRDefault="00D56434">
            <w:pPr>
              <w:snapToGrid w:val="0"/>
              <w:ind w:left="238" w:hangingChars="99" w:hanging="238"/>
              <w:rPr>
                <w:ins w:id="5889" w:author="智誠 楊" w:date="2021-05-12T10:04:00Z"/>
                <w:rFonts w:ascii="標楷體" w:eastAsia="標楷體" w:hAnsi="標楷體"/>
              </w:rPr>
            </w:pPr>
            <w:ins w:id="5890" w:author="智誠 楊" w:date="2021-05-12T10:04:00Z">
              <w:r>
                <w:rPr>
                  <w:rFonts w:ascii="標楷體" w:eastAsia="標楷體" w:hAnsi="標楷體"/>
                  <w:color w:val="000000" w:themeColor="text1"/>
                </w:rPr>
                <w:t>2.</w:t>
              </w:r>
              <w:r>
                <w:rPr>
                  <w:rFonts w:ascii="標楷體" w:eastAsia="標楷體" w:hAnsi="標楷體"/>
                </w:rPr>
                <w:t>MlundryRecord.RecordDate</w:t>
              </w:r>
            </w:ins>
          </w:p>
        </w:tc>
      </w:tr>
      <w:tr w:rsidR="00D56434" w:rsidRPr="00847BB7" w14:paraId="6622156C"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891"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1106"/>
          <w:jc w:val="center"/>
          <w:ins w:id="5892" w:author="智誠 楊" w:date="2021-05-12T10:04:00Z"/>
          <w:trPrChange w:id="5893" w:author="阿毛" w:date="2021-06-09T14:41:00Z">
            <w:trPr>
              <w:trHeight w:val="1106"/>
              <w:jc w:val="center"/>
            </w:trPr>
          </w:trPrChange>
        </w:trPr>
        <w:tc>
          <w:tcPr>
            <w:tcW w:w="456" w:type="dxa"/>
            <w:tcPrChange w:id="5894" w:author="阿毛" w:date="2021-06-09T14:41:00Z">
              <w:tcPr>
                <w:tcW w:w="456" w:type="dxa"/>
              </w:tcPr>
            </w:tcPrChange>
          </w:tcPr>
          <w:p w14:paraId="1E5482A1" w14:textId="77777777" w:rsidR="00D56434" w:rsidRPr="00847BB7" w:rsidRDefault="00D56434" w:rsidP="00B6788F">
            <w:pPr>
              <w:rPr>
                <w:ins w:id="5895" w:author="智誠 楊" w:date="2021-05-12T10:04:00Z"/>
                <w:rFonts w:ascii="標楷體" w:eastAsia="標楷體" w:hAnsi="標楷體"/>
              </w:rPr>
            </w:pPr>
            <w:ins w:id="5896" w:author="智誠 楊" w:date="2021-05-12T10:04:00Z">
              <w:r>
                <w:rPr>
                  <w:rFonts w:ascii="標楷體" w:eastAsia="標楷體" w:hAnsi="標楷體" w:hint="eastAsia"/>
                </w:rPr>
                <w:lastRenderedPageBreak/>
                <w:t>3</w:t>
              </w:r>
              <w:r>
                <w:rPr>
                  <w:rFonts w:ascii="標楷體" w:eastAsia="標楷體" w:hAnsi="標楷體"/>
                </w:rPr>
                <w:t xml:space="preserve"> </w:t>
              </w:r>
            </w:ins>
          </w:p>
        </w:tc>
        <w:tc>
          <w:tcPr>
            <w:tcW w:w="1736" w:type="dxa"/>
            <w:tcPrChange w:id="5897" w:author="阿毛" w:date="2021-06-09T14:41:00Z">
              <w:tcPr>
                <w:tcW w:w="1736" w:type="dxa"/>
              </w:tcPr>
            </w:tcPrChange>
          </w:tcPr>
          <w:p w14:paraId="2B2413E3" w14:textId="77777777" w:rsidR="00D56434" w:rsidRPr="00847BB7" w:rsidRDefault="00D56434" w:rsidP="00B6788F">
            <w:pPr>
              <w:rPr>
                <w:ins w:id="5898" w:author="智誠 楊" w:date="2021-05-12T10:04:00Z"/>
                <w:rFonts w:ascii="標楷體" w:eastAsia="標楷體" w:hAnsi="標楷體"/>
              </w:rPr>
            </w:pPr>
            <w:proofErr w:type="gramStart"/>
            <w:ins w:id="5899" w:author="智誠 楊" w:date="2021-05-12T10:04:00Z">
              <w:r>
                <w:rPr>
                  <w:rFonts w:ascii="標楷體" w:eastAsia="標楷體" w:hAnsi="標楷體" w:hint="eastAsia"/>
                </w:rPr>
                <w:t>借款人戶號</w:t>
              </w:r>
              <w:proofErr w:type="gramEnd"/>
            </w:ins>
          </w:p>
        </w:tc>
        <w:tc>
          <w:tcPr>
            <w:tcW w:w="1053" w:type="dxa"/>
            <w:tcPrChange w:id="5900" w:author="阿毛" w:date="2021-06-09T14:41:00Z">
              <w:tcPr>
                <w:tcW w:w="1602" w:type="dxa"/>
              </w:tcPr>
            </w:tcPrChange>
          </w:tcPr>
          <w:p w14:paraId="221BA430" w14:textId="02D9E53D" w:rsidR="00D56434" w:rsidRPr="00847BB7" w:rsidRDefault="00D56434" w:rsidP="00B6788F">
            <w:pPr>
              <w:rPr>
                <w:ins w:id="5901" w:author="智誠 楊" w:date="2021-05-12T10:04:00Z"/>
                <w:rFonts w:ascii="標楷體" w:eastAsia="標楷體" w:hAnsi="標楷體"/>
              </w:rPr>
            </w:pPr>
          </w:p>
        </w:tc>
        <w:tc>
          <w:tcPr>
            <w:tcW w:w="992" w:type="dxa"/>
            <w:tcPrChange w:id="5902" w:author="阿毛" w:date="2021-06-09T14:41:00Z">
              <w:tcPr>
                <w:tcW w:w="992" w:type="dxa"/>
              </w:tcPr>
            </w:tcPrChange>
          </w:tcPr>
          <w:p w14:paraId="19768C2C" w14:textId="77777777" w:rsidR="00D56434" w:rsidRPr="00847BB7" w:rsidRDefault="00D56434" w:rsidP="00B6788F">
            <w:pPr>
              <w:rPr>
                <w:ins w:id="5903" w:author="智誠 楊" w:date="2021-05-12T10:04:00Z"/>
                <w:rFonts w:ascii="標楷體" w:eastAsia="標楷體" w:hAnsi="標楷體"/>
              </w:rPr>
            </w:pPr>
          </w:p>
        </w:tc>
        <w:tc>
          <w:tcPr>
            <w:tcW w:w="2038" w:type="dxa"/>
            <w:tcPrChange w:id="5904" w:author="阿毛" w:date="2021-06-09T14:41:00Z">
              <w:tcPr>
                <w:tcW w:w="1489" w:type="dxa"/>
              </w:tcPr>
            </w:tcPrChange>
          </w:tcPr>
          <w:p w14:paraId="73EC3971" w14:textId="77777777" w:rsidR="00D56434" w:rsidRPr="00847BB7" w:rsidRDefault="00D56434" w:rsidP="00B6788F">
            <w:pPr>
              <w:rPr>
                <w:ins w:id="5905" w:author="智誠 楊" w:date="2021-05-12T10:04:00Z"/>
                <w:rFonts w:ascii="標楷體" w:eastAsia="標楷體" w:hAnsi="標楷體"/>
              </w:rPr>
            </w:pPr>
          </w:p>
        </w:tc>
        <w:tc>
          <w:tcPr>
            <w:tcW w:w="354" w:type="dxa"/>
            <w:tcPrChange w:id="5906" w:author="阿毛" w:date="2021-06-09T14:41:00Z">
              <w:tcPr>
                <w:tcW w:w="354" w:type="dxa"/>
              </w:tcPr>
            </w:tcPrChange>
          </w:tcPr>
          <w:p w14:paraId="48648C80" w14:textId="5C376C38" w:rsidR="00D56434" w:rsidRPr="00847BB7" w:rsidRDefault="00D56434" w:rsidP="00B6788F">
            <w:pPr>
              <w:rPr>
                <w:ins w:id="5907" w:author="智誠 楊" w:date="2021-05-12T10:04:00Z"/>
                <w:rFonts w:ascii="標楷體" w:eastAsia="標楷體" w:hAnsi="標楷體"/>
              </w:rPr>
            </w:pPr>
          </w:p>
        </w:tc>
        <w:tc>
          <w:tcPr>
            <w:tcW w:w="709" w:type="dxa"/>
            <w:tcPrChange w:id="5908" w:author="阿毛" w:date="2021-06-09T14:41:00Z">
              <w:tcPr>
                <w:tcW w:w="709" w:type="dxa"/>
              </w:tcPr>
            </w:tcPrChange>
          </w:tcPr>
          <w:p w14:paraId="546EEC6E" w14:textId="135559B2" w:rsidR="00D56434" w:rsidRPr="00847BB7" w:rsidRDefault="00D56434" w:rsidP="00B6788F">
            <w:pPr>
              <w:jc w:val="center"/>
              <w:rPr>
                <w:ins w:id="5909" w:author="智誠 楊" w:date="2021-05-12T10:04:00Z"/>
                <w:rFonts w:ascii="標楷體" w:eastAsia="標楷體" w:hAnsi="標楷體"/>
              </w:rPr>
            </w:pPr>
            <w:ins w:id="5910" w:author="智誠 楊" w:date="2021-05-12T10:05:00Z">
              <w:r>
                <w:rPr>
                  <w:rFonts w:ascii="標楷體" w:eastAsia="標楷體" w:hAnsi="標楷體" w:hint="eastAsia"/>
                </w:rPr>
                <w:t>R</w:t>
              </w:r>
            </w:ins>
          </w:p>
        </w:tc>
        <w:tc>
          <w:tcPr>
            <w:tcW w:w="3402" w:type="dxa"/>
            <w:tcPrChange w:id="5911" w:author="阿毛" w:date="2021-06-09T14:41:00Z">
              <w:tcPr>
                <w:tcW w:w="3402" w:type="dxa"/>
              </w:tcPr>
            </w:tcPrChange>
          </w:tcPr>
          <w:p w14:paraId="0ADC6B62" w14:textId="77777777" w:rsidR="00D56434" w:rsidRDefault="00D56434" w:rsidP="00D56434">
            <w:pPr>
              <w:snapToGrid w:val="0"/>
              <w:ind w:left="238" w:hangingChars="99" w:hanging="238"/>
              <w:rPr>
                <w:ins w:id="5912" w:author="智誠 楊" w:date="2021-05-12T10:05:00Z"/>
                <w:rFonts w:ascii="標楷體" w:eastAsia="標楷體" w:hAnsi="標楷體"/>
                <w:color w:val="000000" w:themeColor="text1"/>
              </w:rPr>
            </w:pPr>
            <w:ins w:id="5913" w:author="智誠 楊" w:date="2021-05-12T10:0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4AA27F33" w14:textId="616A0630" w:rsidR="00D56434" w:rsidRDefault="00D56434">
            <w:pPr>
              <w:snapToGrid w:val="0"/>
              <w:ind w:left="238" w:hangingChars="99" w:hanging="238"/>
              <w:rPr>
                <w:ins w:id="5914" w:author="智誠 楊" w:date="2021-05-12T10:04:00Z"/>
                <w:rFonts w:ascii="標楷體" w:eastAsia="標楷體" w:hAnsi="標楷體"/>
              </w:rPr>
            </w:pPr>
            <w:ins w:id="5915" w:author="智誠 楊" w:date="2021-05-12T10:04:00Z">
              <w:r>
                <w:rPr>
                  <w:rFonts w:ascii="標楷體" w:eastAsia="標楷體" w:hAnsi="標楷體" w:hint="eastAsia"/>
                  <w:color w:val="000000" w:themeColor="text1"/>
                </w:rPr>
                <w:t>2</w:t>
              </w:r>
            </w:ins>
            <w:ins w:id="5916" w:author="智誠 楊" w:date="2021-05-12T10:06:00Z">
              <w:r>
                <w:rPr>
                  <w:rFonts w:ascii="標楷體" w:eastAsia="標楷體" w:hAnsi="標楷體" w:hint="eastAsia"/>
                  <w:color w:val="000000" w:themeColor="text1"/>
                </w:rPr>
                <w:t>.</w:t>
              </w:r>
            </w:ins>
            <w:ins w:id="5917" w:author="智誠 楊" w:date="2021-05-12T10:04:00Z">
              <w:r>
                <w:rPr>
                  <w:rFonts w:ascii="標楷體" w:eastAsia="標楷體" w:hAnsi="標楷體"/>
                </w:rPr>
                <w:t>MlundryRecord.CustNo</w:t>
              </w:r>
            </w:ins>
          </w:p>
          <w:p w14:paraId="56F69693" w14:textId="0F0F3FDD" w:rsidR="00D56434" w:rsidRDefault="00D56434" w:rsidP="00B6788F">
            <w:pPr>
              <w:snapToGrid w:val="0"/>
              <w:ind w:left="238" w:hangingChars="99" w:hanging="238"/>
              <w:rPr>
                <w:ins w:id="5918" w:author="智誠 楊" w:date="2021-05-12T10:04:00Z"/>
                <w:rFonts w:ascii="標楷體" w:eastAsia="標楷體" w:hAnsi="標楷體"/>
              </w:rPr>
            </w:pPr>
            <w:ins w:id="5919" w:author="智誠 楊" w:date="2021-05-12T10:06:00Z">
              <w:r>
                <w:rPr>
                  <w:rFonts w:ascii="標楷體" w:eastAsia="標楷體" w:hAnsi="標楷體" w:hint="eastAsia"/>
                </w:rPr>
                <w:t>3</w:t>
              </w:r>
            </w:ins>
            <w:ins w:id="5920" w:author="智誠 楊" w:date="2021-05-12T10:04:00Z">
              <w:r>
                <w:rPr>
                  <w:rFonts w:ascii="標楷體" w:eastAsia="標楷體" w:hAnsi="標楷體"/>
                </w:rPr>
                <w:t>.MlundryRecord.FacmNo</w:t>
              </w:r>
            </w:ins>
          </w:p>
          <w:p w14:paraId="4CFB7771" w14:textId="55C97CD1" w:rsidR="00D56434" w:rsidRPr="00847BB7" w:rsidRDefault="00D56434" w:rsidP="00B6788F">
            <w:pPr>
              <w:snapToGrid w:val="0"/>
              <w:ind w:left="238" w:hangingChars="99" w:hanging="238"/>
              <w:rPr>
                <w:ins w:id="5921" w:author="智誠 楊" w:date="2021-05-12T10:04:00Z"/>
                <w:rFonts w:ascii="標楷體" w:eastAsia="標楷體" w:hAnsi="標楷體"/>
                <w:lang w:eastAsia="zh-HK"/>
              </w:rPr>
            </w:pPr>
            <w:ins w:id="5922" w:author="智誠 楊" w:date="2021-05-12T10:06:00Z">
              <w:r>
                <w:rPr>
                  <w:rFonts w:ascii="標楷體" w:eastAsia="標楷體" w:hAnsi="標楷體" w:hint="eastAsia"/>
                </w:rPr>
                <w:t>4</w:t>
              </w:r>
            </w:ins>
            <w:ins w:id="5923" w:author="智誠 楊" w:date="2021-05-12T10:04:00Z">
              <w:r>
                <w:rPr>
                  <w:rFonts w:ascii="標楷體" w:eastAsia="標楷體" w:hAnsi="標楷體"/>
                </w:rPr>
                <w:t>.MlundryRecord.BormNo</w:t>
              </w:r>
            </w:ins>
          </w:p>
        </w:tc>
      </w:tr>
      <w:tr w:rsidR="00D56434" w:rsidRPr="00847BB7" w14:paraId="2D8AE41C"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924"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5925" w:author="智誠 楊" w:date="2021-05-12T10:04:00Z"/>
          <w:trPrChange w:id="5926" w:author="阿毛" w:date="2021-06-09T14:41:00Z">
            <w:trPr>
              <w:trHeight w:val="291"/>
              <w:jc w:val="center"/>
            </w:trPr>
          </w:trPrChange>
        </w:trPr>
        <w:tc>
          <w:tcPr>
            <w:tcW w:w="456" w:type="dxa"/>
            <w:tcPrChange w:id="5927" w:author="阿毛" w:date="2021-06-09T14:41:00Z">
              <w:tcPr>
                <w:tcW w:w="456" w:type="dxa"/>
              </w:tcPr>
            </w:tcPrChange>
          </w:tcPr>
          <w:p w14:paraId="449CB53D" w14:textId="77777777" w:rsidR="00D56434" w:rsidRPr="00847BB7" w:rsidRDefault="00D56434" w:rsidP="00B6788F">
            <w:pPr>
              <w:rPr>
                <w:ins w:id="5928" w:author="智誠 楊" w:date="2021-05-12T10:04:00Z"/>
                <w:rFonts w:ascii="標楷體" w:eastAsia="標楷體" w:hAnsi="標楷體"/>
              </w:rPr>
            </w:pPr>
            <w:ins w:id="5929" w:author="智誠 楊" w:date="2021-05-12T10:04:00Z">
              <w:r>
                <w:rPr>
                  <w:rFonts w:ascii="標楷體" w:eastAsia="標楷體" w:hAnsi="標楷體" w:hint="eastAsia"/>
                </w:rPr>
                <w:t>4</w:t>
              </w:r>
            </w:ins>
          </w:p>
        </w:tc>
        <w:tc>
          <w:tcPr>
            <w:tcW w:w="1736" w:type="dxa"/>
            <w:tcPrChange w:id="5930" w:author="阿毛" w:date="2021-06-09T14:41:00Z">
              <w:tcPr>
                <w:tcW w:w="1736" w:type="dxa"/>
              </w:tcPr>
            </w:tcPrChange>
          </w:tcPr>
          <w:p w14:paraId="4AE1B94E" w14:textId="77777777" w:rsidR="00D56434" w:rsidRPr="00847BB7" w:rsidRDefault="00D56434" w:rsidP="00B6788F">
            <w:pPr>
              <w:rPr>
                <w:ins w:id="5931" w:author="智誠 楊" w:date="2021-05-12T10:04:00Z"/>
                <w:rFonts w:ascii="標楷體" w:eastAsia="標楷體" w:hAnsi="標楷體"/>
              </w:rPr>
            </w:pPr>
            <w:ins w:id="5932" w:author="智誠 楊" w:date="2021-05-12T10:04:00Z">
              <w:r>
                <w:rPr>
                  <w:rFonts w:ascii="標楷體" w:eastAsia="標楷體" w:hAnsi="標楷體" w:hint="eastAsia"/>
                </w:rPr>
                <w:t>預定還款日期</w:t>
              </w:r>
            </w:ins>
          </w:p>
        </w:tc>
        <w:tc>
          <w:tcPr>
            <w:tcW w:w="1053" w:type="dxa"/>
            <w:tcPrChange w:id="5933" w:author="阿毛" w:date="2021-06-09T14:41:00Z">
              <w:tcPr>
                <w:tcW w:w="1602" w:type="dxa"/>
              </w:tcPr>
            </w:tcPrChange>
          </w:tcPr>
          <w:p w14:paraId="508EBE80" w14:textId="77777777" w:rsidR="00D56434" w:rsidRPr="00847BB7" w:rsidRDefault="00D56434" w:rsidP="00B6788F">
            <w:pPr>
              <w:rPr>
                <w:ins w:id="5934" w:author="智誠 楊" w:date="2021-05-12T10:04:00Z"/>
                <w:rFonts w:ascii="標楷體" w:eastAsia="標楷體" w:hAnsi="標楷體"/>
              </w:rPr>
            </w:pPr>
            <w:ins w:id="5935" w:author="智誠 楊" w:date="2021-05-12T10:04:00Z">
              <w:r>
                <w:rPr>
                  <w:rFonts w:ascii="標楷體" w:eastAsia="標楷體" w:hAnsi="標楷體" w:hint="eastAsia"/>
                </w:rPr>
                <w:t>7</w:t>
              </w:r>
            </w:ins>
          </w:p>
        </w:tc>
        <w:tc>
          <w:tcPr>
            <w:tcW w:w="992" w:type="dxa"/>
            <w:tcPrChange w:id="5936" w:author="阿毛" w:date="2021-06-09T14:41:00Z">
              <w:tcPr>
                <w:tcW w:w="992" w:type="dxa"/>
              </w:tcPr>
            </w:tcPrChange>
          </w:tcPr>
          <w:p w14:paraId="0F2F1430" w14:textId="584CBBA9" w:rsidR="00D56434" w:rsidRPr="00847BB7" w:rsidRDefault="00D56434" w:rsidP="00B6788F">
            <w:pPr>
              <w:rPr>
                <w:ins w:id="5937" w:author="智誠 楊" w:date="2021-05-12T10:04:00Z"/>
                <w:rFonts w:ascii="標楷體" w:eastAsia="標楷體" w:hAnsi="標楷體"/>
              </w:rPr>
            </w:pPr>
          </w:p>
        </w:tc>
        <w:tc>
          <w:tcPr>
            <w:tcW w:w="2038" w:type="dxa"/>
            <w:tcPrChange w:id="5938" w:author="阿毛" w:date="2021-06-09T14:41:00Z">
              <w:tcPr>
                <w:tcW w:w="1489" w:type="dxa"/>
              </w:tcPr>
            </w:tcPrChange>
          </w:tcPr>
          <w:p w14:paraId="1C262731" w14:textId="1947E883" w:rsidR="00D56434" w:rsidRPr="00847BB7" w:rsidRDefault="00BD3A69" w:rsidP="00B6788F">
            <w:pPr>
              <w:rPr>
                <w:ins w:id="5939" w:author="智誠 楊" w:date="2021-05-12T10:04:00Z"/>
                <w:rFonts w:ascii="標楷體" w:eastAsia="標楷體" w:hAnsi="標楷體"/>
              </w:rPr>
            </w:pPr>
            <w:ins w:id="5940" w:author="阿毛" w:date="2021-06-09T16:18:00Z">
              <w:r>
                <w:rPr>
                  <w:rFonts w:ascii="標楷體" w:eastAsia="標楷體" w:hAnsi="標楷體" w:hint="eastAsia"/>
                </w:rPr>
                <w:t>日期選單</w:t>
              </w:r>
            </w:ins>
          </w:p>
        </w:tc>
        <w:tc>
          <w:tcPr>
            <w:tcW w:w="354" w:type="dxa"/>
            <w:tcPrChange w:id="5941" w:author="阿毛" w:date="2021-06-09T14:41:00Z">
              <w:tcPr>
                <w:tcW w:w="354" w:type="dxa"/>
              </w:tcPr>
            </w:tcPrChange>
          </w:tcPr>
          <w:p w14:paraId="7EBA4DA7" w14:textId="77777777" w:rsidR="00D56434" w:rsidRPr="00847BB7" w:rsidRDefault="00D56434" w:rsidP="00B6788F">
            <w:pPr>
              <w:rPr>
                <w:ins w:id="5942" w:author="智誠 楊" w:date="2021-05-12T10:04:00Z"/>
                <w:rFonts w:ascii="標楷體" w:eastAsia="標楷體" w:hAnsi="標楷體"/>
              </w:rPr>
            </w:pPr>
            <w:ins w:id="5943" w:author="智誠 楊" w:date="2021-05-12T10:04:00Z">
              <w:r>
                <w:rPr>
                  <w:rFonts w:ascii="標楷體" w:eastAsia="標楷體" w:hAnsi="標楷體"/>
                </w:rPr>
                <w:t>V</w:t>
              </w:r>
            </w:ins>
          </w:p>
        </w:tc>
        <w:tc>
          <w:tcPr>
            <w:tcW w:w="709" w:type="dxa"/>
            <w:tcPrChange w:id="5944" w:author="阿毛" w:date="2021-06-09T14:41:00Z">
              <w:tcPr>
                <w:tcW w:w="709" w:type="dxa"/>
              </w:tcPr>
            </w:tcPrChange>
          </w:tcPr>
          <w:p w14:paraId="4C41EB1D" w14:textId="77777777" w:rsidR="00D56434" w:rsidRPr="00847BB7" w:rsidRDefault="00D56434" w:rsidP="00B6788F">
            <w:pPr>
              <w:jc w:val="center"/>
              <w:rPr>
                <w:ins w:id="5945" w:author="智誠 楊" w:date="2021-05-12T10:04:00Z"/>
                <w:rFonts w:ascii="標楷體" w:eastAsia="標楷體" w:hAnsi="標楷體"/>
              </w:rPr>
            </w:pPr>
            <w:ins w:id="5946" w:author="智誠 楊" w:date="2021-05-12T10:04:00Z">
              <w:r>
                <w:rPr>
                  <w:rFonts w:ascii="標楷體" w:eastAsia="標楷體" w:hAnsi="標楷體" w:hint="eastAsia"/>
                </w:rPr>
                <w:t>R</w:t>
              </w:r>
            </w:ins>
          </w:p>
        </w:tc>
        <w:tc>
          <w:tcPr>
            <w:tcW w:w="3402" w:type="dxa"/>
            <w:tcPrChange w:id="5947" w:author="阿毛" w:date="2021-06-09T14:41:00Z">
              <w:tcPr>
                <w:tcW w:w="3402" w:type="dxa"/>
              </w:tcPr>
            </w:tcPrChange>
          </w:tcPr>
          <w:p w14:paraId="17E5A3A9" w14:textId="172C272E" w:rsidR="00D56434" w:rsidDel="00212B26" w:rsidRDefault="00D56434" w:rsidP="00D56434">
            <w:pPr>
              <w:snapToGrid w:val="0"/>
              <w:ind w:left="238" w:hangingChars="99" w:hanging="238"/>
              <w:rPr>
                <w:ins w:id="5948" w:author="智誠 楊" w:date="2021-05-12T10:09:00Z"/>
                <w:del w:id="5949" w:author="阿毛" w:date="2021-06-09T14:39:00Z"/>
                <w:rFonts w:ascii="標楷體" w:eastAsia="標楷體" w:hAnsi="標楷體"/>
                <w:color w:val="000000" w:themeColor="text1"/>
              </w:rPr>
            </w:pPr>
            <w:ins w:id="5950" w:author="智誠 楊" w:date="2021-05-12T10:0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ins w:id="5951" w:author="阿毛" w:date="2021-06-09T14:39:00Z">
              <w:r w:rsidR="00212B26">
                <w:rPr>
                  <w:rFonts w:ascii="標楷體" w:eastAsia="標楷體" w:hAnsi="標楷體" w:hint="eastAsia"/>
                  <w:color w:val="000000" w:themeColor="text1"/>
                </w:rPr>
                <w:t>日期</w:t>
              </w:r>
            </w:ins>
          </w:p>
          <w:p w14:paraId="36C516FF" w14:textId="3824259F" w:rsidR="00D56434" w:rsidRDefault="00D56434">
            <w:pPr>
              <w:snapToGrid w:val="0"/>
              <w:ind w:left="238" w:hangingChars="99" w:hanging="238"/>
              <w:rPr>
                <w:ins w:id="5952" w:author="阿毛" w:date="2021-06-09T14:39:00Z"/>
                <w:rFonts w:ascii="標楷體" w:eastAsia="標楷體" w:hAnsi="標楷體"/>
                <w:color w:val="000000" w:themeColor="text1"/>
              </w:rPr>
            </w:pPr>
            <w:ins w:id="5953" w:author="智誠 楊" w:date="2021-05-12T10:09:00Z">
              <w:del w:id="5954" w:author="阿毛" w:date="2021-06-09T14:39:00Z">
                <w:r w:rsidDel="00212B26">
                  <w:rPr>
                    <w:rFonts w:ascii="標楷體" w:eastAsia="標楷體" w:hAnsi="標楷體" w:hint="eastAsia"/>
                    <w:color w:val="000000" w:themeColor="text1"/>
                  </w:rPr>
                  <w:delText>2.必須輸入</w:delText>
                </w:r>
              </w:del>
            </w:ins>
            <w:ins w:id="5955" w:author="阿毛" w:date="2021-06-09T14:39:00Z">
              <w:r w:rsidR="00212B26">
                <w:rPr>
                  <w:rFonts w:ascii="標楷體" w:eastAsia="標楷體" w:hAnsi="標楷體" w:hint="eastAsia"/>
                  <w:color w:val="000000" w:themeColor="text1"/>
                </w:rPr>
                <w:t>,檢核條件:</w:t>
              </w:r>
            </w:ins>
          </w:p>
          <w:p w14:paraId="5DC40712" w14:textId="06ED1A35" w:rsidR="00212B26" w:rsidRDefault="00212B26">
            <w:pPr>
              <w:snapToGrid w:val="0"/>
              <w:ind w:left="238" w:hangingChars="99" w:hanging="238"/>
              <w:rPr>
                <w:ins w:id="5956" w:author="阿毛" w:date="2021-06-09T14:39:00Z"/>
                <w:rFonts w:ascii="標楷體" w:eastAsia="標楷體" w:hAnsi="標楷體"/>
                <w:color w:val="000000" w:themeColor="text1"/>
              </w:rPr>
            </w:pPr>
            <w:ins w:id="5957" w:author="阿毛" w:date="2021-06-09T14:39:00Z">
              <w:r>
                <w:rPr>
                  <w:rFonts w:ascii="標楷體" w:eastAsia="標楷體" w:hAnsi="標楷體" w:hint="eastAsia"/>
                  <w:color w:val="000000" w:themeColor="text1"/>
                </w:rPr>
                <w:t xml:space="preserve">  (1).不可為空白/V(7)</w:t>
              </w:r>
            </w:ins>
          </w:p>
          <w:p w14:paraId="5C66F1C2" w14:textId="4F6A0814" w:rsidR="00212B26" w:rsidRPr="00D56434" w:rsidRDefault="00212B26">
            <w:pPr>
              <w:snapToGrid w:val="0"/>
              <w:ind w:left="238" w:hangingChars="99" w:hanging="238"/>
              <w:rPr>
                <w:ins w:id="5958" w:author="智誠 楊" w:date="2021-05-12T10:04:00Z"/>
                <w:rFonts w:ascii="標楷體" w:eastAsia="標楷體" w:hAnsi="標楷體"/>
                <w:color w:val="000000" w:themeColor="text1"/>
              </w:rPr>
              <w:pPrChange w:id="5959" w:author="智誠 楊" w:date="2021-05-12T10:09:00Z">
                <w:pPr>
                  <w:snapToGrid w:val="0"/>
                  <w:ind w:left="238" w:hangingChars="99" w:hanging="238"/>
                  <w:jc w:val="both"/>
                </w:pPr>
              </w:pPrChange>
            </w:pPr>
            <w:ins w:id="5960" w:author="阿毛" w:date="2021-06-09T14:39:00Z">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ins>
          </w:p>
          <w:p w14:paraId="5FC441FD" w14:textId="276598C5" w:rsidR="00D56434" w:rsidDel="00212B26" w:rsidRDefault="00212B26">
            <w:pPr>
              <w:snapToGrid w:val="0"/>
              <w:ind w:left="238" w:hangingChars="99" w:hanging="238"/>
              <w:jc w:val="both"/>
              <w:rPr>
                <w:ins w:id="5961" w:author="智誠 楊" w:date="2021-05-12T10:04:00Z"/>
                <w:del w:id="5962" w:author="阿毛" w:date="2021-06-09T14:39:00Z"/>
                <w:rFonts w:ascii="標楷體" w:eastAsia="標楷體" w:hAnsi="標楷體"/>
                <w:color w:val="000000" w:themeColor="text1"/>
              </w:rPr>
            </w:pPr>
            <w:ins w:id="5963" w:author="阿毛" w:date="2021-06-09T14:39:00Z">
              <w:r>
                <w:rPr>
                  <w:rFonts w:ascii="標楷體" w:eastAsia="標楷體" w:hAnsi="標楷體" w:hint="eastAsia"/>
                  <w:color w:val="000000" w:themeColor="text1"/>
                </w:rPr>
                <w:t>2</w:t>
              </w:r>
            </w:ins>
            <w:ins w:id="5964" w:author="智誠 楊" w:date="2021-05-12T10:09:00Z">
              <w:del w:id="5965" w:author="阿毛" w:date="2021-06-09T14:39:00Z">
                <w:r w:rsidR="00D56434" w:rsidDel="00212B26">
                  <w:rPr>
                    <w:rFonts w:ascii="標楷體" w:eastAsia="標楷體" w:hAnsi="標楷體" w:hint="eastAsia"/>
                    <w:color w:val="000000" w:themeColor="text1"/>
                  </w:rPr>
                  <w:delText>3</w:delText>
                </w:r>
              </w:del>
            </w:ins>
            <w:ins w:id="5966" w:author="智誠 楊" w:date="2021-05-12T10:04:00Z">
              <w:r w:rsidR="00D56434">
                <w:rPr>
                  <w:rFonts w:ascii="標楷體" w:eastAsia="標楷體" w:hAnsi="標楷體" w:hint="eastAsia"/>
                  <w:color w:val="000000" w:themeColor="text1"/>
                </w:rPr>
                <w:t>.</w:t>
              </w:r>
              <w:del w:id="5967" w:author="阿毛" w:date="2021-06-09T14:39:00Z">
                <w:r w:rsidR="00D56434" w:rsidDel="00212B26">
                  <w:rPr>
                    <w:rFonts w:ascii="標楷體" w:eastAsia="標楷體" w:hAnsi="標楷體" w:hint="eastAsia"/>
                    <w:color w:val="000000" w:themeColor="text1"/>
                  </w:rPr>
                  <w:delText>檢查:</w:delText>
                </w:r>
              </w:del>
            </w:ins>
          </w:p>
          <w:p w14:paraId="07247E93" w14:textId="1BB64E8A" w:rsidR="00D56434" w:rsidRPr="00F558A3" w:rsidDel="00212B26" w:rsidRDefault="00D56434">
            <w:pPr>
              <w:snapToGrid w:val="0"/>
              <w:ind w:left="238" w:hangingChars="99" w:hanging="238"/>
              <w:jc w:val="both"/>
              <w:rPr>
                <w:ins w:id="5968" w:author="智誠 楊" w:date="2021-05-12T10:04:00Z"/>
                <w:del w:id="5969" w:author="阿毛" w:date="2021-06-09T14:39:00Z"/>
                <w:rFonts w:ascii="標楷體" w:eastAsia="標楷體" w:hAnsi="標楷體"/>
                <w:color w:val="000000" w:themeColor="text1"/>
              </w:rPr>
            </w:pPr>
            <w:ins w:id="5970" w:author="智誠 楊" w:date="2021-05-12T10:04:00Z">
              <w:del w:id="5971" w:author="阿毛" w:date="2021-06-09T14:39:00Z">
                <w:r w:rsidRPr="000F793D" w:rsidDel="00212B26">
                  <w:rPr>
                    <w:rFonts w:ascii="標楷體" w:eastAsia="標楷體" w:hAnsi="標楷體"/>
                    <w:color w:val="000000" w:themeColor="text1"/>
                  </w:rPr>
                  <w:delText>V(7)A(DATE,0,#RepayDate)</w:delText>
                </w:r>
              </w:del>
            </w:ins>
          </w:p>
          <w:p w14:paraId="1E1883F4" w14:textId="767AAC4E" w:rsidR="00D56434" w:rsidRPr="00847BB7" w:rsidRDefault="00D56434">
            <w:pPr>
              <w:snapToGrid w:val="0"/>
              <w:ind w:left="238" w:hangingChars="99" w:hanging="238"/>
              <w:jc w:val="both"/>
              <w:rPr>
                <w:ins w:id="5972" w:author="智誠 楊" w:date="2021-05-12T10:04:00Z"/>
                <w:rFonts w:ascii="標楷體" w:eastAsia="標楷體" w:hAnsi="標楷體"/>
              </w:rPr>
              <w:pPrChange w:id="5973" w:author="阿毛" w:date="2021-06-09T14:39:00Z">
                <w:pPr>
                  <w:snapToGrid w:val="0"/>
                  <w:ind w:left="238" w:hangingChars="99" w:hanging="238"/>
                </w:pPr>
              </w:pPrChange>
            </w:pPr>
            <w:ins w:id="5974" w:author="智誠 楊" w:date="2021-05-12T10:09:00Z">
              <w:del w:id="5975" w:author="阿毛" w:date="2021-06-09T14:39:00Z">
                <w:r w:rsidDel="00212B26">
                  <w:rPr>
                    <w:rFonts w:ascii="標楷體" w:eastAsia="標楷體" w:hAnsi="標楷體" w:hint="eastAsia"/>
                    <w:color w:val="000000" w:themeColor="text1"/>
                  </w:rPr>
                  <w:delText>4</w:delText>
                </w:r>
              </w:del>
            </w:ins>
            <w:ins w:id="5976" w:author="智誠 楊" w:date="2021-05-12T10:04:00Z">
              <w:del w:id="5977" w:author="阿毛" w:date="2021-06-09T14:39:00Z">
                <w:r w:rsidDel="00212B26">
                  <w:rPr>
                    <w:rFonts w:ascii="標楷體" w:eastAsia="標楷體" w:hAnsi="標楷體" w:hint="eastAsia"/>
                    <w:color w:val="000000" w:themeColor="text1"/>
                  </w:rPr>
                  <w:delText>.</w:delText>
                </w:r>
              </w:del>
              <w:r>
                <w:rPr>
                  <w:rFonts w:ascii="標楷體" w:eastAsia="標楷體" w:hAnsi="標楷體"/>
                </w:rPr>
                <w:t>MlundryRecord.RepayDate</w:t>
              </w:r>
            </w:ins>
          </w:p>
        </w:tc>
      </w:tr>
      <w:tr w:rsidR="00D56434" w:rsidRPr="00847BB7" w14:paraId="1279AE00"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978"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5979" w:author="智誠 楊" w:date="2021-05-12T10:04:00Z"/>
          <w:trPrChange w:id="5980" w:author="阿毛" w:date="2021-06-09T14:41:00Z">
            <w:trPr>
              <w:trHeight w:val="291"/>
              <w:jc w:val="center"/>
            </w:trPr>
          </w:trPrChange>
        </w:trPr>
        <w:tc>
          <w:tcPr>
            <w:tcW w:w="456" w:type="dxa"/>
            <w:tcPrChange w:id="5981" w:author="阿毛" w:date="2021-06-09T14:41:00Z">
              <w:tcPr>
                <w:tcW w:w="456" w:type="dxa"/>
              </w:tcPr>
            </w:tcPrChange>
          </w:tcPr>
          <w:p w14:paraId="445DD00D" w14:textId="77777777" w:rsidR="00D56434" w:rsidRPr="00847BB7" w:rsidRDefault="00D56434" w:rsidP="00B6788F">
            <w:pPr>
              <w:rPr>
                <w:ins w:id="5982" w:author="智誠 楊" w:date="2021-05-12T10:04:00Z"/>
                <w:rFonts w:ascii="標楷體" w:eastAsia="標楷體" w:hAnsi="標楷體"/>
              </w:rPr>
            </w:pPr>
            <w:ins w:id="5983" w:author="智誠 楊" w:date="2021-05-12T10:04:00Z">
              <w:r w:rsidRPr="00847BB7">
                <w:rPr>
                  <w:rFonts w:ascii="標楷體" w:eastAsia="標楷體" w:hAnsi="標楷體" w:hint="eastAsia"/>
                </w:rPr>
                <w:t>5</w:t>
              </w:r>
            </w:ins>
          </w:p>
        </w:tc>
        <w:tc>
          <w:tcPr>
            <w:tcW w:w="1736" w:type="dxa"/>
            <w:tcPrChange w:id="5984" w:author="阿毛" w:date="2021-06-09T14:41:00Z">
              <w:tcPr>
                <w:tcW w:w="1736" w:type="dxa"/>
              </w:tcPr>
            </w:tcPrChange>
          </w:tcPr>
          <w:p w14:paraId="5E03604E" w14:textId="77777777" w:rsidR="00D56434" w:rsidRPr="00847BB7" w:rsidRDefault="00D56434" w:rsidP="00B6788F">
            <w:pPr>
              <w:rPr>
                <w:ins w:id="5985" w:author="智誠 楊" w:date="2021-05-12T10:04:00Z"/>
                <w:rFonts w:ascii="標楷體" w:eastAsia="標楷體" w:hAnsi="標楷體"/>
              </w:rPr>
            </w:pPr>
            <w:ins w:id="5986" w:author="智誠 楊" w:date="2021-05-12T10:04:00Z">
              <w:r>
                <w:rPr>
                  <w:rFonts w:ascii="標楷體" w:eastAsia="標楷體" w:hAnsi="標楷體" w:hint="eastAsia"/>
                </w:rPr>
                <w:t>還款金額</w:t>
              </w:r>
            </w:ins>
          </w:p>
        </w:tc>
        <w:tc>
          <w:tcPr>
            <w:tcW w:w="1053" w:type="dxa"/>
            <w:tcPrChange w:id="5987" w:author="阿毛" w:date="2021-06-09T14:41:00Z">
              <w:tcPr>
                <w:tcW w:w="1602" w:type="dxa"/>
              </w:tcPr>
            </w:tcPrChange>
          </w:tcPr>
          <w:p w14:paraId="42928B85" w14:textId="77777777" w:rsidR="00D56434" w:rsidRPr="00847BB7" w:rsidRDefault="00D56434" w:rsidP="00B6788F">
            <w:pPr>
              <w:rPr>
                <w:ins w:id="5988" w:author="智誠 楊" w:date="2021-05-12T10:04:00Z"/>
                <w:rFonts w:ascii="標楷體" w:eastAsia="標楷體" w:hAnsi="標楷體"/>
              </w:rPr>
            </w:pPr>
            <w:ins w:id="5989" w:author="智誠 楊" w:date="2021-05-12T10:04:00Z">
              <w:r>
                <w:rPr>
                  <w:rFonts w:ascii="標楷體" w:eastAsia="標楷體" w:hAnsi="標楷體" w:hint="eastAsia"/>
                </w:rPr>
                <w:t>14</w:t>
              </w:r>
            </w:ins>
          </w:p>
        </w:tc>
        <w:tc>
          <w:tcPr>
            <w:tcW w:w="992" w:type="dxa"/>
            <w:tcPrChange w:id="5990" w:author="阿毛" w:date="2021-06-09T14:41:00Z">
              <w:tcPr>
                <w:tcW w:w="992" w:type="dxa"/>
              </w:tcPr>
            </w:tcPrChange>
          </w:tcPr>
          <w:p w14:paraId="0AFF3879" w14:textId="77777777" w:rsidR="00D56434" w:rsidRPr="00847BB7" w:rsidRDefault="00D56434" w:rsidP="00B6788F">
            <w:pPr>
              <w:rPr>
                <w:ins w:id="5991" w:author="智誠 楊" w:date="2021-05-12T10:04:00Z"/>
                <w:rFonts w:ascii="標楷體" w:eastAsia="標楷體" w:hAnsi="標楷體"/>
                <w:color w:val="FF0000"/>
              </w:rPr>
            </w:pPr>
          </w:p>
        </w:tc>
        <w:tc>
          <w:tcPr>
            <w:tcW w:w="2038" w:type="dxa"/>
            <w:tcPrChange w:id="5992" w:author="阿毛" w:date="2021-06-09T14:41:00Z">
              <w:tcPr>
                <w:tcW w:w="1489" w:type="dxa"/>
              </w:tcPr>
            </w:tcPrChange>
          </w:tcPr>
          <w:p w14:paraId="7C26348C" w14:textId="77777777" w:rsidR="00D56434" w:rsidRPr="00847BB7" w:rsidRDefault="00D56434" w:rsidP="00B6788F">
            <w:pPr>
              <w:rPr>
                <w:ins w:id="5993" w:author="智誠 楊" w:date="2021-05-12T10:04:00Z"/>
                <w:rFonts w:ascii="標楷體" w:eastAsia="標楷體" w:hAnsi="標楷體"/>
                <w:color w:val="FF0000"/>
              </w:rPr>
            </w:pPr>
          </w:p>
        </w:tc>
        <w:tc>
          <w:tcPr>
            <w:tcW w:w="354" w:type="dxa"/>
            <w:tcPrChange w:id="5994" w:author="阿毛" w:date="2021-06-09T14:41:00Z">
              <w:tcPr>
                <w:tcW w:w="354" w:type="dxa"/>
              </w:tcPr>
            </w:tcPrChange>
          </w:tcPr>
          <w:p w14:paraId="60BAE0B5" w14:textId="77777777" w:rsidR="00D56434" w:rsidRPr="00847BB7" w:rsidRDefault="00D56434" w:rsidP="00B6788F">
            <w:pPr>
              <w:rPr>
                <w:ins w:id="5995" w:author="智誠 楊" w:date="2021-05-12T10:04:00Z"/>
                <w:rFonts w:ascii="標楷體" w:eastAsia="標楷體" w:hAnsi="標楷體"/>
              </w:rPr>
            </w:pPr>
            <w:ins w:id="5996" w:author="智誠 楊" w:date="2021-05-12T10:04:00Z">
              <w:r>
                <w:rPr>
                  <w:rFonts w:ascii="標楷體" w:eastAsia="標楷體" w:hAnsi="標楷體"/>
                </w:rPr>
                <w:t>V</w:t>
              </w:r>
            </w:ins>
          </w:p>
        </w:tc>
        <w:tc>
          <w:tcPr>
            <w:tcW w:w="709" w:type="dxa"/>
            <w:tcPrChange w:id="5997" w:author="阿毛" w:date="2021-06-09T14:41:00Z">
              <w:tcPr>
                <w:tcW w:w="709" w:type="dxa"/>
              </w:tcPr>
            </w:tcPrChange>
          </w:tcPr>
          <w:p w14:paraId="7C4B77B6" w14:textId="77777777" w:rsidR="00D56434" w:rsidRPr="00847BB7" w:rsidRDefault="00D56434" w:rsidP="00B6788F">
            <w:pPr>
              <w:jc w:val="center"/>
              <w:rPr>
                <w:ins w:id="5998" w:author="智誠 楊" w:date="2021-05-12T10:04:00Z"/>
                <w:rFonts w:ascii="標楷體" w:eastAsia="標楷體" w:hAnsi="標楷體"/>
              </w:rPr>
            </w:pPr>
            <w:ins w:id="5999" w:author="智誠 楊" w:date="2021-05-12T10:04:00Z">
              <w:r>
                <w:rPr>
                  <w:rFonts w:ascii="標楷體" w:eastAsia="標楷體" w:hAnsi="標楷體" w:hint="eastAsia"/>
                </w:rPr>
                <w:t>W</w:t>
              </w:r>
            </w:ins>
          </w:p>
        </w:tc>
        <w:tc>
          <w:tcPr>
            <w:tcW w:w="3402" w:type="dxa"/>
            <w:tcPrChange w:id="6000" w:author="阿毛" w:date="2021-06-09T14:41:00Z">
              <w:tcPr>
                <w:tcW w:w="3402" w:type="dxa"/>
              </w:tcPr>
            </w:tcPrChange>
          </w:tcPr>
          <w:p w14:paraId="1830692B" w14:textId="77777777" w:rsidR="00212B26" w:rsidRDefault="00D56434" w:rsidP="00D56434">
            <w:pPr>
              <w:snapToGrid w:val="0"/>
              <w:ind w:left="238" w:hangingChars="99" w:hanging="238"/>
              <w:rPr>
                <w:ins w:id="6001" w:author="阿毛" w:date="2021-06-09T14:40:00Z"/>
                <w:rFonts w:ascii="標楷體" w:eastAsia="標楷體" w:hAnsi="標楷體"/>
                <w:color w:val="000000" w:themeColor="text1"/>
              </w:rPr>
            </w:pPr>
            <w:ins w:id="6002" w:author="智誠 楊" w:date="2021-05-12T10:1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ins w:id="6003" w:author="阿毛" w:date="2021-06-09T14:40:00Z">
              <w:r w:rsidR="00212B26">
                <w:rPr>
                  <w:rFonts w:ascii="標楷體" w:eastAsia="標楷體" w:hAnsi="標楷體" w:hint="eastAsia"/>
                  <w:color w:val="000000" w:themeColor="text1"/>
                </w:rPr>
                <w:t>數字,檢核條件:不可輸入0/</w:t>
              </w:r>
            </w:ins>
          </w:p>
          <w:p w14:paraId="1BE84DD8" w14:textId="2A97AF64" w:rsidR="00D56434" w:rsidRDefault="00212B26">
            <w:pPr>
              <w:snapToGrid w:val="0"/>
              <w:ind w:left="238"/>
              <w:rPr>
                <w:ins w:id="6004" w:author="智誠 楊" w:date="2021-05-12T10:10:00Z"/>
                <w:rFonts w:ascii="標楷體" w:eastAsia="標楷體" w:hAnsi="標楷體"/>
                <w:color w:val="000000" w:themeColor="text1"/>
              </w:rPr>
              <w:pPrChange w:id="6005" w:author="阿毛" w:date="2021-06-09T14:40:00Z">
                <w:pPr>
                  <w:snapToGrid w:val="0"/>
                  <w:ind w:left="238" w:hangingChars="99" w:hanging="238"/>
                </w:pPr>
              </w:pPrChange>
            </w:pPr>
            <w:proofErr w:type="gramStart"/>
            <w:ins w:id="6006" w:author="阿毛" w:date="2021-06-09T14:40:00Z">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ins>
          </w:p>
          <w:p w14:paraId="763C79E6" w14:textId="48922DD4" w:rsidR="00D56434" w:rsidDel="00212B26" w:rsidRDefault="00D56434">
            <w:pPr>
              <w:snapToGrid w:val="0"/>
              <w:ind w:left="238" w:hangingChars="99" w:hanging="238"/>
              <w:jc w:val="both"/>
              <w:rPr>
                <w:ins w:id="6007" w:author="智誠 楊" w:date="2021-05-12T10:04:00Z"/>
                <w:del w:id="6008" w:author="阿毛" w:date="2021-06-09T14:40:00Z"/>
                <w:rFonts w:ascii="標楷體" w:eastAsia="標楷體" w:hAnsi="標楷體"/>
                <w:color w:val="000000" w:themeColor="text1"/>
              </w:rPr>
            </w:pPr>
            <w:ins w:id="6009" w:author="智誠 楊" w:date="2021-05-12T10:10:00Z">
              <w:r>
                <w:rPr>
                  <w:rFonts w:ascii="標楷體" w:eastAsia="標楷體" w:hAnsi="標楷體" w:hint="eastAsia"/>
                  <w:color w:val="000000" w:themeColor="text1"/>
                </w:rPr>
                <w:t>2</w:t>
              </w:r>
            </w:ins>
            <w:ins w:id="6010" w:author="智誠 楊" w:date="2021-05-12T10:04:00Z">
              <w:r w:rsidRPr="00F558A3">
                <w:rPr>
                  <w:rFonts w:ascii="標楷體" w:eastAsia="標楷體" w:hAnsi="標楷體" w:hint="eastAsia"/>
                  <w:color w:val="000000" w:themeColor="text1"/>
                </w:rPr>
                <w:t>.</w:t>
              </w:r>
              <w:del w:id="6011" w:author="阿毛" w:date="2021-06-09T14:40:00Z">
                <w:r w:rsidRPr="00F558A3" w:rsidDel="00212B26">
                  <w:rPr>
                    <w:rFonts w:ascii="標楷體" w:eastAsia="標楷體" w:hAnsi="標楷體" w:hint="eastAsia"/>
                    <w:color w:val="000000" w:themeColor="text1"/>
                  </w:rPr>
                  <w:delText>必須輸入</w:delText>
                </w:r>
              </w:del>
            </w:ins>
          </w:p>
          <w:p w14:paraId="091D6545" w14:textId="58A1D67A" w:rsidR="00D56434" w:rsidRPr="00F558A3" w:rsidDel="00212B26" w:rsidRDefault="00D56434">
            <w:pPr>
              <w:snapToGrid w:val="0"/>
              <w:ind w:left="238" w:hangingChars="99" w:hanging="238"/>
              <w:jc w:val="both"/>
              <w:rPr>
                <w:ins w:id="6012" w:author="智誠 楊" w:date="2021-05-12T10:04:00Z"/>
                <w:del w:id="6013" w:author="阿毛" w:date="2021-06-09T14:40:00Z"/>
                <w:rFonts w:ascii="標楷體" w:eastAsia="標楷體" w:hAnsi="標楷體"/>
                <w:color w:val="000000" w:themeColor="text1"/>
              </w:rPr>
            </w:pPr>
            <w:ins w:id="6014" w:author="智誠 楊" w:date="2021-05-12T10:10:00Z">
              <w:del w:id="6015" w:author="阿毛" w:date="2021-06-09T14:40:00Z">
                <w:r w:rsidDel="00212B26">
                  <w:rPr>
                    <w:rFonts w:ascii="標楷體" w:eastAsia="標楷體" w:hAnsi="標楷體" w:hint="eastAsia"/>
                    <w:color w:val="000000" w:themeColor="text1"/>
                  </w:rPr>
                  <w:delText>3</w:delText>
                </w:r>
              </w:del>
            </w:ins>
            <w:ins w:id="6016" w:author="智誠 楊" w:date="2021-05-12T10:04:00Z">
              <w:del w:id="6017" w:author="阿毛" w:date="2021-06-09T14:40:00Z">
                <w:r w:rsidDel="00212B26">
                  <w:rPr>
                    <w:rFonts w:ascii="標楷體" w:eastAsia="標楷體" w:hAnsi="標楷體" w:hint="eastAsia"/>
                    <w:color w:val="000000" w:themeColor="text1"/>
                  </w:rPr>
                  <w:delText>.檢查:</w:delText>
                </w:r>
                <w:r w:rsidDel="00212B26">
                  <w:delText xml:space="preserve"> </w:delText>
                </w:r>
                <w:r w:rsidRPr="000F793D" w:rsidDel="00212B26">
                  <w:rPr>
                    <w:rFonts w:ascii="標楷體" w:eastAsia="標楷體" w:hAnsi="標楷體"/>
                    <w:color w:val="000000" w:themeColor="text1"/>
                  </w:rPr>
                  <w:delText>V(2,0)</w:delText>
                </w:r>
              </w:del>
            </w:ins>
          </w:p>
          <w:p w14:paraId="47C2AD28" w14:textId="53BC1131" w:rsidR="00D56434" w:rsidRPr="004415DA" w:rsidRDefault="00D56434">
            <w:pPr>
              <w:snapToGrid w:val="0"/>
              <w:ind w:left="238" w:hangingChars="99" w:hanging="238"/>
              <w:jc w:val="both"/>
              <w:rPr>
                <w:ins w:id="6018" w:author="智誠 楊" w:date="2021-05-12T10:04:00Z"/>
                <w:rFonts w:ascii="標楷體" w:eastAsia="標楷體" w:hAnsi="標楷體"/>
                <w:lang w:eastAsia="zh-HK"/>
              </w:rPr>
              <w:pPrChange w:id="6019" w:author="阿毛" w:date="2021-06-09T14:40:00Z">
                <w:pPr/>
              </w:pPrChange>
            </w:pPr>
            <w:ins w:id="6020" w:author="智誠 楊" w:date="2021-05-12T10:10:00Z">
              <w:del w:id="6021" w:author="阿毛" w:date="2021-06-09T14:40:00Z">
                <w:r w:rsidDel="00212B26">
                  <w:rPr>
                    <w:rFonts w:ascii="標楷體" w:eastAsia="標楷體" w:hAnsi="標楷體" w:hint="eastAsia"/>
                    <w:color w:val="000000" w:themeColor="text1"/>
                  </w:rPr>
                  <w:delText>4</w:delText>
                </w:r>
              </w:del>
            </w:ins>
            <w:ins w:id="6022" w:author="智誠 楊" w:date="2021-05-12T10:04:00Z">
              <w:del w:id="6023" w:author="阿毛" w:date="2021-06-09T14:40:00Z">
                <w:r w:rsidDel="00212B26">
                  <w:rPr>
                    <w:rFonts w:ascii="標楷體" w:eastAsia="標楷體" w:hAnsi="標楷體" w:hint="eastAsia"/>
                    <w:color w:val="000000" w:themeColor="text1"/>
                  </w:rPr>
                  <w:delText>.</w:delText>
                </w:r>
              </w:del>
              <w:r>
                <w:rPr>
                  <w:rFonts w:ascii="標楷體" w:eastAsia="標楷體" w:hAnsi="標楷體"/>
                </w:rPr>
                <w:t>MlundryRecord.RepayAmt</w:t>
              </w:r>
            </w:ins>
          </w:p>
        </w:tc>
      </w:tr>
      <w:tr w:rsidR="00D56434" w:rsidRPr="00847BB7" w14:paraId="446052AE"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024"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025" w:author="智誠 楊" w:date="2021-05-12T10:04:00Z"/>
          <w:trPrChange w:id="6026" w:author="阿毛" w:date="2021-06-09T14:41:00Z">
            <w:trPr>
              <w:trHeight w:val="291"/>
              <w:jc w:val="center"/>
            </w:trPr>
          </w:trPrChange>
        </w:trPr>
        <w:tc>
          <w:tcPr>
            <w:tcW w:w="456" w:type="dxa"/>
            <w:tcPrChange w:id="6027" w:author="阿毛" w:date="2021-06-09T14:41:00Z">
              <w:tcPr>
                <w:tcW w:w="456" w:type="dxa"/>
              </w:tcPr>
            </w:tcPrChange>
          </w:tcPr>
          <w:p w14:paraId="61150100" w14:textId="77777777" w:rsidR="00D56434" w:rsidRPr="00847BB7" w:rsidRDefault="00D56434" w:rsidP="00B6788F">
            <w:pPr>
              <w:rPr>
                <w:ins w:id="6028" w:author="智誠 楊" w:date="2021-05-12T10:04:00Z"/>
                <w:rFonts w:ascii="標楷體" w:eastAsia="標楷體" w:hAnsi="標楷體"/>
              </w:rPr>
            </w:pPr>
            <w:ins w:id="6029" w:author="智誠 楊" w:date="2021-05-12T10:04:00Z">
              <w:r>
                <w:rPr>
                  <w:rFonts w:ascii="標楷體" w:eastAsia="標楷體" w:hAnsi="標楷體" w:hint="eastAsia"/>
                </w:rPr>
                <w:t>6</w:t>
              </w:r>
            </w:ins>
          </w:p>
        </w:tc>
        <w:tc>
          <w:tcPr>
            <w:tcW w:w="1736" w:type="dxa"/>
            <w:tcPrChange w:id="6030" w:author="阿毛" w:date="2021-06-09T14:41:00Z">
              <w:tcPr>
                <w:tcW w:w="1736" w:type="dxa"/>
              </w:tcPr>
            </w:tcPrChange>
          </w:tcPr>
          <w:p w14:paraId="7DD45661" w14:textId="77777777" w:rsidR="00D56434" w:rsidRPr="00847BB7" w:rsidRDefault="00D56434" w:rsidP="00B6788F">
            <w:pPr>
              <w:rPr>
                <w:ins w:id="6031" w:author="智誠 楊" w:date="2021-05-12T10:04:00Z"/>
                <w:rFonts w:ascii="標楷體" w:eastAsia="標楷體" w:hAnsi="標楷體"/>
              </w:rPr>
            </w:pPr>
            <w:ins w:id="6032" w:author="智誠 楊" w:date="2021-05-12T10:04:00Z">
              <w:r>
                <w:rPr>
                  <w:rFonts w:ascii="標楷體" w:eastAsia="標楷體" w:hAnsi="標楷體" w:hint="eastAsia"/>
                </w:rPr>
                <w:t>職業別</w:t>
              </w:r>
            </w:ins>
          </w:p>
        </w:tc>
        <w:tc>
          <w:tcPr>
            <w:tcW w:w="1053" w:type="dxa"/>
            <w:tcPrChange w:id="6033" w:author="阿毛" w:date="2021-06-09T14:41:00Z">
              <w:tcPr>
                <w:tcW w:w="1602" w:type="dxa"/>
              </w:tcPr>
            </w:tcPrChange>
          </w:tcPr>
          <w:p w14:paraId="5602D155" w14:textId="77777777" w:rsidR="00D56434" w:rsidRPr="00847BB7" w:rsidRDefault="00D56434" w:rsidP="00B6788F">
            <w:pPr>
              <w:rPr>
                <w:ins w:id="6034" w:author="智誠 楊" w:date="2021-05-12T10:04:00Z"/>
                <w:rFonts w:ascii="標楷體" w:eastAsia="標楷體" w:hAnsi="標楷體"/>
              </w:rPr>
            </w:pPr>
            <w:ins w:id="6035" w:author="智誠 楊" w:date="2021-05-12T10:04:00Z">
              <w:r>
                <w:rPr>
                  <w:rFonts w:ascii="標楷體" w:eastAsia="標楷體" w:hAnsi="標楷體" w:hint="eastAsia"/>
                </w:rPr>
                <w:t>40</w:t>
              </w:r>
            </w:ins>
          </w:p>
        </w:tc>
        <w:tc>
          <w:tcPr>
            <w:tcW w:w="992" w:type="dxa"/>
            <w:tcPrChange w:id="6036" w:author="阿毛" w:date="2021-06-09T14:41:00Z">
              <w:tcPr>
                <w:tcW w:w="992" w:type="dxa"/>
              </w:tcPr>
            </w:tcPrChange>
          </w:tcPr>
          <w:p w14:paraId="45257ABA" w14:textId="77777777" w:rsidR="00D56434" w:rsidRPr="00847BB7" w:rsidRDefault="00D56434" w:rsidP="00B6788F">
            <w:pPr>
              <w:rPr>
                <w:ins w:id="6037" w:author="智誠 楊" w:date="2021-05-12T10:04:00Z"/>
                <w:rFonts w:ascii="標楷體" w:eastAsia="標楷體" w:hAnsi="標楷體"/>
                <w:color w:val="FF0000"/>
              </w:rPr>
            </w:pPr>
          </w:p>
        </w:tc>
        <w:tc>
          <w:tcPr>
            <w:tcW w:w="2038" w:type="dxa"/>
            <w:tcPrChange w:id="6038" w:author="阿毛" w:date="2021-06-09T14:41:00Z">
              <w:tcPr>
                <w:tcW w:w="1489" w:type="dxa"/>
              </w:tcPr>
            </w:tcPrChange>
          </w:tcPr>
          <w:p w14:paraId="49E20B09" w14:textId="77777777" w:rsidR="00D56434" w:rsidRPr="00847BB7" w:rsidRDefault="00D56434" w:rsidP="00B67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039" w:author="智誠 楊" w:date="2021-05-12T10:04:00Z"/>
                <w:rFonts w:ascii="標楷體" w:eastAsia="標楷體" w:hAnsi="標楷體" w:cs="細明體"/>
                <w:color w:val="000000"/>
                <w:spacing w:val="15"/>
                <w:kern w:val="0"/>
              </w:rPr>
            </w:pPr>
          </w:p>
        </w:tc>
        <w:tc>
          <w:tcPr>
            <w:tcW w:w="354" w:type="dxa"/>
            <w:tcPrChange w:id="6040" w:author="阿毛" w:date="2021-06-09T14:41:00Z">
              <w:tcPr>
                <w:tcW w:w="354" w:type="dxa"/>
              </w:tcPr>
            </w:tcPrChange>
          </w:tcPr>
          <w:p w14:paraId="7FCE2D76" w14:textId="77777777" w:rsidR="00D56434" w:rsidRPr="00847BB7" w:rsidRDefault="00D56434" w:rsidP="00B6788F">
            <w:pPr>
              <w:rPr>
                <w:ins w:id="6041" w:author="智誠 楊" w:date="2021-05-12T10:04:00Z"/>
                <w:rFonts w:ascii="標楷體" w:eastAsia="標楷體" w:hAnsi="標楷體"/>
              </w:rPr>
            </w:pPr>
          </w:p>
        </w:tc>
        <w:tc>
          <w:tcPr>
            <w:tcW w:w="709" w:type="dxa"/>
            <w:tcPrChange w:id="6042" w:author="阿毛" w:date="2021-06-09T14:41:00Z">
              <w:tcPr>
                <w:tcW w:w="709" w:type="dxa"/>
              </w:tcPr>
            </w:tcPrChange>
          </w:tcPr>
          <w:p w14:paraId="23B2F5DD" w14:textId="77777777" w:rsidR="00D56434" w:rsidRPr="00847BB7" w:rsidRDefault="00D56434" w:rsidP="00B6788F">
            <w:pPr>
              <w:jc w:val="center"/>
              <w:rPr>
                <w:ins w:id="6043" w:author="智誠 楊" w:date="2021-05-12T10:04:00Z"/>
                <w:rFonts w:ascii="標楷體" w:eastAsia="標楷體" w:hAnsi="標楷體"/>
              </w:rPr>
            </w:pPr>
            <w:ins w:id="6044" w:author="智誠 楊" w:date="2021-05-12T10:04:00Z">
              <w:r>
                <w:rPr>
                  <w:rFonts w:ascii="標楷體" w:eastAsia="標楷體" w:hAnsi="標楷體" w:hint="eastAsia"/>
                </w:rPr>
                <w:t>W</w:t>
              </w:r>
            </w:ins>
          </w:p>
        </w:tc>
        <w:tc>
          <w:tcPr>
            <w:tcW w:w="3402" w:type="dxa"/>
            <w:tcPrChange w:id="6045" w:author="阿毛" w:date="2021-06-09T14:41:00Z">
              <w:tcPr>
                <w:tcW w:w="3402" w:type="dxa"/>
              </w:tcPr>
            </w:tcPrChange>
          </w:tcPr>
          <w:p w14:paraId="238EEBA4" w14:textId="26AA0A67" w:rsidR="00D56434" w:rsidRPr="004415DA" w:rsidRDefault="00D56434" w:rsidP="00B6788F">
            <w:pPr>
              <w:snapToGrid w:val="0"/>
              <w:ind w:left="238" w:hangingChars="99" w:hanging="238"/>
              <w:rPr>
                <w:ins w:id="6046" w:author="智誠 楊" w:date="2021-05-12T10:04:00Z"/>
                <w:rFonts w:ascii="標楷體" w:eastAsia="標楷體" w:hAnsi="標楷體"/>
                <w:color w:val="000000" w:themeColor="text1"/>
              </w:rPr>
            </w:pPr>
            <w:ins w:id="6047" w:author="智誠 楊" w:date="2021-05-12T10:04:00Z">
              <w:r>
                <w:rPr>
                  <w:rFonts w:ascii="標楷體" w:eastAsia="標楷體" w:hAnsi="標楷體" w:hint="eastAsia"/>
                  <w:color w:val="000000" w:themeColor="text1"/>
                </w:rPr>
                <w:t>1.</w:t>
              </w:r>
            </w:ins>
            <w:ins w:id="6048" w:author="智誠 楊" w:date="2021-05-12T10:10:00Z">
              <w:r>
                <w:rPr>
                  <w:rFonts w:ascii="標楷體" w:eastAsia="標楷體" w:hAnsi="標楷體" w:hint="eastAsia"/>
                  <w:color w:val="000000" w:themeColor="text1"/>
                </w:rPr>
                <w:t>自動顯示原值,可以修改</w:t>
              </w:r>
            </w:ins>
            <w:ins w:id="6049" w:author="阿毛" w:date="2021-06-09T14:40:00Z">
              <w:r w:rsidR="00212B26">
                <w:rPr>
                  <w:rFonts w:ascii="標楷體" w:eastAsia="標楷體" w:hAnsi="標楷體" w:hint="eastAsia"/>
                  <w:color w:val="000000" w:themeColor="text1"/>
                </w:rPr>
                <w:t>文字</w:t>
              </w:r>
            </w:ins>
          </w:p>
          <w:p w14:paraId="3CF2A993" w14:textId="77777777" w:rsidR="00D56434" w:rsidRPr="00847BB7" w:rsidRDefault="00D56434" w:rsidP="00B6788F">
            <w:pPr>
              <w:rPr>
                <w:ins w:id="6050" w:author="智誠 楊" w:date="2021-05-12T10:04:00Z"/>
                <w:rFonts w:ascii="標楷體" w:eastAsia="標楷體" w:hAnsi="標楷體"/>
              </w:rPr>
            </w:pPr>
            <w:ins w:id="6051" w:author="智誠 楊" w:date="2021-05-12T10:04:00Z">
              <w:r>
                <w:rPr>
                  <w:rFonts w:ascii="標楷體" w:eastAsia="標楷體" w:hAnsi="標楷體" w:hint="eastAsia"/>
                  <w:color w:val="000000" w:themeColor="text1"/>
                </w:rPr>
                <w:t>2.</w:t>
              </w:r>
              <w:r>
                <w:rPr>
                  <w:rFonts w:ascii="標楷體" w:eastAsia="標楷體" w:hAnsi="標楷體"/>
                </w:rPr>
                <w:t>MlundryRecord.Career</w:t>
              </w:r>
            </w:ins>
          </w:p>
        </w:tc>
      </w:tr>
      <w:tr w:rsidR="00D56434" w:rsidRPr="00847BB7" w14:paraId="3CE8AB49"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052"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053" w:author="智誠 楊" w:date="2021-05-12T10:04:00Z"/>
          <w:trPrChange w:id="6054" w:author="阿毛" w:date="2021-06-09T14:41:00Z">
            <w:trPr>
              <w:trHeight w:val="291"/>
              <w:jc w:val="center"/>
            </w:trPr>
          </w:trPrChange>
        </w:trPr>
        <w:tc>
          <w:tcPr>
            <w:tcW w:w="456" w:type="dxa"/>
            <w:tcPrChange w:id="6055" w:author="阿毛" w:date="2021-06-09T14:41:00Z">
              <w:tcPr>
                <w:tcW w:w="456" w:type="dxa"/>
              </w:tcPr>
            </w:tcPrChange>
          </w:tcPr>
          <w:p w14:paraId="3E50B4BA" w14:textId="77777777" w:rsidR="00D56434" w:rsidRPr="00847BB7" w:rsidRDefault="00D56434" w:rsidP="00B6788F">
            <w:pPr>
              <w:rPr>
                <w:ins w:id="6056" w:author="智誠 楊" w:date="2021-05-12T10:04:00Z"/>
                <w:rFonts w:ascii="標楷體" w:eastAsia="標楷體" w:hAnsi="標楷體"/>
              </w:rPr>
            </w:pPr>
            <w:ins w:id="6057" w:author="智誠 楊" w:date="2021-05-12T10:04:00Z">
              <w:r>
                <w:rPr>
                  <w:rFonts w:ascii="標楷體" w:eastAsia="標楷體" w:hAnsi="標楷體" w:hint="eastAsia"/>
                </w:rPr>
                <w:t>7</w:t>
              </w:r>
            </w:ins>
          </w:p>
        </w:tc>
        <w:tc>
          <w:tcPr>
            <w:tcW w:w="1736" w:type="dxa"/>
            <w:tcPrChange w:id="6058" w:author="阿毛" w:date="2021-06-09T14:41:00Z">
              <w:tcPr>
                <w:tcW w:w="1736" w:type="dxa"/>
              </w:tcPr>
            </w:tcPrChange>
          </w:tcPr>
          <w:p w14:paraId="39322368" w14:textId="77777777" w:rsidR="00D56434" w:rsidRPr="00847BB7" w:rsidRDefault="00D56434" w:rsidP="00B6788F">
            <w:pPr>
              <w:rPr>
                <w:ins w:id="6059" w:author="智誠 楊" w:date="2021-05-12T10:04:00Z"/>
                <w:rFonts w:ascii="標楷體" w:eastAsia="標楷體" w:hAnsi="標楷體"/>
              </w:rPr>
            </w:pPr>
            <w:ins w:id="6060" w:author="智誠 楊" w:date="2021-05-12T10:04:00Z">
              <w:r>
                <w:rPr>
                  <w:rFonts w:ascii="標楷體" w:eastAsia="標楷體" w:hAnsi="標楷體" w:hint="eastAsia"/>
                  <w:lang w:eastAsia="zh-HK"/>
                </w:rPr>
                <w:t>年收入</w:t>
              </w:r>
              <w:r>
                <w:rPr>
                  <w:rFonts w:ascii="標楷體" w:eastAsia="標楷體" w:hAnsi="標楷體" w:hint="eastAsia"/>
                </w:rPr>
                <w:t>(萬)</w:t>
              </w:r>
            </w:ins>
          </w:p>
        </w:tc>
        <w:tc>
          <w:tcPr>
            <w:tcW w:w="1053" w:type="dxa"/>
            <w:tcPrChange w:id="6061" w:author="阿毛" w:date="2021-06-09T14:41:00Z">
              <w:tcPr>
                <w:tcW w:w="1602" w:type="dxa"/>
              </w:tcPr>
            </w:tcPrChange>
          </w:tcPr>
          <w:p w14:paraId="53850C78" w14:textId="77777777" w:rsidR="00D56434" w:rsidRPr="00847BB7" w:rsidRDefault="00D56434" w:rsidP="00B6788F">
            <w:pPr>
              <w:rPr>
                <w:ins w:id="6062" w:author="智誠 楊" w:date="2021-05-12T10:04:00Z"/>
                <w:rFonts w:ascii="標楷體" w:eastAsia="標楷體" w:hAnsi="標楷體"/>
              </w:rPr>
            </w:pPr>
            <w:ins w:id="6063" w:author="智誠 楊" w:date="2021-05-12T10:04:00Z">
              <w:r>
                <w:rPr>
                  <w:rFonts w:ascii="標楷體" w:eastAsia="標楷體" w:hAnsi="標楷體" w:hint="eastAsia"/>
                </w:rPr>
                <w:t>30</w:t>
              </w:r>
              <w:r w:rsidRPr="00847BB7">
                <w:rPr>
                  <w:rFonts w:ascii="標楷體" w:eastAsia="標楷體" w:hAnsi="標楷體"/>
                </w:rPr>
                <w:t xml:space="preserve">    </w:t>
              </w:r>
            </w:ins>
          </w:p>
        </w:tc>
        <w:tc>
          <w:tcPr>
            <w:tcW w:w="992" w:type="dxa"/>
            <w:tcPrChange w:id="6064" w:author="阿毛" w:date="2021-06-09T14:41:00Z">
              <w:tcPr>
                <w:tcW w:w="992" w:type="dxa"/>
              </w:tcPr>
            </w:tcPrChange>
          </w:tcPr>
          <w:p w14:paraId="323C4092" w14:textId="77777777" w:rsidR="00D56434" w:rsidRPr="00847BB7" w:rsidRDefault="00D56434" w:rsidP="00B6788F">
            <w:pPr>
              <w:rPr>
                <w:ins w:id="6065" w:author="智誠 楊" w:date="2021-05-12T10:04:00Z"/>
                <w:rFonts w:ascii="標楷體" w:eastAsia="標楷體" w:hAnsi="標楷體"/>
              </w:rPr>
            </w:pPr>
          </w:p>
        </w:tc>
        <w:tc>
          <w:tcPr>
            <w:tcW w:w="2038" w:type="dxa"/>
            <w:tcPrChange w:id="6066" w:author="阿毛" w:date="2021-06-09T14:41:00Z">
              <w:tcPr>
                <w:tcW w:w="1489" w:type="dxa"/>
              </w:tcPr>
            </w:tcPrChange>
          </w:tcPr>
          <w:p w14:paraId="4C85E6DF" w14:textId="77777777" w:rsidR="00D56434" w:rsidRPr="00847BB7" w:rsidRDefault="00D56434" w:rsidP="00B6788F">
            <w:pPr>
              <w:rPr>
                <w:ins w:id="6067" w:author="智誠 楊" w:date="2021-05-12T10:04:00Z"/>
                <w:rFonts w:ascii="標楷體" w:eastAsia="標楷體" w:hAnsi="標楷體"/>
                <w:lang w:eastAsia="zh-HK"/>
              </w:rPr>
            </w:pPr>
          </w:p>
        </w:tc>
        <w:tc>
          <w:tcPr>
            <w:tcW w:w="354" w:type="dxa"/>
            <w:tcPrChange w:id="6068" w:author="阿毛" w:date="2021-06-09T14:41:00Z">
              <w:tcPr>
                <w:tcW w:w="354" w:type="dxa"/>
              </w:tcPr>
            </w:tcPrChange>
          </w:tcPr>
          <w:p w14:paraId="47F6DDF1" w14:textId="77777777" w:rsidR="00D56434" w:rsidRPr="00847BB7" w:rsidRDefault="00D56434" w:rsidP="00B6788F">
            <w:pPr>
              <w:rPr>
                <w:ins w:id="6069" w:author="智誠 楊" w:date="2021-05-12T10:04:00Z"/>
                <w:rFonts w:ascii="標楷體" w:eastAsia="標楷體" w:hAnsi="標楷體"/>
              </w:rPr>
            </w:pPr>
          </w:p>
        </w:tc>
        <w:tc>
          <w:tcPr>
            <w:tcW w:w="709" w:type="dxa"/>
            <w:tcPrChange w:id="6070" w:author="阿毛" w:date="2021-06-09T14:41:00Z">
              <w:tcPr>
                <w:tcW w:w="709" w:type="dxa"/>
              </w:tcPr>
            </w:tcPrChange>
          </w:tcPr>
          <w:p w14:paraId="64AD33BA" w14:textId="77777777" w:rsidR="00D56434" w:rsidRPr="00847BB7" w:rsidRDefault="00D56434" w:rsidP="00B6788F">
            <w:pPr>
              <w:jc w:val="center"/>
              <w:rPr>
                <w:ins w:id="6071" w:author="智誠 楊" w:date="2021-05-12T10:04:00Z"/>
                <w:rFonts w:ascii="標楷體" w:eastAsia="標楷體" w:hAnsi="標楷體"/>
              </w:rPr>
            </w:pPr>
            <w:ins w:id="6072" w:author="智誠 楊" w:date="2021-05-12T10:04:00Z">
              <w:r>
                <w:rPr>
                  <w:rFonts w:ascii="標楷體" w:eastAsia="標楷體" w:hAnsi="標楷體" w:hint="eastAsia"/>
                </w:rPr>
                <w:t>W</w:t>
              </w:r>
            </w:ins>
          </w:p>
        </w:tc>
        <w:tc>
          <w:tcPr>
            <w:tcW w:w="3402" w:type="dxa"/>
            <w:tcPrChange w:id="6073" w:author="阿毛" w:date="2021-06-09T14:41:00Z">
              <w:tcPr>
                <w:tcW w:w="3402" w:type="dxa"/>
              </w:tcPr>
            </w:tcPrChange>
          </w:tcPr>
          <w:p w14:paraId="5927495C" w14:textId="6D9AD1AB" w:rsidR="00D56434" w:rsidRPr="004415DA" w:rsidRDefault="00D56434" w:rsidP="00D56434">
            <w:pPr>
              <w:snapToGrid w:val="0"/>
              <w:ind w:left="238" w:hangingChars="99" w:hanging="238"/>
              <w:rPr>
                <w:ins w:id="6074" w:author="智誠 楊" w:date="2021-05-12T10:10:00Z"/>
                <w:rFonts w:ascii="標楷體" w:eastAsia="標楷體" w:hAnsi="標楷體"/>
                <w:color w:val="000000" w:themeColor="text1"/>
              </w:rPr>
            </w:pPr>
            <w:ins w:id="6075" w:author="智誠 楊" w:date="2021-05-12T10:10:00Z">
              <w:r>
                <w:rPr>
                  <w:rFonts w:ascii="標楷體" w:eastAsia="標楷體" w:hAnsi="標楷體" w:hint="eastAsia"/>
                  <w:color w:val="000000" w:themeColor="text1"/>
                </w:rPr>
                <w:t>1.自動顯示原值,可以修改</w:t>
              </w:r>
            </w:ins>
            <w:ins w:id="6076" w:author="阿毛" w:date="2021-06-09T14:40:00Z">
              <w:r w:rsidR="00212B26">
                <w:rPr>
                  <w:rFonts w:ascii="標楷體" w:eastAsia="標楷體" w:hAnsi="標楷體" w:hint="eastAsia"/>
                  <w:color w:val="000000" w:themeColor="text1"/>
                </w:rPr>
                <w:t>文字</w:t>
              </w:r>
            </w:ins>
          </w:p>
          <w:p w14:paraId="7C8607DD" w14:textId="77777777" w:rsidR="00D56434" w:rsidRPr="000267BA" w:rsidRDefault="00D56434" w:rsidP="00B6788F">
            <w:pPr>
              <w:rPr>
                <w:ins w:id="6077" w:author="智誠 楊" w:date="2021-05-12T10:04:00Z"/>
                <w:rFonts w:ascii="標楷體" w:eastAsia="標楷體" w:hAnsi="標楷體"/>
              </w:rPr>
            </w:pPr>
            <w:ins w:id="6078" w:author="智誠 楊" w:date="2021-05-12T10:04:00Z">
              <w:r>
                <w:rPr>
                  <w:rFonts w:ascii="標楷體" w:eastAsia="標楷體" w:hAnsi="標楷體" w:hint="eastAsia"/>
                  <w:color w:val="000000" w:themeColor="text1"/>
                </w:rPr>
                <w:t>2.</w:t>
              </w:r>
              <w:r>
                <w:rPr>
                  <w:rFonts w:ascii="標楷體" w:eastAsia="標楷體" w:hAnsi="標楷體"/>
                </w:rPr>
                <w:t>MlundryRecord.Income</w:t>
              </w:r>
            </w:ins>
          </w:p>
        </w:tc>
      </w:tr>
      <w:tr w:rsidR="00D56434" w:rsidRPr="00847BB7" w14:paraId="09FAC20B"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079"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080" w:author="智誠 楊" w:date="2021-05-12T10:04:00Z"/>
          <w:trPrChange w:id="6081" w:author="阿毛" w:date="2021-06-09T14:41:00Z">
            <w:trPr>
              <w:trHeight w:val="291"/>
              <w:jc w:val="center"/>
            </w:trPr>
          </w:trPrChange>
        </w:trPr>
        <w:tc>
          <w:tcPr>
            <w:tcW w:w="456" w:type="dxa"/>
            <w:tcPrChange w:id="6082" w:author="阿毛" w:date="2021-06-09T14:41:00Z">
              <w:tcPr>
                <w:tcW w:w="456" w:type="dxa"/>
              </w:tcPr>
            </w:tcPrChange>
          </w:tcPr>
          <w:p w14:paraId="44FFEF0E" w14:textId="77777777" w:rsidR="00D56434" w:rsidRDefault="00D56434" w:rsidP="00B6788F">
            <w:pPr>
              <w:rPr>
                <w:ins w:id="6083" w:author="智誠 楊" w:date="2021-05-12T10:04:00Z"/>
                <w:rFonts w:ascii="標楷體" w:eastAsia="標楷體" w:hAnsi="標楷體"/>
              </w:rPr>
            </w:pPr>
            <w:ins w:id="6084" w:author="智誠 楊" w:date="2021-05-12T10:04:00Z">
              <w:r>
                <w:rPr>
                  <w:rFonts w:ascii="標楷體" w:eastAsia="標楷體" w:hAnsi="標楷體" w:hint="eastAsia"/>
                </w:rPr>
                <w:t>8</w:t>
              </w:r>
            </w:ins>
          </w:p>
        </w:tc>
        <w:tc>
          <w:tcPr>
            <w:tcW w:w="1736" w:type="dxa"/>
            <w:tcPrChange w:id="6085" w:author="阿毛" w:date="2021-06-09T14:41:00Z">
              <w:tcPr>
                <w:tcW w:w="1736" w:type="dxa"/>
              </w:tcPr>
            </w:tcPrChange>
          </w:tcPr>
          <w:p w14:paraId="2982B644" w14:textId="77777777" w:rsidR="00D56434" w:rsidRDefault="00D56434" w:rsidP="00B6788F">
            <w:pPr>
              <w:rPr>
                <w:ins w:id="6086" w:author="智誠 楊" w:date="2021-05-12T10:04:00Z"/>
                <w:rFonts w:ascii="標楷體" w:eastAsia="標楷體" w:hAnsi="標楷體"/>
                <w:lang w:eastAsia="zh-HK"/>
              </w:rPr>
            </w:pPr>
            <w:ins w:id="6087" w:author="智誠 楊" w:date="2021-05-12T10:04:00Z">
              <w:r>
                <w:rPr>
                  <w:rFonts w:ascii="標楷體" w:eastAsia="標楷體" w:hAnsi="標楷體" w:hint="eastAsia"/>
                  <w:lang w:eastAsia="zh-HK"/>
                </w:rPr>
                <w:t>還款來源</w:t>
              </w:r>
            </w:ins>
          </w:p>
        </w:tc>
        <w:tc>
          <w:tcPr>
            <w:tcW w:w="1053" w:type="dxa"/>
            <w:tcPrChange w:id="6088" w:author="阿毛" w:date="2021-06-09T14:41:00Z">
              <w:tcPr>
                <w:tcW w:w="1602" w:type="dxa"/>
              </w:tcPr>
            </w:tcPrChange>
          </w:tcPr>
          <w:p w14:paraId="169721CD" w14:textId="77777777" w:rsidR="00D56434" w:rsidRDefault="00D56434" w:rsidP="00B6788F">
            <w:pPr>
              <w:rPr>
                <w:ins w:id="6089" w:author="智誠 楊" w:date="2021-05-12T10:04:00Z"/>
                <w:rFonts w:ascii="標楷體" w:eastAsia="標楷體" w:hAnsi="標楷體"/>
              </w:rPr>
            </w:pPr>
            <w:ins w:id="6090" w:author="智誠 楊" w:date="2021-05-12T10:04:00Z">
              <w:r>
                <w:rPr>
                  <w:rFonts w:ascii="標楷體" w:eastAsia="標楷體" w:hAnsi="標楷體" w:hint="eastAsia"/>
                </w:rPr>
                <w:t>2</w:t>
              </w:r>
            </w:ins>
          </w:p>
        </w:tc>
        <w:tc>
          <w:tcPr>
            <w:tcW w:w="992" w:type="dxa"/>
            <w:tcPrChange w:id="6091" w:author="阿毛" w:date="2021-06-09T14:41:00Z">
              <w:tcPr>
                <w:tcW w:w="992" w:type="dxa"/>
              </w:tcPr>
            </w:tcPrChange>
          </w:tcPr>
          <w:p w14:paraId="3EF879CF" w14:textId="77777777" w:rsidR="00D56434" w:rsidRPr="00847BB7" w:rsidRDefault="00D56434" w:rsidP="00B6788F">
            <w:pPr>
              <w:rPr>
                <w:ins w:id="6092" w:author="智誠 楊" w:date="2021-05-12T10:04:00Z"/>
                <w:rFonts w:ascii="標楷體" w:eastAsia="標楷體" w:hAnsi="標楷體"/>
              </w:rPr>
            </w:pPr>
          </w:p>
        </w:tc>
        <w:tc>
          <w:tcPr>
            <w:tcW w:w="2038" w:type="dxa"/>
            <w:tcPrChange w:id="6093" w:author="阿毛" w:date="2021-06-09T14:41:00Z">
              <w:tcPr>
                <w:tcW w:w="1489" w:type="dxa"/>
              </w:tcPr>
            </w:tcPrChange>
          </w:tcPr>
          <w:p w14:paraId="6D87CD34" w14:textId="77777777" w:rsidR="00212B26" w:rsidRPr="00872B53" w:rsidRDefault="00212B26" w:rsidP="00212B26">
            <w:pPr>
              <w:rPr>
                <w:ins w:id="6094" w:author="阿毛" w:date="2021-06-09T14:40:00Z"/>
                <w:rFonts w:ascii="標楷體" w:eastAsia="標楷體" w:hAnsi="標楷體"/>
              </w:rPr>
            </w:pPr>
            <w:ins w:id="6095" w:author="阿毛" w:date="2021-06-09T14:40:00Z">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ins>
          </w:p>
          <w:p w14:paraId="0DD84286" w14:textId="77777777" w:rsidR="00212B26" w:rsidRDefault="00212B26" w:rsidP="00212B26">
            <w:pPr>
              <w:rPr>
                <w:ins w:id="6096" w:author="阿毛" w:date="2021-06-09T14:40:00Z"/>
                <w:rFonts w:ascii="標楷體" w:eastAsia="標楷體" w:hAnsi="標楷體"/>
              </w:rPr>
            </w:pPr>
            <w:ins w:id="6097" w:author="阿毛" w:date="2021-06-09T14:40:00Z">
              <w:r w:rsidRPr="00872B53">
                <w:rPr>
                  <w:rFonts w:ascii="標楷體" w:eastAsia="標楷體" w:hAnsi="標楷體" w:hint="eastAsia"/>
                </w:rPr>
                <w:t>)]=[Y.啟用]</w:t>
              </w:r>
              <w:r>
                <w:rPr>
                  <w:rFonts w:ascii="標楷體" w:eastAsia="標楷體" w:hAnsi="標楷體" w:hint="eastAsia"/>
                </w:rPr>
                <w:t>)</w:t>
              </w:r>
            </w:ins>
          </w:p>
          <w:p w14:paraId="5D65C6D9" w14:textId="3C7CC142" w:rsidR="00D56434" w:rsidRPr="00847BB7" w:rsidRDefault="00212B26" w:rsidP="00212B26">
            <w:pPr>
              <w:rPr>
                <w:ins w:id="6098" w:author="智誠 楊" w:date="2021-05-12T10:04:00Z"/>
                <w:rFonts w:ascii="標楷體" w:eastAsia="標楷體" w:hAnsi="標楷體"/>
                <w:lang w:eastAsia="zh-HK"/>
              </w:rPr>
            </w:pPr>
            <w:ins w:id="6099" w:author="阿毛" w:date="2021-06-09T14:40:00Z">
              <w:r>
                <w:rPr>
                  <w:rFonts w:ascii="標楷體" w:eastAsia="標楷體" w:hAnsi="標楷體" w:hint="eastAsia"/>
                </w:rPr>
                <w:t>[選單/1 L6064]</w:t>
              </w:r>
            </w:ins>
            <w:ins w:id="6100" w:author="智誠 楊" w:date="2021-05-12T10:04:00Z">
              <w:del w:id="6101" w:author="阿毛" w:date="2021-06-09T14:40:00Z">
                <w:r w:rsidR="00D56434" w:rsidDel="00212B26">
                  <w:rPr>
                    <w:rFonts w:ascii="標楷體" w:eastAsia="標楷體" w:hAnsi="標楷體" w:hint="eastAsia"/>
                  </w:rPr>
                  <w:delText>還款來源代碼(Cd</w:delText>
                </w:r>
                <w:r w:rsidR="00D56434" w:rsidDel="00212B26">
                  <w:rPr>
                    <w:rFonts w:ascii="標楷體" w:eastAsia="標楷體" w:hAnsi="標楷體"/>
                  </w:rPr>
                  <w:delText>Code</w:delText>
                </w:r>
                <w:r w:rsidR="00D56434" w:rsidDel="00212B26">
                  <w:rPr>
                    <w:rFonts w:ascii="標楷體" w:eastAsia="標楷體" w:hAnsi="標楷體" w:hint="eastAsia"/>
                  </w:rPr>
                  <w:delText xml:space="preserve">. </w:delText>
                </w:r>
                <w:r w:rsidR="00D56434" w:rsidRPr="00033042" w:rsidDel="00212B26">
                  <w:rPr>
                    <w:rFonts w:ascii="標楷體" w:eastAsia="標楷體" w:hAnsi="標楷體"/>
                  </w:rPr>
                  <w:delText>RepaySource</w:delText>
                </w:r>
                <w:r w:rsidR="00D56434" w:rsidDel="00212B26">
                  <w:rPr>
                    <w:rFonts w:ascii="標楷體" w:eastAsia="標楷體" w:hAnsi="標楷體" w:hint="eastAsia"/>
                  </w:rPr>
                  <w:delText>)[選單/1 L6064]</w:delText>
                </w:r>
              </w:del>
            </w:ins>
          </w:p>
        </w:tc>
        <w:tc>
          <w:tcPr>
            <w:tcW w:w="354" w:type="dxa"/>
            <w:tcPrChange w:id="6102" w:author="阿毛" w:date="2021-06-09T14:41:00Z">
              <w:tcPr>
                <w:tcW w:w="354" w:type="dxa"/>
              </w:tcPr>
            </w:tcPrChange>
          </w:tcPr>
          <w:p w14:paraId="248A6C11" w14:textId="77777777" w:rsidR="00D56434" w:rsidRPr="00847BB7" w:rsidRDefault="00D56434" w:rsidP="00B6788F">
            <w:pPr>
              <w:rPr>
                <w:ins w:id="6103" w:author="智誠 楊" w:date="2021-05-12T10:04:00Z"/>
                <w:rFonts w:ascii="標楷體" w:eastAsia="標楷體" w:hAnsi="標楷體"/>
              </w:rPr>
            </w:pPr>
            <w:ins w:id="6104" w:author="智誠 楊" w:date="2021-05-12T10:04:00Z">
              <w:r>
                <w:rPr>
                  <w:rFonts w:ascii="標楷體" w:eastAsia="標楷體" w:hAnsi="標楷體"/>
                </w:rPr>
                <w:t>V</w:t>
              </w:r>
            </w:ins>
          </w:p>
        </w:tc>
        <w:tc>
          <w:tcPr>
            <w:tcW w:w="709" w:type="dxa"/>
            <w:tcPrChange w:id="6105" w:author="阿毛" w:date="2021-06-09T14:41:00Z">
              <w:tcPr>
                <w:tcW w:w="709" w:type="dxa"/>
              </w:tcPr>
            </w:tcPrChange>
          </w:tcPr>
          <w:p w14:paraId="6D609DF7" w14:textId="77777777" w:rsidR="00D56434" w:rsidRDefault="00D56434" w:rsidP="00B6788F">
            <w:pPr>
              <w:jc w:val="center"/>
              <w:rPr>
                <w:ins w:id="6106" w:author="智誠 楊" w:date="2021-05-12T10:04:00Z"/>
                <w:rFonts w:ascii="標楷體" w:eastAsia="標楷體" w:hAnsi="標楷體"/>
              </w:rPr>
            </w:pPr>
            <w:ins w:id="6107" w:author="智誠 楊" w:date="2021-05-12T10:04:00Z">
              <w:r>
                <w:rPr>
                  <w:rFonts w:ascii="標楷體" w:eastAsia="標楷體" w:hAnsi="標楷體" w:hint="eastAsia"/>
                </w:rPr>
                <w:t>W</w:t>
              </w:r>
            </w:ins>
          </w:p>
        </w:tc>
        <w:tc>
          <w:tcPr>
            <w:tcW w:w="3402" w:type="dxa"/>
            <w:tcPrChange w:id="6108" w:author="阿毛" w:date="2021-06-09T14:41:00Z">
              <w:tcPr>
                <w:tcW w:w="3402" w:type="dxa"/>
              </w:tcPr>
            </w:tcPrChange>
          </w:tcPr>
          <w:p w14:paraId="3028E198" w14:textId="39562D5B" w:rsidR="00D56434" w:rsidRPr="004415DA" w:rsidRDefault="00D56434" w:rsidP="00D56434">
            <w:pPr>
              <w:snapToGrid w:val="0"/>
              <w:ind w:left="238" w:hangingChars="99" w:hanging="238"/>
              <w:rPr>
                <w:ins w:id="6109" w:author="智誠 楊" w:date="2021-05-12T10:10:00Z"/>
                <w:rFonts w:ascii="標楷體" w:eastAsia="標楷體" w:hAnsi="標楷體"/>
                <w:color w:val="000000" w:themeColor="text1"/>
              </w:rPr>
            </w:pPr>
            <w:ins w:id="6110" w:author="智誠 楊" w:date="2021-05-12T10:10:00Z">
              <w:r>
                <w:rPr>
                  <w:rFonts w:ascii="標楷體" w:eastAsia="標楷體" w:hAnsi="標楷體" w:hint="eastAsia"/>
                  <w:color w:val="000000" w:themeColor="text1"/>
                </w:rPr>
                <w:t>1.自動顯示原值,可以修改</w:t>
              </w:r>
            </w:ins>
            <w:ins w:id="6111" w:author="阿毛" w:date="2021-06-09T14:41:00Z">
              <w:r w:rsidR="00212B26">
                <w:rPr>
                  <w:rFonts w:ascii="標楷體" w:eastAsia="標楷體" w:hAnsi="標楷體" w:hint="eastAsia"/>
                  <w:color w:val="000000" w:themeColor="text1"/>
                </w:rPr>
                <w:t>代碼,檢核條件,依選單/V(H)</w:t>
              </w:r>
            </w:ins>
          </w:p>
          <w:p w14:paraId="2E990C1C" w14:textId="685E5A9C" w:rsidR="00D56434" w:rsidDel="00212B26" w:rsidRDefault="00D56434">
            <w:pPr>
              <w:snapToGrid w:val="0"/>
              <w:jc w:val="both"/>
              <w:rPr>
                <w:ins w:id="6112" w:author="智誠 楊" w:date="2021-05-12T10:04:00Z"/>
                <w:del w:id="6113" w:author="阿毛" w:date="2021-06-09T14:41:00Z"/>
                <w:rFonts w:ascii="標楷體" w:eastAsia="標楷體" w:hAnsi="標楷體"/>
                <w:color w:val="000000" w:themeColor="text1"/>
              </w:rPr>
              <w:pPrChange w:id="6114" w:author="阿毛" w:date="2021-06-09T14:41:00Z">
                <w:pPr>
                  <w:snapToGrid w:val="0"/>
                  <w:ind w:left="238" w:hangingChars="99" w:hanging="238"/>
                  <w:jc w:val="both"/>
                </w:pPr>
              </w:pPrChange>
            </w:pPr>
            <w:ins w:id="6115" w:author="智誠 楊" w:date="2021-05-12T10:10:00Z">
              <w:r>
                <w:rPr>
                  <w:rFonts w:ascii="標楷體" w:eastAsia="標楷體" w:hAnsi="標楷體" w:hint="eastAsia"/>
                  <w:color w:val="000000" w:themeColor="text1"/>
                </w:rPr>
                <w:t>2</w:t>
              </w:r>
            </w:ins>
            <w:ins w:id="6116" w:author="智誠 楊" w:date="2021-05-12T10:04:00Z">
              <w:r w:rsidRPr="00F558A3">
                <w:rPr>
                  <w:rFonts w:ascii="標楷體" w:eastAsia="標楷體" w:hAnsi="標楷體" w:hint="eastAsia"/>
                  <w:color w:val="000000" w:themeColor="text1"/>
                </w:rPr>
                <w:t>.</w:t>
              </w:r>
              <w:del w:id="6117" w:author="阿毛" w:date="2021-06-09T14:41:00Z">
                <w:r w:rsidRPr="00F558A3" w:rsidDel="00212B26">
                  <w:rPr>
                    <w:rFonts w:ascii="標楷體" w:eastAsia="標楷體" w:hAnsi="標楷體" w:hint="eastAsia"/>
                    <w:color w:val="000000" w:themeColor="text1"/>
                  </w:rPr>
                  <w:delText>必須輸入</w:delText>
                </w:r>
              </w:del>
            </w:ins>
          </w:p>
          <w:p w14:paraId="40725FEB" w14:textId="137AFEF9" w:rsidR="00D56434" w:rsidRPr="00F558A3" w:rsidDel="00212B26" w:rsidRDefault="00D56434">
            <w:pPr>
              <w:snapToGrid w:val="0"/>
              <w:jc w:val="both"/>
              <w:rPr>
                <w:ins w:id="6118" w:author="智誠 楊" w:date="2021-05-12T10:04:00Z"/>
                <w:del w:id="6119" w:author="阿毛" w:date="2021-06-09T14:41:00Z"/>
                <w:rFonts w:ascii="標楷體" w:eastAsia="標楷體" w:hAnsi="標楷體"/>
                <w:color w:val="000000" w:themeColor="text1"/>
              </w:rPr>
              <w:pPrChange w:id="6120" w:author="阿毛" w:date="2021-06-09T14:41:00Z">
                <w:pPr>
                  <w:snapToGrid w:val="0"/>
                  <w:ind w:left="238" w:hangingChars="99" w:hanging="238"/>
                  <w:jc w:val="both"/>
                </w:pPr>
              </w:pPrChange>
            </w:pPr>
            <w:ins w:id="6121" w:author="智誠 楊" w:date="2021-05-12T10:10:00Z">
              <w:del w:id="6122" w:author="阿毛" w:date="2021-06-09T14:41:00Z">
                <w:r w:rsidDel="00212B26">
                  <w:rPr>
                    <w:rFonts w:ascii="標楷體" w:eastAsia="標楷體" w:hAnsi="標楷體" w:hint="eastAsia"/>
                    <w:color w:val="000000" w:themeColor="text1"/>
                  </w:rPr>
                  <w:delText>3</w:delText>
                </w:r>
              </w:del>
            </w:ins>
            <w:ins w:id="6123" w:author="智誠 楊" w:date="2021-05-12T10:04:00Z">
              <w:del w:id="6124" w:author="阿毛" w:date="2021-06-09T14:41:00Z">
                <w:r w:rsidDel="00212B26">
                  <w:rPr>
                    <w:rFonts w:ascii="標楷體" w:eastAsia="標楷體" w:hAnsi="標楷體" w:hint="eastAsia"/>
                    <w:color w:val="000000" w:themeColor="text1"/>
                  </w:rPr>
                  <w:delText>.檢查:</w:delText>
                </w:r>
                <w:r w:rsidDel="00212B26">
                  <w:delText xml:space="preserve"> </w:delText>
                </w:r>
                <w:r w:rsidRPr="000F793D" w:rsidDel="00212B26">
                  <w:rPr>
                    <w:rFonts w:ascii="標楷體" w:eastAsia="標楷體" w:hAnsi="標楷體"/>
                    <w:color w:val="000000" w:themeColor="text1"/>
                  </w:rPr>
                  <w:delText>V(H,#ApHelp)</w:delText>
                </w:r>
              </w:del>
            </w:ins>
          </w:p>
          <w:p w14:paraId="5D0C9EF2" w14:textId="77777777" w:rsidR="00212B26" w:rsidRDefault="00D56434" w:rsidP="00212B26">
            <w:pPr>
              <w:snapToGrid w:val="0"/>
              <w:jc w:val="both"/>
              <w:rPr>
                <w:ins w:id="6125" w:author="阿毛" w:date="2021-06-09T14:41:00Z"/>
                <w:rFonts w:ascii="標楷體" w:eastAsia="標楷體" w:hAnsi="標楷體"/>
              </w:rPr>
            </w:pPr>
            <w:ins w:id="6126" w:author="智誠 楊" w:date="2021-05-12T10:10:00Z">
              <w:del w:id="6127" w:author="阿毛" w:date="2021-06-09T14:41:00Z">
                <w:r w:rsidDel="00212B26">
                  <w:rPr>
                    <w:rFonts w:ascii="標楷體" w:eastAsia="標楷體" w:hAnsi="標楷體" w:hint="eastAsia"/>
                    <w:color w:val="000000" w:themeColor="text1"/>
                  </w:rPr>
                  <w:delText>4</w:delText>
                </w:r>
              </w:del>
            </w:ins>
            <w:ins w:id="6128" w:author="智誠 楊" w:date="2021-05-12T10:04:00Z">
              <w:del w:id="6129" w:author="阿毛" w:date="2021-06-09T14:41:00Z">
                <w:r w:rsidDel="00212B26">
                  <w:rPr>
                    <w:rFonts w:ascii="標楷體" w:eastAsia="標楷體" w:hAnsi="標楷體" w:hint="eastAsia"/>
                    <w:color w:val="000000" w:themeColor="text1"/>
                  </w:rPr>
                  <w:delText>.</w:delText>
                </w:r>
              </w:del>
              <w:r>
                <w:rPr>
                  <w:rFonts w:ascii="標楷體" w:eastAsia="標楷體" w:hAnsi="標楷體"/>
                </w:rPr>
                <w:t>MlundryRecord.REapySourc</w:t>
              </w:r>
            </w:ins>
            <w:ins w:id="6130" w:author="阿毛" w:date="2021-06-09T14:41:00Z">
              <w:r w:rsidR="00212B26">
                <w:rPr>
                  <w:rFonts w:ascii="標楷體" w:eastAsia="標楷體" w:hAnsi="標楷體" w:hint="eastAsia"/>
                </w:rPr>
                <w:t xml:space="preserve"> </w:t>
              </w:r>
            </w:ins>
          </w:p>
          <w:p w14:paraId="7ED69ABA" w14:textId="07C9109B" w:rsidR="00D56434" w:rsidRDefault="00212B26">
            <w:pPr>
              <w:snapToGrid w:val="0"/>
              <w:jc w:val="both"/>
              <w:rPr>
                <w:ins w:id="6131" w:author="智誠 楊" w:date="2021-05-12T10:04:00Z"/>
                <w:rFonts w:ascii="標楷體" w:eastAsia="標楷體" w:hAnsi="標楷體"/>
                <w:color w:val="000000" w:themeColor="text1"/>
              </w:rPr>
              <w:pPrChange w:id="6132" w:author="阿毛" w:date="2021-06-09T14:41:00Z">
                <w:pPr>
                  <w:snapToGrid w:val="0"/>
                  <w:ind w:left="238" w:hangingChars="99" w:hanging="238"/>
                </w:pPr>
              </w:pPrChange>
            </w:pPr>
            <w:ins w:id="6133" w:author="阿毛" w:date="2021-06-09T14:41:00Z">
              <w:r>
                <w:rPr>
                  <w:rFonts w:ascii="標楷體" w:eastAsia="標楷體" w:hAnsi="標楷體" w:hint="eastAsia"/>
                </w:rPr>
                <w:t xml:space="preserve">  </w:t>
              </w:r>
            </w:ins>
            <w:ins w:id="6134" w:author="智誠 楊" w:date="2021-05-12T10:04:00Z">
              <w:del w:id="6135" w:author="阿毛" w:date="2021-06-09T14:41:00Z">
                <w:r w:rsidR="00D56434" w:rsidDel="00212B26">
                  <w:rPr>
                    <w:rFonts w:ascii="標楷體" w:eastAsia="標楷體" w:hAnsi="標楷體"/>
                  </w:rPr>
                  <w:delText>e</w:delText>
                </w:r>
              </w:del>
            </w:ins>
            <w:ins w:id="6136" w:author="阿毛" w:date="2021-06-09T14:41:00Z">
              <w:r>
                <w:rPr>
                  <w:rFonts w:ascii="標楷體" w:eastAsia="標楷體" w:hAnsi="標楷體"/>
                </w:rPr>
                <w:t>e</w:t>
              </w:r>
            </w:ins>
          </w:p>
        </w:tc>
      </w:tr>
      <w:tr w:rsidR="00D56434" w:rsidRPr="00847BB7" w14:paraId="2C4C1309"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137"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138" w:author="智誠 楊" w:date="2021-05-12T10:04:00Z"/>
          <w:trPrChange w:id="6139" w:author="阿毛" w:date="2021-06-09T14:41:00Z">
            <w:trPr>
              <w:trHeight w:val="291"/>
              <w:jc w:val="center"/>
            </w:trPr>
          </w:trPrChange>
        </w:trPr>
        <w:tc>
          <w:tcPr>
            <w:tcW w:w="456" w:type="dxa"/>
            <w:tcPrChange w:id="6140" w:author="阿毛" w:date="2021-06-09T14:41:00Z">
              <w:tcPr>
                <w:tcW w:w="456" w:type="dxa"/>
              </w:tcPr>
            </w:tcPrChange>
          </w:tcPr>
          <w:p w14:paraId="73F2C5D5" w14:textId="77777777" w:rsidR="00D56434" w:rsidRDefault="00D56434" w:rsidP="00B6788F">
            <w:pPr>
              <w:rPr>
                <w:ins w:id="6141" w:author="智誠 楊" w:date="2021-05-12T10:04:00Z"/>
                <w:rFonts w:ascii="標楷體" w:eastAsia="標楷體" w:hAnsi="標楷體"/>
              </w:rPr>
            </w:pPr>
            <w:ins w:id="6142" w:author="智誠 楊" w:date="2021-05-12T10:04:00Z">
              <w:r>
                <w:rPr>
                  <w:rFonts w:ascii="標楷體" w:eastAsia="標楷體" w:hAnsi="標楷體" w:hint="eastAsia"/>
                </w:rPr>
                <w:t>9</w:t>
              </w:r>
            </w:ins>
          </w:p>
        </w:tc>
        <w:tc>
          <w:tcPr>
            <w:tcW w:w="1736" w:type="dxa"/>
            <w:tcPrChange w:id="6143" w:author="阿毛" w:date="2021-06-09T14:41:00Z">
              <w:tcPr>
                <w:tcW w:w="1736" w:type="dxa"/>
              </w:tcPr>
            </w:tcPrChange>
          </w:tcPr>
          <w:p w14:paraId="439C722B" w14:textId="77777777" w:rsidR="00D56434" w:rsidRDefault="00D56434" w:rsidP="00B6788F">
            <w:pPr>
              <w:rPr>
                <w:ins w:id="6144" w:author="智誠 楊" w:date="2021-05-12T10:04:00Z"/>
                <w:rFonts w:ascii="標楷體" w:eastAsia="標楷體" w:hAnsi="標楷體"/>
                <w:lang w:eastAsia="zh-HK"/>
              </w:rPr>
            </w:pPr>
            <w:ins w:id="6145" w:author="智誠 楊" w:date="2021-05-12T10:04:00Z">
              <w:r>
                <w:rPr>
                  <w:rFonts w:ascii="標楷體" w:eastAsia="標楷體" w:hAnsi="標楷體" w:hint="eastAsia"/>
                  <w:lang w:eastAsia="zh-HK"/>
                </w:rPr>
                <w:t>代償銀行</w:t>
              </w:r>
            </w:ins>
          </w:p>
        </w:tc>
        <w:tc>
          <w:tcPr>
            <w:tcW w:w="1053" w:type="dxa"/>
            <w:tcPrChange w:id="6146" w:author="阿毛" w:date="2021-06-09T14:41:00Z">
              <w:tcPr>
                <w:tcW w:w="1602" w:type="dxa"/>
              </w:tcPr>
            </w:tcPrChange>
          </w:tcPr>
          <w:p w14:paraId="63D4A3C6" w14:textId="77777777" w:rsidR="00D56434" w:rsidRDefault="00D56434" w:rsidP="00B6788F">
            <w:pPr>
              <w:rPr>
                <w:ins w:id="6147" w:author="智誠 楊" w:date="2021-05-12T10:04:00Z"/>
                <w:rFonts w:ascii="標楷體" w:eastAsia="標楷體" w:hAnsi="標楷體"/>
              </w:rPr>
            </w:pPr>
            <w:ins w:id="6148" w:author="智誠 楊" w:date="2021-05-12T10:04:00Z">
              <w:r>
                <w:rPr>
                  <w:rFonts w:ascii="標楷體" w:eastAsia="標楷體" w:hAnsi="標楷體" w:hint="eastAsia"/>
                </w:rPr>
                <w:t>20</w:t>
              </w:r>
            </w:ins>
          </w:p>
        </w:tc>
        <w:tc>
          <w:tcPr>
            <w:tcW w:w="992" w:type="dxa"/>
            <w:tcPrChange w:id="6149" w:author="阿毛" w:date="2021-06-09T14:41:00Z">
              <w:tcPr>
                <w:tcW w:w="992" w:type="dxa"/>
              </w:tcPr>
            </w:tcPrChange>
          </w:tcPr>
          <w:p w14:paraId="6F9BE00F" w14:textId="77777777" w:rsidR="00D56434" w:rsidRPr="00847BB7" w:rsidRDefault="00D56434" w:rsidP="00B6788F">
            <w:pPr>
              <w:rPr>
                <w:ins w:id="6150" w:author="智誠 楊" w:date="2021-05-12T10:04:00Z"/>
                <w:rFonts w:ascii="標楷體" w:eastAsia="標楷體" w:hAnsi="標楷體"/>
              </w:rPr>
            </w:pPr>
          </w:p>
        </w:tc>
        <w:tc>
          <w:tcPr>
            <w:tcW w:w="2038" w:type="dxa"/>
            <w:tcPrChange w:id="6151" w:author="阿毛" w:date="2021-06-09T14:41:00Z">
              <w:tcPr>
                <w:tcW w:w="1489" w:type="dxa"/>
              </w:tcPr>
            </w:tcPrChange>
          </w:tcPr>
          <w:p w14:paraId="49EF8653" w14:textId="77777777" w:rsidR="00D56434" w:rsidRPr="00847BB7" w:rsidRDefault="00D56434" w:rsidP="00B6788F">
            <w:pPr>
              <w:rPr>
                <w:ins w:id="6152" w:author="智誠 楊" w:date="2021-05-12T10:04:00Z"/>
                <w:rFonts w:ascii="標楷體" w:eastAsia="標楷體" w:hAnsi="標楷體"/>
                <w:lang w:eastAsia="zh-HK"/>
              </w:rPr>
            </w:pPr>
          </w:p>
        </w:tc>
        <w:tc>
          <w:tcPr>
            <w:tcW w:w="354" w:type="dxa"/>
            <w:tcPrChange w:id="6153" w:author="阿毛" w:date="2021-06-09T14:41:00Z">
              <w:tcPr>
                <w:tcW w:w="354" w:type="dxa"/>
              </w:tcPr>
            </w:tcPrChange>
          </w:tcPr>
          <w:p w14:paraId="05010721" w14:textId="77777777" w:rsidR="00D56434" w:rsidRPr="00847BB7" w:rsidRDefault="00D56434" w:rsidP="00B6788F">
            <w:pPr>
              <w:rPr>
                <w:ins w:id="6154" w:author="智誠 楊" w:date="2021-05-12T10:04:00Z"/>
                <w:rFonts w:ascii="標楷體" w:eastAsia="標楷體" w:hAnsi="標楷體"/>
              </w:rPr>
            </w:pPr>
          </w:p>
        </w:tc>
        <w:tc>
          <w:tcPr>
            <w:tcW w:w="709" w:type="dxa"/>
            <w:tcPrChange w:id="6155" w:author="阿毛" w:date="2021-06-09T14:41:00Z">
              <w:tcPr>
                <w:tcW w:w="709" w:type="dxa"/>
              </w:tcPr>
            </w:tcPrChange>
          </w:tcPr>
          <w:p w14:paraId="137B42D3" w14:textId="77777777" w:rsidR="00D56434" w:rsidRDefault="00D56434" w:rsidP="00B6788F">
            <w:pPr>
              <w:jc w:val="center"/>
              <w:rPr>
                <w:ins w:id="6156" w:author="智誠 楊" w:date="2021-05-12T10:04:00Z"/>
                <w:rFonts w:ascii="標楷體" w:eastAsia="標楷體" w:hAnsi="標楷體"/>
              </w:rPr>
            </w:pPr>
            <w:ins w:id="6157" w:author="智誠 楊" w:date="2021-05-12T10:04:00Z">
              <w:r w:rsidRPr="005856BF">
                <w:rPr>
                  <w:rFonts w:ascii="標楷體" w:eastAsia="標楷體" w:hAnsi="標楷體" w:hint="eastAsia"/>
                </w:rPr>
                <w:t>W</w:t>
              </w:r>
            </w:ins>
          </w:p>
        </w:tc>
        <w:tc>
          <w:tcPr>
            <w:tcW w:w="3402" w:type="dxa"/>
            <w:tcPrChange w:id="6158" w:author="阿毛" w:date="2021-06-09T14:41:00Z">
              <w:tcPr>
                <w:tcW w:w="3402" w:type="dxa"/>
              </w:tcPr>
            </w:tcPrChange>
          </w:tcPr>
          <w:p w14:paraId="5EB86869" w14:textId="2B49A9DA" w:rsidR="00C011E9" w:rsidRPr="004415DA" w:rsidRDefault="00C011E9">
            <w:pPr>
              <w:snapToGrid w:val="0"/>
              <w:ind w:left="238" w:hangingChars="99" w:hanging="238"/>
              <w:rPr>
                <w:ins w:id="6159" w:author="智誠 楊" w:date="2021-05-12T10:11:00Z"/>
                <w:rFonts w:ascii="標楷體" w:eastAsia="標楷體" w:hAnsi="標楷體"/>
                <w:color w:val="000000" w:themeColor="text1"/>
              </w:rPr>
            </w:pPr>
            <w:ins w:id="6160" w:author="智誠 楊" w:date="2021-05-12T10:11:00Z">
              <w:r>
                <w:rPr>
                  <w:rFonts w:ascii="標楷體" w:eastAsia="標楷體" w:hAnsi="標楷體" w:hint="eastAsia"/>
                  <w:color w:val="000000" w:themeColor="text1"/>
                </w:rPr>
                <w:t>1.自動顯示原值</w:t>
              </w:r>
            </w:ins>
            <w:ins w:id="6161" w:author="阿毛" w:date="2021-06-09T14:41:00Z">
              <w:r w:rsidR="00212B26">
                <w:rPr>
                  <w:rFonts w:ascii="標楷體" w:eastAsia="標楷體" w:hAnsi="標楷體" w:hint="eastAsia"/>
                  <w:color w:val="000000" w:themeColor="text1"/>
                </w:rPr>
                <w:t>,</w:t>
              </w:r>
            </w:ins>
            <w:ins w:id="6162" w:author="阿毛" w:date="2021-06-09T14:43:00Z">
              <w:r w:rsidR="00212B26">
                <w:rPr>
                  <w:rFonts w:ascii="標楷體" w:eastAsia="標楷體" w:hAnsi="標楷體" w:hint="eastAsia"/>
                  <w:color w:val="000000" w:themeColor="text1"/>
                </w:rPr>
                <w:t>當</w:t>
              </w:r>
            </w:ins>
            <w:ins w:id="6163" w:author="阿毛" w:date="2021-06-09T14:41:00Z">
              <w:r w:rsidR="00212B26">
                <w:rPr>
                  <w:rFonts w:ascii="標楷體" w:eastAsia="標楷體" w:hAnsi="標楷體"/>
                  <w:color w:val="000000" w:themeColor="text1"/>
                </w:rPr>
                <w:t>[</w:t>
              </w:r>
            </w:ins>
            <w:ins w:id="6164" w:author="阿毛" w:date="2021-06-09T14:42:00Z">
              <w:r w:rsidR="00212B26">
                <w:rPr>
                  <w:rFonts w:ascii="標楷體" w:eastAsia="標楷體" w:hAnsi="標楷體" w:hint="eastAsia"/>
                  <w:color w:val="000000" w:themeColor="text1"/>
                </w:rPr>
                <w:t>還款來源]=[1,他行代償]時可以修改文字,檢核條件:不可為空</w:t>
              </w:r>
              <w:r w:rsidR="00212B26">
                <w:rPr>
                  <w:rFonts w:ascii="標楷體" w:eastAsia="標楷體" w:hAnsi="標楷體" w:hint="eastAsia"/>
                  <w:color w:val="000000" w:themeColor="text1"/>
                </w:rPr>
                <w:lastRenderedPageBreak/>
                <w:t>白/V(7)</w:t>
              </w:r>
            </w:ins>
          </w:p>
          <w:p w14:paraId="7ABF5737" w14:textId="2695B600" w:rsidR="00D56434" w:rsidDel="00212B26" w:rsidRDefault="00C011E9">
            <w:pPr>
              <w:snapToGrid w:val="0"/>
              <w:ind w:left="238" w:hangingChars="99" w:hanging="238"/>
              <w:jc w:val="both"/>
              <w:rPr>
                <w:ins w:id="6165" w:author="智誠 楊" w:date="2021-05-12T10:04:00Z"/>
                <w:del w:id="6166" w:author="阿毛" w:date="2021-06-09T14:42:00Z"/>
                <w:rFonts w:ascii="標楷體" w:eastAsia="標楷體" w:hAnsi="標楷體"/>
                <w:color w:val="000000" w:themeColor="text1"/>
              </w:rPr>
            </w:pPr>
            <w:ins w:id="6167" w:author="智誠 楊" w:date="2021-05-12T10:11:00Z">
              <w:r>
                <w:rPr>
                  <w:rFonts w:ascii="標楷體" w:eastAsia="標楷體" w:hAnsi="標楷體" w:hint="eastAsia"/>
                  <w:color w:val="000000" w:themeColor="text1"/>
                </w:rPr>
                <w:t>2</w:t>
              </w:r>
            </w:ins>
            <w:ins w:id="6168" w:author="智誠 楊" w:date="2021-05-12T10:04:00Z">
              <w:r w:rsidR="00D56434" w:rsidRPr="00F558A3">
                <w:rPr>
                  <w:rFonts w:ascii="標楷體" w:eastAsia="標楷體" w:hAnsi="標楷體" w:hint="eastAsia"/>
                  <w:color w:val="000000" w:themeColor="text1"/>
                </w:rPr>
                <w:t>.</w:t>
              </w:r>
              <w:del w:id="6169" w:author="阿毛" w:date="2021-06-09T14:42:00Z">
                <w:r w:rsidR="00D56434" w:rsidDel="00212B26">
                  <w:rPr>
                    <w:rFonts w:ascii="標楷體" w:eastAsia="標楷體" w:hAnsi="標楷體" w:hint="eastAsia"/>
                    <w:color w:val="000000" w:themeColor="text1"/>
                  </w:rPr>
                  <w:delText>還款來源=1時,</w:delText>
                </w:r>
              </w:del>
            </w:ins>
            <w:ins w:id="6170" w:author="智誠 楊" w:date="2021-05-12T10:11:00Z">
              <w:del w:id="6171" w:author="阿毛" w:date="2021-06-09T14:42:00Z">
                <w:r w:rsidDel="00212B26">
                  <w:rPr>
                    <w:rFonts w:ascii="標楷體" w:eastAsia="標楷體" w:hAnsi="標楷體" w:hint="eastAsia"/>
                    <w:color w:val="000000" w:themeColor="text1"/>
                  </w:rPr>
                  <w:delText>可以修改</w:delText>
                </w:r>
              </w:del>
            </w:ins>
          </w:p>
          <w:p w14:paraId="1981CC86" w14:textId="277325AD" w:rsidR="00D56434" w:rsidDel="00212B26" w:rsidRDefault="00C011E9">
            <w:pPr>
              <w:snapToGrid w:val="0"/>
              <w:ind w:left="238" w:hangingChars="99" w:hanging="238"/>
              <w:jc w:val="both"/>
              <w:rPr>
                <w:ins w:id="6172" w:author="智誠 楊" w:date="2021-05-12T10:04:00Z"/>
                <w:del w:id="6173" w:author="阿毛" w:date="2021-06-09T14:42:00Z"/>
                <w:rFonts w:ascii="標楷體" w:eastAsia="標楷體" w:hAnsi="標楷體"/>
                <w:color w:val="000000" w:themeColor="text1"/>
              </w:rPr>
            </w:pPr>
            <w:ins w:id="6174" w:author="智誠 楊" w:date="2021-05-12T10:11:00Z">
              <w:del w:id="6175" w:author="阿毛" w:date="2021-06-09T14:42:00Z">
                <w:r w:rsidDel="00212B26">
                  <w:rPr>
                    <w:rFonts w:ascii="標楷體" w:eastAsia="標楷體" w:hAnsi="標楷體" w:hint="eastAsia"/>
                    <w:color w:val="000000" w:themeColor="text1"/>
                  </w:rPr>
                  <w:delText>3</w:delText>
                </w:r>
              </w:del>
            </w:ins>
            <w:ins w:id="6176" w:author="智誠 楊" w:date="2021-05-12T10:04:00Z">
              <w:del w:id="6177" w:author="阿毛" w:date="2021-06-09T14:42:00Z">
                <w:r w:rsidR="00D56434" w:rsidDel="00212B26">
                  <w:rPr>
                    <w:rFonts w:ascii="標楷體" w:eastAsia="標楷體" w:hAnsi="標楷體" w:hint="eastAsia"/>
                    <w:color w:val="000000" w:themeColor="text1"/>
                  </w:rPr>
                  <w:delText>.檢查:</w:delText>
                </w:r>
              </w:del>
            </w:ins>
          </w:p>
          <w:p w14:paraId="238FE7C1" w14:textId="21EEAFF0" w:rsidR="00D56434" w:rsidRPr="00F558A3" w:rsidDel="00212B26" w:rsidRDefault="00D56434">
            <w:pPr>
              <w:snapToGrid w:val="0"/>
              <w:ind w:left="238" w:hangingChars="99" w:hanging="238"/>
              <w:jc w:val="both"/>
              <w:rPr>
                <w:ins w:id="6178" w:author="智誠 楊" w:date="2021-05-12T10:04:00Z"/>
                <w:del w:id="6179" w:author="阿毛" w:date="2021-06-09T14:42:00Z"/>
                <w:rFonts w:ascii="標楷體" w:eastAsia="標楷體" w:hAnsi="標楷體"/>
                <w:color w:val="000000" w:themeColor="text1"/>
              </w:rPr>
            </w:pPr>
            <w:ins w:id="6180" w:author="智誠 楊" w:date="2021-05-12T10:04:00Z">
              <w:del w:id="6181" w:author="阿毛" w:date="2021-06-09T14:42:00Z">
                <w:r w:rsidRPr="00D56434" w:rsidDel="00212B26">
                  <w:rPr>
                    <w:rFonts w:ascii="標楷體" w:eastAsia="標楷體" w:hAnsi="標楷體"/>
                    <w:color w:val="000000" w:themeColor="text1"/>
                  </w:rPr>
                  <w:delText>C(3,#RepaySource,1,</w:delText>
                </w:r>
                <w:r w:rsidDel="00212B26">
                  <w:rPr>
                    <w:rFonts w:ascii="標楷體" w:eastAsia="標楷體" w:hAnsi="標楷體"/>
                    <w:color w:val="000000" w:themeColor="text1"/>
                  </w:rPr>
                  <w:delText>V(7)</w:delText>
                </w:r>
                <w:r w:rsidRPr="00D56434" w:rsidDel="00212B26">
                  <w:rPr>
                    <w:rFonts w:ascii="標楷體" w:eastAsia="標楷體" w:hAnsi="標楷體"/>
                    <w:color w:val="000000" w:themeColor="text1"/>
                  </w:rPr>
                  <w:delText>,s)</w:delText>
                </w:r>
              </w:del>
            </w:ins>
          </w:p>
          <w:p w14:paraId="62BA9DFE" w14:textId="24E08F72" w:rsidR="00D56434" w:rsidRDefault="00C011E9">
            <w:pPr>
              <w:snapToGrid w:val="0"/>
              <w:ind w:left="238" w:hangingChars="99" w:hanging="238"/>
              <w:jc w:val="both"/>
              <w:rPr>
                <w:ins w:id="6182" w:author="智誠 楊" w:date="2021-05-12T10:04:00Z"/>
                <w:rFonts w:ascii="標楷體" w:eastAsia="標楷體" w:hAnsi="標楷體"/>
                <w:color w:val="000000" w:themeColor="text1"/>
              </w:rPr>
              <w:pPrChange w:id="6183" w:author="阿毛" w:date="2021-06-09T14:42:00Z">
                <w:pPr>
                  <w:snapToGrid w:val="0"/>
                  <w:ind w:left="238" w:hangingChars="99" w:hanging="238"/>
                </w:pPr>
              </w:pPrChange>
            </w:pPr>
            <w:ins w:id="6184" w:author="智誠 楊" w:date="2021-05-12T10:11:00Z">
              <w:del w:id="6185" w:author="阿毛" w:date="2021-06-09T14:42:00Z">
                <w:r w:rsidDel="00212B26">
                  <w:rPr>
                    <w:rFonts w:ascii="標楷體" w:eastAsia="標楷體" w:hAnsi="標楷體" w:hint="eastAsia"/>
                    <w:color w:val="000000" w:themeColor="text1"/>
                  </w:rPr>
                  <w:delText>4</w:delText>
                </w:r>
              </w:del>
            </w:ins>
            <w:ins w:id="6186" w:author="智誠 楊" w:date="2021-05-12T10:04:00Z">
              <w:del w:id="6187" w:author="阿毛" w:date="2021-06-09T14:42:00Z">
                <w:r w:rsidR="00D56434" w:rsidDel="00212B26">
                  <w:rPr>
                    <w:rFonts w:ascii="標楷體" w:eastAsia="標楷體" w:hAnsi="標楷體" w:hint="eastAsia"/>
                    <w:color w:val="000000" w:themeColor="text1"/>
                  </w:rPr>
                  <w:delText>.</w:delText>
                </w:r>
              </w:del>
              <w:r w:rsidR="00D56434">
                <w:rPr>
                  <w:rFonts w:ascii="標楷體" w:eastAsia="標楷體" w:hAnsi="標楷體"/>
                </w:rPr>
                <w:t>MlundryRecord.RepayBank</w:t>
              </w:r>
            </w:ins>
          </w:p>
        </w:tc>
      </w:tr>
      <w:tr w:rsidR="00D56434" w:rsidRPr="00847BB7" w14:paraId="411F2EC5"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188"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189" w:author="智誠 楊" w:date="2021-05-12T10:04:00Z"/>
          <w:trPrChange w:id="6190" w:author="阿毛" w:date="2021-06-09T14:41:00Z">
            <w:trPr>
              <w:trHeight w:val="291"/>
              <w:jc w:val="center"/>
            </w:trPr>
          </w:trPrChange>
        </w:trPr>
        <w:tc>
          <w:tcPr>
            <w:tcW w:w="456" w:type="dxa"/>
            <w:tcPrChange w:id="6191" w:author="阿毛" w:date="2021-06-09T14:41:00Z">
              <w:tcPr>
                <w:tcW w:w="456" w:type="dxa"/>
              </w:tcPr>
            </w:tcPrChange>
          </w:tcPr>
          <w:p w14:paraId="7D82FA1C" w14:textId="77777777" w:rsidR="00D56434" w:rsidRDefault="00D56434" w:rsidP="00B6788F">
            <w:pPr>
              <w:rPr>
                <w:ins w:id="6192" w:author="智誠 楊" w:date="2021-05-12T10:04:00Z"/>
                <w:rFonts w:ascii="標楷體" w:eastAsia="標楷體" w:hAnsi="標楷體"/>
              </w:rPr>
            </w:pPr>
            <w:ins w:id="6193" w:author="智誠 楊" w:date="2021-05-12T10:04:00Z">
              <w:r>
                <w:rPr>
                  <w:rFonts w:ascii="標楷體" w:eastAsia="標楷體" w:hAnsi="標楷體" w:hint="eastAsia"/>
                </w:rPr>
                <w:lastRenderedPageBreak/>
                <w:t>10</w:t>
              </w:r>
            </w:ins>
          </w:p>
        </w:tc>
        <w:tc>
          <w:tcPr>
            <w:tcW w:w="1736" w:type="dxa"/>
            <w:tcPrChange w:id="6194" w:author="阿毛" w:date="2021-06-09T14:41:00Z">
              <w:tcPr>
                <w:tcW w:w="1736" w:type="dxa"/>
              </w:tcPr>
            </w:tcPrChange>
          </w:tcPr>
          <w:p w14:paraId="24C20D11" w14:textId="77777777" w:rsidR="00D56434" w:rsidRDefault="00D56434" w:rsidP="00B6788F">
            <w:pPr>
              <w:rPr>
                <w:ins w:id="6195" w:author="智誠 楊" w:date="2021-05-12T10:04:00Z"/>
                <w:rFonts w:ascii="標楷體" w:eastAsia="標楷體" w:hAnsi="標楷體"/>
                <w:lang w:eastAsia="zh-HK"/>
              </w:rPr>
            </w:pPr>
            <w:ins w:id="6196" w:author="智誠 楊" w:date="2021-05-12T10:04:00Z">
              <w:r>
                <w:rPr>
                  <w:rFonts w:ascii="標楷體" w:eastAsia="標楷體" w:hAnsi="標楷體" w:hint="eastAsia"/>
                  <w:lang w:eastAsia="zh-HK"/>
                </w:rPr>
                <w:t>實際還款日期</w:t>
              </w:r>
            </w:ins>
          </w:p>
        </w:tc>
        <w:tc>
          <w:tcPr>
            <w:tcW w:w="1053" w:type="dxa"/>
            <w:tcPrChange w:id="6197" w:author="阿毛" w:date="2021-06-09T14:41:00Z">
              <w:tcPr>
                <w:tcW w:w="1602" w:type="dxa"/>
              </w:tcPr>
            </w:tcPrChange>
          </w:tcPr>
          <w:p w14:paraId="437C199F" w14:textId="77777777" w:rsidR="00D56434" w:rsidRDefault="00D56434" w:rsidP="00B6788F">
            <w:pPr>
              <w:rPr>
                <w:ins w:id="6198" w:author="智誠 楊" w:date="2021-05-12T10:04:00Z"/>
                <w:rFonts w:ascii="標楷體" w:eastAsia="標楷體" w:hAnsi="標楷體"/>
              </w:rPr>
            </w:pPr>
            <w:ins w:id="6199" w:author="智誠 楊" w:date="2021-05-12T10:04:00Z">
              <w:r>
                <w:rPr>
                  <w:rFonts w:ascii="標楷體" w:eastAsia="標楷體" w:hAnsi="標楷體" w:hint="eastAsia"/>
                </w:rPr>
                <w:t>7</w:t>
              </w:r>
            </w:ins>
          </w:p>
        </w:tc>
        <w:tc>
          <w:tcPr>
            <w:tcW w:w="992" w:type="dxa"/>
            <w:tcPrChange w:id="6200" w:author="阿毛" w:date="2021-06-09T14:41:00Z">
              <w:tcPr>
                <w:tcW w:w="992" w:type="dxa"/>
              </w:tcPr>
            </w:tcPrChange>
          </w:tcPr>
          <w:p w14:paraId="0AEFB771" w14:textId="28966EFD" w:rsidR="00D56434" w:rsidRPr="00847BB7" w:rsidRDefault="00D56434" w:rsidP="00B6788F">
            <w:pPr>
              <w:rPr>
                <w:ins w:id="6201" w:author="智誠 楊" w:date="2021-05-12T10:04:00Z"/>
                <w:rFonts w:ascii="標楷體" w:eastAsia="標楷體" w:hAnsi="標楷體"/>
              </w:rPr>
            </w:pPr>
          </w:p>
        </w:tc>
        <w:tc>
          <w:tcPr>
            <w:tcW w:w="2038" w:type="dxa"/>
            <w:tcPrChange w:id="6202" w:author="阿毛" w:date="2021-06-09T14:41:00Z">
              <w:tcPr>
                <w:tcW w:w="1489" w:type="dxa"/>
              </w:tcPr>
            </w:tcPrChange>
          </w:tcPr>
          <w:p w14:paraId="295D12E3" w14:textId="6A5BCF50" w:rsidR="00D56434" w:rsidRPr="00847BB7" w:rsidRDefault="00BD3A69" w:rsidP="00B6788F">
            <w:pPr>
              <w:rPr>
                <w:ins w:id="6203" w:author="智誠 楊" w:date="2021-05-12T10:04:00Z"/>
                <w:rFonts w:ascii="標楷體" w:eastAsia="標楷體" w:hAnsi="標楷體"/>
                <w:lang w:eastAsia="zh-HK"/>
              </w:rPr>
            </w:pPr>
            <w:ins w:id="6204" w:author="阿毛" w:date="2021-06-09T16:18:00Z">
              <w:r>
                <w:rPr>
                  <w:rFonts w:ascii="標楷體" w:eastAsia="標楷體" w:hAnsi="標楷體" w:hint="eastAsia"/>
                </w:rPr>
                <w:t>日期選單</w:t>
              </w:r>
            </w:ins>
          </w:p>
        </w:tc>
        <w:tc>
          <w:tcPr>
            <w:tcW w:w="354" w:type="dxa"/>
            <w:tcPrChange w:id="6205" w:author="阿毛" w:date="2021-06-09T14:41:00Z">
              <w:tcPr>
                <w:tcW w:w="354" w:type="dxa"/>
              </w:tcPr>
            </w:tcPrChange>
          </w:tcPr>
          <w:p w14:paraId="72AA6814" w14:textId="77777777" w:rsidR="00D56434" w:rsidRPr="00847BB7" w:rsidRDefault="00D56434" w:rsidP="00B6788F">
            <w:pPr>
              <w:rPr>
                <w:ins w:id="6206" w:author="智誠 楊" w:date="2021-05-12T10:04:00Z"/>
                <w:rFonts w:ascii="標楷體" w:eastAsia="標楷體" w:hAnsi="標楷體"/>
              </w:rPr>
            </w:pPr>
          </w:p>
        </w:tc>
        <w:tc>
          <w:tcPr>
            <w:tcW w:w="709" w:type="dxa"/>
            <w:tcPrChange w:id="6207" w:author="阿毛" w:date="2021-06-09T14:41:00Z">
              <w:tcPr>
                <w:tcW w:w="709" w:type="dxa"/>
              </w:tcPr>
            </w:tcPrChange>
          </w:tcPr>
          <w:p w14:paraId="0E67AA66" w14:textId="77777777" w:rsidR="00D56434" w:rsidRDefault="00D56434" w:rsidP="00B6788F">
            <w:pPr>
              <w:jc w:val="center"/>
              <w:rPr>
                <w:ins w:id="6208" w:author="智誠 楊" w:date="2021-05-12T10:04:00Z"/>
                <w:rFonts w:ascii="標楷體" w:eastAsia="標楷體" w:hAnsi="標楷體"/>
              </w:rPr>
            </w:pPr>
            <w:ins w:id="6209" w:author="智誠 楊" w:date="2021-05-12T10:04:00Z">
              <w:r w:rsidRPr="005856BF">
                <w:rPr>
                  <w:rFonts w:ascii="標楷體" w:eastAsia="標楷體" w:hAnsi="標楷體" w:hint="eastAsia"/>
                </w:rPr>
                <w:t>W</w:t>
              </w:r>
            </w:ins>
          </w:p>
        </w:tc>
        <w:tc>
          <w:tcPr>
            <w:tcW w:w="3402" w:type="dxa"/>
            <w:tcPrChange w:id="6210" w:author="阿毛" w:date="2021-06-09T14:41:00Z">
              <w:tcPr>
                <w:tcW w:w="3402" w:type="dxa"/>
              </w:tcPr>
            </w:tcPrChange>
          </w:tcPr>
          <w:p w14:paraId="23D5E7A6" w14:textId="435A6D45" w:rsidR="00C011E9" w:rsidRPr="004415DA" w:rsidRDefault="00C011E9">
            <w:pPr>
              <w:snapToGrid w:val="0"/>
              <w:ind w:left="238" w:hangingChars="99" w:hanging="238"/>
              <w:rPr>
                <w:ins w:id="6211" w:author="智誠 楊" w:date="2021-05-12T10:12:00Z"/>
                <w:rFonts w:ascii="標楷體" w:eastAsia="標楷體" w:hAnsi="標楷體"/>
                <w:color w:val="000000" w:themeColor="text1"/>
              </w:rPr>
            </w:pPr>
            <w:ins w:id="6212" w:author="智誠 楊" w:date="2021-05-12T10:12:00Z">
              <w:r>
                <w:rPr>
                  <w:rFonts w:ascii="標楷體" w:eastAsia="標楷體" w:hAnsi="標楷體" w:hint="eastAsia"/>
                  <w:color w:val="000000" w:themeColor="text1"/>
                </w:rPr>
                <w:t>1.自動顯示原值,可以修改</w:t>
              </w:r>
            </w:ins>
            <w:ins w:id="6213" w:author="阿毛" w:date="2021-06-09T14:43:00Z">
              <w:r w:rsidR="00212B26">
                <w:rPr>
                  <w:rFonts w:ascii="標楷體" w:eastAsia="標楷體" w:hAnsi="標楷體" w:hint="eastAsia"/>
                  <w:color w:val="000000" w:themeColor="text1"/>
                </w:rPr>
                <w:t>日期,日期格式/</w:t>
              </w:r>
            </w:ins>
            <w:ins w:id="6214" w:author="阿毛" w:date="2021-06-09T14:44:00Z">
              <w:r w:rsidR="00212B26" w:rsidRPr="00D56434">
                <w:rPr>
                  <w:rFonts w:ascii="標楷體" w:eastAsia="標楷體" w:hAnsi="標楷體"/>
                  <w:color w:val="000000" w:themeColor="text1"/>
                </w:rPr>
                <w:t>A(DATE,0)</w:t>
              </w:r>
            </w:ins>
          </w:p>
          <w:p w14:paraId="4B662463" w14:textId="08CD798A" w:rsidR="00D56434" w:rsidDel="00212B26" w:rsidRDefault="00D56434">
            <w:pPr>
              <w:snapToGrid w:val="0"/>
              <w:ind w:left="238" w:hangingChars="99" w:hanging="238"/>
              <w:rPr>
                <w:ins w:id="6215" w:author="智誠 楊" w:date="2021-05-12T10:04:00Z"/>
                <w:del w:id="6216" w:author="阿毛" w:date="2021-06-09T14:44:00Z"/>
                <w:rFonts w:ascii="標楷體" w:eastAsia="標楷體" w:hAnsi="標楷體"/>
                <w:color w:val="000000" w:themeColor="text1"/>
              </w:rPr>
            </w:pPr>
            <w:ins w:id="6217" w:author="智誠 楊" w:date="2021-05-12T10:04:00Z">
              <w:r>
                <w:rPr>
                  <w:rFonts w:ascii="標楷體" w:eastAsia="標楷體" w:hAnsi="標楷體" w:hint="eastAsia"/>
                  <w:color w:val="000000" w:themeColor="text1"/>
                </w:rPr>
                <w:t>2</w:t>
              </w:r>
              <w:r>
                <w:rPr>
                  <w:rFonts w:ascii="標楷體" w:eastAsia="標楷體" w:hAnsi="標楷體"/>
                  <w:color w:val="000000" w:themeColor="text1"/>
                </w:rPr>
                <w:t>.</w:t>
              </w:r>
              <w:del w:id="6218" w:author="阿毛" w:date="2021-06-09T14:44:00Z">
                <w:r w:rsidDel="00212B26">
                  <w:rPr>
                    <w:rFonts w:ascii="標楷體" w:eastAsia="標楷體" w:hAnsi="標楷體" w:hint="eastAsia"/>
                    <w:color w:val="000000" w:themeColor="text1"/>
                  </w:rPr>
                  <w:delText>檢查:</w:delText>
                </w:r>
              </w:del>
            </w:ins>
          </w:p>
          <w:p w14:paraId="288EBC2A" w14:textId="112C7383" w:rsidR="00D56434" w:rsidRPr="004415DA" w:rsidDel="00212B26" w:rsidRDefault="00D56434">
            <w:pPr>
              <w:snapToGrid w:val="0"/>
              <w:ind w:left="238" w:hangingChars="99" w:hanging="238"/>
              <w:rPr>
                <w:ins w:id="6219" w:author="智誠 楊" w:date="2021-05-12T10:04:00Z"/>
                <w:del w:id="6220" w:author="阿毛" w:date="2021-06-09T14:44:00Z"/>
                <w:rFonts w:ascii="標楷體" w:eastAsia="標楷體" w:hAnsi="標楷體"/>
                <w:color w:val="000000" w:themeColor="text1"/>
              </w:rPr>
            </w:pPr>
            <w:ins w:id="6221" w:author="智誠 楊" w:date="2021-05-12T10:04:00Z">
              <w:del w:id="6222" w:author="阿毛" w:date="2021-06-09T14:44:00Z">
                <w:r w:rsidRPr="00D56434" w:rsidDel="00212B26">
                  <w:rPr>
                    <w:rFonts w:ascii="標楷體" w:eastAsia="標楷體" w:hAnsi="標楷體"/>
                    <w:color w:val="000000" w:themeColor="text1"/>
                  </w:rPr>
                  <w:delText>A(DATE,0,#ActualRepayDate)</w:delText>
                </w:r>
              </w:del>
            </w:ins>
          </w:p>
          <w:p w14:paraId="06D554B4" w14:textId="5C4FCC84" w:rsidR="00D56434" w:rsidRDefault="00C011E9">
            <w:pPr>
              <w:snapToGrid w:val="0"/>
              <w:ind w:left="238" w:hangingChars="99" w:hanging="238"/>
              <w:rPr>
                <w:ins w:id="6223" w:author="智誠 楊" w:date="2021-05-12T10:04:00Z"/>
                <w:rFonts w:ascii="標楷體" w:eastAsia="標楷體" w:hAnsi="標楷體"/>
                <w:color w:val="000000" w:themeColor="text1"/>
              </w:rPr>
            </w:pPr>
            <w:ins w:id="6224" w:author="智誠 楊" w:date="2021-05-12T10:13:00Z">
              <w:del w:id="6225" w:author="阿毛" w:date="2021-06-09T14:44:00Z">
                <w:r w:rsidDel="00212B26">
                  <w:rPr>
                    <w:rFonts w:ascii="標楷體" w:eastAsia="標楷體" w:hAnsi="標楷體" w:hint="eastAsia"/>
                    <w:color w:val="000000" w:themeColor="text1"/>
                  </w:rPr>
                  <w:delText>3</w:delText>
                </w:r>
              </w:del>
            </w:ins>
            <w:ins w:id="6226" w:author="智誠 楊" w:date="2021-05-12T10:04:00Z">
              <w:del w:id="6227" w:author="阿毛" w:date="2021-06-09T14:44:00Z">
                <w:r w:rsidR="00D56434" w:rsidDel="00212B26">
                  <w:rPr>
                    <w:rFonts w:ascii="標楷體" w:eastAsia="標楷體" w:hAnsi="標楷體" w:hint="eastAsia"/>
                    <w:color w:val="000000" w:themeColor="text1"/>
                  </w:rPr>
                  <w:delText>.</w:delText>
                </w:r>
              </w:del>
              <w:r w:rsidR="00D56434">
                <w:rPr>
                  <w:rFonts w:ascii="標楷體" w:eastAsia="標楷體" w:hAnsi="標楷體"/>
                </w:rPr>
                <w:t>MlundryRecord.ActualRepayDate</w:t>
              </w:r>
            </w:ins>
          </w:p>
        </w:tc>
      </w:tr>
      <w:tr w:rsidR="00D56434" w:rsidRPr="00847BB7" w14:paraId="27450276" w14:textId="77777777" w:rsidTr="00212B26">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228"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6229" w:author="智誠 楊" w:date="2021-05-12T10:04:00Z"/>
          <w:trPrChange w:id="6230" w:author="阿毛" w:date="2021-06-09T14:41:00Z">
            <w:trPr>
              <w:trHeight w:val="291"/>
              <w:jc w:val="center"/>
            </w:trPr>
          </w:trPrChange>
        </w:trPr>
        <w:tc>
          <w:tcPr>
            <w:tcW w:w="456" w:type="dxa"/>
            <w:tcPrChange w:id="6231" w:author="阿毛" w:date="2021-06-09T14:41:00Z">
              <w:tcPr>
                <w:tcW w:w="456" w:type="dxa"/>
              </w:tcPr>
            </w:tcPrChange>
          </w:tcPr>
          <w:p w14:paraId="645209F1" w14:textId="77777777" w:rsidR="00D56434" w:rsidRDefault="00D56434" w:rsidP="00B6788F">
            <w:pPr>
              <w:rPr>
                <w:ins w:id="6232" w:author="智誠 楊" w:date="2021-05-12T10:04:00Z"/>
                <w:rFonts w:ascii="標楷體" w:eastAsia="標楷體" w:hAnsi="標楷體"/>
              </w:rPr>
            </w:pPr>
            <w:ins w:id="6233" w:author="智誠 楊" w:date="2021-05-12T10:04:00Z">
              <w:r>
                <w:rPr>
                  <w:rFonts w:ascii="標楷體" w:eastAsia="標楷體" w:hAnsi="標楷體" w:hint="eastAsia"/>
                </w:rPr>
                <w:t>11</w:t>
              </w:r>
            </w:ins>
          </w:p>
        </w:tc>
        <w:tc>
          <w:tcPr>
            <w:tcW w:w="1736" w:type="dxa"/>
            <w:tcPrChange w:id="6234" w:author="阿毛" w:date="2021-06-09T14:41:00Z">
              <w:tcPr>
                <w:tcW w:w="1736" w:type="dxa"/>
              </w:tcPr>
            </w:tcPrChange>
          </w:tcPr>
          <w:p w14:paraId="3A543C3E" w14:textId="77777777" w:rsidR="00D56434" w:rsidRDefault="00D56434" w:rsidP="00B6788F">
            <w:pPr>
              <w:rPr>
                <w:ins w:id="6235" w:author="智誠 楊" w:date="2021-05-12T10:04:00Z"/>
                <w:rFonts w:ascii="標楷體" w:eastAsia="標楷體" w:hAnsi="標楷體"/>
                <w:lang w:eastAsia="zh-HK"/>
              </w:rPr>
            </w:pPr>
            <w:ins w:id="6236" w:author="智誠 楊" w:date="2021-05-12T10:04:00Z">
              <w:r>
                <w:rPr>
                  <w:rFonts w:ascii="標楷體" w:eastAsia="標楷體" w:hAnsi="標楷體" w:hint="eastAsia"/>
                  <w:lang w:eastAsia="zh-HK"/>
                </w:rPr>
                <w:t>其他說明</w:t>
              </w:r>
            </w:ins>
          </w:p>
        </w:tc>
        <w:tc>
          <w:tcPr>
            <w:tcW w:w="1053" w:type="dxa"/>
            <w:tcPrChange w:id="6237" w:author="阿毛" w:date="2021-06-09T14:41:00Z">
              <w:tcPr>
                <w:tcW w:w="1602" w:type="dxa"/>
              </w:tcPr>
            </w:tcPrChange>
          </w:tcPr>
          <w:p w14:paraId="4C97DA42" w14:textId="77777777" w:rsidR="00D56434" w:rsidRDefault="00D56434" w:rsidP="00B6788F">
            <w:pPr>
              <w:rPr>
                <w:ins w:id="6238" w:author="智誠 楊" w:date="2021-05-12T10:04:00Z"/>
                <w:rFonts w:ascii="標楷體" w:eastAsia="標楷體" w:hAnsi="標楷體"/>
              </w:rPr>
            </w:pPr>
            <w:ins w:id="6239" w:author="智誠 楊" w:date="2021-05-12T10:04:00Z">
              <w:r>
                <w:rPr>
                  <w:rFonts w:ascii="標楷體" w:eastAsia="標楷體" w:hAnsi="標楷體" w:hint="eastAsia"/>
                </w:rPr>
                <w:t>120</w:t>
              </w:r>
            </w:ins>
          </w:p>
        </w:tc>
        <w:tc>
          <w:tcPr>
            <w:tcW w:w="992" w:type="dxa"/>
            <w:tcPrChange w:id="6240" w:author="阿毛" w:date="2021-06-09T14:41:00Z">
              <w:tcPr>
                <w:tcW w:w="992" w:type="dxa"/>
              </w:tcPr>
            </w:tcPrChange>
          </w:tcPr>
          <w:p w14:paraId="789CF79B" w14:textId="77777777" w:rsidR="00D56434" w:rsidRPr="00847BB7" w:rsidRDefault="00D56434" w:rsidP="00B6788F">
            <w:pPr>
              <w:rPr>
                <w:ins w:id="6241" w:author="智誠 楊" w:date="2021-05-12T10:04:00Z"/>
                <w:rFonts w:ascii="標楷體" w:eastAsia="標楷體" w:hAnsi="標楷體"/>
              </w:rPr>
            </w:pPr>
          </w:p>
        </w:tc>
        <w:tc>
          <w:tcPr>
            <w:tcW w:w="2038" w:type="dxa"/>
            <w:tcPrChange w:id="6242" w:author="阿毛" w:date="2021-06-09T14:41:00Z">
              <w:tcPr>
                <w:tcW w:w="1489" w:type="dxa"/>
              </w:tcPr>
            </w:tcPrChange>
          </w:tcPr>
          <w:p w14:paraId="38D3E926" w14:textId="77777777" w:rsidR="00D56434" w:rsidRPr="00847BB7" w:rsidRDefault="00D56434" w:rsidP="00B6788F">
            <w:pPr>
              <w:rPr>
                <w:ins w:id="6243" w:author="智誠 楊" w:date="2021-05-12T10:04:00Z"/>
                <w:rFonts w:ascii="標楷體" w:eastAsia="標楷體" w:hAnsi="標楷體"/>
                <w:lang w:eastAsia="zh-HK"/>
              </w:rPr>
            </w:pPr>
          </w:p>
        </w:tc>
        <w:tc>
          <w:tcPr>
            <w:tcW w:w="354" w:type="dxa"/>
            <w:tcPrChange w:id="6244" w:author="阿毛" w:date="2021-06-09T14:41:00Z">
              <w:tcPr>
                <w:tcW w:w="354" w:type="dxa"/>
              </w:tcPr>
            </w:tcPrChange>
          </w:tcPr>
          <w:p w14:paraId="34A429C0" w14:textId="77777777" w:rsidR="00D56434" w:rsidRPr="00847BB7" w:rsidRDefault="00D56434" w:rsidP="00B6788F">
            <w:pPr>
              <w:rPr>
                <w:ins w:id="6245" w:author="智誠 楊" w:date="2021-05-12T10:04:00Z"/>
                <w:rFonts w:ascii="標楷體" w:eastAsia="標楷體" w:hAnsi="標楷體"/>
              </w:rPr>
            </w:pPr>
          </w:p>
        </w:tc>
        <w:tc>
          <w:tcPr>
            <w:tcW w:w="709" w:type="dxa"/>
            <w:tcPrChange w:id="6246" w:author="阿毛" w:date="2021-06-09T14:41:00Z">
              <w:tcPr>
                <w:tcW w:w="709" w:type="dxa"/>
              </w:tcPr>
            </w:tcPrChange>
          </w:tcPr>
          <w:p w14:paraId="18E28784" w14:textId="77777777" w:rsidR="00D56434" w:rsidRDefault="00D56434" w:rsidP="00B6788F">
            <w:pPr>
              <w:jc w:val="center"/>
              <w:rPr>
                <w:ins w:id="6247" w:author="智誠 楊" w:date="2021-05-12T10:04:00Z"/>
                <w:rFonts w:ascii="標楷體" w:eastAsia="標楷體" w:hAnsi="標楷體"/>
              </w:rPr>
            </w:pPr>
            <w:ins w:id="6248" w:author="智誠 楊" w:date="2021-05-12T10:04:00Z">
              <w:r w:rsidRPr="005856BF">
                <w:rPr>
                  <w:rFonts w:ascii="標楷體" w:eastAsia="標楷體" w:hAnsi="標楷體" w:hint="eastAsia"/>
                </w:rPr>
                <w:t>W</w:t>
              </w:r>
            </w:ins>
          </w:p>
        </w:tc>
        <w:tc>
          <w:tcPr>
            <w:tcW w:w="3402" w:type="dxa"/>
            <w:tcPrChange w:id="6249" w:author="阿毛" w:date="2021-06-09T14:41:00Z">
              <w:tcPr>
                <w:tcW w:w="3402" w:type="dxa"/>
              </w:tcPr>
            </w:tcPrChange>
          </w:tcPr>
          <w:p w14:paraId="23DB7D82" w14:textId="2FECDD14" w:rsidR="00C011E9" w:rsidRPr="004415DA" w:rsidRDefault="00C011E9" w:rsidP="00C011E9">
            <w:pPr>
              <w:snapToGrid w:val="0"/>
              <w:ind w:left="238" w:hangingChars="99" w:hanging="238"/>
              <w:rPr>
                <w:ins w:id="6250" w:author="智誠 楊" w:date="2021-05-12T10:13:00Z"/>
                <w:rFonts w:ascii="標楷體" w:eastAsia="標楷體" w:hAnsi="標楷體"/>
                <w:color w:val="000000" w:themeColor="text1"/>
              </w:rPr>
            </w:pPr>
            <w:ins w:id="6251" w:author="智誠 楊" w:date="2021-05-12T10:13:00Z">
              <w:r>
                <w:rPr>
                  <w:rFonts w:ascii="標楷體" w:eastAsia="標楷體" w:hAnsi="標楷體" w:hint="eastAsia"/>
                  <w:color w:val="000000" w:themeColor="text1"/>
                </w:rPr>
                <w:t>1.自動顯示原值,可以修改</w:t>
              </w:r>
            </w:ins>
            <w:ins w:id="6252" w:author="阿毛" w:date="2021-06-09T14:44:00Z">
              <w:r w:rsidR="00212B26">
                <w:rPr>
                  <w:rFonts w:ascii="標楷體" w:eastAsia="標楷體" w:hAnsi="標楷體" w:hint="eastAsia"/>
                  <w:color w:val="000000" w:themeColor="text1"/>
                </w:rPr>
                <w:t>文字</w:t>
              </w:r>
            </w:ins>
          </w:p>
          <w:p w14:paraId="47F5442B" w14:textId="77777777" w:rsidR="00D56434" w:rsidRDefault="00D56434" w:rsidP="00B6788F">
            <w:pPr>
              <w:snapToGrid w:val="0"/>
              <w:ind w:left="238" w:hangingChars="99" w:hanging="238"/>
              <w:rPr>
                <w:ins w:id="6253" w:author="智誠 楊" w:date="2021-05-12T10:04:00Z"/>
                <w:rFonts w:ascii="標楷體" w:eastAsia="標楷體" w:hAnsi="標楷體"/>
                <w:color w:val="000000" w:themeColor="text1"/>
              </w:rPr>
            </w:pPr>
            <w:ins w:id="6254" w:author="智誠 楊" w:date="2021-05-12T10:04:00Z">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ins>
          </w:p>
        </w:tc>
      </w:tr>
    </w:tbl>
    <w:p w14:paraId="2A6728D8" w14:textId="77777777" w:rsidR="00C95828" w:rsidRPr="00362205" w:rsidRDefault="00C95828" w:rsidP="00C95828">
      <w:pPr>
        <w:rPr>
          <w:rFonts w:ascii="標楷體" w:eastAsia="標楷體" w:hAnsi="標楷體"/>
        </w:rPr>
      </w:pPr>
    </w:p>
    <w:p w14:paraId="21A764DD" w14:textId="77777777" w:rsidR="00033042" w:rsidRDefault="00033042">
      <w:pPr>
        <w:widowControl/>
        <w:rPr>
          <w:ins w:id="6255" w:author="智誠 楊" w:date="2021-05-08T16:38:00Z"/>
          <w:rFonts w:ascii="標楷體" w:eastAsia="標楷體" w:hAnsi="標楷體"/>
        </w:rPr>
      </w:pPr>
      <w:ins w:id="6256" w:author="智誠 楊" w:date="2021-05-08T16:38:00Z">
        <w:r>
          <w:rPr>
            <w:rFonts w:ascii="標楷體" w:eastAsia="標楷體" w:hAnsi="標楷體"/>
          </w:rPr>
          <w:br w:type="page"/>
        </w:r>
      </w:ins>
    </w:p>
    <w:p w14:paraId="00479C72" w14:textId="02555616" w:rsidR="00212B26" w:rsidRDefault="00212B26" w:rsidP="00212B26">
      <w:pPr>
        <w:pStyle w:val="a"/>
        <w:tabs>
          <w:tab w:val="clear" w:pos="1134"/>
        </w:tabs>
        <w:ind w:left="1440" w:hanging="480"/>
        <w:rPr>
          <w:ins w:id="6257" w:author="阿毛" w:date="2021-06-09T14:44:00Z"/>
        </w:rPr>
      </w:pPr>
      <w:ins w:id="6258" w:author="阿毛" w:date="2021-06-09T14:44:00Z">
        <w:r>
          <w:lastRenderedPageBreak/>
          <w:t>輸入畫面</w:t>
        </w:r>
        <w:r>
          <w:rPr>
            <w:rFonts w:hint="eastAsia"/>
            <w:lang w:eastAsia="zh-HK"/>
          </w:rPr>
          <w:t>按鈕</w:t>
        </w:r>
        <w:r>
          <w:t>說明</w:t>
        </w:r>
        <w:r>
          <w:rPr>
            <w:rFonts w:hint="eastAsia"/>
          </w:rPr>
          <w:t>-</w:t>
        </w:r>
        <w:r>
          <w:rPr>
            <w:rFonts w:hint="eastAsia"/>
          </w:rPr>
          <w:t>刪除</w:t>
        </w:r>
      </w:ins>
    </w:p>
    <w:p w14:paraId="564983E0" w14:textId="77777777" w:rsidR="00212B26" w:rsidRPr="00F5236F" w:rsidRDefault="00212B26" w:rsidP="00212B26">
      <w:pPr>
        <w:rPr>
          <w:ins w:id="6259" w:author="阿毛" w:date="2021-06-09T14:44:00Z"/>
        </w:rPr>
      </w:pPr>
    </w:p>
    <w:tbl>
      <w:tblPr>
        <w:tblStyle w:val="ac"/>
        <w:tblW w:w="0" w:type="auto"/>
        <w:tblInd w:w="250" w:type="dxa"/>
        <w:tblLook w:val="04A0" w:firstRow="1" w:lastRow="0" w:firstColumn="1" w:lastColumn="0" w:noHBand="0" w:noVBand="1"/>
      </w:tblPr>
      <w:tblGrid>
        <w:gridCol w:w="851"/>
        <w:gridCol w:w="2126"/>
        <w:gridCol w:w="7033"/>
      </w:tblGrid>
      <w:tr w:rsidR="00212B26" w:rsidRPr="00A97C81" w14:paraId="714C25A4" w14:textId="77777777" w:rsidTr="00B6788F">
        <w:trPr>
          <w:ins w:id="6260" w:author="阿毛" w:date="2021-06-09T14:44:00Z"/>
        </w:trPr>
        <w:tc>
          <w:tcPr>
            <w:tcW w:w="851" w:type="dxa"/>
            <w:shd w:val="clear" w:color="auto" w:fill="D9D9D9" w:themeFill="background1" w:themeFillShade="D9"/>
          </w:tcPr>
          <w:p w14:paraId="5D5506A3" w14:textId="77777777" w:rsidR="00212B26" w:rsidRPr="00A97C81" w:rsidRDefault="00212B26" w:rsidP="00B6788F">
            <w:pPr>
              <w:jc w:val="center"/>
              <w:rPr>
                <w:ins w:id="6261" w:author="阿毛" w:date="2021-06-09T14:44:00Z"/>
                <w:rFonts w:ascii="標楷體" w:eastAsia="標楷體" w:hAnsi="標楷體"/>
              </w:rPr>
            </w:pPr>
            <w:ins w:id="6262" w:author="阿毛" w:date="2021-06-09T14:44: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21EC7069" w14:textId="77777777" w:rsidR="00212B26" w:rsidRPr="00A97C81" w:rsidRDefault="00212B26" w:rsidP="00B6788F">
            <w:pPr>
              <w:jc w:val="center"/>
              <w:rPr>
                <w:ins w:id="6263" w:author="阿毛" w:date="2021-06-09T14:44:00Z"/>
                <w:rFonts w:ascii="標楷體" w:eastAsia="標楷體" w:hAnsi="標楷體"/>
              </w:rPr>
            </w:pPr>
            <w:ins w:id="6264" w:author="阿毛" w:date="2021-06-09T14:44: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06A133C8" w14:textId="77777777" w:rsidR="00212B26" w:rsidRPr="00A97C81" w:rsidRDefault="00212B26" w:rsidP="00B6788F">
            <w:pPr>
              <w:jc w:val="center"/>
              <w:rPr>
                <w:ins w:id="6265" w:author="阿毛" w:date="2021-06-09T14:44:00Z"/>
                <w:rFonts w:ascii="標楷體" w:eastAsia="標楷體" w:hAnsi="標楷體"/>
              </w:rPr>
            </w:pPr>
            <w:ins w:id="6266" w:author="阿毛" w:date="2021-06-09T14:44:00Z">
              <w:r w:rsidRPr="00A97C81">
                <w:rPr>
                  <w:rFonts w:ascii="標楷體" w:eastAsia="標楷體" w:hAnsi="標楷體" w:hint="eastAsia"/>
                  <w:lang w:eastAsia="zh-HK"/>
                </w:rPr>
                <w:t>功能說明</w:t>
              </w:r>
            </w:ins>
          </w:p>
        </w:tc>
      </w:tr>
      <w:tr w:rsidR="00212B26" w:rsidRPr="00A97C81" w14:paraId="1B12B5F0" w14:textId="77777777" w:rsidTr="00B6788F">
        <w:trPr>
          <w:ins w:id="6267" w:author="阿毛" w:date="2021-06-09T14:44:00Z"/>
        </w:trPr>
        <w:tc>
          <w:tcPr>
            <w:tcW w:w="851" w:type="dxa"/>
          </w:tcPr>
          <w:p w14:paraId="114D084E" w14:textId="77777777" w:rsidR="00212B26" w:rsidRPr="00A97C81" w:rsidRDefault="00212B26" w:rsidP="00B6788F">
            <w:pPr>
              <w:jc w:val="center"/>
              <w:rPr>
                <w:ins w:id="6268" w:author="阿毛" w:date="2021-06-09T14:44:00Z"/>
                <w:rFonts w:ascii="標楷體" w:eastAsia="標楷體" w:hAnsi="標楷體"/>
              </w:rPr>
            </w:pPr>
            <w:ins w:id="6269" w:author="阿毛" w:date="2021-06-09T14:44:00Z">
              <w:r>
                <w:rPr>
                  <w:rFonts w:ascii="標楷體" w:eastAsia="標楷體" w:hAnsi="標楷體" w:hint="eastAsia"/>
                </w:rPr>
                <w:t>1</w:t>
              </w:r>
            </w:ins>
          </w:p>
        </w:tc>
        <w:tc>
          <w:tcPr>
            <w:tcW w:w="2126" w:type="dxa"/>
          </w:tcPr>
          <w:p w14:paraId="53445866" w14:textId="627F17DC" w:rsidR="00212B26" w:rsidRPr="00A97C81" w:rsidRDefault="00212B26" w:rsidP="00B6788F">
            <w:pPr>
              <w:rPr>
                <w:ins w:id="6270" w:author="阿毛" w:date="2021-06-09T14:44:00Z"/>
                <w:rFonts w:ascii="標楷體" w:eastAsia="標楷體" w:hAnsi="標楷體"/>
                <w:lang w:eastAsia="zh-HK"/>
              </w:rPr>
            </w:pPr>
            <w:ins w:id="6271" w:author="阿毛" w:date="2021-06-09T14:44:00Z">
              <w:r>
                <w:rPr>
                  <w:rFonts w:ascii="標楷體" w:eastAsia="標楷體" w:hAnsi="標楷體" w:hint="eastAsia"/>
                  <w:lang w:eastAsia="zh-HK"/>
                </w:rPr>
                <w:t>刪除</w:t>
              </w:r>
            </w:ins>
          </w:p>
        </w:tc>
        <w:tc>
          <w:tcPr>
            <w:tcW w:w="7033" w:type="dxa"/>
          </w:tcPr>
          <w:p w14:paraId="00002683" w14:textId="77777777" w:rsidR="00212B26" w:rsidRPr="00A97C81" w:rsidRDefault="00212B26" w:rsidP="00B6788F">
            <w:pPr>
              <w:rPr>
                <w:ins w:id="6272" w:author="阿毛" w:date="2021-06-09T14:44:00Z"/>
                <w:rFonts w:ascii="標楷體" w:eastAsia="標楷體" w:hAnsi="標楷體"/>
                <w:lang w:eastAsia="zh-HK"/>
              </w:rPr>
            </w:pPr>
            <w:ins w:id="6273" w:author="阿毛" w:date="2021-06-09T14:44: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20D220D2" w14:textId="77777777" w:rsidR="00212B26" w:rsidRDefault="00212B26" w:rsidP="00B6788F">
            <w:pPr>
              <w:rPr>
                <w:ins w:id="6274" w:author="阿毛" w:date="2021-06-09T14:44:00Z"/>
                <w:rFonts w:ascii="標楷體" w:eastAsia="標楷體" w:hAnsi="標楷體"/>
                <w:shd w:val="pct15" w:color="auto" w:fill="FFFFFF"/>
              </w:rPr>
            </w:pPr>
            <w:ins w:id="6275" w:author="阿毛" w:date="2021-06-09T14:44:00Z">
              <w:r w:rsidRPr="00554A02">
                <w:rPr>
                  <w:rFonts w:ascii="標楷體" w:eastAsia="標楷體" w:hAnsi="標楷體" w:hint="eastAsia"/>
                  <w:shd w:val="pct15" w:color="auto" w:fill="FFFFFF"/>
                </w:rPr>
                <w:t>&lt;&lt;檢查說明&gt;&gt;</w:t>
              </w:r>
            </w:ins>
          </w:p>
          <w:p w14:paraId="3841D8BB" w14:textId="02039C9E" w:rsidR="00212B26" w:rsidRDefault="00212B26" w:rsidP="00B6788F">
            <w:pPr>
              <w:rPr>
                <w:ins w:id="6276" w:author="阿毛" w:date="2021-06-09T14:44:00Z"/>
                <w:rFonts w:ascii="標楷體" w:eastAsia="標楷體" w:hAnsi="標楷體"/>
                <w:lang w:eastAsia="zh-HK"/>
              </w:rPr>
            </w:pPr>
            <w:ins w:id="6277" w:author="阿毛" w:date="2021-06-09T14:44:00Z">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ins>
          </w:p>
          <w:p w14:paraId="5124474A" w14:textId="12CDB7D3" w:rsidR="00212B26" w:rsidRPr="00554A02" w:rsidRDefault="00212B26" w:rsidP="00B6788F">
            <w:pPr>
              <w:rPr>
                <w:ins w:id="6278" w:author="阿毛" w:date="2021-06-09T14:44:00Z"/>
                <w:rFonts w:ascii="標楷體" w:eastAsia="標楷體" w:hAnsi="標楷體"/>
              </w:rPr>
            </w:pPr>
            <w:ins w:id="6279" w:author="阿毛" w:date="2021-06-09T14:44:00Z">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ins>
          </w:p>
          <w:p w14:paraId="77CFB50D" w14:textId="77777777" w:rsidR="00212B26" w:rsidRPr="00554A02" w:rsidRDefault="00212B26" w:rsidP="00B6788F">
            <w:pPr>
              <w:rPr>
                <w:ins w:id="6280" w:author="阿毛" w:date="2021-06-09T14:44:00Z"/>
                <w:rFonts w:ascii="標楷體" w:eastAsia="標楷體" w:hAnsi="標楷體"/>
                <w:shd w:val="pct15" w:color="auto" w:fill="FFFFFF"/>
                <w:lang w:eastAsia="zh-HK"/>
              </w:rPr>
            </w:pPr>
            <w:ins w:id="6281" w:author="阿毛" w:date="2021-06-09T14:44: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7661A563" w14:textId="6FD43C1D" w:rsidR="00212B26" w:rsidRPr="00A97C81" w:rsidRDefault="00212B26" w:rsidP="00B6788F">
            <w:pPr>
              <w:rPr>
                <w:ins w:id="6282" w:author="阿毛" w:date="2021-06-09T14:44:00Z"/>
                <w:rFonts w:ascii="標楷體" w:eastAsia="標楷體" w:hAnsi="標楷體"/>
              </w:rPr>
            </w:pPr>
            <w:ins w:id="6283" w:author="阿毛" w:date="2021-06-09T14:44:00Z">
              <w:r>
                <w:rPr>
                  <w:rFonts w:ascii="標楷體" w:eastAsia="標楷體" w:hAnsi="標楷體" w:hint="eastAsia"/>
                </w:rPr>
                <w:t>1</w:t>
              </w:r>
              <w:r w:rsidRPr="00554A02">
                <w:rPr>
                  <w:rFonts w:ascii="標楷體" w:eastAsia="標楷體" w:hAnsi="標楷體" w:hint="eastAsia"/>
                </w:rPr>
                <w:t>.</w:t>
              </w:r>
            </w:ins>
            <w:ins w:id="6284" w:author="阿毛" w:date="2021-06-09T14:45:00Z">
              <w:r>
                <w:rPr>
                  <w:rFonts w:ascii="標楷體" w:eastAsia="標楷體" w:hAnsi="標楷體" w:hint="eastAsia"/>
                </w:rPr>
                <w:t>刪除</w:t>
              </w:r>
            </w:ins>
            <w:ins w:id="6285" w:author="阿毛" w:date="2021-06-09T14:44:00Z">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ins>
          </w:p>
        </w:tc>
      </w:tr>
      <w:tr w:rsidR="00212B26" w:rsidRPr="00A97C81" w14:paraId="5A760723" w14:textId="77777777" w:rsidTr="00B6788F">
        <w:trPr>
          <w:ins w:id="6286" w:author="阿毛" w:date="2021-06-09T14:44:00Z"/>
        </w:trPr>
        <w:tc>
          <w:tcPr>
            <w:tcW w:w="851" w:type="dxa"/>
          </w:tcPr>
          <w:p w14:paraId="37DA6C1D" w14:textId="77777777" w:rsidR="00212B26" w:rsidRPr="00A97C81" w:rsidRDefault="00212B26" w:rsidP="00B6788F">
            <w:pPr>
              <w:jc w:val="center"/>
              <w:rPr>
                <w:ins w:id="6287" w:author="阿毛" w:date="2021-06-09T14:44:00Z"/>
                <w:rFonts w:ascii="標楷體" w:eastAsia="標楷體" w:hAnsi="標楷體"/>
              </w:rPr>
            </w:pPr>
            <w:ins w:id="6288" w:author="阿毛" w:date="2021-06-09T14:44:00Z">
              <w:r>
                <w:rPr>
                  <w:rFonts w:ascii="標楷體" w:eastAsia="標楷體" w:hAnsi="標楷體" w:hint="eastAsia"/>
                </w:rPr>
                <w:t>2</w:t>
              </w:r>
            </w:ins>
          </w:p>
        </w:tc>
        <w:tc>
          <w:tcPr>
            <w:tcW w:w="2126" w:type="dxa"/>
          </w:tcPr>
          <w:p w14:paraId="517269A7" w14:textId="77777777" w:rsidR="00212B26" w:rsidRPr="00A97C81" w:rsidRDefault="00212B26" w:rsidP="00B6788F">
            <w:pPr>
              <w:rPr>
                <w:ins w:id="6289" w:author="阿毛" w:date="2021-06-09T14:44:00Z"/>
                <w:rFonts w:ascii="標楷體" w:eastAsia="標楷體" w:hAnsi="標楷體"/>
                <w:lang w:eastAsia="zh-HK"/>
              </w:rPr>
            </w:pPr>
            <w:ins w:id="6290" w:author="阿毛" w:date="2021-06-09T14:44:00Z">
              <w:r w:rsidRPr="00A97C81">
                <w:rPr>
                  <w:rFonts w:ascii="標楷體" w:eastAsia="標楷體" w:hAnsi="標楷體" w:hint="eastAsia"/>
                  <w:lang w:eastAsia="zh-HK"/>
                </w:rPr>
                <w:t>離開</w:t>
              </w:r>
            </w:ins>
          </w:p>
        </w:tc>
        <w:tc>
          <w:tcPr>
            <w:tcW w:w="7033" w:type="dxa"/>
          </w:tcPr>
          <w:p w14:paraId="2D4C12B2" w14:textId="77777777" w:rsidR="00212B26" w:rsidRPr="00A97C81" w:rsidRDefault="00212B26" w:rsidP="00B6788F">
            <w:pPr>
              <w:rPr>
                <w:ins w:id="6291" w:author="阿毛" w:date="2021-06-09T14:44:00Z"/>
                <w:rFonts w:ascii="標楷體" w:eastAsia="標楷體" w:hAnsi="標楷體"/>
                <w:lang w:eastAsia="zh-HK"/>
              </w:rPr>
            </w:pPr>
            <w:ins w:id="6292" w:author="阿毛" w:date="2021-06-09T14:44:00Z">
              <w:r w:rsidRPr="00A97C81">
                <w:rPr>
                  <w:rFonts w:ascii="標楷體" w:eastAsia="標楷體" w:hAnsi="標楷體" w:hint="eastAsia"/>
                  <w:lang w:eastAsia="zh-HK"/>
                </w:rPr>
                <w:t>關閉此畫面</w:t>
              </w:r>
            </w:ins>
          </w:p>
        </w:tc>
      </w:tr>
    </w:tbl>
    <w:p w14:paraId="7CFCA6B3" w14:textId="77777777" w:rsidR="00212B26" w:rsidRPr="00AF1102" w:rsidRDefault="00212B26" w:rsidP="00212B26">
      <w:pPr>
        <w:rPr>
          <w:ins w:id="6293" w:author="阿毛" w:date="2021-06-09T14:44:00Z"/>
        </w:rPr>
      </w:pPr>
    </w:p>
    <w:p w14:paraId="03940AD5" w14:textId="77777777" w:rsidR="00212B26" w:rsidRPr="00362205" w:rsidRDefault="00212B26" w:rsidP="00212B26">
      <w:pPr>
        <w:pStyle w:val="a"/>
        <w:tabs>
          <w:tab w:val="clear" w:pos="1134"/>
        </w:tabs>
        <w:ind w:left="1440" w:hanging="480"/>
        <w:rPr>
          <w:ins w:id="6294" w:author="阿毛" w:date="2021-06-09T14:44:00Z"/>
        </w:rPr>
      </w:pPr>
      <w:ins w:id="6295" w:author="阿毛" w:date="2021-06-09T14:44:00Z">
        <w:r>
          <w:t>輸入畫面資料說明</w:t>
        </w:r>
        <w:r>
          <w:rPr>
            <w:rFonts w:hint="eastAsia"/>
          </w:rPr>
          <w:t>-</w:t>
        </w:r>
        <w:r>
          <w:rPr>
            <w:rFonts w:hint="eastAsia"/>
          </w:rPr>
          <w:t>修改</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212B26" w:rsidRPr="00847BB7" w14:paraId="778FE799" w14:textId="77777777" w:rsidTr="00B6788F">
        <w:trPr>
          <w:trHeight w:val="388"/>
          <w:tblHeader/>
          <w:jc w:val="center"/>
          <w:ins w:id="6296" w:author="阿毛" w:date="2021-06-09T14:44:00Z"/>
        </w:trPr>
        <w:tc>
          <w:tcPr>
            <w:tcW w:w="456" w:type="dxa"/>
            <w:vMerge w:val="restart"/>
            <w:shd w:val="clear" w:color="auto" w:fill="D9D9D9" w:themeFill="background1" w:themeFillShade="D9"/>
          </w:tcPr>
          <w:p w14:paraId="61702CC6" w14:textId="77777777" w:rsidR="00212B26" w:rsidRPr="00847BB7" w:rsidRDefault="00212B26" w:rsidP="00B6788F">
            <w:pPr>
              <w:rPr>
                <w:ins w:id="6297" w:author="阿毛" w:date="2021-06-09T14:44:00Z"/>
                <w:rFonts w:ascii="標楷體" w:eastAsia="標楷體" w:hAnsi="標楷體"/>
              </w:rPr>
            </w:pPr>
            <w:ins w:id="6298" w:author="阿毛" w:date="2021-06-09T14:44:00Z">
              <w:r w:rsidRPr="00847BB7">
                <w:rPr>
                  <w:rFonts w:ascii="標楷體" w:eastAsia="標楷體" w:hAnsi="標楷體"/>
                </w:rPr>
                <w:t>序號</w:t>
              </w:r>
            </w:ins>
          </w:p>
        </w:tc>
        <w:tc>
          <w:tcPr>
            <w:tcW w:w="1736" w:type="dxa"/>
            <w:vMerge w:val="restart"/>
            <w:shd w:val="clear" w:color="auto" w:fill="D9D9D9" w:themeFill="background1" w:themeFillShade="D9"/>
          </w:tcPr>
          <w:p w14:paraId="277285E4" w14:textId="77777777" w:rsidR="00212B26" w:rsidRPr="00847BB7" w:rsidRDefault="00212B26" w:rsidP="00B6788F">
            <w:pPr>
              <w:rPr>
                <w:ins w:id="6299" w:author="阿毛" w:date="2021-06-09T14:44:00Z"/>
                <w:rFonts w:ascii="標楷體" w:eastAsia="標楷體" w:hAnsi="標楷體"/>
              </w:rPr>
            </w:pPr>
            <w:ins w:id="6300" w:author="阿毛" w:date="2021-06-09T14:44:00Z">
              <w:r w:rsidRPr="00847BB7">
                <w:rPr>
                  <w:rFonts w:ascii="標楷體" w:eastAsia="標楷體" w:hAnsi="標楷體"/>
                </w:rPr>
                <w:t>欄位</w:t>
              </w:r>
            </w:ins>
          </w:p>
        </w:tc>
        <w:tc>
          <w:tcPr>
            <w:tcW w:w="5146" w:type="dxa"/>
            <w:gridSpan w:val="5"/>
            <w:shd w:val="clear" w:color="auto" w:fill="D9D9D9" w:themeFill="background1" w:themeFillShade="D9"/>
          </w:tcPr>
          <w:p w14:paraId="6F874D1F" w14:textId="77777777" w:rsidR="00212B26" w:rsidRPr="00847BB7" w:rsidRDefault="00212B26" w:rsidP="00B6788F">
            <w:pPr>
              <w:jc w:val="center"/>
              <w:rPr>
                <w:ins w:id="6301" w:author="阿毛" w:date="2021-06-09T14:44:00Z"/>
                <w:rFonts w:ascii="標楷體" w:eastAsia="標楷體" w:hAnsi="標楷體"/>
              </w:rPr>
            </w:pPr>
            <w:ins w:id="6302" w:author="阿毛" w:date="2021-06-09T14:44:00Z">
              <w:r w:rsidRPr="00847BB7">
                <w:rPr>
                  <w:rFonts w:ascii="標楷體" w:eastAsia="標楷體" w:hAnsi="標楷體"/>
                </w:rPr>
                <w:t>說明</w:t>
              </w:r>
            </w:ins>
          </w:p>
        </w:tc>
        <w:tc>
          <w:tcPr>
            <w:tcW w:w="3402" w:type="dxa"/>
            <w:vMerge w:val="restart"/>
            <w:shd w:val="clear" w:color="auto" w:fill="D9D9D9" w:themeFill="background1" w:themeFillShade="D9"/>
          </w:tcPr>
          <w:p w14:paraId="34A6A189" w14:textId="77777777" w:rsidR="00212B26" w:rsidRPr="00847BB7" w:rsidRDefault="00212B26" w:rsidP="00B6788F">
            <w:pPr>
              <w:rPr>
                <w:ins w:id="6303" w:author="阿毛" w:date="2021-06-09T14:44:00Z"/>
                <w:rFonts w:ascii="標楷體" w:eastAsia="標楷體" w:hAnsi="標楷體"/>
              </w:rPr>
            </w:pPr>
            <w:ins w:id="6304" w:author="阿毛" w:date="2021-06-09T14:44:00Z">
              <w:r w:rsidRPr="00847BB7">
                <w:rPr>
                  <w:rFonts w:ascii="標楷體" w:eastAsia="標楷體" w:hAnsi="標楷體"/>
                </w:rPr>
                <w:t>處理邏輯及注意事項</w:t>
              </w:r>
            </w:ins>
          </w:p>
        </w:tc>
      </w:tr>
      <w:tr w:rsidR="00212B26" w:rsidRPr="00847BB7" w14:paraId="226B997D" w14:textId="77777777" w:rsidTr="00B6788F">
        <w:trPr>
          <w:trHeight w:val="244"/>
          <w:tblHeader/>
          <w:jc w:val="center"/>
          <w:ins w:id="6305" w:author="阿毛" w:date="2021-06-09T14:44:00Z"/>
        </w:trPr>
        <w:tc>
          <w:tcPr>
            <w:tcW w:w="456" w:type="dxa"/>
            <w:vMerge/>
            <w:shd w:val="clear" w:color="auto" w:fill="D9D9D9" w:themeFill="background1" w:themeFillShade="D9"/>
          </w:tcPr>
          <w:p w14:paraId="66B4C8D3" w14:textId="77777777" w:rsidR="00212B26" w:rsidRPr="00847BB7" w:rsidRDefault="00212B26" w:rsidP="00B6788F">
            <w:pPr>
              <w:rPr>
                <w:ins w:id="6306" w:author="阿毛" w:date="2021-06-09T14:44:00Z"/>
                <w:rFonts w:ascii="標楷體" w:eastAsia="標楷體" w:hAnsi="標楷體"/>
              </w:rPr>
            </w:pPr>
          </w:p>
        </w:tc>
        <w:tc>
          <w:tcPr>
            <w:tcW w:w="1736" w:type="dxa"/>
            <w:vMerge/>
            <w:shd w:val="clear" w:color="auto" w:fill="D9D9D9" w:themeFill="background1" w:themeFillShade="D9"/>
          </w:tcPr>
          <w:p w14:paraId="40892463" w14:textId="77777777" w:rsidR="00212B26" w:rsidRPr="00847BB7" w:rsidRDefault="00212B26" w:rsidP="00B6788F">
            <w:pPr>
              <w:rPr>
                <w:ins w:id="6307" w:author="阿毛" w:date="2021-06-09T14:44:00Z"/>
                <w:rFonts w:ascii="標楷體" w:eastAsia="標楷體" w:hAnsi="標楷體"/>
              </w:rPr>
            </w:pPr>
          </w:p>
        </w:tc>
        <w:tc>
          <w:tcPr>
            <w:tcW w:w="1053" w:type="dxa"/>
            <w:shd w:val="clear" w:color="auto" w:fill="D9D9D9" w:themeFill="background1" w:themeFillShade="D9"/>
          </w:tcPr>
          <w:p w14:paraId="6845CCB8" w14:textId="77777777" w:rsidR="00212B26" w:rsidRPr="00847BB7" w:rsidRDefault="00212B26" w:rsidP="00B6788F">
            <w:pPr>
              <w:rPr>
                <w:ins w:id="6308" w:author="阿毛" w:date="2021-06-09T14:44:00Z"/>
                <w:rFonts w:ascii="標楷體" w:eastAsia="標楷體" w:hAnsi="標楷體"/>
              </w:rPr>
            </w:pPr>
            <w:ins w:id="6309" w:author="阿毛" w:date="2021-06-09T14:44:00Z">
              <w:r>
                <w:rPr>
                  <w:rFonts w:ascii="標楷體" w:eastAsia="標楷體" w:hAnsi="標楷體" w:hint="eastAsia"/>
                </w:rPr>
                <w:t>資料長度</w:t>
              </w:r>
            </w:ins>
          </w:p>
        </w:tc>
        <w:tc>
          <w:tcPr>
            <w:tcW w:w="992" w:type="dxa"/>
            <w:shd w:val="clear" w:color="auto" w:fill="D9D9D9" w:themeFill="background1" w:themeFillShade="D9"/>
          </w:tcPr>
          <w:p w14:paraId="58CB981E" w14:textId="77777777" w:rsidR="00212B26" w:rsidRPr="00847BB7" w:rsidRDefault="00212B26" w:rsidP="00B6788F">
            <w:pPr>
              <w:rPr>
                <w:ins w:id="6310" w:author="阿毛" w:date="2021-06-09T14:44:00Z"/>
                <w:rFonts w:ascii="標楷體" w:eastAsia="標楷體" w:hAnsi="標楷體"/>
              </w:rPr>
            </w:pPr>
            <w:ins w:id="6311" w:author="阿毛" w:date="2021-06-09T14:44:00Z">
              <w:r w:rsidRPr="00847BB7">
                <w:rPr>
                  <w:rFonts w:ascii="標楷體" w:eastAsia="標楷體" w:hAnsi="標楷體"/>
                </w:rPr>
                <w:t>預設值</w:t>
              </w:r>
            </w:ins>
          </w:p>
        </w:tc>
        <w:tc>
          <w:tcPr>
            <w:tcW w:w="2038" w:type="dxa"/>
            <w:shd w:val="clear" w:color="auto" w:fill="D9D9D9" w:themeFill="background1" w:themeFillShade="D9"/>
          </w:tcPr>
          <w:p w14:paraId="1597989C" w14:textId="77777777" w:rsidR="00212B26" w:rsidRPr="00847BB7" w:rsidRDefault="00212B26" w:rsidP="00B6788F">
            <w:pPr>
              <w:rPr>
                <w:ins w:id="6312" w:author="阿毛" w:date="2021-06-09T14:44:00Z"/>
                <w:rFonts w:ascii="標楷體" w:eastAsia="標楷體" w:hAnsi="標楷體"/>
              </w:rPr>
            </w:pPr>
            <w:ins w:id="6313" w:author="阿毛" w:date="2021-06-09T14:44:00Z">
              <w:r w:rsidRPr="00847BB7">
                <w:rPr>
                  <w:rFonts w:ascii="標楷體" w:eastAsia="標楷體" w:hAnsi="標楷體"/>
                </w:rPr>
                <w:t>選單內容</w:t>
              </w:r>
            </w:ins>
          </w:p>
        </w:tc>
        <w:tc>
          <w:tcPr>
            <w:tcW w:w="354" w:type="dxa"/>
            <w:shd w:val="clear" w:color="auto" w:fill="D9D9D9" w:themeFill="background1" w:themeFillShade="D9"/>
          </w:tcPr>
          <w:p w14:paraId="73C646C0" w14:textId="77777777" w:rsidR="00212B26" w:rsidRPr="00847BB7" w:rsidRDefault="00212B26" w:rsidP="00B6788F">
            <w:pPr>
              <w:rPr>
                <w:ins w:id="6314" w:author="阿毛" w:date="2021-06-09T14:44:00Z"/>
                <w:rFonts w:ascii="標楷體" w:eastAsia="標楷體" w:hAnsi="標楷體"/>
              </w:rPr>
            </w:pPr>
            <w:proofErr w:type="gramStart"/>
            <w:ins w:id="6315" w:author="阿毛" w:date="2021-06-09T14:44:00Z">
              <w:r w:rsidRPr="00847BB7">
                <w:rPr>
                  <w:rFonts w:ascii="標楷體" w:eastAsia="標楷體" w:hAnsi="標楷體"/>
                </w:rPr>
                <w:t>必填</w:t>
              </w:r>
              <w:proofErr w:type="gramEnd"/>
            </w:ins>
          </w:p>
        </w:tc>
        <w:tc>
          <w:tcPr>
            <w:tcW w:w="709" w:type="dxa"/>
            <w:shd w:val="clear" w:color="auto" w:fill="D9D9D9" w:themeFill="background1" w:themeFillShade="D9"/>
          </w:tcPr>
          <w:p w14:paraId="189528CA" w14:textId="77777777" w:rsidR="00212B26" w:rsidRPr="00847BB7" w:rsidRDefault="00212B26" w:rsidP="00B6788F">
            <w:pPr>
              <w:rPr>
                <w:ins w:id="6316" w:author="阿毛" w:date="2021-06-09T14:44:00Z"/>
                <w:rFonts w:ascii="標楷體" w:eastAsia="標楷體" w:hAnsi="標楷體"/>
              </w:rPr>
            </w:pPr>
            <w:ins w:id="6317" w:author="阿毛" w:date="2021-06-09T14:44:00Z">
              <w:r w:rsidRPr="00847BB7">
                <w:rPr>
                  <w:rFonts w:ascii="標楷體" w:eastAsia="標楷體" w:hAnsi="標楷體"/>
                </w:rPr>
                <w:t>R/W</w:t>
              </w:r>
            </w:ins>
          </w:p>
        </w:tc>
        <w:tc>
          <w:tcPr>
            <w:tcW w:w="3402" w:type="dxa"/>
            <w:vMerge/>
            <w:shd w:val="clear" w:color="auto" w:fill="D9D9D9" w:themeFill="background1" w:themeFillShade="D9"/>
          </w:tcPr>
          <w:p w14:paraId="2D4A9CBC" w14:textId="77777777" w:rsidR="00212B26" w:rsidRPr="00847BB7" w:rsidRDefault="00212B26" w:rsidP="00B6788F">
            <w:pPr>
              <w:rPr>
                <w:ins w:id="6318" w:author="阿毛" w:date="2021-06-09T14:44:00Z"/>
                <w:rFonts w:ascii="標楷體" w:eastAsia="標楷體" w:hAnsi="標楷體"/>
              </w:rPr>
            </w:pPr>
          </w:p>
        </w:tc>
      </w:tr>
      <w:tr w:rsidR="00212B26" w:rsidRPr="00847BB7" w14:paraId="65C04F5B" w14:textId="77777777" w:rsidTr="00B6788F">
        <w:trPr>
          <w:trHeight w:val="244"/>
          <w:jc w:val="center"/>
          <w:ins w:id="6319" w:author="阿毛" w:date="2021-06-09T14:44:00Z"/>
        </w:trPr>
        <w:tc>
          <w:tcPr>
            <w:tcW w:w="456" w:type="dxa"/>
          </w:tcPr>
          <w:p w14:paraId="14EC04F0" w14:textId="77777777" w:rsidR="00212B26" w:rsidRPr="00847BB7" w:rsidRDefault="00212B26" w:rsidP="00B6788F">
            <w:pPr>
              <w:rPr>
                <w:ins w:id="6320" w:author="阿毛" w:date="2021-06-09T14:44:00Z"/>
                <w:rFonts w:ascii="標楷體" w:eastAsia="標楷體" w:hAnsi="標楷體"/>
              </w:rPr>
            </w:pPr>
            <w:ins w:id="6321" w:author="阿毛" w:date="2021-06-09T14:44:00Z">
              <w:r>
                <w:rPr>
                  <w:rFonts w:ascii="標楷體" w:eastAsia="標楷體" w:hAnsi="標楷體" w:hint="eastAsia"/>
                </w:rPr>
                <w:t>1</w:t>
              </w:r>
            </w:ins>
          </w:p>
        </w:tc>
        <w:tc>
          <w:tcPr>
            <w:tcW w:w="1736" w:type="dxa"/>
          </w:tcPr>
          <w:p w14:paraId="3D862B54" w14:textId="77777777" w:rsidR="00212B26" w:rsidRPr="00847BB7" w:rsidRDefault="00212B26" w:rsidP="00B6788F">
            <w:pPr>
              <w:rPr>
                <w:ins w:id="6322" w:author="阿毛" w:date="2021-06-09T14:44:00Z"/>
                <w:rFonts w:ascii="標楷體" w:eastAsia="標楷體" w:hAnsi="標楷體"/>
              </w:rPr>
            </w:pPr>
            <w:ins w:id="6323" w:author="阿毛" w:date="2021-06-09T14:44:00Z">
              <w:r w:rsidRPr="00847BB7">
                <w:rPr>
                  <w:rFonts w:ascii="標楷體" w:eastAsia="標楷體" w:hAnsi="標楷體" w:hint="eastAsia"/>
                  <w:lang w:eastAsia="zh-HK"/>
                </w:rPr>
                <w:t>功能選項</w:t>
              </w:r>
            </w:ins>
          </w:p>
        </w:tc>
        <w:tc>
          <w:tcPr>
            <w:tcW w:w="1053" w:type="dxa"/>
          </w:tcPr>
          <w:p w14:paraId="5F38FB92" w14:textId="77777777" w:rsidR="00212B26" w:rsidRPr="00847BB7" w:rsidRDefault="00212B26" w:rsidP="00B6788F">
            <w:pPr>
              <w:rPr>
                <w:ins w:id="6324" w:author="阿毛" w:date="2021-06-09T14:44:00Z"/>
                <w:rFonts w:ascii="標楷體" w:eastAsia="標楷體" w:hAnsi="標楷體"/>
              </w:rPr>
            </w:pPr>
            <w:ins w:id="6325" w:author="阿毛" w:date="2021-06-09T14:44:00Z">
              <w:r w:rsidRPr="00847BB7">
                <w:rPr>
                  <w:rFonts w:ascii="標楷體" w:eastAsia="標楷體" w:hAnsi="標楷體"/>
                </w:rPr>
                <w:t xml:space="preserve">                  </w:t>
              </w:r>
            </w:ins>
          </w:p>
        </w:tc>
        <w:tc>
          <w:tcPr>
            <w:tcW w:w="992" w:type="dxa"/>
          </w:tcPr>
          <w:p w14:paraId="281809E0" w14:textId="5C9F54BC" w:rsidR="00212B26" w:rsidRPr="00847BB7" w:rsidRDefault="00212B26" w:rsidP="00B6788F">
            <w:pPr>
              <w:rPr>
                <w:ins w:id="6326" w:author="阿毛" w:date="2021-06-09T14:44:00Z"/>
                <w:rFonts w:ascii="標楷體" w:eastAsia="標楷體" w:hAnsi="標楷體"/>
              </w:rPr>
            </w:pPr>
            <w:ins w:id="6327" w:author="阿毛" w:date="2021-06-09T14:45:00Z">
              <w:r>
                <w:rPr>
                  <w:rFonts w:ascii="標楷體" w:eastAsia="標楷體" w:hAnsi="標楷體" w:hint="eastAsia"/>
                  <w:lang w:eastAsia="zh-HK"/>
                </w:rPr>
                <w:t>刪除</w:t>
              </w:r>
            </w:ins>
          </w:p>
        </w:tc>
        <w:tc>
          <w:tcPr>
            <w:tcW w:w="2038" w:type="dxa"/>
          </w:tcPr>
          <w:p w14:paraId="3D3F9730" w14:textId="77777777" w:rsidR="00212B26" w:rsidRPr="00847BB7" w:rsidRDefault="00212B26" w:rsidP="00B6788F">
            <w:pPr>
              <w:rPr>
                <w:ins w:id="6328" w:author="阿毛" w:date="2021-06-09T14:44:00Z"/>
                <w:rFonts w:ascii="標楷體" w:eastAsia="標楷體" w:hAnsi="標楷體"/>
              </w:rPr>
            </w:pPr>
          </w:p>
        </w:tc>
        <w:tc>
          <w:tcPr>
            <w:tcW w:w="354" w:type="dxa"/>
          </w:tcPr>
          <w:p w14:paraId="4B97EAD9" w14:textId="77777777" w:rsidR="00212B26" w:rsidRPr="00847BB7" w:rsidRDefault="00212B26" w:rsidP="00B6788F">
            <w:pPr>
              <w:rPr>
                <w:ins w:id="6329" w:author="阿毛" w:date="2021-06-09T14:44:00Z"/>
                <w:rFonts w:ascii="標楷體" w:eastAsia="標楷體" w:hAnsi="標楷體"/>
              </w:rPr>
            </w:pPr>
          </w:p>
        </w:tc>
        <w:tc>
          <w:tcPr>
            <w:tcW w:w="709" w:type="dxa"/>
          </w:tcPr>
          <w:p w14:paraId="1E195B94" w14:textId="77777777" w:rsidR="00212B26" w:rsidRPr="00847BB7" w:rsidRDefault="00212B26" w:rsidP="00B6788F">
            <w:pPr>
              <w:jc w:val="center"/>
              <w:rPr>
                <w:ins w:id="6330" w:author="阿毛" w:date="2021-06-09T14:44:00Z"/>
                <w:rFonts w:ascii="標楷體" w:eastAsia="標楷體" w:hAnsi="標楷體"/>
              </w:rPr>
            </w:pPr>
            <w:ins w:id="6331" w:author="阿毛" w:date="2021-06-09T14:44:00Z">
              <w:r>
                <w:rPr>
                  <w:rFonts w:ascii="標楷體" w:eastAsia="標楷體" w:hAnsi="標楷體" w:hint="eastAsia"/>
                </w:rPr>
                <w:t>R</w:t>
              </w:r>
            </w:ins>
          </w:p>
        </w:tc>
        <w:tc>
          <w:tcPr>
            <w:tcW w:w="3402" w:type="dxa"/>
          </w:tcPr>
          <w:p w14:paraId="4DDB00F3" w14:textId="77777777" w:rsidR="00212B26" w:rsidRPr="00847BB7" w:rsidRDefault="00212B26" w:rsidP="00B6788F">
            <w:pPr>
              <w:rPr>
                <w:ins w:id="6332" w:author="阿毛" w:date="2021-06-09T14:44:00Z"/>
                <w:rFonts w:ascii="標楷體" w:eastAsia="標楷體" w:hAnsi="標楷體"/>
              </w:rPr>
            </w:pPr>
            <w:ins w:id="6333" w:author="阿毛" w:date="2021-06-09T14:44:00Z">
              <w:r w:rsidRPr="00847BB7">
                <w:rPr>
                  <w:rFonts w:ascii="標楷體" w:eastAsia="標楷體" w:hAnsi="標楷體" w:hint="eastAsia"/>
                </w:rPr>
                <w:t>自動顯示</w:t>
              </w:r>
            </w:ins>
          </w:p>
        </w:tc>
      </w:tr>
      <w:tr w:rsidR="00212B26" w:rsidRPr="00847BB7" w14:paraId="750DDC0F" w14:textId="77777777" w:rsidTr="00B6788F">
        <w:trPr>
          <w:trHeight w:val="244"/>
          <w:jc w:val="center"/>
          <w:ins w:id="6334" w:author="阿毛" w:date="2021-06-09T14:44:00Z"/>
        </w:trPr>
        <w:tc>
          <w:tcPr>
            <w:tcW w:w="456" w:type="dxa"/>
          </w:tcPr>
          <w:p w14:paraId="1DB1312C" w14:textId="77777777" w:rsidR="00212B26" w:rsidRPr="00847BB7" w:rsidRDefault="00212B26" w:rsidP="00B6788F">
            <w:pPr>
              <w:rPr>
                <w:ins w:id="6335" w:author="阿毛" w:date="2021-06-09T14:44:00Z"/>
                <w:rFonts w:ascii="標楷體" w:eastAsia="標楷體" w:hAnsi="標楷體"/>
              </w:rPr>
            </w:pPr>
            <w:ins w:id="6336" w:author="阿毛" w:date="2021-06-09T14:44:00Z">
              <w:r w:rsidRPr="00847BB7">
                <w:rPr>
                  <w:rFonts w:ascii="標楷體" w:eastAsia="標楷體" w:hAnsi="標楷體" w:hint="eastAsia"/>
                </w:rPr>
                <w:t>2</w:t>
              </w:r>
            </w:ins>
          </w:p>
        </w:tc>
        <w:tc>
          <w:tcPr>
            <w:tcW w:w="1736" w:type="dxa"/>
          </w:tcPr>
          <w:p w14:paraId="31B83A07" w14:textId="77777777" w:rsidR="00212B26" w:rsidRPr="00847BB7" w:rsidRDefault="00212B26" w:rsidP="00B6788F">
            <w:pPr>
              <w:rPr>
                <w:ins w:id="6337" w:author="阿毛" w:date="2021-06-09T14:44:00Z"/>
                <w:rFonts w:ascii="標楷體" w:eastAsia="標楷體" w:hAnsi="標楷體"/>
              </w:rPr>
            </w:pPr>
            <w:ins w:id="6338" w:author="阿毛" w:date="2021-06-09T14:44:00Z">
              <w:r>
                <w:rPr>
                  <w:rFonts w:ascii="標楷體" w:eastAsia="標楷體" w:hAnsi="標楷體" w:hint="eastAsia"/>
                </w:rPr>
                <w:t>訪談日期</w:t>
              </w:r>
            </w:ins>
          </w:p>
        </w:tc>
        <w:tc>
          <w:tcPr>
            <w:tcW w:w="1053" w:type="dxa"/>
          </w:tcPr>
          <w:p w14:paraId="0396FE9B" w14:textId="77777777" w:rsidR="00212B26" w:rsidRPr="00847BB7" w:rsidRDefault="00212B26" w:rsidP="00B6788F">
            <w:pPr>
              <w:rPr>
                <w:ins w:id="6339" w:author="阿毛" w:date="2021-06-09T14:44:00Z"/>
                <w:rFonts w:ascii="標楷體" w:eastAsia="標楷體" w:hAnsi="標楷體"/>
              </w:rPr>
            </w:pPr>
          </w:p>
        </w:tc>
        <w:tc>
          <w:tcPr>
            <w:tcW w:w="992" w:type="dxa"/>
          </w:tcPr>
          <w:p w14:paraId="52B22E8A" w14:textId="77777777" w:rsidR="00212B26" w:rsidRPr="00847BB7" w:rsidRDefault="00212B26" w:rsidP="00B6788F">
            <w:pPr>
              <w:rPr>
                <w:ins w:id="6340" w:author="阿毛" w:date="2021-06-09T14:44:00Z"/>
                <w:rFonts w:ascii="標楷體" w:eastAsia="標楷體" w:hAnsi="標楷體"/>
              </w:rPr>
            </w:pPr>
          </w:p>
        </w:tc>
        <w:tc>
          <w:tcPr>
            <w:tcW w:w="2038" w:type="dxa"/>
          </w:tcPr>
          <w:p w14:paraId="18B040BF" w14:textId="77777777" w:rsidR="00212B26" w:rsidRPr="00847BB7" w:rsidRDefault="00212B26" w:rsidP="00B6788F">
            <w:pPr>
              <w:rPr>
                <w:ins w:id="6341" w:author="阿毛" w:date="2021-06-09T14:44:00Z"/>
                <w:rFonts w:ascii="標楷體" w:eastAsia="標楷體" w:hAnsi="標楷體"/>
              </w:rPr>
            </w:pPr>
          </w:p>
        </w:tc>
        <w:tc>
          <w:tcPr>
            <w:tcW w:w="354" w:type="dxa"/>
          </w:tcPr>
          <w:p w14:paraId="3CB0A658" w14:textId="77777777" w:rsidR="00212B26" w:rsidRPr="00847BB7" w:rsidRDefault="00212B26" w:rsidP="00B6788F">
            <w:pPr>
              <w:rPr>
                <w:ins w:id="6342" w:author="阿毛" w:date="2021-06-09T14:44:00Z"/>
                <w:rFonts w:ascii="標楷體" w:eastAsia="標楷體" w:hAnsi="標楷體"/>
              </w:rPr>
            </w:pPr>
          </w:p>
        </w:tc>
        <w:tc>
          <w:tcPr>
            <w:tcW w:w="709" w:type="dxa"/>
          </w:tcPr>
          <w:p w14:paraId="5FEA5855" w14:textId="77777777" w:rsidR="00212B26" w:rsidRPr="00A01A6B" w:rsidRDefault="00212B26" w:rsidP="00B6788F">
            <w:pPr>
              <w:jc w:val="center"/>
              <w:rPr>
                <w:ins w:id="6343" w:author="阿毛" w:date="2021-06-09T14:44:00Z"/>
                <w:rFonts w:ascii="標楷體" w:eastAsia="標楷體" w:hAnsi="標楷體"/>
              </w:rPr>
            </w:pPr>
            <w:ins w:id="6344" w:author="阿毛" w:date="2021-06-09T14:44:00Z">
              <w:r>
                <w:rPr>
                  <w:rFonts w:ascii="標楷體" w:eastAsia="標楷體" w:hAnsi="標楷體" w:hint="eastAsia"/>
                </w:rPr>
                <w:t>R</w:t>
              </w:r>
            </w:ins>
          </w:p>
        </w:tc>
        <w:tc>
          <w:tcPr>
            <w:tcW w:w="3402" w:type="dxa"/>
          </w:tcPr>
          <w:p w14:paraId="3C4B90F7" w14:textId="77777777" w:rsidR="00212B26" w:rsidRDefault="00212B26" w:rsidP="00B6788F">
            <w:pPr>
              <w:snapToGrid w:val="0"/>
              <w:ind w:left="238" w:hangingChars="99" w:hanging="238"/>
              <w:rPr>
                <w:ins w:id="6345" w:author="阿毛" w:date="2021-06-09T14:44:00Z"/>
                <w:rFonts w:ascii="標楷體" w:eastAsia="標楷體" w:hAnsi="標楷體"/>
                <w:color w:val="000000" w:themeColor="text1"/>
              </w:rPr>
            </w:pPr>
            <w:ins w:id="6346" w:author="阿毛" w:date="2021-06-09T14:44: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3A0536A3" w14:textId="77777777" w:rsidR="00212B26" w:rsidRPr="00A01A6B" w:rsidRDefault="00212B26" w:rsidP="00B6788F">
            <w:pPr>
              <w:snapToGrid w:val="0"/>
              <w:ind w:left="238" w:hangingChars="99" w:hanging="238"/>
              <w:rPr>
                <w:ins w:id="6347" w:author="阿毛" w:date="2021-06-09T14:44:00Z"/>
                <w:rFonts w:ascii="標楷體" w:eastAsia="標楷體" w:hAnsi="標楷體"/>
              </w:rPr>
            </w:pPr>
            <w:ins w:id="6348" w:author="阿毛" w:date="2021-06-09T14:44:00Z">
              <w:r>
                <w:rPr>
                  <w:rFonts w:ascii="標楷體" w:eastAsia="標楷體" w:hAnsi="標楷體"/>
                  <w:color w:val="000000" w:themeColor="text1"/>
                </w:rPr>
                <w:t>2.</w:t>
              </w:r>
              <w:r>
                <w:rPr>
                  <w:rFonts w:ascii="標楷體" w:eastAsia="標楷體" w:hAnsi="標楷體"/>
                </w:rPr>
                <w:t>MlundryRecord.RecordDate</w:t>
              </w:r>
            </w:ins>
          </w:p>
        </w:tc>
      </w:tr>
      <w:tr w:rsidR="00212B26" w:rsidRPr="00847BB7" w14:paraId="12EF5AF0" w14:textId="77777777" w:rsidTr="00B6788F">
        <w:trPr>
          <w:trHeight w:val="1106"/>
          <w:jc w:val="center"/>
          <w:ins w:id="6349" w:author="阿毛" w:date="2021-06-09T14:44:00Z"/>
        </w:trPr>
        <w:tc>
          <w:tcPr>
            <w:tcW w:w="456" w:type="dxa"/>
          </w:tcPr>
          <w:p w14:paraId="2FC02B47" w14:textId="77777777" w:rsidR="00212B26" w:rsidRPr="00847BB7" w:rsidRDefault="00212B26" w:rsidP="00B6788F">
            <w:pPr>
              <w:rPr>
                <w:ins w:id="6350" w:author="阿毛" w:date="2021-06-09T14:44:00Z"/>
                <w:rFonts w:ascii="標楷體" w:eastAsia="標楷體" w:hAnsi="標楷體"/>
              </w:rPr>
            </w:pPr>
            <w:ins w:id="6351" w:author="阿毛" w:date="2021-06-09T14:44:00Z">
              <w:r>
                <w:rPr>
                  <w:rFonts w:ascii="標楷體" w:eastAsia="標楷體" w:hAnsi="標楷體" w:hint="eastAsia"/>
                </w:rPr>
                <w:t>3</w:t>
              </w:r>
              <w:r>
                <w:rPr>
                  <w:rFonts w:ascii="標楷體" w:eastAsia="標楷體" w:hAnsi="標楷體"/>
                </w:rPr>
                <w:t xml:space="preserve"> </w:t>
              </w:r>
            </w:ins>
          </w:p>
        </w:tc>
        <w:tc>
          <w:tcPr>
            <w:tcW w:w="1736" w:type="dxa"/>
          </w:tcPr>
          <w:p w14:paraId="7A491822" w14:textId="77777777" w:rsidR="00212B26" w:rsidRPr="00847BB7" w:rsidRDefault="00212B26" w:rsidP="00B6788F">
            <w:pPr>
              <w:rPr>
                <w:ins w:id="6352" w:author="阿毛" w:date="2021-06-09T14:44:00Z"/>
                <w:rFonts w:ascii="標楷體" w:eastAsia="標楷體" w:hAnsi="標楷體"/>
              </w:rPr>
            </w:pPr>
            <w:proofErr w:type="gramStart"/>
            <w:ins w:id="6353" w:author="阿毛" w:date="2021-06-09T14:44:00Z">
              <w:r>
                <w:rPr>
                  <w:rFonts w:ascii="標楷體" w:eastAsia="標楷體" w:hAnsi="標楷體" w:hint="eastAsia"/>
                </w:rPr>
                <w:t>借款人戶號</w:t>
              </w:r>
              <w:proofErr w:type="gramEnd"/>
            </w:ins>
          </w:p>
        </w:tc>
        <w:tc>
          <w:tcPr>
            <w:tcW w:w="1053" w:type="dxa"/>
          </w:tcPr>
          <w:p w14:paraId="612FCC48" w14:textId="77777777" w:rsidR="00212B26" w:rsidRPr="00847BB7" w:rsidRDefault="00212B26" w:rsidP="00B6788F">
            <w:pPr>
              <w:rPr>
                <w:ins w:id="6354" w:author="阿毛" w:date="2021-06-09T14:44:00Z"/>
                <w:rFonts w:ascii="標楷體" w:eastAsia="標楷體" w:hAnsi="標楷體"/>
              </w:rPr>
            </w:pPr>
          </w:p>
        </w:tc>
        <w:tc>
          <w:tcPr>
            <w:tcW w:w="992" w:type="dxa"/>
          </w:tcPr>
          <w:p w14:paraId="01BCD0C9" w14:textId="77777777" w:rsidR="00212B26" w:rsidRPr="00847BB7" w:rsidRDefault="00212B26" w:rsidP="00B6788F">
            <w:pPr>
              <w:rPr>
                <w:ins w:id="6355" w:author="阿毛" w:date="2021-06-09T14:44:00Z"/>
                <w:rFonts w:ascii="標楷體" w:eastAsia="標楷體" w:hAnsi="標楷體"/>
              </w:rPr>
            </w:pPr>
          </w:p>
        </w:tc>
        <w:tc>
          <w:tcPr>
            <w:tcW w:w="2038" w:type="dxa"/>
          </w:tcPr>
          <w:p w14:paraId="43A24E57" w14:textId="77777777" w:rsidR="00212B26" w:rsidRPr="00847BB7" w:rsidRDefault="00212B26" w:rsidP="00B6788F">
            <w:pPr>
              <w:rPr>
                <w:ins w:id="6356" w:author="阿毛" w:date="2021-06-09T14:44:00Z"/>
                <w:rFonts w:ascii="標楷體" w:eastAsia="標楷體" w:hAnsi="標楷體"/>
              </w:rPr>
            </w:pPr>
          </w:p>
        </w:tc>
        <w:tc>
          <w:tcPr>
            <w:tcW w:w="354" w:type="dxa"/>
          </w:tcPr>
          <w:p w14:paraId="44A43699" w14:textId="77777777" w:rsidR="00212B26" w:rsidRPr="00847BB7" w:rsidRDefault="00212B26" w:rsidP="00B6788F">
            <w:pPr>
              <w:rPr>
                <w:ins w:id="6357" w:author="阿毛" w:date="2021-06-09T14:44:00Z"/>
                <w:rFonts w:ascii="標楷體" w:eastAsia="標楷體" w:hAnsi="標楷體"/>
              </w:rPr>
            </w:pPr>
          </w:p>
        </w:tc>
        <w:tc>
          <w:tcPr>
            <w:tcW w:w="709" w:type="dxa"/>
          </w:tcPr>
          <w:p w14:paraId="6ACF7800" w14:textId="77777777" w:rsidR="00212B26" w:rsidRPr="00847BB7" w:rsidRDefault="00212B26" w:rsidP="00B6788F">
            <w:pPr>
              <w:jc w:val="center"/>
              <w:rPr>
                <w:ins w:id="6358" w:author="阿毛" w:date="2021-06-09T14:44:00Z"/>
                <w:rFonts w:ascii="標楷體" w:eastAsia="標楷體" w:hAnsi="標楷體"/>
              </w:rPr>
            </w:pPr>
            <w:ins w:id="6359" w:author="阿毛" w:date="2021-06-09T14:44:00Z">
              <w:r>
                <w:rPr>
                  <w:rFonts w:ascii="標楷體" w:eastAsia="標楷體" w:hAnsi="標楷體" w:hint="eastAsia"/>
                </w:rPr>
                <w:t>R</w:t>
              </w:r>
            </w:ins>
          </w:p>
        </w:tc>
        <w:tc>
          <w:tcPr>
            <w:tcW w:w="3402" w:type="dxa"/>
          </w:tcPr>
          <w:p w14:paraId="343B91D6" w14:textId="77777777" w:rsidR="00212B26" w:rsidRDefault="00212B26" w:rsidP="00B6788F">
            <w:pPr>
              <w:snapToGrid w:val="0"/>
              <w:ind w:left="238" w:hangingChars="99" w:hanging="238"/>
              <w:rPr>
                <w:ins w:id="6360" w:author="阿毛" w:date="2021-06-09T14:44:00Z"/>
                <w:rFonts w:ascii="標楷體" w:eastAsia="標楷體" w:hAnsi="標楷體"/>
                <w:color w:val="000000" w:themeColor="text1"/>
              </w:rPr>
            </w:pPr>
            <w:ins w:id="6361" w:author="阿毛" w:date="2021-06-09T14:44: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C567FB4" w14:textId="77777777" w:rsidR="00212B26" w:rsidRDefault="00212B26" w:rsidP="00B6788F">
            <w:pPr>
              <w:snapToGrid w:val="0"/>
              <w:ind w:left="238" w:hangingChars="99" w:hanging="238"/>
              <w:rPr>
                <w:ins w:id="6362" w:author="阿毛" w:date="2021-06-09T14:44:00Z"/>
                <w:rFonts w:ascii="標楷體" w:eastAsia="標楷體" w:hAnsi="標楷體"/>
              </w:rPr>
            </w:pPr>
            <w:ins w:id="6363" w:author="阿毛" w:date="2021-06-09T14:44:00Z">
              <w:r>
                <w:rPr>
                  <w:rFonts w:ascii="標楷體" w:eastAsia="標楷體" w:hAnsi="標楷體" w:hint="eastAsia"/>
                  <w:color w:val="000000" w:themeColor="text1"/>
                </w:rPr>
                <w:t>2.</w:t>
              </w:r>
              <w:r>
                <w:rPr>
                  <w:rFonts w:ascii="標楷體" w:eastAsia="標楷體" w:hAnsi="標楷體"/>
                </w:rPr>
                <w:t>MlundryRecord.CustNo</w:t>
              </w:r>
            </w:ins>
          </w:p>
          <w:p w14:paraId="4D6E08BD" w14:textId="77777777" w:rsidR="00212B26" w:rsidRDefault="00212B26" w:rsidP="00B6788F">
            <w:pPr>
              <w:snapToGrid w:val="0"/>
              <w:ind w:left="238" w:hangingChars="99" w:hanging="238"/>
              <w:rPr>
                <w:ins w:id="6364" w:author="阿毛" w:date="2021-06-09T14:44:00Z"/>
                <w:rFonts w:ascii="標楷體" w:eastAsia="標楷體" w:hAnsi="標楷體"/>
              </w:rPr>
            </w:pPr>
            <w:ins w:id="6365" w:author="阿毛" w:date="2021-06-09T14:44:00Z">
              <w:r>
                <w:rPr>
                  <w:rFonts w:ascii="標楷體" w:eastAsia="標楷體" w:hAnsi="標楷體" w:hint="eastAsia"/>
                </w:rPr>
                <w:t>3</w:t>
              </w:r>
              <w:r>
                <w:rPr>
                  <w:rFonts w:ascii="標楷體" w:eastAsia="標楷體" w:hAnsi="標楷體"/>
                </w:rPr>
                <w:t>.MlundryRecord.FacmNo</w:t>
              </w:r>
            </w:ins>
          </w:p>
          <w:p w14:paraId="11520751" w14:textId="77777777" w:rsidR="00212B26" w:rsidRPr="00847BB7" w:rsidRDefault="00212B26" w:rsidP="00B6788F">
            <w:pPr>
              <w:snapToGrid w:val="0"/>
              <w:ind w:left="238" w:hangingChars="99" w:hanging="238"/>
              <w:rPr>
                <w:ins w:id="6366" w:author="阿毛" w:date="2021-06-09T14:44:00Z"/>
                <w:rFonts w:ascii="標楷體" w:eastAsia="標楷體" w:hAnsi="標楷體"/>
                <w:lang w:eastAsia="zh-HK"/>
              </w:rPr>
            </w:pPr>
            <w:ins w:id="6367" w:author="阿毛" w:date="2021-06-09T14:44:00Z">
              <w:r>
                <w:rPr>
                  <w:rFonts w:ascii="標楷體" w:eastAsia="標楷體" w:hAnsi="標楷體" w:hint="eastAsia"/>
                </w:rPr>
                <w:t>4</w:t>
              </w:r>
              <w:r>
                <w:rPr>
                  <w:rFonts w:ascii="標楷體" w:eastAsia="標楷體" w:hAnsi="標楷體"/>
                </w:rPr>
                <w:t>.MlundryRecord.BormNo</w:t>
              </w:r>
            </w:ins>
          </w:p>
        </w:tc>
      </w:tr>
      <w:tr w:rsidR="00212B26" w:rsidRPr="00847BB7" w14:paraId="3366ABF6" w14:textId="77777777" w:rsidTr="00B6788F">
        <w:trPr>
          <w:trHeight w:val="291"/>
          <w:jc w:val="center"/>
          <w:ins w:id="6368" w:author="阿毛" w:date="2021-06-09T14:44:00Z"/>
        </w:trPr>
        <w:tc>
          <w:tcPr>
            <w:tcW w:w="456" w:type="dxa"/>
          </w:tcPr>
          <w:p w14:paraId="0380589F" w14:textId="77777777" w:rsidR="00212B26" w:rsidRPr="00847BB7" w:rsidRDefault="00212B26" w:rsidP="00B6788F">
            <w:pPr>
              <w:rPr>
                <w:ins w:id="6369" w:author="阿毛" w:date="2021-06-09T14:44:00Z"/>
                <w:rFonts w:ascii="標楷體" w:eastAsia="標楷體" w:hAnsi="標楷體"/>
              </w:rPr>
            </w:pPr>
            <w:ins w:id="6370" w:author="阿毛" w:date="2021-06-09T14:44:00Z">
              <w:r>
                <w:rPr>
                  <w:rFonts w:ascii="標楷體" w:eastAsia="標楷體" w:hAnsi="標楷體" w:hint="eastAsia"/>
                </w:rPr>
                <w:t>4</w:t>
              </w:r>
            </w:ins>
          </w:p>
        </w:tc>
        <w:tc>
          <w:tcPr>
            <w:tcW w:w="1736" w:type="dxa"/>
          </w:tcPr>
          <w:p w14:paraId="6DD47E69" w14:textId="77777777" w:rsidR="00212B26" w:rsidRPr="00847BB7" w:rsidRDefault="00212B26" w:rsidP="00B6788F">
            <w:pPr>
              <w:rPr>
                <w:ins w:id="6371" w:author="阿毛" w:date="2021-06-09T14:44:00Z"/>
                <w:rFonts w:ascii="標楷體" w:eastAsia="標楷體" w:hAnsi="標楷體"/>
              </w:rPr>
            </w:pPr>
            <w:ins w:id="6372" w:author="阿毛" w:date="2021-06-09T14:44:00Z">
              <w:r>
                <w:rPr>
                  <w:rFonts w:ascii="標楷體" w:eastAsia="標楷體" w:hAnsi="標楷體" w:hint="eastAsia"/>
                </w:rPr>
                <w:t>預定還款日期</w:t>
              </w:r>
            </w:ins>
          </w:p>
        </w:tc>
        <w:tc>
          <w:tcPr>
            <w:tcW w:w="1053" w:type="dxa"/>
          </w:tcPr>
          <w:p w14:paraId="0C027A42" w14:textId="781863D4" w:rsidR="00212B26" w:rsidRPr="00847BB7" w:rsidRDefault="00212B26" w:rsidP="00B6788F">
            <w:pPr>
              <w:rPr>
                <w:ins w:id="6373" w:author="阿毛" w:date="2021-06-09T14:44:00Z"/>
                <w:rFonts w:ascii="標楷體" w:eastAsia="標楷體" w:hAnsi="標楷體"/>
              </w:rPr>
            </w:pPr>
          </w:p>
        </w:tc>
        <w:tc>
          <w:tcPr>
            <w:tcW w:w="992" w:type="dxa"/>
          </w:tcPr>
          <w:p w14:paraId="5618F00C" w14:textId="68905897" w:rsidR="00212B26" w:rsidRPr="00847BB7" w:rsidRDefault="00212B26" w:rsidP="00B6788F">
            <w:pPr>
              <w:rPr>
                <w:ins w:id="6374" w:author="阿毛" w:date="2021-06-09T14:44:00Z"/>
                <w:rFonts w:ascii="標楷體" w:eastAsia="標楷體" w:hAnsi="標楷體"/>
              </w:rPr>
            </w:pPr>
          </w:p>
        </w:tc>
        <w:tc>
          <w:tcPr>
            <w:tcW w:w="2038" w:type="dxa"/>
          </w:tcPr>
          <w:p w14:paraId="15BDCD6F" w14:textId="77777777" w:rsidR="00212B26" w:rsidRPr="00847BB7" w:rsidRDefault="00212B26" w:rsidP="00B6788F">
            <w:pPr>
              <w:rPr>
                <w:ins w:id="6375" w:author="阿毛" w:date="2021-06-09T14:44:00Z"/>
                <w:rFonts w:ascii="標楷體" w:eastAsia="標楷體" w:hAnsi="標楷體"/>
              </w:rPr>
            </w:pPr>
          </w:p>
        </w:tc>
        <w:tc>
          <w:tcPr>
            <w:tcW w:w="354" w:type="dxa"/>
          </w:tcPr>
          <w:p w14:paraId="2D7EE355" w14:textId="56EC0706" w:rsidR="00212B26" w:rsidRPr="00847BB7" w:rsidRDefault="00212B26" w:rsidP="00B6788F">
            <w:pPr>
              <w:rPr>
                <w:ins w:id="6376" w:author="阿毛" w:date="2021-06-09T14:44:00Z"/>
                <w:rFonts w:ascii="標楷體" w:eastAsia="標楷體" w:hAnsi="標楷體"/>
              </w:rPr>
            </w:pPr>
          </w:p>
        </w:tc>
        <w:tc>
          <w:tcPr>
            <w:tcW w:w="709" w:type="dxa"/>
          </w:tcPr>
          <w:p w14:paraId="77E3FCB5" w14:textId="77777777" w:rsidR="00212B26" w:rsidRPr="00847BB7" w:rsidRDefault="00212B26" w:rsidP="00B6788F">
            <w:pPr>
              <w:jc w:val="center"/>
              <w:rPr>
                <w:ins w:id="6377" w:author="阿毛" w:date="2021-06-09T14:44:00Z"/>
                <w:rFonts w:ascii="標楷體" w:eastAsia="標楷體" w:hAnsi="標楷體"/>
              </w:rPr>
            </w:pPr>
            <w:ins w:id="6378" w:author="阿毛" w:date="2021-06-09T14:44:00Z">
              <w:r>
                <w:rPr>
                  <w:rFonts w:ascii="標楷體" w:eastAsia="標楷體" w:hAnsi="標楷體" w:hint="eastAsia"/>
                </w:rPr>
                <w:t>R</w:t>
              </w:r>
            </w:ins>
          </w:p>
        </w:tc>
        <w:tc>
          <w:tcPr>
            <w:tcW w:w="3402" w:type="dxa"/>
          </w:tcPr>
          <w:p w14:paraId="437F3E81" w14:textId="77777777" w:rsidR="00212B26" w:rsidRDefault="00212B26" w:rsidP="00212B26">
            <w:pPr>
              <w:snapToGrid w:val="0"/>
              <w:ind w:left="238" w:hangingChars="99" w:hanging="238"/>
              <w:rPr>
                <w:ins w:id="6379" w:author="阿毛" w:date="2021-06-09T14:45:00Z"/>
                <w:rFonts w:ascii="標楷體" w:eastAsia="標楷體" w:hAnsi="標楷體"/>
                <w:color w:val="000000" w:themeColor="text1"/>
              </w:rPr>
            </w:pPr>
            <w:ins w:id="6380"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23B0096F" w14:textId="038DA1F9" w:rsidR="00212B26" w:rsidRPr="00847BB7" w:rsidRDefault="00212B26" w:rsidP="00212B26">
            <w:pPr>
              <w:snapToGrid w:val="0"/>
              <w:ind w:left="238" w:hangingChars="99" w:hanging="238"/>
              <w:jc w:val="both"/>
              <w:rPr>
                <w:ins w:id="6381" w:author="阿毛" w:date="2021-06-09T14:44:00Z"/>
                <w:rFonts w:ascii="標楷體" w:eastAsia="標楷體" w:hAnsi="標楷體"/>
              </w:rPr>
            </w:pPr>
            <w:ins w:id="6382" w:author="阿毛" w:date="2021-06-09T14:45:00Z">
              <w:r>
                <w:rPr>
                  <w:rFonts w:ascii="標楷體" w:eastAsia="標楷體" w:hAnsi="標楷體"/>
                  <w:color w:val="000000" w:themeColor="text1"/>
                </w:rPr>
                <w:t>2.</w:t>
              </w:r>
            </w:ins>
            <w:ins w:id="6383" w:author="阿毛" w:date="2021-06-09T14:44:00Z">
              <w:r>
                <w:rPr>
                  <w:rFonts w:ascii="標楷體" w:eastAsia="標楷體" w:hAnsi="標楷體"/>
                </w:rPr>
                <w:t>MlundryRecord.RepayDate</w:t>
              </w:r>
            </w:ins>
          </w:p>
        </w:tc>
      </w:tr>
      <w:tr w:rsidR="00212B26" w:rsidRPr="00847BB7" w14:paraId="0728E7D7" w14:textId="77777777" w:rsidTr="00B6788F">
        <w:trPr>
          <w:trHeight w:val="291"/>
          <w:jc w:val="center"/>
          <w:ins w:id="6384" w:author="阿毛" w:date="2021-06-09T14:44:00Z"/>
        </w:trPr>
        <w:tc>
          <w:tcPr>
            <w:tcW w:w="456" w:type="dxa"/>
          </w:tcPr>
          <w:p w14:paraId="04DFBE88" w14:textId="77777777" w:rsidR="00212B26" w:rsidRPr="00847BB7" w:rsidRDefault="00212B26" w:rsidP="00B6788F">
            <w:pPr>
              <w:rPr>
                <w:ins w:id="6385" w:author="阿毛" w:date="2021-06-09T14:44:00Z"/>
                <w:rFonts w:ascii="標楷體" w:eastAsia="標楷體" w:hAnsi="標楷體"/>
              </w:rPr>
            </w:pPr>
            <w:ins w:id="6386" w:author="阿毛" w:date="2021-06-09T14:44:00Z">
              <w:r w:rsidRPr="00847BB7">
                <w:rPr>
                  <w:rFonts w:ascii="標楷體" w:eastAsia="標楷體" w:hAnsi="標楷體" w:hint="eastAsia"/>
                </w:rPr>
                <w:t>5</w:t>
              </w:r>
            </w:ins>
          </w:p>
        </w:tc>
        <w:tc>
          <w:tcPr>
            <w:tcW w:w="1736" w:type="dxa"/>
          </w:tcPr>
          <w:p w14:paraId="169D29CC" w14:textId="77777777" w:rsidR="00212B26" w:rsidRPr="00847BB7" w:rsidRDefault="00212B26" w:rsidP="00B6788F">
            <w:pPr>
              <w:rPr>
                <w:ins w:id="6387" w:author="阿毛" w:date="2021-06-09T14:44:00Z"/>
                <w:rFonts w:ascii="標楷體" w:eastAsia="標楷體" w:hAnsi="標楷體"/>
              </w:rPr>
            </w:pPr>
            <w:ins w:id="6388" w:author="阿毛" w:date="2021-06-09T14:44:00Z">
              <w:r>
                <w:rPr>
                  <w:rFonts w:ascii="標楷體" w:eastAsia="標楷體" w:hAnsi="標楷體" w:hint="eastAsia"/>
                </w:rPr>
                <w:t>還款金額</w:t>
              </w:r>
            </w:ins>
          </w:p>
        </w:tc>
        <w:tc>
          <w:tcPr>
            <w:tcW w:w="1053" w:type="dxa"/>
          </w:tcPr>
          <w:p w14:paraId="2659280A" w14:textId="5ABAC210" w:rsidR="00212B26" w:rsidRPr="00847BB7" w:rsidRDefault="00212B26" w:rsidP="00B6788F">
            <w:pPr>
              <w:rPr>
                <w:ins w:id="6389" w:author="阿毛" w:date="2021-06-09T14:44:00Z"/>
                <w:rFonts w:ascii="標楷體" w:eastAsia="標楷體" w:hAnsi="標楷體"/>
              </w:rPr>
            </w:pPr>
          </w:p>
        </w:tc>
        <w:tc>
          <w:tcPr>
            <w:tcW w:w="992" w:type="dxa"/>
          </w:tcPr>
          <w:p w14:paraId="4561D290" w14:textId="77777777" w:rsidR="00212B26" w:rsidRPr="00847BB7" w:rsidRDefault="00212B26" w:rsidP="00B6788F">
            <w:pPr>
              <w:rPr>
                <w:ins w:id="6390" w:author="阿毛" w:date="2021-06-09T14:44:00Z"/>
                <w:rFonts w:ascii="標楷體" w:eastAsia="標楷體" w:hAnsi="標楷體"/>
                <w:color w:val="FF0000"/>
              </w:rPr>
            </w:pPr>
          </w:p>
        </w:tc>
        <w:tc>
          <w:tcPr>
            <w:tcW w:w="2038" w:type="dxa"/>
          </w:tcPr>
          <w:p w14:paraId="54D7AA5D" w14:textId="77777777" w:rsidR="00212B26" w:rsidRPr="00847BB7" w:rsidRDefault="00212B26" w:rsidP="00B6788F">
            <w:pPr>
              <w:rPr>
                <w:ins w:id="6391" w:author="阿毛" w:date="2021-06-09T14:44:00Z"/>
                <w:rFonts w:ascii="標楷體" w:eastAsia="標楷體" w:hAnsi="標楷體"/>
                <w:color w:val="FF0000"/>
              </w:rPr>
            </w:pPr>
          </w:p>
        </w:tc>
        <w:tc>
          <w:tcPr>
            <w:tcW w:w="354" w:type="dxa"/>
          </w:tcPr>
          <w:p w14:paraId="70AF99A2" w14:textId="37D64267" w:rsidR="00212B26" w:rsidRPr="00847BB7" w:rsidRDefault="00212B26" w:rsidP="00B6788F">
            <w:pPr>
              <w:rPr>
                <w:ins w:id="6392" w:author="阿毛" w:date="2021-06-09T14:44:00Z"/>
                <w:rFonts w:ascii="標楷體" w:eastAsia="標楷體" w:hAnsi="標楷體"/>
              </w:rPr>
            </w:pPr>
          </w:p>
        </w:tc>
        <w:tc>
          <w:tcPr>
            <w:tcW w:w="709" w:type="dxa"/>
          </w:tcPr>
          <w:p w14:paraId="1BA5D29E" w14:textId="6ADF29F5" w:rsidR="00212B26" w:rsidRPr="00847BB7" w:rsidRDefault="00212B26" w:rsidP="00B6788F">
            <w:pPr>
              <w:jc w:val="center"/>
              <w:rPr>
                <w:ins w:id="6393" w:author="阿毛" w:date="2021-06-09T14:44:00Z"/>
                <w:rFonts w:ascii="標楷體" w:eastAsia="標楷體" w:hAnsi="標楷體"/>
              </w:rPr>
            </w:pPr>
            <w:ins w:id="6394" w:author="阿毛" w:date="2021-06-09T14:46:00Z">
              <w:r>
                <w:rPr>
                  <w:rFonts w:ascii="標楷體" w:eastAsia="標楷體" w:hAnsi="標楷體" w:hint="eastAsia"/>
                </w:rPr>
                <w:t>R</w:t>
              </w:r>
            </w:ins>
          </w:p>
        </w:tc>
        <w:tc>
          <w:tcPr>
            <w:tcW w:w="3402" w:type="dxa"/>
          </w:tcPr>
          <w:p w14:paraId="4AE7A457" w14:textId="77777777" w:rsidR="00212B26" w:rsidRDefault="00212B26" w:rsidP="00212B26">
            <w:pPr>
              <w:snapToGrid w:val="0"/>
              <w:ind w:left="238" w:hangingChars="99" w:hanging="238"/>
              <w:rPr>
                <w:ins w:id="6395" w:author="阿毛" w:date="2021-06-09T14:45:00Z"/>
                <w:rFonts w:ascii="標楷體" w:eastAsia="標楷體" w:hAnsi="標楷體"/>
                <w:color w:val="000000" w:themeColor="text1"/>
              </w:rPr>
            </w:pPr>
            <w:ins w:id="6396"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4A966837" w14:textId="33987D24" w:rsidR="00212B26" w:rsidRPr="004415DA" w:rsidRDefault="00212B26" w:rsidP="00212B26">
            <w:pPr>
              <w:snapToGrid w:val="0"/>
              <w:ind w:left="238" w:hangingChars="99" w:hanging="238"/>
              <w:jc w:val="both"/>
              <w:rPr>
                <w:ins w:id="6397" w:author="阿毛" w:date="2021-06-09T14:44:00Z"/>
                <w:rFonts w:ascii="標楷體" w:eastAsia="標楷體" w:hAnsi="標楷體"/>
                <w:lang w:eastAsia="zh-HK"/>
              </w:rPr>
            </w:pPr>
            <w:ins w:id="6398" w:author="阿毛" w:date="2021-06-09T14:45:00Z">
              <w:r>
                <w:rPr>
                  <w:rFonts w:ascii="標楷體" w:eastAsia="標楷體" w:hAnsi="標楷體"/>
                  <w:color w:val="000000" w:themeColor="text1"/>
                </w:rPr>
                <w:t>2.</w:t>
              </w:r>
            </w:ins>
            <w:ins w:id="6399" w:author="阿毛" w:date="2021-06-09T14:44:00Z">
              <w:r>
                <w:rPr>
                  <w:rFonts w:ascii="標楷體" w:eastAsia="標楷體" w:hAnsi="標楷體"/>
                </w:rPr>
                <w:t>MlundryRecord.RepayAmt</w:t>
              </w:r>
            </w:ins>
          </w:p>
        </w:tc>
      </w:tr>
      <w:tr w:rsidR="00212B26" w:rsidRPr="00847BB7" w14:paraId="7E07615D" w14:textId="77777777" w:rsidTr="00B6788F">
        <w:trPr>
          <w:trHeight w:val="291"/>
          <w:jc w:val="center"/>
          <w:ins w:id="6400" w:author="阿毛" w:date="2021-06-09T14:44:00Z"/>
        </w:trPr>
        <w:tc>
          <w:tcPr>
            <w:tcW w:w="456" w:type="dxa"/>
          </w:tcPr>
          <w:p w14:paraId="4752DF1F" w14:textId="77777777" w:rsidR="00212B26" w:rsidRPr="00847BB7" w:rsidRDefault="00212B26" w:rsidP="00B6788F">
            <w:pPr>
              <w:rPr>
                <w:ins w:id="6401" w:author="阿毛" w:date="2021-06-09T14:44:00Z"/>
                <w:rFonts w:ascii="標楷體" w:eastAsia="標楷體" w:hAnsi="標楷體"/>
              </w:rPr>
            </w:pPr>
            <w:ins w:id="6402" w:author="阿毛" w:date="2021-06-09T14:44:00Z">
              <w:r>
                <w:rPr>
                  <w:rFonts w:ascii="標楷體" w:eastAsia="標楷體" w:hAnsi="標楷體" w:hint="eastAsia"/>
                </w:rPr>
                <w:t>6</w:t>
              </w:r>
            </w:ins>
          </w:p>
        </w:tc>
        <w:tc>
          <w:tcPr>
            <w:tcW w:w="1736" w:type="dxa"/>
          </w:tcPr>
          <w:p w14:paraId="5146950F" w14:textId="77777777" w:rsidR="00212B26" w:rsidRPr="00847BB7" w:rsidRDefault="00212B26" w:rsidP="00B6788F">
            <w:pPr>
              <w:rPr>
                <w:ins w:id="6403" w:author="阿毛" w:date="2021-06-09T14:44:00Z"/>
                <w:rFonts w:ascii="標楷體" w:eastAsia="標楷體" w:hAnsi="標楷體"/>
              </w:rPr>
            </w:pPr>
            <w:ins w:id="6404" w:author="阿毛" w:date="2021-06-09T14:44:00Z">
              <w:r>
                <w:rPr>
                  <w:rFonts w:ascii="標楷體" w:eastAsia="標楷體" w:hAnsi="標楷體" w:hint="eastAsia"/>
                </w:rPr>
                <w:t>職業別</w:t>
              </w:r>
            </w:ins>
          </w:p>
        </w:tc>
        <w:tc>
          <w:tcPr>
            <w:tcW w:w="1053" w:type="dxa"/>
          </w:tcPr>
          <w:p w14:paraId="1BD13066" w14:textId="49B3B801" w:rsidR="00212B26" w:rsidRPr="00847BB7" w:rsidRDefault="00212B26" w:rsidP="00B6788F">
            <w:pPr>
              <w:rPr>
                <w:ins w:id="6405" w:author="阿毛" w:date="2021-06-09T14:44:00Z"/>
                <w:rFonts w:ascii="標楷體" w:eastAsia="標楷體" w:hAnsi="標楷體"/>
              </w:rPr>
            </w:pPr>
          </w:p>
        </w:tc>
        <w:tc>
          <w:tcPr>
            <w:tcW w:w="992" w:type="dxa"/>
          </w:tcPr>
          <w:p w14:paraId="433A8BA0" w14:textId="77777777" w:rsidR="00212B26" w:rsidRPr="00847BB7" w:rsidRDefault="00212B26" w:rsidP="00B6788F">
            <w:pPr>
              <w:rPr>
                <w:ins w:id="6406" w:author="阿毛" w:date="2021-06-09T14:44:00Z"/>
                <w:rFonts w:ascii="標楷體" w:eastAsia="標楷體" w:hAnsi="標楷體"/>
                <w:color w:val="FF0000"/>
              </w:rPr>
            </w:pPr>
          </w:p>
        </w:tc>
        <w:tc>
          <w:tcPr>
            <w:tcW w:w="2038" w:type="dxa"/>
          </w:tcPr>
          <w:p w14:paraId="380B5969" w14:textId="77777777" w:rsidR="00212B26" w:rsidRPr="00847BB7" w:rsidRDefault="00212B26" w:rsidP="00B67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407" w:author="阿毛" w:date="2021-06-09T14:44:00Z"/>
                <w:rFonts w:ascii="標楷體" w:eastAsia="標楷體" w:hAnsi="標楷體" w:cs="細明體"/>
                <w:color w:val="000000"/>
                <w:spacing w:val="15"/>
                <w:kern w:val="0"/>
              </w:rPr>
            </w:pPr>
          </w:p>
        </w:tc>
        <w:tc>
          <w:tcPr>
            <w:tcW w:w="354" w:type="dxa"/>
          </w:tcPr>
          <w:p w14:paraId="2671D448" w14:textId="77777777" w:rsidR="00212B26" w:rsidRPr="00847BB7" w:rsidRDefault="00212B26" w:rsidP="00B6788F">
            <w:pPr>
              <w:rPr>
                <w:ins w:id="6408" w:author="阿毛" w:date="2021-06-09T14:44:00Z"/>
                <w:rFonts w:ascii="標楷體" w:eastAsia="標楷體" w:hAnsi="標楷體"/>
              </w:rPr>
            </w:pPr>
          </w:p>
        </w:tc>
        <w:tc>
          <w:tcPr>
            <w:tcW w:w="709" w:type="dxa"/>
          </w:tcPr>
          <w:p w14:paraId="77E99E67" w14:textId="0C626263" w:rsidR="00212B26" w:rsidRPr="00847BB7" w:rsidRDefault="00212B26" w:rsidP="00B6788F">
            <w:pPr>
              <w:jc w:val="center"/>
              <w:rPr>
                <w:ins w:id="6409" w:author="阿毛" w:date="2021-06-09T14:44:00Z"/>
                <w:rFonts w:ascii="標楷體" w:eastAsia="標楷體" w:hAnsi="標楷體"/>
              </w:rPr>
            </w:pPr>
            <w:ins w:id="6410" w:author="阿毛" w:date="2021-06-09T14:46:00Z">
              <w:r>
                <w:rPr>
                  <w:rFonts w:ascii="標楷體" w:eastAsia="標楷體" w:hAnsi="標楷體" w:hint="eastAsia"/>
                </w:rPr>
                <w:t>R</w:t>
              </w:r>
            </w:ins>
          </w:p>
        </w:tc>
        <w:tc>
          <w:tcPr>
            <w:tcW w:w="3402" w:type="dxa"/>
          </w:tcPr>
          <w:p w14:paraId="15E54A53" w14:textId="77777777" w:rsidR="00212B26" w:rsidRDefault="00212B26" w:rsidP="00212B26">
            <w:pPr>
              <w:snapToGrid w:val="0"/>
              <w:ind w:left="238" w:hangingChars="99" w:hanging="238"/>
              <w:rPr>
                <w:ins w:id="6411" w:author="阿毛" w:date="2021-06-09T14:45:00Z"/>
                <w:rFonts w:ascii="標楷體" w:eastAsia="標楷體" w:hAnsi="標楷體"/>
                <w:color w:val="000000" w:themeColor="text1"/>
              </w:rPr>
            </w:pPr>
            <w:ins w:id="6412"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2C5CC53C" w14:textId="18611A50" w:rsidR="00212B26" w:rsidRPr="00847BB7" w:rsidRDefault="00212B26" w:rsidP="00212B26">
            <w:pPr>
              <w:rPr>
                <w:ins w:id="6413" w:author="阿毛" w:date="2021-06-09T14:44:00Z"/>
                <w:rFonts w:ascii="標楷體" w:eastAsia="標楷體" w:hAnsi="標楷體"/>
              </w:rPr>
            </w:pPr>
            <w:ins w:id="6414" w:author="阿毛" w:date="2021-06-09T14:45:00Z">
              <w:r>
                <w:rPr>
                  <w:rFonts w:ascii="標楷體" w:eastAsia="標楷體" w:hAnsi="標楷體"/>
                  <w:color w:val="000000" w:themeColor="text1"/>
                </w:rPr>
                <w:t>2.</w:t>
              </w:r>
            </w:ins>
            <w:ins w:id="6415" w:author="阿毛" w:date="2021-06-09T14:44:00Z">
              <w:r>
                <w:rPr>
                  <w:rFonts w:ascii="標楷體" w:eastAsia="標楷體" w:hAnsi="標楷體"/>
                </w:rPr>
                <w:t>MlundryRecord.Career</w:t>
              </w:r>
            </w:ins>
          </w:p>
        </w:tc>
      </w:tr>
      <w:tr w:rsidR="00212B26" w:rsidRPr="00847BB7" w14:paraId="4B586839" w14:textId="77777777" w:rsidTr="00B6788F">
        <w:trPr>
          <w:trHeight w:val="291"/>
          <w:jc w:val="center"/>
          <w:ins w:id="6416" w:author="阿毛" w:date="2021-06-09T14:44:00Z"/>
        </w:trPr>
        <w:tc>
          <w:tcPr>
            <w:tcW w:w="456" w:type="dxa"/>
          </w:tcPr>
          <w:p w14:paraId="7C2F336E" w14:textId="77777777" w:rsidR="00212B26" w:rsidRPr="00847BB7" w:rsidRDefault="00212B26" w:rsidP="00B6788F">
            <w:pPr>
              <w:rPr>
                <w:ins w:id="6417" w:author="阿毛" w:date="2021-06-09T14:44:00Z"/>
                <w:rFonts w:ascii="標楷體" w:eastAsia="標楷體" w:hAnsi="標楷體"/>
              </w:rPr>
            </w:pPr>
            <w:ins w:id="6418" w:author="阿毛" w:date="2021-06-09T14:44:00Z">
              <w:r>
                <w:rPr>
                  <w:rFonts w:ascii="標楷體" w:eastAsia="標楷體" w:hAnsi="標楷體" w:hint="eastAsia"/>
                </w:rPr>
                <w:t>7</w:t>
              </w:r>
            </w:ins>
          </w:p>
        </w:tc>
        <w:tc>
          <w:tcPr>
            <w:tcW w:w="1736" w:type="dxa"/>
          </w:tcPr>
          <w:p w14:paraId="39D4EC89" w14:textId="77777777" w:rsidR="00212B26" w:rsidRPr="00847BB7" w:rsidRDefault="00212B26" w:rsidP="00B6788F">
            <w:pPr>
              <w:rPr>
                <w:ins w:id="6419" w:author="阿毛" w:date="2021-06-09T14:44:00Z"/>
                <w:rFonts w:ascii="標楷體" w:eastAsia="標楷體" w:hAnsi="標楷體"/>
              </w:rPr>
            </w:pPr>
            <w:ins w:id="6420" w:author="阿毛" w:date="2021-06-09T14:44:00Z">
              <w:r>
                <w:rPr>
                  <w:rFonts w:ascii="標楷體" w:eastAsia="標楷體" w:hAnsi="標楷體" w:hint="eastAsia"/>
                  <w:lang w:eastAsia="zh-HK"/>
                </w:rPr>
                <w:t>年收入</w:t>
              </w:r>
              <w:r>
                <w:rPr>
                  <w:rFonts w:ascii="標楷體" w:eastAsia="標楷體" w:hAnsi="標楷體" w:hint="eastAsia"/>
                </w:rPr>
                <w:t>(萬)</w:t>
              </w:r>
            </w:ins>
          </w:p>
        </w:tc>
        <w:tc>
          <w:tcPr>
            <w:tcW w:w="1053" w:type="dxa"/>
          </w:tcPr>
          <w:p w14:paraId="38831B10" w14:textId="308D8267" w:rsidR="00212B26" w:rsidRPr="00847BB7" w:rsidRDefault="00212B26" w:rsidP="00B6788F">
            <w:pPr>
              <w:rPr>
                <w:ins w:id="6421" w:author="阿毛" w:date="2021-06-09T14:44:00Z"/>
                <w:rFonts w:ascii="標楷體" w:eastAsia="標楷體" w:hAnsi="標楷體"/>
              </w:rPr>
            </w:pPr>
          </w:p>
        </w:tc>
        <w:tc>
          <w:tcPr>
            <w:tcW w:w="992" w:type="dxa"/>
          </w:tcPr>
          <w:p w14:paraId="18B1FFBE" w14:textId="77777777" w:rsidR="00212B26" w:rsidRPr="00847BB7" w:rsidRDefault="00212B26" w:rsidP="00B6788F">
            <w:pPr>
              <w:rPr>
                <w:ins w:id="6422" w:author="阿毛" w:date="2021-06-09T14:44:00Z"/>
                <w:rFonts w:ascii="標楷體" w:eastAsia="標楷體" w:hAnsi="標楷體"/>
              </w:rPr>
            </w:pPr>
          </w:p>
        </w:tc>
        <w:tc>
          <w:tcPr>
            <w:tcW w:w="2038" w:type="dxa"/>
          </w:tcPr>
          <w:p w14:paraId="7FACE812" w14:textId="77777777" w:rsidR="00212B26" w:rsidRPr="00847BB7" w:rsidRDefault="00212B26" w:rsidP="00B6788F">
            <w:pPr>
              <w:rPr>
                <w:ins w:id="6423" w:author="阿毛" w:date="2021-06-09T14:44:00Z"/>
                <w:rFonts w:ascii="標楷體" w:eastAsia="標楷體" w:hAnsi="標楷體"/>
                <w:lang w:eastAsia="zh-HK"/>
              </w:rPr>
            </w:pPr>
          </w:p>
        </w:tc>
        <w:tc>
          <w:tcPr>
            <w:tcW w:w="354" w:type="dxa"/>
          </w:tcPr>
          <w:p w14:paraId="275008C1" w14:textId="77777777" w:rsidR="00212B26" w:rsidRPr="00847BB7" w:rsidRDefault="00212B26" w:rsidP="00B6788F">
            <w:pPr>
              <w:rPr>
                <w:ins w:id="6424" w:author="阿毛" w:date="2021-06-09T14:44:00Z"/>
                <w:rFonts w:ascii="標楷體" w:eastAsia="標楷體" w:hAnsi="標楷體"/>
              </w:rPr>
            </w:pPr>
          </w:p>
        </w:tc>
        <w:tc>
          <w:tcPr>
            <w:tcW w:w="709" w:type="dxa"/>
          </w:tcPr>
          <w:p w14:paraId="446CA4A9" w14:textId="4A27EC41" w:rsidR="00212B26" w:rsidRPr="00847BB7" w:rsidRDefault="00212B26" w:rsidP="00B6788F">
            <w:pPr>
              <w:jc w:val="center"/>
              <w:rPr>
                <w:ins w:id="6425" w:author="阿毛" w:date="2021-06-09T14:44:00Z"/>
                <w:rFonts w:ascii="標楷體" w:eastAsia="標楷體" w:hAnsi="標楷體"/>
              </w:rPr>
            </w:pPr>
            <w:ins w:id="6426" w:author="阿毛" w:date="2021-06-09T14:46:00Z">
              <w:r>
                <w:rPr>
                  <w:rFonts w:ascii="標楷體" w:eastAsia="標楷體" w:hAnsi="標楷體" w:hint="eastAsia"/>
                </w:rPr>
                <w:t>R</w:t>
              </w:r>
            </w:ins>
          </w:p>
        </w:tc>
        <w:tc>
          <w:tcPr>
            <w:tcW w:w="3402" w:type="dxa"/>
          </w:tcPr>
          <w:p w14:paraId="3DEC5C94" w14:textId="77777777" w:rsidR="00212B26" w:rsidRDefault="00212B26" w:rsidP="00212B26">
            <w:pPr>
              <w:snapToGrid w:val="0"/>
              <w:ind w:left="238" w:hangingChars="99" w:hanging="238"/>
              <w:rPr>
                <w:ins w:id="6427" w:author="阿毛" w:date="2021-06-09T14:45:00Z"/>
                <w:rFonts w:ascii="標楷體" w:eastAsia="標楷體" w:hAnsi="標楷體"/>
                <w:color w:val="000000" w:themeColor="text1"/>
              </w:rPr>
            </w:pPr>
            <w:ins w:id="6428"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E86FB02" w14:textId="2FA860E0" w:rsidR="00212B26" w:rsidRPr="000267BA" w:rsidRDefault="00212B26" w:rsidP="00212B26">
            <w:pPr>
              <w:rPr>
                <w:ins w:id="6429" w:author="阿毛" w:date="2021-06-09T14:44:00Z"/>
                <w:rFonts w:ascii="標楷體" w:eastAsia="標楷體" w:hAnsi="標楷體"/>
              </w:rPr>
            </w:pPr>
            <w:proofErr w:type="gramStart"/>
            <w:ins w:id="6430" w:author="阿毛" w:date="2021-06-09T14:45:00Z">
              <w:r>
                <w:rPr>
                  <w:rFonts w:ascii="標楷體" w:eastAsia="標楷體" w:hAnsi="標楷體"/>
                  <w:color w:val="000000" w:themeColor="text1"/>
                </w:rPr>
                <w:t>2.</w:t>
              </w:r>
            </w:ins>
            <w:ins w:id="6431" w:author="阿毛" w:date="2021-06-09T14:44:00Z">
              <w:r>
                <w:rPr>
                  <w:rFonts w:ascii="標楷體" w:eastAsia="標楷體" w:hAnsi="標楷體" w:hint="eastAsia"/>
                  <w:color w:val="000000" w:themeColor="text1"/>
                </w:rPr>
                <w:t>.</w:t>
              </w:r>
              <w:r>
                <w:rPr>
                  <w:rFonts w:ascii="標楷體" w:eastAsia="標楷體" w:hAnsi="標楷體"/>
                </w:rPr>
                <w:t>MlundryRecord.Income</w:t>
              </w:r>
              <w:proofErr w:type="gramEnd"/>
            </w:ins>
          </w:p>
        </w:tc>
      </w:tr>
      <w:tr w:rsidR="00212B26" w:rsidRPr="00847BB7" w14:paraId="44E5D190" w14:textId="77777777" w:rsidTr="00B6788F">
        <w:trPr>
          <w:trHeight w:val="291"/>
          <w:jc w:val="center"/>
          <w:ins w:id="6432" w:author="阿毛" w:date="2021-06-09T14:44:00Z"/>
        </w:trPr>
        <w:tc>
          <w:tcPr>
            <w:tcW w:w="456" w:type="dxa"/>
          </w:tcPr>
          <w:p w14:paraId="19A32D26" w14:textId="77777777" w:rsidR="00212B26" w:rsidRDefault="00212B26" w:rsidP="00B6788F">
            <w:pPr>
              <w:rPr>
                <w:ins w:id="6433" w:author="阿毛" w:date="2021-06-09T14:44:00Z"/>
                <w:rFonts w:ascii="標楷體" w:eastAsia="標楷體" w:hAnsi="標楷體"/>
              </w:rPr>
            </w:pPr>
            <w:ins w:id="6434" w:author="阿毛" w:date="2021-06-09T14:44:00Z">
              <w:r>
                <w:rPr>
                  <w:rFonts w:ascii="標楷體" w:eastAsia="標楷體" w:hAnsi="標楷體" w:hint="eastAsia"/>
                </w:rPr>
                <w:t>8</w:t>
              </w:r>
            </w:ins>
          </w:p>
        </w:tc>
        <w:tc>
          <w:tcPr>
            <w:tcW w:w="1736" w:type="dxa"/>
          </w:tcPr>
          <w:p w14:paraId="2407C780" w14:textId="77777777" w:rsidR="00212B26" w:rsidRDefault="00212B26" w:rsidP="00B6788F">
            <w:pPr>
              <w:rPr>
                <w:ins w:id="6435" w:author="阿毛" w:date="2021-06-09T14:44:00Z"/>
                <w:rFonts w:ascii="標楷體" w:eastAsia="標楷體" w:hAnsi="標楷體"/>
                <w:lang w:eastAsia="zh-HK"/>
              </w:rPr>
            </w:pPr>
            <w:ins w:id="6436" w:author="阿毛" w:date="2021-06-09T14:44:00Z">
              <w:r>
                <w:rPr>
                  <w:rFonts w:ascii="標楷體" w:eastAsia="標楷體" w:hAnsi="標楷體" w:hint="eastAsia"/>
                  <w:lang w:eastAsia="zh-HK"/>
                </w:rPr>
                <w:t>還款來源</w:t>
              </w:r>
            </w:ins>
          </w:p>
        </w:tc>
        <w:tc>
          <w:tcPr>
            <w:tcW w:w="1053" w:type="dxa"/>
          </w:tcPr>
          <w:p w14:paraId="597D31EB" w14:textId="3FD06F67" w:rsidR="00212B26" w:rsidRDefault="00212B26" w:rsidP="00B6788F">
            <w:pPr>
              <w:rPr>
                <w:ins w:id="6437" w:author="阿毛" w:date="2021-06-09T14:44:00Z"/>
                <w:rFonts w:ascii="標楷體" w:eastAsia="標楷體" w:hAnsi="標楷體"/>
              </w:rPr>
            </w:pPr>
          </w:p>
        </w:tc>
        <w:tc>
          <w:tcPr>
            <w:tcW w:w="992" w:type="dxa"/>
          </w:tcPr>
          <w:p w14:paraId="32F0FBF5" w14:textId="77777777" w:rsidR="00212B26" w:rsidRPr="00847BB7" w:rsidRDefault="00212B26" w:rsidP="00B6788F">
            <w:pPr>
              <w:rPr>
                <w:ins w:id="6438" w:author="阿毛" w:date="2021-06-09T14:44:00Z"/>
                <w:rFonts w:ascii="標楷體" w:eastAsia="標楷體" w:hAnsi="標楷體"/>
              </w:rPr>
            </w:pPr>
          </w:p>
        </w:tc>
        <w:tc>
          <w:tcPr>
            <w:tcW w:w="2038" w:type="dxa"/>
          </w:tcPr>
          <w:p w14:paraId="4E562327" w14:textId="6276FCCE" w:rsidR="00212B26" w:rsidRPr="00847BB7" w:rsidRDefault="00212B26" w:rsidP="00B6788F">
            <w:pPr>
              <w:rPr>
                <w:ins w:id="6439" w:author="阿毛" w:date="2021-06-09T14:44:00Z"/>
                <w:rFonts w:ascii="標楷體" w:eastAsia="標楷體" w:hAnsi="標楷體"/>
                <w:lang w:eastAsia="zh-HK"/>
              </w:rPr>
            </w:pPr>
          </w:p>
        </w:tc>
        <w:tc>
          <w:tcPr>
            <w:tcW w:w="354" w:type="dxa"/>
          </w:tcPr>
          <w:p w14:paraId="598F7046" w14:textId="31BE3F5D" w:rsidR="00212B26" w:rsidRPr="00847BB7" w:rsidRDefault="00212B26" w:rsidP="00B6788F">
            <w:pPr>
              <w:rPr>
                <w:ins w:id="6440" w:author="阿毛" w:date="2021-06-09T14:44:00Z"/>
                <w:rFonts w:ascii="標楷體" w:eastAsia="標楷體" w:hAnsi="標楷體"/>
              </w:rPr>
            </w:pPr>
          </w:p>
        </w:tc>
        <w:tc>
          <w:tcPr>
            <w:tcW w:w="709" w:type="dxa"/>
          </w:tcPr>
          <w:p w14:paraId="6ED316DA" w14:textId="457A9234" w:rsidR="00212B26" w:rsidRDefault="00212B26" w:rsidP="00B6788F">
            <w:pPr>
              <w:jc w:val="center"/>
              <w:rPr>
                <w:ins w:id="6441" w:author="阿毛" w:date="2021-06-09T14:44:00Z"/>
                <w:rFonts w:ascii="標楷體" w:eastAsia="標楷體" w:hAnsi="標楷體"/>
              </w:rPr>
            </w:pPr>
            <w:ins w:id="6442" w:author="阿毛" w:date="2021-06-09T14:46:00Z">
              <w:r>
                <w:rPr>
                  <w:rFonts w:ascii="標楷體" w:eastAsia="標楷體" w:hAnsi="標楷體" w:hint="eastAsia"/>
                </w:rPr>
                <w:t>R</w:t>
              </w:r>
            </w:ins>
          </w:p>
        </w:tc>
        <w:tc>
          <w:tcPr>
            <w:tcW w:w="3402" w:type="dxa"/>
          </w:tcPr>
          <w:p w14:paraId="64CAC8FC" w14:textId="77777777" w:rsidR="00212B26" w:rsidRDefault="00212B26" w:rsidP="00212B26">
            <w:pPr>
              <w:snapToGrid w:val="0"/>
              <w:ind w:left="238" w:hangingChars="99" w:hanging="238"/>
              <w:rPr>
                <w:ins w:id="6443" w:author="阿毛" w:date="2021-06-09T14:45:00Z"/>
                <w:rFonts w:ascii="標楷體" w:eastAsia="標楷體" w:hAnsi="標楷體"/>
                <w:color w:val="000000" w:themeColor="text1"/>
              </w:rPr>
            </w:pPr>
            <w:ins w:id="6444"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04943C76" w14:textId="528D5053" w:rsidR="00212B26" w:rsidRDefault="00212B26" w:rsidP="00212B26">
            <w:pPr>
              <w:snapToGrid w:val="0"/>
              <w:jc w:val="both"/>
              <w:rPr>
                <w:ins w:id="6445" w:author="阿毛" w:date="2021-06-09T14:44:00Z"/>
                <w:rFonts w:ascii="標楷體" w:eastAsia="標楷體" w:hAnsi="標楷體"/>
              </w:rPr>
            </w:pPr>
            <w:ins w:id="6446" w:author="阿毛" w:date="2021-06-09T14:45:00Z">
              <w:r>
                <w:rPr>
                  <w:rFonts w:ascii="標楷體" w:eastAsia="標楷體" w:hAnsi="標楷體"/>
                  <w:color w:val="000000" w:themeColor="text1"/>
                </w:rPr>
                <w:t>2.</w:t>
              </w:r>
            </w:ins>
            <w:ins w:id="6447" w:author="阿毛" w:date="2021-06-09T14:44:00Z">
              <w:r>
                <w:rPr>
                  <w:rFonts w:ascii="標楷體" w:eastAsia="標楷體" w:hAnsi="標楷體"/>
                </w:rPr>
                <w:t>MlundryRecord.REapySourc</w:t>
              </w:r>
              <w:r>
                <w:rPr>
                  <w:rFonts w:ascii="標楷體" w:eastAsia="標楷體" w:hAnsi="標楷體" w:hint="eastAsia"/>
                </w:rPr>
                <w:t xml:space="preserve"> </w:t>
              </w:r>
            </w:ins>
          </w:p>
          <w:p w14:paraId="45E031DD" w14:textId="77777777" w:rsidR="00212B26" w:rsidRDefault="00212B26" w:rsidP="00B6788F">
            <w:pPr>
              <w:snapToGrid w:val="0"/>
              <w:jc w:val="both"/>
              <w:rPr>
                <w:ins w:id="6448" w:author="阿毛" w:date="2021-06-09T14:44:00Z"/>
                <w:rFonts w:ascii="標楷體" w:eastAsia="標楷體" w:hAnsi="標楷體"/>
                <w:color w:val="000000" w:themeColor="text1"/>
              </w:rPr>
            </w:pPr>
            <w:ins w:id="6449" w:author="阿毛" w:date="2021-06-09T14:44:00Z">
              <w:r>
                <w:rPr>
                  <w:rFonts w:ascii="標楷體" w:eastAsia="標楷體" w:hAnsi="標楷體" w:hint="eastAsia"/>
                </w:rPr>
                <w:t xml:space="preserve">  </w:t>
              </w:r>
              <w:r>
                <w:rPr>
                  <w:rFonts w:ascii="標楷體" w:eastAsia="標楷體" w:hAnsi="標楷體"/>
                </w:rPr>
                <w:t>e</w:t>
              </w:r>
            </w:ins>
          </w:p>
        </w:tc>
      </w:tr>
      <w:tr w:rsidR="00212B26" w:rsidRPr="00847BB7" w14:paraId="12968C30" w14:textId="77777777" w:rsidTr="00B6788F">
        <w:trPr>
          <w:trHeight w:val="291"/>
          <w:jc w:val="center"/>
          <w:ins w:id="6450" w:author="阿毛" w:date="2021-06-09T14:44:00Z"/>
        </w:trPr>
        <w:tc>
          <w:tcPr>
            <w:tcW w:w="456" w:type="dxa"/>
          </w:tcPr>
          <w:p w14:paraId="3FA558D4" w14:textId="77777777" w:rsidR="00212B26" w:rsidRDefault="00212B26" w:rsidP="00B6788F">
            <w:pPr>
              <w:rPr>
                <w:ins w:id="6451" w:author="阿毛" w:date="2021-06-09T14:44:00Z"/>
                <w:rFonts w:ascii="標楷體" w:eastAsia="標楷體" w:hAnsi="標楷體"/>
              </w:rPr>
            </w:pPr>
            <w:ins w:id="6452" w:author="阿毛" w:date="2021-06-09T14:44:00Z">
              <w:r>
                <w:rPr>
                  <w:rFonts w:ascii="標楷體" w:eastAsia="標楷體" w:hAnsi="標楷體" w:hint="eastAsia"/>
                </w:rPr>
                <w:t>9</w:t>
              </w:r>
            </w:ins>
          </w:p>
        </w:tc>
        <w:tc>
          <w:tcPr>
            <w:tcW w:w="1736" w:type="dxa"/>
          </w:tcPr>
          <w:p w14:paraId="454D9CD9" w14:textId="77777777" w:rsidR="00212B26" w:rsidRDefault="00212B26" w:rsidP="00B6788F">
            <w:pPr>
              <w:rPr>
                <w:ins w:id="6453" w:author="阿毛" w:date="2021-06-09T14:44:00Z"/>
                <w:rFonts w:ascii="標楷體" w:eastAsia="標楷體" w:hAnsi="標楷體"/>
                <w:lang w:eastAsia="zh-HK"/>
              </w:rPr>
            </w:pPr>
            <w:ins w:id="6454" w:author="阿毛" w:date="2021-06-09T14:44:00Z">
              <w:r>
                <w:rPr>
                  <w:rFonts w:ascii="標楷體" w:eastAsia="標楷體" w:hAnsi="標楷體" w:hint="eastAsia"/>
                  <w:lang w:eastAsia="zh-HK"/>
                </w:rPr>
                <w:t>代償銀行</w:t>
              </w:r>
            </w:ins>
          </w:p>
        </w:tc>
        <w:tc>
          <w:tcPr>
            <w:tcW w:w="1053" w:type="dxa"/>
          </w:tcPr>
          <w:p w14:paraId="4D8716E2" w14:textId="3A4E8EEC" w:rsidR="00212B26" w:rsidRDefault="00212B26" w:rsidP="00B6788F">
            <w:pPr>
              <w:rPr>
                <w:ins w:id="6455" w:author="阿毛" w:date="2021-06-09T14:44:00Z"/>
                <w:rFonts w:ascii="標楷體" w:eastAsia="標楷體" w:hAnsi="標楷體"/>
              </w:rPr>
            </w:pPr>
          </w:p>
        </w:tc>
        <w:tc>
          <w:tcPr>
            <w:tcW w:w="992" w:type="dxa"/>
          </w:tcPr>
          <w:p w14:paraId="5285C513" w14:textId="77777777" w:rsidR="00212B26" w:rsidRPr="00847BB7" w:rsidRDefault="00212B26" w:rsidP="00B6788F">
            <w:pPr>
              <w:rPr>
                <w:ins w:id="6456" w:author="阿毛" w:date="2021-06-09T14:44:00Z"/>
                <w:rFonts w:ascii="標楷體" w:eastAsia="標楷體" w:hAnsi="標楷體"/>
              </w:rPr>
            </w:pPr>
          </w:p>
        </w:tc>
        <w:tc>
          <w:tcPr>
            <w:tcW w:w="2038" w:type="dxa"/>
          </w:tcPr>
          <w:p w14:paraId="70E65619" w14:textId="77777777" w:rsidR="00212B26" w:rsidRPr="00847BB7" w:rsidRDefault="00212B26" w:rsidP="00B6788F">
            <w:pPr>
              <w:rPr>
                <w:ins w:id="6457" w:author="阿毛" w:date="2021-06-09T14:44:00Z"/>
                <w:rFonts w:ascii="標楷體" w:eastAsia="標楷體" w:hAnsi="標楷體"/>
                <w:lang w:eastAsia="zh-HK"/>
              </w:rPr>
            </w:pPr>
          </w:p>
        </w:tc>
        <w:tc>
          <w:tcPr>
            <w:tcW w:w="354" w:type="dxa"/>
          </w:tcPr>
          <w:p w14:paraId="4F81E203" w14:textId="77777777" w:rsidR="00212B26" w:rsidRPr="00847BB7" w:rsidRDefault="00212B26" w:rsidP="00B6788F">
            <w:pPr>
              <w:rPr>
                <w:ins w:id="6458" w:author="阿毛" w:date="2021-06-09T14:44:00Z"/>
                <w:rFonts w:ascii="標楷體" w:eastAsia="標楷體" w:hAnsi="標楷體"/>
              </w:rPr>
            </w:pPr>
          </w:p>
        </w:tc>
        <w:tc>
          <w:tcPr>
            <w:tcW w:w="709" w:type="dxa"/>
          </w:tcPr>
          <w:p w14:paraId="44C85A57" w14:textId="03CB9DBC" w:rsidR="00212B26" w:rsidRDefault="00212B26" w:rsidP="00B6788F">
            <w:pPr>
              <w:jc w:val="center"/>
              <w:rPr>
                <w:ins w:id="6459" w:author="阿毛" w:date="2021-06-09T14:44:00Z"/>
                <w:rFonts w:ascii="標楷體" w:eastAsia="標楷體" w:hAnsi="標楷體"/>
              </w:rPr>
            </w:pPr>
            <w:ins w:id="6460" w:author="阿毛" w:date="2021-06-09T14:46:00Z">
              <w:r>
                <w:rPr>
                  <w:rFonts w:ascii="標楷體" w:eastAsia="標楷體" w:hAnsi="標楷體" w:hint="eastAsia"/>
                </w:rPr>
                <w:t>R</w:t>
              </w:r>
            </w:ins>
          </w:p>
        </w:tc>
        <w:tc>
          <w:tcPr>
            <w:tcW w:w="3402" w:type="dxa"/>
          </w:tcPr>
          <w:p w14:paraId="353C5CA3" w14:textId="77777777" w:rsidR="00212B26" w:rsidRDefault="00212B26" w:rsidP="00212B26">
            <w:pPr>
              <w:snapToGrid w:val="0"/>
              <w:ind w:left="238" w:hangingChars="99" w:hanging="238"/>
              <w:rPr>
                <w:ins w:id="6461" w:author="阿毛" w:date="2021-06-09T14:45:00Z"/>
                <w:rFonts w:ascii="標楷體" w:eastAsia="標楷體" w:hAnsi="標楷體"/>
                <w:color w:val="000000" w:themeColor="text1"/>
              </w:rPr>
            </w:pPr>
            <w:ins w:id="6462"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5E87961C" w14:textId="67BA9CA6" w:rsidR="00212B26" w:rsidRDefault="00212B26" w:rsidP="00212B26">
            <w:pPr>
              <w:snapToGrid w:val="0"/>
              <w:ind w:left="238" w:hangingChars="99" w:hanging="238"/>
              <w:jc w:val="both"/>
              <w:rPr>
                <w:ins w:id="6463" w:author="阿毛" w:date="2021-06-09T14:44:00Z"/>
                <w:rFonts w:ascii="標楷體" w:eastAsia="標楷體" w:hAnsi="標楷體"/>
                <w:color w:val="000000" w:themeColor="text1"/>
              </w:rPr>
            </w:pPr>
            <w:ins w:id="6464" w:author="阿毛" w:date="2021-06-09T14:45:00Z">
              <w:r>
                <w:rPr>
                  <w:rFonts w:ascii="標楷體" w:eastAsia="標楷體" w:hAnsi="標楷體"/>
                  <w:color w:val="000000" w:themeColor="text1"/>
                </w:rPr>
                <w:t>2.</w:t>
              </w:r>
            </w:ins>
            <w:ins w:id="6465" w:author="阿毛" w:date="2021-06-09T14:44:00Z">
              <w:r>
                <w:rPr>
                  <w:rFonts w:ascii="標楷體" w:eastAsia="標楷體" w:hAnsi="標楷體"/>
                </w:rPr>
                <w:t>MlundryRecord.RepayBank</w:t>
              </w:r>
            </w:ins>
          </w:p>
        </w:tc>
      </w:tr>
      <w:tr w:rsidR="00212B26" w:rsidRPr="00847BB7" w14:paraId="68FBD43E" w14:textId="77777777" w:rsidTr="00B6788F">
        <w:trPr>
          <w:trHeight w:val="291"/>
          <w:jc w:val="center"/>
          <w:ins w:id="6466" w:author="阿毛" w:date="2021-06-09T14:44:00Z"/>
        </w:trPr>
        <w:tc>
          <w:tcPr>
            <w:tcW w:w="456" w:type="dxa"/>
          </w:tcPr>
          <w:p w14:paraId="348CC303" w14:textId="77777777" w:rsidR="00212B26" w:rsidRDefault="00212B26" w:rsidP="00B6788F">
            <w:pPr>
              <w:rPr>
                <w:ins w:id="6467" w:author="阿毛" w:date="2021-06-09T14:44:00Z"/>
                <w:rFonts w:ascii="標楷體" w:eastAsia="標楷體" w:hAnsi="標楷體"/>
              </w:rPr>
            </w:pPr>
            <w:ins w:id="6468" w:author="阿毛" w:date="2021-06-09T14:44:00Z">
              <w:r>
                <w:rPr>
                  <w:rFonts w:ascii="標楷體" w:eastAsia="標楷體" w:hAnsi="標楷體" w:hint="eastAsia"/>
                </w:rPr>
                <w:t>10</w:t>
              </w:r>
            </w:ins>
          </w:p>
        </w:tc>
        <w:tc>
          <w:tcPr>
            <w:tcW w:w="1736" w:type="dxa"/>
          </w:tcPr>
          <w:p w14:paraId="17221F10" w14:textId="77777777" w:rsidR="00212B26" w:rsidRDefault="00212B26" w:rsidP="00B6788F">
            <w:pPr>
              <w:rPr>
                <w:ins w:id="6469" w:author="阿毛" w:date="2021-06-09T14:44:00Z"/>
                <w:rFonts w:ascii="標楷體" w:eastAsia="標楷體" w:hAnsi="標楷體"/>
                <w:lang w:eastAsia="zh-HK"/>
              </w:rPr>
            </w:pPr>
            <w:ins w:id="6470" w:author="阿毛" w:date="2021-06-09T14:44:00Z">
              <w:r>
                <w:rPr>
                  <w:rFonts w:ascii="標楷體" w:eastAsia="標楷體" w:hAnsi="標楷體" w:hint="eastAsia"/>
                  <w:lang w:eastAsia="zh-HK"/>
                </w:rPr>
                <w:t>實際還款日期</w:t>
              </w:r>
            </w:ins>
          </w:p>
        </w:tc>
        <w:tc>
          <w:tcPr>
            <w:tcW w:w="1053" w:type="dxa"/>
          </w:tcPr>
          <w:p w14:paraId="130E5B8B" w14:textId="72CDB8AA" w:rsidR="00212B26" w:rsidRDefault="00212B26" w:rsidP="00B6788F">
            <w:pPr>
              <w:rPr>
                <w:ins w:id="6471" w:author="阿毛" w:date="2021-06-09T14:44:00Z"/>
                <w:rFonts w:ascii="標楷體" w:eastAsia="標楷體" w:hAnsi="標楷體"/>
              </w:rPr>
            </w:pPr>
          </w:p>
        </w:tc>
        <w:tc>
          <w:tcPr>
            <w:tcW w:w="992" w:type="dxa"/>
          </w:tcPr>
          <w:p w14:paraId="28DA95DA" w14:textId="2BD32AE7" w:rsidR="00212B26" w:rsidRPr="00847BB7" w:rsidRDefault="00212B26" w:rsidP="00B6788F">
            <w:pPr>
              <w:rPr>
                <w:ins w:id="6472" w:author="阿毛" w:date="2021-06-09T14:44:00Z"/>
                <w:rFonts w:ascii="標楷體" w:eastAsia="標楷體" w:hAnsi="標楷體"/>
              </w:rPr>
            </w:pPr>
          </w:p>
        </w:tc>
        <w:tc>
          <w:tcPr>
            <w:tcW w:w="2038" w:type="dxa"/>
          </w:tcPr>
          <w:p w14:paraId="64B38211" w14:textId="77777777" w:rsidR="00212B26" w:rsidRPr="00847BB7" w:rsidRDefault="00212B26" w:rsidP="00B6788F">
            <w:pPr>
              <w:rPr>
                <w:ins w:id="6473" w:author="阿毛" w:date="2021-06-09T14:44:00Z"/>
                <w:rFonts w:ascii="標楷體" w:eastAsia="標楷體" w:hAnsi="標楷體"/>
                <w:lang w:eastAsia="zh-HK"/>
              </w:rPr>
            </w:pPr>
          </w:p>
        </w:tc>
        <w:tc>
          <w:tcPr>
            <w:tcW w:w="354" w:type="dxa"/>
          </w:tcPr>
          <w:p w14:paraId="5591B704" w14:textId="77777777" w:rsidR="00212B26" w:rsidRPr="00847BB7" w:rsidRDefault="00212B26" w:rsidP="00B6788F">
            <w:pPr>
              <w:rPr>
                <w:ins w:id="6474" w:author="阿毛" w:date="2021-06-09T14:44:00Z"/>
                <w:rFonts w:ascii="標楷體" w:eastAsia="標楷體" w:hAnsi="標楷體"/>
              </w:rPr>
            </w:pPr>
          </w:p>
        </w:tc>
        <w:tc>
          <w:tcPr>
            <w:tcW w:w="709" w:type="dxa"/>
          </w:tcPr>
          <w:p w14:paraId="5227036C" w14:textId="426C8D1B" w:rsidR="00212B26" w:rsidRDefault="00212B26" w:rsidP="00B6788F">
            <w:pPr>
              <w:jc w:val="center"/>
              <w:rPr>
                <w:ins w:id="6475" w:author="阿毛" w:date="2021-06-09T14:44:00Z"/>
                <w:rFonts w:ascii="標楷體" w:eastAsia="標楷體" w:hAnsi="標楷體"/>
              </w:rPr>
            </w:pPr>
            <w:ins w:id="6476" w:author="阿毛" w:date="2021-06-09T14:46:00Z">
              <w:r>
                <w:rPr>
                  <w:rFonts w:ascii="標楷體" w:eastAsia="標楷體" w:hAnsi="標楷體" w:hint="eastAsia"/>
                </w:rPr>
                <w:t>R</w:t>
              </w:r>
            </w:ins>
          </w:p>
        </w:tc>
        <w:tc>
          <w:tcPr>
            <w:tcW w:w="3402" w:type="dxa"/>
          </w:tcPr>
          <w:p w14:paraId="69D26F93" w14:textId="77777777" w:rsidR="00212B26" w:rsidRDefault="00212B26" w:rsidP="00212B26">
            <w:pPr>
              <w:snapToGrid w:val="0"/>
              <w:ind w:left="238" w:hangingChars="99" w:hanging="238"/>
              <w:rPr>
                <w:ins w:id="6477" w:author="阿毛" w:date="2021-06-09T14:45:00Z"/>
                <w:rFonts w:ascii="標楷體" w:eastAsia="標楷體" w:hAnsi="標楷體"/>
                <w:color w:val="000000" w:themeColor="text1"/>
              </w:rPr>
            </w:pPr>
            <w:ins w:id="6478"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4ED8A9ED" w14:textId="490F512A" w:rsidR="00212B26" w:rsidRDefault="00212B26" w:rsidP="00212B26">
            <w:pPr>
              <w:snapToGrid w:val="0"/>
              <w:ind w:left="238" w:hangingChars="99" w:hanging="238"/>
              <w:rPr>
                <w:ins w:id="6479" w:author="阿毛" w:date="2021-06-09T14:44:00Z"/>
                <w:rFonts w:ascii="標楷體" w:eastAsia="標楷體" w:hAnsi="標楷體"/>
                <w:color w:val="000000" w:themeColor="text1"/>
              </w:rPr>
            </w:pPr>
            <w:ins w:id="6480" w:author="阿毛" w:date="2021-06-09T14:45:00Z">
              <w:r>
                <w:rPr>
                  <w:rFonts w:ascii="標楷體" w:eastAsia="標楷體" w:hAnsi="標楷體"/>
                  <w:color w:val="000000" w:themeColor="text1"/>
                </w:rPr>
                <w:t>2.</w:t>
              </w:r>
            </w:ins>
            <w:ins w:id="6481" w:author="阿毛" w:date="2021-06-09T14:44:00Z">
              <w:r>
                <w:rPr>
                  <w:rFonts w:ascii="標楷體" w:eastAsia="標楷體" w:hAnsi="標楷體"/>
                </w:rPr>
                <w:t>MlundryRecord.ActualRepayDate</w:t>
              </w:r>
            </w:ins>
          </w:p>
        </w:tc>
      </w:tr>
      <w:tr w:rsidR="00212B26" w:rsidRPr="00847BB7" w14:paraId="2B32BCE0" w14:textId="77777777" w:rsidTr="00B6788F">
        <w:trPr>
          <w:trHeight w:val="291"/>
          <w:jc w:val="center"/>
          <w:ins w:id="6482" w:author="阿毛" w:date="2021-06-09T14:44:00Z"/>
        </w:trPr>
        <w:tc>
          <w:tcPr>
            <w:tcW w:w="456" w:type="dxa"/>
          </w:tcPr>
          <w:p w14:paraId="200A44FD" w14:textId="77777777" w:rsidR="00212B26" w:rsidRDefault="00212B26" w:rsidP="00B6788F">
            <w:pPr>
              <w:rPr>
                <w:ins w:id="6483" w:author="阿毛" w:date="2021-06-09T14:44:00Z"/>
                <w:rFonts w:ascii="標楷體" w:eastAsia="標楷體" w:hAnsi="標楷體"/>
              </w:rPr>
            </w:pPr>
            <w:ins w:id="6484" w:author="阿毛" w:date="2021-06-09T14:44:00Z">
              <w:r>
                <w:rPr>
                  <w:rFonts w:ascii="標楷體" w:eastAsia="標楷體" w:hAnsi="標楷體" w:hint="eastAsia"/>
                </w:rPr>
                <w:t>11</w:t>
              </w:r>
            </w:ins>
          </w:p>
        </w:tc>
        <w:tc>
          <w:tcPr>
            <w:tcW w:w="1736" w:type="dxa"/>
          </w:tcPr>
          <w:p w14:paraId="4505580E" w14:textId="77777777" w:rsidR="00212B26" w:rsidRDefault="00212B26" w:rsidP="00B6788F">
            <w:pPr>
              <w:rPr>
                <w:ins w:id="6485" w:author="阿毛" w:date="2021-06-09T14:44:00Z"/>
                <w:rFonts w:ascii="標楷體" w:eastAsia="標楷體" w:hAnsi="標楷體"/>
                <w:lang w:eastAsia="zh-HK"/>
              </w:rPr>
            </w:pPr>
            <w:ins w:id="6486" w:author="阿毛" w:date="2021-06-09T14:44:00Z">
              <w:r>
                <w:rPr>
                  <w:rFonts w:ascii="標楷體" w:eastAsia="標楷體" w:hAnsi="標楷體" w:hint="eastAsia"/>
                  <w:lang w:eastAsia="zh-HK"/>
                </w:rPr>
                <w:t>其他說明</w:t>
              </w:r>
            </w:ins>
          </w:p>
        </w:tc>
        <w:tc>
          <w:tcPr>
            <w:tcW w:w="1053" w:type="dxa"/>
          </w:tcPr>
          <w:p w14:paraId="790FE920" w14:textId="59325628" w:rsidR="00212B26" w:rsidRDefault="00212B26" w:rsidP="00B6788F">
            <w:pPr>
              <w:rPr>
                <w:ins w:id="6487" w:author="阿毛" w:date="2021-06-09T14:44:00Z"/>
                <w:rFonts w:ascii="標楷體" w:eastAsia="標楷體" w:hAnsi="標楷體"/>
              </w:rPr>
            </w:pPr>
          </w:p>
        </w:tc>
        <w:tc>
          <w:tcPr>
            <w:tcW w:w="992" w:type="dxa"/>
          </w:tcPr>
          <w:p w14:paraId="726F5ADF" w14:textId="77777777" w:rsidR="00212B26" w:rsidRPr="00847BB7" w:rsidRDefault="00212B26" w:rsidP="00B6788F">
            <w:pPr>
              <w:rPr>
                <w:ins w:id="6488" w:author="阿毛" w:date="2021-06-09T14:44:00Z"/>
                <w:rFonts w:ascii="標楷體" w:eastAsia="標楷體" w:hAnsi="標楷體"/>
              </w:rPr>
            </w:pPr>
          </w:p>
        </w:tc>
        <w:tc>
          <w:tcPr>
            <w:tcW w:w="2038" w:type="dxa"/>
          </w:tcPr>
          <w:p w14:paraId="34FE0CBB" w14:textId="77777777" w:rsidR="00212B26" w:rsidRPr="00847BB7" w:rsidRDefault="00212B26" w:rsidP="00B6788F">
            <w:pPr>
              <w:rPr>
                <w:ins w:id="6489" w:author="阿毛" w:date="2021-06-09T14:44:00Z"/>
                <w:rFonts w:ascii="標楷體" w:eastAsia="標楷體" w:hAnsi="標楷體"/>
                <w:lang w:eastAsia="zh-HK"/>
              </w:rPr>
            </w:pPr>
          </w:p>
        </w:tc>
        <w:tc>
          <w:tcPr>
            <w:tcW w:w="354" w:type="dxa"/>
          </w:tcPr>
          <w:p w14:paraId="113B352F" w14:textId="77777777" w:rsidR="00212B26" w:rsidRPr="00847BB7" w:rsidRDefault="00212B26" w:rsidP="00B6788F">
            <w:pPr>
              <w:rPr>
                <w:ins w:id="6490" w:author="阿毛" w:date="2021-06-09T14:44:00Z"/>
                <w:rFonts w:ascii="標楷體" w:eastAsia="標楷體" w:hAnsi="標楷體"/>
              </w:rPr>
            </w:pPr>
          </w:p>
        </w:tc>
        <w:tc>
          <w:tcPr>
            <w:tcW w:w="709" w:type="dxa"/>
          </w:tcPr>
          <w:p w14:paraId="2773F7FC" w14:textId="11EC93DA" w:rsidR="00212B26" w:rsidRDefault="00212B26" w:rsidP="00B6788F">
            <w:pPr>
              <w:jc w:val="center"/>
              <w:rPr>
                <w:ins w:id="6491" w:author="阿毛" w:date="2021-06-09T14:44:00Z"/>
                <w:rFonts w:ascii="標楷體" w:eastAsia="標楷體" w:hAnsi="標楷體"/>
              </w:rPr>
            </w:pPr>
            <w:ins w:id="6492" w:author="阿毛" w:date="2021-06-09T14:45:00Z">
              <w:r>
                <w:rPr>
                  <w:rFonts w:ascii="標楷體" w:eastAsia="標楷體" w:hAnsi="標楷體" w:hint="eastAsia"/>
                </w:rPr>
                <w:t>R</w:t>
              </w:r>
            </w:ins>
          </w:p>
        </w:tc>
        <w:tc>
          <w:tcPr>
            <w:tcW w:w="3402" w:type="dxa"/>
          </w:tcPr>
          <w:p w14:paraId="09076FB3" w14:textId="77777777" w:rsidR="00212B26" w:rsidRDefault="00212B26" w:rsidP="00212B26">
            <w:pPr>
              <w:snapToGrid w:val="0"/>
              <w:ind w:left="238" w:hangingChars="99" w:hanging="238"/>
              <w:rPr>
                <w:ins w:id="6493" w:author="阿毛" w:date="2021-06-09T14:45:00Z"/>
                <w:rFonts w:ascii="標楷體" w:eastAsia="標楷體" w:hAnsi="標楷體"/>
                <w:color w:val="000000" w:themeColor="text1"/>
              </w:rPr>
            </w:pPr>
            <w:ins w:id="6494"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5CFE849F" w14:textId="7D54DE4C" w:rsidR="00212B26" w:rsidRDefault="00212B26" w:rsidP="00212B26">
            <w:pPr>
              <w:snapToGrid w:val="0"/>
              <w:ind w:left="238" w:hangingChars="99" w:hanging="238"/>
              <w:rPr>
                <w:ins w:id="6495" w:author="阿毛" w:date="2021-06-09T14:44:00Z"/>
                <w:rFonts w:ascii="標楷體" w:eastAsia="標楷體" w:hAnsi="標楷體"/>
                <w:color w:val="000000" w:themeColor="text1"/>
              </w:rPr>
            </w:pPr>
            <w:ins w:id="6496" w:author="阿毛" w:date="2021-06-09T14:45:00Z">
              <w:r>
                <w:rPr>
                  <w:rFonts w:ascii="標楷體" w:eastAsia="標楷體" w:hAnsi="標楷體"/>
                  <w:color w:val="000000" w:themeColor="text1"/>
                </w:rPr>
                <w:t>2.</w:t>
              </w:r>
            </w:ins>
            <w:ins w:id="6497" w:author="阿毛" w:date="2021-06-09T14:44:00Z">
              <w:r>
                <w:rPr>
                  <w:rFonts w:ascii="標楷體" w:eastAsia="標楷體" w:hAnsi="標楷體"/>
                </w:rPr>
                <w:t>MlundryRecord.</w:t>
              </w:r>
              <w:r w:rsidRPr="009456CD">
                <w:rPr>
                  <w:rFonts w:ascii="標楷體" w:eastAsia="標楷體" w:hAnsi="標楷體"/>
                </w:rPr>
                <w:t>Description</w:t>
              </w:r>
            </w:ins>
          </w:p>
        </w:tc>
      </w:tr>
    </w:tbl>
    <w:p w14:paraId="2EBB60B9" w14:textId="543F6692" w:rsidR="00C95828" w:rsidRPr="00033042" w:rsidRDefault="00033042" w:rsidP="00C95828">
      <w:pPr>
        <w:rPr>
          <w:ins w:id="6498" w:author="智誠 楊" w:date="2021-05-08T16:38:00Z"/>
          <w:rFonts w:ascii="標楷體" w:eastAsia="標楷體" w:hAnsi="標楷體"/>
        </w:rPr>
      </w:pPr>
      <w:ins w:id="6499" w:author="智誠 楊" w:date="2021-05-08T16:38:00Z">
        <w:r w:rsidRPr="00033042">
          <w:rPr>
            <w:rFonts w:ascii="標楷體" w:eastAsia="標楷體" w:hAnsi="標楷體"/>
          </w:rPr>
          <w:lastRenderedPageBreak/>
          <w:t>[選單/ 1 L6064]</w:t>
        </w:r>
      </w:ins>
    </w:p>
    <w:p w14:paraId="0AB1DE4D" w14:textId="3CB657C8" w:rsidR="00033042" w:rsidRPr="00362205" w:rsidRDefault="00033042" w:rsidP="00C95828">
      <w:pPr>
        <w:rPr>
          <w:rFonts w:ascii="標楷體" w:eastAsia="標楷體" w:hAnsi="標楷體"/>
        </w:rPr>
      </w:pPr>
      <w:ins w:id="6500" w:author="智誠 楊" w:date="2021-05-08T16:38:00Z">
        <w:r w:rsidRPr="00033042">
          <w:rPr>
            <w:rFonts w:ascii="標楷體" w:eastAsia="標楷體" w:hAnsi="標楷體"/>
            <w:noProof/>
          </w:rPr>
          <w:drawing>
            <wp:inline distT="0" distB="0" distL="0" distR="0" wp14:anchorId="3A527510" wp14:editId="5C82C4A6">
              <wp:extent cx="6479540" cy="45739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573905"/>
                      </a:xfrm>
                      <a:prstGeom prst="rect">
                        <a:avLst/>
                      </a:prstGeom>
                    </pic:spPr>
                  </pic:pic>
                </a:graphicData>
              </a:graphic>
            </wp:inline>
          </w:drawing>
        </w:r>
      </w:ins>
    </w:p>
    <w:p w14:paraId="657A596B" w14:textId="77777777" w:rsidR="00C95828" w:rsidRPr="00362205" w:rsidRDefault="00C95828" w:rsidP="00C95828">
      <w:pPr>
        <w:rPr>
          <w:rFonts w:ascii="標楷體" w:eastAsia="標楷體" w:hAnsi="標楷體"/>
        </w:rPr>
      </w:pPr>
    </w:p>
    <w:p w14:paraId="21C55143" w14:textId="77777777" w:rsidR="00C95828" w:rsidRPr="00362205" w:rsidRDefault="00C95828" w:rsidP="00C95828">
      <w:pPr>
        <w:rPr>
          <w:rFonts w:ascii="標楷體" w:eastAsia="標楷體" w:hAnsi="標楷體"/>
        </w:rPr>
      </w:pPr>
    </w:p>
    <w:p w14:paraId="29CB46B1" w14:textId="77777777" w:rsidR="00C95828" w:rsidRPr="00362205" w:rsidRDefault="00C95828" w:rsidP="00C95828">
      <w:pPr>
        <w:rPr>
          <w:rFonts w:ascii="標楷體" w:eastAsia="標楷體" w:hAnsi="標楷體"/>
        </w:rPr>
      </w:pPr>
    </w:p>
    <w:p w14:paraId="7663B57C" w14:textId="77777777" w:rsidR="00C95828" w:rsidRPr="00362205" w:rsidDel="00033042" w:rsidRDefault="00C95828" w:rsidP="00C95828">
      <w:pPr>
        <w:rPr>
          <w:del w:id="6501" w:author="智誠 楊" w:date="2021-05-08T16:37:00Z"/>
          <w:rFonts w:ascii="標楷體" w:eastAsia="標楷體" w:hAnsi="標楷體"/>
        </w:rPr>
      </w:pPr>
    </w:p>
    <w:p w14:paraId="6A36574C" w14:textId="77777777" w:rsidR="00C95828" w:rsidRPr="00362205" w:rsidDel="00033042" w:rsidRDefault="00C95828" w:rsidP="00C95828">
      <w:pPr>
        <w:rPr>
          <w:del w:id="6502" w:author="智誠 楊" w:date="2021-05-08T16:37:00Z"/>
          <w:rFonts w:ascii="標楷體" w:eastAsia="標楷體" w:hAnsi="標楷體"/>
        </w:rPr>
      </w:pPr>
    </w:p>
    <w:p w14:paraId="41BFE530" w14:textId="54178F74" w:rsidR="00C95828" w:rsidRPr="00362205" w:rsidDel="00033042" w:rsidRDefault="00C95828" w:rsidP="00C95828">
      <w:pPr>
        <w:rPr>
          <w:del w:id="6503" w:author="智誠 楊" w:date="2021-05-08T16:37:00Z"/>
          <w:rFonts w:ascii="標楷體" w:eastAsia="標楷體" w:hAnsi="標楷體"/>
        </w:rPr>
      </w:pPr>
      <w:del w:id="6504" w:author="智誠 楊" w:date="2021-05-08T16:37:00Z">
        <w:r w:rsidRPr="00362205" w:rsidDel="00033042">
          <w:rPr>
            <w:rFonts w:ascii="標楷體" w:eastAsia="標楷體" w:hAnsi="標楷體"/>
          </w:rPr>
          <w:br w:type="page"/>
        </w:r>
      </w:del>
    </w:p>
    <w:p w14:paraId="79C82F76" w14:textId="1DF2B144" w:rsidR="00C95828" w:rsidRPr="00362205" w:rsidDel="00033042" w:rsidRDefault="00C95828">
      <w:pPr>
        <w:pStyle w:val="a"/>
        <w:ind w:left="0" w:firstLine="0"/>
        <w:rPr>
          <w:del w:id="6505" w:author="智誠 楊" w:date="2021-05-08T16:37:00Z"/>
        </w:rPr>
        <w:pPrChange w:id="6506" w:author="智誠 楊" w:date="2021-05-08T16:37:00Z">
          <w:pPr>
            <w:pStyle w:val="a"/>
          </w:pPr>
        </w:pPrChange>
      </w:pPr>
      <w:del w:id="6507" w:author="智誠 楊" w:date="2021-05-08T16:37:00Z">
        <w:r w:rsidRPr="00362205" w:rsidDel="00033042">
          <w:lastRenderedPageBreak/>
          <w:delText>UI</w:delText>
        </w:r>
        <w:r w:rsidRPr="00362205" w:rsidDel="00033042">
          <w:delText>畫面</w:delText>
        </w:r>
      </w:del>
    </w:p>
    <w:p w14:paraId="0FD1B795" w14:textId="1B5356E6" w:rsidR="00C95828" w:rsidRPr="00362205" w:rsidDel="00033042" w:rsidRDefault="00C95828">
      <w:pPr>
        <w:pStyle w:val="42"/>
        <w:spacing w:after="72"/>
        <w:ind w:left="1133"/>
        <w:rPr>
          <w:del w:id="6508" w:author="智誠 楊" w:date="2021-05-08T16:37:00Z"/>
          <w:rFonts w:ascii="標楷體" w:hAnsi="標楷體"/>
        </w:rPr>
      </w:pPr>
      <w:del w:id="6509" w:author="智誠 楊" w:date="2021-05-08T16:37:00Z">
        <w:r w:rsidRPr="00362205" w:rsidDel="00033042">
          <w:rPr>
            <w:rFonts w:ascii="標楷體" w:hAnsi="標楷體" w:hint="eastAsia"/>
          </w:rPr>
          <w:delText>輸入畫面：</w:delText>
        </w:r>
      </w:del>
    </w:p>
    <w:p w14:paraId="7B7C9063" w14:textId="41C2E0C4" w:rsidR="00C95828" w:rsidDel="00DF352C" w:rsidRDefault="00AB7A79">
      <w:pPr>
        <w:pStyle w:val="a"/>
        <w:numPr>
          <w:ilvl w:val="0"/>
          <w:numId w:val="71"/>
        </w:numPr>
        <w:ind w:left="0" w:firstLine="0"/>
        <w:rPr>
          <w:del w:id="6510" w:author="智誠 楊" w:date="2021-04-07T22:07:00Z"/>
        </w:rPr>
        <w:pPrChange w:id="6511" w:author="智誠 楊" w:date="2021-05-08T16:37:00Z">
          <w:pPr>
            <w:pStyle w:val="a"/>
            <w:numPr>
              <w:numId w:val="0"/>
            </w:numPr>
            <w:tabs>
              <w:tab w:val="clear" w:pos="1134"/>
            </w:tabs>
            <w:ind w:left="0" w:firstLine="0"/>
          </w:pPr>
        </w:pPrChange>
      </w:pPr>
      <w:del w:id="6512" w:author="智誠 楊" w:date="2021-04-07T22:07:00Z">
        <w:r w:rsidRPr="00AB7A79" w:rsidDel="00DF352C">
          <w:rPr>
            <w:noProof/>
          </w:rPr>
          <w:delText xml:space="preserve"> </w:delText>
        </w:r>
        <w:r w:rsidRPr="00AB7A79" w:rsidDel="00DF352C">
          <w:rPr>
            <w:noProof/>
          </w:rPr>
          <w:drawing>
            <wp:inline distT="0" distB="0" distL="0" distR="0" wp14:anchorId="6998C0C4" wp14:editId="76A83FC1">
              <wp:extent cx="6654983" cy="234696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654983" cy="2346960"/>
                      </a:xfrm>
                      <a:prstGeom prst="rect">
                        <a:avLst/>
                      </a:prstGeom>
                    </pic:spPr>
                  </pic:pic>
                </a:graphicData>
              </a:graphic>
            </wp:inline>
          </w:drawing>
        </w:r>
      </w:del>
    </w:p>
    <w:p w14:paraId="74BC2E2E" w14:textId="0233ACF4" w:rsidR="00B66B19" w:rsidDel="009D589F" w:rsidRDefault="00B66B19">
      <w:pPr>
        <w:rPr>
          <w:del w:id="6513" w:author="智誠 楊" w:date="2021-04-07T22:11:00Z"/>
          <w:rFonts w:ascii="標楷體" w:eastAsia="標楷體" w:hAnsi="標楷體"/>
          <w:color w:val="FF0000"/>
          <w:lang w:eastAsia="zh-HK"/>
        </w:rPr>
      </w:pPr>
    </w:p>
    <w:p w14:paraId="7244A39A" w14:textId="3C34FA77" w:rsidR="00B66B19" w:rsidDel="009D589F" w:rsidRDefault="00B66B19">
      <w:pPr>
        <w:rPr>
          <w:del w:id="6514" w:author="智誠 楊" w:date="2021-04-07T22:11:00Z"/>
          <w:rFonts w:ascii="標楷體" w:hAnsi="標楷體"/>
          <w:color w:val="FF0000"/>
        </w:rPr>
      </w:pPr>
      <w:del w:id="6515" w:author="智誠 楊" w:date="2021-04-07T22:11:00Z">
        <w:r w:rsidRPr="005903F5" w:rsidDel="009D589F">
          <w:rPr>
            <w:rFonts w:ascii="標楷體" w:eastAsia="標楷體" w:hAnsi="標楷體" w:hint="eastAsia"/>
            <w:color w:val="FF0000"/>
            <w:lang w:eastAsia="zh-HK"/>
          </w:rPr>
          <w:delText>待修改</w:delText>
        </w:r>
        <w:r w:rsidRPr="005903F5" w:rsidDel="009D589F">
          <w:rPr>
            <w:rFonts w:ascii="標楷體" w:eastAsia="標楷體" w:hAnsi="標楷體"/>
            <w:color w:val="FF0000"/>
          </w:rPr>
          <w:delText xml:space="preserve"> : </w:delText>
        </w:r>
      </w:del>
    </w:p>
    <w:p w14:paraId="4E4545C1" w14:textId="689E9E3E" w:rsidR="00B66B19" w:rsidRPr="005903F5" w:rsidDel="009D589F" w:rsidRDefault="00B66B19">
      <w:pPr>
        <w:pStyle w:val="af9"/>
        <w:numPr>
          <w:ilvl w:val="1"/>
          <w:numId w:val="30"/>
        </w:numPr>
        <w:spacing w:line="276" w:lineRule="auto"/>
        <w:ind w:leftChars="0" w:left="0" w:firstLine="0"/>
        <w:rPr>
          <w:del w:id="6516" w:author="智誠 楊" w:date="2021-04-07T22:11:00Z"/>
          <w:rFonts w:ascii="標楷體" w:eastAsia="標楷體" w:hAnsi="標楷體"/>
          <w:color w:val="FF0000"/>
          <w:lang w:eastAsia="zh-HK"/>
        </w:rPr>
        <w:pPrChange w:id="6517" w:author="智誠 楊" w:date="2021-05-08T16:37:00Z">
          <w:pPr>
            <w:pStyle w:val="af9"/>
            <w:numPr>
              <w:ilvl w:val="1"/>
              <w:numId w:val="30"/>
            </w:numPr>
            <w:spacing w:line="276" w:lineRule="auto"/>
            <w:ind w:leftChars="0" w:left="965" w:hanging="284"/>
          </w:pPr>
        </w:pPrChange>
      </w:pPr>
      <w:del w:id="6518" w:author="智誠 楊" w:date="2021-04-07T22:11:00Z">
        <w:r w:rsidRPr="005903F5" w:rsidDel="009D589F">
          <w:rPr>
            <w:rFonts w:ascii="標楷體" w:eastAsia="標楷體" w:hAnsi="標楷體"/>
            <w:color w:val="FF0000"/>
          </w:rPr>
          <w:delText>[代償銀行]</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10個中文字。</w:delText>
        </w:r>
      </w:del>
    </w:p>
    <w:p w14:paraId="5291CBDD" w14:textId="5BC06334" w:rsidR="00B66B19" w:rsidRPr="005903F5" w:rsidDel="009D589F" w:rsidRDefault="00B66B19">
      <w:pPr>
        <w:pStyle w:val="af9"/>
        <w:numPr>
          <w:ilvl w:val="1"/>
          <w:numId w:val="30"/>
        </w:numPr>
        <w:spacing w:line="276" w:lineRule="auto"/>
        <w:ind w:leftChars="0" w:left="0" w:firstLine="0"/>
        <w:rPr>
          <w:del w:id="6519" w:author="智誠 楊" w:date="2021-04-07T22:11:00Z"/>
          <w:rFonts w:ascii="標楷體" w:eastAsia="標楷體" w:hAnsi="標楷體"/>
          <w:color w:val="FF0000"/>
          <w:lang w:eastAsia="zh-HK"/>
        </w:rPr>
        <w:pPrChange w:id="6520" w:author="智誠 楊" w:date="2021-05-08T16:37:00Z">
          <w:pPr>
            <w:pStyle w:val="af9"/>
            <w:numPr>
              <w:ilvl w:val="1"/>
              <w:numId w:val="30"/>
            </w:numPr>
            <w:spacing w:line="276" w:lineRule="auto"/>
            <w:ind w:leftChars="0" w:left="965" w:hanging="284"/>
          </w:pPr>
        </w:pPrChange>
      </w:pPr>
      <w:del w:id="6521" w:author="智誠 楊" w:date="2021-04-07T22:11:00Z">
        <w:r w:rsidRPr="005903F5" w:rsidDel="009D589F">
          <w:rPr>
            <w:rFonts w:ascii="標楷體" w:eastAsia="標楷體" w:hAnsi="標楷體"/>
            <w:color w:val="FF0000"/>
          </w:rPr>
          <w:delText>[年收入]</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30個中文字。</w:delText>
        </w:r>
      </w:del>
    </w:p>
    <w:p w14:paraId="3E46B374" w14:textId="30875049" w:rsidR="00B66B19" w:rsidRPr="005903F5" w:rsidDel="009D589F" w:rsidRDefault="00B66B19">
      <w:pPr>
        <w:pStyle w:val="af9"/>
        <w:numPr>
          <w:ilvl w:val="1"/>
          <w:numId w:val="30"/>
        </w:numPr>
        <w:spacing w:line="276" w:lineRule="auto"/>
        <w:ind w:leftChars="0" w:left="0" w:firstLine="0"/>
        <w:rPr>
          <w:del w:id="6522" w:author="智誠 楊" w:date="2021-04-07T22:11:00Z"/>
          <w:rFonts w:ascii="標楷體" w:eastAsia="標楷體" w:hAnsi="標楷體"/>
          <w:color w:val="FF0000"/>
          <w:lang w:eastAsia="zh-HK"/>
        </w:rPr>
        <w:pPrChange w:id="6523" w:author="智誠 楊" w:date="2021-05-08T16:37:00Z">
          <w:pPr>
            <w:pStyle w:val="af9"/>
            <w:numPr>
              <w:ilvl w:val="1"/>
              <w:numId w:val="30"/>
            </w:numPr>
            <w:spacing w:line="276" w:lineRule="auto"/>
            <w:ind w:leftChars="0" w:left="965" w:hanging="284"/>
          </w:pPr>
        </w:pPrChange>
      </w:pPr>
      <w:del w:id="6524" w:author="智誠 楊" w:date="2021-04-07T22:11:00Z">
        <w:r w:rsidRPr="005903F5" w:rsidDel="009D589F">
          <w:rPr>
            <w:rFonts w:ascii="標楷體" w:eastAsia="標楷體" w:hAnsi="標楷體"/>
            <w:color w:val="FF0000"/>
          </w:rPr>
          <w:delText>[其他說明]</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60個中文字。</w:delText>
        </w:r>
      </w:del>
    </w:p>
    <w:p w14:paraId="395F3EA2" w14:textId="2C9CC6DA" w:rsidR="00B66B19" w:rsidRPr="002A286E" w:rsidDel="00033042" w:rsidRDefault="00B66B19">
      <w:pPr>
        <w:rPr>
          <w:del w:id="6525" w:author="智誠 楊" w:date="2021-05-08T16:37:00Z"/>
          <w:rFonts w:ascii="標楷體" w:hAnsi="標楷體"/>
        </w:rPr>
      </w:pPr>
    </w:p>
    <w:p w14:paraId="15F2B05C" w14:textId="0DD0D67D" w:rsidR="00C95828" w:rsidRPr="00362205" w:rsidDel="00033042" w:rsidRDefault="007E1D14">
      <w:pPr>
        <w:pStyle w:val="a"/>
        <w:ind w:left="0" w:firstLine="0"/>
        <w:rPr>
          <w:del w:id="6526" w:author="智誠 楊" w:date="2021-05-08T16:37:00Z"/>
        </w:rPr>
        <w:pPrChange w:id="6527" w:author="智誠 楊" w:date="2021-05-08T16:37:00Z">
          <w:pPr>
            <w:pStyle w:val="a"/>
          </w:pPr>
        </w:pPrChange>
      </w:pPr>
      <w:del w:id="6528" w:author="智誠 楊" w:date="2021-05-08T16:37:00Z">
        <w:r w:rsidDel="00033042">
          <w:rPr>
            <w:rFonts w:hint="eastAsia"/>
          </w:rPr>
          <w:delText>輸入</w:delText>
        </w:r>
        <w:r w:rsidR="00C95828" w:rsidRPr="00362205" w:rsidDel="00033042">
          <w:delText>畫面資料說明</w:delText>
        </w:r>
      </w:del>
    </w:p>
    <w:p w14:paraId="20BC84F2" w14:textId="3DFB2A49" w:rsidR="00C95828" w:rsidRPr="00362205" w:rsidDel="00033042" w:rsidRDefault="00C95828">
      <w:pPr>
        <w:rPr>
          <w:del w:id="6529" w:author="智誠 楊" w:date="2021-05-08T16:37:00Z"/>
        </w:rPr>
        <w:pPrChange w:id="6530" w:author="智誠 楊" w:date="2021-05-08T16:37:00Z">
          <w:pPr>
            <w:pStyle w:val="a"/>
            <w:numPr>
              <w:numId w:val="0"/>
            </w:numPr>
            <w:tabs>
              <w:tab w:val="clear" w:pos="1134"/>
            </w:tabs>
            <w:ind w:left="0" w:firstLine="0"/>
          </w:pPr>
        </w:pPrChange>
      </w:pPr>
    </w:p>
    <w:p w14:paraId="7B45046A" w14:textId="5CA9A62C" w:rsidR="007E1D14" w:rsidDel="00033042" w:rsidRDefault="007E1D14" w:rsidP="007E1D14">
      <w:pPr>
        <w:tabs>
          <w:tab w:val="left" w:pos="788"/>
        </w:tabs>
        <w:rPr>
          <w:del w:id="6531" w:author="智誠 楊" w:date="2021-05-08T16:37:00Z"/>
          <w:rFonts w:ascii="標楷體" w:eastAsia="標楷體" w:hAnsi="標楷體"/>
        </w:rPr>
      </w:pPr>
    </w:p>
    <w:p w14:paraId="21C741CF" w14:textId="50A767D3" w:rsidR="00C95828" w:rsidRPr="00362205" w:rsidRDefault="00C95828" w:rsidP="00C95828">
      <w:pPr>
        <w:rPr>
          <w:rFonts w:ascii="標楷體" w:eastAsia="標楷體" w:hAnsi="標楷體"/>
        </w:rPr>
      </w:pPr>
      <w:del w:id="6532" w:author="智誠 楊" w:date="2021-05-08T16:37:00Z">
        <w:r w:rsidDel="00033042">
          <w:rPr>
            <w:rFonts w:ascii="標楷體" w:eastAsia="標楷體" w:hAnsi="標楷體"/>
          </w:rPr>
          <w:br w:type="page"/>
        </w:r>
      </w:del>
    </w:p>
    <w:p w14:paraId="5F2A61DF" w14:textId="77777777" w:rsidR="00033042" w:rsidRDefault="00033042">
      <w:pPr>
        <w:widowControl/>
        <w:rPr>
          <w:ins w:id="6533" w:author="智誠 楊" w:date="2021-05-08T16:38:00Z"/>
          <w:rFonts w:ascii="標楷體" w:eastAsia="標楷體" w:hAnsi="標楷體"/>
          <w:sz w:val="32"/>
          <w:szCs w:val="20"/>
        </w:rPr>
      </w:pPr>
      <w:ins w:id="6534" w:author="智誠 楊" w:date="2021-05-08T16:38:00Z">
        <w:r>
          <w:rPr>
            <w:rFonts w:ascii="標楷體" w:hAnsi="標楷體"/>
          </w:rPr>
          <w:lastRenderedPageBreak/>
          <w:br w:type="page"/>
        </w:r>
      </w:ins>
    </w:p>
    <w:p w14:paraId="743459DE" w14:textId="7CC3D86D" w:rsidR="00C95828" w:rsidRPr="00197760" w:rsidRDefault="00C95828">
      <w:pPr>
        <w:pStyle w:val="3"/>
        <w:numPr>
          <w:ilvl w:val="2"/>
          <w:numId w:val="131"/>
        </w:numPr>
        <w:rPr>
          <w:rFonts w:ascii="標楷體" w:hAnsi="標楷體"/>
          <w:szCs w:val="32"/>
        </w:rPr>
        <w:pPrChange w:id="6535" w:author="阿毛" w:date="2021-06-07T13:48:00Z">
          <w:pPr>
            <w:pStyle w:val="3"/>
            <w:numPr>
              <w:ilvl w:val="2"/>
              <w:numId w:val="1"/>
            </w:numPr>
            <w:ind w:left="1247" w:hanging="680"/>
          </w:pPr>
        </w:pPrChange>
      </w:pPr>
      <w:r>
        <w:rPr>
          <w:rFonts w:ascii="標楷體" w:hAnsi="標楷體" w:hint="eastAsia"/>
        </w:rPr>
        <w:lastRenderedPageBreak/>
        <w:t>L8923</w:t>
      </w:r>
      <w:r w:rsidRPr="001009D7">
        <w:rPr>
          <w:rFonts w:ascii="標楷體" w:hAnsi="標楷體" w:cs="新細明體" w:hint="eastAsia"/>
          <w:kern w:val="0"/>
          <w:lang w:val="zh-TW"/>
        </w:rPr>
        <w:t>疑似洗錢交易訪談</w:t>
      </w:r>
      <w:ins w:id="6536" w:author="智誠 楊" w:date="2021-04-07T22:14:00Z">
        <w:r w:rsidR="00DA15B9">
          <w:rPr>
            <w:rFonts w:ascii="標楷體" w:hAnsi="標楷體" w:cs="新細明體" w:hint="eastAsia"/>
            <w:kern w:val="0"/>
            <w:lang w:val="zh-TW"/>
          </w:rPr>
          <w:t>紀錄</w:t>
        </w:r>
      </w:ins>
      <w:r w:rsidRPr="0032625B">
        <w:rPr>
          <w:rFonts w:ascii="標楷體" w:hAnsi="標楷體" w:cs="新細明體" w:hint="eastAsia"/>
          <w:kern w:val="0"/>
          <w:szCs w:val="32"/>
          <w:lang w:val="zh-TW"/>
        </w:rPr>
        <w:t>查詢</w:t>
      </w:r>
      <w:ins w:id="6537" w:author="智誠 楊" w:date="2021-05-08T18:57:00Z">
        <w:r w:rsidR="00AF50F7">
          <w:rPr>
            <w:rFonts w:ascii="標楷體" w:hAnsi="標楷體" w:cs="新細明體" w:hint="eastAsia"/>
            <w:kern w:val="0"/>
            <w:szCs w:val="32"/>
            <w:lang w:val="zh-TW"/>
          </w:rPr>
          <w:t>***</w:t>
        </w:r>
      </w:ins>
    </w:p>
    <w:p w14:paraId="17689848" w14:textId="77777777" w:rsidR="00C95828" w:rsidRPr="00362205" w:rsidRDefault="00C95828">
      <w:pPr>
        <w:pStyle w:val="a"/>
        <w:numPr>
          <w:ilvl w:val="0"/>
          <w:numId w:val="0"/>
        </w:numPr>
        <w:ind w:left="1134"/>
        <w:pPrChange w:id="6538" w:author="智誠 楊" w:date="2021-05-07T16:36:00Z">
          <w:pPr>
            <w:pStyle w:val="a"/>
          </w:pPr>
        </w:pPrChange>
      </w:pPr>
      <w:del w:id="6539" w:author="智誠 楊" w:date="2021-05-07T16:35:00Z">
        <w:r w:rsidRPr="00362205" w:rsidDel="00006F65">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rsidDel="00006F65" w14:paraId="66479567" w14:textId="2E5639A1" w:rsidTr="0026408A">
        <w:trPr>
          <w:trHeight w:val="277"/>
          <w:del w:id="6540"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22A6B4BC" w14:textId="712F7188" w:rsidR="00C95828" w:rsidRPr="00362205" w:rsidDel="00006F65" w:rsidRDefault="00C95828">
            <w:pPr>
              <w:pStyle w:val="a"/>
              <w:rPr>
                <w:del w:id="6541" w:author="智誠 楊" w:date="2021-05-07T16:35:00Z"/>
              </w:rPr>
              <w:pPrChange w:id="6542" w:author="智誠 楊" w:date="2021-05-07T16:36:00Z">
                <w:pPr/>
              </w:pPrChange>
            </w:pPr>
            <w:del w:id="6543" w:author="智誠 楊" w:date="2021-05-07T16:35:00Z">
              <w:r w:rsidRPr="00362205" w:rsidDel="00006F65">
                <w:delText>功能名稱</w:delText>
              </w:r>
              <w:r w:rsidRPr="00362205" w:rsidDel="00006F65">
                <w:delText xml:space="preserve"> </w:delText>
              </w:r>
            </w:del>
          </w:p>
        </w:tc>
        <w:tc>
          <w:tcPr>
            <w:tcW w:w="6318" w:type="dxa"/>
            <w:tcBorders>
              <w:top w:val="single" w:sz="8" w:space="0" w:color="000000"/>
              <w:left w:val="single" w:sz="8" w:space="0" w:color="000000"/>
              <w:bottom w:val="single" w:sz="8" w:space="0" w:color="000000"/>
            </w:tcBorders>
          </w:tcPr>
          <w:p w14:paraId="70705B13" w14:textId="28638406" w:rsidR="00C95828" w:rsidDel="00006F65" w:rsidRDefault="00C95828">
            <w:pPr>
              <w:pStyle w:val="a"/>
              <w:rPr>
                <w:del w:id="6544" w:author="智誠 楊" w:date="2021-05-07T16:34:00Z"/>
                <w:lang w:val="zh-TW"/>
              </w:rPr>
              <w:pPrChange w:id="6545" w:author="智誠 楊" w:date="2021-05-07T16:36:00Z">
                <w:pPr/>
              </w:pPrChange>
            </w:pPr>
            <w:del w:id="6546" w:author="智誠 楊" w:date="2021-05-07T16:34:00Z">
              <w:r w:rsidRPr="001009D7" w:rsidDel="00006F65">
                <w:rPr>
                  <w:rFonts w:hint="eastAsia"/>
                  <w:lang w:val="zh-TW"/>
                </w:rPr>
                <w:delText>疑似洗錢交易訪談</w:delText>
              </w:r>
              <w:r w:rsidRPr="00C3472A" w:rsidDel="00006F65">
                <w:rPr>
                  <w:rFonts w:hint="eastAsia"/>
                  <w:lang w:val="zh-TW"/>
                </w:rPr>
                <w:delText>查詢</w:delText>
              </w:r>
            </w:del>
          </w:p>
          <w:p w14:paraId="2162CC62" w14:textId="71B0FFE7" w:rsidR="00C95828" w:rsidRPr="00362205" w:rsidDel="00006F65" w:rsidRDefault="00BC6268">
            <w:pPr>
              <w:pStyle w:val="a"/>
              <w:rPr>
                <w:del w:id="6547" w:author="智誠 楊" w:date="2021-05-07T16:35:00Z"/>
              </w:rPr>
              <w:pPrChange w:id="6548" w:author="智誠 楊" w:date="2021-05-07T16:36:00Z">
                <w:pPr/>
              </w:pPrChange>
            </w:pPr>
            <w:del w:id="6549" w:author="智誠 楊" w:date="2021-05-07T16:35:00Z">
              <w:r w:rsidDel="00006F65">
                <w:rPr>
                  <w:rFonts w:hint="eastAsia"/>
                  <w:lang w:val="zh-TW"/>
                </w:rPr>
                <w:delText>查詢</w:delText>
              </w:r>
              <w:r w:rsidDel="00006F65">
                <w:rPr>
                  <w:rFonts w:hint="eastAsia"/>
                  <w:lang w:val="zh-TW" w:eastAsia="zh-HK"/>
                </w:rPr>
                <w:delText>日期區間內</w:delText>
              </w:r>
              <w:r w:rsidRPr="001009D7" w:rsidDel="00006F65">
                <w:rPr>
                  <w:rFonts w:hint="eastAsia"/>
                </w:rPr>
                <w:delText>訪談</w:delText>
              </w:r>
              <w:r w:rsidDel="00006F65">
                <w:rPr>
                  <w:rFonts w:hint="eastAsia"/>
                  <w:lang w:eastAsia="zh-HK"/>
                </w:rPr>
                <w:delText>記錄內容</w:delText>
              </w:r>
            </w:del>
          </w:p>
        </w:tc>
      </w:tr>
      <w:tr w:rsidR="00C95828" w:rsidRPr="00362205" w:rsidDel="00006F65" w14:paraId="352BB36B" w14:textId="30CB2150" w:rsidTr="0026408A">
        <w:trPr>
          <w:trHeight w:val="277"/>
          <w:del w:id="6550"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33B8D66" w14:textId="03441406" w:rsidR="00C95828" w:rsidRPr="00362205" w:rsidDel="00006F65" w:rsidRDefault="00C95828">
            <w:pPr>
              <w:pStyle w:val="a"/>
              <w:rPr>
                <w:del w:id="6551" w:author="智誠 楊" w:date="2021-05-07T16:35:00Z"/>
              </w:rPr>
              <w:pPrChange w:id="6552" w:author="智誠 楊" w:date="2021-05-07T16:36:00Z">
                <w:pPr/>
              </w:pPrChange>
            </w:pPr>
            <w:del w:id="6553" w:author="智誠 楊" w:date="2021-05-07T16:35:00Z">
              <w:r w:rsidRPr="00362205" w:rsidDel="00006F65">
                <w:delText>進入條件</w:delText>
              </w:r>
            </w:del>
          </w:p>
        </w:tc>
        <w:tc>
          <w:tcPr>
            <w:tcW w:w="6318" w:type="dxa"/>
            <w:tcBorders>
              <w:top w:val="single" w:sz="8" w:space="0" w:color="000000"/>
              <w:left w:val="single" w:sz="8" w:space="0" w:color="000000"/>
              <w:bottom w:val="single" w:sz="8" w:space="0" w:color="000000"/>
            </w:tcBorders>
          </w:tcPr>
          <w:p w14:paraId="7EAC5AFE" w14:textId="65C0CED1" w:rsidR="00C95828" w:rsidRPr="00362205" w:rsidDel="00006F65" w:rsidRDefault="00C95828">
            <w:pPr>
              <w:pStyle w:val="a"/>
              <w:rPr>
                <w:del w:id="6554" w:author="智誠 楊" w:date="2021-05-07T16:35:00Z"/>
              </w:rPr>
              <w:pPrChange w:id="6555" w:author="智誠 楊" w:date="2021-05-07T16:36:00Z">
                <w:pPr/>
              </w:pPrChange>
            </w:pPr>
          </w:p>
        </w:tc>
      </w:tr>
      <w:tr w:rsidR="00C95828" w:rsidRPr="00362205" w:rsidDel="00006F65" w14:paraId="58273302" w14:textId="07253F3F" w:rsidTr="0026408A">
        <w:trPr>
          <w:trHeight w:val="773"/>
          <w:del w:id="6556"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88ECE22" w14:textId="3302464D" w:rsidR="00C95828" w:rsidRPr="00362205" w:rsidDel="00006F65" w:rsidRDefault="00C95828">
            <w:pPr>
              <w:pStyle w:val="a"/>
              <w:rPr>
                <w:del w:id="6557" w:author="智誠 楊" w:date="2021-05-07T16:35:00Z"/>
              </w:rPr>
              <w:pPrChange w:id="6558" w:author="智誠 楊" w:date="2021-05-07T16:36:00Z">
                <w:pPr/>
              </w:pPrChange>
            </w:pPr>
            <w:del w:id="6559" w:author="智誠 楊" w:date="2021-05-07T16:35:00Z">
              <w:r w:rsidRPr="00362205" w:rsidDel="00006F65">
                <w:delText>基本流程</w:delText>
              </w:r>
              <w:r w:rsidRPr="00362205" w:rsidDel="00006F65">
                <w:delText xml:space="preserve"> </w:delText>
              </w:r>
            </w:del>
          </w:p>
        </w:tc>
        <w:tc>
          <w:tcPr>
            <w:tcW w:w="6318" w:type="dxa"/>
            <w:tcBorders>
              <w:top w:val="single" w:sz="8" w:space="0" w:color="000000"/>
              <w:left w:val="single" w:sz="8" w:space="0" w:color="000000"/>
              <w:bottom w:val="single" w:sz="8" w:space="0" w:color="000000"/>
            </w:tcBorders>
          </w:tcPr>
          <w:p w14:paraId="4986EC61" w14:textId="794FD82D" w:rsidR="00C95828" w:rsidRPr="00362205" w:rsidDel="00006F65" w:rsidRDefault="00C95828">
            <w:pPr>
              <w:pStyle w:val="a"/>
              <w:rPr>
                <w:del w:id="6560" w:author="智誠 楊" w:date="2021-05-07T16:35:00Z"/>
              </w:rPr>
              <w:pPrChange w:id="6561" w:author="智誠 楊" w:date="2021-05-07T16:36:00Z">
                <w:pPr/>
              </w:pPrChange>
            </w:pPr>
          </w:p>
        </w:tc>
      </w:tr>
      <w:tr w:rsidR="00C95828" w:rsidRPr="00362205" w:rsidDel="00006F65" w14:paraId="19FFCD01" w14:textId="42F679D1" w:rsidTr="0026408A">
        <w:trPr>
          <w:trHeight w:val="321"/>
          <w:del w:id="6562"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72DCB189" w14:textId="577055C4" w:rsidR="00C95828" w:rsidRPr="00362205" w:rsidDel="00006F65" w:rsidRDefault="00C95828">
            <w:pPr>
              <w:pStyle w:val="a"/>
              <w:rPr>
                <w:del w:id="6563" w:author="智誠 楊" w:date="2021-05-07T16:35:00Z"/>
              </w:rPr>
              <w:pPrChange w:id="6564" w:author="智誠 楊" w:date="2021-05-07T16:36:00Z">
                <w:pPr/>
              </w:pPrChange>
            </w:pPr>
            <w:del w:id="6565" w:author="智誠 楊" w:date="2021-05-07T16:35:00Z">
              <w:r w:rsidRPr="00362205" w:rsidDel="00006F65">
                <w:delText>選用流程</w:delText>
              </w:r>
            </w:del>
          </w:p>
        </w:tc>
        <w:tc>
          <w:tcPr>
            <w:tcW w:w="6318" w:type="dxa"/>
            <w:tcBorders>
              <w:top w:val="single" w:sz="8" w:space="0" w:color="000000"/>
              <w:left w:val="single" w:sz="8" w:space="0" w:color="000000"/>
              <w:bottom w:val="single" w:sz="8" w:space="0" w:color="000000"/>
            </w:tcBorders>
          </w:tcPr>
          <w:p w14:paraId="1793BE7F" w14:textId="0B9735C5" w:rsidR="00C95828" w:rsidRPr="00362205" w:rsidDel="00006F65" w:rsidRDefault="00C95828">
            <w:pPr>
              <w:pStyle w:val="a"/>
              <w:rPr>
                <w:del w:id="6566" w:author="智誠 楊" w:date="2021-05-07T16:35:00Z"/>
              </w:rPr>
              <w:pPrChange w:id="6567" w:author="智誠 楊" w:date="2021-05-07T16:36:00Z">
                <w:pPr/>
              </w:pPrChange>
            </w:pPr>
          </w:p>
        </w:tc>
      </w:tr>
      <w:tr w:rsidR="00C95828" w:rsidRPr="00362205" w:rsidDel="00006F65" w14:paraId="0D254A7E" w14:textId="31A5D893" w:rsidTr="0026408A">
        <w:trPr>
          <w:trHeight w:val="1311"/>
          <w:del w:id="6568"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0568620E" w14:textId="5BD640D6" w:rsidR="00C95828" w:rsidRPr="00362205" w:rsidDel="00006F65" w:rsidRDefault="00C95828">
            <w:pPr>
              <w:pStyle w:val="a"/>
              <w:rPr>
                <w:del w:id="6569" w:author="智誠 楊" w:date="2021-05-07T16:35:00Z"/>
              </w:rPr>
              <w:pPrChange w:id="6570" w:author="智誠 楊" w:date="2021-05-07T16:36:00Z">
                <w:pPr/>
              </w:pPrChange>
            </w:pPr>
            <w:del w:id="6571" w:author="智誠 楊" w:date="2021-05-07T16:35:00Z">
              <w:r w:rsidRPr="00362205" w:rsidDel="00006F65">
                <w:delText>例外流程</w:delText>
              </w:r>
            </w:del>
          </w:p>
        </w:tc>
        <w:tc>
          <w:tcPr>
            <w:tcW w:w="6318" w:type="dxa"/>
            <w:tcBorders>
              <w:top w:val="single" w:sz="8" w:space="0" w:color="000000"/>
              <w:left w:val="single" w:sz="8" w:space="0" w:color="000000"/>
              <w:bottom w:val="single" w:sz="8" w:space="0" w:color="000000"/>
            </w:tcBorders>
          </w:tcPr>
          <w:p w14:paraId="10865987" w14:textId="45824535" w:rsidR="00C95828" w:rsidRPr="00362205" w:rsidDel="00006F65" w:rsidRDefault="00C95828">
            <w:pPr>
              <w:pStyle w:val="a"/>
              <w:rPr>
                <w:del w:id="6572" w:author="智誠 楊" w:date="2021-05-07T16:35:00Z"/>
              </w:rPr>
              <w:pPrChange w:id="6573" w:author="智誠 楊" w:date="2021-05-07T16:36:00Z">
                <w:pPr/>
              </w:pPrChange>
            </w:pPr>
          </w:p>
        </w:tc>
      </w:tr>
      <w:tr w:rsidR="00C95828" w:rsidRPr="00362205" w:rsidDel="00006F65" w14:paraId="49FF980E" w14:textId="07140EA0" w:rsidTr="0026408A">
        <w:trPr>
          <w:trHeight w:val="278"/>
          <w:del w:id="6574"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AA76AF5" w14:textId="4F228E8A" w:rsidR="00C95828" w:rsidRPr="00362205" w:rsidDel="00006F65" w:rsidRDefault="00C95828">
            <w:pPr>
              <w:pStyle w:val="a"/>
              <w:rPr>
                <w:del w:id="6575" w:author="智誠 楊" w:date="2021-05-07T16:35:00Z"/>
              </w:rPr>
              <w:pPrChange w:id="6576" w:author="智誠 楊" w:date="2021-05-07T16:36:00Z">
                <w:pPr/>
              </w:pPrChange>
            </w:pPr>
            <w:del w:id="6577" w:author="智誠 楊" w:date="2021-05-07T16:35:00Z">
              <w:r w:rsidRPr="00362205" w:rsidDel="00006F65">
                <w:delText>執行後狀況</w:delText>
              </w:r>
              <w:r w:rsidRPr="00362205" w:rsidDel="00006F65">
                <w:delText xml:space="preserve"> </w:delText>
              </w:r>
            </w:del>
          </w:p>
        </w:tc>
        <w:tc>
          <w:tcPr>
            <w:tcW w:w="6318" w:type="dxa"/>
            <w:tcBorders>
              <w:top w:val="single" w:sz="8" w:space="0" w:color="000000"/>
              <w:left w:val="single" w:sz="8" w:space="0" w:color="000000"/>
              <w:bottom w:val="single" w:sz="8" w:space="0" w:color="000000"/>
            </w:tcBorders>
          </w:tcPr>
          <w:p w14:paraId="33BF3922" w14:textId="7BC31BF2" w:rsidR="00C95828" w:rsidRPr="00362205" w:rsidDel="00006F65" w:rsidRDefault="00C95828">
            <w:pPr>
              <w:pStyle w:val="a"/>
              <w:rPr>
                <w:del w:id="6578" w:author="智誠 楊" w:date="2021-05-07T16:35:00Z"/>
              </w:rPr>
              <w:pPrChange w:id="6579" w:author="智誠 楊" w:date="2021-05-07T16:36:00Z">
                <w:pPr/>
              </w:pPrChange>
            </w:pPr>
          </w:p>
        </w:tc>
      </w:tr>
      <w:tr w:rsidR="00C95828" w:rsidRPr="00362205" w:rsidDel="00006F65" w14:paraId="01F57EAD" w14:textId="33C2D241" w:rsidTr="0026408A">
        <w:trPr>
          <w:trHeight w:val="358"/>
          <w:del w:id="6580"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6D792E98" w14:textId="3798C3DC" w:rsidR="00C95828" w:rsidRPr="00362205" w:rsidDel="00006F65" w:rsidRDefault="00C95828">
            <w:pPr>
              <w:pStyle w:val="a"/>
              <w:rPr>
                <w:del w:id="6581" w:author="智誠 楊" w:date="2021-05-07T16:35:00Z"/>
              </w:rPr>
              <w:pPrChange w:id="6582" w:author="智誠 楊" w:date="2021-05-07T16:36:00Z">
                <w:pPr/>
              </w:pPrChange>
            </w:pPr>
            <w:del w:id="6583" w:author="智誠 楊" w:date="2021-05-07T16:35:00Z">
              <w:r w:rsidRPr="00362205" w:rsidDel="00006F65">
                <w:delText>特別需求</w:delText>
              </w:r>
            </w:del>
          </w:p>
        </w:tc>
        <w:tc>
          <w:tcPr>
            <w:tcW w:w="6318" w:type="dxa"/>
            <w:tcBorders>
              <w:top w:val="single" w:sz="8" w:space="0" w:color="000000"/>
              <w:left w:val="single" w:sz="8" w:space="0" w:color="000000"/>
              <w:bottom w:val="single" w:sz="8" w:space="0" w:color="000000"/>
            </w:tcBorders>
          </w:tcPr>
          <w:p w14:paraId="5CFD716E" w14:textId="7A9EA8E8" w:rsidR="00C95828" w:rsidRPr="00362205" w:rsidDel="00006F65" w:rsidRDefault="00C95828">
            <w:pPr>
              <w:pStyle w:val="a"/>
              <w:rPr>
                <w:del w:id="6584" w:author="智誠 楊" w:date="2021-05-07T16:35:00Z"/>
              </w:rPr>
              <w:pPrChange w:id="6585" w:author="智誠 楊" w:date="2021-05-07T16:36:00Z">
                <w:pPr/>
              </w:pPrChange>
            </w:pPr>
          </w:p>
        </w:tc>
      </w:tr>
      <w:tr w:rsidR="00C95828" w:rsidRPr="00362205" w:rsidDel="00006F65" w14:paraId="6B03F409" w14:textId="15EB5379" w:rsidTr="0026408A">
        <w:trPr>
          <w:trHeight w:val="278"/>
          <w:del w:id="6586" w:author="智誠 楊" w:date="2021-05-07T16:35:00Z"/>
        </w:trPr>
        <w:tc>
          <w:tcPr>
            <w:tcW w:w="1548" w:type="dxa"/>
            <w:tcBorders>
              <w:top w:val="single" w:sz="8" w:space="0" w:color="000000"/>
              <w:bottom w:val="single" w:sz="8" w:space="0" w:color="000000"/>
              <w:right w:val="single" w:sz="8" w:space="0" w:color="000000"/>
            </w:tcBorders>
            <w:shd w:val="clear" w:color="auto" w:fill="F3F3F3"/>
          </w:tcPr>
          <w:p w14:paraId="42097409" w14:textId="60E439A2" w:rsidR="00C95828" w:rsidRPr="00362205" w:rsidDel="00006F65" w:rsidRDefault="00C95828">
            <w:pPr>
              <w:pStyle w:val="a"/>
              <w:rPr>
                <w:del w:id="6587" w:author="智誠 楊" w:date="2021-05-07T16:35:00Z"/>
              </w:rPr>
              <w:pPrChange w:id="6588" w:author="智誠 楊" w:date="2021-05-07T16:36:00Z">
                <w:pPr/>
              </w:pPrChange>
            </w:pPr>
            <w:del w:id="6589" w:author="智誠 楊" w:date="2021-05-07T16:35:00Z">
              <w:r w:rsidRPr="00362205" w:rsidDel="00006F65">
                <w:delText>參考</w:delText>
              </w:r>
              <w:r w:rsidRPr="00362205" w:rsidDel="00006F65">
                <w:delText xml:space="preserve"> </w:delText>
              </w:r>
            </w:del>
          </w:p>
        </w:tc>
        <w:tc>
          <w:tcPr>
            <w:tcW w:w="6318" w:type="dxa"/>
            <w:tcBorders>
              <w:top w:val="single" w:sz="8" w:space="0" w:color="000000"/>
              <w:left w:val="single" w:sz="8" w:space="0" w:color="000000"/>
              <w:bottom w:val="single" w:sz="8" w:space="0" w:color="000000"/>
            </w:tcBorders>
          </w:tcPr>
          <w:p w14:paraId="7FB55828" w14:textId="2E83EB6C" w:rsidR="00C95828" w:rsidRPr="00362205" w:rsidDel="00006F65" w:rsidRDefault="00C95828">
            <w:pPr>
              <w:pStyle w:val="a"/>
              <w:rPr>
                <w:del w:id="6590" w:author="智誠 楊" w:date="2021-05-07T16:35:00Z"/>
              </w:rPr>
              <w:pPrChange w:id="6591" w:author="智誠 楊" w:date="2021-05-07T16:36:00Z">
                <w:pPr/>
              </w:pPrChange>
            </w:pPr>
          </w:p>
        </w:tc>
      </w:tr>
    </w:tbl>
    <w:p w14:paraId="539883F5" w14:textId="77777777" w:rsidR="00006F65" w:rsidRPr="00362205" w:rsidRDefault="00006F65">
      <w:pPr>
        <w:pStyle w:val="a"/>
        <w:rPr>
          <w:ins w:id="6592" w:author="智誠 楊" w:date="2021-05-07T16:34:00Z"/>
        </w:rPr>
      </w:pPr>
      <w:ins w:id="6593" w:author="智誠 楊" w:date="2021-05-07T16:34:00Z">
        <w:r w:rsidRPr="00362205">
          <w:t>功能說明</w:t>
        </w:r>
      </w:ins>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6594" w:author="阿毛" w:date="2021-06-09T16:29: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50"/>
        <w:tblGridChange w:id="6595">
          <w:tblGrid>
            <w:gridCol w:w="1548"/>
            <w:gridCol w:w="6318"/>
          </w:tblGrid>
        </w:tblGridChange>
      </w:tblGrid>
      <w:tr w:rsidR="00006F65" w:rsidRPr="00362205" w14:paraId="3C82D220" w14:textId="77777777" w:rsidTr="00AB412A">
        <w:trPr>
          <w:trHeight w:val="277"/>
          <w:ins w:id="6596" w:author="智誠 楊" w:date="2021-05-07T16:34:00Z"/>
          <w:trPrChange w:id="6597" w:author="阿毛" w:date="2021-06-09T16: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6598"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1D0B2765" w14:textId="77777777" w:rsidR="00006F65" w:rsidRPr="00362205" w:rsidRDefault="00006F65" w:rsidP="00B6788F">
            <w:pPr>
              <w:rPr>
                <w:ins w:id="6599" w:author="智誠 楊" w:date="2021-05-07T16:34:00Z"/>
                <w:rFonts w:ascii="標楷體" w:eastAsia="標楷體" w:hAnsi="標楷體"/>
              </w:rPr>
            </w:pPr>
            <w:ins w:id="6600" w:author="智誠 楊" w:date="2021-05-07T16:34:00Z">
              <w:r w:rsidRPr="00362205">
                <w:rPr>
                  <w:rFonts w:ascii="標楷體" w:eastAsia="標楷體" w:hAnsi="標楷體"/>
                </w:rPr>
                <w:t xml:space="preserve">功能名稱 </w:t>
              </w:r>
            </w:ins>
          </w:p>
        </w:tc>
        <w:tc>
          <w:tcPr>
            <w:tcW w:w="7250" w:type="dxa"/>
            <w:tcBorders>
              <w:top w:val="single" w:sz="8" w:space="0" w:color="000000"/>
              <w:left w:val="single" w:sz="8" w:space="0" w:color="000000"/>
              <w:bottom w:val="single" w:sz="8" w:space="0" w:color="000000"/>
            </w:tcBorders>
            <w:tcPrChange w:id="6601" w:author="阿毛" w:date="2021-06-09T16:29:00Z">
              <w:tcPr>
                <w:tcW w:w="6318" w:type="dxa"/>
                <w:tcBorders>
                  <w:top w:val="single" w:sz="8" w:space="0" w:color="000000"/>
                  <w:left w:val="single" w:sz="8" w:space="0" w:color="000000"/>
                  <w:bottom w:val="single" w:sz="8" w:space="0" w:color="000000"/>
                </w:tcBorders>
              </w:tcPr>
            </w:tcPrChange>
          </w:tcPr>
          <w:p w14:paraId="4FF31BEA" w14:textId="70B5F51E" w:rsidR="00006F65" w:rsidRPr="00006F65" w:rsidRDefault="00006F65" w:rsidP="00B6788F">
            <w:pPr>
              <w:rPr>
                <w:ins w:id="6602" w:author="智誠 楊" w:date="2021-05-07T16:34:00Z"/>
                <w:rFonts w:ascii="標楷體" w:eastAsia="標楷體" w:hAnsi="標楷體" w:cs="新細明體"/>
                <w:kern w:val="0"/>
                <w:lang w:val="zh-TW"/>
                <w:rPrChange w:id="6603" w:author="智誠 楊" w:date="2021-05-07T16:35:00Z">
                  <w:rPr>
                    <w:ins w:id="6604" w:author="智誠 楊" w:date="2021-05-07T16:34:00Z"/>
                    <w:rFonts w:ascii="標楷體" w:eastAsia="標楷體" w:hAnsi="標楷體"/>
                  </w:rPr>
                </w:rPrChange>
              </w:rPr>
            </w:pPr>
            <w:ins w:id="6605" w:author="智誠 楊" w:date="2021-05-07T16:35:00Z">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ins>
          </w:p>
        </w:tc>
      </w:tr>
      <w:tr w:rsidR="00006F65" w:rsidRPr="00362205" w14:paraId="2C5CE68A" w14:textId="77777777" w:rsidTr="00AB412A">
        <w:trPr>
          <w:trHeight w:val="277"/>
          <w:ins w:id="6606" w:author="智誠 楊" w:date="2021-05-07T16:34:00Z"/>
          <w:trPrChange w:id="6607" w:author="阿毛" w:date="2021-06-09T16: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6608"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01C3E19B" w14:textId="77777777" w:rsidR="00006F65" w:rsidRPr="00362205" w:rsidRDefault="00006F65" w:rsidP="00B6788F">
            <w:pPr>
              <w:rPr>
                <w:ins w:id="6609" w:author="智誠 楊" w:date="2021-05-07T16:34:00Z"/>
                <w:rFonts w:ascii="標楷體" w:eastAsia="標楷體" w:hAnsi="標楷體"/>
              </w:rPr>
            </w:pPr>
            <w:ins w:id="6610" w:author="智誠 楊" w:date="2021-05-07T16:34:00Z">
              <w:r w:rsidRPr="00362205">
                <w:rPr>
                  <w:rFonts w:ascii="標楷體" w:eastAsia="標楷體" w:hAnsi="標楷體"/>
                </w:rPr>
                <w:t>進入條件</w:t>
              </w:r>
            </w:ins>
          </w:p>
        </w:tc>
        <w:tc>
          <w:tcPr>
            <w:tcW w:w="7250" w:type="dxa"/>
            <w:tcBorders>
              <w:top w:val="single" w:sz="8" w:space="0" w:color="000000"/>
              <w:left w:val="single" w:sz="8" w:space="0" w:color="000000"/>
              <w:bottom w:val="single" w:sz="8" w:space="0" w:color="000000"/>
            </w:tcBorders>
            <w:tcPrChange w:id="6611" w:author="阿毛" w:date="2021-06-09T16:29:00Z">
              <w:tcPr>
                <w:tcW w:w="6318" w:type="dxa"/>
                <w:tcBorders>
                  <w:top w:val="single" w:sz="8" w:space="0" w:color="000000"/>
                  <w:left w:val="single" w:sz="8" w:space="0" w:color="000000"/>
                  <w:bottom w:val="single" w:sz="8" w:space="0" w:color="000000"/>
                </w:tcBorders>
              </w:tcPr>
            </w:tcPrChange>
          </w:tcPr>
          <w:p w14:paraId="52B2B1D4" w14:textId="70791928" w:rsidR="00006F65" w:rsidRPr="00362205" w:rsidRDefault="00006F65" w:rsidP="00B6788F">
            <w:pPr>
              <w:rPr>
                <w:ins w:id="6612" w:author="智誠 楊" w:date="2021-05-07T16:34:00Z"/>
                <w:rFonts w:ascii="標楷體" w:eastAsia="標楷體" w:hAnsi="標楷體"/>
              </w:rPr>
            </w:pPr>
            <w:ins w:id="6613" w:author="智誠 楊" w:date="2021-05-07T16:35: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w:t>
              </w:r>
            </w:ins>
            <w:ins w:id="6614" w:author="智誠 楊" w:date="2021-05-07T16:34:00Z">
              <w:r>
                <w:rPr>
                  <w:rFonts w:ascii="標楷體" w:eastAsia="標楷體" w:hAnsi="標楷體" w:hint="eastAsia"/>
                  <w:lang w:eastAsia="zh-HK"/>
                </w:rPr>
                <w:t>時</w:t>
              </w:r>
            </w:ins>
          </w:p>
        </w:tc>
      </w:tr>
      <w:tr w:rsidR="00006F65" w:rsidRPr="00362205" w14:paraId="6B3213C6" w14:textId="77777777" w:rsidTr="00AB412A">
        <w:trPr>
          <w:trHeight w:val="773"/>
          <w:ins w:id="6615" w:author="智誠 楊" w:date="2021-05-07T16:34:00Z"/>
          <w:trPrChange w:id="6616" w:author="阿毛" w:date="2021-06-09T16: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6617"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0305026B" w14:textId="77777777" w:rsidR="00006F65" w:rsidRPr="00362205" w:rsidRDefault="00006F65" w:rsidP="00B6788F">
            <w:pPr>
              <w:rPr>
                <w:ins w:id="6618" w:author="智誠 楊" w:date="2021-05-07T16:34:00Z"/>
                <w:rFonts w:ascii="標楷體" w:eastAsia="標楷體" w:hAnsi="標楷體"/>
              </w:rPr>
            </w:pPr>
            <w:ins w:id="6619" w:author="智誠 楊" w:date="2021-05-07T16:34:00Z">
              <w:r w:rsidRPr="00362205">
                <w:rPr>
                  <w:rFonts w:ascii="標楷體" w:eastAsia="標楷體" w:hAnsi="標楷體"/>
                </w:rPr>
                <w:lastRenderedPageBreak/>
                <w:t xml:space="preserve">基本流程 </w:t>
              </w:r>
            </w:ins>
          </w:p>
        </w:tc>
        <w:tc>
          <w:tcPr>
            <w:tcW w:w="7250" w:type="dxa"/>
            <w:tcBorders>
              <w:top w:val="single" w:sz="8" w:space="0" w:color="000000"/>
              <w:left w:val="single" w:sz="8" w:space="0" w:color="000000"/>
              <w:bottom w:val="single" w:sz="8" w:space="0" w:color="000000"/>
            </w:tcBorders>
            <w:tcPrChange w:id="6620" w:author="阿毛" w:date="2021-06-09T16:29:00Z">
              <w:tcPr>
                <w:tcW w:w="6318" w:type="dxa"/>
                <w:tcBorders>
                  <w:top w:val="single" w:sz="8" w:space="0" w:color="000000"/>
                  <w:left w:val="single" w:sz="8" w:space="0" w:color="000000"/>
                  <w:bottom w:val="single" w:sz="8" w:space="0" w:color="000000"/>
                </w:tcBorders>
              </w:tcPr>
            </w:tcPrChange>
          </w:tcPr>
          <w:p w14:paraId="723A84E1" w14:textId="40DA212D" w:rsidR="00006F65" w:rsidRPr="00323EBD" w:rsidRDefault="00006F65" w:rsidP="00B6788F">
            <w:pPr>
              <w:rPr>
                <w:ins w:id="6621" w:author="智誠 楊" w:date="2021-05-07T16:34:00Z"/>
                <w:rFonts w:ascii="標楷體" w:eastAsia="標楷體" w:hAnsi="標楷體"/>
              </w:rPr>
            </w:pPr>
            <w:ins w:id="6622" w:author="智誠 楊" w:date="2021-05-07T16:34: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6623" w:author="阿毛" w:date="2021-06-08T17:36:00Z">
              <w:r w:rsidR="00194833">
                <w:rPr>
                  <w:rFonts w:ascii="標楷體" w:eastAsia="標楷體" w:hAnsi="標楷體" w:hint="eastAsia"/>
                </w:rPr>
                <w:t>作業流程.</w:t>
              </w:r>
            </w:ins>
            <w:ins w:id="6624" w:author="智誠 楊" w:date="2021-05-08T17:53:00Z">
              <w:r w:rsidR="00937E01">
                <w:rPr>
                  <w:rFonts w:ascii="標楷體" w:eastAsia="標楷體" w:hAnsi="標楷體" w:hint="eastAsia"/>
                </w:rPr>
                <w:t>疑似洗錢</w:t>
              </w:r>
            </w:ins>
            <w:ins w:id="6625" w:author="智誠 楊" w:date="2021-05-07T16:34:00Z">
              <w:r w:rsidRPr="00323EBD">
                <w:rPr>
                  <w:rFonts w:ascii="標楷體" w:eastAsia="標楷體" w:hAnsi="標楷體" w:hint="eastAsia"/>
                </w:rPr>
                <w:t>」</w:t>
              </w:r>
              <w:r w:rsidRPr="00323EBD">
                <w:rPr>
                  <w:rFonts w:ascii="標楷體" w:eastAsia="標楷體" w:hAnsi="標楷體" w:hint="eastAsia"/>
                  <w:lang w:eastAsia="zh-HK"/>
                </w:rPr>
                <w:t>流程</w:t>
              </w:r>
            </w:ins>
          </w:p>
          <w:p w14:paraId="4A08ACEB" w14:textId="4F2B0A61" w:rsidR="00006F65" w:rsidRPr="00323EBD" w:rsidRDefault="00006F65" w:rsidP="00B6788F">
            <w:pPr>
              <w:rPr>
                <w:ins w:id="6626" w:author="智誠 楊" w:date="2021-05-07T16:34:00Z"/>
                <w:rFonts w:ascii="標楷體" w:eastAsia="標楷體" w:hAnsi="標楷體"/>
              </w:rPr>
            </w:pPr>
            <w:ins w:id="6627" w:author="智誠 楊" w:date="2021-05-07T16:34:00Z">
              <w:r w:rsidRPr="00323EBD">
                <w:rPr>
                  <w:rFonts w:ascii="標楷體" w:eastAsia="標楷體" w:hAnsi="標楷體" w:hint="eastAsia"/>
                </w:rPr>
                <w:t>2.</w:t>
              </w:r>
            </w:ins>
            <w:ins w:id="6628" w:author="智誠 楊" w:date="2021-05-07T16:38:00Z">
              <w:r w:rsidRPr="00323EBD">
                <w:rPr>
                  <w:rFonts w:ascii="標楷體" w:eastAsia="標楷體" w:hAnsi="標楷體" w:hint="eastAsia"/>
                  <w:lang w:eastAsia="zh-HK"/>
                </w:rPr>
                <w:t>查詢</w:t>
              </w:r>
            </w:ins>
            <w:ins w:id="6629" w:author="阿毛" w:date="2021-06-07T15:56:00Z">
              <w:r w:rsidR="00791AAE">
                <w:rPr>
                  <w:rFonts w:ascii="標楷體" w:eastAsia="標楷體" w:hAnsi="標楷體" w:hint="eastAsia"/>
                </w:rPr>
                <w:t>[</w:t>
              </w:r>
            </w:ins>
            <w:ins w:id="6630" w:author="智誠 楊" w:date="2021-05-07T16:38: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ins>
            <w:ins w:id="6631" w:author="阿毛" w:date="2021-06-07T15:56:00Z">
              <w:r w:rsidR="00791AAE">
                <w:rPr>
                  <w:rFonts w:ascii="標楷體" w:eastAsia="標楷體" w:hAnsi="標楷體" w:hint="eastAsia"/>
                </w:rPr>
                <w:t>]</w:t>
              </w:r>
            </w:ins>
          </w:p>
          <w:p w14:paraId="49DE839E" w14:textId="77777777" w:rsidR="00006F65" w:rsidRPr="00323EBD" w:rsidRDefault="00006F65" w:rsidP="00B6788F">
            <w:pPr>
              <w:rPr>
                <w:ins w:id="6632" w:author="智誠 楊" w:date="2021-05-07T16:34:00Z"/>
                <w:rFonts w:ascii="標楷體" w:eastAsia="標楷體" w:hAnsi="標楷體"/>
                <w:lang w:eastAsia="zh-HK"/>
              </w:rPr>
            </w:pPr>
            <w:ins w:id="6633" w:author="智誠 楊" w:date="2021-05-07T16:34: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786C32D7" w14:textId="1C9C9A39" w:rsidR="00006F65" w:rsidRDefault="00006F65">
            <w:pPr>
              <w:ind w:left="720" w:hangingChars="300" w:hanging="720"/>
              <w:rPr>
                <w:ins w:id="6634" w:author="阿毛" w:date="2021-06-07T16:13:00Z"/>
                <w:rFonts w:ascii="標楷體" w:eastAsia="標楷體" w:hAnsi="標楷體"/>
                <w:lang w:eastAsia="zh-HK"/>
              </w:rPr>
            </w:pPr>
            <w:ins w:id="6635" w:author="智誠 楊" w:date="2021-05-07T16:34:00Z">
              <w:r w:rsidRPr="00323EBD">
                <w:rPr>
                  <w:rFonts w:ascii="標楷體" w:eastAsia="標楷體" w:hAnsi="標楷體" w:hint="eastAsia"/>
                </w:rPr>
                <w:t xml:space="preserve">  (</w:t>
              </w:r>
              <w:r w:rsidRPr="00323EBD">
                <w:rPr>
                  <w:rFonts w:ascii="標楷體" w:eastAsia="標楷體" w:hAnsi="標楷體"/>
                </w:rPr>
                <w:t>1).</w:t>
              </w:r>
            </w:ins>
            <w:ins w:id="6636" w:author="智誠 楊" w:date="2021-05-07T16:36:00Z">
              <w:del w:id="6637" w:author="阿毛" w:date="2021-06-07T16:13:00Z">
                <w:r w:rsidDel="00626EFB">
                  <w:rPr>
                    <w:rFonts w:ascii="標楷體" w:eastAsia="標楷體" w:hAnsi="標楷體" w:hint="eastAsia"/>
                    <w:lang w:eastAsia="zh-HK"/>
                  </w:rPr>
                  <w:delText>訪談日期</w:delText>
                </w:r>
              </w:del>
            </w:ins>
            <w:ins w:id="6638" w:author="智誠 楊" w:date="2021-05-07T16:34:00Z">
              <w:del w:id="6639" w:author="阿毛" w:date="2021-06-07T16:13:00Z">
                <w:r w:rsidRPr="00323EBD" w:rsidDel="00626EFB">
                  <w:rPr>
                    <w:rFonts w:ascii="標楷體" w:eastAsia="標楷體" w:hAnsi="標楷體" w:hint="eastAsia"/>
                  </w:rPr>
                  <w:delText>(</w:delText>
                </w:r>
              </w:del>
            </w:ins>
            <w:ins w:id="6640" w:author="智誠 楊" w:date="2021-05-07T16:38:00Z">
              <w:del w:id="6641" w:author="阿毛" w:date="2021-06-07T16:13:00Z">
                <w:r w:rsidDel="00626EFB">
                  <w:rPr>
                    <w:rFonts w:ascii="標楷體" w:eastAsia="標楷體" w:hAnsi="標楷體" w:hint="eastAsia"/>
                  </w:rPr>
                  <w:delText>Re</w:delText>
                </w:r>
                <w:r w:rsidDel="00626EFB">
                  <w:rPr>
                    <w:rFonts w:ascii="標楷體" w:eastAsia="標楷體" w:hAnsi="標楷體"/>
                  </w:rPr>
                  <w:delText>Cord</w:delText>
                </w:r>
              </w:del>
            </w:ins>
            <w:ins w:id="6642" w:author="智誠 楊" w:date="2021-05-07T16:39:00Z">
              <w:del w:id="6643" w:author="阿毛" w:date="2021-06-07T16:13:00Z">
                <w:r w:rsidDel="00626EFB">
                  <w:rPr>
                    <w:rFonts w:ascii="標楷體" w:eastAsia="標楷體" w:hAnsi="標楷體"/>
                  </w:rPr>
                  <w:delText>Date</w:delText>
                </w:r>
              </w:del>
            </w:ins>
            <w:ins w:id="6644" w:author="智誠 楊" w:date="2021-05-07T16:34:00Z">
              <w:del w:id="6645" w:author="阿毛" w:date="2021-06-07T16:13:00Z">
                <w:r w:rsidRPr="00323EBD" w:rsidDel="00626EFB">
                  <w:rPr>
                    <w:rFonts w:ascii="標楷體" w:eastAsia="標楷體" w:hAnsi="標楷體"/>
                  </w:rPr>
                  <w:delText>)</w:delText>
                </w:r>
                <w:r w:rsidRPr="00323EBD" w:rsidDel="00626EFB">
                  <w:rPr>
                    <w:rFonts w:ascii="標楷體" w:eastAsia="標楷體" w:hAnsi="標楷體" w:hint="eastAsia"/>
                  </w:rPr>
                  <w:delText xml:space="preserve"> </w:delText>
                </w:r>
              </w:del>
            </w:ins>
            <w:ins w:id="6646" w:author="智誠 楊" w:date="2021-05-07T16:37:00Z">
              <w:del w:id="6647" w:author="阿毛" w:date="2021-06-07T16:13:00Z">
                <w:r w:rsidDel="00626EFB">
                  <w:rPr>
                    <w:rFonts w:ascii="標楷體" w:eastAsia="標楷體" w:hAnsi="標楷體" w:hint="eastAsia"/>
                  </w:rPr>
                  <w:delText>B</w:delText>
                </w:r>
                <w:r w:rsidDel="00626EFB">
                  <w:rPr>
                    <w:rFonts w:ascii="標楷體" w:eastAsia="標楷體" w:hAnsi="標楷體"/>
                  </w:rPr>
                  <w:delText>etween</w:delText>
                </w:r>
              </w:del>
            </w:ins>
            <w:ins w:id="6648" w:author="智誠 楊" w:date="2021-05-07T16:34:00Z">
              <w:del w:id="6649" w:author="阿毛" w:date="2021-06-07T16:13:00Z">
                <w:r w:rsidRPr="00323EBD" w:rsidDel="00626EFB">
                  <w:rPr>
                    <w:rFonts w:ascii="標楷體" w:eastAsia="標楷體" w:hAnsi="標楷體" w:hint="eastAsia"/>
                  </w:rPr>
                  <w:delText xml:space="preserve"> </w:delText>
                </w:r>
                <w:r w:rsidRPr="00323EBD" w:rsidDel="00626EFB">
                  <w:rPr>
                    <w:rFonts w:ascii="標楷體" w:eastAsia="標楷體" w:hAnsi="標楷體" w:hint="eastAsia"/>
                    <w:lang w:eastAsia="zh-HK"/>
                  </w:rPr>
                  <w:delText>輸入條件</w:delText>
                </w:r>
              </w:del>
              <w:r w:rsidRPr="00323EBD">
                <w:rPr>
                  <w:rFonts w:ascii="標楷體" w:eastAsia="標楷體" w:hAnsi="標楷體" w:hint="eastAsia"/>
                  <w:lang w:eastAsia="zh-HK"/>
                </w:rPr>
                <w:t>「</w:t>
              </w:r>
            </w:ins>
            <w:ins w:id="6650" w:author="智誠 楊" w:date="2021-05-07T16:39:00Z">
              <w:r>
                <w:rPr>
                  <w:rFonts w:ascii="標楷體" w:eastAsia="標楷體" w:hAnsi="標楷體" w:hint="eastAsia"/>
                  <w:lang w:eastAsia="zh-HK"/>
                </w:rPr>
                <w:t>訪談日期</w:t>
              </w:r>
            </w:ins>
            <w:ins w:id="6651" w:author="智誠 楊" w:date="2021-05-07T16:55:00Z">
              <w:r w:rsidR="00C64E2C">
                <w:rPr>
                  <w:rFonts w:ascii="標楷體" w:eastAsia="標楷體" w:hAnsi="標楷體" w:hint="eastAsia"/>
                  <w:lang w:eastAsia="zh-HK"/>
                </w:rPr>
                <w:t>起迄</w:t>
              </w:r>
            </w:ins>
            <w:ins w:id="6652" w:author="智誠 楊" w:date="2021-05-07T16:34:00Z">
              <w:r w:rsidRPr="00323EBD">
                <w:rPr>
                  <w:rFonts w:ascii="標楷體" w:eastAsia="標楷體" w:hAnsi="標楷體" w:hint="eastAsia"/>
                  <w:lang w:eastAsia="zh-HK"/>
                </w:rPr>
                <w:t>」</w:t>
              </w:r>
            </w:ins>
            <w:ins w:id="6653" w:author="阿毛" w:date="2021-06-07T16:13:00Z">
              <w:r w:rsidR="00626EFB">
                <w:rPr>
                  <w:rFonts w:ascii="標楷體" w:eastAsia="標楷體" w:hAnsi="標楷體" w:hint="eastAsia"/>
                  <w:lang w:eastAsia="zh-HK"/>
                </w:rPr>
                <w:t>有值時</w:t>
              </w:r>
            </w:ins>
          </w:p>
          <w:p w14:paraId="3ED5465D" w14:textId="3C24B540" w:rsidR="00626EFB" w:rsidRPr="00626EFB" w:rsidRDefault="00626EFB">
            <w:pPr>
              <w:ind w:left="720" w:hangingChars="300" w:hanging="720"/>
              <w:rPr>
                <w:ins w:id="6654" w:author="智誠 楊" w:date="2021-05-07T16:36:00Z"/>
                <w:rFonts w:ascii="標楷體" w:eastAsia="標楷體" w:hAnsi="標楷體"/>
                <w:b/>
                <w:bCs/>
                <w:lang w:eastAsia="zh-HK"/>
                <w:rPrChange w:id="6655" w:author="阿毛" w:date="2021-06-07T16:13:00Z">
                  <w:rPr>
                    <w:ins w:id="6656" w:author="智誠 楊" w:date="2021-05-07T16:36:00Z"/>
                    <w:rFonts w:ascii="標楷體" w:eastAsia="標楷體" w:hAnsi="標楷體"/>
                    <w:lang w:eastAsia="zh-HK"/>
                  </w:rPr>
                </w:rPrChange>
              </w:rPr>
              <w:pPrChange w:id="6657" w:author="智誠 楊" w:date="2021-05-07T16:39:00Z">
                <w:pPr/>
              </w:pPrChange>
            </w:pPr>
            <w:ins w:id="6658" w:author="阿毛" w:date="2021-06-07T16:13:00Z">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ins>
            <w:proofErr w:type="spellStart"/>
            <w:ins w:id="6659" w:author="阿毛" w:date="2021-06-09T16:29:00Z">
              <w:r w:rsidR="00AB412A" w:rsidRPr="003A126D">
                <w:rPr>
                  <w:rFonts w:ascii="標楷體" w:eastAsia="標楷體" w:hAnsi="標楷體" w:cs="細明體_HKSCS"/>
                  <w:kern w:val="0"/>
                </w:rPr>
                <w:t>MlaundryRecord</w:t>
              </w:r>
              <w:r w:rsidR="00AB412A">
                <w:rPr>
                  <w:rFonts w:ascii="標楷體" w:eastAsia="標楷體" w:hAnsi="標楷體" w:hint="eastAsia"/>
                </w:rPr>
                <w:t>.</w:t>
              </w:r>
            </w:ins>
            <w:ins w:id="6660" w:author="阿毛" w:date="2021-06-07T16:13:00Z">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ins>
          </w:p>
          <w:p w14:paraId="7BB9876E" w14:textId="70B9BCB5" w:rsidR="00626EFB" w:rsidRPr="00006F65" w:rsidRDefault="00006F65" w:rsidP="00626EFB">
            <w:pPr>
              <w:rPr>
                <w:ins w:id="6661" w:author="阿毛" w:date="2021-06-07T16:13:00Z"/>
                <w:rFonts w:ascii="標楷體" w:eastAsia="標楷體" w:hAnsi="標楷體"/>
                <w:lang w:eastAsia="zh-HK"/>
              </w:rPr>
            </w:pPr>
            <w:ins w:id="6662" w:author="智誠 楊" w:date="2021-05-07T16:36:00Z">
              <w:r>
                <w:rPr>
                  <w:rFonts w:ascii="標楷體" w:eastAsia="標楷體" w:hAnsi="標楷體" w:hint="eastAsia"/>
                </w:rPr>
                <w:t xml:space="preserve">  </w:t>
              </w:r>
              <w:r w:rsidRPr="00323EBD">
                <w:rPr>
                  <w:rFonts w:ascii="標楷體" w:eastAsia="標楷體" w:hAnsi="標楷體" w:hint="eastAsia"/>
                </w:rPr>
                <w:t>(</w:t>
              </w:r>
            </w:ins>
            <w:ins w:id="6663" w:author="智誠 楊" w:date="2021-05-08T19:00:00Z">
              <w:r w:rsidR="004B0633">
                <w:rPr>
                  <w:rFonts w:ascii="標楷體" w:eastAsia="標楷體" w:hAnsi="標楷體"/>
                </w:rPr>
                <w:t>2</w:t>
              </w:r>
            </w:ins>
            <w:proofErr w:type="gramStart"/>
            <w:ins w:id="6664" w:author="智誠 楊" w:date="2021-05-07T16:36:00Z">
              <w:r w:rsidRPr="00323EBD">
                <w:rPr>
                  <w:rFonts w:ascii="標楷體" w:eastAsia="標楷體" w:hAnsi="標楷體"/>
                </w:rPr>
                <w:t>).</w:t>
              </w:r>
            </w:ins>
            <w:ins w:id="6665" w:author="阿毛" w:date="2021-06-07T16:13:00Z">
              <w:r w:rsidR="00626EFB" w:rsidRPr="00323EBD">
                <w:rPr>
                  <w:rFonts w:ascii="標楷體" w:eastAsia="標楷體" w:hAnsi="標楷體" w:hint="eastAsia"/>
                  <w:lang w:eastAsia="zh-HK"/>
                </w:rPr>
                <w:t>「</w:t>
              </w:r>
              <w:proofErr w:type="gramEnd"/>
              <w:r w:rsidR="00626EFB">
                <w:rPr>
                  <w:rFonts w:ascii="標楷體" w:eastAsia="標楷體" w:hAnsi="標楷體" w:hint="eastAsia"/>
                  <w:lang w:eastAsia="zh-HK"/>
                </w:rPr>
                <w:t>還款日期起迄</w:t>
              </w:r>
              <w:r w:rsidR="00626EFB" w:rsidRPr="00323EBD">
                <w:rPr>
                  <w:rFonts w:ascii="標楷體" w:eastAsia="標楷體" w:hAnsi="標楷體" w:hint="eastAsia"/>
                  <w:lang w:eastAsia="zh-HK"/>
                </w:rPr>
                <w:t>」</w:t>
              </w:r>
              <w:r w:rsidR="00626EFB">
                <w:rPr>
                  <w:rFonts w:ascii="標楷體" w:eastAsia="標楷體" w:hAnsi="標楷體" w:hint="eastAsia"/>
                  <w:lang w:eastAsia="zh-HK"/>
                </w:rPr>
                <w:t>有值時</w:t>
              </w:r>
            </w:ins>
          </w:p>
          <w:p w14:paraId="68768D3D" w14:textId="453EEAE3" w:rsidR="00006F65" w:rsidDel="00626EFB" w:rsidRDefault="00626EFB" w:rsidP="00626EFB">
            <w:pPr>
              <w:rPr>
                <w:del w:id="6666" w:author="阿毛" w:date="2021-06-07T16:09:00Z"/>
                <w:rFonts w:ascii="標楷體" w:eastAsia="標楷體" w:hAnsi="標楷體"/>
              </w:rPr>
            </w:pPr>
            <w:ins w:id="6667" w:author="阿毛" w:date="2021-06-07T16:13:00Z">
              <w:r>
                <w:rPr>
                  <w:rFonts w:ascii="標楷體" w:eastAsia="標楷體" w:hAnsi="標楷體" w:hint="eastAsia"/>
                </w:rPr>
                <w:t xml:space="preserve">        依據</w:t>
              </w:r>
            </w:ins>
            <w:ins w:id="6668" w:author="阿毛" w:date="2021-06-07T15:57:00Z">
              <w:r w:rsidR="00791AAE">
                <w:rPr>
                  <w:rFonts w:ascii="標楷體" w:eastAsia="標楷體" w:hAnsi="標楷體" w:hint="eastAsia"/>
                </w:rPr>
                <w:t>[</w:t>
              </w:r>
            </w:ins>
            <w:ins w:id="6669" w:author="智誠 楊" w:date="2021-05-07T16:36:00Z">
              <w:r w:rsidR="00006F65">
                <w:rPr>
                  <w:rFonts w:ascii="標楷體" w:eastAsia="標楷體" w:hAnsi="標楷體" w:hint="eastAsia"/>
                  <w:lang w:eastAsia="zh-HK"/>
                </w:rPr>
                <w:t>還款日期</w:t>
              </w:r>
              <w:r w:rsidR="00006F65" w:rsidRPr="00323EBD">
                <w:rPr>
                  <w:rFonts w:ascii="標楷體" w:eastAsia="標楷體" w:hAnsi="標楷體" w:hint="eastAsia"/>
                </w:rPr>
                <w:t>(</w:t>
              </w:r>
            </w:ins>
            <w:proofErr w:type="spellStart"/>
            <w:ins w:id="6670" w:author="阿毛" w:date="2021-06-09T16:29:00Z">
              <w:r w:rsidR="00AB412A" w:rsidRPr="003A126D">
                <w:rPr>
                  <w:rFonts w:ascii="標楷體" w:eastAsia="標楷體" w:hAnsi="標楷體" w:cs="細明體_HKSCS"/>
                  <w:kern w:val="0"/>
                </w:rPr>
                <w:t>MlaundryRecord</w:t>
              </w:r>
              <w:r w:rsidR="00AB412A">
                <w:rPr>
                  <w:rFonts w:ascii="標楷體" w:eastAsia="標楷體" w:hAnsi="標楷體" w:hint="eastAsia"/>
                </w:rPr>
                <w:t>.</w:t>
              </w:r>
            </w:ins>
            <w:ins w:id="6671" w:author="智誠 楊" w:date="2021-05-07T16:40:00Z">
              <w:r w:rsidR="00006F65" w:rsidRPr="00006F65">
                <w:rPr>
                  <w:rFonts w:ascii="標楷體" w:eastAsia="標楷體" w:hAnsi="標楷體"/>
                </w:rPr>
                <w:t>ActualRepayDate</w:t>
              </w:r>
            </w:ins>
            <w:proofErr w:type="spellEnd"/>
            <w:ins w:id="6672" w:author="智誠 楊" w:date="2021-05-07T16:36:00Z">
              <w:r w:rsidR="00006F65" w:rsidRPr="00323EBD">
                <w:rPr>
                  <w:rFonts w:ascii="標楷體" w:eastAsia="標楷體" w:hAnsi="標楷體"/>
                </w:rPr>
                <w:t>)</w:t>
              </w:r>
            </w:ins>
            <w:ins w:id="6673" w:author="阿毛" w:date="2021-06-07T15:57:00Z">
              <w:r w:rsidR="00791AAE">
                <w:rPr>
                  <w:rFonts w:ascii="標楷體" w:eastAsia="標楷體" w:hAnsi="標楷體" w:hint="eastAsia"/>
                </w:rPr>
                <w:t>]</w:t>
              </w:r>
            </w:ins>
            <w:ins w:id="6674" w:author="阿毛" w:date="2021-06-07T16:13:00Z">
              <w:r>
                <w:rPr>
                  <w:rFonts w:ascii="標楷體" w:eastAsia="標楷體" w:hAnsi="標楷體" w:hint="eastAsia"/>
                </w:rPr>
                <w:t>查詢</w:t>
              </w:r>
            </w:ins>
            <w:ins w:id="6675" w:author="智誠 楊" w:date="2021-05-07T16:36:00Z">
              <w:del w:id="6676" w:author="阿毛" w:date="2021-06-07T16:13:00Z">
                <w:r w:rsidR="00006F65" w:rsidRPr="00323EBD" w:rsidDel="00626EFB">
                  <w:rPr>
                    <w:rFonts w:ascii="標楷體" w:eastAsia="標楷體" w:hAnsi="標楷體" w:hint="eastAsia"/>
                  </w:rPr>
                  <w:delText xml:space="preserve"> </w:delText>
                </w:r>
              </w:del>
            </w:ins>
            <w:ins w:id="6677" w:author="智誠 楊" w:date="2021-05-07T16:37:00Z">
              <w:del w:id="6678" w:author="阿毛" w:date="2021-06-07T16:13:00Z">
                <w:r w:rsidR="00006F65" w:rsidDel="00626EFB">
                  <w:rPr>
                    <w:rFonts w:ascii="標楷體" w:eastAsia="標楷體" w:hAnsi="標楷體" w:hint="eastAsia"/>
                  </w:rPr>
                  <w:delText>B</w:delText>
                </w:r>
                <w:r w:rsidR="00006F65" w:rsidDel="00626EFB">
                  <w:rPr>
                    <w:rFonts w:ascii="標楷體" w:eastAsia="標楷體" w:hAnsi="標楷體"/>
                  </w:rPr>
                  <w:delText>etween</w:delText>
                </w:r>
              </w:del>
            </w:ins>
            <w:ins w:id="6679" w:author="智誠 楊" w:date="2021-05-07T16:36:00Z">
              <w:del w:id="6680" w:author="阿毛" w:date="2021-06-07T16:13:00Z">
                <w:r w:rsidR="00006F65" w:rsidRPr="00323EBD" w:rsidDel="00626EFB">
                  <w:rPr>
                    <w:rFonts w:ascii="標楷體" w:eastAsia="標楷體" w:hAnsi="標楷體" w:hint="eastAsia"/>
                  </w:rPr>
                  <w:delText xml:space="preserve"> </w:delText>
                </w:r>
                <w:r w:rsidR="00006F65" w:rsidRPr="00323EBD" w:rsidDel="00626EFB">
                  <w:rPr>
                    <w:rFonts w:ascii="標楷體" w:eastAsia="標楷體" w:hAnsi="標楷體" w:hint="eastAsia"/>
                    <w:lang w:eastAsia="zh-HK"/>
                  </w:rPr>
                  <w:delText>輸入條件「</w:delText>
                </w:r>
              </w:del>
            </w:ins>
            <w:ins w:id="6681" w:author="智誠 楊" w:date="2021-05-07T16:40:00Z">
              <w:del w:id="6682" w:author="阿毛" w:date="2021-06-07T16:13:00Z">
                <w:r w:rsidR="00006F65" w:rsidDel="00626EFB">
                  <w:rPr>
                    <w:rFonts w:ascii="標楷體" w:eastAsia="標楷體" w:hAnsi="標楷體" w:hint="eastAsia"/>
                    <w:lang w:eastAsia="zh-HK"/>
                  </w:rPr>
                  <w:delText>還</w:delText>
                </w:r>
              </w:del>
              <w:del w:id="6683" w:author="阿毛" w:date="2021-06-07T16:09:00Z">
                <w:r w:rsidR="00006F65" w:rsidDel="00626EFB">
                  <w:rPr>
                    <w:rFonts w:ascii="標楷體" w:eastAsia="標楷體" w:hAnsi="標楷體" w:hint="eastAsia"/>
                  </w:rPr>
                  <w:delText xml:space="preserve"> </w:delText>
                </w:r>
                <w:r w:rsidR="00006F65" w:rsidDel="00626EFB">
                  <w:rPr>
                    <w:rFonts w:ascii="標楷體" w:eastAsia="標楷體" w:hAnsi="標楷體" w:hint="eastAsia"/>
                    <w:lang w:eastAsia="zh-HK"/>
                  </w:rPr>
                  <w:delText xml:space="preserve">　　</w:delText>
                </w:r>
              </w:del>
            </w:ins>
          </w:p>
          <w:p w14:paraId="6B8014F1" w14:textId="77777777" w:rsidR="00626EFB" w:rsidRDefault="00626EFB">
            <w:pPr>
              <w:rPr>
                <w:ins w:id="6684" w:author="阿毛" w:date="2021-06-07T16:13:00Z"/>
                <w:rFonts w:ascii="標楷體" w:eastAsia="標楷體" w:hAnsi="標楷體"/>
                <w:lang w:eastAsia="zh-HK"/>
              </w:rPr>
            </w:pPr>
          </w:p>
          <w:p w14:paraId="2A2CC2EC" w14:textId="10AE9A93" w:rsidR="00006F65" w:rsidRPr="00006F65" w:rsidDel="00626EFB" w:rsidRDefault="00006F65">
            <w:pPr>
              <w:rPr>
                <w:ins w:id="6685" w:author="智誠 楊" w:date="2021-05-07T16:34:00Z"/>
                <w:del w:id="6686" w:author="阿毛" w:date="2021-06-07T16:13:00Z"/>
                <w:rFonts w:ascii="標楷體" w:eastAsia="標楷體" w:hAnsi="標楷體"/>
                <w:lang w:eastAsia="zh-HK"/>
              </w:rPr>
            </w:pPr>
            <w:ins w:id="6687" w:author="智誠 楊" w:date="2021-05-07T16:40:00Z">
              <w:del w:id="6688" w:author="阿毛" w:date="2021-06-07T16:09:00Z">
                <w:r w:rsidDel="00626EFB">
                  <w:rPr>
                    <w:rFonts w:ascii="標楷體" w:eastAsia="標楷體" w:hAnsi="標楷體" w:hint="eastAsia"/>
                    <w:lang w:eastAsia="zh-HK"/>
                  </w:rPr>
                  <w:delText xml:space="preserve">　　　</w:delText>
                </w:r>
              </w:del>
              <w:del w:id="6689" w:author="阿毛" w:date="2021-06-07T16:13:00Z">
                <w:r w:rsidDel="00626EFB">
                  <w:rPr>
                    <w:rFonts w:ascii="標楷體" w:eastAsia="標楷體" w:hAnsi="標楷體" w:hint="eastAsia"/>
                    <w:lang w:eastAsia="zh-HK"/>
                  </w:rPr>
                  <w:delText>款日期</w:delText>
                </w:r>
              </w:del>
            </w:ins>
            <w:ins w:id="6690" w:author="智誠 楊" w:date="2021-05-07T16:55:00Z">
              <w:del w:id="6691" w:author="阿毛" w:date="2021-06-07T16:13:00Z">
                <w:r w:rsidR="00C64E2C" w:rsidDel="00626EFB">
                  <w:rPr>
                    <w:rFonts w:ascii="標楷體" w:eastAsia="標楷體" w:hAnsi="標楷體" w:hint="eastAsia"/>
                    <w:lang w:eastAsia="zh-HK"/>
                  </w:rPr>
                  <w:delText>起迄</w:delText>
                </w:r>
              </w:del>
            </w:ins>
            <w:ins w:id="6692" w:author="智誠 楊" w:date="2021-05-07T16:36:00Z">
              <w:del w:id="6693" w:author="阿毛" w:date="2021-06-07T16:13:00Z">
                <w:r w:rsidRPr="00323EBD" w:rsidDel="00626EFB">
                  <w:rPr>
                    <w:rFonts w:ascii="標楷體" w:eastAsia="標楷體" w:hAnsi="標楷體" w:hint="eastAsia"/>
                    <w:lang w:eastAsia="zh-HK"/>
                  </w:rPr>
                  <w:delText>」</w:delText>
                </w:r>
              </w:del>
            </w:ins>
          </w:p>
          <w:p w14:paraId="5ED29291" w14:textId="77777777" w:rsidR="001266A6" w:rsidRDefault="00006F65" w:rsidP="00626EFB">
            <w:pPr>
              <w:rPr>
                <w:ins w:id="6694" w:author="阿毛" w:date="2021-06-07T16:22:00Z"/>
                <w:rFonts w:ascii="標楷體" w:eastAsia="標楷體" w:hAnsi="標楷體"/>
              </w:rPr>
            </w:pPr>
            <w:ins w:id="6695" w:author="智誠 楊" w:date="2021-05-07T16:34:00Z">
              <w:r w:rsidRPr="00323EBD">
                <w:rPr>
                  <w:rFonts w:ascii="標楷體" w:eastAsia="標楷體" w:hAnsi="標楷體" w:hint="eastAsia"/>
                </w:rPr>
                <w:t>4.資料排序:</w:t>
              </w:r>
            </w:ins>
          </w:p>
          <w:p w14:paraId="350FA420" w14:textId="431A025B" w:rsidR="001266A6" w:rsidRDefault="001266A6" w:rsidP="00626EFB">
            <w:pPr>
              <w:rPr>
                <w:ins w:id="6696" w:author="阿毛" w:date="2021-06-07T16:22:00Z"/>
                <w:rFonts w:ascii="標楷體" w:eastAsia="標楷體" w:hAnsi="標楷體"/>
                <w:lang w:eastAsia="zh-HK"/>
              </w:rPr>
            </w:pPr>
            <w:ins w:id="6697" w:author="阿毛" w:date="2021-06-07T16:22:00Z">
              <w:r>
                <w:rPr>
                  <w:rFonts w:ascii="標楷體" w:eastAsia="標楷體" w:hAnsi="標楷體" w:hint="eastAsia"/>
                </w:rPr>
                <w:t xml:space="preserve">  (1</w:t>
              </w:r>
              <w:proofErr w:type="gramStart"/>
              <w:r>
                <w:rPr>
                  <w:rFonts w:ascii="標楷體" w:eastAsia="標楷體" w:hAnsi="標楷體" w:hint="eastAsia"/>
                </w:rPr>
                <w:t>).[</w:t>
              </w:r>
            </w:ins>
            <w:proofErr w:type="gramEnd"/>
            <w:ins w:id="6698" w:author="智誠 楊" w:date="2021-05-07T16:34:00Z">
              <w:del w:id="6699" w:author="阿毛" w:date="2021-06-07T16:22:00Z">
                <w:r w:rsidR="00006F65" w:rsidRPr="00323EBD" w:rsidDel="001266A6">
                  <w:rPr>
                    <w:rFonts w:ascii="標楷體" w:eastAsia="標楷體" w:hAnsi="標楷體" w:hint="eastAsia"/>
                  </w:rPr>
                  <w:delText>查詢結果</w:delText>
                </w:r>
                <w:r w:rsidR="00006F65" w:rsidRPr="00323EBD" w:rsidDel="001266A6">
                  <w:rPr>
                    <w:rFonts w:ascii="標楷體" w:eastAsia="標楷體" w:hAnsi="標楷體" w:hint="eastAsia"/>
                    <w:lang w:eastAsia="zh-HK"/>
                  </w:rPr>
                  <w:delText>「</w:delText>
                </w:r>
              </w:del>
            </w:ins>
            <w:ins w:id="6700" w:author="智誠 楊" w:date="2021-05-07T16:40:00Z">
              <w:r w:rsidR="00006F65">
                <w:rPr>
                  <w:rFonts w:ascii="標楷體" w:eastAsia="標楷體" w:hAnsi="標楷體" w:hint="eastAsia"/>
                  <w:lang w:eastAsia="zh-HK"/>
                </w:rPr>
                <w:t>訪談日期</w:t>
              </w:r>
            </w:ins>
            <w:ins w:id="6701" w:author="阿毛" w:date="2021-06-07T16:22:00Z">
              <w:r>
                <w:rPr>
                  <w:rFonts w:ascii="標楷體" w:eastAsia="標楷體" w:hAnsi="標楷體" w:hint="eastAsia"/>
                </w:rPr>
                <w:t>(</w:t>
              </w:r>
            </w:ins>
            <w:proofErr w:type="spellStart"/>
            <w:ins w:id="6702" w:author="阿毛" w:date="2021-06-07T16:23:00Z">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ins>
            <w:proofErr w:type="spellEnd"/>
            <w:ins w:id="6703" w:author="阿毛" w:date="2021-06-07T16:22:00Z">
              <w:r>
                <w:rPr>
                  <w:rFonts w:ascii="標楷體" w:eastAsia="標楷體" w:hAnsi="標楷體" w:hint="eastAsia"/>
                </w:rPr>
                <w:t>)</w:t>
              </w:r>
            </w:ins>
            <w:ins w:id="6704" w:author="阿毛" w:date="2021-06-07T16:23:00Z">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ins>
          </w:p>
          <w:p w14:paraId="36DDD8A8" w14:textId="77777777" w:rsidR="001266A6" w:rsidRDefault="001266A6" w:rsidP="00626EFB">
            <w:pPr>
              <w:rPr>
                <w:ins w:id="6705" w:author="阿毛" w:date="2021-06-07T16:23:00Z"/>
                <w:rFonts w:ascii="標楷體" w:eastAsia="標楷體" w:hAnsi="標楷體"/>
                <w:lang w:eastAsia="zh-HK"/>
              </w:rPr>
            </w:pPr>
            <w:ins w:id="6706" w:author="阿毛" w:date="2021-06-07T16:22:00Z">
              <w:r>
                <w:rPr>
                  <w:rFonts w:ascii="標楷體" w:eastAsia="標楷體" w:hAnsi="標楷體" w:hint="eastAsia"/>
                </w:rPr>
                <w:t xml:space="preserve">  (2</w:t>
              </w:r>
              <w:proofErr w:type="gramStart"/>
              <w:r>
                <w:rPr>
                  <w:rFonts w:ascii="標楷體" w:eastAsia="標楷體" w:hAnsi="標楷體" w:hint="eastAsia"/>
                </w:rPr>
                <w:t>).[</w:t>
              </w:r>
            </w:ins>
            <w:proofErr w:type="gramEnd"/>
            <w:ins w:id="6707" w:author="智誠 楊" w:date="2021-05-07T16:40:00Z">
              <w:del w:id="6708" w:author="阿毛" w:date="2021-06-07T16:22:00Z">
                <w:r w:rsidR="00006F65" w:rsidDel="001266A6">
                  <w:rPr>
                    <w:rFonts w:ascii="標楷體" w:eastAsia="標楷體" w:hAnsi="標楷體" w:hint="eastAsia"/>
                    <w:lang w:eastAsia="zh-HK"/>
                  </w:rPr>
                  <w:delText>、</w:delText>
                </w:r>
              </w:del>
            </w:ins>
            <w:ins w:id="6709" w:author="智誠 楊" w:date="2021-05-07T16:41:00Z">
              <w:r w:rsidR="00006F65">
                <w:rPr>
                  <w:rFonts w:ascii="標楷體" w:eastAsia="標楷體" w:hAnsi="標楷體" w:hint="eastAsia"/>
                  <w:lang w:eastAsia="zh-HK"/>
                </w:rPr>
                <w:t>還款日期</w:t>
              </w:r>
            </w:ins>
            <w:ins w:id="6710" w:author="阿毛" w:date="2021-06-07T16:22:00Z">
              <w:r>
                <w:rPr>
                  <w:rFonts w:ascii="標楷體" w:eastAsia="標楷體" w:hAnsi="標楷體" w:hint="eastAsia"/>
                </w:rPr>
                <w:t>(</w:t>
              </w:r>
            </w:ins>
            <w:proofErr w:type="spellStart"/>
            <w:ins w:id="6711" w:author="阿毛" w:date="2021-06-07T16:23:00Z">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ins>
            <w:proofErr w:type="spellEnd"/>
            <w:ins w:id="6712" w:author="阿毛" w:date="2021-06-07T16:22:00Z">
              <w:r>
                <w:rPr>
                  <w:rFonts w:ascii="標楷體" w:eastAsia="標楷體" w:hAnsi="標楷體" w:hint="eastAsia"/>
                </w:rPr>
                <w:t>)</w:t>
              </w:r>
            </w:ins>
            <w:ins w:id="6713" w:author="阿毛" w:date="2021-06-07T16:23:00Z">
              <w:r>
                <w:rPr>
                  <w:rFonts w:ascii="標楷體" w:eastAsia="標楷體" w:hAnsi="標楷體" w:hint="eastAsia"/>
                </w:rPr>
                <w:t>](</w:t>
              </w:r>
            </w:ins>
            <w:ins w:id="6714" w:author="智誠 楊" w:date="2021-05-07T16:34:00Z">
              <w:del w:id="6715" w:author="阿毛" w:date="2021-06-07T16:22:00Z">
                <w:r w:rsidR="00006F65" w:rsidRPr="00323EBD" w:rsidDel="001266A6">
                  <w:rPr>
                    <w:rFonts w:ascii="標楷體" w:eastAsia="標楷體" w:hAnsi="標楷體" w:hint="eastAsia"/>
                    <w:lang w:eastAsia="zh-HK"/>
                  </w:rPr>
                  <w:delText>」</w:delText>
                </w:r>
              </w:del>
              <w:r w:rsidR="00006F65" w:rsidRPr="00323EBD">
                <w:rPr>
                  <w:rFonts w:ascii="標楷體" w:eastAsia="標楷體" w:hAnsi="標楷體" w:hint="eastAsia"/>
                  <w:lang w:eastAsia="zh-HK"/>
                </w:rPr>
                <w:t>由小</w:t>
              </w:r>
            </w:ins>
            <w:ins w:id="6716" w:author="阿毛" w:date="2021-06-07T16:23:00Z">
              <w:r>
                <w:rPr>
                  <w:rFonts w:ascii="標楷體" w:eastAsia="標楷體" w:hAnsi="標楷體" w:hint="eastAsia"/>
                </w:rPr>
                <w:t xml:space="preserve">   </w:t>
              </w:r>
            </w:ins>
          </w:p>
          <w:p w14:paraId="69E75844" w14:textId="00A93136" w:rsidR="00006F65" w:rsidRPr="00323EBD" w:rsidRDefault="001266A6">
            <w:pPr>
              <w:rPr>
                <w:ins w:id="6717" w:author="智誠 楊" w:date="2021-05-07T16:34:00Z"/>
                <w:rFonts w:ascii="標楷體" w:eastAsia="標楷體" w:hAnsi="標楷體"/>
                <w:lang w:eastAsia="zh-HK"/>
              </w:rPr>
            </w:pPr>
            <w:ins w:id="6718" w:author="阿毛" w:date="2021-06-07T16:23:00Z">
              <w:r>
                <w:rPr>
                  <w:rFonts w:ascii="標楷體" w:eastAsia="標楷體" w:hAnsi="標楷體" w:hint="eastAsia"/>
                </w:rPr>
                <w:t xml:space="preserve">       </w:t>
              </w:r>
            </w:ins>
            <w:ins w:id="6719" w:author="智誠 楊" w:date="2021-05-07T16:34:00Z">
              <w:r w:rsidR="00006F65" w:rsidRPr="00323EBD">
                <w:rPr>
                  <w:rFonts w:ascii="標楷體" w:eastAsia="標楷體" w:hAnsi="標楷體" w:hint="eastAsia"/>
                  <w:lang w:eastAsia="zh-HK"/>
                </w:rPr>
                <w:t>到大</w:t>
              </w:r>
            </w:ins>
            <w:ins w:id="6720" w:author="阿毛" w:date="2021-06-07T16:23:00Z">
              <w:r>
                <w:rPr>
                  <w:rFonts w:ascii="標楷體" w:eastAsia="標楷體" w:hAnsi="標楷體" w:hint="eastAsia"/>
                </w:rPr>
                <w:t>)</w:t>
              </w:r>
            </w:ins>
            <w:ins w:id="6721" w:author="智誠 楊" w:date="2021-05-07T16:34:00Z">
              <w:del w:id="6722" w:author="阿毛" w:date="2021-06-07T16:22:00Z">
                <w:r w:rsidR="00006F65" w:rsidRPr="00323EBD" w:rsidDel="001266A6">
                  <w:rPr>
                    <w:rFonts w:ascii="標楷體" w:eastAsia="標楷體" w:hAnsi="標楷體" w:hint="eastAsia"/>
                    <w:lang w:eastAsia="zh-HK"/>
                  </w:rPr>
                  <w:delText>排序</w:delText>
                </w:r>
              </w:del>
            </w:ins>
          </w:p>
        </w:tc>
      </w:tr>
      <w:tr w:rsidR="00006F65" w:rsidRPr="00362205" w14:paraId="1344EF07" w14:textId="77777777" w:rsidTr="00AB412A">
        <w:trPr>
          <w:trHeight w:val="321"/>
          <w:ins w:id="6723" w:author="智誠 楊" w:date="2021-05-07T16:34:00Z"/>
          <w:trPrChange w:id="6724" w:author="阿毛" w:date="2021-06-09T16: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6725"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7B2D826B" w14:textId="77777777" w:rsidR="00006F65" w:rsidRPr="00362205" w:rsidRDefault="00006F65" w:rsidP="00B6788F">
            <w:pPr>
              <w:rPr>
                <w:ins w:id="6726" w:author="智誠 楊" w:date="2021-05-07T16:34:00Z"/>
                <w:rFonts w:ascii="標楷體" w:eastAsia="標楷體" w:hAnsi="標楷體"/>
              </w:rPr>
            </w:pPr>
            <w:ins w:id="6727" w:author="智誠 楊" w:date="2021-05-07T16:34:00Z">
              <w:r w:rsidRPr="00362205">
                <w:rPr>
                  <w:rFonts w:ascii="標楷體" w:eastAsia="標楷體" w:hAnsi="標楷體"/>
                </w:rPr>
                <w:t>選用流程</w:t>
              </w:r>
            </w:ins>
          </w:p>
        </w:tc>
        <w:tc>
          <w:tcPr>
            <w:tcW w:w="7250" w:type="dxa"/>
            <w:tcBorders>
              <w:top w:val="single" w:sz="8" w:space="0" w:color="000000"/>
              <w:left w:val="single" w:sz="8" w:space="0" w:color="000000"/>
              <w:bottom w:val="single" w:sz="8" w:space="0" w:color="000000"/>
            </w:tcBorders>
            <w:tcPrChange w:id="6728" w:author="阿毛" w:date="2021-06-09T16:29:00Z">
              <w:tcPr>
                <w:tcW w:w="6318" w:type="dxa"/>
                <w:tcBorders>
                  <w:top w:val="single" w:sz="8" w:space="0" w:color="000000"/>
                  <w:left w:val="single" w:sz="8" w:space="0" w:color="000000"/>
                  <w:bottom w:val="single" w:sz="8" w:space="0" w:color="000000"/>
                </w:tcBorders>
              </w:tcPr>
            </w:tcPrChange>
          </w:tcPr>
          <w:p w14:paraId="1BF14DDE" w14:textId="77777777" w:rsidR="00006F65" w:rsidRPr="00362205" w:rsidRDefault="00006F65" w:rsidP="00B6788F">
            <w:pPr>
              <w:rPr>
                <w:ins w:id="6729" w:author="智誠 楊" w:date="2021-05-07T16:34:00Z"/>
                <w:rFonts w:ascii="標楷體" w:eastAsia="標楷體" w:hAnsi="標楷體"/>
              </w:rPr>
            </w:pPr>
          </w:p>
        </w:tc>
      </w:tr>
      <w:tr w:rsidR="00006F65" w:rsidRPr="00362205" w14:paraId="73EE2B8B" w14:textId="77777777" w:rsidTr="00AB412A">
        <w:trPr>
          <w:trHeight w:val="1311"/>
          <w:ins w:id="6730" w:author="智誠 楊" w:date="2021-05-07T16:34:00Z"/>
          <w:trPrChange w:id="6731" w:author="阿毛" w:date="2021-06-09T16:29: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6732"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5692ADEB" w14:textId="77777777" w:rsidR="00006F65" w:rsidRPr="00362205" w:rsidRDefault="00006F65" w:rsidP="00B6788F">
            <w:pPr>
              <w:rPr>
                <w:ins w:id="6733" w:author="智誠 楊" w:date="2021-05-07T16:34:00Z"/>
                <w:rFonts w:ascii="標楷體" w:eastAsia="標楷體" w:hAnsi="標楷體"/>
              </w:rPr>
            </w:pPr>
            <w:ins w:id="6734" w:author="智誠 楊" w:date="2021-05-07T16:34:00Z">
              <w:r w:rsidRPr="00362205">
                <w:rPr>
                  <w:rFonts w:ascii="標楷體" w:eastAsia="標楷體" w:hAnsi="標楷體"/>
                </w:rPr>
                <w:t>例外流程</w:t>
              </w:r>
            </w:ins>
          </w:p>
        </w:tc>
        <w:tc>
          <w:tcPr>
            <w:tcW w:w="7250" w:type="dxa"/>
            <w:tcBorders>
              <w:top w:val="single" w:sz="8" w:space="0" w:color="000000"/>
              <w:left w:val="single" w:sz="8" w:space="0" w:color="000000"/>
              <w:bottom w:val="single" w:sz="8" w:space="0" w:color="000000"/>
            </w:tcBorders>
            <w:tcPrChange w:id="6735" w:author="阿毛" w:date="2021-06-09T16:29:00Z">
              <w:tcPr>
                <w:tcW w:w="6318" w:type="dxa"/>
                <w:tcBorders>
                  <w:top w:val="single" w:sz="8" w:space="0" w:color="000000"/>
                  <w:left w:val="single" w:sz="8" w:space="0" w:color="000000"/>
                  <w:bottom w:val="single" w:sz="8" w:space="0" w:color="000000"/>
                </w:tcBorders>
              </w:tcPr>
            </w:tcPrChange>
          </w:tcPr>
          <w:p w14:paraId="5426EA0F" w14:textId="77777777" w:rsidR="00006F65" w:rsidRPr="00362205" w:rsidRDefault="00006F65" w:rsidP="00B6788F">
            <w:pPr>
              <w:rPr>
                <w:ins w:id="6736" w:author="智誠 楊" w:date="2021-05-07T16:34:00Z"/>
                <w:rFonts w:ascii="標楷體" w:eastAsia="標楷體" w:hAnsi="標楷體"/>
              </w:rPr>
            </w:pPr>
          </w:p>
        </w:tc>
      </w:tr>
      <w:tr w:rsidR="00006F65" w:rsidRPr="00362205" w14:paraId="60D66FEA" w14:textId="77777777" w:rsidTr="00AB412A">
        <w:trPr>
          <w:trHeight w:val="278"/>
          <w:ins w:id="6737" w:author="智誠 楊" w:date="2021-05-07T16:34:00Z"/>
          <w:trPrChange w:id="6738" w:author="阿毛" w:date="2021-06-09T16: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6739"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13097B7E" w14:textId="77777777" w:rsidR="00006F65" w:rsidRPr="00362205" w:rsidRDefault="00006F65" w:rsidP="00B6788F">
            <w:pPr>
              <w:rPr>
                <w:ins w:id="6740" w:author="智誠 楊" w:date="2021-05-07T16:34:00Z"/>
                <w:rFonts w:ascii="標楷體" w:eastAsia="標楷體" w:hAnsi="標楷體"/>
              </w:rPr>
            </w:pPr>
            <w:ins w:id="6741" w:author="智誠 楊" w:date="2021-05-07T16:34:00Z">
              <w:r w:rsidRPr="00362205">
                <w:rPr>
                  <w:rFonts w:ascii="標楷體" w:eastAsia="標楷體" w:hAnsi="標楷體"/>
                </w:rPr>
                <w:t xml:space="preserve">執行後狀況 </w:t>
              </w:r>
            </w:ins>
          </w:p>
        </w:tc>
        <w:tc>
          <w:tcPr>
            <w:tcW w:w="7250" w:type="dxa"/>
            <w:tcBorders>
              <w:top w:val="single" w:sz="8" w:space="0" w:color="000000"/>
              <w:left w:val="single" w:sz="8" w:space="0" w:color="000000"/>
              <w:bottom w:val="single" w:sz="8" w:space="0" w:color="000000"/>
            </w:tcBorders>
            <w:tcPrChange w:id="6742" w:author="阿毛" w:date="2021-06-09T16:29:00Z">
              <w:tcPr>
                <w:tcW w:w="6318" w:type="dxa"/>
                <w:tcBorders>
                  <w:top w:val="single" w:sz="8" w:space="0" w:color="000000"/>
                  <w:left w:val="single" w:sz="8" w:space="0" w:color="000000"/>
                  <w:bottom w:val="single" w:sz="8" w:space="0" w:color="000000"/>
                </w:tcBorders>
              </w:tcPr>
            </w:tcPrChange>
          </w:tcPr>
          <w:p w14:paraId="6DD35E52" w14:textId="77777777" w:rsidR="00006F65" w:rsidRPr="00362205" w:rsidRDefault="00006F65" w:rsidP="00B6788F">
            <w:pPr>
              <w:rPr>
                <w:ins w:id="6743" w:author="智誠 楊" w:date="2021-05-07T16:34:00Z"/>
                <w:rFonts w:ascii="標楷體" w:eastAsia="標楷體" w:hAnsi="標楷體"/>
              </w:rPr>
            </w:pPr>
            <w:ins w:id="6744" w:author="智誠 楊" w:date="2021-05-07T16:34:00Z">
              <w:r>
                <w:rPr>
                  <w:rFonts w:ascii="標楷體" w:eastAsia="標楷體" w:hAnsi="標楷體" w:hint="eastAsia"/>
                  <w:lang w:eastAsia="zh-HK"/>
                </w:rPr>
                <w:t>提供資料查詢輸出</w:t>
              </w:r>
            </w:ins>
          </w:p>
        </w:tc>
      </w:tr>
      <w:tr w:rsidR="00006F65" w:rsidRPr="00362205" w14:paraId="51765F24" w14:textId="77777777" w:rsidTr="00AB412A">
        <w:trPr>
          <w:trHeight w:val="358"/>
          <w:ins w:id="6745" w:author="智誠 楊" w:date="2021-05-07T16:34:00Z"/>
          <w:trPrChange w:id="6746" w:author="阿毛" w:date="2021-06-09T16: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6747"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1D90553A" w14:textId="77777777" w:rsidR="00006F65" w:rsidRPr="00362205" w:rsidRDefault="00006F65" w:rsidP="00B6788F">
            <w:pPr>
              <w:rPr>
                <w:ins w:id="6748" w:author="智誠 楊" w:date="2021-05-07T16:34:00Z"/>
                <w:rFonts w:ascii="標楷體" w:eastAsia="標楷體" w:hAnsi="標楷體"/>
              </w:rPr>
            </w:pPr>
            <w:ins w:id="6749" w:author="智誠 楊" w:date="2021-05-07T16:34:00Z">
              <w:r w:rsidRPr="00362205">
                <w:rPr>
                  <w:rFonts w:ascii="標楷體" w:eastAsia="標楷體" w:hAnsi="標楷體"/>
                </w:rPr>
                <w:t>特別需求</w:t>
              </w:r>
            </w:ins>
          </w:p>
        </w:tc>
        <w:tc>
          <w:tcPr>
            <w:tcW w:w="7250" w:type="dxa"/>
            <w:tcBorders>
              <w:top w:val="single" w:sz="8" w:space="0" w:color="000000"/>
              <w:left w:val="single" w:sz="8" w:space="0" w:color="000000"/>
              <w:bottom w:val="single" w:sz="8" w:space="0" w:color="000000"/>
            </w:tcBorders>
            <w:tcPrChange w:id="6750" w:author="阿毛" w:date="2021-06-09T16:29:00Z">
              <w:tcPr>
                <w:tcW w:w="6318" w:type="dxa"/>
                <w:tcBorders>
                  <w:top w:val="single" w:sz="8" w:space="0" w:color="000000"/>
                  <w:left w:val="single" w:sz="8" w:space="0" w:color="000000"/>
                  <w:bottom w:val="single" w:sz="8" w:space="0" w:color="000000"/>
                </w:tcBorders>
              </w:tcPr>
            </w:tcPrChange>
          </w:tcPr>
          <w:p w14:paraId="45225727" w14:textId="77777777" w:rsidR="00006F65" w:rsidRPr="00362205" w:rsidRDefault="00006F65" w:rsidP="00B6788F">
            <w:pPr>
              <w:rPr>
                <w:ins w:id="6751" w:author="智誠 楊" w:date="2021-05-07T16:34:00Z"/>
                <w:rFonts w:ascii="標楷體" w:eastAsia="標楷體" w:hAnsi="標楷體"/>
              </w:rPr>
            </w:pPr>
          </w:p>
        </w:tc>
      </w:tr>
      <w:tr w:rsidR="00006F65" w:rsidRPr="00362205" w14:paraId="08701DB6" w14:textId="77777777" w:rsidTr="00AB412A">
        <w:trPr>
          <w:trHeight w:val="278"/>
          <w:ins w:id="6752" w:author="智誠 楊" w:date="2021-05-07T16:34:00Z"/>
          <w:trPrChange w:id="6753" w:author="阿毛" w:date="2021-06-09T16: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6754"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452CB81A" w14:textId="77777777" w:rsidR="00006F65" w:rsidRPr="00362205" w:rsidRDefault="00006F65" w:rsidP="00B6788F">
            <w:pPr>
              <w:rPr>
                <w:ins w:id="6755" w:author="智誠 楊" w:date="2021-05-07T16:34:00Z"/>
                <w:rFonts w:ascii="標楷體" w:eastAsia="標楷體" w:hAnsi="標楷體"/>
              </w:rPr>
            </w:pPr>
            <w:ins w:id="6756" w:author="智誠 楊" w:date="2021-05-07T16:34:00Z">
              <w:r w:rsidRPr="00362205">
                <w:rPr>
                  <w:rFonts w:ascii="標楷體" w:eastAsia="標楷體" w:hAnsi="標楷體"/>
                </w:rPr>
                <w:t xml:space="preserve">參考 </w:t>
              </w:r>
            </w:ins>
          </w:p>
        </w:tc>
        <w:tc>
          <w:tcPr>
            <w:tcW w:w="7250" w:type="dxa"/>
            <w:tcBorders>
              <w:top w:val="single" w:sz="8" w:space="0" w:color="000000"/>
              <w:left w:val="single" w:sz="8" w:space="0" w:color="000000"/>
              <w:bottom w:val="single" w:sz="8" w:space="0" w:color="000000"/>
            </w:tcBorders>
            <w:tcPrChange w:id="6757" w:author="阿毛" w:date="2021-06-09T16:29:00Z">
              <w:tcPr>
                <w:tcW w:w="6318" w:type="dxa"/>
                <w:tcBorders>
                  <w:top w:val="single" w:sz="8" w:space="0" w:color="000000"/>
                  <w:left w:val="single" w:sz="8" w:space="0" w:color="000000"/>
                  <w:bottom w:val="single" w:sz="8" w:space="0" w:color="000000"/>
                </w:tcBorders>
              </w:tcPr>
            </w:tcPrChange>
          </w:tcPr>
          <w:p w14:paraId="5F9F96FC" w14:textId="77777777" w:rsidR="00006F65" w:rsidRPr="00362205" w:rsidRDefault="00006F65" w:rsidP="00B6788F">
            <w:pPr>
              <w:rPr>
                <w:ins w:id="6758" w:author="智誠 楊" w:date="2021-05-07T16:34:00Z"/>
                <w:rFonts w:ascii="標楷體" w:eastAsia="標楷體" w:hAnsi="標楷體"/>
              </w:rPr>
            </w:pPr>
          </w:p>
        </w:tc>
      </w:tr>
    </w:tbl>
    <w:p w14:paraId="503092A0" w14:textId="5C2A0CED" w:rsidR="00006F65" w:rsidDel="001266A6" w:rsidRDefault="00006F65">
      <w:pPr>
        <w:pStyle w:val="a"/>
        <w:numPr>
          <w:ilvl w:val="0"/>
          <w:numId w:val="0"/>
        </w:numPr>
        <w:ind w:left="1330"/>
        <w:rPr>
          <w:ins w:id="6759" w:author="智誠 楊" w:date="2021-05-07T16:34:00Z"/>
          <w:del w:id="6760" w:author="阿毛" w:date="2021-06-07T16:24:00Z"/>
        </w:rPr>
      </w:pPr>
    </w:p>
    <w:p w14:paraId="7275F736" w14:textId="77777777" w:rsidR="00006F65" w:rsidRPr="005F1722" w:rsidRDefault="00006F65">
      <w:pPr>
        <w:pStyle w:val="a"/>
        <w:rPr>
          <w:ins w:id="6761" w:author="智誠 楊" w:date="2021-05-07T16:34:00Z"/>
        </w:rPr>
      </w:pPr>
      <w:ins w:id="6762" w:author="智誠 楊" w:date="2021-05-07T16:34: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006F65" w:rsidRPr="0022279A" w14:paraId="093ED399" w14:textId="77777777" w:rsidTr="00B6788F">
        <w:trPr>
          <w:ins w:id="6763" w:author="智誠 楊" w:date="2021-05-07T16:34:00Z"/>
        </w:trPr>
        <w:tc>
          <w:tcPr>
            <w:tcW w:w="851" w:type="dxa"/>
            <w:shd w:val="clear" w:color="auto" w:fill="D9D9D9" w:themeFill="background1" w:themeFillShade="D9"/>
          </w:tcPr>
          <w:p w14:paraId="3299D2D2" w14:textId="77777777" w:rsidR="00006F65" w:rsidRPr="0022279A" w:rsidRDefault="00006F65" w:rsidP="00B6788F">
            <w:pPr>
              <w:jc w:val="center"/>
              <w:rPr>
                <w:ins w:id="6764" w:author="智誠 楊" w:date="2021-05-07T16:34:00Z"/>
                <w:rFonts w:ascii="標楷體" w:eastAsia="標楷體" w:hAnsi="標楷體"/>
              </w:rPr>
            </w:pPr>
            <w:ins w:id="6765" w:author="智誠 楊" w:date="2021-05-07T16:3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2399409" w14:textId="77777777" w:rsidR="00006F65" w:rsidRPr="0022279A" w:rsidRDefault="00006F65" w:rsidP="00B6788F">
            <w:pPr>
              <w:jc w:val="center"/>
              <w:rPr>
                <w:ins w:id="6766" w:author="智誠 楊" w:date="2021-05-07T16:34:00Z"/>
                <w:rFonts w:ascii="標楷體" w:eastAsia="標楷體" w:hAnsi="標楷體"/>
              </w:rPr>
            </w:pPr>
            <w:ins w:id="6767" w:author="智誠 楊" w:date="2021-05-07T16:34: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05F0FDA2" w14:textId="77777777" w:rsidR="00006F65" w:rsidRPr="0022279A" w:rsidRDefault="00006F65" w:rsidP="00B6788F">
            <w:pPr>
              <w:jc w:val="center"/>
              <w:rPr>
                <w:ins w:id="6768" w:author="智誠 楊" w:date="2021-05-07T16:34:00Z"/>
                <w:rFonts w:ascii="標楷體" w:eastAsia="標楷體" w:hAnsi="標楷體"/>
              </w:rPr>
            </w:pPr>
            <w:ins w:id="6769" w:author="智誠 楊" w:date="2021-05-07T16:34:00Z">
              <w:r w:rsidRPr="0022279A">
                <w:rPr>
                  <w:rFonts w:ascii="標楷體" w:eastAsia="標楷體" w:hAnsi="標楷體" w:hint="eastAsia"/>
                  <w:lang w:eastAsia="zh-HK"/>
                </w:rPr>
                <w:t>說明</w:t>
              </w:r>
            </w:ins>
          </w:p>
        </w:tc>
      </w:tr>
      <w:tr w:rsidR="00006F65" w:rsidRPr="0022279A" w14:paraId="7EB206C9" w14:textId="77777777" w:rsidTr="00B6788F">
        <w:trPr>
          <w:ins w:id="6770" w:author="智誠 楊" w:date="2021-05-07T16:34:00Z"/>
        </w:trPr>
        <w:tc>
          <w:tcPr>
            <w:tcW w:w="851" w:type="dxa"/>
          </w:tcPr>
          <w:p w14:paraId="4A483A58" w14:textId="77777777" w:rsidR="00006F65" w:rsidRPr="0022279A" w:rsidRDefault="00006F65" w:rsidP="00B6788F">
            <w:pPr>
              <w:jc w:val="center"/>
              <w:rPr>
                <w:ins w:id="6771" w:author="智誠 楊" w:date="2021-05-07T16:34:00Z"/>
                <w:rFonts w:ascii="標楷體" w:eastAsia="標楷體" w:hAnsi="標楷體"/>
              </w:rPr>
            </w:pPr>
            <w:ins w:id="6772" w:author="智誠 楊" w:date="2021-05-07T16:34:00Z">
              <w:r w:rsidRPr="0022279A">
                <w:rPr>
                  <w:rFonts w:ascii="標楷體" w:eastAsia="標楷體" w:hAnsi="標楷體" w:hint="eastAsia"/>
                </w:rPr>
                <w:t>1</w:t>
              </w:r>
            </w:ins>
          </w:p>
        </w:tc>
        <w:tc>
          <w:tcPr>
            <w:tcW w:w="3118" w:type="dxa"/>
          </w:tcPr>
          <w:p w14:paraId="4FF330C9" w14:textId="021C82D5" w:rsidR="00006F65" w:rsidRPr="0022279A" w:rsidRDefault="00C64E2C" w:rsidP="00B6788F">
            <w:pPr>
              <w:rPr>
                <w:ins w:id="6773" w:author="智誠 楊" w:date="2021-05-07T16:34:00Z"/>
                <w:rFonts w:ascii="標楷體" w:eastAsia="標楷體" w:hAnsi="標楷體"/>
              </w:rPr>
            </w:pPr>
            <w:proofErr w:type="spellStart"/>
            <w:ins w:id="6774" w:author="智誠 楊" w:date="2021-05-07T16:55:00Z">
              <w:r w:rsidRPr="003A126D">
                <w:rPr>
                  <w:rFonts w:ascii="標楷體" w:eastAsia="標楷體" w:hAnsi="標楷體" w:cs="細明體_HKSCS"/>
                  <w:kern w:val="0"/>
                </w:rPr>
                <w:t>MlaundryRecord</w:t>
              </w:r>
            </w:ins>
            <w:proofErr w:type="spellEnd"/>
          </w:p>
        </w:tc>
        <w:tc>
          <w:tcPr>
            <w:tcW w:w="3828" w:type="dxa"/>
          </w:tcPr>
          <w:p w14:paraId="3FA381A9" w14:textId="6621F67F" w:rsidR="00006F65" w:rsidRPr="0022279A" w:rsidRDefault="00C64E2C" w:rsidP="00B6788F">
            <w:pPr>
              <w:rPr>
                <w:ins w:id="6775" w:author="智誠 楊" w:date="2021-05-07T16:34:00Z"/>
                <w:rFonts w:ascii="標楷體" w:eastAsia="標楷體" w:hAnsi="標楷體"/>
              </w:rPr>
            </w:pPr>
            <w:ins w:id="6776" w:author="智誠 楊" w:date="2021-05-07T16:56: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006F65" w:rsidRPr="0022279A" w14:paraId="06661AB6" w14:textId="77777777" w:rsidTr="00B6788F">
        <w:trPr>
          <w:ins w:id="6777" w:author="智誠 楊" w:date="2021-05-07T16:34:00Z"/>
        </w:trPr>
        <w:tc>
          <w:tcPr>
            <w:tcW w:w="851" w:type="dxa"/>
          </w:tcPr>
          <w:p w14:paraId="0EBB376C" w14:textId="7671DEF4" w:rsidR="00006F65" w:rsidRPr="0022279A" w:rsidRDefault="00507B56">
            <w:pPr>
              <w:jc w:val="center"/>
              <w:rPr>
                <w:ins w:id="6778" w:author="智誠 楊" w:date="2021-05-07T16:34:00Z"/>
                <w:rFonts w:ascii="標楷體" w:eastAsia="標楷體" w:hAnsi="標楷體"/>
              </w:rPr>
              <w:pPrChange w:id="6779" w:author="智誠 楊" w:date="2021-05-07T17:27:00Z">
                <w:pPr/>
              </w:pPrChange>
            </w:pPr>
            <w:ins w:id="6780" w:author="智誠 楊" w:date="2021-05-07T17:27:00Z">
              <w:r>
                <w:rPr>
                  <w:rFonts w:ascii="標楷體" w:eastAsia="標楷體" w:hAnsi="標楷體" w:hint="eastAsia"/>
                </w:rPr>
                <w:t>2</w:t>
              </w:r>
            </w:ins>
          </w:p>
        </w:tc>
        <w:tc>
          <w:tcPr>
            <w:tcW w:w="3118" w:type="dxa"/>
          </w:tcPr>
          <w:p w14:paraId="3F49DB03" w14:textId="77D99119" w:rsidR="00006F65" w:rsidRPr="0022279A" w:rsidRDefault="00507B56" w:rsidP="00B6788F">
            <w:pPr>
              <w:rPr>
                <w:ins w:id="6781" w:author="智誠 楊" w:date="2021-05-07T16:34:00Z"/>
                <w:rFonts w:ascii="標楷體" w:eastAsia="標楷體" w:hAnsi="標楷體"/>
              </w:rPr>
            </w:pPr>
            <w:proofErr w:type="spellStart"/>
            <w:ins w:id="6782" w:author="智誠 楊" w:date="2021-05-07T17:27:00Z">
              <w:r>
                <w:rPr>
                  <w:rFonts w:ascii="標楷體" w:eastAsia="標楷體" w:hAnsi="標楷體" w:hint="eastAsia"/>
                </w:rPr>
                <w:t>C</w:t>
              </w:r>
              <w:r>
                <w:rPr>
                  <w:rFonts w:ascii="標楷體" w:eastAsia="標楷體" w:hAnsi="標楷體"/>
                </w:rPr>
                <w:t>ustMain</w:t>
              </w:r>
            </w:ins>
            <w:proofErr w:type="spellEnd"/>
          </w:p>
        </w:tc>
        <w:tc>
          <w:tcPr>
            <w:tcW w:w="3828" w:type="dxa"/>
          </w:tcPr>
          <w:p w14:paraId="0F63E573" w14:textId="09949DFE" w:rsidR="00006F65" w:rsidRPr="0022279A" w:rsidRDefault="00507B56" w:rsidP="00B6788F">
            <w:pPr>
              <w:rPr>
                <w:ins w:id="6783" w:author="智誠 楊" w:date="2021-05-07T16:34:00Z"/>
                <w:rFonts w:ascii="標楷體" w:eastAsia="標楷體" w:hAnsi="標楷體"/>
              </w:rPr>
            </w:pPr>
            <w:ins w:id="6784" w:author="智誠 楊" w:date="2021-05-07T17:27:00Z">
              <w:r>
                <w:rPr>
                  <w:rFonts w:ascii="標楷體" w:eastAsia="標楷體" w:hAnsi="標楷體" w:hint="eastAsia"/>
                </w:rPr>
                <w:t>客戶資料主檔</w:t>
              </w:r>
            </w:ins>
          </w:p>
        </w:tc>
      </w:tr>
    </w:tbl>
    <w:p w14:paraId="161B78DC" w14:textId="2DEC09E6" w:rsidR="00006F65" w:rsidDel="001266A6" w:rsidRDefault="00006F65">
      <w:pPr>
        <w:rPr>
          <w:ins w:id="6785" w:author="智誠 楊" w:date="2021-05-07T16:34:00Z"/>
          <w:del w:id="6786" w:author="阿毛" w:date="2021-06-07T16:24:00Z"/>
        </w:rPr>
        <w:pPrChange w:id="6787" w:author="阿毛" w:date="2021-06-07T16:24:00Z">
          <w:pPr>
            <w:ind w:left="1440"/>
          </w:pPr>
        </w:pPrChange>
      </w:pPr>
    </w:p>
    <w:p w14:paraId="36F84100" w14:textId="77777777" w:rsidR="00006F65" w:rsidRPr="005F1722" w:rsidRDefault="00006F65">
      <w:pPr>
        <w:pStyle w:val="a"/>
        <w:rPr>
          <w:ins w:id="6788" w:author="智誠 楊" w:date="2021-05-07T16:34:00Z"/>
        </w:rPr>
      </w:pPr>
      <w:ins w:id="6789" w:author="智誠 楊" w:date="2021-05-07T16:34:00Z">
        <w:r w:rsidRPr="005F1722">
          <w:t>UI</w:t>
        </w:r>
        <w:r w:rsidRPr="005F1722">
          <w:t>畫面</w:t>
        </w:r>
        <w:r w:rsidRPr="005F1722">
          <w:rPr>
            <w:rFonts w:hint="eastAsia"/>
          </w:rPr>
          <w:t>:</w:t>
        </w:r>
      </w:ins>
    </w:p>
    <w:p w14:paraId="6CE275DD" w14:textId="0E87C3C2" w:rsidR="00006F65" w:rsidRPr="00B56858" w:rsidDel="001266A6" w:rsidRDefault="00006F65" w:rsidP="00006F65">
      <w:pPr>
        <w:rPr>
          <w:ins w:id="6790" w:author="智誠 楊" w:date="2021-05-07T16:34:00Z"/>
          <w:del w:id="6791" w:author="阿毛" w:date="2021-06-07T16:24:00Z"/>
          <w:rFonts w:ascii="標楷體" w:eastAsia="標楷體" w:hAnsi="標楷體"/>
        </w:rPr>
      </w:pPr>
      <w:ins w:id="6792" w:author="智誠 楊" w:date="2021-05-07T16:34:00Z">
        <w:r>
          <w:rPr>
            <w:rFonts w:ascii="標楷體" w:eastAsia="標楷體" w:hAnsi="標楷體" w:hint="eastAsia"/>
          </w:rPr>
          <w:t>輸入畫面:</w:t>
        </w:r>
      </w:ins>
    </w:p>
    <w:p w14:paraId="46D08975" w14:textId="00ED4406" w:rsidR="00006F65" w:rsidRPr="00B56858" w:rsidDel="00626EFB" w:rsidRDefault="00C64E2C" w:rsidP="00006F65">
      <w:pPr>
        <w:rPr>
          <w:ins w:id="6793" w:author="智誠 楊" w:date="2021-05-07T16:34:00Z"/>
          <w:del w:id="6794" w:author="阿毛" w:date="2021-06-07T16:13:00Z"/>
        </w:rPr>
      </w:pPr>
      <w:ins w:id="6795" w:author="智誠 楊" w:date="2021-05-07T16:57:00Z">
        <w:del w:id="6796" w:author="阿毛" w:date="2021-06-07T16:11:00Z">
          <w:r w:rsidRPr="00C64E2C" w:rsidDel="00626EFB">
            <w:rPr>
              <w:noProof/>
            </w:rPr>
            <w:drawing>
              <wp:inline distT="0" distB="0" distL="0" distR="0" wp14:anchorId="4466B745" wp14:editId="3A370B97">
                <wp:extent cx="6479540" cy="1565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1565275"/>
                        </a:xfrm>
                        <a:prstGeom prst="rect">
                          <a:avLst/>
                        </a:prstGeom>
                      </pic:spPr>
                    </pic:pic>
                  </a:graphicData>
                </a:graphic>
              </wp:inline>
            </w:drawing>
          </w:r>
        </w:del>
      </w:ins>
      <w:ins w:id="6797" w:author="阿毛" w:date="2021-06-07T16:11:00Z">
        <w:r w:rsidR="00626EFB" w:rsidRPr="00626EFB">
          <w:rPr>
            <w:noProof/>
          </w:rPr>
          <w:t xml:space="preserve"> </w:t>
        </w:r>
        <w:r w:rsidR="00626EFB" w:rsidRPr="00626EFB">
          <w:rPr>
            <w:noProof/>
          </w:rPr>
          <w:lastRenderedPageBreak/>
          <w:drawing>
            <wp:inline distT="0" distB="0" distL="0" distR="0" wp14:anchorId="4E465A5E" wp14:editId="27669250">
              <wp:extent cx="6479540" cy="177863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778635"/>
                      </a:xfrm>
                      <a:prstGeom prst="rect">
                        <a:avLst/>
                      </a:prstGeom>
                    </pic:spPr>
                  </pic:pic>
                </a:graphicData>
              </a:graphic>
            </wp:inline>
          </w:drawing>
        </w:r>
      </w:ins>
    </w:p>
    <w:p w14:paraId="79F22FDC" w14:textId="77777777" w:rsidR="00C64E2C" w:rsidRDefault="00C64E2C">
      <w:pPr>
        <w:rPr>
          <w:ins w:id="6798" w:author="智誠 楊" w:date="2021-05-07T16:57:00Z"/>
          <w:rFonts w:eastAsia="標楷體"/>
          <w:sz w:val="26"/>
        </w:rPr>
        <w:pPrChange w:id="6799" w:author="阿毛" w:date="2021-06-07T16:13:00Z">
          <w:pPr>
            <w:widowControl/>
          </w:pPr>
        </w:pPrChange>
      </w:pPr>
      <w:ins w:id="6800" w:author="智誠 楊" w:date="2021-05-07T16:57:00Z">
        <w:del w:id="6801" w:author="阿毛" w:date="2021-06-07T16:13:00Z">
          <w:r w:rsidDel="00626EFB">
            <w:br w:type="page"/>
          </w:r>
        </w:del>
      </w:ins>
    </w:p>
    <w:p w14:paraId="1A9CD253" w14:textId="77777777" w:rsidR="001266A6" w:rsidRDefault="001266A6">
      <w:pPr>
        <w:pStyle w:val="a"/>
        <w:numPr>
          <w:ilvl w:val="0"/>
          <w:numId w:val="0"/>
        </w:numPr>
        <w:ind w:left="1134"/>
        <w:rPr>
          <w:ins w:id="6802" w:author="阿毛" w:date="2021-06-07T16:25:00Z"/>
        </w:rPr>
        <w:pPrChange w:id="6803" w:author="阿毛" w:date="2021-06-07T16:25:00Z">
          <w:pPr>
            <w:pStyle w:val="a"/>
          </w:pPr>
        </w:pPrChange>
      </w:pPr>
    </w:p>
    <w:p w14:paraId="4936362E" w14:textId="612319AC" w:rsidR="00006F65" w:rsidDel="00C7104D" w:rsidRDefault="00006F65">
      <w:pPr>
        <w:pStyle w:val="a"/>
        <w:rPr>
          <w:ins w:id="6804" w:author="智誠 楊" w:date="2021-05-07T16:34:00Z"/>
          <w:del w:id="6805" w:author="阿毛" w:date="2021-06-07T16:52:00Z"/>
        </w:rPr>
      </w:pPr>
      <w:ins w:id="6806" w:author="智誠 楊" w:date="2021-05-07T16:34:00Z">
        <w:r>
          <w:t>輸入畫面</w:t>
        </w:r>
        <w:r>
          <w:rPr>
            <w:rFonts w:hint="eastAsia"/>
            <w:lang w:eastAsia="zh-HK"/>
          </w:rPr>
          <w:t>按鈕</w:t>
        </w:r>
        <w:r>
          <w:t>說明</w:t>
        </w:r>
      </w:ins>
    </w:p>
    <w:p w14:paraId="3FC95309" w14:textId="77777777" w:rsidR="00006F65" w:rsidRPr="00F5236F" w:rsidRDefault="00006F65">
      <w:pPr>
        <w:pStyle w:val="a"/>
        <w:rPr>
          <w:ins w:id="6807" w:author="智誠 楊" w:date="2021-05-07T16:34:00Z"/>
        </w:rPr>
        <w:pPrChange w:id="6808" w:author="阿毛" w:date="2021-06-07T16:52:00Z">
          <w:pPr/>
        </w:pPrChange>
      </w:pPr>
    </w:p>
    <w:tbl>
      <w:tblPr>
        <w:tblStyle w:val="ac"/>
        <w:tblW w:w="0" w:type="auto"/>
        <w:tblInd w:w="250" w:type="dxa"/>
        <w:tblLook w:val="04A0" w:firstRow="1" w:lastRow="0" w:firstColumn="1" w:lastColumn="0" w:noHBand="0" w:noVBand="1"/>
      </w:tblPr>
      <w:tblGrid>
        <w:gridCol w:w="851"/>
        <w:gridCol w:w="2126"/>
        <w:gridCol w:w="7033"/>
      </w:tblGrid>
      <w:tr w:rsidR="00006F65" w:rsidRPr="00F5236F" w14:paraId="7E4AC0F2" w14:textId="77777777" w:rsidTr="00B6788F">
        <w:trPr>
          <w:ins w:id="6809" w:author="智誠 楊" w:date="2021-05-07T16:34:00Z"/>
        </w:trPr>
        <w:tc>
          <w:tcPr>
            <w:tcW w:w="851" w:type="dxa"/>
            <w:shd w:val="clear" w:color="auto" w:fill="D9D9D9" w:themeFill="background1" w:themeFillShade="D9"/>
          </w:tcPr>
          <w:p w14:paraId="29834F52" w14:textId="77777777" w:rsidR="00006F65" w:rsidRPr="00F5236F" w:rsidRDefault="00006F65" w:rsidP="00B6788F">
            <w:pPr>
              <w:jc w:val="center"/>
              <w:rPr>
                <w:ins w:id="6810" w:author="智誠 楊" w:date="2021-05-07T16:34:00Z"/>
                <w:rFonts w:ascii="標楷體" w:eastAsia="標楷體" w:hAnsi="標楷體"/>
              </w:rPr>
            </w:pPr>
            <w:ins w:id="6811" w:author="智誠 楊" w:date="2021-05-07T16:34: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2D86C878" w14:textId="77777777" w:rsidR="00006F65" w:rsidRPr="00F5236F" w:rsidRDefault="00006F65" w:rsidP="00B6788F">
            <w:pPr>
              <w:jc w:val="center"/>
              <w:rPr>
                <w:ins w:id="6812" w:author="智誠 楊" w:date="2021-05-07T16:34:00Z"/>
                <w:rFonts w:ascii="標楷體" w:eastAsia="標楷體" w:hAnsi="標楷體"/>
              </w:rPr>
            </w:pPr>
            <w:ins w:id="6813" w:author="智誠 楊" w:date="2021-05-07T16:34:00Z">
              <w:r>
                <w:rPr>
                  <w:rFonts w:ascii="標楷體" w:eastAsia="標楷體" w:hAnsi="標楷體" w:hint="eastAsia"/>
                  <w:lang w:eastAsia="zh-HK"/>
                </w:rPr>
                <w:t>按鈕名稱</w:t>
              </w:r>
            </w:ins>
          </w:p>
        </w:tc>
        <w:tc>
          <w:tcPr>
            <w:tcW w:w="7033" w:type="dxa"/>
            <w:shd w:val="clear" w:color="auto" w:fill="D9D9D9" w:themeFill="background1" w:themeFillShade="D9"/>
          </w:tcPr>
          <w:p w14:paraId="26C5689B" w14:textId="77777777" w:rsidR="00006F65" w:rsidRPr="00F5236F" w:rsidRDefault="00006F65" w:rsidP="00B6788F">
            <w:pPr>
              <w:jc w:val="center"/>
              <w:rPr>
                <w:ins w:id="6814" w:author="智誠 楊" w:date="2021-05-07T16:34:00Z"/>
                <w:rFonts w:ascii="標楷體" w:eastAsia="標楷體" w:hAnsi="標楷體"/>
              </w:rPr>
            </w:pPr>
            <w:ins w:id="6815" w:author="智誠 楊" w:date="2021-05-07T16:34:00Z">
              <w:r>
                <w:rPr>
                  <w:rFonts w:ascii="標楷體" w:eastAsia="標楷體" w:hAnsi="標楷體" w:hint="eastAsia"/>
                  <w:lang w:eastAsia="zh-HK"/>
                </w:rPr>
                <w:t>功能說明</w:t>
              </w:r>
            </w:ins>
          </w:p>
        </w:tc>
      </w:tr>
      <w:tr w:rsidR="00006F65" w:rsidRPr="00F5236F" w14:paraId="09FA5AAC" w14:textId="77777777" w:rsidTr="00B6788F">
        <w:trPr>
          <w:ins w:id="6816" w:author="智誠 楊" w:date="2021-05-07T16:34:00Z"/>
        </w:trPr>
        <w:tc>
          <w:tcPr>
            <w:tcW w:w="851" w:type="dxa"/>
          </w:tcPr>
          <w:p w14:paraId="14D8FE6D" w14:textId="77777777" w:rsidR="00006F65" w:rsidRPr="00F5236F" w:rsidRDefault="00006F65" w:rsidP="00B6788F">
            <w:pPr>
              <w:jc w:val="center"/>
              <w:rPr>
                <w:ins w:id="6817" w:author="智誠 楊" w:date="2021-05-07T16:34:00Z"/>
                <w:rFonts w:ascii="標楷體" w:eastAsia="標楷體" w:hAnsi="標楷體"/>
                <w:lang w:eastAsia="zh-HK"/>
              </w:rPr>
            </w:pPr>
            <w:ins w:id="6818" w:author="智誠 楊" w:date="2021-05-07T16:34:00Z">
              <w:r>
                <w:rPr>
                  <w:rFonts w:ascii="標楷體" w:eastAsia="標楷體" w:hAnsi="標楷體" w:hint="eastAsia"/>
                </w:rPr>
                <w:t>1</w:t>
              </w:r>
            </w:ins>
          </w:p>
        </w:tc>
        <w:tc>
          <w:tcPr>
            <w:tcW w:w="2126" w:type="dxa"/>
          </w:tcPr>
          <w:p w14:paraId="63A54E79" w14:textId="77777777" w:rsidR="00006F65" w:rsidRDefault="00006F65" w:rsidP="00B6788F">
            <w:pPr>
              <w:rPr>
                <w:ins w:id="6819" w:author="智誠 楊" w:date="2021-05-07T16:34:00Z"/>
                <w:rFonts w:ascii="標楷體" w:eastAsia="標楷體" w:hAnsi="標楷體"/>
                <w:lang w:eastAsia="zh-HK"/>
              </w:rPr>
            </w:pPr>
            <w:ins w:id="6820" w:author="智誠 楊" w:date="2021-05-07T16:34:00Z">
              <w:r>
                <w:rPr>
                  <w:rFonts w:ascii="標楷體" w:eastAsia="標楷體" w:hAnsi="標楷體" w:hint="eastAsia"/>
                  <w:lang w:eastAsia="zh-HK"/>
                </w:rPr>
                <w:t>查詢</w:t>
              </w:r>
            </w:ins>
          </w:p>
        </w:tc>
        <w:tc>
          <w:tcPr>
            <w:tcW w:w="7033" w:type="dxa"/>
          </w:tcPr>
          <w:p w14:paraId="13232946" w14:textId="193F0D6C" w:rsidR="00006F65" w:rsidRDefault="001266A6" w:rsidP="00B6788F">
            <w:pPr>
              <w:rPr>
                <w:ins w:id="6821" w:author="阿毛" w:date="2021-06-07T16:26:00Z"/>
                <w:rFonts w:ascii="標楷體" w:eastAsia="標楷體" w:hAnsi="標楷體"/>
                <w:lang w:eastAsia="zh-HK"/>
              </w:rPr>
            </w:pPr>
            <w:ins w:id="6822" w:author="阿毛" w:date="2021-06-07T16:26:00Z">
              <w:r>
                <w:rPr>
                  <w:rFonts w:ascii="標楷體" w:eastAsia="標楷體" w:hAnsi="標楷體" w:hint="eastAsia"/>
                </w:rPr>
                <w:t>1.</w:t>
              </w:r>
            </w:ins>
            <w:ins w:id="6823" w:author="智誠 楊" w:date="2021-05-07T16:34:00Z">
              <w:r w:rsidR="00006F65">
                <w:rPr>
                  <w:rFonts w:ascii="標楷體" w:eastAsia="標楷體" w:hAnsi="標楷體" w:hint="eastAsia"/>
                  <w:lang w:eastAsia="zh-HK"/>
                </w:rPr>
                <w:t>依據輸入條件查詢資料</w:t>
              </w:r>
            </w:ins>
          </w:p>
          <w:p w14:paraId="32B648A3" w14:textId="77777777" w:rsidR="001266A6" w:rsidRPr="00E51641" w:rsidRDefault="001266A6" w:rsidP="001266A6">
            <w:pPr>
              <w:rPr>
                <w:ins w:id="6824" w:author="阿毛" w:date="2021-06-07T16:26:00Z"/>
                <w:rFonts w:ascii="標楷體" w:eastAsia="標楷體" w:hAnsi="標楷體"/>
                <w:shd w:val="pct15" w:color="auto" w:fill="FFFFFF"/>
                <w:lang w:eastAsia="zh-HK"/>
              </w:rPr>
            </w:pPr>
            <w:ins w:id="6825" w:author="阿毛" w:date="2021-06-07T16:26:00Z">
              <w:r w:rsidRPr="00E51641">
                <w:rPr>
                  <w:rFonts w:ascii="標楷體" w:eastAsia="標楷體" w:hAnsi="標楷體" w:hint="eastAsia"/>
                  <w:shd w:val="pct15" w:color="auto" w:fill="FFFFFF"/>
                  <w:lang w:eastAsia="zh-HK"/>
                </w:rPr>
                <w:t>&lt;&lt;檢查說明&gt;&gt;</w:t>
              </w:r>
            </w:ins>
          </w:p>
          <w:p w14:paraId="372B0699" w14:textId="77777777" w:rsidR="001266A6" w:rsidRDefault="001266A6" w:rsidP="001266A6">
            <w:pPr>
              <w:rPr>
                <w:ins w:id="6826" w:author="阿毛" w:date="2021-06-07T16:26:00Z"/>
                <w:rFonts w:ascii="標楷體" w:eastAsia="標楷體" w:hAnsi="標楷體"/>
                <w:lang w:eastAsia="zh-HK"/>
              </w:rPr>
            </w:pPr>
            <w:ins w:id="6827" w:author="阿毛" w:date="2021-06-07T16:26: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ins>
          </w:p>
          <w:p w14:paraId="1B7E885D" w14:textId="76D7AED0" w:rsidR="001266A6" w:rsidRDefault="001266A6">
            <w:pPr>
              <w:ind w:leftChars="100" w:left="240"/>
              <w:rPr>
                <w:ins w:id="6828" w:author="阿毛" w:date="2021-06-07T16:26:00Z"/>
                <w:rFonts w:ascii="標楷體" w:eastAsia="標楷體" w:hAnsi="標楷體"/>
              </w:rPr>
              <w:pPrChange w:id="6829" w:author="阿毛" w:date="2021-06-07T16:26:00Z">
                <w:pPr/>
              </w:pPrChange>
            </w:pPr>
            <w:ins w:id="6830" w:author="阿毛" w:date="2021-06-07T16:26:00Z">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ins>
          </w:p>
          <w:p w14:paraId="604229D4" w14:textId="77777777" w:rsidR="001266A6" w:rsidRPr="0076262E" w:rsidRDefault="001266A6" w:rsidP="001266A6">
            <w:pPr>
              <w:rPr>
                <w:ins w:id="6831" w:author="阿毛" w:date="2021-06-07T16:26:00Z"/>
                <w:rFonts w:ascii="標楷體" w:eastAsia="標楷體" w:hAnsi="標楷體"/>
                <w:shd w:val="pct15" w:color="auto" w:fill="FFFFFF"/>
                <w:lang w:eastAsia="zh-HK"/>
              </w:rPr>
            </w:pPr>
            <w:ins w:id="6832" w:author="阿毛" w:date="2021-06-07T16:26:00Z">
              <w:r w:rsidRPr="0076262E">
                <w:rPr>
                  <w:rFonts w:ascii="標楷體" w:eastAsia="標楷體" w:hAnsi="標楷體" w:hint="eastAsia"/>
                  <w:shd w:val="pct15" w:color="auto" w:fill="FFFFFF"/>
                  <w:lang w:eastAsia="zh-HK"/>
                </w:rPr>
                <w:t>&lt;&lt;成功處理說明&gt;&gt;</w:t>
              </w:r>
            </w:ins>
          </w:p>
          <w:p w14:paraId="57C05E9C" w14:textId="654BA63F" w:rsidR="001266A6" w:rsidRDefault="001266A6" w:rsidP="001266A6">
            <w:pPr>
              <w:rPr>
                <w:ins w:id="6833" w:author="智誠 楊" w:date="2021-05-07T16:34:00Z"/>
                <w:rFonts w:ascii="標楷體" w:eastAsia="標楷體" w:hAnsi="標楷體"/>
                <w:lang w:eastAsia="zh-HK"/>
              </w:rPr>
            </w:pPr>
            <w:ins w:id="6834" w:author="阿毛" w:date="2021-06-07T16:26: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006F65" w:rsidRPr="00F5236F" w14:paraId="17703005" w14:textId="77777777" w:rsidTr="00B6788F">
        <w:trPr>
          <w:ins w:id="6835" w:author="智誠 楊" w:date="2021-05-07T16:34:00Z"/>
        </w:trPr>
        <w:tc>
          <w:tcPr>
            <w:tcW w:w="851" w:type="dxa"/>
          </w:tcPr>
          <w:p w14:paraId="64751D59" w14:textId="77777777" w:rsidR="00006F65" w:rsidRDefault="00006F65" w:rsidP="00B6788F">
            <w:pPr>
              <w:jc w:val="center"/>
              <w:rPr>
                <w:ins w:id="6836" w:author="智誠 楊" w:date="2021-05-07T16:34:00Z"/>
                <w:rFonts w:ascii="標楷體" w:eastAsia="標楷體" w:hAnsi="標楷體"/>
              </w:rPr>
            </w:pPr>
            <w:ins w:id="6837" w:author="智誠 楊" w:date="2021-05-07T16:34:00Z">
              <w:r>
                <w:rPr>
                  <w:rFonts w:ascii="標楷體" w:eastAsia="標楷體" w:hAnsi="標楷體" w:hint="eastAsia"/>
                </w:rPr>
                <w:t>2</w:t>
              </w:r>
            </w:ins>
          </w:p>
        </w:tc>
        <w:tc>
          <w:tcPr>
            <w:tcW w:w="2126" w:type="dxa"/>
          </w:tcPr>
          <w:p w14:paraId="7BF3C741" w14:textId="77777777" w:rsidR="00006F65" w:rsidRDefault="00006F65" w:rsidP="00B6788F">
            <w:pPr>
              <w:rPr>
                <w:ins w:id="6838" w:author="智誠 楊" w:date="2021-05-07T16:34:00Z"/>
                <w:rFonts w:ascii="標楷體" w:eastAsia="標楷體" w:hAnsi="標楷體"/>
                <w:lang w:eastAsia="zh-HK"/>
              </w:rPr>
            </w:pPr>
            <w:ins w:id="6839" w:author="智誠 楊" w:date="2021-05-07T16:34:00Z">
              <w:r>
                <w:rPr>
                  <w:rFonts w:ascii="標楷體" w:eastAsia="標楷體" w:hAnsi="標楷體" w:hint="eastAsia"/>
                  <w:lang w:eastAsia="zh-HK"/>
                </w:rPr>
                <w:t>離開</w:t>
              </w:r>
            </w:ins>
          </w:p>
        </w:tc>
        <w:tc>
          <w:tcPr>
            <w:tcW w:w="7033" w:type="dxa"/>
          </w:tcPr>
          <w:p w14:paraId="52300658" w14:textId="77777777" w:rsidR="00006F65" w:rsidRDefault="00006F65" w:rsidP="00B6788F">
            <w:pPr>
              <w:rPr>
                <w:ins w:id="6840" w:author="智誠 楊" w:date="2021-05-07T16:34:00Z"/>
                <w:rFonts w:ascii="標楷體" w:eastAsia="標楷體" w:hAnsi="標楷體"/>
                <w:lang w:eastAsia="zh-HK"/>
              </w:rPr>
            </w:pPr>
            <w:ins w:id="6841" w:author="智誠 楊" w:date="2021-05-07T16:34:00Z">
              <w:r>
                <w:rPr>
                  <w:rFonts w:ascii="標楷體" w:eastAsia="標楷體" w:hAnsi="標楷體" w:hint="eastAsia"/>
                  <w:lang w:eastAsia="zh-HK"/>
                </w:rPr>
                <w:t>關閉此查詢畫面</w:t>
              </w:r>
            </w:ins>
          </w:p>
        </w:tc>
      </w:tr>
      <w:tr w:rsidR="00006F65" w:rsidRPr="00F5236F" w14:paraId="016EA953" w14:textId="77777777" w:rsidTr="00B6788F">
        <w:trPr>
          <w:ins w:id="6842" w:author="智誠 楊" w:date="2021-05-07T16:34:00Z"/>
        </w:trPr>
        <w:tc>
          <w:tcPr>
            <w:tcW w:w="851" w:type="dxa"/>
          </w:tcPr>
          <w:p w14:paraId="45EEDF52" w14:textId="77777777" w:rsidR="00006F65" w:rsidRDefault="00006F65" w:rsidP="00B6788F">
            <w:pPr>
              <w:jc w:val="center"/>
              <w:rPr>
                <w:ins w:id="6843" w:author="智誠 楊" w:date="2021-05-07T16:34:00Z"/>
                <w:rFonts w:ascii="標楷體" w:eastAsia="標楷體" w:hAnsi="標楷體"/>
              </w:rPr>
            </w:pPr>
            <w:ins w:id="6844" w:author="智誠 楊" w:date="2021-05-07T16:34:00Z">
              <w:r>
                <w:rPr>
                  <w:rFonts w:ascii="標楷體" w:eastAsia="標楷體" w:hAnsi="標楷體" w:hint="eastAsia"/>
                </w:rPr>
                <w:t>3</w:t>
              </w:r>
            </w:ins>
          </w:p>
        </w:tc>
        <w:tc>
          <w:tcPr>
            <w:tcW w:w="2126" w:type="dxa"/>
          </w:tcPr>
          <w:p w14:paraId="77FA2CC5" w14:textId="77777777" w:rsidR="00006F65" w:rsidRDefault="00006F65" w:rsidP="00B6788F">
            <w:pPr>
              <w:rPr>
                <w:ins w:id="6845" w:author="智誠 楊" w:date="2021-05-07T16:34:00Z"/>
                <w:rFonts w:ascii="標楷體" w:eastAsia="標楷體" w:hAnsi="標楷體"/>
                <w:lang w:eastAsia="zh-HK"/>
              </w:rPr>
            </w:pPr>
            <w:ins w:id="6846" w:author="智誠 楊" w:date="2021-05-07T16:34: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5394758E" w14:textId="77777777" w:rsidR="00006F65" w:rsidRDefault="00006F65" w:rsidP="00B6788F">
            <w:pPr>
              <w:rPr>
                <w:ins w:id="6847" w:author="智誠 楊" w:date="2021-05-07T16:34:00Z"/>
                <w:rFonts w:ascii="標楷體" w:eastAsia="標楷體" w:hAnsi="標楷體"/>
                <w:lang w:eastAsia="zh-HK"/>
              </w:rPr>
            </w:pPr>
            <w:ins w:id="6848" w:author="智誠 楊" w:date="2021-05-07T16:34: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r w:rsidR="00006F65" w:rsidRPr="00F5236F" w14:paraId="6EA766C8" w14:textId="77777777" w:rsidTr="00B6788F">
        <w:trPr>
          <w:ins w:id="6849" w:author="智誠 楊" w:date="2021-05-07T16:34:00Z"/>
        </w:trPr>
        <w:tc>
          <w:tcPr>
            <w:tcW w:w="851" w:type="dxa"/>
          </w:tcPr>
          <w:p w14:paraId="0D627560" w14:textId="77777777" w:rsidR="00006F65" w:rsidRDefault="00006F65" w:rsidP="00B6788F">
            <w:pPr>
              <w:jc w:val="center"/>
              <w:rPr>
                <w:ins w:id="6850" w:author="智誠 楊" w:date="2021-05-07T16:34:00Z"/>
                <w:rFonts w:ascii="標楷體" w:eastAsia="標楷體" w:hAnsi="標楷體"/>
              </w:rPr>
            </w:pPr>
            <w:ins w:id="6851" w:author="智誠 楊" w:date="2021-05-07T16:34:00Z">
              <w:r>
                <w:rPr>
                  <w:rFonts w:ascii="標楷體" w:eastAsia="標楷體" w:hAnsi="標楷體" w:hint="eastAsia"/>
                </w:rPr>
                <w:t>4</w:t>
              </w:r>
            </w:ins>
          </w:p>
        </w:tc>
        <w:tc>
          <w:tcPr>
            <w:tcW w:w="2126" w:type="dxa"/>
          </w:tcPr>
          <w:p w14:paraId="153D9B67" w14:textId="785D0AB7" w:rsidR="00006F65" w:rsidRDefault="00006F65" w:rsidP="00B6788F">
            <w:pPr>
              <w:rPr>
                <w:ins w:id="6852" w:author="智誠 楊" w:date="2021-05-07T16:34:00Z"/>
                <w:rFonts w:ascii="標楷體" w:eastAsia="標楷體" w:hAnsi="標楷體"/>
                <w:lang w:eastAsia="zh-HK"/>
              </w:rPr>
            </w:pPr>
            <w:ins w:id="6853" w:author="智誠 楊" w:date="2021-05-07T16:34:00Z">
              <w:r>
                <w:rPr>
                  <w:rFonts w:ascii="標楷體" w:eastAsia="標楷體" w:hAnsi="標楷體" w:hint="eastAsia"/>
                  <w:lang w:eastAsia="zh-HK"/>
                </w:rPr>
                <w:t>新增</w:t>
              </w:r>
            </w:ins>
            <w:ins w:id="6854" w:author="智誠 楊" w:date="2021-05-07T16:57:00Z">
              <w:r w:rsidR="00C64E2C">
                <w:rPr>
                  <w:rFonts w:ascii="標楷體" w:eastAsia="標楷體" w:hAnsi="標楷體" w:hint="eastAsia"/>
                  <w:lang w:eastAsia="zh-HK"/>
                </w:rPr>
                <w:t>紀錄</w:t>
              </w:r>
            </w:ins>
          </w:p>
        </w:tc>
        <w:tc>
          <w:tcPr>
            <w:tcW w:w="7033" w:type="dxa"/>
          </w:tcPr>
          <w:p w14:paraId="777F6DE2" w14:textId="1818C647" w:rsidR="00006F65" w:rsidRDefault="00006F65" w:rsidP="00B6788F">
            <w:pPr>
              <w:rPr>
                <w:ins w:id="6855" w:author="智誠 楊" w:date="2021-05-07T16:34:00Z"/>
                <w:rFonts w:ascii="標楷體" w:eastAsia="標楷體" w:hAnsi="標楷體"/>
                <w:lang w:eastAsia="zh-HK"/>
              </w:rPr>
            </w:pPr>
            <w:ins w:id="6856" w:author="智誠 楊" w:date="2021-05-07T16:34:00Z">
              <w:r w:rsidRPr="00E82156">
                <w:rPr>
                  <w:rFonts w:eastAsia="標楷體" w:hint="eastAsia"/>
                </w:rPr>
                <w:t>連結至</w:t>
              </w:r>
              <w:r w:rsidRPr="00E82156">
                <w:rPr>
                  <w:rFonts w:eastAsia="標楷體"/>
                </w:rPr>
                <w:t>【</w:t>
              </w:r>
              <w:r w:rsidRPr="00E82156">
                <w:rPr>
                  <w:rFonts w:eastAsia="標楷體"/>
                </w:rPr>
                <w:t>L</w:t>
              </w:r>
            </w:ins>
            <w:ins w:id="6857" w:author="智誠 楊" w:date="2021-05-07T16:58:00Z">
              <w:r w:rsidR="00C64E2C">
                <w:rPr>
                  <w:rFonts w:eastAsia="標楷體" w:hint="eastAsia"/>
                </w:rPr>
                <w:t>8204</w:t>
              </w:r>
              <w:r w:rsidR="00C64E2C">
                <w:rPr>
                  <w:rFonts w:eastAsia="標楷體" w:hint="eastAsia"/>
                </w:rPr>
                <w:t>疑似洗錢交易訪談紀錄</w:t>
              </w:r>
            </w:ins>
            <w:ins w:id="6858" w:author="智誠 楊" w:date="2021-05-07T16:34: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ins>
            <w:ins w:id="6859" w:author="智誠 楊" w:date="2021-05-07T16:58:00Z">
              <w:r w:rsidR="00C64E2C">
                <w:rPr>
                  <w:rFonts w:eastAsia="標楷體" w:hint="eastAsia"/>
                </w:rPr>
                <w:t>疑似洗錢交易訪談紀錄</w:t>
              </w:r>
            </w:ins>
          </w:p>
        </w:tc>
      </w:tr>
    </w:tbl>
    <w:p w14:paraId="367C78B6" w14:textId="178B8711" w:rsidR="00006F65" w:rsidDel="00C7104D" w:rsidRDefault="00006F65">
      <w:pPr>
        <w:pStyle w:val="a"/>
        <w:numPr>
          <w:ilvl w:val="0"/>
          <w:numId w:val="0"/>
        </w:numPr>
        <w:rPr>
          <w:ins w:id="6860" w:author="智誠 楊" w:date="2021-05-07T16:34:00Z"/>
          <w:del w:id="6861" w:author="阿毛" w:date="2021-06-07T16:52:00Z"/>
        </w:rPr>
        <w:pPrChange w:id="6862" w:author="智誠 楊" w:date="2021-05-07T16:58:00Z">
          <w:pPr>
            <w:pStyle w:val="a"/>
            <w:numPr>
              <w:numId w:val="0"/>
            </w:numPr>
            <w:tabs>
              <w:tab w:val="clear" w:pos="1134"/>
            </w:tabs>
            <w:ind w:left="1330" w:firstLine="0"/>
          </w:pPr>
        </w:pPrChange>
      </w:pPr>
    </w:p>
    <w:p w14:paraId="602FA29A" w14:textId="77777777" w:rsidR="00006F65" w:rsidDel="00C7104D" w:rsidRDefault="00006F65">
      <w:pPr>
        <w:pStyle w:val="a"/>
        <w:rPr>
          <w:ins w:id="6863" w:author="智誠 楊" w:date="2021-05-07T16:34:00Z"/>
          <w:del w:id="6864" w:author="阿毛" w:date="2021-06-07T16:52:00Z"/>
        </w:rPr>
      </w:pPr>
      <w:ins w:id="6865" w:author="智誠 楊" w:date="2021-05-07T16:34:00Z">
        <w:r>
          <w:t>輸入畫面資料說明</w:t>
        </w:r>
      </w:ins>
    </w:p>
    <w:p w14:paraId="1E7DC889" w14:textId="77777777" w:rsidR="00006F65" w:rsidRPr="00583AF3" w:rsidRDefault="00006F65">
      <w:pPr>
        <w:pStyle w:val="a"/>
        <w:rPr>
          <w:ins w:id="6866" w:author="智誠 楊" w:date="2021-05-07T16:34:00Z"/>
        </w:rPr>
        <w:pPrChange w:id="6867" w:author="阿毛" w:date="2021-06-07T16:52: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6868" w:author="阿毛" w:date="2021-06-07T16:2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50"/>
        <w:gridCol w:w="1394"/>
        <w:gridCol w:w="662"/>
        <w:gridCol w:w="1082"/>
        <w:gridCol w:w="993"/>
        <w:gridCol w:w="644"/>
        <w:gridCol w:w="679"/>
        <w:gridCol w:w="4416"/>
        <w:tblGridChange w:id="6869">
          <w:tblGrid>
            <w:gridCol w:w="550"/>
            <w:gridCol w:w="1394"/>
            <w:gridCol w:w="662"/>
            <w:gridCol w:w="1082"/>
            <w:gridCol w:w="993"/>
            <w:gridCol w:w="644"/>
            <w:gridCol w:w="679"/>
            <w:gridCol w:w="4416"/>
          </w:tblGrid>
        </w:tblGridChange>
      </w:tblGrid>
      <w:tr w:rsidR="00006F65" w:rsidRPr="00362205" w14:paraId="1E27E2E5" w14:textId="77777777" w:rsidTr="001266A6">
        <w:trPr>
          <w:trHeight w:val="388"/>
          <w:jc w:val="center"/>
          <w:ins w:id="6870" w:author="智誠 楊" w:date="2021-05-07T16:34:00Z"/>
          <w:trPrChange w:id="6871" w:author="阿毛" w:date="2021-06-07T16:27:00Z">
            <w:trPr>
              <w:trHeight w:val="388"/>
              <w:jc w:val="center"/>
            </w:trPr>
          </w:trPrChange>
        </w:trPr>
        <w:tc>
          <w:tcPr>
            <w:tcW w:w="550" w:type="dxa"/>
            <w:vMerge w:val="restart"/>
            <w:shd w:val="clear" w:color="auto" w:fill="D9D9D9" w:themeFill="background1" w:themeFillShade="D9"/>
            <w:tcPrChange w:id="6872" w:author="阿毛" w:date="2021-06-07T16:27:00Z">
              <w:tcPr>
                <w:tcW w:w="567" w:type="dxa"/>
                <w:vMerge w:val="restart"/>
                <w:shd w:val="clear" w:color="auto" w:fill="D9D9D9" w:themeFill="background1" w:themeFillShade="D9"/>
              </w:tcPr>
            </w:tcPrChange>
          </w:tcPr>
          <w:p w14:paraId="5A82FA66" w14:textId="77777777" w:rsidR="00006F65" w:rsidRPr="00362205" w:rsidRDefault="00006F65" w:rsidP="00B6788F">
            <w:pPr>
              <w:rPr>
                <w:ins w:id="6873" w:author="智誠 楊" w:date="2021-05-07T16:34:00Z"/>
                <w:rFonts w:ascii="標楷體" w:eastAsia="標楷體" w:hAnsi="標楷體"/>
              </w:rPr>
            </w:pPr>
            <w:ins w:id="6874" w:author="智誠 楊" w:date="2021-05-07T16:34:00Z">
              <w:r w:rsidRPr="00362205">
                <w:rPr>
                  <w:rFonts w:ascii="標楷體" w:eastAsia="標楷體" w:hAnsi="標楷體"/>
                </w:rPr>
                <w:t>序號</w:t>
              </w:r>
            </w:ins>
          </w:p>
        </w:tc>
        <w:tc>
          <w:tcPr>
            <w:tcW w:w="1394" w:type="dxa"/>
            <w:vMerge w:val="restart"/>
            <w:shd w:val="clear" w:color="auto" w:fill="D9D9D9" w:themeFill="background1" w:themeFillShade="D9"/>
            <w:tcPrChange w:id="6875" w:author="阿毛" w:date="2021-06-07T16:27:00Z">
              <w:tcPr>
                <w:tcW w:w="1551" w:type="dxa"/>
                <w:vMerge w:val="restart"/>
                <w:shd w:val="clear" w:color="auto" w:fill="D9D9D9" w:themeFill="background1" w:themeFillShade="D9"/>
              </w:tcPr>
            </w:tcPrChange>
          </w:tcPr>
          <w:p w14:paraId="6DCCF198" w14:textId="77777777" w:rsidR="00006F65" w:rsidRPr="00362205" w:rsidRDefault="00006F65" w:rsidP="00B6788F">
            <w:pPr>
              <w:rPr>
                <w:ins w:id="6876" w:author="智誠 楊" w:date="2021-05-07T16:34:00Z"/>
                <w:rFonts w:ascii="標楷體" w:eastAsia="標楷體" w:hAnsi="標楷體"/>
              </w:rPr>
            </w:pPr>
            <w:ins w:id="6877" w:author="智誠 楊" w:date="2021-05-07T16:34:00Z">
              <w:r w:rsidRPr="00362205">
                <w:rPr>
                  <w:rFonts w:ascii="標楷體" w:eastAsia="標楷體" w:hAnsi="標楷體"/>
                </w:rPr>
                <w:t>欄位</w:t>
              </w:r>
            </w:ins>
          </w:p>
        </w:tc>
        <w:tc>
          <w:tcPr>
            <w:tcW w:w="4060" w:type="dxa"/>
            <w:gridSpan w:val="5"/>
            <w:shd w:val="clear" w:color="auto" w:fill="D9D9D9" w:themeFill="background1" w:themeFillShade="D9"/>
            <w:tcPrChange w:id="6878" w:author="阿毛" w:date="2021-06-07T16:27:00Z">
              <w:tcPr>
                <w:tcW w:w="4337" w:type="dxa"/>
                <w:gridSpan w:val="5"/>
                <w:shd w:val="clear" w:color="auto" w:fill="D9D9D9" w:themeFill="background1" w:themeFillShade="D9"/>
              </w:tcPr>
            </w:tcPrChange>
          </w:tcPr>
          <w:p w14:paraId="6A5D4C8D" w14:textId="77777777" w:rsidR="00006F65" w:rsidRPr="00362205" w:rsidRDefault="00006F65" w:rsidP="00B6788F">
            <w:pPr>
              <w:jc w:val="center"/>
              <w:rPr>
                <w:ins w:id="6879" w:author="智誠 楊" w:date="2021-05-07T16:34:00Z"/>
                <w:rFonts w:ascii="標楷體" w:eastAsia="標楷體" w:hAnsi="標楷體"/>
              </w:rPr>
            </w:pPr>
            <w:ins w:id="6880" w:author="智誠 楊" w:date="2021-05-07T16:34:00Z">
              <w:r w:rsidRPr="00362205">
                <w:rPr>
                  <w:rFonts w:ascii="標楷體" w:eastAsia="標楷體" w:hAnsi="標楷體"/>
                </w:rPr>
                <w:t>說明</w:t>
              </w:r>
            </w:ins>
          </w:p>
        </w:tc>
        <w:tc>
          <w:tcPr>
            <w:tcW w:w="4416" w:type="dxa"/>
            <w:vMerge w:val="restart"/>
            <w:shd w:val="clear" w:color="auto" w:fill="D9D9D9" w:themeFill="background1" w:themeFillShade="D9"/>
            <w:tcPrChange w:id="6881" w:author="阿毛" w:date="2021-06-07T16:27:00Z">
              <w:tcPr>
                <w:tcW w:w="3529" w:type="dxa"/>
                <w:vMerge w:val="restart"/>
                <w:shd w:val="clear" w:color="auto" w:fill="D9D9D9" w:themeFill="background1" w:themeFillShade="D9"/>
              </w:tcPr>
            </w:tcPrChange>
          </w:tcPr>
          <w:p w14:paraId="184EB2A3" w14:textId="77777777" w:rsidR="00006F65" w:rsidRPr="00362205" w:rsidRDefault="00006F65" w:rsidP="00B6788F">
            <w:pPr>
              <w:rPr>
                <w:ins w:id="6882" w:author="智誠 楊" w:date="2021-05-07T16:34:00Z"/>
                <w:rFonts w:ascii="標楷體" w:eastAsia="標楷體" w:hAnsi="標楷體"/>
              </w:rPr>
            </w:pPr>
            <w:ins w:id="6883" w:author="智誠 楊" w:date="2021-05-07T16:34:00Z">
              <w:r w:rsidRPr="00362205">
                <w:rPr>
                  <w:rFonts w:ascii="標楷體" w:eastAsia="標楷體" w:hAnsi="標楷體"/>
                </w:rPr>
                <w:t>處理邏輯及注意事項</w:t>
              </w:r>
            </w:ins>
          </w:p>
        </w:tc>
      </w:tr>
      <w:tr w:rsidR="00006F65" w:rsidRPr="00362205" w14:paraId="699362A8" w14:textId="77777777" w:rsidTr="001266A6">
        <w:trPr>
          <w:trHeight w:val="244"/>
          <w:jc w:val="center"/>
          <w:ins w:id="6884" w:author="智誠 楊" w:date="2021-05-07T16:34:00Z"/>
          <w:trPrChange w:id="6885" w:author="阿毛" w:date="2021-06-07T16:27:00Z">
            <w:trPr>
              <w:trHeight w:val="244"/>
              <w:jc w:val="center"/>
            </w:trPr>
          </w:trPrChange>
        </w:trPr>
        <w:tc>
          <w:tcPr>
            <w:tcW w:w="550" w:type="dxa"/>
            <w:vMerge/>
            <w:shd w:val="clear" w:color="auto" w:fill="D9D9D9" w:themeFill="background1" w:themeFillShade="D9"/>
            <w:tcPrChange w:id="6886" w:author="阿毛" w:date="2021-06-07T16:27:00Z">
              <w:tcPr>
                <w:tcW w:w="567" w:type="dxa"/>
                <w:vMerge/>
                <w:shd w:val="clear" w:color="auto" w:fill="D9D9D9" w:themeFill="background1" w:themeFillShade="D9"/>
              </w:tcPr>
            </w:tcPrChange>
          </w:tcPr>
          <w:p w14:paraId="7B383032" w14:textId="77777777" w:rsidR="00006F65" w:rsidRPr="00362205" w:rsidRDefault="00006F65" w:rsidP="00B6788F">
            <w:pPr>
              <w:rPr>
                <w:ins w:id="6887" w:author="智誠 楊" w:date="2021-05-07T16:34:00Z"/>
                <w:rFonts w:ascii="標楷體" w:eastAsia="標楷體" w:hAnsi="標楷體"/>
              </w:rPr>
            </w:pPr>
          </w:p>
        </w:tc>
        <w:tc>
          <w:tcPr>
            <w:tcW w:w="1394" w:type="dxa"/>
            <w:vMerge/>
            <w:shd w:val="clear" w:color="auto" w:fill="D9D9D9" w:themeFill="background1" w:themeFillShade="D9"/>
            <w:tcPrChange w:id="6888" w:author="阿毛" w:date="2021-06-07T16:27:00Z">
              <w:tcPr>
                <w:tcW w:w="1551" w:type="dxa"/>
                <w:vMerge/>
                <w:shd w:val="clear" w:color="auto" w:fill="D9D9D9" w:themeFill="background1" w:themeFillShade="D9"/>
              </w:tcPr>
            </w:tcPrChange>
          </w:tcPr>
          <w:p w14:paraId="359DF988" w14:textId="77777777" w:rsidR="00006F65" w:rsidRPr="00362205" w:rsidRDefault="00006F65" w:rsidP="00B6788F">
            <w:pPr>
              <w:rPr>
                <w:ins w:id="6889" w:author="智誠 楊" w:date="2021-05-07T16:34:00Z"/>
                <w:rFonts w:ascii="標楷體" w:eastAsia="標楷體" w:hAnsi="標楷體"/>
              </w:rPr>
            </w:pPr>
          </w:p>
        </w:tc>
        <w:tc>
          <w:tcPr>
            <w:tcW w:w="662" w:type="dxa"/>
            <w:shd w:val="clear" w:color="auto" w:fill="D9D9D9" w:themeFill="background1" w:themeFillShade="D9"/>
            <w:tcPrChange w:id="6890" w:author="阿毛" w:date="2021-06-07T16:27:00Z">
              <w:tcPr>
                <w:tcW w:w="696" w:type="dxa"/>
                <w:shd w:val="clear" w:color="auto" w:fill="D9D9D9" w:themeFill="background1" w:themeFillShade="D9"/>
              </w:tcPr>
            </w:tcPrChange>
          </w:tcPr>
          <w:p w14:paraId="087AAA8E" w14:textId="3EFE275D" w:rsidR="00006F65" w:rsidRPr="00362205" w:rsidRDefault="00006F65" w:rsidP="00B6788F">
            <w:pPr>
              <w:rPr>
                <w:ins w:id="6891" w:author="智誠 楊" w:date="2021-05-07T16:34:00Z"/>
                <w:rFonts w:ascii="標楷體" w:eastAsia="標楷體" w:hAnsi="標楷體"/>
              </w:rPr>
            </w:pPr>
            <w:ins w:id="6892" w:author="智誠 楊" w:date="2021-05-07T16:34:00Z">
              <w:del w:id="6893" w:author="阿毛" w:date="2021-06-03T09:53:00Z">
                <w:r w:rsidRPr="004E09B8" w:rsidDel="00E27902">
                  <w:rPr>
                    <w:rFonts w:ascii="標楷體" w:eastAsia="標楷體" w:hAnsi="標楷體" w:hint="eastAsia"/>
                  </w:rPr>
                  <w:delText>資料型態長度</w:delText>
                </w:r>
              </w:del>
            </w:ins>
            <w:ins w:id="6894" w:author="阿毛" w:date="2021-06-03T09:53:00Z">
              <w:r w:rsidR="00E27902">
                <w:rPr>
                  <w:rFonts w:ascii="標楷體" w:eastAsia="標楷體" w:hAnsi="標楷體" w:hint="eastAsia"/>
                </w:rPr>
                <w:t>資料長度</w:t>
              </w:r>
            </w:ins>
          </w:p>
        </w:tc>
        <w:tc>
          <w:tcPr>
            <w:tcW w:w="1082" w:type="dxa"/>
            <w:shd w:val="clear" w:color="auto" w:fill="D9D9D9" w:themeFill="background1" w:themeFillShade="D9"/>
            <w:tcPrChange w:id="6895" w:author="阿毛" w:date="2021-06-07T16:27:00Z">
              <w:tcPr>
                <w:tcW w:w="1187" w:type="dxa"/>
                <w:shd w:val="clear" w:color="auto" w:fill="D9D9D9" w:themeFill="background1" w:themeFillShade="D9"/>
              </w:tcPr>
            </w:tcPrChange>
          </w:tcPr>
          <w:p w14:paraId="64EDBC63" w14:textId="77777777" w:rsidR="00006F65" w:rsidRPr="00362205" w:rsidRDefault="00006F65" w:rsidP="00B6788F">
            <w:pPr>
              <w:rPr>
                <w:ins w:id="6896" w:author="智誠 楊" w:date="2021-05-07T16:34:00Z"/>
                <w:rFonts w:ascii="標楷體" w:eastAsia="標楷體" w:hAnsi="標楷體"/>
              </w:rPr>
            </w:pPr>
            <w:ins w:id="6897" w:author="智誠 楊" w:date="2021-05-07T16:34:00Z">
              <w:r w:rsidRPr="00362205">
                <w:rPr>
                  <w:rFonts w:ascii="標楷體" w:eastAsia="標楷體" w:hAnsi="標楷體"/>
                </w:rPr>
                <w:t>預設值</w:t>
              </w:r>
            </w:ins>
          </w:p>
        </w:tc>
        <w:tc>
          <w:tcPr>
            <w:tcW w:w="993" w:type="dxa"/>
            <w:shd w:val="clear" w:color="auto" w:fill="D9D9D9" w:themeFill="background1" w:themeFillShade="D9"/>
            <w:tcPrChange w:id="6898" w:author="阿毛" w:date="2021-06-07T16:27:00Z">
              <w:tcPr>
                <w:tcW w:w="1083" w:type="dxa"/>
                <w:shd w:val="clear" w:color="auto" w:fill="D9D9D9" w:themeFill="background1" w:themeFillShade="D9"/>
              </w:tcPr>
            </w:tcPrChange>
          </w:tcPr>
          <w:p w14:paraId="0F6101A7" w14:textId="77777777" w:rsidR="00006F65" w:rsidRPr="00362205" w:rsidRDefault="00006F65" w:rsidP="00B6788F">
            <w:pPr>
              <w:rPr>
                <w:ins w:id="6899" w:author="智誠 楊" w:date="2021-05-07T16:34:00Z"/>
                <w:rFonts w:ascii="標楷體" w:eastAsia="標楷體" w:hAnsi="標楷體"/>
              </w:rPr>
            </w:pPr>
            <w:ins w:id="6900" w:author="智誠 楊" w:date="2021-05-07T16:34:00Z">
              <w:r w:rsidRPr="00362205">
                <w:rPr>
                  <w:rFonts w:ascii="標楷體" w:eastAsia="標楷體" w:hAnsi="標楷體"/>
                </w:rPr>
                <w:t>選單內容</w:t>
              </w:r>
            </w:ins>
          </w:p>
        </w:tc>
        <w:tc>
          <w:tcPr>
            <w:tcW w:w="644" w:type="dxa"/>
            <w:shd w:val="clear" w:color="auto" w:fill="D9D9D9" w:themeFill="background1" w:themeFillShade="D9"/>
            <w:tcPrChange w:id="6901" w:author="阿毛" w:date="2021-06-07T16:27:00Z">
              <w:tcPr>
                <w:tcW w:w="675" w:type="dxa"/>
                <w:shd w:val="clear" w:color="auto" w:fill="D9D9D9" w:themeFill="background1" w:themeFillShade="D9"/>
              </w:tcPr>
            </w:tcPrChange>
          </w:tcPr>
          <w:p w14:paraId="1789156C" w14:textId="77777777" w:rsidR="00006F65" w:rsidRPr="00362205" w:rsidRDefault="00006F65" w:rsidP="00B6788F">
            <w:pPr>
              <w:rPr>
                <w:ins w:id="6902" w:author="智誠 楊" w:date="2021-05-07T16:34:00Z"/>
                <w:rFonts w:ascii="標楷體" w:eastAsia="標楷體" w:hAnsi="標楷體"/>
              </w:rPr>
            </w:pPr>
            <w:proofErr w:type="gramStart"/>
            <w:ins w:id="6903" w:author="智誠 楊" w:date="2021-05-07T16:34:00Z">
              <w:r w:rsidRPr="00362205">
                <w:rPr>
                  <w:rFonts w:ascii="標楷體" w:eastAsia="標楷體" w:hAnsi="標楷體"/>
                </w:rPr>
                <w:t>必填</w:t>
              </w:r>
              <w:proofErr w:type="gramEnd"/>
            </w:ins>
          </w:p>
        </w:tc>
        <w:tc>
          <w:tcPr>
            <w:tcW w:w="679" w:type="dxa"/>
            <w:shd w:val="clear" w:color="auto" w:fill="D9D9D9" w:themeFill="background1" w:themeFillShade="D9"/>
            <w:tcPrChange w:id="6904" w:author="阿毛" w:date="2021-06-07T16:27:00Z">
              <w:tcPr>
                <w:tcW w:w="696" w:type="dxa"/>
                <w:shd w:val="clear" w:color="auto" w:fill="D9D9D9" w:themeFill="background1" w:themeFillShade="D9"/>
              </w:tcPr>
            </w:tcPrChange>
          </w:tcPr>
          <w:p w14:paraId="01079B18" w14:textId="77777777" w:rsidR="00006F65" w:rsidRPr="00362205" w:rsidRDefault="00006F65" w:rsidP="00B6788F">
            <w:pPr>
              <w:rPr>
                <w:ins w:id="6905" w:author="智誠 楊" w:date="2021-05-07T16:34:00Z"/>
                <w:rFonts w:ascii="標楷體" w:eastAsia="標楷體" w:hAnsi="標楷體"/>
              </w:rPr>
            </w:pPr>
            <w:ins w:id="6906" w:author="智誠 楊" w:date="2021-05-07T16:34:00Z">
              <w:r w:rsidRPr="00362205">
                <w:rPr>
                  <w:rFonts w:ascii="標楷體" w:eastAsia="標楷體" w:hAnsi="標楷體"/>
                </w:rPr>
                <w:t>R/W</w:t>
              </w:r>
            </w:ins>
          </w:p>
        </w:tc>
        <w:tc>
          <w:tcPr>
            <w:tcW w:w="4416" w:type="dxa"/>
            <w:vMerge/>
            <w:shd w:val="clear" w:color="auto" w:fill="D9D9D9" w:themeFill="background1" w:themeFillShade="D9"/>
            <w:tcPrChange w:id="6907" w:author="阿毛" w:date="2021-06-07T16:27:00Z">
              <w:tcPr>
                <w:tcW w:w="3529" w:type="dxa"/>
                <w:vMerge/>
                <w:shd w:val="clear" w:color="auto" w:fill="D9D9D9" w:themeFill="background1" w:themeFillShade="D9"/>
              </w:tcPr>
            </w:tcPrChange>
          </w:tcPr>
          <w:p w14:paraId="1BD58671" w14:textId="77777777" w:rsidR="00006F65" w:rsidRPr="00362205" w:rsidRDefault="00006F65" w:rsidP="00B6788F">
            <w:pPr>
              <w:rPr>
                <w:ins w:id="6908" w:author="智誠 楊" w:date="2021-05-07T16:34:00Z"/>
                <w:rFonts w:ascii="標楷體" w:eastAsia="標楷體" w:hAnsi="標楷體"/>
              </w:rPr>
            </w:pPr>
          </w:p>
        </w:tc>
      </w:tr>
      <w:tr w:rsidR="001266A6" w:rsidRPr="00362205" w14:paraId="56C945D5" w14:textId="77777777" w:rsidTr="00B6788F">
        <w:trPr>
          <w:trHeight w:val="244"/>
          <w:jc w:val="center"/>
          <w:ins w:id="6909" w:author="智誠 楊" w:date="2021-05-07T16:34:00Z"/>
        </w:trPr>
        <w:tc>
          <w:tcPr>
            <w:tcW w:w="550" w:type="dxa"/>
          </w:tcPr>
          <w:p w14:paraId="563CC8EB" w14:textId="30907EB6" w:rsidR="001266A6" w:rsidRPr="00362205" w:rsidRDefault="001266A6" w:rsidP="00B6788F">
            <w:pPr>
              <w:rPr>
                <w:ins w:id="6910" w:author="智誠 楊" w:date="2021-05-07T16:34:00Z"/>
                <w:rFonts w:ascii="標楷體" w:eastAsia="標楷體" w:hAnsi="標楷體"/>
              </w:rPr>
            </w:pPr>
            <w:ins w:id="6911" w:author="智誠 楊" w:date="2021-05-07T16:34:00Z">
              <w:del w:id="6912" w:author="阿毛" w:date="2021-06-07T16:27:00Z">
                <w:r w:rsidRPr="00362205" w:rsidDel="001266A6">
                  <w:rPr>
                    <w:rFonts w:ascii="標楷體" w:eastAsia="標楷體" w:hAnsi="標楷體" w:hint="eastAsia"/>
                  </w:rPr>
                  <w:delText>1.</w:delText>
                </w:r>
              </w:del>
            </w:ins>
          </w:p>
        </w:tc>
        <w:tc>
          <w:tcPr>
            <w:tcW w:w="9870" w:type="dxa"/>
            <w:gridSpan w:val="7"/>
          </w:tcPr>
          <w:p w14:paraId="39A7A636" w14:textId="1C7B46DA" w:rsidR="001266A6" w:rsidRPr="00362205" w:rsidDel="001266A6" w:rsidRDefault="001266A6" w:rsidP="00B6788F">
            <w:pPr>
              <w:rPr>
                <w:ins w:id="6913" w:author="智誠 楊" w:date="2021-05-07T16:34:00Z"/>
                <w:del w:id="6914" w:author="阿毛" w:date="2021-06-07T16:27:00Z"/>
                <w:rFonts w:ascii="標楷體" w:eastAsia="標楷體" w:hAnsi="標楷體"/>
              </w:rPr>
            </w:pPr>
            <w:ins w:id="6915" w:author="智誠 楊" w:date="2021-05-07T16:58:00Z">
              <w:del w:id="6916" w:author="阿毛" w:date="2021-06-07T16:27:00Z">
                <w:r w:rsidDel="001266A6">
                  <w:rPr>
                    <w:rFonts w:ascii="標楷體" w:eastAsia="標楷體" w:hAnsi="標楷體" w:hint="eastAsia"/>
                  </w:rPr>
                  <w:delText>訪談日期-起</w:delText>
                </w:r>
              </w:del>
            </w:ins>
            <w:ins w:id="6917" w:author="阿毛" w:date="2021-06-07T16:27:00Z">
              <w:r>
                <w:rPr>
                  <w:rFonts w:ascii="標楷體" w:eastAsia="標楷體" w:hAnsi="標楷體" w:hint="eastAsia"/>
                </w:rPr>
                <w:t>以下欄位[</w:t>
              </w:r>
            </w:ins>
            <w:ins w:id="6918" w:author="阿毛" w:date="2021-06-07T16:28:00Z">
              <w:r>
                <w:rPr>
                  <w:rFonts w:ascii="標楷體" w:eastAsia="標楷體" w:hAnsi="標楷體" w:hint="eastAsia"/>
                </w:rPr>
                <w:t>訪談日期</w:t>
              </w:r>
            </w:ins>
            <w:ins w:id="6919" w:author="阿毛" w:date="2021-06-07T16:27:00Z">
              <w:r>
                <w:rPr>
                  <w:rFonts w:ascii="標楷體" w:eastAsia="標楷體" w:hAnsi="標楷體" w:hint="eastAsia"/>
                </w:rPr>
                <w:t>]</w:t>
              </w:r>
            </w:ins>
            <w:ins w:id="6920" w:author="阿毛" w:date="2021-06-07T16:28:00Z">
              <w:r>
                <w:rPr>
                  <w:rFonts w:ascii="標楷體" w:eastAsia="標楷體" w:hAnsi="標楷體" w:hint="eastAsia"/>
                </w:rPr>
                <w:t>、[還款日期]擇</w:t>
              </w:r>
              <w:proofErr w:type="gramStart"/>
              <w:r>
                <w:rPr>
                  <w:rFonts w:ascii="標楷體" w:eastAsia="標楷體" w:hAnsi="標楷體" w:hint="eastAsia"/>
                </w:rPr>
                <w:t>一</w:t>
              </w:r>
              <w:proofErr w:type="gramEnd"/>
              <w:r>
                <w:rPr>
                  <w:rFonts w:ascii="標楷體" w:eastAsia="標楷體" w:hAnsi="標楷體" w:hint="eastAsia"/>
                </w:rPr>
                <w:t>輸入</w:t>
              </w:r>
            </w:ins>
          </w:p>
          <w:p w14:paraId="2A972D92" w14:textId="6A690DEF" w:rsidR="001266A6" w:rsidRPr="00362205" w:rsidDel="001266A6" w:rsidRDefault="001266A6" w:rsidP="00B6788F">
            <w:pPr>
              <w:rPr>
                <w:ins w:id="6921" w:author="智誠 楊" w:date="2021-05-07T16:34:00Z"/>
                <w:del w:id="6922" w:author="阿毛" w:date="2021-06-07T16:27:00Z"/>
                <w:rFonts w:ascii="標楷體" w:eastAsia="標楷體" w:hAnsi="標楷體"/>
              </w:rPr>
            </w:pPr>
            <w:ins w:id="6923" w:author="智誠 楊" w:date="2021-05-07T16:59:00Z">
              <w:del w:id="6924" w:author="阿毛" w:date="2021-06-07T16:27:00Z">
                <w:r w:rsidDel="001266A6">
                  <w:rPr>
                    <w:rFonts w:ascii="標楷體" w:eastAsia="標楷體" w:hAnsi="標楷體" w:hint="eastAsia"/>
                  </w:rPr>
                  <w:delText>7</w:delText>
                </w:r>
              </w:del>
            </w:ins>
          </w:p>
          <w:p w14:paraId="4EB6D296" w14:textId="5B48793E" w:rsidR="001266A6" w:rsidRPr="00362205" w:rsidDel="001266A6" w:rsidRDefault="001266A6" w:rsidP="00B6788F">
            <w:pPr>
              <w:rPr>
                <w:ins w:id="6925" w:author="智誠 楊" w:date="2021-05-07T16:34:00Z"/>
                <w:del w:id="6926" w:author="阿毛" w:date="2021-06-07T16:27:00Z"/>
                <w:rFonts w:ascii="標楷體" w:eastAsia="標楷體" w:hAnsi="標楷體"/>
              </w:rPr>
            </w:pPr>
            <w:ins w:id="6927" w:author="智誠 楊" w:date="2021-05-07T16:59:00Z">
              <w:del w:id="6928" w:author="阿毛" w:date="2021-06-07T16:27:00Z">
                <w:r w:rsidDel="001266A6">
                  <w:rPr>
                    <w:rFonts w:ascii="標楷體" w:eastAsia="標楷體" w:hAnsi="標楷體" w:hint="eastAsia"/>
                  </w:rPr>
                  <w:delText>會計日</w:delText>
                </w:r>
              </w:del>
            </w:ins>
          </w:p>
          <w:p w14:paraId="776BBA27" w14:textId="06601D30" w:rsidR="001266A6" w:rsidRPr="00362205" w:rsidDel="001266A6" w:rsidRDefault="001266A6" w:rsidP="00B6788F">
            <w:pPr>
              <w:jc w:val="center"/>
              <w:rPr>
                <w:ins w:id="6929" w:author="智誠 楊" w:date="2021-05-07T16:34:00Z"/>
                <w:del w:id="6930" w:author="阿毛" w:date="2021-06-07T16:27:00Z"/>
                <w:rFonts w:ascii="標楷體" w:eastAsia="標楷體" w:hAnsi="標楷體"/>
              </w:rPr>
            </w:pPr>
            <w:ins w:id="6931" w:author="智誠 楊" w:date="2021-05-07T16:34:00Z">
              <w:del w:id="6932" w:author="阿毛" w:date="2021-06-07T16:27:00Z">
                <w:r w:rsidDel="001266A6">
                  <w:rPr>
                    <w:rFonts w:ascii="標楷體" w:eastAsia="標楷體" w:hAnsi="標楷體" w:hint="eastAsia"/>
                  </w:rPr>
                  <w:delText>W</w:delText>
                </w:r>
              </w:del>
            </w:ins>
          </w:p>
          <w:p w14:paraId="0DAB8398" w14:textId="388C3F78" w:rsidR="001266A6" w:rsidDel="001266A6" w:rsidRDefault="001266A6" w:rsidP="00B6788F">
            <w:pPr>
              <w:rPr>
                <w:ins w:id="6933" w:author="智誠 楊" w:date="2021-05-07T16:34:00Z"/>
                <w:del w:id="6934" w:author="阿毛" w:date="2021-06-07T16:27:00Z"/>
                <w:rFonts w:ascii="標楷體" w:eastAsia="標楷體" w:hAnsi="標楷體"/>
              </w:rPr>
            </w:pPr>
            <w:ins w:id="6935" w:author="智誠 楊" w:date="2021-05-07T16:34:00Z">
              <w:del w:id="6936" w:author="阿毛" w:date="2021-06-07T16:27:00Z">
                <w:r w:rsidDel="001266A6">
                  <w:rPr>
                    <w:rFonts w:ascii="標楷體" w:eastAsia="標楷體" w:hAnsi="標楷體" w:hint="eastAsia"/>
                  </w:rPr>
                  <w:delText>1.</w:delText>
                </w:r>
              </w:del>
            </w:ins>
            <w:ins w:id="6937" w:author="智誠 楊" w:date="2021-05-07T16:59:00Z">
              <w:del w:id="6938" w:author="阿毛" w:date="2021-06-07T16:27:00Z">
                <w:r w:rsidDel="001266A6">
                  <w:rPr>
                    <w:rFonts w:ascii="標楷體" w:eastAsia="標楷體" w:hAnsi="標楷體" w:hint="eastAsia"/>
                    <w:lang w:eastAsia="zh-HK"/>
                  </w:rPr>
                  <w:delText>訪談日期、還款日期</w:delText>
                </w:r>
              </w:del>
            </w:ins>
            <w:ins w:id="6939" w:author="智誠 楊" w:date="2021-05-07T17:00:00Z">
              <w:del w:id="6940" w:author="阿毛" w:date="2021-06-07T16:27:00Z">
                <w:r w:rsidDel="001266A6">
                  <w:rPr>
                    <w:rFonts w:ascii="標楷體" w:eastAsia="標楷體" w:hAnsi="標楷體" w:hint="eastAsia"/>
                    <w:lang w:eastAsia="zh-HK"/>
                  </w:rPr>
                  <w:delText>擇一輸入</w:delText>
                </w:r>
              </w:del>
            </w:ins>
          </w:p>
          <w:p w14:paraId="73D3E540" w14:textId="64FA7C69" w:rsidR="001266A6" w:rsidDel="001266A6" w:rsidRDefault="001266A6" w:rsidP="00B6788F">
            <w:pPr>
              <w:rPr>
                <w:ins w:id="6941" w:author="智誠 楊" w:date="2021-05-12T14:27:00Z"/>
                <w:del w:id="6942" w:author="阿毛" w:date="2021-06-07T16:27:00Z"/>
                <w:rFonts w:ascii="標楷體" w:eastAsia="標楷體" w:hAnsi="標楷體"/>
              </w:rPr>
            </w:pPr>
            <w:ins w:id="6943" w:author="智誠 楊" w:date="2021-05-07T16:34:00Z">
              <w:del w:id="6944" w:author="阿毛" w:date="2021-06-07T16:27:00Z">
                <w:r w:rsidDel="001266A6">
                  <w:rPr>
                    <w:rFonts w:ascii="標楷體" w:eastAsia="標楷體" w:hAnsi="標楷體" w:hint="eastAsia"/>
                  </w:rPr>
                  <w:delText>2</w:delText>
                </w:r>
              </w:del>
            </w:ins>
            <w:ins w:id="6945" w:author="智誠 楊" w:date="2021-05-07T17:02:00Z">
              <w:del w:id="6946" w:author="阿毛" w:date="2021-06-07T16:27:00Z">
                <w:r w:rsidDel="001266A6">
                  <w:rPr>
                    <w:rFonts w:ascii="標楷體" w:eastAsia="標楷體" w:hAnsi="標楷體" w:hint="eastAsia"/>
                  </w:rPr>
                  <w:delText>.不可大於會計日</w:delText>
                </w:r>
              </w:del>
            </w:ins>
          </w:p>
          <w:p w14:paraId="430728D1" w14:textId="100EA79C" w:rsidR="001266A6" w:rsidRPr="001E30A5" w:rsidDel="001266A6" w:rsidRDefault="001266A6" w:rsidP="001E30A5">
            <w:pPr>
              <w:rPr>
                <w:ins w:id="6947" w:author="智誠 楊" w:date="2021-05-12T14:27:00Z"/>
                <w:del w:id="6948" w:author="阿毛" w:date="2021-06-07T16:27:00Z"/>
                <w:rFonts w:ascii="標楷體" w:eastAsia="標楷體" w:hAnsi="標楷體"/>
              </w:rPr>
            </w:pPr>
            <w:ins w:id="6949" w:author="智誠 楊" w:date="2021-05-12T14:27:00Z">
              <w:del w:id="6950" w:author="阿毛" w:date="2021-06-07T16:27:00Z">
                <w:r w:rsidDel="001266A6">
                  <w:rPr>
                    <w:rFonts w:ascii="標楷體" w:eastAsia="標楷體" w:hAnsi="標楷體" w:hint="eastAsia"/>
                  </w:rPr>
                  <w:delText>3.檢查:</w:delText>
                </w:r>
                <w:r w:rsidDel="001266A6">
                  <w:delText xml:space="preserve"> </w:delText>
                </w:r>
                <w:r w:rsidRPr="001E30A5" w:rsidDel="001266A6">
                  <w:rPr>
                    <w:rFonts w:ascii="標楷體" w:eastAsia="標楷體" w:hAnsi="標楷體"/>
                  </w:rPr>
                  <w:delText>A(DATE,0,#RecordDateStart)</w:delText>
                </w:r>
              </w:del>
            </w:ins>
          </w:p>
          <w:p w14:paraId="07E4276D" w14:textId="1D40CD76" w:rsidR="001266A6" w:rsidRPr="00362205" w:rsidRDefault="001266A6" w:rsidP="001E30A5">
            <w:pPr>
              <w:rPr>
                <w:ins w:id="6951" w:author="智誠 楊" w:date="2021-05-07T16:34:00Z"/>
                <w:rFonts w:ascii="標楷體" w:eastAsia="標楷體" w:hAnsi="標楷體"/>
              </w:rPr>
            </w:pPr>
            <w:ins w:id="6952" w:author="智誠 楊" w:date="2021-05-12T14:27:00Z">
              <w:del w:id="6953" w:author="阿毛" w:date="2021-06-07T16:27:00Z">
                <w:r w:rsidRPr="001E30A5" w:rsidDel="001266A6">
                  <w:rPr>
                    <w:rFonts w:ascii="標楷體" w:eastAsia="標楷體" w:hAnsi="標楷體"/>
                  </w:rPr>
                  <w:delText>V(5,0,#DATE)</w:delText>
                </w:r>
              </w:del>
            </w:ins>
          </w:p>
        </w:tc>
      </w:tr>
      <w:tr w:rsidR="001266A6" w:rsidRPr="00362205" w14:paraId="381D61E5" w14:textId="77777777" w:rsidTr="001266A6">
        <w:trPr>
          <w:trHeight w:val="244"/>
          <w:jc w:val="center"/>
          <w:ins w:id="6954" w:author="阿毛" w:date="2021-06-07T16:27:00Z"/>
        </w:trPr>
        <w:tc>
          <w:tcPr>
            <w:tcW w:w="550" w:type="dxa"/>
          </w:tcPr>
          <w:p w14:paraId="7FA5CC33" w14:textId="3520BB6C" w:rsidR="001266A6" w:rsidRPr="00362205" w:rsidRDefault="001266A6" w:rsidP="001266A6">
            <w:pPr>
              <w:rPr>
                <w:ins w:id="6955" w:author="阿毛" w:date="2021-06-07T16:27:00Z"/>
                <w:rFonts w:ascii="標楷體" w:eastAsia="標楷體" w:hAnsi="標楷體"/>
              </w:rPr>
            </w:pPr>
            <w:ins w:id="6956" w:author="阿毛" w:date="2021-06-07T16:27:00Z">
              <w:r w:rsidRPr="00362205">
                <w:rPr>
                  <w:rFonts w:ascii="標楷體" w:eastAsia="標楷體" w:hAnsi="標楷體" w:hint="eastAsia"/>
                </w:rPr>
                <w:t>1.</w:t>
              </w:r>
            </w:ins>
          </w:p>
        </w:tc>
        <w:tc>
          <w:tcPr>
            <w:tcW w:w="1394" w:type="dxa"/>
          </w:tcPr>
          <w:p w14:paraId="1697AF33" w14:textId="43C2E065" w:rsidR="001266A6" w:rsidRDefault="001266A6" w:rsidP="001266A6">
            <w:pPr>
              <w:rPr>
                <w:ins w:id="6957" w:author="阿毛" w:date="2021-06-07T16:27:00Z"/>
                <w:rFonts w:ascii="標楷體" w:eastAsia="標楷體" w:hAnsi="標楷體"/>
              </w:rPr>
            </w:pPr>
            <w:ins w:id="6958" w:author="阿毛" w:date="2021-06-07T16:27:00Z">
              <w:r>
                <w:rPr>
                  <w:rFonts w:ascii="標楷體" w:eastAsia="標楷體" w:hAnsi="標楷體" w:hint="eastAsia"/>
                </w:rPr>
                <w:t>訪談日期-起</w:t>
              </w:r>
            </w:ins>
          </w:p>
        </w:tc>
        <w:tc>
          <w:tcPr>
            <w:tcW w:w="662" w:type="dxa"/>
          </w:tcPr>
          <w:p w14:paraId="5428F5F1" w14:textId="26276B71" w:rsidR="001266A6" w:rsidRDefault="001266A6" w:rsidP="001266A6">
            <w:pPr>
              <w:rPr>
                <w:ins w:id="6959" w:author="阿毛" w:date="2021-06-07T16:27:00Z"/>
                <w:rFonts w:ascii="標楷體" w:eastAsia="標楷體" w:hAnsi="標楷體"/>
              </w:rPr>
            </w:pPr>
            <w:ins w:id="6960" w:author="阿毛" w:date="2021-06-07T16:27:00Z">
              <w:r>
                <w:rPr>
                  <w:rFonts w:ascii="標楷體" w:eastAsia="標楷體" w:hAnsi="標楷體" w:hint="eastAsia"/>
                </w:rPr>
                <w:t>7</w:t>
              </w:r>
            </w:ins>
          </w:p>
        </w:tc>
        <w:tc>
          <w:tcPr>
            <w:tcW w:w="1082" w:type="dxa"/>
          </w:tcPr>
          <w:p w14:paraId="42700427" w14:textId="5151A557" w:rsidR="001266A6" w:rsidRDefault="001266A6" w:rsidP="001266A6">
            <w:pPr>
              <w:rPr>
                <w:ins w:id="6961" w:author="阿毛" w:date="2021-06-07T16:27:00Z"/>
                <w:rFonts w:ascii="標楷體" w:eastAsia="標楷體" w:hAnsi="標楷體"/>
              </w:rPr>
            </w:pPr>
            <w:ins w:id="6962" w:author="阿毛" w:date="2021-06-07T16:27:00Z">
              <w:r>
                <w:rPr>
                  <w:rFonts w:ascii="標楷體" w:eastAsia="標楷體" w:hAnsi="標楷體" w:hint="eastAsia"/>
                </w:rPr>
                <w:t>會計日</w:t>
              </w:r>
            </w:ins>
          </w:p>
        </w:tc>
        <w:tc>
          <w:tcPr>
            <w:tcW w:w="993" w:type="dxa"/>
          </w:tcPr>
          <w:p w14:paraId="5E5C31B2" w14:textId="4440EBE6" w:rsidR="001266A6" w:rsidRDefault="001266A6" w:rsidP="001266A6">
            <w:pPr>
              <w:rPr>
                <w:ins w:id="6963" w:author="阿毛" w:date="2021-06-07T16:27:00Z"/>
                <w:rFonts w:ascii="標楷體" w:eastAsia="標楷體" w:hAnsi="標楷體"/>
              </w:rPr>
            </w:pPr>
            <w:ins w:id="6964" w:author="阿毛" w:date="2021-06-07T16:27:00Z">
              <w:r>
                <w:rPr>
                  <w:rFonts w:ascii="標楷體" w:eastAsia="標楷體" w:hAnsi="標楷體" w:hint="eastAsia"/>
                </w:rPr>
                <w:t>日期選單</w:t>
              </w:r>
            </w:ins>
          </w:p>
        </w:tc>
        <w:tc>
          <w:tcPr>
            <w:tcW w:w="644" w:type="dxa"/>
          </w:tcPr>
          <w:p w14:paraId="11EB583A" w14:textId="77777777" w:rsidR="001266A6" w:rsidRPr="00362205" w:rsidRDefault="001266A6" w:rsidP="001266A6">
            <w:pPr>
              <w:rPr>
                <w:ins w:id="6965" w:author="阿毛" w:date="2021-06-07T16:27:00Z"/>
                <w:rFonts w:ascii="標楷體" w:eastAsia="標楷體" w:hAnsi="標楷體"/>
              </w:rPr>
            </w:pPr>
          </w:p>
        </w:tc>
        <w:tc>
          <w:tcPr>
            <w:tcW w:w="679" w:type="dxa"/>
          </w:tcPr>
          <w:p w14:paraId="0CA46564" w14:textId="09A6A29C" w:rsidR="001266A6" w:rsidRDefault="001266A6" w:rsidP="001266A6">
            <w:pPr>
              <w:jc w:val="center"/>
              <w:rPr>
                <w:ins w:id="6966" w:author="阿毛" w:date="2021-06-07T16:27:00Z"/>
                <w:rFonts w:ascii="標楷體" w:eastAsia="標楷體" w:hAnsi="標楷體"/>
              </w:rPr>
            </w:pPr>
            <w:ins w:id="6967" w:author="阿毛" w:date="2021-06-07T16:27:00Z">
              <w:r>
                <w:rPr>
                  <w:rFonts w:ascii="標楷體" w:eastAsia="標楷體" w:hAnsi="標楷體" w:hint="eastAsia"/>
                </w:rPr>
                <w:t>W</w:t>
              </w:r>
            </w:ins>
          </w:p>
        </w:tc>
        <w:tc>
          <w:tcPr>
            <w:tcW w:w="4416" w:type="dxa"/>
          </w:tcPr>
          <w:p w14:paraId="58B8FC28" w14:textId="5C15160A" w:rsidR="001266A6" w:rsidRDefault="001266A6" w:rsidP="001266A6">
            <w:pPr>
              <w:rPr>
                <w:ins w:id="6968" w:author="阿毛" w:date="2021-06-07T16:28:00Z"/>
                <w:rFonts w:ascii="標楷體" w:eastAsia="標楷體" w:hAnsi="標楷體"/>
                <w:lang w:eastAsia="zh-HK"/>
              </w:rPr>
            </w:pPr>
            <w:ins w:id="6969" w:author="阿毛" w:date="2021-06-07T16:27:00Z">
              <w:r>
                <w:rPr>
                  <w:rFonts w:ascii="標楷體" w:eastAsia="標楷體" w:hAnsi="標楷體" w:hint="eastAsia"/>
                </w:rPr>
                <w:t>1.</w:t>
              </w:r>
            </w:ins>
            <w:ins w:id="6970" w:author="阿毛" w:date="2021-06-07T16:28:00Z">
              <w:r>
                <w:rPr>
                  <w:rFonts w:ascii="標楷體" w:eastAsia="標楷體" w:hAnsi="標楷體" w:hint="eastAsia"/>
                  <w:lang w:eastAsia="zh-HK"/>
                </w:rPr>
                <w:t>自行輸入日期,</w:t>
              </w:r>
            </w:ins>
            <w:ins w:id="6971" w:author="阿毛" w:date="2021-06-07T16:49:00Z">
              <w:r w:rsidR="00741DE7">
                <w:rPr>
                  <w:rFonts w:ascii="標楷體" w:eastAsia="標楷體" w:hAnsi="標楷體" w:hint="eastAsia"/>
                  <w:lang w:eastAsia="zh-HK"/>
                </w:rPr>
                <w:t>有值時,</w:t>
              </w:r>
            </w:ins>
            <w:ins w:id="6972" w:author="阿毛" w:date="2021-06-07T16:28:00Z">
              <w:r>
                <w:rPr>
                  <w:rFonts w:ascii="標楷體" w:eastAsia="標楷體" w:hAnsi="標楷體" w:hint="eastAsia"/>
                  <w:lang w:eastAsia="zh-HK"/>
                </w:rPr>
                <w:t>檢核條件</w:t>
              </w:r>
            </w:ins>
          </w:p>
          <w:p w14:paraId="783ABA84" w14:textId="4A08FD3B" w:rsidR="001266A6" w:rsidRDefault="001266A6" w:rsidP="001266A6">
            <w:pPr>
              <w:rPr>
                <w:ins w:id="6973" w:author="阿毛" w:date="2021-06-07T16:27:00Z"/>
                <w:rFonts w:ascii="標楷體" w:eastAsia="標楷體" w:hAnsi="標楷體"/>
              </w:rPr>
            </w:pPr>
            <w:ins w:id="6974" w:author="阿毛" w:date="2021-06-07T16:40:00Z">
              <w:r>
                <w:rPr>
                  <w:rFonts w:ascii="標楷體" w:eastAsia="標楷體" w:hAnsi="標楷體" w:hint="eastAsia"/>
                </w:rPr>
                <w:t xml:space="preserve">  (1).</w:t>
              </w:r>
              <w:r w:rsidR="00741DE7">
                <w:rPr>
                  <w:rFonts w:ascii="標楷體" w:eastAsia="標楷體" w:hAnsi="標楷體" w:hint="eastAsia"/>
                </w:rPr>
                <w:t>日期格式/</w:t>
              </w:r>
              <w:r w:rsidR="00741DE7" w:rsidRPr="001E30A5">
                <w:rPr>
                  <w:rFonts w:ascii="標楷體" w:eastAsia="標楷體" w:hAnsi="標楷體"/>
                </w:rPr>
                <w:t>A(DATE,0)</w:t>
              </w:r>
            </w:ins>
          </w:p>
          <w:p w14:paraId="19D26946" w14:textId="20464F7B" w:rsidR="001266A6" w:rsidRDefault="00741DE7">
            <w:pPr>
              <w:rPr>
                <w:ins w:id="6975" w:author="阿毛" w:date="2021-06-07T16:27:00Z"/>
                <w:rFonts w:ascii="標楷體" w:eastAsia="標楷體" w:hAnsi="標楷體"/>
              </w:rPr>
            </w:pPr>
            <w:ins w:id="6976" w:author="阿毛" w:date="2021-06-07T16:41:00Z">
              <w:r>
                <w:rPr>
                  <w:rFonts w:ascii="標楷體" w:eastAsia="標楷體" w:hAnsi="標楷體" w:hint="eastAsia"/>
                </w:rPr>
                <w:lastRenderedPageBreak/>
                <w:t xml:space="preserve">  (2).需介於0010101至</w:t>
              </w:r>
            </w:ins>
            <w:ins w:id="6977" w:author="阿毛" w:date="2021-06-08T17:17:00Z">
              <w:r w:rsidR="004C64FF">
                <w:rPr>
                  <w:rFonts w:ascii="標楷體" w:eastAsia="標楷體" w:hAnsi="標楷體" w:hint="eastAsia"/>
                </w:rPr>
                <w:t>[</w:t>
              </w:r>
            </w:ins>
            <w:ins w:id="6978" w:author="阿毛" w:date="2021-06-07T16:41:00Z">
              <w:r>
                <w:rPr>
                  <w:rFonts w:ascii="標楷體" w:eastAsia="標楷體" w:hAnsi="標楷體" w:hint="eastAsia"/>
                </w:rPr>
                <w:t>會計日</w:t>
              </w:r>
            </w:ins>
            <w:ins w:id="6979" w:author="阿毛" w:date="2021-06-08T17:17:00Z">
              <w:r w:rsidR="004C64FF">
                <w:rPr>
                  <w:rFonts w:ascii="標楷體" w:eastAsia="標楷體" w:hAnsi="標楷體" w:hint="eastAsia"/>
                </w:rPr>
                <w:t>]</w:t>
              </w:r>
            </w:ins>
            <w:ins w:id="6980" w:author="阿毛" w:date="2021-06-07T16:41:00Z">
              <w:r>
                <w:rPr>
                  <w:rFonts w:ascii="標楷體" w:eastAsia="標楷體" w:hAnsi="標楷體" w:hint="eastAsia"/>
                </w:rPr>
                <w:t>/V(5)</w:t>
              </w:r>
            </w:ins>
          </w:p>
        </w:tc>
      </w:tr>
      <w:tr w:rsidR="001266A6" w:rsidRPr="00362205" w14:paraId="59BDFDCD" w14:textId="77777777" w:rsidTr="001266A6">
        <w:trPr>
          <w:trHeight w:val="244"/>
          <w:jc w:val="center"/>
          <w:ins w:id="6981" w:author="智誠 楊" w:date="2021-05-07T16:34:00Z"/>
          <w:trPrChange w:id="6982" w:author="阿毛" w:date="2021-06-07T16:27:00Z">
            <w:trPr>
              <w:trHeight w:val="244"/>
              <w:jc w:val="center"/>
            </w:trPr>
          </w:trPrChange>
        </w:trPr>
        <w:tc>
          <w:tcPr>
            <w:tcW w:w="550" w:type="dxa"/>
            <w:tcPrChange w:id="6983" w:author="阿毛" w:date="2021-06-07T16:27:00Z">
              <w:tcPr>
                <w:tcW w:w="567" w:type="dxa"/>
              </w:tcPr>
            </w:tcPrChange>
          </w:tcPr>
          <w:p w14:paraId="0288CFEE" w14:textId="77777777" w:rsidR="001266A6" w:rsidRPr="00362205" w:rsidRDefault="001266A6" w:rsidP="001266A6">
            <w:pPr>
              <w:rPr>
                <w:ins w:id="6984" w:author="智誠 楊" w:date="2021-05-07T16:34:00Z"/>
                <w:rFonts w:ascii="標楷體" w:eastAsia="標楷體" w:hAnsi="標楷體"/>
              </w:rPr>
            </w:pPr>
            <w:ins w:id="6985" w:author="智誠 楊" w:date="2021-05-07T16:34:00Z">
              <w:r>
                <w:rPr>
                  <w:rFonts w:ascii="標楷體" w:eastAsia="標楷體" w:hAnsi="標楷體" w:hint="eastAsia"/>
                </w:rPr>
                <w:lastRenderedPageBreak/>
                <w:t>2.</w:t>
              </w:r>
            </w:ins>
          </w:p>
        </w:tc>
        <w:tc>
          <w:tcPr>
            <w:tcW w:w="1394" w:type="dxa"/>
            <w:tcPrChange w:id="6986" w:author="阿毛" w:date="2021-06-07T16:27:00Z">
              <w:tcPr>
                <w:tcW w:w="1551" w:type="dxa"/>
              </w:tcPr>
            </w:tcPrChange>
          </w:tcPr>
          <w:p w14:paraId="559D7EE1" w14:textId="7AB438A4" w:rsidR="001266A6" w:rsidRDefault="001266A6" w:rsidP="001266A6">
            <w:pPr>
              <w:rPr>
                <w:ins w:id="6987" w:author="智誠 楊" w:date="2021-05-07T16:34:00Z"/>
                <w:rFonts w:ascii="標楷體" w:eastAsia="標楷體" w:hAnsi="標楷體"/>
              </w:rPr>
            </w:pPr>
            <w:ins w:id="6988" w:author="智誠 楊" w:date="2021-05-07T16:58:00Z">
              <w:r>
                <w:rPr>
                  <w:rFonts w:ascii="標楷體" w:eastAsia="標楷體" w:hAnsi="標楷體" w:hint="eastAsia"/>
                </w:rPr>
                <w:t>訪談日期-</w:t>
              </w:r>
            </w:ins>
            <w:ins w:id="6989" w:author="智誠 楊" w:date="2021-05-07T16:59:00Z">
              <w:r>
                <w:rPr>
                  <w:rFonts w:ascii="標楷體" w:eastAsia="標楷體" w:hAnsi="標楷體" w:hint="eastAsia"/>
                </w:rPr>
                <w:t>迄</w:t>
              </w:r>
            </w:ins>
          </w:p>
        </w:tc>
        <w:tc>
          <w:tcPr>
            <w:tcW w:w="662" w:type="dxa"/>
            <w:tcPrChange w:id="6990" w:author="阿毛" w:date="2021-06-07T16:27:00Z">
              <w:tcPr>
                <w:tcW w:w="696" w:type="dxa"/>
              </w:tcPr>
            </w:tcPrChange>
          </w:tcPr>
          <w:p w14:paraId="16195808" w14:textId="3B102821" w:rsidR="001266A6" w:rsidRDefault="001266A6" w:rsidP="001266A6">
            <w:pPr>
              <w:rPr>
                <w:ins w:id="6991" w:author="智誠 楊" w:date="2021-05-07T16:34:00Z"/>
                <w:rFonts w:ascii="標楷體" w:eastAsia="標楷體" w:hAnsi="標楷體"/>
              </w:rPr>
            </w:pPr>
            <w:ins w:id="6992" w:author="智誠 楊" w:date="2021-05-07T16:59:00Z">
              <w:r>
                <w:rPr>
                  <w:rFonts w:ascii="標楷體" w:eastAsia="標楷體" w:hAnsi="標楷體" w:hint="eastAsia"/>
                </w:rPr>
                <w:t>7</w:t>
              </w:r>
            </w:ins>
          </w:p>
        </w:tc>
        <w:tc>
          <w:tcPr>
            <w:tcW w:w="1082" w:type="dxa"/>
            <w:tcPrChange w:id="6993" w:author="阿毛" w:date="2021-06-07T16:27:00Z">
              <w:tcPr>
                <w:tcW w:w="1187" w:type="dxa"/>
              </w:tcPr>
            </w:tcPrChange>
          </w:tcPr>
          <w:p w14:paraId="6552F0AA" w14:textId="7D1F4E68" w:rsidR="001266A6" w:rsidRPr="00362205" w:rsidRDefault="001266A6" w:rsidP="001266A6">
            <w:pPr>
              <w:rPr>
                <w:ins w:id="6994" w:author="智誠 楊" w:date="2021-05-07T16:34:00Z"/>
                <w:rFonts w:ascii="標楷體" w:eastAsia="標楷體" w:hAnsi="標楷體"/>
              </w:rPr>
            </w:pPr>
            <w:ins w:id="6995" w:author="智誠 楊" w:date="2021-05-07T16:59:00Z">
              <w:r>
                <w:rPr>
                  <w:rFonts w:ascii="標楷體" w:eastAsia="標楷體" w:hAnsi="標楷體" w:hint="eastAsia"/>
                </w:rPr>
                <w:t>會計日</w:t>
              </w:r>
            </w:ins>
          </w:p>
        </w:tc>
        <w:tc>
          <w:tcPr>
            <w:tcW w:w="993" w:type="dxa"/>
            <w:tcPrChange w:id="6996" w:author="阿毛" w:date="2021-06-07T16:27:00Z">
              <w:tcPr>
                <w:tcW w:w="1083" w:type="dxa"/>
              </w:tcPr>
            </w:tcPrChange>
          </w:tcPr>
          <w:p w14:paraId="024E6F25" w14:textId="5F03CF44" w:rsidR="001266A6" w:rsidRPr="00362205" w:rsidRDefault="001266A6" w:rsidP="001266A6">
            <w:pPr>
              <w:rPr>
                <w:ins w:id="6997" w:author="智誠 楊" w:date="2021-05-07T16:34:00Z"/>
                <w:rFonts w:ascii="標楷體" w:eastAsia="標楷體" w:hAnsi="標楷體"/>
              </w:rPr>
            </w:pPr>
            <w:ins w:id="6998" w:author="阿毛" w:date="2021-06-07T16:27:00Z">
              <w:r>
                <w:rPr>
                  <w:rFonts w:ascii="標楷體" w:eastAsia="標楷體" w:hAnsi="標楷體" w:hint="eastAsia"/>
                </w:rPr>
                <w:t>日期選單</w:t>
              </w:r>
            </w:ins>
          </w:p>
        </w:tc>
        <w:tc>
          <w:tcPr>
            <w:tcW w:w="644" w:type="dxa"/>
            <w:tcPrChange w:id="6999" w:author="阿毛" w:date="2021-06-07T16:27:00Z">
              <w:tcPr>
                <w:tcW w:w="675" w:type="dxa"/>
              </w:tcPr>
            </w:tcPrChange>
          </w:tcPr>
          <w:p w14:paraId="160A94FE" w14:textId="6FA5D0A6" w:rsidR="001266A6" w:rsidRPr="00362205" w:rsidRDefault="001266A6" w:rsidP="001266A6">
            <w:pPr>
              <w:rPr>
                <w:ins w:id="7000" w:author="智誠 楊" w:date="2021-05-07T16:34:00Z"/>
                <w:rFonts w:ascii="標楷體" w:eastAsia="標楷體" w:hAnsi="標楷體"/>
              </w:rPr>
            </w:pPr>
          </w:p>
        </w:tc>
        <w:tc>
          <w:tcPr>
            <w:tcW w:w="679" w:type="dxa"/>
            <w:tcPrChange w:id="7001" w:author="阿毛" w:date="2021-06-07T16:27:00Z">
              <w:tcPr>
                <w:tcW w:w="696" w:type="dxa"/>
              </w:tcPr>
            </w:tcPrChange>
          </w:tcPr>
          <w:p w14:paraId="2F0290BF" w14:textId="77777777" w:rsidR="001266A6" w:rsidRPr="00362205" w:rsidRDefault="001266A6" w:rsidP="001266A6">
            <w:pPr>
              <w:jc w:val="center"/>
              <w:rPr>
                <w:ins w:id="7002" w:author="智誠 楊" w:date="2021-05-07T16:34:00Z"/>
                <w:rFonts w:ascii="標楷體" w:eastAsia="標楷體" w:hAnsi="標楷體"/>
              </w:rPr>
            </w:pPr>
            <w:ins w:id="7003" w:author="智誠 楊" w:date="2021-05-07T16:34:00Z">
              <w:r>
                <w:rPr>
                  <w:rFonts w:ascii="標楷體" w:eastAsia="標楷體" w:hAnsi="標楷體" w:hint="eastAsia"/>
                </w:rPr>
                <w:t>W</w:t>
              </w:r>
            </w:ins>
          </w:p>
        </w:tc>
        <w:tc>
          <w:tcPr>
            <w:tcW w:w="4416" w:type="dxa"/>
            <w:tcPrChange w:id="7004" w:author="阿毛" w:date="2021-06-07T16:27:00Z">
              <w:tcPr>
                <w:tcW w:w="3529" w:type="dxa"/>
              </w:tcPr>
            </w:tcPrChange>
          </w:tcPr>
          <w:p w14:paraId="57DA92F6" w14:textId="7C6E4C0B" w:rsidR="00741DE7" w:rsidRDefault="00741DE7" w:rsidP="00741DE7">
            <w:pPr>
              <w:rPr>
                <w:ins w:id="7005" w:author="阿毛" w:date="2021-06-07T16:42:00Z"/>
                <w:rFonts w:ascii="標楷體" w:eastAsia="標楷體" w:hAnsi="標楷體"/>
                <w:lang w:eastAsia="zh-HK"/>
              </w:rPr>
            </w:pPr>
            <w:ins w:id="7006" w:author="阿毛" w:date="2021-06-07T16:42:00Z">
              <w:r>
                <w:rPr>
                  <w:rFonts w:ascii="標楷體" w:eastAsia="標楷體" w:hAnsi="標楷體" w:hint="eastAsia"/>
                </w:rPr>
                <w:t>1.</w:t>
              </w:r>
              <w:r>
                <w:rPr>
                  <w:rFonts w:ascii="標楷體" w:eastAsia="標楷體" w:hAnsi="標楷體" w:hint="eastAsia"/>
                  <w:lang w:eastAsia="zh-HK"/>
                </w:rPr>
                <w:t>自行輸入日期,</w:t>
              </w:r>
            </w:ins>
            <w:ins w:id="7007" w:author="阿毛" w:date="2021-06-07T16:49:00Z">
              <w:r>
                <w:rPr>
                  <w:rFonts w:ascii="標楷體" w:eastAsia="標楷體" w:hAnsi="標楷體" w:hint="eastAsia"/>
                  <w:lang w:eastAsia="zh-HK"/>
                </w:rPr>
                <w:t>有值時,</w:t>
              </w:r>
            </w:ins>
            <w:ins w:id="7008" w:author="阿毛" w:date="2021-06-07T16:42:00Z">
              <w:r>
                <w:rPr>
                  <w:rFonts w:ascii="標楷體" w:eastAsia="標楷體" w:hAnsi="標楷體" w:hint="eastAsia"/>
                  <w:lang w:eastAsia="zh-HK"/>
                </w:rPr>
                <w:t>檢核條件</w:t>
              </w:r>
            </w:ins>
          </w:p>
          <w:p w14:paraId="7744CACB" w14:textId="77777777" w:rsidR="00741DE7" w:rsidRDefault="00741DE7" w:rsidP="00741DE7">
            <w:pPr>
              <w:rPr>
                <w:ins w:id="7009" w:author="阿毛" w:date="2021-06-07T16:42:00Z"/>
                <w:rFonts w:ascii="標楷體" w:eastAsia="標楷體" w:hAnsi="標楷體"/>
              </w:rPr>
            </w:pPr>
            <w:ins w:id="7010" w:author="阿毛" w:date="2021-06-07T16:42:00Z">
              <w:r>
                <w:rPr>
                  <w:rFonts w:ascii="標楷體" w:eastAsia="標楷體" w:hAnsi="標楷體" w:hint="eastAsia"/>
                </w:rPr>
                <w:t xml:space="preserve">  (1).日期格式/</w:t>
              </w:r>
              <w:r w:rsidRPr="001E30A5">
                <w:rPr>
                  <w:rFonts w:ascii="標楷體" w:eastAsia="標楷體" w:hAnsi="標楷體"/>
                </w:rPr>
                <w:t>A(DATE,0)</w:t>
              </w:r>
            </w:ins>
          </w:p>
          <w:p w14:paraId="4B2335BC" w14:textId="704B966F" w:rsidR="00741DE7" w:rsidRDefault="00741DE7">
            <w:pPr>
              <w:rPr>
                <w:ins w:id="7011" w:author="阿毛" w:date="2021-06-07T16:42:00Z"/>
                <w:rFonts w:ascii="標楷體" w:eastAsia="標楷體" w:hAnsi="標楷體"/>
              </w:rPr>
            </w:pPr>
            <w:ins w:id="7012" w:author="阿毛" w:date="2021-06-07T16:42:00Z">
              <w:r>
                <w:rPr>
                  <w:rFonts w:ascii="標楷體" w:eastAsia="標楷體" w:hAnsi="標楷體" w:hint="eastAsia"/>
                </w:rPr>
                <w:t xml:space="preserve">  (2).需介於[訪談日期-起]至</w:t>
              </w:r>
            </w:ins>
            <w:ins w:id="7013" w:author="阿毛" w:date="2021-06-08T17:17:00Z">
              <w:r w:rsidR="004C64FF">
                <w:rPr>
                  <w:rFonts w:ascii="標楷體" w:eastAsia="標楷體" w:hAnsi="標楷體" w:hint="eastAsia"/>
                </w:rPr>
                <w:t>[</w:t>
              </w:r>
            </w:ins>
            <w:ins w:id="7014" w:author="阿毛" w:date="2021-06-07T16:42:00Z">
              <w:r>
                <w:rPr>
                  <w:rFonts w:ascii="標楷體" w:eastAsia="標楷體" w:hAnsi="標楷體" w:hint="eastAsia"/>
                </w:rPr>
                <w:t>會計日</w:t>
              </w:r>
            </w:ins>
            <w:ins w:id="7015" w:author="阿毛" w:date="2021-06-08T17:17:00Z">
              <w:r w:rsidR="004C64FF">
                <w:rPr>
                  <w:rFonts w:ascii="標楷體" w:eastAsia="標楷體" w:hAnsi="標楷體" w:hint="eastAsia"/>
                </w:rPr>
                <w:t>]</w:t>
              </w:r>
            </w:ins>
            <w:ins w:id="7016" w:author="阿毛" w:date="2021-06-07T16:42:00Z">
              <w:r>
                <w:rPr>
                  <w:rFonts w:ascii="標楷體" w:eastAsia="標楷體" w:hAnsi="標楷體" w:hint="eastAsia"/>
                </w:rPr>
                <w:t xml:space="preserve"> </w:t>
              </w:r>
            </w:ins>
          </w:p>
          <w:p w14:paraId="0F3640D5" w14:textId="28C59BEA" w:rsidR="001266A6" w:rsidDel="00741DE7" w:rsidRDefault="00741DE7" w:rsidP="00741DE7">
            <w:pPr>
              <w:rPr>
                <w:ins w:id="7017" w:author="智誠 楊" w:date="2021-05-07T17:00:00Z"/>
                <w:del w:id="7018" w:author="阿毛" w:date="2021-06-07T16:42:00Z"/>
                <w:rFonts w:ascii="標楷體" w:eastAsia="標楷體" w:hAnsi="標楷體"/>
              </w:rPr>
            </w:pPr>
            <w:ins w:id="7019" w:author="阿毛" w:date="2021-06-07T16:42:00Z">
              <w:r>
                <w:rPr>
                  <w:rFonts w:ascii="標楷體" w:eastAsia="標楷體" w:hAnsi="標楷體" w:hint="eastAsia"/>
                </w:rPr>
                <w:t xml:space="preserve">      /V(5)</w:t>
              </w:r>
            </w:ins>
            <w:ins w:id="7020" w:author="智誠 楊" w:date="2021-05-07T17:00:00Z">
              <w:del w:id="7021" w:author="阿毛" w:date="2021-06-07T16:42:00Z">
                <w:r w:rsidR="001266A6" w:rsidDel="00741DE7">
                  <w:rPr>
                    <w:rFonts w:ascii="標楷體" w:eastAsia="標楷體" w:hAnsi="標楷體" w:hint="eastAsia"/>
                  </w:rPr>
                  <w:delText>1.</w:delText>
                </w:r>
                <w:r w:rsidR="001266A6" w:rsidDel="00741DE7">
                  <w:rPr>
                    <w:rFonts w:ascii="標楷體" w:eastAsia="標楷體" w:hAnsi="標楷體" w:hint="eastAsia"/>
                    <w:lang w:eastAsia="zh-HK"/>
                  </w:rPr>
                  <w:delText>訪談日期、還款日期擇一輸入</w:delText>
                </w:r>
              </w:del>
            </w:ins>
          </w:p>
          <w:p w14:paraId="6D50CB32" w14:textId="66258F4D" w:rsidR="001266A6" w:rsidDel="00741DE7" w:rsidRDefault="001266A6" w:rsidP="001266A6">
            <w:pPr>
              <w:rPr>
                <w:ins w:id="7022" w:author="智誠 楊" w:date="2021-05-07T17:02:00Z"/>
                <w:del w:id="7023" w:author="阿毛" w:date="2021-06-07T16:42:00Z"/>
                <w:rFonts w:ascii="標楷體" w:eastAsia="標楷體" w:hAnsi="標楷體"/>
              </w:rPr>
            </w:pPr>
            <w:ins w:id="7024" w:author="智誠 楊" w:date="2021-05-07T17:02:00Z">
              <w:del w:id="7025" w:author="阿毛" w:date="2021-06-07T16:42:00Z">
                <w:r w:rsidDel="00741DE7">
                  <w:rPr>
                    <w:rFonts w:ascii="標楷體" w:eastAsia="標楷體" w:hAnsi="標楷體" w:hint="eastAsia"/>
                  </w:rPr>
                  <w:delText>2.不可大於會計日</w:delText>
                </w:r>
              </w:del>
            </w:ins>
          </w:p>
          <w:p w14:paraId="6D862247" w14:textId="2348B81D" w:rsidR="001266A6" w:rsidDel="00741DE7" w:rsidRDefault="001266A6" w:rsidP="001266A6">
            <w:pPr>
              <w:rPr>
                <w:ins w:id="7026" w:author="智誠 楊" w:date="2021-05-12T14:27:00Z"/>
                <w:del w:id="7027" w:author="阿毛" w:date="2021-06-07T16:42:00Z"/>
                <w:rFonts w:ascii="標楷體" w:eastAsia="標楷體" w:hAnsi="標楷體"/>
              </w:rPr>
            </w:pPr>
            <w:ins w:id="7028" w:author="智誠 楊" w:date="2021-05-07T17:02:00Z">
              <w:del w:id="7029" w:author="阿毛" w:date="2021-06-07T16:42:00Z">
                <w:r w:rsidDel="00741DE7">
                  <w:rPr>
                    <w:rFonts w:ascii="標楷體" w:eastAsia="標楷體" w:hAnsi="標楷體" w:hint="eastAsia"/>
                  </w:rPr>
                  <w:delText>3.</w:delText>
                </w:r>
              </w:del>
            </w:ins>
            <w:ins w:id="7030" w:author="智誠 楊" w:date="2021-05-07T17:03:00Z">
              <w:del w:id="7031" w:author="阿毛" w:date="2021-06-07T16:42:00Z">
                <w:r w:rsidDel="00741DE7">
                  <w:rPr>
                    <w:rFonts w:ascii="標楷體" w:eastAsia="標楷體" w:hAnsi="標楷體" w:hint="eastAsia"/>
                  </w:rPr>
                  <w:delText>訪談日期迄日不可小於起日</w:delText>
                </w:r>
              </w:del>
            </w:ins>
          </w:p>
          <w:p w14:paraId="06FFEF83" w14:textId="185AFCA5" w:rsidR="001266A6" w:rsidRPr="001E30A5" w:rsidDel="00741DE7" w:rsidRDefault="001266A6" w:rsidP="001266A6">
            <w:pPr>
              <w:rPr>
                <w:ins w:id="7032" w:author="智誠 楊" w:date="2021-05-12T14:27:00Z"/>
                <w:del w:id="7033" w:author="阿毛" w:date="2021-06-07T16:42:00Z"/>
                <w:rFonts w:ascii="標楷體" w:eastAsia="標楷體" w:hAnsi="標楷體"/>
              </w:rPr>
            </w:pPr>
            <w:ins w:id="7034" w:author="智誠 楊" w:date="2021-05-12T14:27:00Z">
              <w:del w:id="7035" w:author="阿毛" w:date="2021-06-07T16:42:00Z">
                <w:r w:rsidDel="00741DE7">
                  <w:rPr>
                    <w:rFonts w:ascii="標楷體" w:eastAsia="標楷體" w:hAnsi="標楷體" w:hint="eastAsia"/>
                  </w:rPr>
                  <w:delText>4.檢查:</w:delText>
                </w:r>
                <w:r w:rsidDel="00741DE7">
                  <w:delText xml:space="preserve"> </w:delText>
                </w:r>
                <w:r w:rsidRPr="001E30A5" w:rsidDel="00741DE7">
                  <w:rPr>
                    <w:rFonts w:ascii="標楷體" w:eastAsia="標楷體" w:hAnsi="標楷體"/>
                  </w:rPr>
                  <w:delText>A(DATE,0,#RecordDateEnd)</w:delText>
                </w:r>
              </w:del>
            </w:ins>
          </w:p>
          <w:p w14:paraId="1077A9E9" w14:textId="759B09F9" w:rsidR="001266A6" w:rsidRPr="00C64E2C" w:rsidRDefault="001266A6" w:rsidP="001266A6">
            <w:pPr>
              <w:rPr>
                <w:ins w:id="7036" w:author="智誠 楊" w:date="2021-05-07T16:34:00Z"/>
                <w:rFonts w:ascii="標楷體" w:eastAsia="標楷體" w:hAnsi="標楷體"/>
              </w:rPr>
            </w:pPr>
            <w:ins w:id="7037" w:author="智誠 楊" w:date="2021-05-12T14:27:00Z">
              <w:del w:id="7038" w:author="阿毛" w:date="2021-06-07T16:42:00Z">
                <w:r w:rsidRPr="001E30A5" w:rsidDel="00741DE7">
                  <w:rPr>
                    <w:rFonts w:ascii="標楷體" w:eastAsia="標楷體" w:hAnsi="標楷體"/>
                  </w:rPr>
                  <w:delText>V(5,#RecordDateStart,#DATE)</w:delText>
                </w:r>
              </w:del>
            </w:ins>
          </w:p>
        </w:tc>
      </w:tr>
      <w:tr w:rsidR="001266A6" w:rsidRPr="00362205" w14:paraId="2231DA84" w14:textId="77777777" w:rsidTr="001266A6">
        <w:trPr>
          <w:trHeight w:val="244"/>
          <w:jc w:val="center"/>
          <w:ins w:id="7039" w:author="智誠 楊" w:date="2021-05-07T16:58:00Z"/>
          <w:trPrChange w:id="7040" w:author="阿毛" w:date="2021-06-07T16:27:00Z">
            <w:trPr>
              <w:trHeight w:val="244"/>
              <w:jc w:val="center"/>
            </w:trPr>
          </w:trPrChange>
        </w:trPr>
        <w:tc>
          <w:tcPr>
            <w:tcW w:w="550" w:type="dxa"/>
            <w:tcPrChange w:id="7041" w:author="阿毛" w:date="2021-06-07T16:27:00Z">
              <w:tcPr>
                <w:tcW w:w="567" w:type="dxa"/>
              </w:tcPr>
            </w:tcPrChange>
          </w:tcPr>
          <w:p w14:paraId="3CA43014" w14:textId="3860F02D" w:rsidR="001266A6" w:rsidRDefault="001266A6" w:rsidP="001266A6">
            <w:pPr>
              <w:rPr>
                <w:ins w:id="7042" w:author="智誠 楊" w:date="2021-05-07T16:58:00Z"/>
                <w:rFonts w:ascii="標楷體" w:eastAsia="標楷體" w:hAnsi="標楷體"/>
              </w:rPr>
            </w:pPr>
            <w:ins w:id="7043" w:author="智誠 楊" w:date="2021-05-07T16:59:00Z">
              <w:r>
                <w:rPr>
                  <w:rFonts w:ascii="標楷體" w:eastAsia="標楷體" w:hAnsi="標楷體" w:hint="eastAsia"/>
                </w:rPr>
                <w:t>3.</w:t>
              </w:r>
            </w:ins>
          </w:p>
        </w:tc>
        <w:tc>
          <w:tcPr>
            <w:tcW w:w="1394" w:type="dxa"/>
            <w:tcPrChange w:id="7044" w:author="阿毛" w:date="2021-06-07T16:27:00Z">
              <w:tcPr>
                <w:tcW w:w="1551" w:type="dxa"/>
              </w:tcPr>
            </w:tcPrChange>
          </w:tcPr>
          <w:p w14:paraId="01D54C8E" w14:textId="1CA09051" w:rsidR="001266A6" w:rsidRDefault="001266A6" w:rsidP="001266A6">
            <w:pPr>
              <w:rPr>
                <w:ins w:id="7045" w:author="智誠 楊" w:date="2021-05-07T16:58:00Z"/>
                <w:rFonts w:ascii="標楷體" w:eastAsia="標楷體" w:hAnsi="標楷體"/>
              </w:rPr>
            </w:pPr>
            <w:ins w:id="7046" w:author="智誠 楊" w:date="2021-05-07T16:59:00Z">
              <w:r>
                <w:rPr>
                  <w:rFonts w:ascii="標楷體" w:eastAsia="標楷體" w:hAnsi="標楷體" w:hint="eastAsia"/>
                </w:rPr>
                <w:t>還款日期-起</w:t>
              </w:r>
            </w:ins>
          </w:p>
        </w:tc>
        <w:tc>
          <w:tcPr>
            <w:tcW w:w="662" w:type="dxa"/>
            <w:tcPrChange w:id="7047" w:author="阿毛" w:date="2021-06-07T16:27:00Z">
              <w:tcPr>
                <w:tcW w:w="696" w:type="dxa"/>
              </w:tcPr>
            </w:tcPrChange>
          </w:tcPr>
          <w:p w14:paraId="6EE69C87" w14:textId="4146BE7F" w:rsidR="001266A6" w:rsidRDefault="001266A6" w:rsidP="001266A6">
            <w:pPr>
              <w:rPr>
                <w:ins w:id="7048" w:author="智誠 楊" w:date="2021-05-07T16:58:00Z"/>
                <w:rFonts w:ascii="標楷體" w:eastAsia="標楷體" w:hAnsi="標楷體"/>
              </w:rPr>
            </w:pPr>
            <w:ins w:id="7049" w:author="智誠 楊" w:date="2021-05-07T16:59:00Z">
              <w:r>
                <w:rPr>
                  <w:rFonts w:ascii="標楷體" w:eastAsia="標楷體" w:hAnsi="標楷體" w:hint="eastAsia"/>
                </w:rPr>
                <w:t>7</w:t>
              </w:r>
            </w:ins>
          </w:p>
        </w:tc>
        <w:tc>
          <w:tcPr>
            <w:tcW w:w="1082" w:type="dxa"/>
            <w:tcPrChange w:id="7050" w:author="阿毛" w:date="2021-06-07T16:27:00Z">
              <w:tcPr>
                <w:tcW w:w="1187" w:type="dxa"/>
              </w:tcPr>
            </w:tcPrChange>
          </w:tcPr>
          <w:p w14:paraId="200FE90C" w14:textId="20DAC96A" w:rsidR="001266A6" w:rsidRPr="00362205" w:rsidRDefault="001266A6" w:rsidP="001266A6">
            <w:pPr>
              <w:rPr>
                <w:ins w:id="7051" w:author="智誠 楊" w:date="2021-05-07T16:58:00Z"/>
                <w:rFonts w:ascii="標楷體" w:eastAsia="標楷體" w:hAnsi="標楷體"/>
              </w:rPr>
            </w:pPr>
            <w:ins w:id="7052" w:author="智誠 楊" w:date="2021-05-07T16:59:00Z">
              <w:r>
                <w:rPr>
                  <w:rFonts w:ascii="標楷體" w:eastAsia="標楷體" w:hAnsi="標楷體" w:hint="eastAsia"/>
                </w:rPr>
                <w:t>會計日</w:t>
              </w:r>
            </w:ins>
          </w:p>
        </w:tc>
        <w:tc>
          <w:tcPr>
            <w:tcW w:w="993" w:type="dxa"/>
            <w:tcPrChange w:id="7053" w:author="阿毛" w:date="2021-06-07T16:27:00Z">
              <w:tcPr>
                <w:tcW w:w="1083" w:type="dxa"/>
              </w:tcPr>
            </w:tcPrChange>
          </w:tcPr>
          <w:p w14:paraId="1D6C4176" w14:textId="262C830F" w:rsidR="001266A6" w:rsidRDefault="001266A6" w:rsidP="001266A6">
            <w:pPr>
              <w:rPr>
                <w:ins w:id="7054" w:author="智誠 楊" w:date="2021-05-07T16:58:00Z"/>
                <w:rFonts w:ascii="標楷體" w:eastAsia="標楷體" w:hAnsi="標楷體"/>
              </w:rPr>
            </w:pPr>
            <w:ins w:id="7055" w:author="阿毛" w:date="2021-06-07T16:27:00Z">
              <w:r>
                <w:rPr>
                  <w:rFonts w:ascii="標楷體" w:eastAsia="標楷體" w:hAnsi="標楷體" w:hint="eastAsia"/>
                </w:rPr>
                <w:t>日期選單</w:t>
              </w:r>
            </w:ins>
          </w:p>
        </w:tc>
        <w:tc>
          <w:tcPr>
            <w:tcW w:w="644" w:type="dxa"/>
            <w:tcPrChange w:id="7056" w:author="阿毛" w:date="2021-06-07T16:27:00Z">
              <w:tcPr>
                <w:tcW w:w="675" w:type="dxa"/>
              </w:tcPr>
            </w:tcPrChange>
          </w:tcPr>
          <w:p w14:paraId="5D180603" w14:textId="77777777" w:rsidR="001266A6" w:rsidRDefault="001266A6" w:rsidP="001266A6">
            <w:pPr>
              <w:rPr>
                <w:ins w:id="7057" w:author="智誠 楊" w:date="2021-05-07T16:58:00Z"/>
                <w:rFonts w:ascii="標楷體" w:eastAsia="標楷體" w:hAnsi="標楷體"/>
              </w:rPr>
            </w:pPr>
          </w:p>
        </w:tc>
        <w:tc>
          <w:tcPr>
            <w:tcW w:w="679" w:type="dxa"/>
            <w:tcPrChange w:id="7058" w:author="阿毛" w:date="2021-06-07T16:27:00Z">
              <w:tcPr>
                <w:tcW w:w="696" w:type="dxa"/>
              </w:tcPr>
            </w:tcPrChange>
          </w:tcPr>
          <w:p w14:paraId="7DAB7921" w14:textId="570C7BD4" w:rsidR="001266A6" w:rsidRDefault="001266A6" w:rsidP="001266A6">
            <w:pPr>
              <w:jc w:val="center"/>
              <w:rPr>
                <w:ins w:id="7059" w:author="智誠 楊" w:date="2021-05-07T16:58:00Z"/>
                <w:rFonts w:ascii="標楷體" w:eastAsia="標楷體" w:hAnsi="標楷體"/>
              </w:rPr>
            </w:pPr>
            <w:ins w:id="7060" w:author="智誠 楊" w:date="2021-05-07T16:59:00Z">
              <w:r>
                <w:rPr>
                  <w:rFonts w:ascii="標楷體" w:eastAsia="標楷體" w:hAnsi="標楷體" w:hint="eastAsia"/>
                </w:rPr>
                <w:t>W</w:t>
              </w:r>
            </w:ins>
          </w:p>
        </w:tc>
        <w:tc>
          <w:tcPr>
            <w:tcW w:w="4416" w:type="dxa"/>
            <w:tcPrChange w:id="7061" w:author="阿毛" w:date="2021-06-07T16:27:00Z">
              <w:tcPr>
                <w:tcW w:w="3529" w:type="dxa"/>
              </w:tcPr>
            </w:tcPrChange>
          </w:tcPr>
          <w:p w14:paraId="6957554A" w14:textId="599584E5" w:rsidR="00C7104D" w:rsidRDefault="00C7104D" w:rsidP="00741DE7">
            <w:pPr>
              <w:rPr>
                <w:ins w:id="7062" w:author="阿毛" w:date="2021-06-07T16:51:00Z"/>
                <w:rFonts w:ascii="標楷體" w:eastAsia="標楷體" w:hAnsi="標楷體"/>
              </w:rPr>
            </w:pPr>
            <w:ins w:id="7063" w:author="阿毛" w:date="2021-06-07T16:51:00Z">
              <w:r>
                <w:rPr>
                  <w:rFonts w:ascii="標楷體" w:eastAsia="標楷體" w:hAnsi="標楷體" w:hint="eastAsia"/>
                </w:rPr>
                <w:t>1.[</w:t>
              </w:r>
            </w:ins>
            <w:ins w:id="7064" w:author="阿毛" w:date="2021-06-07T16:52:00Z">
              <w:r>
                <w:rPr>
                  <w:rFonts w:ascii="標楷體" w:eastAsia="標楷體" w:hAnsi="標楷體" w:hint="eastAsia"/>
                </w:rPr>
                <w:t>訪談日期]有值時,不可輸入</w:t>
              </w:r>
            </w:ins>
          </w:p>
          <w:p w14:paraId="57410B7D" w14:textId="4EAD4C5C" w:rsidR="00741DE7" w:rsidRDefault="00C7104D" w:rsidP="00741DE7">
            <w:pPr>
              <w:rPr>
                <w:ins w:id="7065" w:author="阿毛" w:date="2021-06-07T16:42:00Z"/>
                <w:rFonts w:ascii="標楷體" w:eastAsia="標楷體" w:hAnsi="標楷體"/>
                <w:lang w:eastAsia="zh-HK"/>
              </w:rPr>
            </w:pPr>
            <w:ins w:id="7066" w:author="阿毛" w:date="2021-06-07T16:51:00Z">
              <w:r>
                <w:rPr>
                  <w:rFonts w:ascii="標楷體" w:eastAsia="標楷體" w:hAnsi="標楷體" w:hint="eastAsia"/>
                </w:rPr>
                <w:t>2</w:t>
              </w:r>
            </w:ins>
            <w:ins w:id="7067" w:author="阿毛" w:date="2021-06-07T16:42:00Z">
              <w:r w:rsidR="00741DE7">
                <w:rPr>
                  <w:rFonts w:ascii="標楷體" w:eastAsia="標楷體" w:hAnsi="標楷體" w:hint="eastAsia"/>
                </w:rPr>
                <w:t>.</w:t>
              </w:r>
              <w:r w:rsidR="00741DE7">
                <w:rPr>
                  <w:rFonts w:ascii="標楷體" w:eastAsia="標楷體" w:hAnsi="標楷體" w:hint="eastAsia"/>
                  <w:lang w:eastAsia="zh-HK"/>
                </w:rPr>
                <w:t>自行輸入日期,</w:t>
              </w:r>
            </w:ins>
            <w:ins w:id="7068" w:author="阿毛" w:date="2021-06-07T16:49:00Z">
              <w:r w:rsidR="00741DE7">
                <w:rPr>
                  <w:rFonts w:ascii="標楷體" w:eastAsia="標楷體" w:hAnsi="標楷體" w:hint="eastAsia"/>
                  <w:lang w:eastAsia="zh-HK"/>
                </w:rPr>
                <w:t>有值時,</w:t>
              </w:r>
            </w:ins>
            <w:ins w:id="7069" w:author="阿毛" w:date="2021-06-07T16:42:00Z">
              <w:r w:rsidR="00741DE7">
                <w:rPr>
                  <w:rFonts w:ascii="標楷體" w:eastAsia="標楷體" w:hAnsi="標楷體" w:hint="eastAsia"/>
                  <w:lang w:eastAsia="zh-HK"/>
                </w:rPr>
                <w:t>檢核條件</w:t>
              </w:r>
            </w:ins>
          </w:p>
          <w:p w14:paraId="7562A3C2" w14:textId="0F9A7351" w:rsidR="00741DE7" w:rsidRDefault="00741DE7" w:rsidP="00741DE7">
            <w:pPr>
              <w:rPr>
                <w:ins w:id="7070" w:author="阿毛" w:date="2021-06-07T16:50:00Z"/>
                <w:rFonts w:ascii="標楷體" w:eastAsia="標楷體" w:hAnsi="標楷體"/>
              </w:rPr>
            </w:pPr>
            <w:ins w:id="7071" w:author="阿毛" w:date="2021-06-07T16:42:00Z">
              <w:r>
                <w:rPr>
                  <w:rFonts w:ascii="標楷體" w:eastAsia="標楷體" w:hAnsi="標楷體" w:hint="eastAsia"/>
                </w:rPr>
                <w:t xml:space="preserve">  (1).日期格式/</w:t>
              </w:r>
              <w:r w:rsidRPr="001E30A5">
                <w:rPr>
                  <w:rFonts w:ascii="標楷體" w:eastAsia="標楷體" w:hAnsi="標楷體"/>
                </w:rPr>
                <w:t>A(DATE,0)</w:t>
              </w:r>
            </w:ins>
          </w:p>
          <w:p w14:paraId="33469D01" w14:textId="40E0B7AB" w:rsidR="00C7104D" w:rsidRDefault="00C7104D" w:rsidP="00741DE7">
            <w:pPr>
              <w:rPr>
                <w:ins w:id="7072" w:author="阿毛" w:date="2021-06-07T16:42:00Z"/>
                <w:rFonts w:ascii="標楷體" w:eastAsia="標楷體" w:hAnsi="標楷體"/>
              </w:rPr>
            </w:pPr>
            <w:ins w:id="7073" w:author="阿毛" w:date="2021-06-07T16:50:00Z">
              <w:r>
                <w:rPr>
                  <w:rFonts w:ascii="標楷體" w:eastAsia="標楷體" w:hAnsi="標楷體" w:hint="eastAsia"/>
                </w:rPr>
                <w:t xml:space="preserve">  (2).不可為空白</w:t>
              </w:r>
            </w:ins>
            <w:ins w:id="7074" w:author="阿毛" w:date="2021-06-07T16:51:00Z">
              <w:r>
                <w:rPr>
                  <w:rFonts w:ascii="標楷體" w:eastAsia="標楷體" w:hAnsi="標楷體" w:hint="eastAsia"/>
                </w:rPr>
                <w:t>/V(7)</w:t>
              </w:r>
            </w:ins>
          </w:p>
          <w:p w14:paraId="40C29332" w14:textId="2CDC2D56" w:rsidR="001266A6" w:rsidDel="00741DE7" w:rsidRDefault="00741DE7" w:rsidP="00741DE7">
            <w:pPr>
              <w:rPr>
                <w:ins w:id="7075" w:author="智誠 楊" w:date="2021-05-07T17:00:00Z"/>
                <w:del w:id="7076" w:author="阿毛" w:date="2021-06-07T16:42:00Z"/>
                <w:rFonts w:ascii="標楷體" w:eastAsia="標楷體" w:hAnsi="標楷體"/>
              </w:rPr>
            </w:pPr>
            <w:ins w:id="7077" w:author="阿毛" w:date="2021-06-07T16:42:00Z">
              <w:r>
                <w:rPr>
                  <w:rFonts w:ascii="標楷體" w:eastAsia="標楷體" w:hAnsi="標楷體" w:hint="eastAsia"/>
                </w:rPr>
                <w:t xml:space="preserve">  </w:t>
              </w:r>
            </w:ins>
            <w:ins w:id="7078" w:author="阿毛" w:date="2021-06-07T16:50:00Z">
              <w:r w:rsidR="00C7104D">
                <w:rPr>
                  <w:rFonts w:ascii="標楷體" w:eastAsia="標楷體" w:hAnsi="標楷體" w:hint="eastAsia"/>
                </w:rPr>
                <w:t>(</w:t>
              </w:r>
            </w:ins>
            <w:ins w:id="7079" w:author="阿毛" w:date="2021-06-07T16:51:00Z">
              <w:r w:rsidR="00C7104D">
                <w:rPr>
                  <w:rFonts w:ascii="標楷體" w:eastAsia="標楷體" w:hAnsi="標楷體" w:hint="eastAsia"/>
                </w:rPr>
                <w:t>3</w:t>
              </w:r>
            </w:ins>
            <w:ins w:id="7080" w:author="阿毛" w:date="2021-06-07T16:50:00Z">
              <w:r w:rsidR="00C7104D">
                <w:rPr>
                  <w:rFonts w:ascii="標楷體" w:eastAsia="標楷體" w:hAnsi="標楷體" w:hint="eastAsia"/>
                </w:rPr>
                <w:t>).需介於0010101至</w:t>
              </w:r>
            </w:ins>
            <w:ins w:id="7081" w:author="阿毛" w:date="2021-06-08T17:17:00Z">
              <w:r w:rsidR="004C64FF">
                <w:rPr>
                  <w:rFonts w:ascii="標楷體" w:eastAsia="標楷體" w:hAnsi="標楷體" w:hint="eastAsia"/>
                </w:rPr>
                <w:t>[</w:t>
              </w:r>
            </w:ins>
            <w:ins w:id="7082" w:author="阿毛" w:date="2021-06-07T16:50:00Z">
              <w:r w:rsidR="00C7104D">
                <w:rPr>
                  <w:rFonts w:ascii="標楷體" w:eastAsia="標楷體" w:hAnsi="標楷體" w:hint="eastAsia"/>
                </w:rPr>
                <w:t>會計日</w:t>
              </w:r>
            </w:ins>
            <w:ins w:id="7083" w:author="阿毛" w:date="2021-06-08T17:17:00Z">
              <w:r w:rsidR="004C64FF">
                <w:rPr>
                  <w:rFonts w:ascii="標楷體" w:eastAsia="標楷體" w:hAnsi="標楷體" w:hint="eastAsia"/>
                </w:rPr>
                <w:t>]</w:t>
              </w:r>
            </w:ins>
            <w:ins w:id="7084" w:author="阿毛" w:date="2021-06-07T16:50:00Z">
              <w:r w:rsidR="00C7104D">
                <w:rPr>
                  <w:rFonts w:ascii="標楷體" w:eastAsia="標楷體" w:hAnsi="標楷體" w:hint="eastAsia"/>
                </w:rPr>
                <w:t>/V(5)</w:t>
              </w:r>
            </w:ins>
            <w:ins w:id="7085" w:author="智誠 楊" w:date="2021-05-07T17:00:00Z">
              <w:del w:id="7086" w:author="阿毛" w:date="2021-06-07T16:42:00Z">
                <w:r w:rsidR="001266A6" w:rsidDel="00741DE7">
                  <w:rPr>
                    <w:rFonts w:ascii="標楷體" w:eastAsia="標楷體" w:hAnsi="標楷體" w:hint="eastAsia"/>
                  </w:rPr>
                  <w:delText>1.</w:delText>
                </w:r>
                <w:r w:rsidR="001266A6" w:rsidDel="00741DE7">
                  <w:rPr>
                    <w:rFonts w:ascii="標楷體" w:eastAsia="標楷體" w:hAnsi="標楷體" w:hint="eastAsia"/>
                    <w:lang w:eastAsia="zh-HK"/>
                  </w:rPr>
                  <w:delText>訪談日期、還款日期擇一輸入</w:delText>
                </w:r>
              </w:del>
            </w:ins>
          </w:p>
          <w:p w14:paraId="1C961FD0" w14:textId="14296E70" w:rsidR="001266A6" w:rsidDel="00741DE7" w:rsidRDefault="001266A6" w:rsidP="001266A6">
            <w:pPr>
              <w:rPr>
                <w:ins w:id="7087" w:author="智誠 楊" w:date="2021-05-12T14:27:00Z"/>
                <w:del w:id="7088" w:author="阿毛" w:date="2021-06-07T16:42:00Z"/>
                <w:rFonts w:ascii="標楷體" w:eastAsia="標楷體" w:hAnsi="標楷體"/>
              </w:rPr>
            </w:pPr>
            <w:ins w:id="7089" w:author="智誠 楊" w:date="2021-05-07T17:02:00Z">
              <w:del w:id="7090" w:author="阿毛" w:date="2021-06-07T16:42:00Z">
                <w:r w:rsidDel="00741DE7">
                  <w:rPr>
                    <w:rFonts w:ascii="標楷體" w:eastAsia="標楷體" w:hAnsi="標楷體" w:hint="eastAsia"/>
                  </w:rPr>
                  <w:delText>2.不可大於會計日</w:delText>
                </w:r>
              </w:del>
            </w:ins>
          </w:p>
          <w:p w14:paraId="4D7D753C" w14:textId="124275F2" w:rsidR="001266A6" w:rsidDel="00741DE7" w:rsidRDefault="001266A6" w:rsidP="001266A6">
            <w:pPr>
              <w:rPr>
                <w:ins w:id="7091" w:author="智誠 楊" w:date="2021-05-12T14:28:00Z"/>
                <w:del w:id="7092" w:author="阿毛" w:date="2021-06-07T16:42:00Z"/>
              </w:rPr>
            </w:pPr>
            <w:ins w:id="7093" w:author="智誠 楊" w:date="2021-05-12T14:27:00Z">
              <w:del w:id="7094" w:author="阿毛" w:date="2021-06-07T16:42:00Z">
                <w:r w:rsidDel="00741DE7">
                  <w:rPr>
                    <w:rFonts w:ascii="標楷體" w:eastAsia="標楷體" w:hAnsi="標楷體" w:hint="eastAsia"/>
                  </w:rPr>
                  <w:delText>3.檢查:</w:delText>
                </w:r>
                <w:r w:rsidDel="00741DE7">
                  <w:delText xml:space="preserve"> </w:delText>
                </w:r>
              </w:del>
            </w:ins>
          </w:p>
          <w:p w14:paraId="53A13A92" w14:textId="718EAC77" w:rsidR="001266A6" w:rsidRPr="001E30A5" w:rsidDel="00741DE7" w:rsidRDefault="001266A6" w:rsidP="001266A6">
            <w:pPr>
              <w:rPr>
                <w:ins w:id="7095" w:author="智誠 楊" w:date="2021-05-12T14:27:00Z"/>
                <w:del w:id="7096" w:author="阿毛" w:date="2021-06-07T16:42:00Z"/>
                <w:rFonts w:ascii="標楷體" w:eastAsia="標楷體" w:hAnsi="標楷體"/>
              </w:rPr>
            </w:pPr>
            <w:ins w:id="7097" w:author="智誠 楊" w:date="2021-05-12T14:27:00Z">
              <w:del w:id="7098" w:author="阿毛" w:date="2021-06-07T16:42:00Z">
                <w:r w:rsidRPr="001E30A5" w:rsidDel="00741DE7">
                  <w:rPr>
                    <w:rFonts w:ascii="標楷體" w:eastAsia="標楷體" w:hAnsi="標楷體"/>
                  </w:rPr>
                  <w:delText>V(7)A(DATE,0,#ActualRepayDateStart)</w:delText>
                </w:r>
              </w:del>
            </w:ins>
          </w:p>
          <w:p w14:paraId="3652D13D" w14:textId="097B38DC" w:rsidR="001266A6" w:rsidRPr="00C64E2C" w:rsidRDefault="001266A6" w:rsidP="001266A6">
            <w:pPr>
              <w:rPr>
                <w:ins w:id="7099" w:author="智誠 楊" w:date="2021-05-07T16:58:00Z"/>
                <w:rFonts w:ascii="標楷體" w:eastAsia="標楷體" w:hAnsi="標楷體"/>
              </w:rPr>
            </w:pPr>
            <w:ins w:id="7100" w:author="智誠 楊" w:date="2021-05-12T14:27:00Z">
              <w:del w:id="7101" w:author="阿毛" w:date="2021-06-07T16:42:00Z">
                <w:r w:rsidRPr="001E30A5" w:rsidDel="00741DE7">
                  <w:rPr>
                    <w:rFonts w:ascii="標楷體" w:eastAsia="標楷體" w:hAnsi="標楷體"/>
                  </w:rPr>
                  <w:delText>V(5,0,#DATE)</w:delText>
                </w:r>
              </w:del>
            </w:ins>
          </w:p>
        </w:tc>
      </w:tr>
      <w:tr w:rsidR="001266A6" w:rsidRPr="00362205" w14:paraId="13126B94" w14:textId="77777777" w:rsidTr="001266A6">
        <w:trPr>
          <w:trHeight w:val="244"/>
          <w:jc w:val="center"/>
          <w:ins w:id="7102" w:author="智誠 楊" w:date="2021-05-07T16:58:00Z"/>
          <w:trPrChange w:id="7103" w:author="阿毛" w:date="2021-06-07T16:27:00Z">
            <w:trPr>
              <w:trHeight w:val="244"/>
              <w:jc w:val="center"/>
            </w:trPr>
          </w:trPrChange>
        </w:trPr>
        <w:tc>
          <w:tcPr>
            <w:tcW w:w="550" w:type="dxa"/>
            <w:tcPrChange w:id="7104" w:author="阿毛" w:date="2021-06-07T16:27:00Z">
              <w:tcPr>
                <w:tcW w:w="567" w:type="dxa"/>
              </w:tcPr>
            </w:tcPrChange>
          </w:tcPr>
          <w:p w14:paraId="1EF2EC15" w14:textId="2641C243" w:rsidR="001266A6" w:rsidRDefault="001266A6" w:rsidP="001266A6">
            <w:pPr>
              <w:rPr>
                <w:ins w:id="7105" w:author="智誠 楊" w:date="2021-05-07T16:58:00Z"/>
                <w:rFonts w:ascii="標楷體" w:eastAsia="標楷體" w:hAnsi="標楷體"/>
              </w:rPr>
            </w:pPr>
            <w:ins w:id="7106" w:author="智誠 楊" w:date="2021-05-07T16:59:00Z">
              <w:r>
                <w:rPr>
                  <w:rFonts w:ascii="標楷體" w:eastAsia="標楷體" w:hAnsi="標楷體" w:hint="eastAsia"/>
                </w:rPr>
                <w:t>4.</w:t>
              </w:r>
            </w:ins>
          </w:p>
        </w:tc>
        <w:tc>
          <w:tcPr>
            <w:tcW w:w="1394" w:type="dxa"/>
            <w:tcPrChange w:id="7107" w:author="阿毛" w:date="2021-06-07T16:27:00Z">
              <w:tcPr>
                <w:tcW w:w="1551" w:type="dxa"/>
              </w:tcPr>
            </w:tcPrChange>
          </w:tcPr>
          <w:p w14:paraId="6857B4B9" w14:textId="1810993C" w:rsidR="001266A6" w:rsidRDefault="001266A6" w:rsidP="001266A6">
            <w:pPr>
              <w:rPr>
                <w:ins w:id="7108" w:author="智誠 楊" w:date="2021-05-07T16:58:00Z"/>
                <w:rFonts w:ascii="標楷體" w:eastAsia="標楷體" w:hAnsi="標楷體"/>
              </w:rPr>
            </w:pPr>
            <w:ins w:id="7109" w:author="智誠 楊" w:date="2021-05-07T16:59:00Z">
              <w:r>
                <w:rPr>
                  <w:rFonts w:ascii="標楷體" w:eastAsia="標楷體" w:hAnsi="標楷體" w:hint="eastAsia"/>
                </w:rPr>
                <w:t>還款日期-迄</w:t>
              </w:r>
            </w:ins>
          </w:p>
        </w:tc>
        <w:tc>
          <w:tcPr>
            <w:tcW w:w="662" w:type="dxa"/>
            <w:tcPrChange w:id="7110" w:author="阿毛" w:date="2021-06-07T16:27:00Z">
              <w:tcPr>
                <w:tcW w:w="696" w:type="dxa"/>
              </w:tcPr>
            </w:tcPrChange>
          </w:tcPr>
          <w:p w14:paraId="07BD07E9" w14:textId="3C3AB88D" w:rsidR="001266A6" w:rsidRDefault="001266A6" w:rsidP="001266A6">
            <w:pPr>
              <w:rPr>
                <w:ins w:id="7111" w:author="智誠 楊" w:date="2021-05-07T16:58:00Z"/>
                <w:rFonts w:ascii="標楷體" w:eastAsia="標楷體" w:hAnsi="標楷體"/>
              </w:rPr>
            </w:pPr>
            <w:ins w:id="7112" w:author="智誠 楊" w:date="2021-05-07T16:59:00Z">
              <w:r>
                <w:rPr>
                  <w:rFonts w:ascii="標楷體" w:eastAsia="標楷體" w:hAnsi="標楷體" w:hint="eastAsia"/>
                </w:rPr>
                <w:t>7</w:t>
              </w:r>
            </w:ins>
          </w:p>
        </w:tc>
        <w:tc>
          <w:tcPr>
            <w:tcW w:w="1082" w:type="dxa"/>
            <w:tcPrChange w:id="7113" w:author="阿毛" w:date="2021-06-07T16:27:00Z">
              <w:tcPr>
                <w:tcW w:w="1187" w:type="dxa"/>
              </w:tcPr>
            </w:tcPrChange>
          </w:tcPr>
          <w:p w14:paraId="79E51BEE" w14:textId="00A8640D" w:rsidR="001266A6" w:rsidRPr="00362205" w:rsidRDefault="001266A6" w:rsidP="001266A6">
            <w:pPr>
              <w:rPr>
                <w:ins w:id="7114" w:author="智誠 楊" w:date="2021-05-07T16:58:00Z"/>
                <w:rFonts w:ascii="標楷體" w:eastAsia="標楷體" w:hAnsi="標楷體"/>
              </w:rPr>
            </w:pPr>
            <w:ins w:id="7115" w:author="智誠 楊" w:date="2021-05-07T16:59:00Z">
              <w:r>
                <w:rPr>
                  <w:rFonts w:ascii="標楷體" w:eastAsia="標楷體" w:hAnsi="標楷體" w:hint="eastAsia"/>
                </w:rPr>
                <w:t>會計日</w:t>
              </w:r>
            </w:ins>
          </w:p>
        </w:tc>
        <w:tc>
          <w:tcPr>
            <w:tcW w:w="993" w:type="dxa"/>
            <w:tcPrChange w:id="7116" w:author="阿毛" w:date="2021-06-07T16:27:00Z">
              <w:tcPr>
                <w:tcW w:w="1083" w:type="dxa"/>
              </w:tcPr>
            </w:tcPrChange>
          </w:tcPr>
          <w:p w14:paraId="656D72B1" w14:textId="7DBB273E" w:rsidR="001266A6" w:rsidRDefault="001266A6" w:rsidP="001266A6">
            <w:pPr>
              <w:rPr>
                <w:ins w:id="7117" w:author="智誠 楊" w:date="2021-05-07T16:58:00Z"/>
                <w:rFonts w:ascii="標楷體" w:eastAsia="標楷體" w:hAnsi="標楷體"/>
              </w:rPr>
            </w:pPr>
            <w:ins w:id="7118" w:author="阿毛" w:date="2021-06-07T16:27:00Z">
              <w:r>
                <w:rPr>
                  <w:rFonts w:ascii="標楷體" w:eastAsia="標楷體" w:hAnsi="標楷體" w:hint="eastAsia"/>
                </w:rPr>
                <w:t>日期選單</w:t>
              </w:r>
            </w:ins>
          </w:p>
        </w:tc>
        <w:tc>
          <w:tcPr>
            <w:tcW w:w="644" w:type="dxa"/>
            <w:tcPrChange w:id="7119" w:author="阿毛" w:date="2021-06-07T16:27:00Z">
              <w:tcPr>
                <w:tcW w:w="675" w:type="dxa"/>
              </w:tcPr>
            </w:tcPrChange>
          </w:tcPr>
          <w:p w14:paraId="32D5EC9C" w14:textId="77777777" w:rsidR="001266A6" w:rsidRDefault="001266A6" w:rsidP="001266A6">
            <w:pPr>
              <w:rPr>
                <w:ins w:id="7120" w:author="智誠 楊" w:date="2021-05-07T16:58:00Z"/>
                <w:rFonts w:ascii="標楷體" w:eastAsia="標楷體" w:hAnsi="標楷體"/>
              </w:rPr>
            </w:pPr>
          </w:p>
        </w:tc>
        <w:tc>
          <w:tcPr>
            <w:tcW w:w="679" w:type="dxa"/>
            <w:tcPrChange w:id="7121" w:author="阿毛" w:date="2021-06-07T16:27:00Z">
              <w:tcPr>
                <w:tcW w:w="696" w:type="dxa"/>
              </w:tcPr>
            </w:tcPrChange>
          </w:tcPr>
          <w:p w14:paraId="53E2DD42" w14:textId="7EF16D8D" w:rsidR="001266A6" w:rsidRDefault="001266A6" w:rsidP="001266A6">
            <w:pPr>
              <w:jc w:val="center"/>
              <w:rPr>
                <w:ins w:id="7122" w:author="智誠 楊" w:date="2021-05-07T16:58:00Z"/>
                <w:rFonts w:ascii="標楷體" w:eastAsia="標楷體" w:hAnsi="標楷體"/>
              </w:rPr>
            </w:pPr>
            <w:ins w:id="7123" w:author="智誠 楊" w:date="2021-05-07T16:59:00Z">
              <w:r>
                <w:rPr>
                  <w:rFonts w:ascii="標楷體" w:eastAsia="標楷體" w:hAnsi="標楷體" w:hint="eastAsia"/>
                </w:rPr>
                <w:t>W</w:t>
              </w:r>
            </w:ins>
          </w:p>
        </w:tc>
        <w:tc>
          <w:tcPr>
            <w:tcW w:w="4416" w:type="dxa"/>
            <w:tcPrChange w:id="7124" w:author="阿毛" w:date="2021-06-07T16:27:00Z">
              <w:tcPr>
                <w:tcW w:w="3529" w:type="dxa"/>
              </w:tcPr>
            </w:tcPrChange>
          </w:tcPr>
          <w:p w14:paraId="48150EF9" w14:textId="77777777" w:rsidR="00C7104D" w:rsidRDefault="00C7104D" w:rsidP="00C7104D">
            <w:pPr>
              <w:rPr>
                <w:ins w:id="7125" w:author="阿毛" w:date="2021-06-07T16:52:00Z"/>
                <w:rFonts w:ascii="標楷體" w:eastAsia="標楷體" w:hAnsi="標楷體"/>
              </w:rPr>
            </w:pPr>
            <w:ins w:id="7126" w:author="阿毛" w:date="2021-06-07T16:52:00Z">
              <w:r>
                <w:rPr>
                  <w:rFonts w:ascii="標楷體" w:eastAsia="標楷體" w:hAnsi="標楷體" w:hint="eastAsia"/>
                </w:rPr>
                <w:t>1.[訪談日期]有值時,不可輸入</w:t>
              </w:r>
            </w:ins>
          </w:p>
          <w:p w14:paraId="29DC711C" w14:textId="1001B4B6" w:rsidR="00741DE7" w:rsidRDefault="00C7104D" w:rsidP="00741DE7">
            <w:pPr>
              <w:rPr>
                <w:ins w:id="7127" w:author="阿毛" w:date="2021-06-07T16:49:00Z"/>
                <w:rFonts w:ascii="標楷體" w:eastAsia="標楷體" w:hAnsi="標楷體"/>
                <w:lang w:eastAsia="zh-HK"/>
              </w:rPr>
            </w:pPr>
            <w:ins w:id="7128" w:author="阿毛" w:date="2021-06-07T16:51:00Z">
              <w:r>
                <w:rPr>
                  <w:rFonts w:ascii="標楷體" w:eastAsia="標楷體" w:hAnsi="標楷體" w:hint="eastAsia"/>
                </w:rPr>
                <w:t>2</w:t>
              </w:r>
            </w:ins>
            <w:ins w:id="7129" w:author="阿毛" w:date="2021-06-07T16:49:00Z">
              <w:r w:rsidR="00741DE7">
                <w:rPr>
                  <w:rFonts w:ascii="標楷體" w:eastAsia="標楷體" w:hAnsi="標楷體" w:hint="eastAsia"/>
                </w:rPr>
                <w:t>.</w:t>
              </w:r>
              <w:r w:rsidR="00741DE7">
                <w:rPr>
                  <w:rFonts w:ascii="標楷體" w:eastAsia="標楷體" w:hAnsi="標楷體" w:hint="eastAsia"/>
                  <w:lang w:eastAsia="zh-HK"/>
                </w:rPr>
                <w:t>自行輸入日期,有值時,檢核條件</w:t>
              </w:r>
            </w:ins>
          </w:p>
          <w:p w14:paraId="08EC096E" w14:textId="77777777" w:rsidR="00741DE7" w:rsidRDefault="00741DE7" w:rsidP="00741DE7">
            <w:pPr>
              <w:rPr>
                <w:ins w:id="7130" w:author="阿毛" w:date="2021-06-07T16:49:00Z"/>
                <w:rFonts w:ascii="標楷體" w:eastAsia="標楷體" w:hAnsi="標楷體"/>
              </w:rPr>
            </w:pPr>
            <w:ins w:id="7131" w:author="阿毛" w:date="2021-06-07T16:49:00Z">
              <w:r>
                <w:rPr>
                  <w:rFonts w:ascii="標楷體" w:eastAsia="標楷體" w:hAnsi="標楷體" w:hint="eastAsia"/>
                </w:rPr>
                <w:t xml:space="preserve">  (1).日期格式/</w:t>
              </w:r>
              <w:r w:rsidRPr="001E30A5">
                <w:rPr>
                  <w:rFonts w:ascii="標楷體" w:eastAsia="標楷體" w:hAnsi="標楷體"/>
                </w:rPr>
                <w:t>A(DATE,0)</w:t>
              </w:r>
            </w:ins>
          </w:p>
          <w:p w14:paraId="7C75DDF8" w14:textId="77777777" w:rsidR="00C7104D" w:rsidRDefault="00741DE7" w:rsidP="00C7104D">
            <w:pPr>
              <w:rPr>
                <w:ins w:id="7132" w:author="阿毛" w:date="2021-06-07T16:51:00Z"/>
                <w:rFonts w:ascii="標楷體" w:eastAsia="標楷體" w:hAnsi="標楷體"/>
              </w:rPr>
            </w:pPr>
            <w:ins w:id="7133" w:author="阿毛" w:date="2021-06-07T16:49:00Z">
              <w:r>
                <w:rPr>
                  <w:rFonts w:ascii="標楷體" w:eastAsia="標楷體" w:hAnsi="標楷體" w:hint="eastAsia"/>
                </w:rPr>
                <w:t xml:space="preserve">  </w:t>
              </w:r>
            </w:ins>
            <w:ins w:id="7134" w:author="阿毛" w:date="2021-06-07T16:51:00Z">
              <w:r w:rsidR="00C7104D">
                <w:rPr>
                  <w:rFonts w:ascii="標楷體" w:eastAsia="標楷體" w:hAnsi="標楷體" w:hint="eastAsia"/>
                </w:rPr>
                <w:t>(2).不可為空白/V(7)</w:t>
              </w:r>
            </w:ins>
          </w:p>
          <w:p w14:paraId="0A75C870" w14:textId="5CA9AE91" w:rsidR="00C7104D" w:rsidRDefault="00C7104D" w:rsidP="001266A6">
            <w:pPr>
              <w:rPr>
                <w:ins w:id="7135" w:author="阿毛" w:date="2021-06-07T16:51:00Z"/>
                <w:rFonts w:ascii="標楷體" w:eastAsia="標楷體" w:hAnsi="標楷體"/>
              </w:rPr>
            </w:pPr>
            <w:ins w:id="7136" w:author="阿毛" w:date="2021-06-07T16:51:00Z">
              <w:r>
                <w:rPr>
                  <w:rFonts w:ascii="標楷體" w:eastAsia="標楷體" w:hAnsi="標楷體" w:hint="eastAsia"/>
                </w:rPr>
                <w:t xml:space="preserve">  (3).需介於[還款日期-起]至</w:t>
              </w:r>
            </w:ins>
            <w:ins w:id="7137" w:author="阿毛" w:date="2021-06-08T17:17:00Z">
              <w:r w:rsidR="004C64FF">
                <w:rPr>
                  <w:rFonts w:ascii="標楷體" w:eastAsia="標楷體" w:hAnsi="標楷體" w:hint="eastAsia"/>
                </w:rPr>
                <w:t>[</w:t>
              </w:r>
            </w:ins>
            <w:ins w:id="7138" w:author="阿毛" w:date="2021-06-07T16:51:00Z">
              <w:r>
                <w:rPr>
                  <w:rFonts w:ascii="標楷體" w:eastAsia="標楷體" w:hAnsi="標楷體" w:hint="eastAsia"/>
                </w:rPr>
                <w:t>會計日</w:t>
              </w:r>
            </w:ins>
            <w:ins w:id="7139" w:author="阿毛" w:date="2021-06-08T17:17:00Z">
              <w:r w:rsidR="004C64FF">
                <w:rPr>
                  <w:rFonts w:ascii="標楷體" w:eastAsia="標楷體" w:hAnsi="標楷體" w:hint="eastAsia"/>
                </w:rPr>
                <w:t>]</w:t>
              </w:r>
            </w:ins>
            <w:ins w:id="7140" w:author="阿毛" w:date="2021-06-07T16:51:00Z">
              <w:r>
                <w:rPr>
                  <w:rFonts w:ascii="標楷體" w:eastAsia="標楷體" w:hAnsi="標楷體" w:hint="eastAsia"/>
                </w:rPr>
                <w:t xml:space="preserve">  </w:t>
              </w:r>
            </w:ins>
          </w:p>
          <w:p w14:paraId="11541CDC" w14:textId="21088627" w:rsidR="001266A6" w:rsidDel="00741DE7" w:rsidRDefault="00C7104D" w:rsidP="00C7104D">
            <w:pPr>
              <w:rPr>
                <w:ins w:id="7141" w:author="智誠 楊" w:date="2021-05-07T17:00:00Z"/>
                <w:del w:id="7142" w:author="阿毛" w:date="2021-06-07T16:49:00Z"/>
                <w:rFonts w:ascii="標楷體" w:eastAsia="標楷體" w:hAnsi="標楷體"/>
              </w:rPr>
            </w:pPr>
            <w:ins w:id="7143" w:author="阿毛" w:date="2021-06-07T16:51:00Z">
              <w:r>
                <w:rPr>
                  <w:rFonts w:ascii="標楷體" w:eastAsia="標楷體" w:hAnsi="標楷體" w:hint="eastAsia"/>
                </w:rPr>
                <w:t xml:space="preserve">       /V(5)</w:t>
              </w:r>
            </w:ins>
            <w:ins w:id="7144" w:author="智誠 楊" w:date="2021-05-07T17:00:00Z">
              <w:del w:id="7145" w:author="阿毛" w:date="2021-06-07T16:49:00Z">
                <w:r w:rsidR="001266A6" w:rsidDel="00741DE7">
                  <w:rPr>
                    <w:rFonts w:ascii="標楷體" w:eastAsia="標楷體" w:hAnsi="標楷體" w:hint="eastAsia"/>
                  </w:rPr>
                  <w:delText>1.</w:delText>
                </w:r>
                <w:r w:rsidR="001266A6" w:rsidDel="00741DE7">
                  <w:rPr>
                    <w:rFonts w:ascii="標楷體" w:eastAsia="標楷體" w:hAnsi="標楷體" w:hint="eastAsia"/>
                    <w:lang w:eastAsia="zh-HK"/>
                  </w:rPr>
                  <w:delText>訪談日期、還款日期擇一輸入</w:delText>
                </w:r>
              </w:del>
            </w:ins>
          </w:p>
          <w:p w14:paraId="5A35B603" w14:textId="7E1B1002" w:rsidR="001266A6" w:rsidDel="00741DE7" w:rsidRDefault="001266A6" w:rsidP="001266A6">
            <w:pPr>
              <w:rPr>
                <w:ins w:id="7146" w:author="智誠 楊" w:date="2021-05-07T17:03:00Z"/>
                <w:del w:id="7147" w:author="阿毛" w:date="2021-06-07T16:49:00Z"/>
                <w:rFonts w:ascii="標楷體" w:eastAsia="標楷體" w:hAnsi="標楷體"/>
              </w:rPr>
            </w:pPr>
            <w:ins w:id="7148" w:author="智誠 楊" w:date="2021-05-07T17:02:00Z">
              <w:del w:id="7149" w:author="阿毛" w:date="2021-06-07T16:49:00Z">
                <w:r w:rsidDel="00741DE7">
                  <w:rPr>
                    <w:rFonts w:ascii="標楷體" w:eastAsia="標楷體" w:hAnsi="標楷體" w:hint="eastAsia"/>
                  </w:rPr>
                  <w:delText>2.不可大於會計日</w:delText>
                </w:r>
              </w:del>
            </w:ins>
          </w:p>
          <w:p w14:paraId="38726336" w14:textId="6B06D2B7" w:rsidR="001266A6" w:rsidDel="00741DE7" w:rsidRDefault="001266A6" w:rsidP="001266A6">
            <w:pPr>
              <w:rPr>
                <w:ins w:id="7150" w:author="智誠 楊" w:date="2021-05-12T14:27:00Z"/>
                <w:del w:id="7151" w:author="阿毛" w:date="2021-06-07T16:49:00Z"/>
                <w:rFonts w:ascii="標楷體" w:eastAsia="標楷體" w:hAnsi="標楷體"/>
              </w:rPr>
            </w:pPr>
            <w:ins w:id="7152" w:author="智誠 楊" w:date="2021-05-07T17:03:00Z">
              <w:del w:id="7153" w:author="阿毛" w:date="2021-06-07T16:49:00Z">
                <w:r w:rsidDel="00741DE7">
                  <w:rPr>
                    <w:rFonts w:ascii="標楷體" w:eastAsia="標楷體" w:hAnsi="標楷體" w:hint="eastAsia"/>
                  </w:rPr>
                  <w:delText>3.還款日期迄日不可小於起日</w:delText>
                </w:r>
              </w:del>
            </w:ins>
          </w:p>
          <w:p w14:paraId="04CF3715" w14:textId="788538AE" w:rsidR="001266A6" w:rsidRPr="001E30A5" w:rsidDel="00741DE7" w:rsidRDefault="001266A6" w:rsidP="001266A6">
            <w:pPr>
              <w:rPr>
                <w:ins w:id="7154" w:author="智誠 楊" w:date="2021-05-12T14:27:00Z"/>
                <w:del w:id="7155" w:author="阿毛" w:date="2021-06-07T16:49:00Z"/>
                <w:rFonts w:ascii="標楷體" w:eastAsia="標楷體" w:hAnsi="標楷體"/>
              </w:rPr>
            </w:pPr>
            <w:ins w:id="7156" w:author="智誠 楊" w:date="2021-05-12T14:27:00Z">
              <w:del w:id="7157" w:author="阿毛" w:date="2021-06-07T16:49:00Z">
                <w:r w:rsidDel="00741DE7">
                  <w:rPr>
                    <w:rFonts w:ascii="標楷體" w:eastAsia="標楷體" w:hAnsi="標楷體" w:hint="eastAsia"/>
                  </w:rPr>
                  <w:delText>4.檢查:</w:delText>
                </w:r>
                <w:r w:rsidDel="00741DE7">
                  <w:delText xml:space="preserve"> </w:delText>
                </w:r>
                <w:r w:rsidRPr="001E30A5" w:rsidDel="00741DE7">
                  <w:rPr>
                    <w:rFonts w:ascii="標楷體" w:eastAsia="標楷體" w:hAnsi="標楷體"/>
                  </w:rPr>
                  <w:delText>V(7)A(DATE,0,#ActualRepayDateEnd)</w:delText>
                </w:r>
              </w:del>
            </w:ins>
          </w:p>
          <w:p w14:paraId="414F1CD8" w14:textId="19870C16" w:rsidR="001266A6" w:rsidRPr="00C64E2C" w:rsidRDefault="001266A6" w:rsidP="001266A6">
            <w:pPr>
              <w:rPr>
                <w:ins w:id="7158" w:author="智誠 楊" w:date="2021-05-07T16:58:00Z"/>
                <w:rFonts w:ascii="標楷體" w:eastAsia="標楷體" w:hAnsi="標楷體"/>
              </w:rPr>
            </w:pPr>
            <w:ins w:id="7159" w:author="智誠 楊" w:date="2021-05-12T14:27:00Z">
              <w:del w:id="7160" w:author="阿毛" w:date="2021-06-07T16:49:00Z">
                <w:r w:rsidRPr="001E30A5" w:rsidDel="00741DE7">
                  <w:rPr>
                    <w:rFonts w:ascii="標楷體" w:eastAsia="標楷體" w:hAnsi="標楷體"/>
                  </w:rPr>
                  <w:delText>V(5,#ActualRepayDateStart,#DATE)</w:delText>
                </w:r>
              </w:del>
            </w:ins>
          </w:p>
        </w:tc>
      </w:tr>
    </w:tbl>
    <w:p w14:paraId="68BE771D" w14:textId="77777777" w:rsidR="00006F65" w:rsidRPr="00B56858" w:rsidRDefault="00006F65" w:rsidP="00006F65">
      <w:pPr>
        <w:rPr>
          <w:ins w:id="7161" w:author="智誠 楊" w:date="2021-05-07T16:34:00Z"/>
        </w:rPr>
      </w:pPr>
    </w:p>
    <w:p w14:paraId="6DEC84F9" w14:textId="77777777" w:rsidR="00006F65" w:rsidDel="00C7104D" w:rsidRDefault="00006F65">
      <w:pPr>
        <w:pStyle w:val="a"/>
        <w:rPr>
          <w:ins w:id="7162" w:author="智誠 楊" w:date="2021-05-07T16:34:00Z"/>
          <w:del w:id="7163" w:author="阿毛" w:date="2021-06-07T16:52:00Z"/>
        </w:rPr>
      </w:pPr>
      <w:ins w:id="7164" w:author="智誠 楊" w:date="2021-05-07T16:34:00Z">
        <w:r>
          <w:rPr>
            <w:rFonts w:hint="eastAsia"/>
            <w:lang w:eastAsia="zh-HK"/>
          </w:rPr>
          <w:t>輸出</w:t>
        </w:r>
        <w:r w:rsidRPr="00362205">
          <w:t>畫面</w:t>
        </w:r>
        <w:r>
          <w:rPr>
            <w:rFonts w:hint="eastAsia"/>
          </w:rPr>
          <w:t>:</w:t>
        </w:r>
      </w:ins>
    </w:p>
    <w:p w14:paraId="25B644D0" w14:textId="77777777" w:rsidR="00006F65" w:rsidRDefault="00006F65">
      <w:pPr>
        <w:pStyle w:val="a"/>
        <w:rPr>
          <w:ins w:id="7165" w:author="智誠 楊" w:date="2021-05-07T16:34:00Z"/>
        </w:rPr>
        <w:pPrChange w:id="7166" w:author="阿毛" w:date="2021-06-07T16:52:00Z">
          <w:pPr>
            <w:ind w:left="480"/>
          </w:pPr>
        </w:pPrChange>
      </w:pPr>
    </w:p>
    <w:p w14:paraId="5C7A98E2" w14:textId="1DDA3A51" w:rsidR="00006F65" w:rsidDel="00824678" w:rsidRDefault="00765679" w:rsidP="00006F65">
      <w:pPr>
        <w:rPr>
          <w:ins w:id="7167" w:author="智誠 楊" w:date="2021-05-07T16:34:00Z"/>
          <w:del w:id="7168" w:author="阿毛" w:date="2021-06-09T14:25:00Z"/>
        </w:rPr>
      </w:pPr>
      <w:ins w:id="7169" w:author="智誠 楊" w:date="2021-05-07T17:19:00Z">
        <w:del w:id="7170" w:author="阿毛" w:date="2021-06-09T14:23:00Z">
          <w:r w:rsidRPr="00765679" w:rsidDel="00824678">
            <w:rPr>
              <w:noProof/>
            </w:rPr>
            <w:lastRenderedPageBreak/>
            <w:drawing>
              <wp:inline distT="0" distB="0" distL="0" distR="0" wp14:anchorId="5618F058" wp14:editId="08E978FE">
                <wp:extent cx="6942364" cy="148590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55297" cy="1488668"/>
                        </a:xfrm>
                        <a:prstGeom prst="rect">
                          <a:avLst/>
                        </a:prstGeom>
                      </pic:spPr>
                    </pic:pic>
                  </a:graphicData>
                </a:graphic>
              </wp:inline>
            </w:drawing>
          </w:r>
        </w:del>
      </w:ins>
      <w:ins w:id="7171" w:author="阿毛" w:date="2021-06-09T14:24:00Z">
        <w:r w:rsidR="00824678" w:rsidRPr="00824678">
          <w:rPr>
            <w:noProof/>
          </w:rPr>
          <w:t xml:space="preserve"> </w:t>
        </w:r>
        <w:r w:rsidR="00824678" w:rsidRPr="00824678">
          <w:rPr>
            <w:noProof/>
          </w:rPr>
          <w:drawing>
            <wp:inline distT="0" distB="0" distL="0" distR="0" wp14:anchorId="00E3B8D1" wp14:editId="592B631E">
              <wp:extent cx="6479540" cy="134874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348740"/>
                      </a:xfrm>
                      <a:prstGeom prst="rect">
                        <a:avLst/>
                      </a:prstGeom>
                    </pic:spPr>
                  </pic:pic>
                </a:graphicData>
              </a:graphic>
            </wp:inline>
          </w:drawing>
        </w:r>
      </w:ins>
    </w:p>
    <w:p w14:paraId="7C1D7EF0" w14:textId="027842AC" w:rsidR="00C10CD0" w:rsidRDefault="00C10CD0">
      <w:pPr>
        <w:rPr>
          <w:ins w:id="7172" w:author="智誠 楊" w:date="2021-05-07T17:21:00Z"/>
          <w:rFonts w:eastAsia="標楷體"/>
          <w:sz w:val="26"/>
        </w:rPr>
        <w:pPrChange w:id="7173" w:author="阿毛" w:date="2021-06-09T14:25:00Z">
          <w:pPr>
            <w:widowControl/>
          </w:pPr>
        </w:pPrChange>
      </w:pPr>
    </w:p>
    <w:p w14:paraId="6647EE37" w14:textId="086DECAE" w:rsidR="00006F65" w:rsidDel="00824678" w:rsidRDefault="00006F65">
      <w:pPr>
        <w:pStyle w:val="a"/>
        <w:rPr>
          <w:ins w:id="7174" w:author="智誠 楊" w:date="2021-05-07T16:34:00Z"/>
          <w:del w:id="7175" w:author="阿毛" w:date="2021-06-09T14:24:00Z"/>
        </w:rPr>
      </w:pPr>
      <w:ins w:id="7176" w:author="智誠 楊" w:date="2021-05-07T16:34:00Z">
        <w:r>
          <w:rPr>
            <w:rFonts w:hint="eastAsia"/>
          </w:rPr>
          <w:t>輸出畫面資料說明</w:t>
        </w:r>
      </w:ins>
    </w:p>
    <w:p w14:paraId="708AA532" w14:textId="77777777" w:rsidR="00006F65" w:rsidRDefault="00006F65">
      <w:pPr>
        <w:pStyle w:val="a"/>
        <w:rPr>
          <w:ins w:id="7177" w:author="智誠 楊" w:date="2021-05-07T16:34:00Z"/>
        </w:rPr>
        <w:pPrChange w:id="7178" w:author="阿毛" w:date="2021-06-09T14:24:00Z">
          <w:pPr/>
        </w:pPrChange>
      </w:pPr>
    </w:p>
    <w:tbl>
      <w:tblPr>
        <w:tblStyle w:val="ac"/>
        <w:tblW w:w="10598" w:type="dxa"/>
        <w:tblLook w:val="04A0" w:firstRow="1" w:lastRow="0" w:firstColumn="1" w:lastColumn="0" w:noHBand="0" w:noVBand="1"/>
        <w:tblPrChange w:id="7179" w:author="智誠 楊" w:date="2021-05-07T17:28:00Z">
          <w:tblPr>
            <w:tblStyle w:val="ac"/>
            <w:tblW w:w="0" w:type="auto"/>
            <w:tblLook w:val="04A0" w:firstRow="1" w:lastRow="0" w:firstColumn="1" w:lastColumn="0" w:noHBand="0" w:noVBand="1"/>
          </w:tblPr>
        </w:tblPrChange>
      </w:tblPr>
      <w:tblGrid>
        <w:gridCol w:w="667"/>
        <w:gridCol w:w="936"/>
        <w:gridCol w:w="1603"/>
        <w:gridCol w:w="3816"/>
        <w:gridCol w:w="3576"/>
        <w:tblGridChange w:id="7180">
          <w:tblGrid>
            <w:gridCol w:w="667"/>
            <w:gridCol w:w="43"/>
            <w:gridCol w:w="893"/>
            <w:gridCol w:w="141"/>
            <w:gridCol w:w="1462"/>
            <w:gridCol w:w="325"/>
            <w:gridCol w:w="3491"/>
            <w:gridCol w:w="325"/>
            <w:gridCol w:w="3073"/>
            <w:gridCol w:w="178"/>
          </w:tblGrid>
        </w:tblGridChange>
      </w:tblGrid>
      <w:tr w:rsidR="00C10CD0" w:rsidRPr="008F1D46" w14:paraId="513B60AE" w14:textId="77777777" w:rsidTr="00824678">
        <w:trPr>
          <w:ins w:id="7181" w:author="智誠 楊" w:date="2021-05-07T16:34:00Z"/>
          <w:trPrChange w:id="7182" w:author="智誠 楊" w:date="2021-05-07T17:28:00Z">
            <w:trPr>
              <w:gridAfter w:val="0"/>
            </w:trPr>
          </w:trPrChange>
        </w:trPr>
        <w:tc>
          <w:tcPr>
            <w:tcW w:w="667" w:type="dxa"/>
            <w:shd w:val="clear" w:color="auto" w:fill="D9D9D9" w:themeFill="background1" w:themeFillShade="D9"/>
            <w:tcPrChange w:id="7183" w:author="智誠 楊" w:date="2021-05-07T17:28:00Z">
              <w:tcPr>
                <w:tcW w:w="710" w:type="dxa"/>
                <w:gridSpan w:val="2"/>
                <w:shd w:val="clear" w:color="auto" w:fill="D9D9D9" w:themeFill="background1" w:themeFillShade="D9"/>
              </w:tcPr>
            </w:tcPrChange>
          </w:tcPr>
          <w:p w14:paraId="11F05A9D" w14:textId="77777777" w:rsidR="00006F65" w:rsidRPr="008F1D46" w:rsidRDefault="00006F65" w:rsidP="00B6788F">
            <w:pPr>
              <w:jc w:val="center"/>
              <w:rPr>
                <w:ins w:id="7184" w:author="智誠 楊" w:date="2021-05-07T16:34:00Z"/>
                <w:rFonts w:ascii="標楷體" w:eastAsia="標楷體" w:hAnsi="標楷體"/>
                <w:lang w:eastAsia="zh-HK"/>
              </w:rPr>
            </w:pPr>
            <w:ins w:id="7185" w:author="智誠 楊" w:date="2021-05-07T16:34:00Z">
              <w:r w:rsidRPr="008F1D46">
                <w:rPr>
                  <w:rFonts w:ascii="標楷體" w:eastAsia="標楷體" w:hAnsi="標楷體" w:hint="eastAsia"/>
                  <w:lang w:eastAsia="zh-HK"/>
                </w:rPr>
                <w:t>序號</w:t>
              </w:r>
            </w:ins>
          </w:p>
        </w:tc>
        <w:tc>
          <w:tcPr>
            <w:tcW w:w="936" w:type="dxa"/>
            <w:shd w:val="clear" w:color="auto" w:fill="D9D9D9" w:themeFill="background1" w:themeFillShade="D9"/>
            <w:tcPrChange w:id="7186" w:author="智誠 楊" w:date="2021-05-07T17:28:00Z">
              <w:tcPr>
                <w:tcW w:w="1034" w:type="dxa"/>
                <w:gridSpan w:val="2"/>
                <w:shd w:val="clear" w:color="auto" w:fill="D9D9D9" w:themeFill="background1" w:themeFillShade="D9"/>
              </w:tcPr>
            </w:tcPrChange>
          </w:tcPr>
          <w:p w14:paraId="4CD0FECB" w14:textId="77777777" w:rsidR="00006F65" w:rsidRPr="008F1D46" w:rsidRDefault="00006F65" w:rsidP="00B6788F">
            <w:pPr>
              <w:jc w:val="center"/>
              <w:rPr>
                <w:ins w:id="7187" w:author="智誠 楊" w:date="2021-05-07T16:34:00Z"/>
                <w:rFonts w:ascii="標楷體" w:eastAsia="標楷體" w:hAnsi="標楷體"/>
                <w:lang w:eastAsia="zh-HK"/>
              </w:rPr>
            </w:pPr>
            <w:ins w:id="7188" w:author="智誠 楊" w:date="2021-05-07T16:34:00Z">
              <w:r w:rsidRPr="008F1D46">
                <w:rPr>
                  <w:rFonts w:ascii="標楷體" w:eastAsia="標楷體" w:hAnsi="標楷體" w:hint="eastAsia"/>
                  <w:lang w:eastAsia="zh-HK"/>
                </w:rPr>
                <w:t>欄位型態</w:t>
              </w:r>
            </w:ins>
          </w:p>
        </w:tc>
        <w:tc>
          <w:tcPr>
            <w:tcW w:w="1603" w:type="dxa"/>
            <w:shd w:val="clear" w:color="auto" w:fill="D9D9D9" w:themeFill="background1" w:themeFillShade="D9"/>
            <w:tcPrChange w:id="7189" w:author="智誠 楊" w:date="2021-05-07T17:28:00Z">
              <w:tcPr>
                <w:tcW w:w="1787" w:type="dxa"/>
                <w:gridSpan w:val="2"/>
                <w:shd w:val="clear" w:color="auto" w:fill="D9D9D9" w:themeFill="background1" w:themeFillShade="D9"/>
              </w:tcPr>
            </w:tcPrChange>
          </w:tcPr>
          <w:p w14:paraId="08CB8FB6" w14:textId="77777777" w:rsidR="00006F65" w:rsidRPr="008F1D46" w:rsidRDefault="00006F65" w:rsidP="00B6788F">
            <w:pPr>
              <w:jc w:val="center"/>
              <w:rPr>
                <w:ins w:id="7190" w:author="智誠 楊" w:date="2021-05-07T16:34:00Z"/>
                <w:rFonts w:ascii="標楷體" w:eastAsia="標楷體" w:hAnsi="標楷體"/>
                <w:lang w:eastAsia="zh-HK"/>
              </w:rPr>
            </w:pPr>
            <w:ins w:id="7191" w:author="智誠 楊" w:date="2021-05-07T16:34: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7192" w:author="智誠 楊" w:date="2021-05-07T17:28:00Z">
              <w:tcPr>
                <w:tcW w:w="3816" w:type="dxa"/>
                <w:gridSpan w:val="2"/>
                <w:shd w:val="clear" w:color="auto" w:fill="D9D9D9" w:themeFill="background1" w:themeFillShade="D9"/>
              </w:tcPr>
            </w:tcPrChange>
          </w:tcPr>
          <w:p w14:paraId="0454E40E" w14:textId="77777777" w:rsidR="00006F65" w:rsidRPr="008F1D46" w:rsidRDefault="00006F65" w:rsidP="00B6788F">
            <w:pPr>
              <w:jc w:val="center"/>
              <w:rPr>
                <w:ins w:id="7193" w:author="智誠 楊" w:date="2021-05-07T16:34:00Z"/>
                <w:rFonts w:ascii="標楷體" w:eastAsia="標楷體" w:hAnsi="標楷體"/>
              </w:rPr>
            </w:pPr>
            <w:ins w:id="7194" w:author="智誠 楊" w:date="2021-05-07T16:34:00Z">
              <w:r>
                <w:rPr>
                  <w:rFonts w:ascii="標楷體" w:eastAsia="標楷體" w:hAnsi="標楷體" w:hint="eastAsia"/>
                  <w:lang w:eastAsia="zh-HK"/>
                </w:rPr>
                <w:t>資料來源</w:t>
              </w:r>
            </w:ins>
          </w:p>
        </w:tc>
        <w:tc>
          <w:tcPr>
            <w:tcW w:w="3576" w:type="dxa"/>
            <w:shd w:val="clear" w:color="auto" w:fill="D9D9D9" w:themeFill="background1" w:themeFillShade="D9"/>
            <w:tcPrChange w:id="7195" w:author="智誠 楊" w:date="2021-05-07T17:28:00Z">
              <w:tcPr>
                <w:tcW w:w="3073" w:type="dxa"/>
                <w:shd w:val="clear" w:color="auto" w:fill="D9D9D9" w:themeFill="background1" w:themeFillShade="D9"/>
              </w:tcPr>
            </w:tcPrChange>
          </w:tcPr>
          <w:p w14:paraId="47BDA3A2" w14:textId="77777777" w:rsidR="00006F65" w:rsidRPr="008F1D46" w:rsidRDefault="00006F65" w:rsidP="00B6788F">
            <w:pPr>
              <w:jc w:val="center"/>
              <w:rPr>
                <w:ins w:id="7196" w:author="智誠 楊" w:date="2021-05-07T16:34:00Z"/>
                <w:rFonts w:ascii="標楷體" w:eastAsia="標楷體" w:hAnsi="標楷體"/>
                <w:lang w:eastAsia="zh-HK"/>
              </w:rPr>
            </w:pPr>
            <w:ins w:id="7197" w:author="智誠 楊" w:date="2021-05-07T16:34: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C10CD0" w:rsidRPr="008F1D46" w14:paraId="70274F12" w14:textId="77777777" w:rsidTr="00824678">
        <w:trPr>
          <w:ins w:id="7198" w:author="智誠 楊" w:date="2021-05-07T16:34:00Z"/>
          <w:trPrChange w:id="7199" w:author="智誠 楊" w:date="2021-05-07T17:28:00Z">
            <w:trPr>
              <w:gridAfter w:val="0"/>
            </w:trPr>
          </w:trPrChange>
        </w:trPr>
        <w:tc>
          <w:tcPr>
            <w:tcW w:w="667" w:type="dxa"/>
            <w:tcPrChange w:id="7200" w:author="智誠 楊" w:date="2021-05-07T17:28:00Z">
              <w:tcPr>
                <w:tcW w:w="710" w:type="dxa"/>
                <w:gridSpan w:val="2"/>
              </w:tcPr>
            </w:tcPrChange>
          </w:tcPr>
          <w:p w14:paraId="6DF8E373" w14:textId="77777777" w:rsidR="00006F65" w:rsidRPr="008F1D46" w:rsidRDefault="00006F65" w:rsidP="00B6788F">
            <w:pPr>
              <w:jc w:val="center"/>
              <w:rPr>
                <w:ins w:id="7201" w:author="智誠 楊" w:date="2021-05-07T16:34:00Z"/>
                <w:rFonts w:ascii="標楷體" w:eastAsia="標楷體" w:hAnsi="標楷體"/>
                <w:lang w:eastAsia="zh-HK"/>
              </w:rPr>
            </w:pPr>
            <w:ins w:id="7202" w:author="智誠 楊" w:date="2021-05-07T16:34:00Z">
              <w:r>
                <w:rPr>
                  <w:rFonts w:ascii="標楷體" w:eastAsia="標楷體" w:hAnsi="標楷體" w:hint="eastAsia"/>
                </w:rPr>
                <w:t>1</w:t>
              </w:r>
            </w:ins>
          </w:p>
        </w:tc>
        <w:tc>
          <w:tcPr>
            <w:tcW w:w="936" w:type="dxa"/>
            <w:tcPrChange w:id="7203" w:author="智誠 楊" w:date="2021-05-07T17:28:00Z">
              <w:tcPr>
                <w:tcW w:w="1034" w:type="dxa"/>
                <w:gridSpan w:val="2"/>
              </w:tcPr>
            </w:tcPrChange>
          </w:tcPr>
          <w:p w14:paraId="003AB6BB" w14:textId="77777777" w:rsidR="00006F65" w:rsidRPr="008F1D46" w:rsidRDefault="00006F65" w:rsidP="00B6788F">
            <w:pPr>
              <w:jc w:val="center"/>
              <w:rPr>
                <w:ins w:id="7204" w:author="智誠 楊" w:date="2021-05-07T16:34:00Z"/>
                <w:rFonts w:ascii="標楷體" w:eastAsia="標楷體" w:hAnsi="標楷體"/>
                <w:lang w:eastAsia="zh-HK"/>
              </w:rPr>
            </w:pPr>
            <w:ins w:id="7205" w:author="智誠 楊" w:date="2021-05-07T16:34:00Z">
              <w:r>
                <w:rPr>
                  <w:rFonts w:ascii="標楷體" w:eastAsia="標楷體" w:hAnsi="標楷體" w:hint="eastAsia"/>
                  <w:lang w:eastAsia="zh-HK"/>
                </w:rPr>
                <w:t>按鈕</w:t>
              </w:r>
            </w:ins>
          </w:p>
        </w:tc>
        <w:tc>
          <w:tcPr>
            <w:tcW w:w="1603" w:type="dxa"/>
            <w:tcPrChange w:id="7206" w:author="智誠 楊" w:date="2021-05-07T17:28:00Z">
              <w:tcPr>
                <w:tcW w:w="1787" w:type="dxa"/>
                <w:gridSpan w:val="2"/>
              </w:tcPr>
            </w:tcPrChange>
          </w:tcPr>
          <w:p w14:paraId="6780D276" w14:textId="77777777" w:rsidR="00006F65" w:rsidRPr="008F1D46" w:rsidRDefault="00006F65" w:rsidP="00B6788F">
            <w:pPr>
              <w:rPr>
                <w:ins w:id="7207" w:author="智誠 楊" w:date="2021-05-07T16:34:00Z"/>
                <w:rFonts w:ascii="標楷體" w:eastAsia="標楷體" w:hAnsi="標楷體"/>
                <w:lang w:eastAsia="zh-HK"/>
              </w:rPr>
            </w:pPr>
            <w:ins w:id="7208" w:author="智誠 楊" w:date="2021-05-07T16:34:00Z">
              <w:r>
                <w:rPr>
                  <w:rFonts w:ascii="標楷體" w:eastAsia="標楷體" w:hAnsi="標楷體" w:hint="eastAsia"/>
                  <w:lang w:eastAsia="zh-HK"/>
                </w:rPr>
                <w:t>修改</w:t>
              </w:r>
            </w:ins>
          </w:p>
        </w:tc>
        <w:tc>
          <w:tcPr>
            <w:tcW w:w="3816" w:type="dxa"/>
            <w:tcPrChange w:id="7209" w:author="智誠 楊" w:date="2021-05-07T17:28:00Z">
              <w:tcPr>
                <w:tcW w:w="3816" w:type="dxa"/>
                <w:gridSpan w:val="2"/>
              </w:tcPr>
            </w:tcPrChange>
          </w:tcPr>
          <w:p w14:paraId="5416F15A" w14:textId="77777777" w:rsidR="00006F65" w:rsidRDefault="00006F65" w:rsidP="00B6788F">
            <w:pPr>
              <w:rPr>
                <w:ins w:id="7210" w:author="智誠 楊" w:date="2021-05-07T16:34:00Z"/>
                <w:rFonts w:ascii="標楷體" w:eastAsia="標楷體" w:hAnsi="標楷體"/>
                <w:lang w:eastAsia="zh-HK"/>
              </w:rPr>
            </w:pPr>
          </w:p>
        </w:tc>
        <w:tc>
          <w:tcPr>
            <w:tcW w:w="3576" w:type="dxa"/>
            <w:tcPrChange w:id="7211" w:author="智誠 楊" w:date="2021-05-07T17:28:00Z">
              <w:tcPr>
                <w:tcW w:w="3073" w:type="dxa"/>
              </w:tcPr>
            </w:tcPrChange>
          </w:tcPr>
          <w:p w14:paraId="2401B271" w14:textId="59568B92" w:rsidR="00006F65" w:rsidRPr="006C763E" w:rsidRDefault="00006F65">
            <w:pPr>
              <w:rPr>
                <w:ins w:id="7212" w:author="智誠 楊" w:date="2021-05-07T16:34:00Z"/>
                <w:rFonts w:ascii="標楷體" w:eastAsia="標楷體" w:hAnsi="標楷體"/>
                <w:lang w:eastAsia="zh-HK"/>
              </w:rPr>
            </w:pPr>
            <w:ins w:id="7213" w:author="智誠 楊" w:date="2021-05-07T16:34:00Z">
              <w:r>
                <w:rPr>
                  <w:rFonts w:ascii="標楷體" w:eastAsia="標楷體" w:hAnsi="標楷體" w:hint="eastAsia"/>
                </w:rPr>
                <w:t>1.</w:t>
              </w:r>
              <w:r>
                <w:rPr>
                  <w:rFonts w:ascii="標楷體" w:eastAsia="標楷體" w:hAnsi="標楷體" w:hint="eastAsia"/>
                  <w:lang w:eastAsia="zh-HK"/>
                </w:rPr>
                <w:t>修改當</w:t>
              </w:r>
            </w:ins>
            <w:ins w:id="7214" w:author="智誠 楊" w:date="2021-05-07T17:23:00Z">
              <w:r w:rsidR="00C10CD0">
                <w:rPr>
                  <w:rFonts w:ascii="標楷體" w:eastAsia="標楷體" w:hAnsi="標楷體" w:hint="eastAsia"/>
                  <w:lang w:eastAsia="zh-HK"/>
                </w:rPr>
                <w:t>筆</w:t>
              </w:r>
              <w:r w:rsidR="00C10CD0">
                <w:rPr>
                  <w:rFonts w:eastAsia="標楷體" w:hint="eastAsia"/>
                </w:rPr>
                <w:t>疑似洗錢交易訪談紀</w:t>
              </w:r>
            </w:ins>
            <w:ins w:id="7215" w:author="阿毛" w:date="2021-06-07T16:56:00Z">
              <w:r w:rsidR="00C7104D">
                <w:rPr>
                  <w:rFonts w:eastAsia="標楷體" w:hint="eastAsia"/>
                </w:rPr>
                <w:t xml:space="preserve">  </w:t>
              </w:r>
            </w:ins>
            <w:ins w:id="7216" w:author="智誠 楊" w:date="2021-05-07T17:23:00Z">
              <w:r w:rsidR="00C10CD0">
                <w:rPr>
                  <w:rFonts w:eastAsia="標楷體" w:hint="eastAsia"/>
                </w:rPr>
                <w:t>錄</w:t>
              </w:r>
            </w:ins>
            <w:ins w:id="7217" w:author="智誠 楊" w:date="2021-05-07T16:34:00Z">
              <w:r>
                <w:rPr>
                  <w:rFonts w:ascii="標楷體" w:eastAsia="標楷體" w:hAnsi="標楷體" w:hint="eastAsia"/>
                  <w:lang w:eastAsia="zh-HK"/>
                </w:rPr>
                <w:t>資料,</w:t>
              </w:r>
              <w:r w:rsidRPr="006C763E">
                <w:rPr>
                  <w:rFonts w:eastAsia="標楷體" w:hint="eastAsia"/>
                </w:rPr>
                <w:t>連結至</w:t>
              </w:r>
            </w:ins>
            <w:ins w:id="7218" w:author="智誠 楊" w:date="2021-05-07T17:22:00Z">
              <w:r w:rsidR="00C10CD0" w:rsidRPr="00E82156">
                <w:rPr>
                  <w:rFonts w:eastAsia="標楷體"/>
                </w:rPr>
                <w:t>【</w:t>
              </w:r>
              <w:r w:rsidR="00C10CD0" w:rsidRPr="00E82156">
                <w:rPr>
                  <w:rFonts w:eastAsia="標楷體"/>
                </w:rPr>
                <w:t>L</w:t>
              </w:r>
              <w:r w:rsidR="00C10CD0">
                <w:rPr>
                  <w:rFonts w:eastAsia="標楷體" w:hint="eastAsia"/>
                </w:rPr>
                <w:t>8204</w:t>
              </w:r>
              <w:r w:rsidR="00C10CD0">
                <w:rPr>
                  <w:rFonts w:eastAsia="標楷體" w:hint="eastAsia"/>
                </w:rPr>
                <w:t>疑似洗錢交易訪談紀錄</w:t>
              </w:r>
              <w:r w:rsidR="00C10CD0" w:rsidRPr="00E82156">
                <w:rPr>
                  <w:rFonts w:eastAsia="標楷體" w:hint="eastAsia"/>
                </w:rPr>
                <w:t>維護</w:t>
              </w:r>
              <w:r w:rsidR="00C10CD0" w:rsidRPr="00E82156">
                <w:rPr>
                  <w:rFonts w:eastAsia="標楷體"/>
                </w:rPr>
                <w:t>】</w:t>
              </w:r>
              <w:r w:rsidR="00C10CD0" w:rsidRPr="00E82156">
                <w:rPr>
                  <w:rFonts w:eastAsia="標楷體" w:hint="eastAsia"/>
                </w:rPr>
                <w:t>，</w:t>
              </w:r>
              <w:r w:rsidR="00C10CD0">
                <w:rPr>
                  <w:rFonts w:ascii="標楷體" w:eastAsia="標楷體" w:hAnsi="標楷體" w:hint="eastAsia"/>
                  <w:lang w:eastAsia="zh-HK"/>
                </w:rPr>
                <w:t>供修改</w:t>
              </w:r>
              <w:r w:rsidR="00C10CD0">
                <w:rPr>
                  <w:rFonts w:eastAsia="標楷體" w:hint="eastAsia"/>
                </w:rPr>
                <w:t>疑似洗錢交易訪談紀錄</w:t>
              </w:r>
            </w:ins>
          </w:p>
        </w:tc>
      </w:tr>
      <w:tr w:rsidR="00824678" w:rsidRPr="008F1D46" w14:paraId="4F9C3253" w14:textId="77777777" w:rsidTr="00824678">
        <w:trPr>
          <w:ins w:id="7219" w:author="智誠 楊" w:date="2021-05-07T16:34:00Z"/>
          <w:trPrChange w:id="7220" w:author="智誠 楊" w:date="2021-05-07T17:28:00Z">
            <w:trPr>
              <w:gridAfter w:val="0"/>
            </w:trPr>
          </w:trPrChange>
        </w:trPr>
        <w:tc>
          <w:tcPr>
            <w:tcW w:w="667" w:type="dxa"/>
            <w:tcPrChange w:id="7221" w:author="智誠 楊" w:date="2021-05-07T17:28:00Z">
              <w:tcPr>
                <w:tcW w:w="710" w:type="dxa"/>
                <w:gridSpan w:val="2"/>
              </w:tcPr>
            </w:tcPrChange>
          </w:tcPr>
          <w:p w14:paraId="2F116452" w14:textId="77777777" w:rsidR="00824678" w:rsidRDefault="00824678" w:rsidP="00824678">
            <w:pPr>
              <w:jc w:val="center"/>
              <w:rPr>
                <w:ins w:id="7222" w:author="智誠 楊" w:date="2021-05-07T16:34:00Z"/>
                <w:rFonts w:ascii="標楷體" w:eastAsia="標楷體" w:hAnsi="標楷體"/>
              </w:rPr>
            </w:pPr>
            <w:ins w:id="7223" w:author="智誠 楊" w:date="2021-05-07T16:34:00Z">
              <w:r>
                <w:rPr>
                  <w:rFonts w:ascii="標楷體" w:eastAsia="標楷體" w:hAnsi="標楷體" w:hint="eastAsia"/>
                </w:rPr>
                <w:t>2</w:t>
              </w:r>
            </w:ins>
          </w:p>
        </w:tc>
        <w:tc>
          <w:tcPr>
            <w:tcW w:w="936" w:type="dxa"/>
            <w:tcPrChange w:id="7224" w:author="智誠 楊" w:date="2021-05-07T17:28:00Z">
              <w:tcPr>
                <w:tcW w:w="1034" w:type="dxa"/>
                <w:gridSpan w:val="2"/>
              </w:tcPr>
            </w:tcPrChange>
          </w:tcPr>
          <w:p w14:paraId="49425E27" w14:textId="4796289D" w:rsidR="00824678" w:rsidRDefault="00824678" w:rsidP="00824678">
            <w:pPr>
              <w:jc w:val="center"/>
              <w:rPr>
                <w:ins w:id="7225" w:author="智誠 楊" w:date="2021-05-07T16:34:00Z"/>
                <w:rFonts w:ascii="標楷體" w:eastAsia="標楷體" w:hAnsi="標楷體"/>
                <w:lang w:eastAsia="zh-HK"/>
              </w:rPr>
            </w:pPr>
            <w:ins w:id="7226" w:author="阿毛" w:date="2021-06-09T14:24:00Z">
              <w:r>
                <w:rPr>
                  <w:rFonts w:ascii="標楷體" w:eastAsia="標楷體" w:hAnsi="標楷體" w:hint="eastAsia"/>
                  <w:lang w:eastAsia="zh-HK"/>
                </w:rPr>
                <w:t>按鈕</w:t>
              </w:r>
            </w:ins>
            <w:ins w:id="7227" w:author="智誠 楊" w:date="2021-05-07T16:34:00Z">
              <w:del w:id="7228" w:author="阿毛" w:date="2021-06-09T14:24:00Z">
                <w:r w:rsidDel="00824678">
                  <w:rPr>
                    <w:rFonts w:ascii="標楷體" w:eastAsia="標楷體" w:hAnsi="標楷體" w:hint="eastAsia"/>
                    <w:lang w:eastAsia="zh-HK"/>
                  </w:rPr>
                  <w:delText>按鈕</w:delText>
                </w:r>
              </w:del>
            </w:ins>
          </w:p>
        </w:tc>
        <w:tc>
          <w:tcPr>
            <w:tcW w:w="1603" w:type="dxa"/>
            <w:tcPrChange w:id="7229" w:author="智誠 楊" w:date="2021-05-07T17:28:00Z">
              <w:tcPr>
                <w:tcW w:w="1787" w:type="dxa"/>
                <w:gridSpan w:val="2"/>
              </w:tcPr>
            </w:tcPrChange>
          </w:tcPr>
          <w:p w14:paraId="1222D922" w14:textId="34495682" w:rsidR="00824678" w:rsidRDefault="00824678" w:rsidP="00824678">
            <w:pPr>
              <w:rPr>
                <w:ins w:id="7230" w:author="智誠 楊" w:date="2021-05-07T16:34:00Z"/>
                <w:rFonts w:ascii="標楷體" w:eastAsia="標楷體" w:hAnsi="標楷體"/>
                <w:lang w:eastAsia="zh-HK"/>
              </w:rPr>
            </w:pPr>
            <w:ins w:id="7231" w:author="阿毛" w:date="2021-06-09T14:24:00Z">
              <w:r>
                <w:rPr>
                  <w:rFonts w:ascii="標楷體" w:eastAsia="標楷體" w:hAnsi="標楷體" w:hint="eastAsia"/>
                  <w:lang w:eastAsia="zh-HK"/>
                </w:rPr>
                <w:t>刪除</w:t>
              </w:r>
            </w:ins>
            <w:ins w:id="7232" w:author="智誠 楊" w:date="2021-05-07T17:21:00Z">
              <w:del w:id="7233" w:author="阿毛" w:date="2021-06-09T14:24:00Z">
                <w:r w:rsidDel="00824678">
                  <w:rPr>
                    <w:rFonts w:ascii="標楷體" w:eastAsia="標楷體" w:hAnsi="標楷體" w:hint="eastAsia"/>
                    <w:lang w:eastAsia="zh-HK"/>
                  </w:rPr>
                  <w:delText>歷程</w:delText>
                </w:r>
              </w:del>
            </w:ins>
          </w:p>
        </w:tc>
        <w:tc>
          <w:tcPr>
            <w:tcW w:w="3816" w:type="dxa"/>
            <w:tcPrChange w:id="7234" w:author="智誠 楊" w:date="2021-05-07T17:28:00Z">
              <w:tcPr>
                <w:tcW w:w="3816" w:type="dxa"/>
                <w:gridSpan w:val="2"/>
              </w:tcPr>
            </w:tcPrChange>
          </w:tcPr>
          <w:p w14:paraId="5DF0B475" w14:textId="77777777" w:rsidR="00824678" w:rsidRDefault="00824678" w:rsidP="00824678">
            <w:pPr>
              <w:rPr>
                <w:ins w:id="7235" w:author="智誠 楊" w:date="2021-05-07T16:34:00Z"/>
                <w:rFonts w:ascii="標楷體" w:eastAsia="標楷體" w:hAnsi="標楷體"/>
                <w:lang w:eastAsia="zh-HK"/>
              </w:rPr>
            </w:pPr>
          </w:p>
        </w:tc>
        <w:tc>
          <w:tcPr>
            <w:tcW w:w="3576" w:type="dxa"/>
            <w:tcPrChange w:id="7236" w:author="智誠 楊" w:date="2021-05-07T17:28:00Z">
              <w:tcPr>
                <w:tcW w:w="3073" w:type="dxa"/>
              </w:tcPr>
            </w:tcPrChange>
          </w:tcPr>
          <w:p w14:paraId="085C14F2" w14:textId="2EDDECF3" w:rsidR="00824678" w:rsidRPr="006C763E" w:rsidRDefault="00824678" w:rsidP="00824678">
            <w:pPr>
              <w:rPr>
                <w:ins w:id="7237" w:author="智誠 楊" w:date="2021-05-07T16:34:00Z"/>
                <w:rFonts w:ascii="標楷體" w:eastAsia="標楷體" w:hAnsi="標楷體"/>
                <w:lang w:eastAsia="zh-HK"/>
              </w:rPr>
            </w:pPr>
            <w:ins w:id="7238" w:author="阿毛" w:date="2021-06-09T14:24:00Z">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ins>
            <w:ins w:id="7239" w:author="智誠 楊" w:date="2021-05-07T16:34:00Z">
              <w:del w:id="7240" w:author="阿毛" w:date="2021-06-09T14:24:00Z">
                <w:r w:rsidDel="00824678">
                  <w:rPr>
                    <w:rFonts w:ascii="標楷體" w:eastAsia="標楷體" w:hAnsi="標楷體" w:hint="eastAsia"/>
                  </w:rPr>
                  <w:delText>1.</w:delText>
                </w:r>
                <w:r w:rsidRPr="006C763E" w:rsidDel="00824678">
                  <w:rPr>
                    <w:rFonts w:eastAsia="標楷體" w:hint="eastAsia"/>
                  </w:rPr>
                  <w:delText>連結至</w:delText>
                </w:r>
                <w:r w:rsidRPr="006C763E" w:rsidDel="00824678">
                  <w:rPr>
                    <w:rFonts w:eastAsia="標楷體"/>
                  </w:rPr>
                  <w:delText>【</w:delText>
                </w:r>
                <w:r w:rsidRPr="006C763E" w:rsidDel="00824678">
                  <w:rPr>
                    <w:rFonts w:eastAsia="標楷體"/>
                  </w:rPr>
                  <w:delText>L</w:delText>
                </w:r>
              </w:del>
            </w:ins>
            <w:ins w:id="7241" w:author="智誠 楊" w:date="2021-05-07T17:23:00Z">
              <w:del w:id="7242" w:author="阿毛" w:date="2021-06-09T14:24:00Z">
                <w:r w:rsidDel="00824678">
                  <w:rPr>
                    <w:rFonts w:eastAsia="標楷體" w:hint="eastAsia"/>
                  </w:rPr>
                  <w:delText>8924</w:delText>
                </w:r>
                <w:r w:rsidDel="00824678">
                  <w:rPr>
                    <w:rFonts w:eastAsia="標楷體" w:hint="eastAsia"/>
                  </w:rPr>
                  <w:delText>疑似洗錢資料變更查詢</w:delText>
                </w:r>
              </w:del>
            </w:ins>
            <w:ins w:id="7243" w:author="智誠 楊" w:date="2021-05-07T16:34:00Z">
              <w:del w:id="7244" w:author="阿毛" w:date="2021-06-09T14:24:00Z">
                <w:r w:rsidRPr="006C763E" w:rsidDel="00824678">
                  <w:rPr>
                    <w:rFonts w:eastAsia="標楷體"/>
                  </w:rPr>
                  <w:delText>】</w:delText>
                </w:r>
                <w:r w:rsidRPr="006C763E" w:rsidDel="00824678">
                  <w:rPr>
                    <w:rFonts w:eastAsia="標楷體" w:hint="eastAsia"/>
                  </w:rPr>
                  <w:delText>，</w:delText>
                </w:r>
                <w:r w:rsidDel="00824678">
                  <w:rPr>
                    <w:rFonts w:ascii="標楷體" w:eastAsia="標楷體" w:hAnsi="標楷體" w:hint="eastAsia"/>
                    <w:lang w:eastAsia="zh-HK"/>
                  </w:rPr>
                  <w:delText>供</w:delText>
                </w:r>
              </w:del>
            </w:ins>
            <w:ins w:id="7245" w:author="智誠 楊" w:date="2021-05-07T17:24:00Z">
              <w:del w:id="7246" w:author="阿毛" w:date="2021-06-09T14:24:00Z">
                <w:r w:rsidDel="00824678">
                  <w:rPr>
                    <w:rFonts w:ascii="標楷體" w:eastAsia="標楷體" w:hAnsi="標楷體" w:hint="eastAsia"/>
                    <w:lang w:eastAsia="zh-HK"/>
                  </w:rPr>
                  <w:delText>查詢當筆資料變更紀錄</w:delText>
                </w:r>
              </w:del>
            </w:ins>
          </w:p>
        </w:tc>
      </w:tr>
      <w:tr w:rsidR="00824678" w:rsidRPr="008F1D46" w14:paraId="1B9633D8" w14:textId="77777777" w:rsidTr="00824678">
        <w:trPr>
          <w:ins w:id="7247" w:author="阿毛" w:date="2021-06-09T14:24:00Z"/>
        </w:trPr>
        <w:tc>
          <w:tcPr>
            <w:tcW w:w="667" w:type="dxa"/>
          </w:tcPr>
          <w:p w14:paraId="46BDB7C0" w14:textId="00A8018A" w:rsidR="00824678" w:rsidRDefault="00824678" w:rsidP="00824678">
            <w:pPr>
              <w:jc w:val="center"/>
              <w:rPr>
                <w:ins w:id="7248" w:author="阿毛" w:date="2021-06-09T14:24:00Z"/>
                <w:rFonts w:ascii="標楷體" w:eastAsia="標楷體" w:hAnsi="標楷體"/>
              </w:rPr>
            </w:pPr>
            <w:ins w:id="7249" w:author="阿毛" w:date="2021-06-09T14:24:00Z">
              <w:r>
                <w:rPr>
                  <w:rFonts w:ascii="標楷體" w:eastAsia="標楷體" w:hAnsi="標楷體" w:hint="eastAsia"/>
                </w:rPr>
                <w:t>3</w:t>
              </w:r>
            </w:ins>
          </w:p>
        </w:tc>
        <w:tc>
          <w:tcPr>
            <w:tcW w:w="936" w:type="dxa"/>
          </w:tcPr>
          <w:p w14:paraId="773F2C0B" w14:textId="53F714F6" w:rsidR="00824678" w:rsidRDefault="00824678" w:rsidP="00824678">
            <w:pPr>
              <w:jc w:val="center"/>
              <w:rPr>
                <w:ins w:id="7250" w:author="阿毛" w:date="2021-06-09T14:24:00Z"/>
                <w:rFonts w:ascii="標楷體" w:eastAsia="標楷體" w:hAnsi="標楷體"/>
                <w:lang w:eastAsia="zh-HK"/>
              </w:rPr>
            </w:pPr>
            <w:ins w:id="7251" w:author="阿毛" w:date="2021-06-09T14:24:00Z">
              <w:r>
                <w:rPr>
                  <w:rFonts w:ascii="標楷體" w:eastAsia="標楷體" w:hAnsi="標楷體" w:hint="eastAsia"/>
                  <w:lang w:eastAsia="zh-HK"/>
                </w:rPr>
                <w:t>按鈕</w:t>
              </w:r>
            </w:ins>
          </w:p>
        </w:tc>
        <w:tc>
          <w:tcPr>
            <w:tcW w:w="1603" w:type="dxa"/>
          </w:tcPr>
          <w:p w14:paraId="4D89A665" w14:textId="48EC1581" w:rsidR="00824678" w:rsidRDefault="00824678" w:rsidP="00824678">
            <w:pPr>
              <w:rPr>
                <w:ins w:id="7252" w:author="阿毛" w:date="2021-06-09T14:24:00Z"/>
                <w:rFonts w:ascii="標楷體" w:eastAsia="標楷體" w:hAnsi="標楷體"/>
                <w:lang w:eastAsia="zh-HK"/>
              </w:rPr>
            </w:pPr>
            <w:ins w:id="7253" w:author="阿毛" w:date="2021-06-09T14:24:00Z">
              <w:r>
                <w:rPr>
                  <w:rFonts w:ascii="標楷體" w:eastAsia="標楷體" w:hAnsi="標楷體" w:hint="eastAsia"/>
                  <w:lang w:eastAsia="zh-HK"/>
                </w:rPr>
                <w:t>歷程</w:t>
              </w:r>
            </w:ins>
          </w:p>
        </w:tc>
        <w:tc>
          <w:tcPr>
            <w:tcW w:w="3816" w:type="dxa"/>
          </w:tcPr>
          <w:p w14:paraId="34C14908" w14:textId="77777777" w:rsidR="00824678" w:rsidRDefault="00824678" w:rsidP="00824678">
            <w:pPr>
              <w:rPr>
                <w:ins w:id="7254" w:author="阿毛" w:date="2021-06-09T14:24:00Z"/>
                <w:rFonts w:ascii="標楷體" w:eastAsia="標楷體" w:hAnsi="標楷體"/>
                <w:lang w:eastAsia="zh-HK"/>
              </w:rPr>
            </w:pPr>
          </w:p>
        </w:tc>
        <w:tc>
          <w:tcPr>
            <w:tcW w:w="3576" w:type="dxa"/>
          </w:tcPr>
          <w:p w14:paraId="761B97A9" w14:textId="2401E489" w:rsidR="00824678" w:rsidRDefault="00824678" w:rsidP="00824678">
            <w:pPr>
              <w:rPr>
                <w:ins w:id="7255" w:author="阿毛" w:date="2021-06-09T14:24:00Z"/>
                <w:rFonts w:ascii="標楷體" w:eastAsia="標楷體" w:hAnsi="標楷體"/>
              </w:rPr>
            </w:pPr>
            <w:ins w:id="7256" w:author="阿毛" w:date="2021-06-09T14:24: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ins>
          </w:p>
        </w:tc>
      </w:tr>
      <w:tr w:rsidR="00824678" w:rsidRPr="008F1D46" w14:paraId="407B4252" w14:textId="77777777" w:rsidTr="00824678">
        <w:trPr>
          <w:ins w:id="7257" w:author="智誠 楊" w:date="2021-05-07T16:34:00Z"/>
          <w:trPrChange w:id="7258" w:author="智誠 楊" w:date="2021-05-07T17:28:00Z">
            <w:trPr>
              <w:gridAfter w:val="0"/>
            </w:trPr>
          </w:trPrChange>
        </w:trPr>
        <w:tc>
          <w:tcPr>
            <w:tcW w:w="667" w:type="dxa"/>
            <w:tcPrChange w:id="7259" w:author="智誠 楊" w:date="2021-05-07T17:28:00Z">
              <w:tcPr>
                <w:tcW w:w="710" w:type="dxa"/>
                <w:gridSpan w:val="2"/>
              </w:tcPr>
            </w:tcPrChange>
          </w:tcPr>
          <w:p w14:paraId="36436CA6" w14:textId="484FBA90" w:rsidR="00824678" w:rsidRDefault="00824678" w:rsidP="00824678">
            <w:pPr>
              <w:jc w:val="center"/>
              <w:rPr>
                <w:ins w:id="7260" w:author="智誠 楊" w:date="2021-05-07T16:34:00Z"/>
                <w:rFonts w:ascii="標楷體" w:eastAsia="標楷體" w:hAnsi="標楷體"/>
              </w:rPr>
            </w:pPr>
            <w:ins w:id="7261" w:author="阿毛" w:date="2021-06-09T14:24:00Z">
              <w:r>
                <w:rPr>
                  <w:rFonts w:ascii="標楷體" w:eastAsia="標楷體" w:hAnsi="標楷體" w:hint="eastAsia"/>
                </w:rPr>
                <w:t>4</w:t>
              </w:r>
            </w:ins>
            <w:ins w:id="7262" w:author="智誠 楊" w:date="2021-05-07T16:34:00Z">
              <w:del w:id="7263" w:author="阿毛" w:date="2021-06-09T14:24:00Z">
                <w:r w:rsidDel="00824678">
                  <w:rPr>
                    <w:rFonts w:ascii="標楷體" w:eastAsia="標楷體" w:hAnsi="標楷體" w:hint="eastAsia"/>
                  </w:rPr>
                  <w:delText>3</w:delText>
                </w:r>
              </w:del>
            </w:ins>
          </w:p>
        </w:tc>
        <w:tc>
          <w:tcPr>
            <w:tcW w:w="936" w:type="dxa"/>
            <w:tcPrChange w:id="7264" w:author="智誠 楊" w:date="2021-05-07T17:28:00Z">
              <w:tcPr>
                <w:tcW w:w="1034" w:type="dxa"/>
                <w:gridSpan w:val="2"/>
              </w:tcPr>
            </w:tcPrChange>
          </w:tcPr>
          <w:p w14:paraId="53ABF59E" w14:textId="77777777" w:rsidR="00824678" w:rsidRDefault="00824678" w:rsidP="00824678">
            <w:pPr>
              <w:jc w:val="center"/>
              <w:rPr>
                <w:ins w:id="7265" w:author="智誠 楊" w:date="2021-05-07T16:34:00Z"/>
                <w:rFonts w:ascii="標楷體" w:eastAsia="標楷體" w:hAnsi="標楷體"/>
                <w:lang w:eastAsia="zh-HK"/>
              </w:rPr>
            </w:pPr>
            <w:ins w:id="7266" w:author="智誠 楊" w:date="2021-05-07T16:34:00Z">
              <w:r>
                <w:rPr>
                  <w:rFonts w:ascii="標楷體" w:eastAsia="標楷體" w:hAnsi="標楷體" w:hint="eastAsia"/>
                  <w:lang w:eastAsia="zh-HK"/>
                </w:rPr>
                <w:t>資料</w:t>
              </w:r>
            </w:ins>
          </w:p>
        </w:tc>
        <w:tc>
          <w:tcPr>
            <w:tcW w:w="1603" w:type="dxa"/>
            <w:tcPrChange w:id="7267" w:author="智誠 楊" w:date="2021-05-07T17:28:00Z">
              <w:tcPr>
                <w:tcW w:w="1787" w:type="dxa"/>
                <w:gridSpan w:val="2"/>
              </w:tcPr>
            </w:tcPrChange>
          </w:tcPr>
          <w:p w14:paraId="06FA9C06" w14:textId="465B4E31" w:rsidR="00824678" w:rsidRDefault="00824678" w:rsidP="00824678">
            <w:pPr>
              <w:rPr>
                <w:ins w:id="7268" w:author="智誠 楊" w:date="2021-05-07T16:34:00Z"/>
                <w:rFonts w:ascii="標楷體" w:eastAsia="標楷體" w:hAnsi="標楷體"/>
                <w:lang w:eastAsia="zh-HK"/>
              </w:rPr>
            </w:pPr>
            <w:ins w:id="7269" w:author="智誠 楊" w:date="2021-05-07T17:21:00Z">
              <w:r>
                <w:rPr>
                  <w:rFonts w:ascii="標楷體" w:eastAsia="標楷體" w:hAnsi="標楷體" w:hint="eastAsia"/>
                  <w:lang w:eastAsia="zh-HK"/>
                </w:rPr>
                <w:t>訪談日期</w:t>
              </w:r>
            </w:ins>
          </w:p>
        </w:tc>
        <w:tc>
          <w:tcPr>
            <w:tcW w:w="3816" w:type="dxa"/>
            <w:tcPrChange w:id="7270" w:author="智誠 楊" w:date="2021-05-07T17:28:00Z">
              <w:tcPr>
                <w:tcW w:w="3816" w:type="dxa"/>
                <w:gridSpan w:val="2"/>
              </w:tcPr>
            </w:tcPrChange>
          </w:tcPr>
          <w:p w14:paraId="57403BB0" w14:textId="01C72235" w:rsidR="00824678" w:rsidRPr="002478F2" w:rsidRDefault="00824678" w:rsidP="00824678">
            <w:pPr>
              <w:rPr>
                <w:ins w:id="7271" w:author="智誠 楊" w:date="2021-05-07T16:34:00Z"/>
                <w:rFonts w:ascii="標楷體" w:eastAsia="標楷體" w:hAnsi="標楷體"/>
                <w:lang w:eastAsia="zh-HK"/>
              </w:rPr>
            </w:pPr>
            <w:proofErr w:type="spellStart"/>
            <w:ins w:id="7272"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273" w:author="智誠 楊" w:date="2021-05-07T17:25:00Z">
              <w:r>
                <w:rPr>
                  <w:rFonts w:ascii="標楷體" w:eastAsia="標楷體" w:hAnsi="標楷體"/>
                  <w:lang w:eastAsia="zh-HK"/>
                </w:rPr>
                <w:t>RecordDate</w:t>
              </w:r>
            </w:ins>
            <w:proofErr w:type="spellEnd"/>
          </w:p>
        </w:tc>
        <w:tc>
          <w:tcPr>
            <w:tcW w:w="3576" w:type="dxa"/>
            <w:tcPrChange w:id="7274" w:author="智誠 楊" w:date="2021-05-07T17:28:00Z">
              <w:tcPr>
                <w:tcW w:w="3073" w:type="dxa"/>
              </w:tcPr>
            </w:tcPrChange>
          </w:tcPr>
          <w:p w14:paraId="563EC0E7" w14:textId="69214BF9" w:rsidR="00824678" w:rsidRPr="008F1D46" w:rsidRDefault="00824678" w:rsidP="00824678">
            <w:pPr>
              <w:rPr>
                <w:ins w:id="7275" w:author="智誠 楊" w:date="2021-05-07T16:34:00Z"/>
                <w:rFonts w:ascii="標楷體" w:eastAsia="標楷體" w:hAnsi="標楷體"/>
                <w:lang w:eastAsia="zh-HK"/>
              </w:rPr>
            </w:pPr>
            <w:ins w:id="7276" w:author="智誠 楊" w:date="2021-05-07T17:27:00Z">
              <w:r>
                <w:rPr>
                  <w:rFonts w:ascii="標楷體" w:eastAsia="標楷體" w:hAnsi="標楷體" w:hint="eastAsia"/>
                  <w:lang w:eastAsia="zh-HK"/>
                </w:rPr>
                <w:t>訪談日期</w:t>
              </w:r>
            </w:ins>
            <w:ins w:id="7277" w:author="阿毛" w:date="2021-06-08T15:04:00Z">
              <w:r>
                <w:rPr>
                  <w:rFonts w:ascii="標楷體" w:eastAsia="標楷體" w:hAnsi="標楷體" w:hint="eastAsia"/>
                </w:rPr>
                <w:t>(YYY/MM/DD)</w:t>
              </w:r>
            </w:ins>
          </w:p>
        </w:tc>
      </w:tr>
      <w:tr w:rsidR="00824678" w:rsidRPr="008F1D46" w14:paraId="6F60EFF7" w14:textId="77777777" w:rsidTr="00824678">
        <w:trPr>
          <w:ins w:id="7278" w:author="智誠 楊" w:date="2021-05-07T16:34:00Z"/>
          <w:trPrChange w:id="7279" w:author="智誠 楊" w:date="2021-05-07T17:28:00Z">
            <w:trPr>
              <w:gridAfter w:val="0"/>
            </w:trPr>
          </w:trPrChange>
        </w:trPr>
        <w:tc>
          <w:tcPr>
            <w:tcW w:w="667" w:type="dxa"/>
            <w:tcPrChange w:id="7280" w:author="智誠 楊" w:date="2021-05-07T17:28:00Z">
              <w:tcPr>
                <w:tcW w:w="710" w:type="dxa"/>
                <w:gridSpan w:val="2"/>
              </w:tcPr>
            </w:tcPrChange>
          </w:tcPr>
          <w:p w14:paraId="53AC2CEA" w14:textId="35B4FF54" w:rsidR="00824678" w:rsidRDefault="00824678" w:rsidP="00824678">
            <w:pPr>
              <w:jc w:val="center"/>
              <w:rPr>
                <w:ins w:id="7281" w:author="智誠 楊" w:date="2021-05-07T16:34:00Z"/>
                <w:rFonts w:ascii="標楷體" w:eastAsia="標楷體" w:hAnsi="標楷體"/>
              </w:rPr>
            </w:pPr>
            <w:ins w:id="7282" w:author="阿毛" w:date="2021-06-09T14:24:00Z">
              <w:r>
                <w:rPr>
                  <w:rFonts w:ascii="標楷體" w:eastAsia="標楷體" w:hAnsi="標楷體" w:hint="eastAsia"/>
                </w:rPr>
                <w:t>5</w:t>
              </w:r>
            </w:ins>
            <w:ins w:id="7283" w:author="智誠 楊" w:date="2021-05-07T16:34:00Z">
              <w:del w:id="7284" w:author="阿毛" w:date="2021-06-09T14:24:00Z">
                <w:r w:rsidDel="00824678">
                  <w:rPr>
                    <w:rFonts w:ascii="標楷體" w:eastAsia="標楷體" w:hAnsi="標楷體" w:hint="eastAsia"/>
                  </w:rPr>
                  <w:delText>4</w:delText>
                </w:r>
              </w:del>
            </w:ins>
          </w:p>
        </w:tc>
        <w:tc>
          <w:tcPr>
            <w:tcW w:w="936" w:type="dxa"/>
            <w:tcPrChange w:id="7285" w:author="智誠 楊" w:date="2021-05-07T17:28:00Z">
              <w:tcPr>
                <w:tcW w:w="1034" w:type="dxa"/>
                <w:gridSpan w:val="2"/>
              </w:tcPr>
            </w:tcPrChange>
          </w:tcPr>
          <w:p w14:paraId="0F43E0C8" w14:textId="77777777" w:rsidR="00824678" w:rsidRDefault="00824678" w:rsidP="00824678">
            <w:pPr>
              <w:jc w:val="center"/>
              <w:rPr>
                <w:ins w:id="7286" w:author="智誠 楊" w:date="2021-05-07T16:34:00Z"/>
                <w:rFonts w:ascii="標楷體" w:eastAsia="標楷體" w:hAnsi="標楷體"/>
                <w:lang w:eastAsia="zh-HK"/>
              </w:rPr>
            </w:pPr>
            <w:ins w:id="7287" w:author="智誠 楊" w:date="2021-05-07T16:34:00Z">
              <w:r>
                <w:rPr>
                  <w:rFonts w:ascii="標楷體" w:eastAsia="標楷體" w:hAnsi="標楷體" w:hint="eastAsia"/>
                  <w:lang w:eastAsia="zh-HK"/>
                </w:rPr>
                <w:t>資料</w:t>
              </w:r>
            </w:ins>
          </w:p>
        </w:tc>
        <w:tc>
          <w:tcPr>
            <w:tcW w:w="1603" w:type="dxa"/>
            <w:tcPrChange w:id="7288" w:author="智誠 楊" w:date="2021-05-07T17:28:00Z">
              <w:tcPr>
                <w:tcW w:w="1787" w:type="dxa"/>
                <w:gridSpan w:val="2"/>
              </w:tcPr>
            </w:tcPrChange>
          </w:tcPr>
          <w:p w14:paraId="3A130EFB" w14:textId="55353384" w:rsidR="00824678" w:rsidRDefault="00824678" w:rsidP="00824678">
            <w:pPr>
              <w:rPr>
                <w:ins w:id="7289" w:author="智誠 楊" w:date="2021-05-07T16:34:00Z"/>
                <w:rFonts w:ascii="標楷體" w:eastAsia="標楷體" w:hAnsi="標楷體"/>
                <w:lang w:eastAsia="zh-HK"/>
              </w:rPr>
            </w:pPr>
            <w:ins w:id="7290" w:author="智誠 楊" w:date="2021-05-07T17:21:00Z">
              <w:r>
                <w:rPr>
                  <w:rFonts w:ascii="標楷體" w:eastAsia="標楷體" w:hAnsi="標楷體" w:hint="eastAsia"/>
                  <w:lang w:eastAsia="zh-HK"/>
                </w:rPr>
                <w:t>還款日期</w:t>
              </w:r>
            </w:ins>
          </w:p>
        </w:tc>
        <w:tc>
          <w:tcPr>
            <w:tcW w:w="3816" w:type="dxa"/>
            <w:tcPrChange w:id="7291" w:author="智誠 楊" w:date="2021-05-07T17:28:00Z">
              <w:tcPr>
                <w:tcW w:w="3816" w:type="dxa"/>
                <w:gridSpan w:val="2"/>
              </w:tcPr>
            </w:tcPrChange>
          </w:tcPr>
          <w:p w14:paraId="0832811D" w14:textId="2963F0CB" w:rsidR="00824678" w:rsidRPr="00997D40" w:rsidRDefault="00824678" w:rsidP="00824678">
            <w:pPr>
              <w:rPr>
                <w:ins w:id="7292" w:author="智誠 楊" w:date="2021-05-07T16:34:00Z"/>
                <w:rFonts w:ascii="標楷體" w:eastAsia="標楷體" w:hAnsi="標楷體"/>
                <w:lang w:eastAsia="zh-HK"/>
              </w:rPr>
            </w:pPr>
            <w:proofErr w:type="spellStart"/>
            <w:ins w:id="7293"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294" w:author="智誠 楊" w:date="2021-05-07T17:25:00Z">
              <w:r>
                <w:rPr>
                  <w:rFonts w:ascii="標楷體" w:eastAsia="標楷體" w:hAnsi="標楷體"/>
                  <w:lang w:eastAsia="zh-HK"/>
                </w:rPr>
                <w:t>ActualRepayDate</w:t>
              </w:r>
            </w:ins>
            <w:proofErr w:type="spellEnd"/>
          </w:p>
        </w:tc>
        <w:tc>
          <w:tcPr>
            <w:tcW w:w="3576" w:type="dxa"/>
            <w:tcPrChange w:id="7295" w:author="智誠 楊" w:date="2021-05-07T17:28:00Z">
              <w:tcPr>
                <w:tcW w:w="3073" w:type="dxa"/>
              </w:tcPr>
            </w:tcPrChange>
          </w:tcPr>
          <w:p w14:paraId="148FE56B" w14:textId="5FEA4455" w:rsidR="00824678" w:rsidRPr="008F1D46" w:rsidRDefault="00824678" w:rsidP="00824678">
            <w:pPr>
              <w:rPr>
                <w:ins w:id="7296" w:author="智誠 楊" w:date="2021-05-07T16:34:00Z"/>
                <w:rFonts w:ascii="標楷體" w:eastAsia="標楷體" w:hAnsi="標楷體"/>
                <w:lang w:eastAsia="zh-HK"/>
              </w:rPr>
            </w:pPr>
            <w:ins w:id="7297" w:author="智誠 楊" w:date="2021-05-07T17:27:00Z">
              <w:r>
                <w:rPr>
                  <w:rFonts w:ascii="標楷體" w:eastAsia="標楷體" w:hAnsi="標楷體" w:hint="eastAsia"/>
                  <w:lang w:eastAsia="zh-HK"/>
                </w:rPr>
                <w:t>還款日期</w:t>
              </w:r>
            </w:ins>
            <w:ins w:id="7298" w:author="阿毛" w:date="2021-06-08T15:04:00Z">
              <w:r>
                <w:rPr>
                  <w:rFonts w:ascii="標楷體" w:eastAsia="標楷體" w:hAnsi="標楷體" w:hint="eastAsia"/>
                </w:rPr>
                <w:t>(YYY/MM/DD)</w:t>
              </w:r>
            </w:ins>
          </w:p>
        </w:tc>
      </w:tr>
      <w:tr w:rsidR="00824678" w:rsidRPr="008F1D46" w14:paraId="6622F2EA" w14:textId="77777777" w:rsidTr="00824678">
        <w:trPr>
          <w:ins w:id="7299" w:author="智誠 楊" w:date="2021-05-07T16:34:00Z"/>
          <w:trPrChange w:id="7300" w:author="智誠 楊" w:date="2021-05-07T17:28:00Z">
            <w:trPr>
              <w:gridAfter w:val="0"/>
            </w:trPr>
          </w:trPrChange>
        </w:trPr>
        <w:tc>
          <w:tcPr>
            <w:tcW w:w="667" w:type="dxa"/>
            <w:tcPrChange w:id="7301" w:author="智誠 楊" w:date="2021-05-07T17:28:00Z">
              <w:tcPr>
                <w:tcW w:w="710" w:type="dxa"/>
                <w:gridSpan w:val="2"/>
              </w:tcPr>
            </w:tcPrChange>
          </w:tcPr>
          <w:p w14:paraId="74E2DC79" w14:textId="7BB416B9" w:rsidR="00824678" w:rsidRDefault="00824678" w:rsidP="00824678">
            <w:pPr>
              <w:jc w:val="center"/>
              <w:rPr>
                <w:ins w:id="7302" w:author="智誠 楊" w:date="2021-05-07T16:34:00Z"/>
                <w:rFonts w:ascii="標楷體" w:eastAsia="標楷體" w:hAnsi="標楷體"/>
              </w:rPr>
            </w:pPr>
            <w:ins w:id="7303" w:author="阿毛" w:date="2021-06-09T14:24:00Z">
              <w:r>
                <w:rPr>
                  <w:rFonts w:ascii="標楷體" w:eastAsia="標楷體" w:hAnsi="標楷體" w:hint="eastAsia"/>
                </w:rPr>
                <w:t>6</w:t>
              </w:r>
            </w:ins>
            <w:ins w:id="7304" w:author="智誠 楊" w:date="2021-05-07T16:34:00Z">
              <w:del w:id="7305" w:author="阿毛" w:date="2021-06-09T14:24:00Z">
                <w:r w:rsidDel="00824678">
                  <w:rPr>
                    <w:rFonts w:ascii="標楷體" w:eastAsia="標楷體" w:hAnsi="標楷體" w:hint="eastAsia"/>
                  </w:rPr>
                  <w:delText>5</w:delText>
                </w:r>
              </w:del>
            </w:ins>
          </w:p>
        </w:tc>
        <w:tc>
          <w:tcPr>
            <w:tcW w:w="936" w:type="dxa"/>
            <w:tcPrChange w:id="7306" w:author="智誠 楊" w:date="2021-05-07T17:28:00Z">
              <w:tcPr>
                <w:tcW w:w="1034" w:type="dxa"/>
                <w:gridSpan w:val="2"/>
              </w:tcPr>
            </w:tcPrChange>
          </w:tcPr>
          <w:p w14:paraId="3E311700" w14:textId="77777777" w:rsidR="00824678" w:rsidRDefault="00824678" w:rsidP="00824678">
            <w:pPr>
              <w:jc w:val="center"/>
              <w:rPr>
                <w:ins w:id="7307" w:author="智誠 楊" w:date="2021-05-07T16:34:00Z"/>
                <w:rFonts w:ascii="標楷體" w:eastAsia="標楷體" w:hAnsi="標楷體"/>
                <w:lang w:eastAsia="zh-HK"/>
              </w:rPr>
            </w:pPr>
            <w:ins w:id="7308" w:author="智誠 楊" w:date="2021-05-07T16:34:00Z">
              <w:r>
                <w:rPr>
                  <w:rFonts w:ascii="標楷體" w:eastAsia="標楷體" w:hAnsi="標楷體" w:hint="eastAsia"/>
                  <w:lang w:eastAsia="zh-HK"/>
                </w:rPr>
                <w:t>資料</w:t>
              </w:r>
            </w:ins>
          </w:p>
        </w:tc>
        <w:tc>
          <w:tcPr>
            <w:tcW w:w="1603" w:type="dxa"/>
            <w:tcPrChange w:id="7309" w:author="智誠 楊" w:date="2021-05-07T17:28:00Z">
              <w:tcPr>
                <w:tcW w:w="1787" w:type="dxa"/>
                <w:gridSpan w:val="2"/>
              </w:tcPr>
            </w:tcPrChange>
          </w:tcPr>
          <w:p w14:paraId="7C4C3D61" w14:textId="13FE82D1" w:rsidR="00824678" w:rsidRDefault="00824678" w:rsidP="00824678">
            <w:pPr>
              <w:rPr>
                <w:ins w:id="7310" w:author="智誠 楊" w:date="2021-05-07T16:34:00Z"/>
                <w:rFonts w:ascii="標楷體" w:eastAsia="標楷體" w:hAnsi="標楷體"/>
                <w:lang w:eastAsia="zh-HK"/>
              </w:rPr>
            </w:pPr>
            <w:ins w:id="7311" w:author="智誠 楊" w:date="2021-05-07T17:21:00Z">
              <w:r>
                <w:rPr>
                  <w:rFonts w:ascii="標楷體" w:eastAsia="標楷體" w:hAnsi="標楷體" w:hint="eastAsia"/>
                  <w:lang w:eastAsia="zh-HK"/>
                </w:rPr>
                <w:t>戶號</w:t>
              </w:r>
            </w:ins>
          </w:p>
        </w:tc>
        <w:tc>
          <w:tcPr>
            <w:tcW w:w="3816" w:type="dxa"/>
            <w:tcPrChange w:id="7312" w:author="智誠 楊" w:date="2021-05-07T17:28:00Z">
              <w:tcPr>
                <w:tcW w:w="3816" w:type="dxa"/>
                <w:gridSpan w:val="2"/>
              </w:tcPr>
            </w:tcPrChange>
          </w:tcPr>
          <w:p w14:paraId="13DB9F0A" w14:textId="6FDCC1C1" w:rsidR="00824678" w:rsidRDefault="00824678" w:rsidP="00824678">
            <w:pPr>
              <w:rPr>
                <w:ins w:id="7313" w:author="智誠 楊" w:date="2021-05-07T16:34:00Z"/>
                <w:rFonts w:ascii="標楷體" w:eastAsia="標楷體" w:hAnsi="標楷體"/>
                <w:lang w:eastAsia="zh-HK"/>
              </w:rPr>
            </w:pPr>
            <w:proofErr w:type="spellStart"/>
            <w:ins w:id="7314"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315" w:author="智誠 楊" w:date="2021-05-07T17:25:00Z">
              <w:r>
                <w:rPr>
                  <w:rFonts w:ascii="標楷體" w:eastAsia="標楷體" w:hAnsi="標楷體"/>
                  <w:lang w:eastAsia="zh-HK"/>
                </w:rPr>
                <w:t>CustNo</w:t>
              </w:r>
            </w:ins>
            <w:proofErr w:type="spellEnd"/>
          </w:p>
        </w:tc>
        <w:tc>
          <w:tcPr>
            <w:tcW w:w="3576" w:type="dxa"/>
            <w:tcPrChange w:id="7316" w:author="智誠 楊" w:date="2021-05-07T17:28:00Z">
              <w:tcPr>
                <w:tcW w:w="3073" w:type="dxa"/>
              </w:tcPr>
            </w:tcPrChange>
          </w:tcPr>
          <w:p w14:paraId="6B70EC37" w14:textId="488D94AB" w:rsidR="00824678" w:rsidRPr="001F47BB" w:rsidRDefault="00824678" w:rsidP="00824678">
            <w:pPr>
              <w:rPr>
                <w:ins w:id="7317" w:author="智誠 楊" w:date="2021-05-07T16:34:00Z"/>
                <w:rFonts w:ascii="標楷體" w:eastAsia="標楷體" w:hAnsi="標楷體"/>
              </w:rPr>
            </w:pPr>
            <w:ins w:id="7318" w:author="智誠 楊" w:date="2021-05-07T17:27:00Z">
              <w:r>
                <w:rPr>
                  <w:rFonts w:ascii="標楷體" w:eastAsia="標楷體" w:hAnsi="標楷體" w:hint="eastAsia"/>
                  <w:lang w:eastAsia="zh-HK"/>
                </w:rPr>
                <w:t>戶號</w:t>
              </w:r>
            </w:ins>
          </w:p>
        </w:tc>
      </w:tr>
      <w:tr w:rsidR="00824678" w:rsidRPr="008F1D46" w14:paraId="6CDE5DAA" w14:textId="77777777" w:rsidTr="00824678">
        <w:trPr>
          <w:ins w:id="7319" w:author="智誠 楊" w:date="2021-05-07T16:34:00Z"/>
          <w:trPrChange w:id="7320" w:author="智誠 楊" w:date="2021-05-07T17:28:00Z">
            <w:trPr>
              <w:gridAfter w:val="0"/>
            </w:trPr>
          </w:trPrChange>
        </w:trPr>
        <w:tc>
          <w:tcPr>
            <w:tcW w:w="667" w:type="dxa"/>
            <w:tcPrChange w:id="7321" w:author="智誠 楊" w:date="2021-05-07T17:28:00Z">
              <w:tcPr>
                <w:tcW w:w="710" w:type="dxa"/>
                <w:gridSpan w:val="2"/>
              </w:tcPr>
            </w:tcPrChange>
          </w:tcPr>
          <w:p w14:paraId="65CDDB70" w14:textId="46D8B5E9" w:rsidR="00824678" w:rsidRDefault="00824678" w:rsidP="00824678">
            <w:pPr>
              <w:jc w:val="center"/>
              <w:rPr>
                <w:ins w:id="7322" w:author="智誠 楊" w:date="2021-05-07T16:34:00Z"/>
                <w:rFonts w:ascii="標楷體" w:eastAsia="標楷體" w:hAnsi="標楷體"/>
              </w:rPr>
            </w:pPr>
            <w:ins w:id="7323" w:author="阿毛" w:date="2021-06-09T14:24:00Z">
              <w:r>
                <w:rPr>
                  <w:rFonts w:ascii="標楷體" w:eastAsia="標楷體" w:hAnsi="標楷體" w:hint="eastAsia"/>
                </w:rPr>
                <w:t>7</w:t>
              </w:r>
            </w:ins>
            <w:ins w:id="7324" w:author="智誠 楊" w:date="2021-05-07T16:34:00Z">
              <w:del w:id="7325" w:author="阿毛" w:date="2021-06-09T14:24:00Z">
                <w:r w:rsidDel="00824678">
                  <w:rPr>
                    <w:rFonts w:ascii="標楷體" w:eastAsia="標楷體" w:hAnsi="標楷體" w:hint="eastAsia"/>
                  </w:rPr>
                  <w:delText>6</w:delText>
                </w:r>
              </w:del>
            </w:ins>
          </w:p>
        </w:tc>
        <w:tc>
          <w:tcPr>
            <w:tcW w:w="936" w:type="dxa"/>
            <w:tcPrChange w:id="7326" w:author="智誠 楊" w:date="2021-05-07T17:28:00Z">
              <w:tcPr>
                <w:tcW w:w="1034" w:type="dxa"/>
                <w:gridSpan w:val="2"/>
              </w:tcPr>
            </w:tcPrChange>
          </w:tcPr>
          <w:p w14:paraId="25684F20" w14:textId="77777777" w:rsidR="00824678" w:rsidRDefault="00824678" w:rsidP="00824678">
            <w:pPr>
              <w:jc w:val="center"/>
              <w:rPr>
                <w:ins w:id="7327" w:author="智誠 楊" w:date="2021-05-07T16:34:00Z"/>
                <w:rFonts w:ascii="標楷體" w:eastAsia="標楷體" w:hAnsi="標楷體"/>
                <w:lang w:eastAsia="zh-HK"/>
              </w:rPr>
            </w:pPr>
            <w:ins w:id="7328" w:author="智誠 楊" w:date="2021-05-07T16:34:00Z">
              <w:r>
                <w:rPr>
                  <w:rFonts w:ascii="標楷體" w:eastAsia="標楷體" w:hAnsi="標楷體" w:hint="eastAsia"/>
                  <w:lang w:eastAsia="zh-HK"/>
                </w:rPr>
                <w:t>資料</w:t>
              </w:r>
            </w:ins>
          </w:p>
        </w:tc>
        <w:tc>
          <w:tcPr>
            <w:tcW w:w="1603" w:type="dxa"/>
            <w:tcPrChange w:id="7329" w:author="智誠 楊" w:date="2021-05-07T17:28:00Z">
              <w:tcPr>
                <w:tcW w:w="1787" w:type="dxa"/>
                <w:gridSpan w:val="2"/>
              </w:tcPr>
            </w:tcPrChange>
          </w:tcPr>
          <w:p w14:paraId="2DB046A2" w14:textId="2988DFB9" w:rsidR="00824678" w:rsidRDefault="00824678" w:rsidP="00824678">
            <w:pPr>
              <w:rPr>
                <w:ins w:id="7330" w:author="智誠 楊" w:date="2021-05-07T16:34:00Z"/>
                <w:rFonts w:ascii="標楷體" w:eastAsia="標楷體" w:hAnsi="標楷體"/>
                <w:lang w:eastAsia="zh-HK"/>
              </w:rPr>
            </w:pPr>
            <w:ins w:id="7331" w:author="智誠 楊" w:date="2021-05-07T17:21:00Z">
              <w:r>
                <w:rPr>
                  <w:rFonts w:ascii="標楷體" w:eastAsia="標楷體" w:hAnsi="標楷體" w:hint="eastAsia"/>
                  <w:lang w:eastAsia="zh-HK"/>
                </w:rPr>
                <w:t>戶名</w:t>
              </w:r>
            </w:ins>
          </w:p>
        </w:tc>
        <w:tc>
          <w:tcPr>
            <w:tcW w:w="3816" w:type="dxa"/>
            <w:tcPrChange w:id="7332" w:author="智誠 楊" w:date="2021-05-07T17:28:00Z">
              <w:tcPr>
                <w:tcW w:w="3816" w:type="dxa"/>
                <w:gridSpan w:val="2"/>
              </w:tcPr>
            </w:tcPrChange>
          </w:tcPr>
          <w:p w14:paraId="10044823" w14:textId="243D1D86" w:rsidR="00824678" w:rsidDel="00C7104D" w:rsidRDefault="00AB412A" w:rsidP="00824678">
            <w:pPr>
              <w:rPr>
                <w:ins w:id="7333" w:author="智誠 楊" w:date="2021-05-07T17:25:00Z"/>
                <w:del w:id="7334" w:author="阿毛" w:date="2021-06-07T16:56:00Z"/>
                <w:rFonts w:ascii="標楷體" w:eastAsia="標楷體" w:hAnsi="標楷體"/>
                <w:lang w:eastAsia="zh-HK"/>
              </w:rPr>
            </w:pPr>
            <w:proofErr w:type="spellStart"/>
            <w:ins w:id="7335" w:author="阿毛" w:date="2021-06-09T16:34:00Z">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ins>
            <w:ins w:id="7336" w:author="智誠 楊" w:date="2021-05-07T17:24:00Z">
              <w:del w:id="7337" w:author="阿毛" w:date="2021-06-07T16:56:00Z">
                <w:r w:rsidR="00824678" w:rsidDel="00C7104D">
                  <w:rPr>
                    <w:rFonts w:ascii="標楷體" w:eastAsia="標楷體" w:hAnsi="標楷體" w:hint="eastAsia"/>
                    <w:lang w:eastAsia="zh-HK"/>
                  </w:rPr>
                  <w:delText>M</w:delText>
                </w:r>
                <w:r w:rsidR="00824678" w:rsidDel="00C7104D">
                  <w:rPr>
                    <w:rFonts w:ascii="標楷體" w:eastAsia="標楷體" w:hAnsi="標楷體"/>
                    <w:lang w:eastAsia="zh-HK"/>
                  </w:rPr>
                  <w:delText>alundryRecord.</w:delText>
                </w:r>
              </w:del>
            </w:ins>
            <w:ins w:id="7338" w:author="智誠 楊" w:date="2021-05-07T17:25:00Z">
              <w:del w:id="7339" w:author="阿毛" w:date="2021-06-07T16:56:00Z">
                <w:r w:rsidR="00824678" w:rsidDel="00C7104D">
                  <w:rPr>
                    <w:rFonts w:ascii="標楷體" w:eastAsia="標楷體" w:hAnsi="標楷體"/>
                    <w:lang w:eastAsia="zh-HK"/>
                  </w:rPr>
                  <w:delText>CustNo</w:delText>
                </w:r>
              </w:del>
            </w:ins>
          </w:p>
          <w:p w14:paraId="5E927DAE" w14:textId="44313F26" w:rsidR="00824678" w:rsidRPr="00997D40" w:rsidRDefault="00824678" w:rsidP="00824678">
            <w:pPr>
              <w:rPr>
                <w:ins w:id="7340" w:author="智誠 楊" w:date="2021-05-07T16:34:00Z"/>
                <w:rFonts w:ascii="標楷體" w:eastAsia="標楷體" w:hAnsi="標楷體"/>
                <w:lang w:eastAsia="zh-HK"/>
              </w:rPr>
            </w:pPr>
            <w:proofErr w:type="spellStart"/>
            <w:ins w:id="7341" w:author="智誠 楊" w:date="2021-05-07T17:27: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w:t>
              </w:r>
            </w:ins>
            <w:ins w:id="7342" w:author="智誠 楊" w:date="2021-05-07T17:28:00Z">
              <w:r>
                <w:rPr>
                  <w:rFonts w:ascii="標楷體" w:eastAsia="標楷體" w:hAnsi="標楷體"/>
                  <w:lang w:eastAsia="zh-HK"/>
                </w:rPr>
                <w:t>CustName</w:t>
              </w:r>
            </w:ins>
            <w:proofErr w:type="spellEnd"/>
          </w:p>
        </w:tc>
        <w:tc>
          <w:tcPr>
            <w:tcW w:w="3576" w:type="dxa"/>
            <w:tcPrChange w:id="7343" w:author="智誠 楊" w:date="2021-05-07T17:28:00Z">
              <w:tcPr>
                <w:tcW w:w="3073" w:type="dxa"/>
              </w:tcPr>
            </w:tcPrChange>
          </w:tcPr>
          <w:p w14:paraId="509A294A" w14:textId="77777777" w:rsidR="00824678" w:rsidRDefault="00824678" w:rsidP="00824678">
            <w:pPr>
              <w:rPr>
                <w:ins w:id="7344" w:author="阿毛" w:date="2021-06-07T16:56:00Z"/>
                <w:rFonts w:ascii="標楷體" w:eastAsia="標楷體" w:hAnsi="標楷體"/>
                <w:lang w:eastAsia="zh-HK"/>
              </w:rPr>
            </w:pPr>
            <w:ins w:id="7345" w:author="智誠 楊" w:date="2021-05-07T17:28:00Z">
              <w:r>
                <w:rPr>
                  <w:rFonts w:ascii="標楷體" w:eastAsia="標楷體" w:hAnsi="標楷體" w:hint="eastAsia"/>
                  <w:lang w:eastAsia="zh-HK"/>
                </w:rPr>
                <w:t>依據</w:t>
              </w:r>
            </w:ins>
            <w:ins w:id="7346" w:author="阿毛" w:date="2021-06-07T16:52:00Z">
              <w:r>
                <w:rPr>
                  <w:rFonts w:ascii="標楷體" w:eastAsia="標楷體" w:hAnsi="標楷體" w:hint="eastAsia"/>
                </w:rPr>
                <w:t>[</w:t>
              </w:r>
            </w:ins>
            <w:ins w:id="7347" w:author="阿毛" w:date="2021-06-07T16:53:00Z">
              <w:r>
                <w:rPr>
                  <w:rFonts w:ascii="標楷體" w:eastAsia="標楷體" w:hAnsi="標楷體" w:hint="eastAsia"/>
                </w:rPr>
                <w:t>戶號(</w:t>
              </w:r>
            </w:ins>
            <w:proofErr w:type="spellStart"/>
            <w:ins w:id="7348" w:author="智誠 楊" w:date="2021-05-07T17:28:00Z">
              <w:r>
                <w:rPr>
                  <w:rFonts w:ascii="標楷體" w:eastAsia="標楷體" w:hAnsi="標楷體" w:hint="eastAsia"/>
                  <w:lang w:eastAsia="zh-HK"/>
                </w:rPr>
                <w:t>M</w:t>
              </w:r>
              <w:r>
                <w:rPr>
                  <w:rFonts w:ascii="標楷體" w:eastAsia="標楷體" w:hAnsi="標楷體"/>
                  <w:lang w:eastAsia="zh-HK"/>
                </w:rPr>
                <w:t>alundryRecord.Cu</w:t>
              </w:r>
            </w:ins>
            <w:proofErr w:type="spellEnd"/>
          </w:p>
          <w:p w14:paraId="51DA10ED" w14:textId="4DC9C512" w:rsidR="00824678" w:rsidDel="00C7104D" w:rsidRDefault="00824678" w:rsidP="00824678">
            <w:pPr>
              <w:rPr>
                <w:ins w:id="7349" w:author="智誠 楊" w:date="2021-05-07T17:28:00Z"/>
                <w:del w:id="7350" w:author="阿毛" w:date="2021-06-07T16:53:00Z"/>
                <w:rFonts w:ascii="標楷體" w:eastAsia="標楷體" w:hAnsi="標楷體"/>
                <w:lang w:eastAsia="zh-HK"/>
              </w:rPr>
            </w:pPr>
            <w:proofErr w:type="spellStart"/>
            <w:ins w:id="7351" w:author="智誠 楊" w:date="2021-05-07T17:28:00Z">
              <w:r>
                <w:rPr>
                  <w:rFonts w:ascii="標楷體" w:eastAsia="標楷體" w:hAnsi="標楷體"/>
                  <w:lang w:eastAsia="zh-HK"/>
                </w:rPr>
                <w:t>stNo</w:t>
              </w:r>
            </w:ins>
            <w:proofErr w:type="spellEnd"/>
            <w:ins w:id="7352" w:author="阿毛" w:date="2021-06-07T16:53:00Z">
              <w:r>
                <w:rPr>
                  <w:rFonts w:ascii="標楷體" w:eastAsia="標楷體" w:hAnsi="標楷體" w:hint="eastAsia"/>
                </w:rPr>
                <w:t>)]</w:t>
              </w:r>
            </w:ins>
          </w:p>
          <w:p w14:paraId="244E0025" w14:textId="77777777" w:rsidR="00824678" w:rsidRDefault="00824678" w:rsidP="00824678">
            <w:pPr>
              <w:rPr>
                <w:ins w:id="7353" w:author="阿毛" w:date="2021-06-07T16:56:00Z"/>
                <w:rFonts w:ascii="標楷體" w:eastAsia="標楷體" w:hAnsi="標楷體"/>
              </w:rPr>
            </w:pPr>
            <w:ins w:id="7354" w:author="智誠 楊" w:date="2021-05-07T17:28:00Z">
              <w:r>
                <w:rPr>
                  <w:rFonts w:ascii="標楷體" w:eastAsia="標楷體" w:hAnsi="標楷體" w:hint="eastAsia"/>
                  <w:lang w:eastAsia="zh-HK"/>
                </w:rPr>
                <w:t>對應</w:t>
              </w:r>
            </w:ins>
            <w:ins w:id="7355" w:author="阿毛" w:date="2021-06-07T16:54:00Z">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ins>
          </w:p>
          <w:p w14:paraId="34EC6B55" w14:textId="32921A96" w:rsidR="00824678" w:rsidRPr="008F1D46" w:rsidRDefault="00824678" w:rsidP="00824678">
            <w:pPr>
              <w:rPr>
                <w:ins w:id="7356" w:author="智誠 楊" w:date="2021-05-07T16:34:00Z"/>
                <w:rFonts w:ascii="標楷體" w:eastAsia="標楷體" w:hAnsi="標楷體"/>
              </w:rPr>
            </w:pPr>
            <w:ins w:id="7357" w:author="阿毛" w:date="2021-06-07T16:54:00Z">
              <w:r>
                <w:rPr>
                  <w:rFonts w:ascii="標楷體" w:eastAsia="標楷體" w:hAnsi="標楷體"/>
                </w:rPr>
                <w:lastRenderedPageBreak/>
                <w:t>Main</w:t>
              </w:r>
              <w:r>
                <w:rPr>
                  <w:rFonts w:ascii="標楷體" w:eastAsia="標楷體" w:hAnsi="標楷體" w:hint="eastAsia"/>
                </w:rPr>
                <w:t>)]的</w:t>
              </w:r>
            </w:ins>
            <w:ins w:id="7358" w:author="阿毛" w:date="2021-06-07T16:55:00Z">
              <w:r>
                <w:rPr>
                  <w:rFonts w:ascii="標楷體" w:eastAsia="標楷體" w:hAnsi="標楷體" w:hint="eastAsia"/>
                </w:rPr>
                <w:t>[</w:t>
              </w:r>
            </w:ins>
            <w:ins w:id="7359" w:author="阿毛" w:date="2021-06-07T16:54:00Z">
              <w:r>
                <w:rPr>
                  <w:rFonts w:ascii="標楷體" w:eastAsia="標楷體" w:hAnsi="標楷體" w:hint="eastAsia"/>
                </w:rPr>
                <w:t>戶號</w:t>
              </w:r>
            </w:ins>
            <w:ins w:id="7360" w:author="阿毛" w:date="2021-06-07T16:55:00Z">
              <w:r>
                <w:rPr>
                  <w:rFonts w:ascii="標楷體" w:eastAsia="標楷體" w:hAnsi="標楷體" w:hint="eastAsia"/>
                </w:rPr>
                <w:t>(</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ins>
            <w:ins w:id="7361" w:author="智誠 楊" w:date="2021-05-07T17:28:00Z">
              <w:del w:id="7362" w:author="阿毛" w:date="2021-06-07T16:55:00Z">
                <w:r w:rsidDel="00C7104D">
                  <w:rPr>
                    <w:rFonts w:ascii="標楷體" w:eastAsia="標楷體" w:hAnsi="標楷體" w:hint="eastAsia"/>
                  </w:rPr>
                  <w:delText>CustMain.CustName</w:delText>
                </w:r>
              </w:del>
              <w:del w:id="7363" w:author="阿毛" w:date="2021-06-07T16:56:00Z">
                <w:r w:rsidDel="00C7104D">
                  <w:rPr>
                    <w:rFonts w:ascii="標楷體" w:eastAsia="標楷體" w:hAnsi="標楷體" w:hint="eastAsia"/>
                    <w:lang w:eastAsia="zh-HK"/>
                  </w:rPr>
                  <w:delText>顯示名稱</w:delText>
                </w:r>
              </w:del>
            </w:ins>
          </w:p>
        </w:tc>
      </w:tr>
      <w:tr w:rsidR="00824678" w:rsidRPr="008F1D46" w14:paraId="0765ED28" w14:textId="77777777" w:rsidTr="00824678">
        <w:trPr>
          <w:ins w:id="7364" w:author="智誠 楊" w:date="2021-05-07T16:34:00Z"/>
          <w:trPrChange w:id="7365" w:author="智誠 楊" w:date="2021-05-07T17:28:00Z">
            <w:trPr>
              <w:gridAfter w:val="0"/>
            </w:trPr>
          </w:trPrChange>
        </w:trPr>
        <w:tc>
          <w:tcPr>
            <w:tcW w:w="667" w:type="dxa"/>
            <w:tcPrChange w:id="7366" w:author="智誠 楊" w:date="2021-05-07T17:28:00Z">
              <w:tcPr>
                <w:tcW w:w="710" w:type="dxa"/>
                <w:gridSpan w:val="2"/>
              </w:tcPr>
            </w:tcPrChange>
          </w:tcPr>
          <w:p w14:paraId="29BC2F08" w14:textId="02C78B7B" w:rsidR="00824678" w:rsidRDefault="00824678" w:rsidP="00824678">
            <w:pPr>
              <w:jc w:val="center"/>
              <w:rPr>
                <w:ins w:id="7367" w:author="智誠 楊" w:date="2021-05-07T16:34:00Z"/>
                <w:rFonts w:ascii="標楷體" w:eastAsia="標楷體" w:hAnsi="標楷體"/>
              </w:rPr>
            </w:pPr>
            <w:ins w:id="7368" w:author="阿毛" w:date="2021-06-09T14:24:00Z">
              <w:r>
                <w:rPr>
                  <w:rFonts w:ascii="標楷體" w:eastAsia="標楷體" w:hAnsi="標楷體" w:hint="eastAsia"/>
                </w:rPr>
                <w:lastRenderedPageBreak/>
                <w:t>8</w:t>
              </w:r>
            </w:ins>
            <w:ins w:id="7369" w:author="智誠 楊" w:date="2021-05-07T16:34:00Z">
              <w:del w:id="7370" w:author="阿毛" w:date="2021-06-09T14:24:00Z">
                <w:r w:rsidDel="00824678">
                  <w:rPr>
                    <w:rFonts w:ascii="標楷體" w:eastAsia="標楷體" w:hAnsi="標楷體" w:hint="eastAsia"/>
                  </w:rPr>
                  <w:delText>7</w:delText>
                </w:r>
              </w:del>
            </w:ins>
          </w:p>
        </w:tc>
        <w:tc>
          <w:tcPr>
            <w:tcW w:w="936" w:type="dxa"/>
            <w:tcPrChange w:id="7371" w:author="智誠 楊" w:date="2021-05-07T17:28:00Z">
              <w:tcPr>
                <w:tcW w:w="1034" w:type="dxa"/>
                <w:gridSpan w:val="2"/>
              </w:tcPr>
            </w:tcPrChange>
          </w:tcPr>
          <w:p w14:paraId="33650B84" w14:textId="77777777" w:rsidR="00824678" w:rsidRDefault="00824678" w:rsidP="00824678">
            <w:pPr>
              <w:jc w:val="center"/>
              <w:rPr>
                <w:ins w:id="7372" w:author="智誠 楊" w:date="2021-05-07T16:34:00Z"/>
                <w:rFonts w:ascii="標楷體" w:eastAsia="標楷體" w:hAnsi="標楷體"/>
                <w:lang w:eastAsia="zh-HK"/>
              </w:rPr>
            </w:pPr>
            <w:ins w:id="7373" w:author="智誠 楊" w:date="2021-05-07T16:34:00Z">
              <w:r>
                <w:rPr>
                  <w:rFonts w:ascii="標楷體" w:eastAsia="標楷體" w:hAnsi="標楷體" w:hint="eastAsia"/>
                  <w:lang w:eastAsia="zh-HK"/>
                </w:rPr>
                <w:t>資料</w:t>
              </w:r>
            </w:ins>
          </w:p>
        </w:tc>
        <w:tc>
          <w:tcPr>
            <w:tcW w:w="1603" w:type="dxa"/>
            <w:tcPrChange w:id="7374" w:author="智誠 楊" w:date="2021-05-07T17:28:00Z">
              <w:tcPr>
                <w:tcW w:w="1787" w:type="dxa"/>
                <w:gridSpan w:val="2"/>
              </w:tcPr>
            </w:tcPrChange>
          </w:tcPr>
          <w:p w14:paraId="467796FA" w14:textId="58D6623B" w:rsidR="00824678" w:rsidRDefault="00824678" w:rsidP="00824678">
            <w:pPr>
              <w:rPr>
                <w:ins w:id="7375" w:author="智誠 楊" w:date="2021-05-07T16:34:00Z"/>
                <w:rFonts w:ascii="標楷體" w:eastAsia="標楷體" w:hAnsi="標楷體"/>
                <w:lang w:eastAsia="zh-HK"/>
              </w:rPr>
            </w:pPr>
            <w:ins w:id="7376" w:author="智誠 楊" w:date="2021-05-07T17:21:00Z">
              <w:r>
                <w:rPr>
                  <w:rFonts w:ascii="標楷體" w:eastAsia="標楷體" w:hAnsi="標楷體" w:hint="eastAsia"/>
                  <w:lang w:eastAsia="zh-HK"/>
                </w:rPr>
                <w:t>還款金額</w:t>
              </w:r>
            </w:ins>
          </w:p>
        </w:tc>
        <w:tc>
          <w:tcPr>
            <w:tcW w:w="3816" w:type="dxa"/>
            <w:tcPrChange w:id="7377" w:author="智誠 楊" w:date="2021-05-07T17:28:00Z">
              <w:tcPr>
                <w:tcW w:w="3816" w:type="dxa"/>
                <w:gridSpan w:val="2"/>
              </w:tcPr>
            </w:tcPrChange>
          </w:tcPr>
          <w:p w14:paraId="74E7CE5B" w14:textId="61827D73" w:rsidR="00824678" w:rsidRPr="00997D40" w:rsidRDefault="00824678" w:rsidP="00824678">
            <w:pPr>
              <w:rPr>
                <w:ins w:id="7378" w:author="智誠 楊" w:date="2021-05-07T16:34:00Z"/>
                <w:rFonts w:ascii="標楷體" w:eastAsia="標楷體" w:hAnsi="標楷體"/>
                <w:lang w:eastAsia="zh-HK"/>
              </w:rPr>
            </w:pPr>
            <w:proofErr w:type="spellStart"/>
            <w:ins w:id="7379"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380" w:author="智誠 楊" w:date="2021-05-07T17:25:00Z">
              <w:r>
                <w:rPr>
                  <w:rFonts w:ascii="標楷體" w:eastAsia="標楷體" w:hAnsi="標楷體"/>
                  <w:lang w:eastAsia="zh-HK"/>
                </w:rPr>
                <w:t>RepayAmt</w:t>
              </w:r>
            </w:ins>
            <w:proofErr w:type="spellEnd"/>
          </w:p>
        </w:tc>
        <w:tc>
          <w:tcPr>
            <w:tcW w:w="3576" w:type="dxa"/>
            <w:tcPrChange w:id="7381" w:author="智誠 楊" w:date="2021-05-07T17:28:00Z">
              <w:tcPr>
                <w:tcW w:w="3073" w:type="dxa"/>
              </w:tcPr>
            </w:tcPrChange>
          </w:tcPr>
          <w:p w14:paraId="7BE47B95" w14:textId="19E79D03" w:rsidR="00824678" w:rsidRPr="008F1D46" w:rsidRDefault="00824678" w:rsidP="00824678">
            <w:pPr>
              <w:rPr>
                <w:ins w:id="7382" w:author="智誠 楊" w:date="2021-05-07T16:34:00Z"/>
                <w:rFonts w:ascii="標楷體" w:eastAsia="標楷體" w:hAnsi="標楷體"/>
                <w:lang w:eastAsia="zh-HK"/>
              </w:rPr>
            </w:pPr>
            <w:ins w:id="7383" w:author="智誠 楊" w:date="2021-05-07T17:27:00Z">
              <w:r>
                <w:rPr>
                  <w:rFonts w:ascii="標楷體" w:eastAsia="標楷體" w:hAnsi="標楷體" w:hint="eastAsia"/>
                  <w:lang w:eastAsia="zh-HK"/>
                </w:rPr>
                <w:t>還款金額</w:t>
              </w:r>
            </w:ins>
          </w:p>
        </w:tc>
      </w:tr>
      <w:tr w:rsidR="00824678" w:rsidRPr="008F1D46" w14:paraId="3DA82124" w14:textId="77777777" w:rsidTr="00824678">
        <w:trPr>
          <w:ins w:id="7384" w:author="智誠 楊" w:date="2021-05-07T16:34:00Z"/>
          <w:trPrChange w:id="7385" w:author="智誠 楊" w:date="2021-05-07T17:28:00Z">
            <w:trPr>
              <w:gridAfter w:val="0"/>
            </w:trPr>
          </w:trPrChange>
        </w:trPr>
        <w:tc>
          <w:tcPr>
            <w:tcW w:w="667" w:type="dxa"/>
            <w:tcPrChange w:id="7386" w:author="智誠 楊" w:date="2021-05-07T17:28:00Z">
              <w:tcPr>
                <w:tcW w:w="710" w:type="dxa"/>
                <w:gridSpan w:val="2"/>
              </w:tcPr>
            </w:tcPrChange>
          </w:tcPr>
          <w:p w14:paraId="6C47CBE7" w14:textId="3C3EAD60" w:rsidR="00824678" w:rsidRDefault="00824678" w:rsidP="00824678">
            <w:pPr>
              <w:jc w:val="center"/>
              <w:rPr>
                <w:ins w:id="7387" w:author="智誠 楊" w:date="2021-05-07T16:34:00Z"/>
                <w:rFonts w:ascii="標楷體" w:eastAsia="標楷體" w:hAnsi="標楷體"/>
              </w:rPr>
            </w:pPr>
            <w:ins w:id="7388" w:author="阿毛" w:date="2021-06-09T14:24:00Z">
              <w:r>
                <w:rPr>
                  <w:rFonts w:ascii="標楷體" w:eastAsia="標楷體" w:hAnsi="標楷體" w:hint="eastAsia"/>
                </w:rPr>
                <w:t>9</w:t>
              </w:r>
            </w:ins>
            <w:ins w:id="7389" w:author="智誠 楊" w:date="2021-05-07T16:34:00Z">
              <w:del w:id="7390" w:author="阿毛" w:date="2021-06-09T14:24:00Z">
                <w:r w:rsidDel="00824678">
                  <w:rPr>
                    <w:rFonts w:ascii="標楷體" w:eastAsia="標楷體" w:hAnsi="標楷體" w:hint="eastAsia"/>
                  </w:rPr>
                  <w:delText>8</w:delText>
                </w:r>
              </w:del>
            </w:ins>
          </w:p>
        </w:tc>
        <w:tc>
          <w:tcPr>
            <w:tcW w:w="936" w:type="dxa"/>
            <w:tcPrChange w:id="7391" w:author="智誠 楊" w:date="2021-05-07T17:28:00Z">
              <w:tcPr>
                <w:tcW w:w="1034" w:type="dxa"/>
                <w:gridSpan w:val="2"/>
              </w:tcPr>
            </w:tcPrChange>
          </w:tcPr>
          <w:p w14:paraId="19665BD9" w14:textId="77777777" w:rsidR="00824678" w:rsidRDefault="00824678" w:rsidP="00824678">
            <w:pPr>
              <w:jc w:val="center"/>
              <w:rPr>
                <w:ins w:id="7392" w:author="智誠 楊" w:date="2021-05-07T16:34:00Z"/>
                <w:rFonts w:ascii="標楷體" w:eastAsia="標楷體" w:hAnsi="標楷體"/>
                <w:lang w:eastAsia="zh-HK"/>
              </w:rPr>
            </w:pPr>
            <w:ins w:id="7393" w:author="智誠 楊" w:date="2021-05-07T16:34:00Z">
              <w:r>
                <w:rPr>
                  <w:rFonts w:ascii="標楷體" w:eastAsia="標楷體" w:hAnsi="標楷體" w:hint="eastAsia"/>
                  <w:lang w:eastAsia="zh-HK"/>
                </w:rPr>
                <w:t>資料</w:t>
              </w:r>
            </w:ins>
          </w:p>
        </w:tc>
        <w:tc>
          <w:tcPr>
            <w:tcW w:w="1603" w:type="dxa"/>
            <w:tcPrChange w:id="7394" w:author="智誠 楊" w:date="2021-05-07T17:28:00Z">
              <w:tcPr>
                <w:tcW w:w="1787" w:type="dxa"/>
                <w:gridSpan w:val="2"/>
              </w:tcPr>
            </w:tcPrChange>
          </w:tcPr>
          <w:p w14:paraId="06DE6249" w14:textId="10947FA3" w:rsidR="00824678" w:rsidRDefault="00824678" w:rsidP="00824678">
            <w:pPr>
              <w:rPr>
                <w:ins w:id="7395" w:author="智誠 楊" w:date="2021-05-07T16:34:00Z"/>
                <w:rFonts w:ascii="標楷體" w:eastAsia="標楷體" w:hAnsi="標楷體"/>
                <w:lang w:eastAsia="zh-HK"/>
              </w:rPr>
            </w:pPr>
            <w:ins w:id="7396" w:author="智誠 楊" w:date="2021-05-07T17:21:00Z">
              <w:r>
                <w:rPr>
                  <w:rFonts w:ascii="標楷體" w:eastAsia="標楷體" w:hAnsi="標楷體" w:hint="eastAsia"/>
                  <w:lang w:eastAsia="zh-HK"/>
                </w:rPr>
                <w:t>職業別</w:t>
              </w:r>
            </w:ins>
          </w:p>
        </w:tc>
        <w:tc>
          <w:tcPr>
            <w:tcW w:w="3816" w:type="dxa"/>
            <w:tcPrChange w:id="7397" w:author="智誠 楊" w:date="2021-05-07T17:28:00Z">
              <w:tcPr>
                <w:tcW w:w="3816" w:type="dxa"/>
                <w:gridSpan w:val="2"/>
              </w:tcPr>
            </w:tcPrChange>
          </w:tcPr>
          <w:p w14:paraId="1C6D44D1" w14:textId="3C71C291" w:rsidR="00824678" w:rsidRPr="00997D40" w:rsidRDefault="00824678" w:rsidP="00824678">
            <w:pPr>
              <w:rPr>
                <w:ins w:id="7398" w:author="智誠 楊" w:date="2021-05-07T16:34:00Z"/>
                <w:rFonts w:ascii="標楷體" w:eastAsia="標楷體" w:hAnsi="標楷體"/>
                <w:color w:val="FF0000"/>
              </w:rPr>
            </w:pPr>
            <w:proofErr w:type="spellStart"/>
            <w:ins w:id="7399"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00" w:author="智誠 楊" w:date="2021-05-07T17:25:00Z">
              <w:r>
                <w:rPr>
                  <w:rFonts w:ascii="標楷體" w:eastAsia="標楷體" w:hAnsi="標楷體"/>
                  <w:lang w:eastAsia="zh-HK"/>
                </w:rPr>
                <w:t>Career</w:t>
              </w:r>
            </w:ins>
            <w:proofErr w:type="spellEnd"/>
          </w:p>
        </w:tc>
        <w:tc>
          <w:tcPr>
            <w:tcW w:w="3576" w:type="dxa"/>
            <w:tcPrChange w:id="7401" w:author="智誠 楊" w:date="2021-05-07T17:28:00Z">
              <w:tcPr>
                <w:tcW w:w="3073" w:type="dxa"/>
              </w:tcPr>
            </w:tcPrChange>
          </w:tcPr>
          <w:p w14:paraId="26F5C58B" w14:textId="657F443E" w:rsidR="00824678" w:rsidRDefault="00824678" w:rsidP="00824678">
            <w:pPr>
              <w:rPr>
                <w:ins w:id="7402" w:author="智誠 楊" w:date="2021-05-07T16:34:00Z"/>
                <w:rFonts w:ascii="標楷體" w:eastAsia="標楷體" w:hAnsi="標楷體"/>
                <w:lang w:eastAsia="zh-HK"/>
              </w:rPr>
            </w:pPr>
            <w:ins w:id="7403" w:author="智誠 楊" w:date="2021-05-07T17:27:00Z">
              <w:r>
                <w:rPr>
                  <w:rFonts w:ascii="標楷體" w:eastAsia="標楷體" w:hAnsi="標楷體" w:hint="eastAsia"/>
                  <w:lang w:eastAsia="zh-HK"/>
                </w:rPr>
                <w:t>職業別</w:t>
              </w:r>
            </w:ins>
          </w:p>
        </w:tc>
      </w:tr>
      <w:tr w:rsidR="00824678" w:rsidRPr="008F1D46" w14:paraId="195339CE" w14:textId="77777777" w:rsidTr="00824678">
        <w:trPr>
          <w:ins w:id="7404" w:author="智誠 楊" w:date="2021-05-07T16:34:00Z"/>
          <w:trPrChange w:id="7405" w:author="智誠 楊" w:date="2021-05-07T17:28:00Z">
            <w:trPr>
              <w:gridAfter w:val="0"/>
            </w:trPr>
          </w:trPrChange>
        </w:trPr>
        <w:tc>
          <w:tcPr>
            <w:tcW w:w="667" w:type="dxa"/>
            <w:tcPrChange w:id="7406" w:author="智誠 楊" w:date="2021-05-07T17:28:00Z">
              <w:tcPr>
                <w:tcW w:w="710" w:type="dxa"/>
                <w:gridSpan w:val="2"/>
              </w:tcPr>
            </w:tcPrChange>
          </w:tcPr>
          <w:p w14:paraId="760C2C08" w14:textId="346DEE9B" w:rsidR="00824678" w:rsidRDefault="00824678" w:rsidP="00824678">
            <w:pPr>
              <w:jc w:val="center"/>
              <w:rPr>
                <w:ins w:id="7407" w:author="智誠 楊" w:date="2021-05-07T16:34:00Z"/>
                <w:rFonts w:ascii="標楷體" w:eastAsia="標楷體" w:hAnsi="標楷體"/>
              </w:rPr>
            </w:pPr>
            <w:ins w:id="7408" w:author="阿毛" w:date="2021-06-09T14:24:00Z">
              <w:r>
                <w:rPr>
                  <w:rFonts w:ascii="標楷體" w:eastAsia="標楷體" w:hAnsi="標楷體" w:hint="eastAsia"/>
                </w:rPr>
                <w:t>10</w:t>
              </w:r>
            </w:ins>
            <w:ins w:id="7409" w:author="智誠 楊" w:date="2021-05-07T16:34:00Z">
              <w:del w:id="7410" w:author="阿毛" w:date="2021-06-09T14:24:00Z">
                <w:r w:rsidDel="00824678">
                  <w:rPr>
                    <w:rFonts w:ascii="標楷體" w:eastAsia="標楷體" w:hAnsi="標楷體" w:hint="eastAsia"/>
                  </w:rPr>
                  <w:delText>9</w:delText>
                </w:r>
              </w:del>
            </w:ins>
          </w:p>
        </w:tc>
        <w:tc>
          <w:tcPr>
            <w:tcW w:w="936" w:type="dxa"/>
            <w:tcPrChange w:id="7411" w:author="智誠 楊" w:date="2021-05-07T17:28:00Z">
              <w:tcPr>
                <w:tcW w:w="1034" w:type="dxa"/>
                <w:gridSpan w:val="2"/>
              </w:tcPr>
            </w:tcPrChange>
          </w:tcPr>
          <w:p w14:paraId="4C021376" w14:textId="77777777" w:rsidR="00824678" w:rsidRDefault="00824678" w:rsidP="00824678">
            <w:pPr>
              <w:jc w:val="center"/>
              <w:rPr>
                <w:ins w:id="7412" w:author="智誠 楊" w:date="2021-05-07T16:34:00Z"/>
                <w:rFonts w:ascii="標楷體" w:eastAsia="標楷體" w:hAnsi="標楷體"/>
                <w:lang w:eastAsia="zh-HK"/>
              </w:rPr>
            </w:pPr>
            <w:ins w:id="7413" w:author="智誠 楊" w:date="2021-05-07T16:34:00Z">
              <w:r>
                <w:rPr>
                  <w:rFonts w:ascii="標楷體" w:eastAsia="標楷體" w:hAnsi="標楷體" w:hint="eastAsia"/>
                  <w:lang w:eastAsia="zh-HK"/>
                </w:rPr>
                <w:t>資料</w:t>
              </w:r>
            </w:ins>
          </w:p>
        </w:tc>
        <w:tc>
          <w:tcPr>
            <w:tcW w:w="1603" w:type="dxa"/>
            <w:tcPrChange w:id="7414" w:author="智誠 楊" w:date="2021-05-07T17:28:00Z">
              <w:tcPr>
                <w:tcW w:w="1787" w:type="dxa"/>
                <w:gridSpan w:val="2"/>
              </w:tcPr>
            </w:tcPrChange>
          </w:tcPr>
          <w:p w14:paraId="06B166B8" w14:textId="0D018B2F" w:rsidR="00824678" w:rsidRDefault="00824678" w:rsidP="00824678">
            <w:pPr>
              <w:rPr>
                <w:ins w:id="7415" w:author="智誠 楊" w:date="2021-05-07T16:34:00Z"/>
                <w:rFonts w:ascii="標楷體" w:eastAsia="標楷體" w:hAnsi="標楷體"/>
                <w:lang w:eastAsia="zh-HK"/>
              </w:rPr>
            </w:pPr>
            <w:ins w:id="7416" w:author="智誠 楊" w:date="2021-05-07T17:21:00Z">
              <w:r>
                <w:rPr>
                  <w:rFonts w:ascii="標楷體" w:eastAsia="標楷體" w:hAnsi="標楷體" w:hint="eastAsia"/>
                  <w:lang w:eastAsia="zh-HK"/>
                </w:rPr>
                <w:t>年收入</w:t>
              </w:r>
              <w:r>
                <w:rPr>
                  <w:rFonts w:ascii="標楷體" w:eastAsia="標楷體" w:hAnsi="標楷體" w:hint="eastAsia"/>
                </w:rPr>
                <w:t>(萬)</w:t>
              </w:r>
            </w:ins>
          </w:p>
        </w:tc>
        <w:tc>
          <w:tcPr>
            <w:tcW w:w="3816" w:type="dxa"/>
            <w:tcPrChange w:id="7417" w:author="智誠 楊" w:date="2021-05-07T17:28:00Z">
              <w:tcPr>
                <w:tcW w:w="3816" w:type="dxa"/>
                <w:gridSpan w:val="2"/>
              </w:tcPr>
            </w:tcPrChange>
          </w:tcPr>
          <w:p w14:paraId="5EBE53F1" w14:textId="1756B043" w:rsidR="00824678" w:rsidRPr="00997D40" w:rsidRDefault="00824678" w:rsidP="00824678">
            <w:pPr>
              <w:rPr>
                <w:ins w:id="7418" w:author="智誠 楊" w:date="2021-05-07T16:34:00Z"/>
                <w:rFonts w:ascii="標楷體" w:eastAsia="標楷體" w:hAnsi="標楷體"/>
                <w:color w:val="FF0000"/>
              </w:rPr>
            </w:pPr>
            <w:proofErr w:type="spellStart"/>
            <w:ins w:id="7419"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20" w:author="智誠 楊" w:date="2021-05-07T17:25:00Z">
              <w:r>
                <w:rPr>
                  <w:rFonts w:ascii="標楷體" w:eastAsia="標楷體" w:hAnsi="標楷體"/>
                  <w:lang w:eastAsia="zh-HK"/>
                </w:rPr>
                <w:t>Income</w:t>
              </w:r>
            </w:ins>
            <w:proofErr w:type="spellEnd"/>
          </w:p>
        </w:tc>
        <w:tc>
          <w:tcPr>
            <w:tcW w:w="3576" w:type="dxa"/>
            <w:tcPrChange w:id="7421" w:author="智誠 楊" w:date="2021-05-07T17:28:00Z">
              <w:tcPr>
                <w:tcW w:w="3073" w:type="dxa"/>
              </w:tcPr>
            </w:tcPrChange>
          </w:tcPr>
          <w:p w14:paraId="46A7401C" w14:textId="5E69FBA7" w:rsidR="00824678" w:rsidRDefault="00824678" w:rsidP="00824678">
            <w:pPr>
              <w:rPr>
                <w:ins w:id="7422" w:author="智誠 楊" w:date="2021-05-07T16:34:00Z"/>
                <w:rFonts w:ascii="標楷體" w:eastAsia="標楷體" w:hAnsi="標楷體"/>
                <w:lang w:eastAsia="zh-HK"/>
              </w:rPr>
            </w:pPr>
            <w:ins w:id="7423" w:author="智誠 楊" w:date="2021-05-07T17:27:00Z">
              <w:r>
                <w:rPr>
                  <w:rFonts w:ascii="標楷體" w:eastAsia="標楷體" w:hAnsi="標楷體" w:hint="eastAsia"/>
                  <w:lang w:eastAsia="zh-HK"/>
                </w:rPr>
                <w:t>年收入</w:t>
              </w:r>
              <w:r>
                <w:rPr>
                  <w:rFonts w:ascii="標楷體" w:eastAsia="標楷體" w:hAnsi="標楷體" w:hint="eastAsia"/>
                </w:rPr>
                <w:t>(萬)</w:t>
              </w:r>
            </w:ins>
          </w:p>
        </w:tc>
      </w:tr>
      <w:tr w:rsidR="00824678" w:rsidRPr="008F1D46" w14:paraId="79EA78B2" w14:textId="77777777" w:rsidTr="00824678">
        <w:trPr>
          <w:ins w:id="7424" w:author="智誠 楊" w:date="2021-05-07T17:22:00Z"/>
          <w:trPrChange w:id="7425" w:author="智誠 楊" w:date="2021-05-07T17:28:00Z">
            <w:trPr>
              <w:gridAfter w:val="0"/>
            </w:trPr>
          </w:trPrChange>
        </w:trPr>
        <w:tc>
          <w:tcPr>
            <w:tcW w:w="667" w:type="dxa"/>
            <w:tcPrChange w:id="7426" w:author="智誠 楊" w:date="2021-05-07T17:28:00Z">
              <w:tcPr>
                <w:tcW w:w="710" w:type="dxa"/>
                <w:gridSpan w:val="2"/>
              </w:tcPr>
            </w:tcPrChange>
          </w:tcPr>
          <w:p w14:paraId="4FA956F1" w14:textId="17D4B989" w:rsidR="00824678" w:rsidRDefault="00824678" w:rsidP="00824678">
            <w:pPr>
              <w:jc w:val="center"/>
              <w:rPr>
                <w:ins w:id="7427" w:author="智誠 楊" w:date="2021-05-07T17:22:00Z"/>
                <w:rFonts w:ascii="標楷體" w:eastAsia="標楷體" w:hAnsi="標楷體"/>
              </w:rPr>
            </w:pPr>
            <w:ins w:id="7428" w:author="阿毛" w:date="2021-06-09T14:24:00Z">
              <w:r>
                <w:rPr>
                  <w:rFonts w:ascii="標楷體" w:eastAsia="標楷體" w:hAnsi="標楷體" w:hint="eastAsia"/>
                </w:rPr>
                <w:t>11</w:t>
              </w:r>
            </w:ins>
          </w:p>
        </w:tc>
        <w:tc>
          <w:tcPr>
            <w:tcW w:w="936" w:type="dxa"/>
            <w:tcPrChange w:id="7429" w:author="智誠 楊" w:date="2021-05-07T17:28:00Z">
              <w:tcPr>
                <w:tcW w:w="1034" w:type="dxa"/>
                <w:gridSpan w:val="2"/>
              </w:tcPr>
            </w:tcPrChange>
          </w:tcPr>
          <w:p w14:paraId="2E794C3F" w14:textId="05DE4738" w:rsidR="00824678" w:rsidRDefault="00824678" w:rsidP="00824678">
            <w:pPr>
              <w:jc w:val="center"/>
              <w:rPr>
                <w:ins w:id="7430" w:author="智誠 楊" w:date="2021-05-07T17:22:00Z"/>
                <w:rFonts w:ascii="標楷體" w:eastAsia="標楷體" w:hAnsi="標楷體"/>
                <w:lang w:eastAsia="zh-HK"/>
              </w:rPr>
            </w:pPr>
            <w:ins w:id="7431" w:author="智誠 楊" w:date="2021-05-07T17:22:00Z">
              <w:r>
                <w:rPr>
                  <w:rFonts w:ascii="標楷體" w:eastAsia="標楷體" w:hAnsi="標楷體" w:hint="eastAsia"/>
                  <w:lang w:eastAsia="zh-HK"/>
                </w:rPr>
                <w:t>資料</w:t>
              </w:r>
            </w:ins>
          </w:p>
        </w:tc>
        <w:tc>
          <w:tcPr>
            <w:tcW w:w="1603" w:type="dxa"/>
            <w:tcPrChange w:id="7432" w:author="智誠 楊" w:date="2021-05-07T17:28:00Z">
              <w:tcPr>
                <w:tcW w:w="1787" w:type="dxa"/>
                <w:gridSpan w:val="2"/>
              </w:tcPr>
            </w:tcPrChange>
          </w:tcPr>
          <w:p w14:paraId="7E6EC78D" w14:textId="2391CDEB" w:rsidR="00824678" w:rsidRDefault="00824678" w:rsidP="00824678">
            <w:pPr>
              <w:rPr>
                <w:ins w:id="7433" w:author="智誠 楊" w:date="2021-05-07T17:22:00Z"/>
                <w:rFonts w:ascii="標楷體" w:eastAsia="標楷體" w:hAnsi="標楷體"/>
                <w:lang w:eastAsia="zh-HK"/>
              </w:rPr>
            </w:pPr>
            <w:ins w:id="7434" w:author="智誠 楊" w:date="2021-05-07T17:22:00Z">
              <w:r>
                <w:rPr>
                  <w:rFonts w:ascii="標楷體" w:eastAsia="標楷體" w:hAnsi="標楷體" w:hint="eastAsia"/>
                  <w:lang w:eastAsia="zh-HK"/>
                </w:rPr>
                <w:t>還款來源</w:t>
              </w:r>
            </w:ins>
          </w:p>
        </w:tc>
        <w:tc>
          <w:tcPr>
            <w:tcW w:w="3816" w:type="dxa"/>
            <w:tcPrChange w:id="7435" w:author="智誠 楊" w:date="2021-05-07T17:28:00Z">
              <w:tcPr>
                <w:tcW w:w="3816" w:type="dxa"/>
                <w:gridSpan w:val="2"/>
              </w:tcPr>
            </w:tcPrChange>
          </w:tcPr>
          <w:p w14:paraId="7AEA750A" w14:textId="69A01CD0" w:rsidR="00824678" w:rsidRPr="00997D40" w:rsidRDefault="00824678" w:rsidP="00824678">
            <w:pPr>
              <w:rPr>
                <w:ins w:id="7436" w:author="智誠 楊" w:date="2021-05-07T17:22:00Z"/>
                <w:rFonts w:ascii="標楷體" w:eastAsia="標楷體" w:hAnsi="標楷體"/>
                <w:color w:val="FF0000"/>
              </w:rPr>
            </w:pPr>
            <w:proofErr w:type="spellStart"/>
            <w:ins w:id="7437"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38" w:author="智誠 楊" w:date="2021-05-07T17:25:00Z">
              <w:r>
                <w:rPr>
                  <w:rFonts w:ascii="標楷體" w:eastAsia="標楷體" w:hAnsi="標楷體"/>
                  <w:lang w:eastAsia="zh-HK"/>
                </w:rPr>
                <w:t>RepaySou</w:t>
              </w:r>
            </w:ins>
            <w:ins w:id="7439" w:author="智誠 楊" w:date="2021-05-07T17:26:00Z">
              <w:r>
                <w:rPr>
                  <w:rFonts w:ascii="標楷體" w:eastAsia="標楷體" w:hAnsi="標楷體"/>
                  <w:lang w:eastAsia="zh-HK"/>
                </w:rPr>
                <w:t>rce</w:t>
              </w:r>
            </w:ins>
            <w:proofErr w:type="spellEnd"/>
          </w:p>
        </w:tc>
        <w:tc>
          <w:tcPr>
            <w:tcW w:w="3576" w:type="dxa"/>
            <w:tcPrChange w:id="7440" w:author="智誠 楊" w:date="2021-05-07T17:28:00Z">
              <w:tcPr>
                <w:tcW w:w="3073" w:type="dxa"/>
              </w:tcPr>
            </w:tcPrChange>
          </w:tcPr>
          <w:p w14:paraId="0F98F48D" w14:textId="22E81C8C" w:rsidR="00824678" w:rsidRDefault="00824678" w:rsidP="00824678">
            <w:pPr>
              <w:rPr>
                <w:ins w:id="7441" w:author="智誠 楊" w:date="2021-05-07T17:22:00Z"/>
                <w:rFonts w:ascii="標楷體" w:eastAsia="標楷體" w:hAnsi="標楷體"/>
                <w:lang w:eastAsia="zh-HK"/>
              </w:rPr>
            </w:pPr>
            <w:ins w:id="7442" w:author="智誠 楊" w:date="2021-05-07T17:27:00Z">
              <w:r>
                <w:rPr>
                  <w:rFonts w:ascii="標楷體" w:eastAsia="標楷體" w:hAnsi="標楷體" w:hint="eastAsia"/>
                  <w:lang w:eastAsia="zh-HK"/>
                </w:rPr>
                <w:t>還款來源</w:t>
              </w:r>
            </w:ins>
          </w:p>
        </w:tc>
      </w:tr>
      <w:tr w:rsidR="00824678" w:rsidRPr="008F1D46" w14:paraId="32AA75D7" w14:textId="77777777" w:rsidTr="00824678">
        <w:trPr>
          <w:ins w:id="7443" w:author="智誠 楊" w:date="2021-05-07T17:22:00Z"/>
          <w:trPrChange w:id="7444" w:author="智誠 楊" w:date="2021-05-07T17:28:00Z">
            <w:trPr>
              <w:gridAfter w:val="0"/>
            </w:trPr>
          </w:trPrChange>
        </w:trPr>
        <w:tc>
          <w:tcPr>
            <w:tcW w:w="667" w:type="dxa"/>
            <w:tcPrChange w:id="7445" w:author="智誠 楊" w:date="2021-05-07T17:28:00Z">
              <w:tcPr>
                <w:tcW w:w="710" w:type="dxa"/>
                <w:gridSpan w:val="2"/>
              </w:tcPr>
            </w:tcPrChange>
          </w:tcPr>
          <w:p w14:paraId="7781BEA6" w14:textId="66EAA43A" w:rsidR="00824678" w:rsidRDefault="00824678" w:rsidP="00824678">
            <w:pPr>
              <w:jc w:val="center"/>
              <w:rPr>
                <w:ins w:id="7446" w:author="智誠 楊" w:date="2021-05-07T17:22:00Z"/>
                <w:rFonts w:ascii="標楷體" w:eastAsia="標楷體" w:hAnsi="標楷體"/>
              </w:rPr>
            </w:pPr>
            <w:ins w:id="7447" w:author="阿毛" w:date="2021-06-09T14:24:00Z">
              <w:r>
                <w:rPr>
                  <w:rFonts w:ascii="標楷體" w:eastAsia="標楷體" w:hAnsi="標楷體" w:hint="eastAsia"/>
                </w:rPr>
                <w:t>12</w:t>
              </w:r>
            </w:ins>
          </w:p>
        </w:tc>
        <w:tc>
          <w:tcPr>
            <w:tcW w:w="936" w:type="dxa"/>
            <w:tcPrChange w:id="7448" w:author="智誠 楊" w:date="2021-05-07T17:28:00Z">
              <w:tcPr>
                <w:tcW w:w="1034" w:type="dxa"/>
                <w:gridSpan w:val="2"/>
              </w:tcPr>
            </w:tcPrChange>
          </w:tcPr>
          <w:p w14:paraId="477BCCBB" w14:textId="08122422" w:rsidR="00824678" w:rsidRDefault="00824678" w:rsidP="00824678">
            <w:pPr>
              <w:jc w:val="center"/>
              <w:rPr>
                <w:ins w:id="7449" w:author="智誠 楊" w:date="2021-05-07T17:22:00Z"/>
                <w:rFonts w:ascii="標楷體" w:eastAsia="標楷體" w:hAnsi="標楷體"/>
                <w:lang w:eastAsia="zh-HK"/>
              </w:rPr>
            </w:pPr>
            <w:ins w:id="7450" w:author="智誠 楊" w:date="2021-05-07T17:22:00Z">
              <w:r>
                <w:rPr>
                  <w:rFonts w:ascii="標楷體" w:eastAsia="標楷體" w:hAnsi="標楷體" w:hint="eastAsia"/>
                  <w:lang w:eastAsia="zh-HK"/>
                </w:rPr>
                <w:t>資料</w:t>
              </w:r>
            </w:ins>
          </w:p>
        </w:tc>
        <w:tc>
          <w:tcPr>
            <w:tcW w:w="1603" w:type="dxa"/>
            <w:tcPrChange w:id="7451" w:author="智誠 楊" w:date="2021-05-07T17:28:00Z">
              <w:tcPr>
                <w:tcW w:w="1787" w:type="dxa"/>
                <w:gridSpan w:val="2"/>
              </w:tcPr>
            </w:tcPrChange>
          </w:tcPr>
          <w:p w14:paraId="736A0775" w14:textId="4F8A5629" w:rsidR="00824678" w:rsidRDefault="00824678" w:rsidP="00824678">
            <w:pPr>
              <w:rPr>
                <w:ins w:id="7452" w:author="智誠 楊" w:date="2021-05-07T17:22:00Z"/>
                <w:rFonts w:ascii="標楷體" w:eastAsia="標楷體" w:hAnsi="標楷體"/>
                <w:lang w:eastAsia="zh-HK"/>
              </w:rPr>
            </w:pPr>
            <w:ins w:id="7453" w:author="智誠 楊" w:date="2021-05-07T17:22:00Z">
              <w:r>
                <w:rPr>
                  <w:rFonts w:ascii="標楷體" w:eastAsia="標楷體" w:hAnsi="標楷體" w:hint="eastAsia"/>
                  <w:lang w:eastAsia="zh-HK"/>
                </w:rPr>
                <w:t>代償銀行</w:t>
              </w:r>
            </w:ins>
          </w:p>
        </w:tc>
        <w:tc>
          <w:tcPr>
            <w:tcW w:w="3816" w:type="dxa"/>
            <w:tcPrChange w:id="7454" w:author="智誠 楊" w:date="2021-05-07T17:28:00Z">
              <w:tcPr>
                <w:tcW w:w="3816" w:type="dxa"/>
                <w:gridSpan w:val="2"/>
              </w:tcPr>
            </w:tcPrChange>
          </w:tcPr>
          <w:p w14:paraId="45AD186D" w14:textId="659C5634" w:rsidR="00824678" w:rsidRPr="00997D40" w:rsidRDefault="00824678" w:rsidP="00824678">
            <w:pPr>
              <w:rPr>
                <w:ins w:id="7455" w:author="智誠 楊" w:date="2021-05-07T17:22:00Z"/>
                <w:rFonts w:ascii="標楷體" w:eastAsia="標楷體" w:hAnsi="標楷體"/>
                <w:color w:val="FF0000"/>
              </w:rPr>
            </w:pPr>
            <w:proofErr w:type="spellStart"/>
            <w:ins w:id="7456"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57" w:author="智誠 楊" w:date="2021-05-07T17:26:00Z">
              <w:r>
                <w:rPr>
                  <w:rFonts w:ascii="標楷體" w:eastAsia="標楷體" w:hAnsi="標楷體"/>
                  <w:lang w:eastAsia="zh-HK"/>
                </w:rPr>
                <w:t>RepayBank</w:t>
              </w:r>
            </w:ins>
            <w:proofErr w:type="spellEnd"/>
          </w:p>
        </w:tc>
        <w:tc>
          <w:tcPr>
            <w:tcW w:w="3576" w:type="dxa"/>
            <w:tcPrChange w:id="7458" w:author="智誠 楊" w:date="2021-05-07T17:28:00Z">
              <w:tcPr>
                <w:tcW w:w="3073" w:type="dxa"/>
              </w:tcPr>
            </w:tcPrChange>
          </w:tcPr>
          <w:p w14:paraId="1C8EF06E" w14:textId="3D9BE965" w:rsidR="00824678" w:rsidRDefault="00824678" w:rsidP="00824678">
            <w:pPr>
              <w:rPr>
                <w:ins w:id="7459" w:author="智誠 楊" w:date="2021-05-07T17:22:00Z"/>
                <w:rFonts w:ascii="標楷體" w:eastAsia="標楷體" w:hAnsi="標楷體"/>
                <w:lang w:eastAsia="zh-HK"/>
              </w:rPr>
            </w:pPr>
            <w:ins w:id="7460" w:author="智誠 楊" w:date="2021-05-07T17:27:00Z">
              <w:r>
                <w:rPr>
                  <w:rFonts w:ascii="標楷體" w:eastAsia="標楷體" w:hAnsi="標楷體" w:hint="eastAsia"/>
                  <w:lang w:eastAsia="zh-HK"/>
                </w:rPr>
                <w:t>代償銀行</w:t>
              </w:r>
            </w:ins>
          </w:p>
        </w:tc>
      </w:tr>
      <w:tr w:rsidR="00824678" w:rsidRPr="008F1D46" w14:paraId="4743C9B6" w14:textId="77777777" w:rsidTr="00824678">
        <w:trPr>
          <w:ins w:id="7461" w:author="智誠 楊" w:date="2021-05-07T17:22:00Z"/>
          <w:trPrChange w:id="7462" w:author="智誠 楊" w:date="2021-05-07T17:28:00Z">
            <w:trPr>
              <w:gridAfter w:val="0"/>
            </w:trPr>
          </w:trPrChange>
        </w:trPr>
        <w:tc>
          <w:tcPr>
            <w:tcW w:w="667" w:type="dxa"/>
            <w:tcPrChange w:id="7463" w:author="智誠 楊" w:date="2021-05-07T17:28:00Z">
              <w:tcPr>
                <w:tcW w:w="710" w:type="dxa"/>
                <w:gridSpan w:val="2"/>
              </w:tcPr>
            </w:tcPrChange>
          </w:tcPr>
          <w:p w14:paraId="68A42CF0" w14:textId="65044D78" w:rsidR="00824678" w:rsidRDefault="00824678" w:rsidP="00824678">
            <w:pPr>
              <w:jc w:val="center"/>
              <w:rPr>
                <w:ins w:id="7464" w:author="智誠 楊" w:date="2021-05-07T17:22:00Z"/>
                <w:rFonts w:ascii="標楷體" w:eastAsia="標楷體" w:hAnsi="標楷體"/>
              </w:rPr>
            </w:pPr>
            <w:ins w:id="7465" w:author="阿毛" w:date="2021-06-09T14:24:00Z">
              <w:r>
                <w:rPr>
                  <w:rFonts w:ascii="標楷體" w:eastAsia="標楷體" w:hAnsi="標楷體" w:hint="eastAsia"/>
                </w:rPr>
                <w:t>13</w:t>
              </w:r>
            </w:ins>
          </w:p>
        </w:tc>
        <w:tc>
          <w:tcPr>
            <w:tcW w:w="936" w:type="dxa"/>
            <w:tcPrChange w:id="7466" w:author="智誠 楊" w:date="2021-05-07T17:28:00Z">
              <w:tcPr>
                <w:tcW w:w="1034" w:type="dxa"/>
                <w:gridSpan w:val="2"/>
              </w:tcPr>
            </w:tcPrChange>
          </w:tcPr>
          <w:p w14:paraId="7D5CF03D" w14:textId="6BD107A6" w:rsidR="00824678" w:rsidRDefault="00824678" w:rsidP="00824678">
            <w:pPr>
              <w:jc w:val="center"/>
              <w:rPr>
                <w:ins w:id="7467" w:author="智誠 楊" w:date="2021-05-07T17:22:00Z"/>
                <w:rFonts w:ascii="標楷體" w:eastAsia="標楷體" w:hAnsi="標楷體"/>
                <w:lang w:eastAsia="zh-HK"/>
              </w:rPr>
            </w:pPr>
            <w:ins w:id="7468" w:author="智誠 楊" w:date="2021-05-07T17:22:00Z">
              <w:r>
                <w:rPr>
                  <w:rFonts w:ascii="標楷體" w:eastAsia="標楷體" w:hAnsi="標楷體" w:hint="eastAsia"/>
                  <w:lang w:eastAsia="zh-HK"/>
                </w:rPr>
                <w:t>資料</w:t>
              </w:r>
            </w:ins>
          </w:p>
        </w:tc>
        <w:tc>
          <w:tcPr>
            <w:tcW w:w="1603" w:type="dxa"/>
            <w:tcPrChange w:id="7469" w:author="智誠 楊" w:date="2021-05-07T17:28:00Z">
              <w:tcPr>
                <w:tcW w:w="1787" w:type="dxa"/>
                <w:gridSpan w:val="2"/>
              </w:tcPr>
            </w:tcPrChange>
          </w:tcPr>
          <w:p w14:paraId="71795A6E" w14:textId="00DF345C" w:rsidR="00824678" w:rsidRDefault="00824678" w:rsidP="00824678">
            <w:pPr>
              <w:rPr>
                <w:ins w:id="7470" w:author="智誠 楊" w:date="2021-05-07T17:22:00Z"/>
                <w:rFonts w:ascii="標楷體" w:eastAsia="標楷體" w:hAnsi="標楷體"/>
                <w:lang w:eastAsia="zh-HK"/>
              </w:rPr>
            </w:pPr>
            <w:ins w:id="7471" w:author="智誠 楊" w:date="2021-05-07T17:22:00Z">
              <w:r>
                <w:rPr>
                  <w:rFonts w:ascii="標楷體" w:eastAsia="標楷體" w:hAnsi="標楷體" w:hint="eastAsia"/>
                  <w:lang w:eastAsia="zh-HK"/>
                </w:rPr>
                <w:t>經辦</w:t>
              </w:r>
            </w:ins>
          </w:p>
        </w:tc>
        <w:tc>
          <w:tcPr>
            <w:tcW w:w="3816" w:type="dxa"/>
            <w:tcPrChange w:id="7472" w:author="智誠 楊" w:date="2021-05-07T17:28:00Z">
              <w:tcPr>
                <w:tcW w:w="3816" w:type="dxa"/>
                <w:gridSpan w:val="2"/>
              </w:tcPr>
            </w:tcPrChange>
          </w:tcPr>
          <w:p w14:paraId="578F1AFB" w14:textId="53430DFA" w:rsidR="00824678" w:rsidRPr="00507B56" w:rsidRDefault="00824678" w:rsidP="00824678">
            <w:pPr>
              <w:rPr>
                <w:ins w:id="7473" w:author="智誠 楊" w:date="2021-05-07T17:22:00Z"/>
                <w:rFonts w:ascii="標楷體" w:eastAsia="標楷體" w:hAnsi="標楷體"/>
                <w:lang w:eastAsia="zh-HK"/>
                <w:rPrChange w:id="7474" w:author="智誠 楊" w:date="2021-05-07T17:28:00Z">
                  <w:rPr>
                    <w:ins w:id="7475" w:author="智誠 楊" w:date="2021-05-07T17:22:00Z"/>
                    <w:rFonts w:ascii="標楷體" w:eastAsia="標楷體" w:hAnsi="標楷體"/>
                    <w:color w:val="FF0000"/>
                  </w:rPr>
                </w:rPrChange>
              </w:rPr>
            </w:pPr>
            <w:proofErr w:type="spellStart"/>
            <w:ins w:id="7476"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77" w:author="智誠 楊" w:date="2021-05-07T17:28:00Z">
              <w:r>
                <w:rPr>
                  <w:rFonts w:ascii="標楷體" w:eastAsia="標楷體" w:hAnsi="標楷體" w:hint="eastAsia"/>
                </w:rPr>
                <w:t>L</w:t>
              </w:r>
            </w:ins>
            <w:ins w:id="7478" w:author="智誠 楊" w:date="2021-05-07T17:29:00Z">
              <w:r>
                <w:rPr>
                  <w:rFonts w:ascii="標楷體" w:eastAsia="標楷體" w:hAnsi="標楷體" w:hint="eastAsia"/>
                  <w:lang w:eastAsia="zh-HK"/>
                </w:rPr>
                <w:t>a</w:t>
              </w:r>
              <w:r>
                <w:rPr>
                  <w:rFonts w:ascii="標楷體" w:eastAsia="標楷體" w:hAnsi="標楷體"/>
                  <w:lang w:eastAsia="zh-HK"/>
                </w:rPr>
                <w:t>stUpdate</w:t>
              </w:r>
            </w:ins>
            <w:ins w:id="7479" w:author="智誠 楊" w:date="2021-05-07T17:26:00Z">
              <w:r>
                <w:rPr>
                  <w:rFonts w:ascii="標楷體" w:eastAsia="標楷體" w:hAnsi="標楷體"/>
                  <w:lang w:eastAsia="zh-HK"/>
                </w:rPr>
                <w:t>EmpNo</w:t>
              </w:r>
            </w:ins>
            <w:proofErr w:type="spellEnd"/>
          </w:p>
        </w:tc>
        <w:tc>
          <w:tcPr>
            <w:tcW w:w="3576" w:type="dxa"/>
            <w:tcPrChange w:id="7480" w:author="智誠 楊" w:date="2021-05-07T17:28:00Z">
              <w:tcPr>
                <w:tcW w:w="3073" w:type="dxa"/>
              </w:tcPr>
            </w:tcPrChange>
          </w:tcPr>
          <w:p w14:paraId="280AF41D" w14:textId="2155ACEC" w:rsidR="00824678" w:rsidRDefault="00824678" w:rsidP="00824678">
            <w:pPr>
              <w:rPr>
                <w:ins w:id="7481" w:author="智誠 楊" w:date="2021-05-07T17:22:00Z"/>
                <w:rFonts w:ascii="標楷體" w:eastAsia="標楷體" w:hAnsi="標楷體"/>
                <w:lang w:eastAsia="zh-HK"/>
              </w:rPr>
            </w:pPr>
            <w:ins w:id="7482" w:author="智誠 楊" w:date="2021-05-07T17:27:00Z">
              <w:r>
                <w:rPr>
                  <w:rFonts w:ascii="標楷體" w:eastAsia="標楷體" w:hAnsi="標楷體" w:hint="eastAsia"/>
                  <w:lang w:eastAsia="zh-HK"/>
                </w:rPr>
                <w:t>經辦</w:t>
              </w:r>
            </w:ins>
          </w:p>
        </w:tc>
      </w:tr>
      <w:tr w:rsidR="00824678" w:rsidRPr="008F1D46" w14:paraId="10AB3745" w14:textId="77777777" w:rsidTr="00824678">
        <w:trPr>
          <w:ins w:id="7483" w:author="智誠 楊" w:date="2021-05-07T17:22:00Z"/>
          <w:trPrChange w:id="7484" w:author="智誠 楊" w:date="2021-05-07T17:28:00Z">
            <w:trPr>
              <w:gridAfter w:val="0"/>
            </w:trPr>
          </w:trPrChange>
        </w:trPr>
        <w:tc>
          <w:tcPr>
            <w:tcW w:w="667" w:type="dxa"/>
            <w:tcPrChange w:id="7485" w:author="智誠 楊" w:date="2021-05-07T17:28:00Z">
              <w:tcPr>
                <w:tcW w:w="710" w:type="dxa"/>
                <w:gridSpan w:val="2"/>
              </w:tcPr>
            </w:tcPrChange>
          </w:tcPr>
          <w:p w14:paraId="4741765F" w14:textId="490DF75D" w:rsidR="00824678" w:rsidRDefault="00824678" w:rsidP="00824678">
            <w:pPr>
              <w:jc w:val="center"/>
              <w:rPr>
                <w:ins w:id="7486" w:author="智誠 楊" w:date="2021-05-07T17:22:00Z"/>
                <w:rFonts w:ascii="標楷體" w:eastAsia="標楷體" w:hAnsi="標楷體"/>
              </w:rPr>
            </w:pPr>
            <w:ins w:id="7487" w:author="阿毛" w:date="2021-06-09T14:24:00Z">
              <w:r>
                <w:rPr>
                  <w:rFonts w:ascii="標楷體" w:eastAsia="標楷體" w:hAnsi="標楷體" w:hint="eastAsia"/>
                </w:rPr>
                <w:t>14</w:t>
              </w:r>
            </w:ins>
          </w:p>
        </w:tc>
        <w:tc>
          <w:tcPr>
            <w:tcW w:w="936" w:type="dxa"/>
            <w:tcPrChange w:id="7488" w:author="智誠 楊" w:date="2021-05-07T17:28:00Z">
              <w:tcPr>
                <w:tcW w:w="1034" w:type="dxa"/>
                <w:gridSpan w:val="2"/>
              </w:tcPr>
            </w:tcPrChange>
          </w:tcPr>
          <w:p w14:paraId="3566F972" w14:textId="423C9D05" w:rsidR="00824678" w:rsidRDefault="00824678" w:rsidP="00824678">
            <w:pPr>
              <w:jc w:val="center"/>
              <w:rPr>
                <w:ins w:id="7489" w:author="智誠 楊" w:date="2021-05-07T17:22:00Z"/>
                <w:rFonts w:ascii="標楷體" w:eastAsia="標楷體" w:hAnsi="標楷體"/>
                <w:lang w:eastAsia="zh-HK"/>
              </w:rPr>
            </w:pPr>
            <w:ins w:id="7490" w:author="智誠 楊" w:date="2021-05-07T17:22:00Z">
              <w:r>
                <w:rPr>
                  <w:rFonts w:ascii="標楷體" w:eastAsia="標楷體" w:hAnsi="標楷體" w:hint="eastAsia"/>
                  <w:lang w:eastAsia="zh-HK"/>
                </w:rPr>
                <w:t>資料</w:t>
              </w:r>
            </w:ins>
          </w:p>
        </w:tc>
        <w:tc>
          <w:tcPr>
            <w:tcW w:w="1603" w:type="dxa"/>
            <w:tcPrChange w:id="7491" w:author="智誠 楊" w:date="2021-05-07T17:28:00Z">
              <w:tcPr>
                <w:tcW w:w="1787" w:type="dxa"/>
                <w:gridSpan w:val="2"/>
              </w:tcPr>
            </w:tcPrChange>
          </w:tcPr>
          <w:p w14:paraId="4A7C6993" w14:textId="5FA0756C" w:rsidR="00824678" w:rsidRDefault="00824678" w:rsidP="00824678">
            <w:pPr>
              <w:rPr>
                <w:ins w:id="7492" w:author="智誠 楊" w:date="2021-05-07T17:22:00Z"/>
                <w:rFonts w:ascii="標楷體" w:eastAsia="標楷體" w:hAnsi="標楷體"/>
                <w:lang w:eastAsia="zh-HK"/>
              </w:rPr>
            </w:pPr>
            <w:ins w:id="7493" w:author="智誠 楊" w:date="2021-05-07T17:22:00Z">
              <w:r>
                <w:rPr>
                  <w:rFonts w:ascii="標楷體" w:eastAsia="標楷體" w:hAnsi="標楷體" w:hint="eastAsia"/>
                  <w:lang w:eastAsia="zh-HK"/>
                </w:rPr>
                <w:t>異動日期</w:t>
              </w:r>
            </w:ins>
          </w:p>
        </w:tc>
        <w:tc>
          <w:tcPr>
            <w:tcW w:w="3816" w:type="dxa"/>
            <w:tcPrChange w:id="7494" w:author="智誠 楊" w:date="2021-05-07T17:28:00Z">
              <w:tcPr>
                <w:tcW w:w="3816" w:type="dxa"/>
                <w:gridSpan w:val="2"/>
              </w:tcPr>
            </w:tcPrChange>
          </w:tcPr>
          <w:p w14:paraId="21EAFA1B" w14:textId="226415AF" w:rsidR="00824678" w:rsidRPr="00997D40" w:rsidRDefault="00824678" w:rsidP="00824678">
            <w:pPr>
              <w:rPr>
                <w:ins w:id="7495" w:author="智誠 楊" w:date="2021-05-07T17:22:00Z"/>
                <w:rFonts w:ascii="標楷體" w:eastAsia="標楷體" w:hAnsi="標楷體"/>
                <w:color w:val="FF0000"/>
              </w:rPr>
            </w:pPr>
            <w:proofErr w:type="spellStart"/>
            <w:ins w:id="7496"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497" w:author="智誠 楊" w:date="2021-05-07T17:26:00Z">
              <w:r>
                <w:rPr>
                  <w:rFonts w:ascii="標楷體" w:eastAsia="標楷體" w:hAnsi="標楷體"/>
                  <w:lang w:eastAsia="zh-HK"/>
                </w:rPr>
                <w:t>LastUpdate</w:t>
              </w:r>
            </w:ins>
            <w:proofErr w:type="spellEnd"/>
          </w:p>
        </w:tc>
        <w:tc>
          <w:tcPr>
            <w:tcW w:w="3576" w:type="dxa"/>
            <w:tcPrChange w:id="7498" w:author="智誠 楊" w:date="2021-05-07T17:28:00Z">
              <w:tcPr>
                <w:tcW w:w="3073" w:type="dxa"/>
              </w:tcPr>
            </w:tcPrChange>
          </w:tcPr>
          <w:p w14:paraId="4E899F25" w14:textId="462D73C2" w:rsidR="00824678" w:rsidRDefault="00824678" w:rsidP="00824678">
            <w:pPr>
              <w:rPr>
                <w:ins w:id="7499" w:author="智誠 楊" w:date="2021-05-07T17:22:00Z"/>
                <w:rFonts w:ascii="標楷體" w:eastAsia="標楷體" w:hAnsi="標楷體"/>
                <w:lang w:eastAsia="zh-HK"/>
              </w:rPr>
            </w:pPr>
            <w:ins w:id="7500" w:author="智誠 楊" w:date="2021-05-07T17:27:00Z">
              <w:r>
                <w:rPr>
                  <w:rFonts w:ascii="標楷體" w:eastAsia="標楷體" w:hAnsi="標楷體" w:hint="eastAsia"/>
                  <w:lang w:eastAsia="zh-HK"/>
                </w:rPr>
                <w:t>異動日期</w:t>
              </w:r>
            </w:ins>
            <w:ins w:id="7501" w:author="阿毛" w:date="2021-06-08T15:04:00Z">
              <w:r>
                <w:rPr>
                  <w:rFonts w:ascii="標楷體" w:eastAsia="標楷體" w:hAnsi="標楷體" w:hint="eastAsia"/>
                </w:rPr>
                <w:t>(YYY/MM/DD)</w:t>
              </w:r>
            </w:ins>
          </w:p>
        </w:tc>
      </w:tr>
      <w:tr w:rsidR="00824678" w:rsidRPr="008F1D46" w14:paraId="7664E644" w14:textId="77777777" w:rsidTr="00824678">
        <w:trPr>
          <w:ins w:id="7502" w:author="智誠 楊" w:date="2021-05-07T17:22:00Z"/>
          <w:trPrChange w:id="7503" w:author="智誠 楊" w:date="2021-05-07T17:28:00Z">
            <w:trPr>
              <w:gridAfter w:val="0"/>
            </w:trPr>
          </w:trPrChange>
        </w:trPr>
        <w:tc>
          <w:tcPr>
            <w:tcW w:w="667" w:type="dxa"/>
            <w:tcPrChange w:id="7504" w:author="智誠 楊" w:date="2021-05-07T17:28:00Z">
              <w:tcPr>
                <w:tcW w:w="710" w:type="dxa"/>
                <w:gridSpan w:val="2"/>
              </w:tcPr>
            </w:tcPrChange>
          </w:tcPr>
          <w:p w14:paraId="3EBEF5E2" w14:textId="2957EB49" w:rsidR="00824678" w:rsidRDefault="00824678" w:rsidP="00824678">
            <w:pPr>
              <w:jc w:val="center"/>
              <w:rPr>
                <w:ins w:id="7505" w:author="智誠 楊" w:date="2021-05-07T17:22:00Z"/>
                <w:rFonts w:ascii="標楷體" w:eastAsia="標楷體" w:hAnsi="標楷體"/>
              </w:rPr>
            </w:pPr>
            <w:ins w:id="7506" w:author="阿毛" w:date="2021-06-09T14:24:00Z">
              <w:r>
                <w:rPr>
                  <w:rFonts w:ascii="標楷體" w:eastAsia="標楷體" w:hAnsi="標楷體" w:hint="eastAsia"/>
                </w:rPr>
                <w:t>15</w:t>
              </w:r>
            </w:ins>
          </w:p>
        </w:tc>
        <w:tc>
          <w:tcPr>
            <w:tcW w:w="936" w:type="dxa"/>
            <w:tcPrChange w:id="7507" w:author="智誠 楊" w:date="2021-05-07T17:28:00Z">
              <w:tcPr>
                <w:tcW w:w="1034" w:type="dxa"/>
                <w:gridSpan w:val="2"/>
              </w:tcPr>
            </w:tcPrChange>
          </w:tcPr>
          <w:p w14:paraId="3EEBC2E8" w14:textId="1968ECF4" w:rsidR="00824678" w:rsidRDefault="00824678" w:rsidP="00824678">
            <w:pPr>
              <w:jc w:val="center"/>
              <w:rPr>
                <w:ins w:id="7508" w:author="智誠 楊" w:date="2021-05-07T17:22:00Z"/>
                <w:rFonts w:ascii="標楷體" w:eastAsia="標楷體" w:hAnsi="標楷體"/>
                <w:lang w:eastAsia="zh-HK"/>
              </w:rPr>
            </w:pPr>
            <w:ins w:id="7509" w:author="智誠 楊" w:date="2021-05-07T17:22:00Z">
              <w:r>
                <w:rPr>
                  <w:rFonts w:ascii="標楷體" w:eastAsia="標楷體" w:hAnsi="標楷體" w:hint="eastAsia"/>
                  <w:lang w:eastAsia="zh-HK"/>
                </w:rPr>
                <w:t>資料</w:t>
              </w:r>
            </w:ins>
          </w:p>
        </w:tc>
        <w:tc>
          <w:tcPr>
            <w:tcW w:w="1603" w:type="dxa"/>
            <w:tcPrChange w:id="7510" w:author="智誠 楊" w:date="2021-05-07T17:28:00Z">
              <w:tcPr>
                <w:tcW w:w="1787" w:type="dxa"/>
                <w:gridSpan w:val="2"/>
              </w:tcPr>
            </w:tcPrChange>
          </w:tcPr>
          <w:p w14:paraId="75A11605" w14:textId="47D65118" w:rsidR="00824678" w:rsidRDefault="00824678" w:rsidP="00824678">
            <w:pPr>
              <w:rPr>
                <w:ins w:id="7511" w:author="智誠 楊" w:date="2021-05-07T17:22:00Z"/>
                <w:rFonts w:ascii="標楷體" w:eastAsia="標楷體" w:hAnsi="標楷體"/>
                <w:lang w:eastAsia="zh-HK"/>
              </w:rPr>
            </w:pPr>
            <w:ins w:id="7512" w:author="智誠 楊" w:date="2021-05-07T17:22:00Z">
              <w:r>
                <w:rPr>
                  <w:rFonts w:ascii="標楷體" w:eastAsia="標楷體" w:hAnsi="標楷體" w:hint="eastAsia"/>
                  <w:lang w:eastAsia="zh-HK"/>
                </w:rPr>
                <w:t>其他說明</w:t>
              </w:r>
            </w:ins>
          </w:p>
        </w:tc>
        <w:tc>
          <w:tcPr>
            <w:tcW w:w="3816" w:type="dxa"/>
            <w:tcPrChange w:id="7513" w:author="智誠 楊" w:date="2021-05-07T17:28:00Z">
              <w:tcPr>
                <w:tcW w:w="3816" w:type="dxa"/>
                <w:gridSpan w:val="2"/>
              </w:tcPr>
            </w:tcPrChange>
          </w:tcPr>
          <w:p w14:paraId="3FD6B28E" w14:textId="0357D523" w:rsidR="00824678" w:rsidRPr="00997D40" w:rsidRDefault="00824678" w:rsidP="00824678">
            <w:pPr>
              <w:rPr>
                <w:ins w:id="7514" w:author="智誠 楊" w:date="2021-05-07T17:22:00Z"/>
                <w:rFonts w:ascii="標楷體" w:eastAsia="標楷體" w:hAnsi="標楷體"/>
                <w:color w:val="FF0000"/>
              </w:rPr>
            </w:pPr>
            <w:proofErr w:type="spellStart"/>
            <w:ins w:id="751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7516" w:author="智誠 楊" w:date="2021-05-07T17:26:00Z">
              <w:r>
                <w:rPr>
                  <w:rFonts w:ascii="標楷體" w:eastAsia="標楷體" w:hAnsi="標楷體"/>
                  <w:lang w:eastAsia="zh-HK"/>
                </w:rPr>
                <w:t>Description</w:t>
              </w:r>
            </w:ins>
            <w:proofErr w:type="spellEnd"/>
          </w:p>
        </w:tc>
        <w:tc>
          <w:tcPr>
            <w:tcW w:w="3576" w:type="dxa"/>
            <w:tcPrChange w:id="7517" w:author="智誠 楊" w:date="2021-05-07T17:28:00Z">
              <w:tcPr>
                <w:tcW w:w="3073" w:type="dxa"/>
              </w:tcPr>
            </w:tcPrChange>
          </w:tcPr>
          <w:p w14:paraId="2A8CCB6D" w14:textId="6098A809" w:rsidR="00824678" w:rsidRDefault="00824678" w:rsidP="00824678">
            <w:pPr>
              <w:rPr>
                <w:ins w:id="7518" w:author="智誠 楊" w:date="2021-05-07T17:22:00Z"/>
                <w:rFonts w:ascii="標楷體" w:eastAsia="標楷體" w:hAnsi="標楷體"/>
                <w:lang w:eastAsia="zh-HK"/>
              </w:rPr>
            </w:pPr>
            <w:ins w:id="7519" w:author="智誠 楊" w:date="2021-05-07T17:27:00Z">
              <w:r>
                <w:rPr>
                  <w:rFonts w:ascii="標楷體" w:eastAsia="標楷體" w:hAnsi="標楷體" w:hint="eastAsia"/>
                  <w:lang w:eastAsia="zh-HK"/>
                </w:rPr>
                <w:t>其他說明</w:t>
              </w:r>
            </w:ins>
          </w:p>
        </w:tc>
      </w:tr>
    </w:tbl>
    <w:p w14:paraId="11B5E0B4" w14:textId="77777777" w:rsidR="00C95828" w:rsidRPr="00362205" w:rsidDel="00BC306A" w:rsidRDefault="00C95828" w:rsidP="00C95828">
      <w:pPr>
        <w:rPr>
          <w:del w:id="7520" w:author="智誠 楊" w:date="2021-05-07T17:29:00Z"/>
          <w:rFonts w:ascii="標楷體" w:eastAsia="標楷體" w:hAnsi="標楷體"/>
        </w:rPr>
      </w:pPr>
    </w:p>
    <w:p w14:paraId="097A0E5E" w14:textId="77777777" w:rsidR="00C95828" w:rsidRPr="00362205" w:rsidDel="00BC306A" w:rsidRDefault="00C95828" w:rsidP="00C95828">
      <w:pPr>
        <w:rPr>
          <w:del w:id="7521" w:author="智誠 楊" w:date="2021-05-07T17:29:00Z"/>
          <w:rFonts w:ascii="標楷體" w:eastAsia="標楷體" w:hAnsi="標楷體"/>
        </w:rPr>
      </w:pPr>
    </w:p>
    <w:p w14:paraId="2A85EFBC" w14:textId="77777777" w:rsidR="00C95828" w:rsidRPr="00362205" w:rsidDel="00BC306A" w:rsidRDefault="00C95828" w:rsidP="00C95828">
      <w:pPr>
        <w:rPr>
          <w:del w:id="7522" w:author="智誠 楊" w:date="2021-05-07T17:29:00Z"/>
          <w:rFonts w:ascii="標楷體" w:eastAsia="標楷體" w:hAnsi="標楷體"/>
        </w:rPr>
      </w:pPr>
    </w:p>
    <w:p w14:paraId="6F4AD2FD" w14:textId="77777777" w:rsidR="00C95828" w:rsidRPr="00362205" w:rsidDel="00BC306A" w:rsidRDefault="00C95828" w:rsidP="00C95828">
      <w:pPr>
        <w:rPr>
          <w:del w:id="7523" w:author="智誠 楊" w:date="2021-05-07T17:29:00Z"/>
          <w:rFonts w:ascii="標楷體" w:eastAsia="標楷體" w:hAnsi="標楷體"/>
        </w:rPr>
      </w:pPr>
    </w:p>
    <w:p w14:paraId="248D2FFE" w14:textId="77777777" w:rsidR="00C95828" w:rsidRPr="00362205" w:rsidDel="00BC306A" w:rsidRDefault="00C95828" w:rsidP="00C95828">
      <w:pPr>
        <w:rPr>
          <w:del w:id="7524" w:author="智誠 楊" w:date="2021-05-07T17:29:00Z"/>
          <w:rFonts w:ascii="標楷體" w:eastAsia="標楷體" w:hAnsi="標楷體"/>
        </w:rPr>
      </w:pPr>
    </w:p>
    <w:p w14:paraId="5776F552" w14:textId="77777777" w:rsidR="00C95828" w:rsidRPr="00362205" w:rsidDel="00BC306A" w:rsidRDefault="00C95828" w:rsidP="00C95828">
      <w:pPr>
        <w:rPr>
          <w:del w:id="7525" w:author="智誠 楊" w:date="2021-05-07T17:29:00Z"/>
          <w:rFonts w:ascii="標楷體" w:eastAsia="標楷體" w:hAnsi="標楷體"/>
        </w:rPr>
      </w:pPr>
    </w:p>
    <w:p w14:paraId="09AE20A9" w14:textId="77777777" w:rsidR="00C95828" w:rsidRPr="00362205" w:rsidDel="00BC306A" w:rsidRDefault="00C95828" w:rsidP="00C95828">
      <w:pPr>
        <w:rPr>
          <w:del w:id="7526" w:author="智誠 楊" w:date="2021-05-07T17:29:00Z"/>
          <w:rFonts w:ascii="標楷體" w:eastAsia="標楷體" w:hAnsi="標楷體"/>
        </w:rPr>
      </w:pPr>
    </w:p>
    <w:p w14:paraId="7827AD03" w14:textId="77777777" w:rsidR="00C95828" w:rsidRPr="00362205" w:rsidRDefault="00C95828" w:rsidP="00C95828">
      <w:pPr>
        <w:rPr>
          <w:rFonts w:ascii="標楷體" w:eastAsia="標楷體" w:hAnsi="標楷體"/>
        </w:rPr>
      </w:pPr>
      <w:del w:id="7527" w:author="智誠 楊" w:date="2021-05-07T17:29:00Z">
        <w:r w:rsidRPr="00362205" w:rsidDel="00BC306A">
          <w:rPr>
            <w:rFonts w:ascii="標楷體" w:eastAsia="標楷體" w:hAnsi="標楷體"/>
          </w:rPr>
          <w:br w:type="page"/>
        </w:r>
      </w:del>
    </w:p>
    <w:p w14:paraId="25254015" w14:textId="4BAB0839" w:rsidR="00C95828" w:rsidRPr="00362205" w:rsidDel="00BC306A" w:rsidRDefault="00C95828">
      <w:pPr>
        <w:pStyle w:val="a"/>
        <w:rPr>
          <w:del w:id="7528" w:author="智誠 楊" w:date="2021-05-07T17:29:00Z"/>
        </w:rPr>
      </w:pPr>
      <w:del w:id="7529" w:author="智誠 楊" w:date="2021-05-07T17:29:00Z">
        <w:r w:rsidRPr="00362205" w:rsidDel="00BC306A">
          <w:lastRenderedPageBreak/>
          <w:delText>UI</w:delText>
        </w:r>
        <w:r w:rsidRPr="00362205" w:rsidDel="00BC306A">
          <w:delText>畫面</w:delText>
        </w:r>
      </w:del>
    </w:p>
    <w:p w14:paraId="21182000" w14:textId="0AF4A805" w:rsidR="00C95828" w:rsidRPr="00362205" w:rsidDel="00BC306A" w:rsidRDefault="00C95828" w:rsidP="00C95828">
      <w:pPr>
        <w:pStyle w:val="42"/>
        <w:spacing w:after="72"/>
        <w:ind w:left="1133"/>
        <w:rPr>
          <w:del w:id="7530" w:author="智誠 楊" w:date="2021-05-07T17:29:00Z"/>
          <w:rFonts w:ascii="標楷體" w:hAnsi="標楷體"/>
        </w:rPr>
      </w:pPr>
      <w:del w:id="7531" w:author="智誠 楊" w:date="2021-05-07T17:29:00Z">
        <w:r w:rsidRPr="00362205" w:rsidDel="00BC306A">
          <w:rPr>
            <w:rFonts w:ascii="標楷體" w:hAnsi="標楷體" w:hint="eastAsia"/>
          </w:rPr>
          <w:delText>輸入畫面：</w:delText>
        </w:r>
      </w:del>
    </w:p>
    <w:p w14:paraId="35906695" w14:textId="1420D6D1" w:rsidR="00C95828" w:rsidRPr="00362205" w:rsidDel="00BC306A" w:rsidRDefault="00176A56" w:rsidP="00C1641A">
      <w:pPr>
        <w:pStyle w:val="42"/>
        <w:spacing w:after="72"/>
        <w:ind w:leftChars="0" w:left="0"/>
        <w:rPr>
          <w:del w:id="7532" w:author="智誠 楊" w:date="2021-05-07T17:29:00Z"/>
          <w:rFonts w:ascii="標楷體" w:hAnsi="標楷體"/>
        </w:rPr>
      </w:pPr>
      <w:del w:id="7533" w:author="智誠 楊" w:date="2021-04-07T22:15:00Z">
        <w:r w:rsidDel="00DA15B9">
          <w:rPr>
            <w:rFonts w:ascii="標楷體" w:hAnsi="標楷體"/>
            <w:noProof/>
          </w:rPr>
          <w:drawing>
            <wp:inline distT="0" distB="0" distL="0" distR="0" wp14:anchorId="30A31D77" wp14:editId="154E3269">
              <wp:extent cx="6661150" cy="1327150"/>
              <wp:effectExtent l="0" t="0" r="6350" b="635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1150" cy="1327150"/>
                      </a:xfrm>
                      <a:prstGeom prst="rect">
                        <a:avLst/>
                      </a:prstGeom>
                      <a:noFill/>
                      <a:ln>
                        <a:noFill/>
                      </a:ln>
                    </pic:spPr>
                  </pic:pic>
                </a:graphicData>
              </a:graphic>
            </wp:inline>
          </w:drawing>
        </w:r>
      </w:del>
      <w:del w:id="7534" w:author="智誠 楊" w:date="2021-05-07T17:29:00Z">
        <w:r w:rsidR="00C1641A" w:rsidRPr="00C1641A" w:rsidDel="00BC306A">
          <w:rPr>
            <w:rFonts w:ascii="標楷體" w:hAnsi="標楷體"/>
            <w:noProof/>
          </w:rPr>
          <w:delText xml:space="preserve"> </w:delText>
        </w:r>
        <w:r w:rsidR="00C1641A" w:rsidRPr="00C1641A" w:rsidDel="00BC306A">
          <w:rPr>
            <w:noProof/>
          </w:rPr>
          <w:delText xml:space="preserve"> </w:delText>
        </w:r>
      </w:del>
    </w:p>
    <w:p w14:paraId="7FBC4003" w14:textId="39D4A120" w:rsidR="00C95828" w:rsidRPr="00362205" w:rsidDel="00BC306A" w:rsidRDefault="00C95828" w:rsidP="00C95828">
      <w:pPr>
        <w:pStyle w:val="42"/>
        <w:spacing w:after="72"/>
        <w:ind w:left="1133"/>
        <w:rPr>
          <w:del w:id="7535" w:author="智誠 楊" w:date="2021-05-07T17:29:00Z"/>
          <w:rFonts w:ascii="標楷體" w:hAnsi="標楷體"/>
        </w:rPr>
      </w:pPr>
      <w:del w:id="7536" w:author="智誠 楊" w:date="2021-05-07T17:29:00Z">
        <w:r w:rsidRPr="00362205" w:rsidDel="00BC306A">
          <w:rPr>
            <w:rFonts w:ascii="標楷體" w:hAnsi="標楷體" w:hint="eastAsia"/>
          </w:rPr>
          <w:delText>輸出畫面：</w:delText>
        </w:r>
      </w:del>
    </w:p>
    <w:p w14:paraId="73F0A3C7" w14:textId="2D36283C" w:rsidR="0022705B" w:rsidDel="00BC306A" w:rsidRDefault="0022705B">
      <w:pPr>
        <w:pStyle w:val="a"/>
        <w:numPr>
          <w:ilvl w:val="0"/>
          <w:numId w:val="0"/>
        </w:numPr>
        <w:rPr>
          <w:del w:id="7537" w:author="智誠 楊" w:date="2021-05-07T17:29:00Z"/>
          <w:noProof/>
        </w:rPr>
      </w:pPr>
      <w:del w:id="7538" w:author="智誠 楊" w:date="2021-04-07T22:15:00Z">
        <w:r w:rsidRPr="0022705B" w:rsidDel="00DA15B9">
          <w:rPr>
            <w:noProof/>
          </w:rPr>
          <w:delText xml:space="preserve"> </w:delText>
        </w:r>
        <w:r w:rsidRPr="0022705B" w:rsidDel="00DA15B9">
          <w:rPr>
            <w:rFonts w:ascii="標楷體" w:hAnsi="標楷體"/>
            <w:noProof/>
          </w:rPr>
          <w:drawing>
            <wp:inline distT="0" distB="0" distL="0" distR="0" wp14:anchorId="41650AD3" wp14:editId="4DC2B14B">
              <wp:extent cx="6692401" cy="211074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692401" cy="2110740"/>
                      </a:xfrm>
                      <a:prstGeom prst="rect">
                        <a:avLst/>
                      </a:prstGeom>
                    </pic:spPr>
                  </pic:pic>
                </a:graphicData>
              </a:graphic>
            </wp:inline>
          </w:drawing>
        </w:r>
        <w:r w:rsidRPr="0022705B" w:rsidDel="00DA15B9">
          <w:rPr>
            <w:noProof/>
          </w:rPr>
          <w:delText xml:space="preserve"> </w:delText>
        </w:r>
        <w:r w:rsidRPr="0022705B" w:rsidDel="00DA15B9">
          <w:rPr>
            <w:noProof/>
          </w:rPr>
          <w:drawing>
            <wp:inline distT="0" distB="0" distL="0" distR="0" wp14:anchorId="7B8BDCE8" wp14:editId="6300A338">
              <wp:extent cx="2232660" cy="174816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32853" cy="1748319"/>
                      </a:xfrm>
                      <a:prstGeom prst="rect">
                        <a:avLst/>
                      </a:prstGeom>
                    </pic:spPr>
                  </pic:pic>
                </a:graphicData>
              </a:graphic>
            </wp:inline>
          </w:drawing>
        </w:r>
      </w:del>
    </w:p>
    <w:p w14:paraId="71C810B0" w14:textId="01BE50E5" w:rsidR="00C95828" w:rsidRPr="00743087" w:rsidDel="00BC306A" w:rsidRDefault="0022705B">
      <w:pPr>
        <w:pStyle w:val="a"/>
        <w:numPr>
          <w:ilvl w:val="0"/>
          <w:numId w:val="1"/>
        </w:numPr>
        <w:rPr>
          <w:del w:id="7539" w:author="智誠 楊" w:date="2021-05-07T17:29:00Z"/>
        </w:rPr>
        <w:pPrChange w:id="7540" w:author="智誠 楊" w:date="2021-05-07T16:36:00Z">
          <w:pPr>
            <w:pStyle w:val="a"/>
            <w:numPr>
              <w:numId w:val="0"/>
            </w:numPr>
            <w:tabs>
              <w:tab w:val="clear" w:pos="1134"/>
            </w:tabs>
            <w:ind w:left="0" w:firstLine="0"/>
          </w:pPr>
        </w:pPrChange>
      </w:pPr>
      <w:del w:id="7541" w:author="智誠 楊" w:date="2021-05-07T17:29:00Z">
        <w:r w:rsidRPr="0022705B" w:rsidDel="00BC306A">
          <w:delText xml:space="preserve"> </w:delText>
        </w:r>
      </w:del>
    </w:p>
    <w:p w14:paraId="23351278" w14:textId="646D780B" w:rsidR="00C95828" w:rsidRPr="00362205" w:rsidDel="00BC306A" w:rsidRDefault="00BC6268">
      <w:pPr>
        <w:pStyle w:val="a"/>
        <w:rPr>
          <w:del w:id="7542" w:author="智誠 楊" w:date="2021-05-07T17:29:00Z"/>
        </w:rPr>
      </w:pPr>
      <w:del w:id="7543" w:author="智誠 楊" w:date="2021-05-07T17:29:00Z">
        <w:r w:rsidDel="00BC306A">
          <w:rPr>
            <w:rFonts w:hint="eastAsia"/>
          </w:rPr>
          <w:delText>輸入</w:delText>
        </w:r>
        <w:r w:rsidR="00C95828" w:rsidRPr="00362205" w:rsidDel="00BC306A">
          <w:delText>畫面資料說明</w:delText>
        </w:r>
      </w:del>
    </w:p>
    <w:p w14:paraId="3E920EEE" w14:textId="0350E425" w:rsidR="00917E77" w:rsidDel="00347D92" w:rsidRDefault="00917E77" w:rsidP="00917E77">
      <w:pPr>
        <w:rPr>
          <w:del w:id="7544" w:author="智誠 楊" w:date="2021-04-07T22:19:00Z"/>
          <w:rFonts w:ascii="標楷體" w:eastAsia="標楷體" w:hAnsi="標楷體"/>
          <w:color w:val="FF0000"/>
        </w:rPr>
      </w:pPr>
      <w:del w:id="7545" w:author="智誠 楊" w:date="2021-04-07T22:19:00Z">
        <w:r w:rsidRPr="00FF693A" w:rsidDel="00347D92">
          <w:rPr>
            <w:rFonts w:ascii="標楷體" w:eastAsia="標楷體" w:hAnsi="標楷體" w:hint="eastAsia"/>
            <w:color w:val="FF0000"/>
            <w:lang w:eastAsia="zh-HK"/>
          </w:rPr>
          <w:delText>待修改</w:delText>
        </w:r>
        <w:r w:rsidRPr="00FF693A" w:rsidDel="00347D92">
          <w:rPr>
            <w:rFonts w:ascii="標楷體" w:eastAsia="標楷體" w:hAnsi="標楷體" w:hint="eastAsia"/>
            <w:color w:val="FF0000"/>
          </w:rPr>
          <w:delText xml:space="preserve"> : </w:delText>
        </w:r>
      </w:del>
    </w:p>
    <w:p w14:paraId="04539D9A" w14:textId="739C6E2E" w:rsidR="00917E77" w:rsidRPr="00FF693A" w:rsidDel="00347D92" w:rsidRDefault="00917E77" w:rsidP="00917E77">
      <w:pPr>
        <w:pStyle w:val="af9"/>
        <w:numPr>
          <w:ilvl w:val="0"/>
          <w:numId w:val="31"/>
        </w:numPr>
        <w:spacing w:line="276" w:lineRule="auto"/>
        <w:ind w:leftChars="0"/>
        <w:rPr>
          <w:del w:id="7546" w:author="智誠 楊" w:date="2021-04-07T22:19:00Z"/>
          <w:rFonts w:ascii="標楷體" w:eastAsia="標楷體" w:hAnsi="標楷體"/>
          <w:color w:val="FF0000"/>
          <w:lang w:eastAsia="zh-HK"/>
        </w:rPr>
      </w:pPr>
      <w:del w:id="7547" w:author="智誠 楊" w:date="2021-04-07T22:19:00Z">
        <w:r w:rsidRPr="00FF693A" w:rsidDel="00347D92">
          <w:rPr>
            <w:rFonts w:ascii="標楷體" w:eastAsia="標楷體" w:hAnsi="標楷體" w:hint="eastAsia"/>
            <w:color w:val="FF0000"/>
          </w:rPr>
          <w:delText>[代償銀行]</w:delText>
        </w:r>
        <w:r w:rsidRPr="00FF693A" w:rsidDel="00347D92">
          <w:rPr>
            <w:rFonts w:ascii="標楷體" w:eastAsia="標楷體" w:hAnsi="標楷體" w:hint="eastAsia"/>
            <w:color w:val="FF0000"/>
            <w:lang w:eastAsia="zh-HK"/>
          </w:rPr>
          <w:delText>欄位修改為輸入10個中文字。</w:delText>
        </w:r>
      </w:del>
    </w:p>
    <w:p w14:paraId="16D1C7F5" w14:textId="23132737" w:rsidR="00917E77" w:rsidRPr="00FF693A" w:rsidDel="00347D92" w:rsidRDefault="00917E77" w:rsidP="00917E77">
      <w:pPr>
        <w:pStyle w:val="af9"/>
        <w:numPr>
          <w:ilvl w:val="0"/>
          <w:numId w:val="31"/>
        </w:numPr>
        <w:spacing w:line="276" w:lineRule="auto"/>
        <w:ind w:leftChars="0"/>
        <w:rPr>
          <w:del w:id="7548" w:author="智誠 楊" w:date="2021-04-07T22:19:00Z"/>
          <w:rFonts w:ascii="標楷體" w:eastAsia="標楷體" w:hAnsi="標楷體"/>
          <w:color w:val="FF0000"/>
          <w:lang w:eastAsia="zh-HK"/>
        </w:rPr>
      </w:pPr>
      <w:del w:id="7549" w:author="智誠 楊" w:date="2021-04-07T22:19:00Z">
        <w:r w:rsidRPr="00FF693A" w:rsidDel="00347D92">
          <w:rPr>
            <w:rFonts w:ascii="標楷體" w:eastAsia="標楷體" w:hAnsi="標楷體" w:hint="eastAsia"/>
            <w:color w:val="FF0000"/>
          </w:rPr>
          <w:delText>[年收入]</w:delText>
        </w:r>
        <w:r w:rsidRPr="00FF693A" w:rsidDel="00347D92">
          <w:rPr>
            <w:rFonts w:ascii="標楷體" w:eastAsia="標楷體" w:hAnsi="標楷體" w:hint="eastAsia"/>
            <w:color w:val="FF0000"/>
            <w:lang w:eastAsia="zh-HK"/>
          </w:rPr>
          <w:delText>欄位修改為輸入30個中文字。</w:delText>
        </w:r>
      </w:del>
    </w:p>
    <w:p w14:paraId="08F0BF86" w14:textId="3AB42893" w:rsidR="00917E77" w:rsidRPr="00FF693A" w:rsidDel="00347D92" w:rsidRDefault="00917E77" w:rsidP="00917E77">
      <w:pPr>
        <w:pStyle w:val="af9"/>
        <w:numPr>
          <w:ilvl w:val="0"/>
          <w:numId w:val="31"/>
        </w:numPr>
        <w:spacing w:line="276" w:lineRule="auto"/>
        <w:ind w:leftChars="0"/>
        <w:rPr>
          <w:del w:id="7550" w:author="智誠 楊" w:date="2021-04-07T22:19:00Z"/>
          <w:rFonts w:ascii="標楷體" w:eastAsia="標楷體" w:hAnsi="標楷體"/>
          <w:color w:val="FF0000"/>
          <w:lang w:eastAsia="zh-HK"/>
        </w:rPr>
      </w:pPr>
      <w:del w:id="7551" w:author="智誠 楊" w:date="2021-04-07T22:19:00Z">
        <w:r w:rsidRPr="00FF693A" w:rsidDel="00347D92">
          <w:rPr>
            <w:rFonts w:ascii="標楷體" w:eastAsia="標楷體" w:hAnsi="標楷體" w:hint="eastAsia"/>
            <w:color w:val="FF0000"/>
          </w:rPr>
          <w:delText>[其他說明]</w:delText>
        </w:r>
        <w:r w:rsidRPr="00FF693A" w:rsidDel="00347D92">
          <w:rPr>
            <w:rFonts w:ascii="標楷體" w:eastAsia="標楷體" w:hAnsi="標楷體" w:hint="eastAsia"/>
            <w:color w:val="FF0000"/>
            <w:lang w:eastAsia="zh-HK"/>
          </w:rPr>
          <w:delText>欄位修改為輸入60個中文字。</w:delText>
        </w:r>
      </w:del>
    </w:p>
    <w:p w14:paraId="16F03007" w14:textId="5B4745CD" w:rsidR="00917E77" w:rsidRPr="00396081" w:rsidDel="00347D92" w:rsidRDefault="005A39B6" w:rsidP="005903F5">
      <w:pPr>
        <w:pStyle w:val="af9"/>
        <w:numPr>
          <w:ilvl w:val="0"/>
          <w:numId w:val="31"/>
        </w:numPr>
        <w:spacing w:line="276" w:lineRule="auto"/>
        <w:ind w:leftChars="0"/>
        <w:rPr>
          <w:del w:id="7552" w:author="智誠 楊" w:date="2021-04-07T22:19:00Z"/>
          <w:rFonts w:ascii="標楷體" w:hAnsi="標楷體"/>
          <w:color w:val="FF0000"/>
        </w:rPr>
      </w:pPr>
      <w:del w:id="7553" w:author="智誠 楊" w:date="2021-04-07T22:19:00Z">
        <w:r w:rsidRPr="005903F5" w:rsidDel="00347D92">
          <w:rPr>
            <w:rFonts w:ascii="標楷體" w:eastAsia="標楷體" w:hAnsi="標楷體" w:hint="eastAsia"/>
            <w:color w:val="FF0000"/>
          </w:rPr>
          <w:delText>當有訪談記錄修改時，顯示</w:delText>
        </w:r>
        <w:r w:rsidRPr="005903F5" w:rsidDel="00347D92">
          <w:rPr>
            <w:rFonts w:ascii="標楷體" w:eastAsia="標楷體" w:hAnsi="標楷體" w:hint="eastAsia"/>
            <w:color w:val="FF0000"/>
            <w:bdr w:val="single" w:sz="4" w:space="0" w:color="auto"/>
          </w:rPr>
          <w:delText>歷程</w:delText>
        </w:r>
        <w:r w:rsidRPr="005903F5" w:rsidDel="00347D92">
          <w:rPr>
            <w:rFonts w:ascii="標楷體" w:eastAsia="標楷體" w:hAnsi="標楷體" w:hint="eastAsia"/>
            <w:color w:val="FF0000"/>
          </w:rPr>
          <w:delText>按鈕，連結</w:delText>
        </w:r>
        <w:r w:rsidRPr="005903F5" w:rsidDel="00347D92">
          <w:rPr>
            <w:rFonts w:ascii="標楷體" w:eastAsia="標楷體" w:hAnsi="標楷體"/>
            <w:color w:val="FF0000"/>
          </w:rPr>
          <w:delText>[L6932資料變更交易查詢]。</w:delText>
        </w:r>
      </w:del>
    </w:p>
    <w:p w14:paraId="176F46CD" w14:textId="5EBB98F5" w:rsidR="00BC6268" w:rsidDel="00347D92" w:rsidRDefault="00BC6268">
      <w:pPr>
        <w:pStyle w:val="a"/>
        <w:rPr>
          <w:del w:id="7554" w:author="智誠 楊" w:date="2021-04-07T22:19:00Z"/>
        </w:rPr>
      </w:pPr>
      <w:del w:id="7555" w:author="智誠 楊" w:date="2021-04-07T22:19:00Z">
        <w:r w:rsidDel="00347D92">
          <w:rPr>
            <w:rFonts w:hint="eastAsia"/>
          </w:rPr>
          <w:delText>輸出</w:delText>
        </w:r>
        <w:r w:rsidRPr="003972CE" w:rsidDel="00347D92">
          <w:delText>畫面資料說明</w:delText>
        </w:r>
      </w:del>
    </w:p>
    <w:p w14:paraId="5003E30F" w14:textId="39E4622A" w:rsidR="00C95828" w:rsidRPr="00F75F68" w:rsidDel="00BC306A" w:rsidRDefault="00C95828" w:rsidP="00C95828">
      <w:pPr>
        <w:rPr>
          <w:del w:id="7556" w:author="智誠 楊" w:date="2021-05-07T17:29:00Z"/>
          <w:rFonts w:ascii="標楷體" w:eastAsia="標楷體" w:hAnsi="標楷體"/>
        </w:rPr>
      </w:pPr>
    </w:p>
    <w:p w14:paraId="4919432E" w14:textId="74077E78" w:rsidR="00C85960" w:rsidRPr="00C85960" w:rsidRDefault="00C95828">
      <w:pPr>
        <w:pStyle w:val="3"/>
        <w:numPr>
          <w:ilvl w:val="2"/>
          <w:numId w:val="132"/>
        </w:numPr>
        <w:rPr>
          <w:ins w:id="7557" w:author="智誠 楊" w:date="2021-04-08T11:14:00Z"/>
          <w:rFonts w:ascii="標楷體" w:hAnsi="標楷體"/>
          <w:rPrChange w:id="7558" w:author="智誠 楊" w:date="2021-04-08T11:14:00Z">
            <w:rPr>
              <w:ins w:id="7559" w:author="智誠 楊" w:date="2021-04-08T11:14:00Z"/>
            </w:rPr>
          </w:rPrChange>
        </w:rPr>
        <w:pPrChange w:id="7560" w:author="阿毛" w:date="2021-06-07T13:48:00Z">
          <w:pPr>
            <w:pStyle w:val="3"/>
            <w:numPr>
              <w:ilvl w:val="2"/>
              <w:numId w:val="1"/>
            </w:numPr>
            <w:ind w:left="1247" w:hanging="680"/>
          </w:pPr>
        </w:pPrChange>
      </w:pPr>
      <w:r>
        <w:br w:type="page"/>
      </w:r>
      <w:ins w:id="7561" w:author="智誠 楊" w:date="2021-04-08T11:14:00Z">
        <w:r w:rsidR="00C85960">
          <w:rPr>
            <w:rFonts w:hint="eastAsia"/>
          </w:rPr>
          <w:lastRenderedPageBreak/>
          <w:t>L</w:t>
        </w:r>
        <w:r w:rsidR="00C85960">
          <w:t>8924</w:t>
        </w:r>
        <w:r w:rsidR="00C85960" w:rsidRPr="00086CF9">
          <w:rPr>
            <w:rFonts w:ascii="標楷體" w:hAnsi="標楷體" w:hint="eastAsia"/>
          </w:rPr>
          <w:t>疑似洗錢資料變更查詢</w:t>
        </w:r>
      </w:ins>
      <w:ins w:id="7562" w:author="智誠 楊" w:date="2021-05-08T18:56:00Z">
        <w:r w:rsidR="00AF50F7">
          <w:rPr>
            <w:rFonts w:ascii="標楷體" w:hAnsi="標楷體" w:hint="eastAsia"/>
          </w:rPr>
          <w:t>***</w:t>
        </w:r>
      </w:ins>
    </w:p>
    <w:p w14:paraId="5FCEBC7F" w14:textId="77777777" w:rsidR="006D6C4C" w:rsidRPr="00362205" w:rsidRDefault="006D6C4C" w:rsidP="006D6C4C">
      <w:pPr>
        <w:pStyle w:val="a"/>
        <w:rPr>
          <w:ins w:id="7563" w:author="智誠 楊" w:date="2021-05-08T18:38:00Z"/>
        </w:rPr>
      </w:pPr>
      <w:ins w:id="7564" w:author="智誠 楊" w:date="2021-05-08T18:38: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D6C4C" w:rsidRPr="00362205" w14:paraId="2DE5A0D5" w14:textId="77777777" w:rsidTr="00B6788F">
        <w:trPr>
          <w:trHeight w:val="277"/>
          <w:ins w:id="7565"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192240B6" w14:textId="77777777" w:rsidR="006D6C4C" w:rsidRPr="00362205" w:rsidRDefault="006D6C4C" w:rsidP="00B6788F">
            <w:pPr>
              <w:rPr>
                <w:ins w:id="7566" w:author="智誠 楊" w:date="2021-05-08T18:38:00Z"/>
                <w:rFonts w:ascii="標楷體" w:eastAsia="標楷體" w:hAnsi="標楷體"/>
              </w:rPr>
            </w:pPr>
            <w:ins w:id="7567" w:author="智誠 楊" w:date="2021-05-08T18:38: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52194129" w14:textId="16A6BA2D" w:rsidR="006D6C4C" w:rsidRPr="006D6C4C" w:rsidRDefault="006D6C4C" w:rsidP="00B6788F">
            <w:pPr>
              <w:rPr>
                <w:ins w:id="7568" w:author="智誠 楊" w:date="2021-05-08T18:38:00Z"/>
                <w:rFonts w:ascii="標楷體" w:eastAsia="標楷體" w:hAnsi="標楷體"/>
                <w:rPrChange w:id="7569" w:author="智誠 楊" w:date="2021-05-08T18:39:00Z">
                  <w:rPr>
                    <w:ins w:id="7570" w:author="智誠 楊" w:date="2021-05-08T18:38:00Z"/>
                    <w:rFonts w:ascii="標楷體" w:eastAsia="標楷體" w:hAnsi="標楷體" w:cs="新細明體"/>
                    <w:kern w:val="0"/>
                    <w:lang w:val="zh-TW"/>
                  </w:rPr>
                </w:rPrChange>
              </w:rPr>
            </w:pPr>
            <w:ins w:id="7571" w:author="智誠 楊" w:date="2021-05-08T18:39:00Z">
              <w:r w:rsidRPr="00086CF9">
                <w:rPr>
                  <w:rFonts w:ascii="標楷體" w:eastAsia="標楷體" w:hAnsi="標楷體" w:hint="eastAsia"/>
                </w:rPr>
                <w:t>疑似洗錢資料變更查詢</w:t>
              </w:r>
            </w:ins>
          </w:p>
        </w:tc>
      </w:tr>
      <w:tr w:rsidR="006D6C4C" w:rsidRPr="00362205" w14:paraId="298D7410" w14:textId="77777777" w:rsidTr="00B6788F">
        <w:trPr>
          <w:trHeight w:val="277"/>
          <w:ins w:id="7572"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5D57C42C" w14:textId="77777777" w:rsidR="006D6C4C" w:rsidRPr="00362205" w:rsidRDefault="006D6C4C" w:rsidP="00B6788F">
            <w:pPr>
              <w:rPr>
                <w:ins w:id="7573" w:author="智誠 楊" w:date="2021-05-08T18:38:00Z"/>
                <w:rFonts w:ascii="標楷體" w:eastAsia="標楷體" w:hAnsi="標楷體"/>
              </w:rPr>
            </w:pPr>
            <w:ins w:id="7574" w:author="智誠 楊" w:date="2021-05-08T18:38: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0B0DC00D" w14:textId="3F94CDD5" w:rsidR="006D6C4C" w:rsidRPr="00362205" w:rsidRDefault="006D6C4C" w:rsidP="00B6788F">
            <w:pPr>
              <w:rPr>
                <w:ins w:id="7575" w:author="智誠 楊" w:date="2021-05-08T18:38:00Z"/>
                <w:rFonts w:ascii="標楷體" w:eastAsia="標楷體" w:hAnsi="標楷體"/>
              </w:rPr>
            </w:pPr>
            <w:ins w:id="7576" w:author="智誠 楊" w:date="2021-05-08T18:38:00Z">
              <w:r>
                <w:rPr>
                  <w:rFonts w:ascii="標楷體" w:eastAsia="標楷體" w:hAnsi="標楷體" w:cs="新細明體" w:hint="eastAsia"/>
                  <w:kern w:val="0"/>
                  <w:lang w:val="zh-TW"/>
                </w:rPr>
                <w:t>查詢</w:t>
              </w:r>
            </w:ins>
            <w:ins w:id="7577" w:author="智誠 楊" w:date="2021-05-08T18:41:00Z">
              <w:r>
                <w:rPr>
                  <w:rFonts w:ascii="標楷體" w:eastAsia="標楷體" w:hAnsi="標楷體" w:cs="新細明體" w:hint="eastAsia"/>
                  <w:kern w:val="0"/>
                  <w:lang w:val="zh-TW"/>
                </w:rPr>
                <w:t>L</w:t>
              </w:r>
              <w:r>
                <w:rPr>
                  <w:rFonts w:ascii="標楷體" w:eastAsia="標楷體" w:hAnsi="標楷體" w:cs="新細明體"/>
                  <w:kern w:val="0"/>
                  <w:lang w:val="zh-TW"/>
                </w:rPr>
                <w:t>8203</w:t>
              </w:r>
            </w:ins>
            <w:ins w:id="7578" w:author="智誠 楊" w:date="2021-05-08T18:40:00Z">
              <w:r>
                <w:rPr>
                  <w:rFonts w:ascii="標楷體" w:eastAsia="標楷體" w:hAnsi="標楷體" w:cs="新細明體" w:hint="eastAsia"/>
                  <w:kern w:val="0"/>
                  <w:lang w:val="zh-TW" w:eastAsia="zh-HK"/>
                </w:rPr>
                <w:t>疑似洗錢交易合理性、</w:t>
              </w:r>
            </w:ins>
            <w:ins w:id="7579" w:author="智誠 楊" w:date="2021-05-08T18:41:00Z">
              <w:r>
                <w:rPr>
                  <w:rFonts w:ascii="標楷體" w:eastAsia="標楷體" w:hAnsi="標楷體" w:cs="新細明體" w:hint="eastAsia"/>
                  <w:kern w:val="0"/>
                  <w:lang w:val="zh-TW" w:eastAsia="zh-HK"/>
                </w:rPr>
                <w:t>L</w:t>
              </w:r>
              <w:r>
                <w:rPr>
                  <w:rFonts w:ascii="標楷體" w:eastAsia="標楷體" w:hAnsi="標楷體" w:cs="新細明體"/>
                  <w:kern w:val="0"/>
                  <w:lang w:val="zh-TW" w:eastAsia="zh-HK"/>
                </w:rPr>
                <w:t>8204</w:t>
              </w:r>
            </w:ins>
            <w:ins w:id="7580" w:author="智誠 楊" w:date="2021-05-08T18:40:00Z">
              <w:r>
                <w:rPr>
                  <w:rFonts w:ascii="標楷體" w:eastAsia="標楷體" w:hAnsi="標楷體" w:hint="eastAsia"/>
                </w:rPr>
                <w:t>疑似洗錢交易訪談紀錄變更紀錄</w:t>
              </w:r>
            </w:ins>
            <w:ins w:id="7581" w:author="智誠 楊" w:date="2021-05-08T18:38:00Z">
              <w:r>
                <w:rPr>
                  <w:rFonts w:ascii="標楷體" w:eastAsia="標楷體" w:hAnsi="標楷體" w:hint="eastAsia"/>
                  <w:lang w:eastAsia="zh-HK"/>
                </w:rPr>
                <w:t>時</w:t>
              </w:r>
            </w:ins>
          </w:p>
        </w:tc>
      </w:tr>
      <w:tr w:rsidR="006D6C4C" w:rsidRPr="00362205" w14:paraId="3C1F4788" w14:textId="77777777" w:rsidTr="00B6788F">
        <w:trPr>
          <w:trHeight w:val="773"/>
          <w:ins w:id="7582"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32AA4C46" w14:textId="77777777" w:rsidR="006D6C4C" w:rsidRPr="00362205" w:rsidRDefault="006D6C4C" w:rsidP="00B6788F">
            <w:pPr>
              <w:rPr>
                <w:ins w:id="7583" w:author="智誠 楊" w:date="2021-05-08T18:38:00Z"/>
                <w:rFonts w:ascii="標楷體" w:eastAsia="標楷體" w:hAnsi="標楷體"/>
              </w:rPr>
            </w:pPr>
            <w:ins w:id="7584" w:author="智誠 楊" w:date="2021-05-08T18:38: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4A3CF7B0" w14:textId="09D68AED" w:rsidR="006D6C4C" w:rsidRPr="00323EBD" w:rsidRDefault="006D6C4C" w:rsidP="00B6788F">
            <w:pPr>
              <w:rPr>
                <w:ins w:id="7585" w:author="智誠 楊" w:date="2021-05-08T18:38:00Z"/>
                <w:rFonts w:ascii="標楷體" w:eastAsia="標楷體" w:hAnsi="標楷體"/>
              </w:rPr>
            </w:pPr>
            <w:ins w:id="7586" w:author="智誠 楊" w:date="2021-05-08T18:3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7587" w:author="阿毛" w:date="2021-06-08T17:36:00Z">
              <w:r w:rsidR="00194833">
                <w:rPr>
                  <w:rFonts w:ascii="標楷體" w:eastAsia="標楷體" w:hAnsi="標楷體" w:hint="eastAsia"/>
                </w:rPr>
                <w:t>作業流程.</w:t>
              </w:r>
            </w:ins>
            <w:ins w:id="7588" w:author="智誠 楊" w:date="2021-05-08T18:38:00Z">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1FF7081C" w14:textId="24DA049C" w:rsidR="006D6C4C" w:rsidRPr="00323EBD" w:rsidRDefault="006D6C4C" w:rsidP="00B6788F">
            <w:pPr>
              <w:rPr>
                <w:ins w:id="7589" w:author="智誠 楊" w:date="2021-05-08T18:38:00Z"/>
                <w:rFonts w:ascii="標楷體" w:eastAsia="標楷體" w:hAnsi="標楷體"/>
              </w:rPr>
            </w:pPr>
            <w:ins w:id="7590" w:author="智誠 楊" w:date="2021-05-08T18:38:00Z">
              <w:r w:rsidRPr="00323EBD">
                <w:rPr>
                  <w:rFonts w:ascii="標楷體" w:eastAsia="標楷體" w:hAnsi="標楷體" w:hint="eastAsia"/>
                </w:rPr>
                <w:t>2.</w:t>
              </w:r>
            </w:ins>
            <w:ins w:id="7591" w:author="智誠 楊" w:date="2021-05-08T18:41:00Z">
              <w:r w:rsidRPr="00323EBD">
                <w:rPr>
                  <w:rFonts w:ascii="標楷體" w:eastAsia="標楷體" w:hAnsi="標楷體" w:hint="eastAsia"/>
                  <w:lang w:eastAsia="zh-HK"/>
                </w:rPr>
                <w:t>查詢</w:t>
              </w:r>
            </w:ins>
            <w:ins w:id="7592" w:author="阿毛" w:date="2021-06-07T14:46:00Z">
              <w:r w:rsidR="000915A5">
                <w:rPr>
                  <w:rFonts w:ascii="標楷體" w:eastAsia="標楷體" w:hAnsi="標楷體" w:hint="eastAsia"/>
                </w:rPr>
                <w:t>[</w:t>
              </w:r>
            </w:ins>
            <w:ins w:id="7593" w:author="智誠 楊" w:date="2021-05-08T18:41:00Z">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ins>
            <w:ins w:id="7594" w:author="阿毛" w:date="2021-06-07T14:46:00Z">
              <w:r w:rsidR="000915A5">
                <w:rPr>
                  <w:rFonts w:ascii="標楷體" w:eastAsia="標楷體" w:hAnsi="標楷體" w:hint="eastAsia"/>
                </w:rPr>
                <w:t>]</w:t>
              </w:r>
            </w:ins>
          </w:p>
          <w:p w14:paraId="62FEE699" w14:textId="77777777" w:rsidR="006D6C4C" w:rsidRPr="00323EBD" w:rsidRDefault="006D6C4C" w:rsidP="00B6788F">
            <w:pPr>
              <w:rPr>
                <w:ins w:id="7595" w:author="智誠 楊" w:date="2021-05-08T18:38:00Z"/>
                <w:rFonts w:ascii="標楷體" w:eastAsia="標楷體" w:hAnsi="標楷體"/>
                <w:lang w:eastAsia="zh-HK"/>
              </w:rPr>
            </w:pPr>
            <w:ins w:id="7596" w:author="智誠 楊" w:date="2021-05-08T18:3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67E15FE9" w14:textId="08C4FFD9" w:rsidR="006D6C4C" w:rsidRDefault="006D6C4C" w:rsidP="00B6788F">
            <w:pPr>
              <w:ind w:left="720" w:hangingChars="300" w:hanging="720"/>
              <w:rPr>
                <w:ins w:id="7597" w:author="智誠 楊" w:date="2021-05-08T18:38:00Z"/>
                <w:rFonts w:ascii="標楷體" w:eastAsia="標楷體" w:hAnsi="標楷體"/>
                <w:lang w:eastAsia="zh-HK"/>
              </w:rPr>
            </w:pPr>
            <w:ins w:id="7598" w:author="智誠 楊" w:date="2021-05-08T18:38:00Z">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ins>
            <w:ins w:id="7599" w:author="阿毛" w:date="2021-06-07T14:46:00Z">
              <w:r w:rsidR="000915A5">
                <w:rPr>
                  <w:rFonts w:ascii="標楷體" w:eastAsia="標楷體" w:hAnsi="標楷體" w:hint="eastAsia"/>
                </w:rPr>
                <w:t>[</w:t>
              </w:r>
            </w:ins>
            <w:proofErr w:type="gramEnd"/>
            <w:ins w:id="7600" w:author="智誠 楊" w:date="2021-05-08T18:43:00Z">
              <w:r>
                <w:rPr>
                  <w:rFonts w:ascii="標楷體" w:eastAsia="標楷體" w:hAnsi="標楷體" w:hint="eastAsia"/>
                  <w:lang w:eastAsia="zh-HK"/>
                </w:rPr>
                <w:t>交易代號</w:t>
              </w:r>
            </w:ins>
            <w:ins w:id="7601" w:author="智誠 楊" w:date="2021-05-08T18:38:00Z">
              <w:r w:rsidRPr="00323EBD">
                <w:rPr>
                  <w:rFonts w:ascii="標楷體" w:eastAsia="標楷體" w:hAnsi="標楷體" w:hint="eastAsia"/>
                </w:rPr>
                <w:t>(</w:t>
              </w:r>
            </w:ins>
            <w:proofErr w:type="spellStart"/>
            <w:ins w:id="7602" w:author="阿毛" w:date="2021-06-07T14:46:00Z">
              <w:r w:rsidR="000915A5">
                <w:rPr>
                  <w:rFonts w:ascii="標楷體" w:eastAsia="標楷體" w:hAnsi="標楷體"/>
                </w:rPr>
                <w:t>TxDataLog</w:t>
              </w:r>
              <w:r w:rsidR="000915A5">
                <w:rPr>
                  <w:rFonts w:ascii="標楷體" w:eastAsia="標楷體" w:hAnsi="標楷體" w:hint="eastAsia"/>
                </w:rPr>
                <w:t>.</w:t>
              </w:r>
            </w:ins>
            <w:ins w:id="7603" w:author="智誠 楊" w:date="2021-05-08T18:43:00Z">
              <w:r>
                <w:rPr>
                  <w:rFonts w:ascii="標楷體" w:eastAsia="標楷體" w:hAnsi="標楷體" w:hint="eastAsia"/>
                </w:rPr>
                <w:t>Tr</w:t>
              </w:r>
              <w:r>
                <w:rPr>
                  <w:rFonts w:ascii="標楷體" w:eastAsia="標楷體" w:hAnsi="標楷體"/>
                </w:rPr>
                <w:t>anNo</w:t>
              </w:r>
            </w:ins>
            <w:proofErr w:type="spellEnd"/>
            <w:ins w:id="7604" w:author="智誠 楊" w:date="2021-05-08T18:38:00Z">
              <w:r w:rsidRPr="00323EBD">
                <w:rPr>
                  <w:rFonts w:ascii="標楷體" w:eastAsia="標楷體" w:hAnsi="標楷體"/>
                </w:rPr>
                <w:t>)</w:t>
              </w:r>
            </w:ins>
            <w:ins w:id="7605" w:author="阿毛" w:date="2021-06-07T14:46:00Z">
              <w:r w:rsidR="000915A5">
                <w:rPr>
                  <w:rFonts w:ascii="標楷體" w:eastAsia="標楷體" w:hAnsi="標楷體" w:hint="eastAsia"/>
                </w:rPr>
                <w:t>]</w:t>
              </w:r>
            </w:ins>
            <w:ins w:id="7606" w:author="智誠 楊" w:date="2021-05-08T18:43:00Z">
              <w:r>
                <w:rPr>
                  <w:rFonts w:ascii="標楷體" w:eastAsia="標楷體" w:hAnsi="標楷體"/>
                </w:rPr>
                <w:t xml:space="preserve"> =</w:t>
              </w:r>
            </w:ins>
            <w:ins w:id="7607" w:author="智誠 楊" w:date="2021-05-08T18:3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7608" w:author="智誠 楊" w:date="2021-05-08T18:43:00Z">
              <w:r>
                <w:rPr>
                  <w:rFonts w:ascii="標楷體" w:eastAsia="標楷體" w:hAnsi="標楷體" w:hint="eastAsia"/>
                  <w:lang w:eastAsia="zh-HK"/>
                </w:rPr>
                <w:t>交易代號</w:t>
              </w:r>
            </w:ins>
            <w:ins w:id="7609" w:author="智誠 楊" w:date="2021-05-08T18:38:00Z">
              <w:r w:rsidRPr="00323EBD">
                <w:rPr>
                  <w:rFonts w:ascii="標楷體" w:eastAsia="標楷體" w:hAnsi="標楷體" w:hint="eastAsia"/>
                  <w:lang w:eastAsia="zh-HK"/>
                </w:rPr>
                <w:t>」</w:t>
              </w:r>
            </w:ins>
          </w:p>
          <w:p w14:paraId="43B05E3E" w14:textId="77777777" w:rsidR="000915A5" w:rsidRDefault="006D6C4C" w:rsidP="006D6C4C">
            <w:pPr>
              <w:rPr>
                <w:ins w:id="7610" w:author="阿毛" w:date="2021-06-07T14:50:00Z"/>
                <w:rFonts w:ascii="標楷體" w:eastAsia="標楷體" w:hAnsi="標楷體"/>
                <w:lang w:eastAsia="zh-HK"/>
              </w:rPr>
            </w:pPr>
            <w:ins w:id="7611" w:author="智誠 楊" w:date="2021-05-08T18:38:00Z">
              <w:r>
                <w:rPr>
                  <w:rFonts w:ascii="標楷體" w:eastAsia="標楷體" w:hAnsi="標楷體" w:hint="eastAsia"/>
                </w:rPr>
                <w:t xml:space="preserve">  </w:t>
              </w:r>
              <w:r w:rsidRPr="00323EBD">
                <w:rPr>
                  <w:rFonts w:ascii="標楷體" w:eastAsia="標楷體" w:hAnsi="標楷體" w:hint="eastAsia"/>
                </w:rPr>
                <w:t>(</w:t>
              </w:r>
            </w:ins>
            <w:ins w:id="7612" w:author="智誠 楊" w:date="2021-05-08T18:44:00Z">
              <w:r>
                <w:rPr>
                  <w:rFonts w:ascii="標楷體" w:eastAsia="標楷體" w:hAnsi="標楷體"/>
                </w:rPr>
                <w:t>2</w:t>
              </w:r>
            </w:ins>
            <w:proofErr w:type="gramStart"/>
            <w:ins w:id="7613" w:author="智誠 楊" w:date="2021-05-08T18:38:00Z">
              <w:r w:rsidRPr="00323EBD">
                <w:rPr>
                  <w:rFonts w:ascii="標楷體" w:eastAsia="標楷體" w:hAnsi="標楷體"/>
                </w:rPr>
                <w:t>).</w:t>
              </w:r>
            </w:ins>
            <w:ins w:id="7614" w:author="阿毛" w:date="2021-06-07T14:46:00Z">
              <w:r w:rsidR="000915A5">
                <w:rPr>
                  <w:rFonts w:ascii="標楷體" w:eastAsia="標楷體" w:hAnsi="標楷體" w:hint="eastAsia"/>
                </w:rPr>
                <w:t>[</w:t>
              </w:r>
            </w:ins>
            <w:proofErr w:type="gramEnd"/>
            <w:ins w:id="7615" w:author="智誠 楊" w:date="2021-05-08T18:43:00Z">
              <w:r>
                <w:rPr>
                  <w:rFonts w:ascii="標楷體" w:eastAsia="標楷體" w:hAnsi="標楷體" w:hint="eastAsia"/>
                  <w:lang w:eastAsia="zh-HK"/>
                </w:rPr>
                <w:t>交易</w:t>
              </w:r>
            </w:ins>
            <w:ins w:id="7616" w:author="智誠 楊" w:date="2021-05-08T18:38:00Z">
              <w:r>
                <w:rPr>
                  <w:rFonts w:ascii="標楷體" w:eastAsia="標楷體" w:hAnsi="標楷體" w:hint="eastAsia"/>
                  <w:lang w:eastAsia="zh-HK"/>
                </w:rPr>
                <w:t>日期</w:t>
              </w:r>
              <w:r w:rsidRPr="00323EBD">
                <w:rPr>
                  <w:rFonts w:ascii="標楷體" w:eastAsia="標楷體" w:hAnsi="標楷體" w:hint="eastAsia"/>
                </w:rPr>
                <w:t>(</w:t>
              </w:r>
            </w:ins>
            <w:proofErr w:type="spellStart"/>
            <w:ins w:id="7617" w:author="阿毛" w:date="2021-06-07T14:46:00Z">
              <w:r w:rsidR="000915A5">
                <w:rPr>
                  <w:rFonts w:ascii="標楷體" w:eastAsia="標楷體" w:hAnsi="標楷體"/>
                </w:rPr>
                <w:t>TxDataLog</w:t>
              </w:r>
              <w:r w:rsidR="000915A5">
                <w:rPr>
                  <w:rFonts w:ascii="標楷體" w:eastAsia="標楷體" w:hAnsi="標楷體" w:hint="eastAsia"/>
                </w:rPr>
                <w:t>.</w:t>
              </w:r>
            </w:ins>
            <w:ins w:id="7618" w:author="智誠 楊" w:date="2021-05-08T18:44:00Z">
              <w:r>
                <w:rPr>
                  <w:rFonts w:ascii="標楷體" w:eastAsia="標楷體" w:hAnsi="標楷體" w:hint="eastAsia"/>
                </w:rPr>
                <w:t>T</w:t>
              </w:r>
              <w:r>
                <w:rPr>
                  <w:rFonts w:ascii="標楷體" w:eastAsia="標楷體" w:hAnsi="標楷體"/>
                </w:rPr>
                <w:t>xDate</w:t>
              </w:r>
            </w:ins>
            <w:proofErr w:type="spellEnd"/>
            <w:ins w:id="7619" w:author="智誠 楊" w:date="2021-05-08T18:38:00Z">
              <w:r w:rsidRPr="00323EBD">
                <w:rPr>
                  <w:rFonts w:ascii="標楷體" w:eastAsia="標楷體" w:hAnsi="標楷體"/>
                </w:rPr>
                <w:t>)</w:t>
              </w:r>
            </w:ins>
            <w:ins w:id="7620" w:author="阿毛" w:date="2021-06-07T14:47:00Z">
              <w:r w:rsidR="000915A5">
                <w:rPr>
                  <w:rFonts w:ascii="標楷體" w:eastAsia="標楷體" w:hAnsi="標楷體" w:hint="eastAsia"/>
                </w:rPr>
                <w:t>]</w:t>
              </w:r>
            </w:ins>
            <w:ins w:id="7621" w:author="智誠 楊" w:date="2021-05-08T18:38:00Z">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p>
          <w:p w14:paraId="67E7435D" w14:textId="23E7EF88" w:rsidR="006D6C4C" w:rsidRDefault="000915A5" w:rsidP="006D6C4C">
            <w:pPr>
              <w:rPr>
                <w:ins w:id="7622" w:author="智誠 楊" w:date="2021-05-08T18:44:00Z"/>
                <w:rFonts w:ascii="標楷體" w:eastAsia="標楷體" w:hAnsi="標楷體"/>
                <w:lang w:eastAsia="zh-HK"/>
              </w:rPr>
            </w:pPr>
            <w:ins w:id="7623" w:author="阿毛" w:date="2021-06-07T14:50:00Z">
              <w:r>
                <w:rPr>
                  <w:rFonts w:ascii="標楷體" w:eastAsia="標楷體" w:hAnsi="標楷體" w:hint="eastAsia"/>
                </w:rPr>
                <w:t xml:space="preserve">     </w:t>
              </w:r>
            </w:ins>
            <w:ins w:id="7624" w:author="智誠 楊" w:date="2021-05-08T18:38:00Z">
              <w:r w:rsidR="006D6C4C" w:rsidRPr="00323EBD">
                <w:rPr>
                  <w:rFonts w:ascii="標楷體" w:eastAsia="標楷體" w:hAnsi="標楷體" w:hint="eastAsia"/>
                  <w:lang w:eastAsia="zh-HK"/>
                </w:rPr>
                <w:t>「</w:t>
              </w:r>
            </w:ins>
            <w:ins w:id="7625" w:author="智誠 楊" w:date="2021-05-08T18:44:00Z">
              <w:r w:rsidR="006D6C4C" w:rsidRPr="006D6C4C">
                <w:rPr>
                  <w:rFonts w:ascii="標楷體" w:eastAsia="標楷體" w:hAnsi="標楷體" w:hint="eastAsia"/>
                  <w:lang w:eastAsia="zh-HK"/>
                </w:rPr>
                <w:t>交易日期</w:t>
              </w:r>
            </w:ins>
            <w:ins w:id="7626" w:author="智誠 楊" w:date="2021-05-08T18:38:00Z">
              <w:r w:rsidR="006D6C4C" w:rsidRPr="006D6C4C">
                <w:rPr>
                  <w:rFonts w:ascii="標楷體" w:eastAsia="標楷體" w:hAnsi="標楷體" w:hint="eastAsia"/>
                  <w:lang w:eastAsia="zh-HK"/>
                </w:rPr>
                <w:t>」</w:t>
              </w:r>
            </w:ins>
          </w:p>
          <w:p w14:paraId="7A0A67E5" w14:textId="61629C22" w:rsidR="000915A5" w:rsidRDefault="006D6C4C">
            <w:pPr>
              <w:ind w:firstLineChars="100" w:firstLine="240"/>
              <w:rPr>
                <w:ins w:id="7627" w:author="阿毛" w:date="2021-06-07T14:50:00Z"/>
                <w:rFonts w:ascii="標楷體" w:eastAsia="標楷體" w:hAnsi="標楷體"/>
              </w:rPr>
            </w:pPr>
            <w:ins w:id="7628" w:author="智誠 楊" w:date="2021-05-08T18:44:00Z">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ins>
            <w:ins w:id="7629" w:author="阿毛" w:date="2021-06-07T14:50:00Z">
              <w:r w:rsidR="000915A5">
                <w:rPr>
                  <w:rFonts w:ascii="標楷體" w:eastAsia="標楷體" w:hAnsi="標楷體" w:hint="eastAsia"/>
                </w:rPr>
                <w:t>[</w:t>
              </w:r>
            </w:ins>
            <w:proofErr w:type="gramEnd"/>
            <w:ins w:id="7630" w:author="智誠 楊" w:date="2021-05-08T18:45:00Z">
              <w:r>
                <w:rPr>
                  <w:rFonts w:ascii="標楷體" w:eastAsia="標楷體" w:hAnsi="標楷體" w:hint="eastAsia"/>
                  <w:lang w:eastAsia="zh-HK"/>
                </w:rPr>
                <w:t>戶號</w:t>
              </w:r>
              <w:r w:rsidRPr="00323EBD">
                <w:rPr>
                  <w:rFonts w:ascii="標楷體" w:eastAsia="標楷體" w:hAnsi="標楷體" w:hint="eastAsia"/>
                </w:rPr>
                <w:t xml:space="preserve"> </w:t>
              </w:r>
            </w:ins>
            <w:ins w:id="7631" w:author="智誠 楊" w:date="2021-05-08T18:44:00Z">
              <w:r w:rsidRPr="00323EBD">
                <w:rPr>
                  <w:rFonts w:ascii="標楷體" w:eastAsia="標楷體" w:hAnsi="標楷體" w:hint="eastAsia"/>
                </w:rPr>
                <w:t>(</w:t>
              </w:r>
            </w:ins>
            <w:proofErr w:type="spellStart"/>
            <w:ins w:id="7632" w:author="阿毛" w:date="2021-06-07T14:50:00Z">
              <w:r w:rsidR="000915A5">
                <w:rPr>
                  <w:rFonts w:ascii="標楷體" w:eastAsia="標楷體" w:hAnsi="標楷體"/>
                </w:rPr>
                <w:t>TxDataLog</w:t>
              </w:r>
              <w:r w:rsidR="000915A5">
                <w:rPr>
                  <w:rFonts w:ascii="標楷體" w:eastAsia="標楷體" w:hAnsi="標楷體" w:hint="eastAsia"/>
                </w:rPr>
                <w:t>.</w:t>
              </w:r>
            </w:ins>
            <w:ins w:id="7633" w:author="智誠 楊" w:date="2021-05-08T18:45:00Z">
              <w:r>
                <w:rPr>
                  <w:rFonts w:ascii="標楷體" w:eastAsia="標楷體" w:hAnsi="標楷體" w:hint="eastAsia"/>
                </w:rPr>
                <w:t>Cu</w:t>
              </w:r>
              <w:r>
                <w:rPr>
                  <w:rFonts w:ascii="標楷體" w:eastAsia="標楷體" w:hAnsi="標楷體"/>
                </w:rPr>
                <w:t>stNo-</w:t>
              </w:r>
            </w:ins>
            <w:ins w:id="7634" w:author="阿毛" w:date="2021-06-07T14:50:00Z">
              <w:r w:rsidR="000915A5">
                <w:rPr>
                  <w:rFonts w:ascii="標楷體" w:eastAsia="標楷體" w:hAnsi="標楷體"/>
                </w:rPr>
                <w:t>TxDataLog</w:t>
              </w:r>
              <w:r w:rsidR="000915A5">
                <w:rPr>
                  <w:rFonts w:ascii="標楷體" w:eastAsia="標楷體" w:hAnsi="標楷體" w:hint="eastAsia"/>
                </w:rPr>
                <w:t>.</w:t>
              </w:r>
            </w:ins>
            <w:ins w:id="7635" w:author="智誠 楊" w:date="2021-05-08T18:45:00Z">
              <w:r>
                <w:rPr>
                  <w:rFonts w:ascii="標楷體" w:eastAsia="標楷體" w:hAnsi="標楷體"/>
                </w:rPr>
                <w:t>FacmNo</w:t>
              </w:r>
              <w:proofErr w:type="spellEnd"/>
              <w:r>
                <w:rPr>
                  <w:rFonts w:ascii="標楷體" w:eastAsia="標楷體" w:hAnsi="標楷體"/>
                </w:rPr>
                <w:t>-</w:t>
              </w:r>
            </w:ins>
            <w:ins w:id="7636" w:author="阿毛" w:date="2021-06-07T14:50:00Z">
              <w:r w:rsidR="000915A5">
                <w:rPr>
                  <w:rFonts w:ascii="標楷體" w:eastAsia="標楷體" w:hAnsi="標楷體"/>
                </w:rPr>
                <w:t xml:space="preserve"> </w:t>
              </w:r>
              <w:r w:rsidR="000915A5">
                <w:rPr>
                  <w:rFonts w:ascii="標楷體" w:eastAsia="標楷體" w:hAnsi="標楷體" w:hint="eastAsia"/>
                </w:rPr>
                <w:t xml:space="preserve">   </w:t>
              </w:r>
            </w:ins>
          </w:p>
          <w:p w14:paraId="6BB7EE23" w14:textId="0E8091ED" w:rsidR="006D6C4C" w:rsidRPr="00006F65" w:rsidRDefault="000915A5">
            <w:pPr>
              <w:ind w:firstLineChars="100" w:firstLine="240"/>
              <w:rPr>
                <w:ins w:id="7637" w:author="智誠 楊" w:date="2021-05-08T18:38:00Z"/>
                <w:rFonts w:ascii="標楷體" w:eastAsia="標楷體" w:hAnsi="標楷體"/>
                <w:lang w:eastAsia="zh-HK"/>
              </w:rPr>
              <w:pPrChange w:id="7638" w:author="智誠 楊" w:date="2021-05-08T18:44:00Z">
                <w:pPr/>
              </w:pPrChange>
            </w:pPr>
            <w:ins w:id="7639" w:author="阿毛" w:date="2021-06-07T14:50:00Z">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ins>
            <w:ins w:id="7640" w:author="智誠 楊" w:date="2021-05-08T18:45:00Z">
              <w:r w:rsidR="006D6C4C">
                <w:rPr>
                  <w:rFonts w:ascii="標楷體" w:eastAsia="標楷體" w:hAnsi="標楷體"/>
                </w:rPr>
                <w:t>BormNo</w:t>
              </w:r>
            </w:ins>
            <w:proofErr w:type="spellEnd"/>
            <w:ins w:id="7641" w:author="智誠 楊" w:date="2021-05-08T18:44:00Z">
              <w:r w:rsidR="006D6C4C" w:rsidRPr="00323EBD">
                <w:rPr>
                  <w:rFonts w:ascii="標楷體" w:eastAsia="標楷體" w:hAnsi="標楷體"/>
                </w:rPr>
                <w:t>)</w:t>
              </w:r>
            </w:ins>
            <w:ins w:id="7642" w:author="阿毛" w:date="2021-06-07T14:50:00Z">
              <w:r>
                <w:rPr>
                  <w:rFonts w:ascii="標楷體" w:eastAsia="標楷體" w:hAnsi="標楷體" w:hint="eastAsia"/>
                </w:rPr>
                <w:t>]</w:t>
              </w:r>
            </w:ins>
            <w:ins w:id="7643" w:author="智誠 楊" w:date="2021-05-08T18:44:00Z">
              <w:r w:rsidR="006D6C4C">
                <w:rPr>
                  <w:rFonts w:ascii="標楷體" w:eastAsia="標楷體" w:hAnsi="標楷體"/>
                </w:rPr>
                <w:t xml:space="preserve"> =</w:t>
              </w:r>
              <w:r w:rsidR="006D6C4C" w:rsidRPr="00323EBD">
                <w:rPr>
                  <w:rFonts w:ascii="標楷體" w:eastAsia="標楷體" w:hAnsi="標楷體" w:hint="eastAsia"/>
                </w:rPr>
                <w:t xml:space="preserve"> </w:t>
              </w:r>
              <w:r w:rsidR="006D6C4C" w:rsidRPr="00323EBD">
                <w:rPr>
                  <w:rFonts w:ascii="標楷體" w:eastAsia="標楷體" w:hAnsi="標楷體" w:hint="eastAsia"/>
                  <w:lang w:eastAsia="zh-HK"/>
                </w:rPr>
                <w:t>輸入條件「</w:t>
              </w:r>
            </w:ins>
            <w:ins w:id="7644" w:author="智誠 楊" w:date="2021-05-08T18:45:00Z">
              <w:r w:rsidR="006D6C4C">
                <w:rPr>
                  <w:rFonts w:ascii="標楷體" w:eastAsia="標楷體" w:hAnsi="標楷體" w:hint="eastAsia"/>
                  <w:lang w:eastAsia="zh-HK"/>
                </w:rPr>
                <w:t>戶號</w:t>
              </w:r>
            </w:ins>
            <w:ins w:id="7645" w:author="智誠 楊" w:date="2021-05-08T18:44:00Z">
              <w:r w:rsidR="006D6C4C" w:rsidRPr="00323EBD">
                <w:rPr>
                  <w:rFonts w:ascii="標楷體" w:eastAsia="標楷體" w:hAnsi="標楷體" w:hint="eastAsia"/>
                  <w:lang w:eastAsia="zh-HK"/>
                </w:rPr>
                <w:t>」</w:t>
              </w:r>
            </w:ins>
          </w:p>
          <w:p w14:paraId="3C5A73B4" w14:textId="77777777" w:rsidR="000915A5" w:rsidRDefault="006D6C4C" w:rsidP="00B6788F">
            <w:pPr>
              <w:rPr>
                <w:ins w:id="7646" w:author="阿毛" w:date="2021-06-07T14:50:00Z"/>
                <w:rFonts w:ascii="標楷體" w:eastAsia="標楷體" w:hAnsi="標楷體"/>
              </w:rPr>
            </w:pPr>
            <w:ins w:id="7647" w:author="智誠 楊" w:date="2021-05-08T18:38:00Z">
              <w:r w:rsidRPr="00323EBD">
                <w:rPr>
                  <w:rFonts w:ascii="標楷體" w:eastAsia="標楷體" w:hAnsi="標楷體" w:hint="eastAsia"/>
                </w:rPr>
                <w:t>4.資料排序:</w:t>
              </w:r>
            </w:ins>
          </w:p>
          <w:p w14:paraId="2E102319" w14:textId="20865B33" w:rsidR="006D6C4C" w:rsidRPr="00323EBD" w:rsidRDefault="000915A5" w:rsidP="00B6788F">
            <w:pPr>
              <w:rPr>
                <w:ins w:id="7648" w:author="智誠 楊" w:date="2021-05-08T18:38:00Z"/>
                <w:rFonts w:ascii="標楷體" w:eastAsia="標楷體" w:hAnsi="標楷體"/>
                <w:lang w:eastAsia="zh-HK"/>
              </w:rPr>
            </w:pPr>
            <w:ins w:id="7649" w:author="阿毛" w:date="2021-06-07T14:50:00Z">
              <w:r>
                <w:rPr>
                  <w:rFonts w:ascii="標楷體" w:eastAsia="標楷體" w:hAnsi="標楷體" w:hint="eastAsia"/>
                </w:rPr>
                <w:t xml:space="preserve">  (1</w:t>
              </w:r>
              <w:proofErr w:type="gramStart"/>
              <w:r>
                <w:rPr>
                  <w:rFonts w:ascii="標楷體" w:eastAsia="標楷體" w:hAnsi="標楷體" w:hint="eastAsia"/>
                </w:rPr>
                <w:t>).</w:t>
              </w:r>
            </w:ins>
            <w:ins w:id="7650" w:author="阿毛" w:date="2021-06-07T14:51:00Z">
              <w:r>
                <w:rPr>
                  <w:rFonts w:ascii="標楷體" w:eastAsia="標楷體" w:hAnsi="標楷體"/>
                </w:rPr>
                <w:t>[</w:t>
              </w:r>
            </w:ins>
            <w:proofErr w:type="gramEnd"/>
            <w:ins w:id="7651" w:author="智誠 楊" w:date="2021-05-08T18:38:00Z">
              <w:del w:id="7652" w:author="阿毛" w:date="2021-06-07T14:50:00Z">
                <w:r w:rsidR="006D6C4C" w:rsidRPr="00323EBD" w:rsidDel="000915A5">
                  <w:rPr>
                    <w:rFonts w:ascii="標楷體" w:eastAsia="標楷體" w:hAnsi="標楷體" w:hint="eastAsia"/>
                  </w:rPr>
                  <w:delText>查詢結果</w:delText>
                </w:r>
                <w:r w:rsidR="006D6C4C" w:rsidRPr="00323EBD" w:rsidDel="000915A5">
                  <w:rPr>
                    <w:rFonts w:ascii="標楷體" w:eastAsia="標楷體" w:hAnsi="標楷體" w:hint="eastAsia"/>
                    <w:lang w:eastAsia="zh-HK"/>
                  </w:rPr>
                  <w:delText>「</w:delText>
                </w:r>
              </w:del>
            </w:ins>
            <w:ins w:id="7653" w:author="智誠 楊" w:date="2021-05-08T18:45:00Z">
              <w:r w:rsidR="006D6C4C">
                <w:rPr>
                  <w:rFonts w:ascii="標楷體" w:eastAsia="標楷體" w:hAnsi="標楷體" w:hint="eastAsia"/>
                  <w:lang w:eastAsia="zh-HK"/>
                </w:rPr>
                <w:t>作業日期</w:t>
              </w:r>
            </w:ins>
            <w:ins w:id="7654" w:author="阿毛" w:date="2021-06-07T14:51:00Z">
              <w:r>
                <w:rPr>
                  <w:rFonts w:ascii="標楷體" w:eastAsia="標楷體" w:hAnsi="標楷體" w:hint="eastAsia"/>
                  <w:lang w:eastAsia="zh-HK"/>
                </w:rPr>
                <w:t>(</w:t>
              </w:r>
            </w:ins>
            <w:proofErr w:type="spellStart"/>
            <w:ins w:id="7655" w:author="阿毛" w:date="2021-06-07T14:54:00Z">
              <w:r>
                <w:rPr>
                  <w:rFonts w:ascii="標楷體" w:eastAsia="標楷體" w:hAnsi="標楷體"/>
                </w:rPr>
                <w:t>TxDataLog</w:t>
              </w:r>
              <w:r>
                <w:rPr>
                  <w:rFonts w:ascii="標楷體" w:eastAsia="標楷體" w:hAnsi="標楷體" w:hint="eastAsia"/>
                </w:rPr>
                <w:t>.</w:t>
              </w:r>
              <w:r>
                <w:rPr>
                  <w:rFonts w:ascii="標楷體" w:eastAsia="標楷體" w:hAnsi="標楷體"/>
                </w:rPr>
                <w:t>CreatDaate</w:t>
              </w:r>
            </w:ins>
            <w:proofErr w:type="spellEnd"/>
            <w:ins w:id="7656" w:author="阿毛" w:date="2021-06-07T14:51:00Z">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ins>
            <w:ins w:id="7657" w:author="阿毛" w:date="2021-06-07T14:50:00Z">
              <w:r>
                <w:rPr>
                  <w:rFonts w:ascii="標楷體" w:eastAsia="標楷體" w:hAnsi="標楷體" w:hint="eastAsia"/>
                </w:rPr>
                <w:t>(</w:t>
              </w:r>
            </w:ins>
            <w:ins w:id="7658" w:author="智誠 楊" w:date="2021-05-08T18:38:00Z">
              <w:del w:id="7659" w:author="阿毛" w:date="2021-06-07T14:50:00Z">
                <w:r w:rsidR="006D6C4C" w:rsidRPr="00323EBD" w:rsidDel="000915A5">
                  <w:rPr>
                    <w:rFonts w:ascii="標楷體" w:eastAsia="標楷體" w:hAnsi="標楷體" w:hint="eastAsia"/>
                    <w:lang w:eastAsia="zh-HK"/>
                  </w:rPr>
                  <w:delText>」</w:delText>
                </w:r>
              </w:del>
              <w:r w:rsidR="006D6C4C" w:rsidRPr="00323EBD">
                <w:rPr>
                  <w:rFonts w:ascii="標楷體" w:eastAsia="標楷體" w:hAnsi="標楷體" w:hint="eastAsia"/>
                  <w:lang w:eastAsia="zh-HK"/>
                </w:rPr>
                <w:t>由小到大</w:t>
              </w:r>
            </w:ins>
            <w:ins w:id="7660" w:author="阿毛" w:date="2021-06-07T14:50:00Z">
              <w:r>
                <w:rPr>
                  <w:rFonts w:ascii="標楷體" w:eastAsia="標楷體" w:hAnsi="標楷體" w:hint="eastAsia"/>
                </w:rPr>
                <w:t>)</w:t>
              </w:r>
            </w:ins>
            <w:ins w:id="7661" w:author="智誠 楊" w:date="2021-05-08T18:38:00Z">
              <w:del w:id="7662" w:author="阿毛" w:date="2021-06-07T14:50:00Z">
                <w:r w:rsidR="006D6C4C" w:rsidRPr="00323EBD" w:rsidDel="000915A5">
                  <w:rPr>
                    <w:rFonts w:ascii="標楷體" w:eastAsia="標楷體" w:hAnsi="標楷體" w:hint="eastAsia"/>
                    <w:lang w:eastAsia="zh-HK"/>
                  </w:rPr>
                  <w:delText>排序</w:delText>
                </w:r>
              </w:del>
            </w:ins>
          </w:p>
        </w:tc>
      </w:tr>
      <w:tr w:rsidR="006D6C4C" w:rsidRPr="00362205" w14:paraId="775B147F" w14:textId="77777777" w:rsidTr="00B6788F">
        <w:trPr>
          <w:trHeight w:val="321"/>
          <w:ins w:id="7663"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1707F0E5" w14:textId="77777777" w:rsidR="006D6C4C" w:rsidRPr="00362205" w:rsidRDefault="006D6C4C" w:rsidP="00B6788F">
            <w:pPr>
              <w:rPr>
                <w:ins w:id="7664" w:author="智誠 楊" w:date="2021-05-08T18:38:00Z"/>
                <w:rFonts w:ascii="標楷體" w:eastAsia="標楷體" w:hAnsi="標楷體"/>
              </w:rPr>
            </w:pPr>
            <w:ins w:id="7665" w:author="智誠 楊" w:date="2021-05-08T18:38: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26B1356B" w14:textId="77777777" w:rsidR="006D6C4C" w:rsidRPr="00362205" w:rsidRDefault="006D6C4C" w:rsidP="00B6788F">
            <w:pPr>
              <w:rPr>
                <w:ins w:id="7666" w:author="智誠 楊" w:date="2021-05-08T18:38:00Z"/>
                <w:rFonts w:ascii="標楷體" w:eastAsia="標楷體" w:hAnsi="標楷體"/>
              </w:rPr>
            </w:pPr>
          </w:p>
        </w:tc>
      </w:tr>
      <w:tr w:rsidR="006D6C4C" w:rsidRPr="00362205" w14:paraId="385C64F1" w14:textId="77777777" w:rsidTr="00B6788F">
        <w:trPr>
          <w:trHeight w:val="1311"/>
          <w:ins w:id="7667"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7C2E490A" w14:textId="77777777" w:rsidR="006D6C4C" w:rsidRPr="00362205" w:rsidRDefault="006D6C4C" w:rsidP="00B6788F">
            <w:pPr>
              <w:rPr>
                <w:ins w:id="7668" w:author="智誠 楊" w:date="2021-05-08T18:38:00Z"/>
                <w:rFonts w:ascii="標楷體" w:eastAsia="標楷體" w:hAnsi="標楷體"/>
              </w:rPr>
            </w:pPr>
            <w:ins w:id="7669" w:author="智誠 楊" w:date="2021-05-08T18:38: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16B4FD0C" w14:textId="77777777" w:rsidR="006D6C4C" w:rsidRPr="00362205" w:rsidRDefault="006D6C4C" w:rsidP="00B6788F">
            <w:pPr>
              <w:rPr>
                <w:ins w:id="7670" w:author="智誠 楊" w:date="2021-05-08T18:38:00Z"/>
                <w:rFonts w:ascii="標楷體" w:eastAsia="標楷體" w:hAnsi="標楷體"/>
              </w:rPr>
            </w:pPr>
          </w:p>
        </w:tc>
      </w:tr>
      <w:tr w:rsidR="006D6C4C" w:rsidRPr="00362205" w14:paraId="66C42D3C" w14:textId="77777777" w:rsidTr="00B6788F">
        <w:trPr>
          <w:trHeight w:val="278"/>
          <w:ins w:id="7671"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4B993223" w14:textId="77777777" w:rsidR="006D6C4C" w:rsidRPr="00362205" w:rsidRDefault="006D6C4C" w:rsidP="00B6788F">
            <w:pPr>
              <w:rPr>
                <w:ins w:id="7672" w:author="智誠 楊" w:date="2021-05-08T18:38:00Z"/>
                <w:rFonts w:ascii="標楷體" w:eastAsia="標楷體" w:hAnsi="標楷體"/>
              </w:rPr>
            </w:pPr>
            <w:ins w:id="7673" w:author="智誠 楊" w:date="2021-05-08T18:38: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4F255895" w14:textId="77777777" w:rsidR="006D6C4C" w:rsidRPr="00362205" w:rsidRDefault="006D6C4C" w:rsidP="00B6788F">
            <w:pPr>
              <w:rPr>
                <w:ins w:id="7674" w:author="智誠 楊" w:date="2021-05-08T18:38:00Z"/>
                <w:rFonts w:ascii="標楷體" w:eastAsia="標楷體" w:hAnsi="標楷體"/>
              </w:rPr>
            </w:pPr>
            <w:ins w:id="7675" w:author="智誠 楊" w:date="2021-05-08T18:38:00Z">
              <w:r>
                <w:rPr>
                  <w:rFonts w:ascii="標楷體" w:eastAsia="標楷體" w:hAnsi="標楷體" w:hint="eastAsia"/>
                  <w:lang w:eastAsia="zh-HK"/>
                </w:rPr>
                <w:t>提供資料查詢輸出</w:t>
              </w:r>
            </w:ins>
          </w:p>
        </w:tc>
      </w:tr>
      <w:tr w:rsidR="006D6C4C" w:rsidRPr="00362205" w14:paraId="40FE1D1D" w14:textId="77777777" w:rsidTr="00B6788F">
        <w:trPr>
          <w:trHeight w:val="358"/>
          <w:ins w:id="7676"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0F084039" w14:textId="77777777" w:rsidR="006D6C4C" w:rsidRPr="00362205" w:rsidRDefault="006D6C4C" w:rsidP="00B6788F">
            <w:pPr>
              <w:rPr>
                <w:ins w:id="7677" w:author="智誠 楊" w:date="2021-05-08T18:38:00Z"/>
                <w:rFonts w:ascii="標楷體" w:eastAsia="標楷體" w:hAnsi="標楷體"/>
              </w:rPr>
            </w:pPr>
            <w:ins w:id="7678" w:author="智誠 楊" w:date="2021-05-08T18:38: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A9493FD" w14:textId="77777777" w:rsidR="006D6C4C" w:rsidRPr="00362205" w:rsidRDefault="006D6C4C" w:rsidP="00B6788F">
            <w:pPr>
              <w:rPr>
                <w:ins w:id="7679" w:author="智誠 楊" w:date="2021-05-08T18:38:00Z"/>
                <w:rFonts w:ascii="標楷體" w:eastAsia="標楷體" w:hAnsi="標楷體"/>
              </w:rPr>
            </w:pPr>
          </w:p>
        </w:tc>
      </w:tr>
      <w:tr w:rsidR="006D6C4C" w:rsidRPr="00362205" w14:paraId="10890C86" w14:textId="77777777" w:rsidTr="00B6788F">
        <w:trPr>
          <w:trHeight w:val="278"/>
          <w:ins w:id="7680"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6FAFB0F5" w14:textId="77777777" w:rsidR="006D6C4C" w:rsidRPr="00362205" w:rsidRDefault="006D6C4C" w:rsidP="00B6788F">
            <w:pPr>
              <w:rPr>
                <w:ins w:id="7681" w:author="智誠 楊" w:date="2021-05-08T18:38:00Z"/>
                <w:rFonts w:ascii="標楷體" w:eastAsia="標楷體" w:hAnsi="標楷體"/>
              </w:rPr>
            </w:pPr>
            <w:ins w:id="7682" w:author="智誠 楊" w:date="2021-05-08T18:38: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42249586" w14:textId="77777777" w:rsidR="006D6C4C" w:rsidRPr="00362205" w:rsidRDefault="006D6C4C" w:rsidP="00B6788F">
            <w:pPr>
              <w:rPr>
                <w:ins w:id="7683" w:author="智誠 楊" w:date="2021-05-08T18:38:00Z"/>
                <w:rFonts w:ascii="標楷體" w:eastAsia="標楷體" w:hAnsi="標楷體"/>
              </w:rPr>
            </w:pPr>
          </w:p>
        </w:tc>
      </w:tr>
    </w:tbl>
    <w:p w14:paraId="74B23829" w14:textId="77777777" w:rsidR="006D6C4C" w:rsidRDefault="006D6C4C" w:rsidP="006D6C4C">
      <w:pPr>
        <w:pStyle w:val="a"/>
        <w:numPr>
          <w:ilvl w:val="0"/>
          <w:numId w:val="0"/>
        </w:numPr>
        <w:ind w:left="1330"/>
        <w:rPr>
          <w:ins w:id="7684" w:author="智誠 楊" w:date="2021-05-08T18:38:00Z"/>
        </w:rPr>
      </w:pPr>
    </w:p>
    <w:p w14:paraId="742161AC" w14:textId="77777777" w:rsidR="006D6C4C" w:rsidRPr="005F1722" w:rsidRDefault="006D6C4C" w:rsidP="006D6C4C">
      <w:pPr>
        <w:pStyle w:val="a"/>
        <w:rPr>
          <w:ins w:id="7685" w:author="智誠 楊" w:date="2021-05-08T18:38:00Z"/>
        </w:rPr>
      </w:pPr>
      <w:ins w:id="7686" w:author="智誠 楊" w:date="2021-05-08T18:3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6D6C4C" w:rsidRPr="0022279A" w14:paraId="683F5026" w14:textId="77777777" w:rsidTr="00B6788F">
        <w:trPr>
          <w:ins w:id="7687" w:author="智誠 楊" w:date="2021-05-08T18:38:00Z"/>
        </w:trPr>
        <w:tc>
          <w:tcPr>
            <w:tcW w:w="851" w:type="dxa"/>
            <w:shd w:val="clear" w:color="auto" w:fill="D9D9D9" w:themeFill="background1" w:themeFillShade="D9"/>
          </w:tcPr>
          <w:p w14:paraId="3FACE92A" w14:textId="77777777" w:rsidR="006D6C4C" w:rsidRPr="0022279A" w:rsidRDefault="006D6C4C" w:rsidP="00B6788F">
            <w:pPr>
              <w:jc w:val="center"/>
              <w:rPr>
                <w:ins w:id="7688" w:author="智誠 楊" w:date="2021-05-08T18:38:00Z"/>
                <w:rFonts w:ascii="標楷體" w:eastAsia="標楷體" w:hAnsi="標楷體"/>
              </w:rPr>
            </w:pPr>
            <w:ins w:id="7689" w:author="智誠 楊" w:date="2021-05-08T18:3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6779B677" w14:textId="77777777" w:rsidR="006D6C4C" w:rsidRPr="0022279A" w:rsidRDefault="006D6C4C" w:rsidP="00B6788F">
            <w:pPr>
              <w:jc w:val="center"/>
              <w:rPr>
                <w:ins w:id="7690" w:author="智誠 楊" w:date="2021-05-08T18:38:00Z"/>
                <w:rFonts w:ascii="標楷體" w:eastAsia="標楷體" w:hAnsi="標楷體"/>
              </w:rPr>
            </w:pPr>
            <w:ins w:id="7691" w:author="智誠 楊" w:date="2021-05-08T18:3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359D4A3" w14:textId="77777777" w:rsidR="006D6C4C" w:rsidRPr="0022279A" w:rsidRDefault="006D6C4C" w:rsidP="00B6788F">
            <w:pPr>
              <w:jc w:val="center"/>
              <w:rPr>
                <w:ins w:id="7692" w:author="智誠 楊" w:date="2021-05-08T18:38:00Z"/>
                <w:rFonts w:ascii="標楷體" w:eastAsia="標楷體" w:hAnsi="標楷體"/>
              </w:rPr>
            </w:pPr>
            <w:ins w:id="7693" w:author="智誠 楊" w:date="2021-05-08T18:38:00Z">
              <w:r w:rsidRPr="0022279A">
                <w:rPr>
                  <w:rFonts w:ascii="標楷體" w:eastAsia="標楷體" w:hAnsi="標楷體" w:hint="eastAsia"/>
                  <w:lang w:eastAsia="zh-HK"/>
                </w:rPr>
                <w:t>說明</w:t>
              </w:r>
            </w:ins>
          </w:p>
        </w:tc>
      </w:tr>
      <w:tr w:rsidR="006D6C4C" w:rsidRPr="0022279A" w14:paraId="2EAC6C38" w14:textId="77777777" w:rsidTr="00B6788F">
        <w:trPr>
          <w:ins w:id="7694" w:author="智誠 楊" w:date="2021-05-08T18:38:00Z"/>
        </w:trPr>
        <w:tc>
          <w:tcPr>
            <w:tcW w:w="851" w:type="dxa"/>
          </w:tcPr>
          <w:p w14:paraId="5FF2A0F6" w14:textId="77777777" w:rsidR="006D6C4C" w:rsidRPr="0022279A" w:rsidRDefault="006D6C4C" w:rsidP="00B6788F">
            <w:pPr>
              <w:jc w:val="center"/>
              <w:rPr>
                <w:ins w:id="7695" w:author="智誠 楊" w:date="2021-05-08T18:38:00Z"/>
                <w:rFonts w:ascii="標楷體" w:eastAsia="標楷體" w:hAnsi="標楷體"/>
              </w:rPr>
            </w:pPr>
            <w:ins w:id="7696" w:author="智誠 楊" w:date="2021-05-08T18:38:00Z">
              <w:r w:rsidRPr="0022279A">
                <w:rPr>
                  <w:rFonts w:ascii="標楷體" w:eastAsia="標楷體" w:hAnsi="標楷體" w:hint="eastAsia"/>
                </w:rPr>
                <w:t>1</w:t>
              </w:r>
            </w:ins>
          </w:p>
        </w:tc>
        <w:tc>
          <w:tcPr>
            <w:tcW w:w="3118" w:type="dxa"/>
          </w:tcPr>
          <w:p w14:paraId="7A15F16E" w14:textId="1FD52134" w:rsidR="006D6C4C" w:rsidRPr="0022279A" w:rsidRDefault="006D6C4C" w:rsidP="00B6788F">
            <w:pPr>
              <w:rPr>
                <w:ins w:id="7697" w:author="智誠 楊" w:date="2021-05-08T18:38:00Z"/>
                <w:rFonts w:ascii="標楷體" w:eastAsia="標楷體" w:hAnsi="標楷體"/>
              </w:rPr>
            </w:pPr>
            <w:proofErr w:type="spellStart"/>
            <w:ins w:id="7698" w:author="智誠 楊" w:date="2021-05-08T18:47:00Z">
              <w:r>
                <w:rPr>
                  <w:rFonts w:ascii="標楷體" w:eastAsia="標楷體" w:hAnsi="標楷體" w:cs="細明體_HKSCS" w:hint="eastAsia"/>
                  <w:kern w:val="0"/>
                </w:rPr>
                <w:t>T</w:t>
              </w:r>
              <w:r>
                <w:rPr>
                  <w:rFonts w:ascii="標楷體" w:eastAsia="標楷體" w:hAnsi="標楷體" w:cs="細明體_HKSCS"/>
                  <w:kern w:val="0"/>
                </w:rPr>
                <w:t>xDataLog</w:t>
              </w:r>
            </w:ins>
            <w:proofErr w:type="spellEnd"/>
          </w:p>
        </w:tc>
        <w:tc>
          <w:tcPr>
            <w:tcW w:w="3828" w:type="dxa"/>
          </w:tcPr>
          <w:p w14:paraId="36DBF0AA" w14:textId="38CAB69F" w:rsidR="006D6C4C" w:rsidRPr="0022279A" w:rsidRDefault="006D6C4C" w:rsidP="00B6788F">
            <w:pPr>
              <w:rPr>
                <w:ins w:id="7699" w:author="智誠 楊" w:date="2021-05-08T18:38:00Z"/>
                <w:rFonts w:ascii="標楷體" w:eastAsia="標楷體" w:hAnsi="標楷體"/>
              </w:rPr>
            </w:pPr>
            <w:ins w:id="7700" w:author="智誠 楊" w:date="2021-05-08T18:47:00Z">
              <w:r>
                <w:rPr>
                  <w:rFonts w:ascii="標楷體" w:eastAsia="標楷體" w:hAnsi="標楷體" w:hint="eastAsia"/>
                  <w:lang w:eastAsia="zh-HK"/>
                </w:rPr>
                <w:t>資料變更紀錄</w:t>
              </w:r>
              <w:r w:rsidRPr="00323EBD">
                <w:rPr>
                  <w:rFonts w:ascii="標楷體" w:eastAsia="標楷體" w:hAnsi="標楷體" w:hint="eastAsia"/>
                  <w:lang w:eastAsia="zh-HK"/>
                </w:rPr>
                <w:t>檔</w:t>
              </w:r>
            </w:ins>
          </w:p>
        </w:tc>
      </w:tr>
      <w:tr w:rsidR="00AF50F7" w:rsidRPr="0022279A" w14:paraId="27B7D27C" w14:textId="77777777" w:rsidTr="00B6788F">
        <w:trPr>
          <w:ins w:id="7701" w:author="智誠 楊" w:date="2021-05-08T18:38:00Z"/>
        </w:trPr>
        <w:tc>
          <w:tcPr>
            <w:tcW w:w="851" w:type="dxa"/>
          </w:tcPr>
          <w:p w14:paraId="27C07E9B" w14:textId="77777777" w:rsidR="00AF50F7" w:rsidRPr="0022279A" w:rsidRDefault="00AF50F7" w:rsidP="00AF50F7">
            <w:pPr>
              <w:jc w:val="center"/>
              <w:rPr>
                <w:ins w:id="7702" w:author="智誠 楊" w:date="2021-05-08T18:38:00Z"/>
                <w:rFonts w:ascii="標楷體" w:eastAsia="標楷體" w:hAnsi="標楷體"/>
              </w:rPr>
            </w:pPr>
            <w:ins w:id="7703" w:author="智誠 楊" w:date="2021-05-08T18:38:00Z">
              <w:r>
                <w:rPr>
                  <w:rFonts w:ascii="標楷體" w:eastAsia="標楷體" w:hAnsi="標楷體" w:hint="eastAsia"/>
                </w:rPr>
                <w:t>2</w:t>
              </w:r>
            </w:ins>
          </w:p>
        </w:tc>
        <w:tc>
          <w:tcPr>
            <w:tcW w:w="3118" w:type="dxa"/>
          </w:tcPr>
          <w:p w14:paraId="1EC5C71E" w14:textId="007E4836" w:rsidR="00AF50F7" w:rsidRPr="0022279A" w:rsidRDefault="00AF50F7" w:rsidP="00AF50F7">
            <w:pPr>
              <w:rPr>
                <w:ins w:id="7704" w:author="智誠 楊" w:date="2021-05-08T18:38:00Z"/>
                <w:rFonts w:ascii="標楷體" w:eastAsia="標楷體" w:hAnsi="標楷體"/>
              </w:rPr>
            </w:pPr>
            <w:proofErr w:type="spellStart"/>
            <w:ins w:id="7705" w:author="智誠 楊" w:date="2021-05-08T18:47:00Z">
              <w:r>
                <w:rPr>
                  <w:rFonts w:ascii="標楷體" w:eastAsia="標楷體" w:hAnsi="標楷體" w:hint="eastAsia"/>
                </w:rPr>
                <w:t>T</w:t>
              </w:r>
              <w:r>
                <w:rPr>
                  <w:rFonts w:ascii="標楷體" w:eastAsia="標楷體" w:hAnsi="標楷體"/>
                </w:rPr>
                <w:t>xTeller</w:t>
              </w:r>
            </w:ins>
            <w:proofErr w:type="spellEnd"/>
          </w:p>
        </w:tc>
        <w:tc>
          <w:tcPr>
            <w:tcW w:w="3828" w:type="dxa"/>
          </w:tcPr>
          <w:p w14:paraId="24749654" w14:textId="5CE0DEF8" w:rsidR="00AF50F7" w:rsidRPr="0022279A" w:rsidRDefault="00AF50F7" w:rsidP="00AF50F7">
            <w:pPr>
              <w:rPr>
                <w:ins w:id="7706" w:author="智誠 楊" w:date="2021-05-08T18:38:00Z"/>
                <w:rFonts w:ascii="標楷體" w:eastAsia="標楷體" w:hAnsi="標楷體"/>
              </w:rPr>
            </w:pPr>
            <w:ins w:id="7707" w:author="智誠 楊" w:date="2021-05-08T18:47:00Z">
              <w:r>
                <w:rPr>
                  <w:rFonts w:ascii="標楷體" w:eastAsia="標楷體" w:hAnsi="標楷體" w:hint="eastAsia"/>
                </w:rPr>
                <w:t>使用者檔</w:t>
              </w:r>
            </w:ins>
          </w:p>
        </w:tc>
      </w:tr>
      <w:tr w:rsidR="00AF50F7" w:rsidRPr="0022279A" w14:paraId="725104D6" w14:textId="77777777" w:rsidTr="00B6788F">
        <w:trPr>
          <w:ins w:id="7708" w:author="智誠 楊" w:date="2021-05-08T18:47:00Z"/>
        </w:trPr>
        <w:tc>
          <w:tcPr>
            <w:tcW w:w="851" w:type="dxa"/>
          </w:tcPr>
          <w:p w14:paraId="49A277C7" w14:textId="344D0EEF" w:rsidR="00AF50F7" w:rsidRDefault="00AF50F7" w:rsidP="00AF50F7">
            <w:pPr>
              <w:jc w:val="center"/>
              <w:rPr>
                <w:ins w:id="7709" w:author="智誠 楊" w:date="2021-05-08T18:47:00Z"/>
                <w:rFonts w:ascii="標楷體" w:eastAsia="標楷體" w:hAnsi="標楷體"/>
              </w:rPr>
            </w:pPr>
            <w:ins w:id="7710" w:author="智誠 楊" w:date="2021-05-08T18:47:00Z">
              <w:r>
                <w:rPr>
                  <w:rFonts w:ascii="標楷體" w:eastAsia="標楷體" w:hAnsi="標楷體" w:hint="eastAsia"/>
                </w:rPr>
                <w:t>3</w:t>
              </w:r>
            </w:ins>
          </w:p>
        </w:tc>
        <w:tc>
          <w:tcPr>
            <w:tcW w:w="3118" w:type="dxa"/>
          </w:tcPr>
          <w:p w14:paraId="78D9D958" w14:textId="032C0C35" w:rsidR="00AF50F7" w:rsidRDefault="00AF50F7" w:rsidP="00AF50F7">
            <w:pPr>
              <w:rPr>
                <w:ins w:id="7711" w:author="智誠 楊" w:date="2021-05-08T18:47:00Z"/>
                <w:rFonts w:ascii="標楷體" w:eastAsia="標楷體" w:hAnsi="標楷體"/>
              </w:rPr>
            </w:pPr>
            <w:proofErr w:type="spellStart"/>
            <w:ins w:id="7712" w:author="智誠 楊" w:date="2021-05-08T18:47:00Z">
              <w:r>
                <w:rPr>
                  <w:rFonts w:ascii="標楷體" w:eastAsia="標楷體" w:hAnsi="標楷體" w:hint="eastAsia"/>
                </w:rPr>
                <w:t>T</w:t>
              </w:r>
              <w:r>
                <w:rPr>
                  <w:rFonts w:ascii="標楷體" w:eastAsia="標楷體" w:hAnsi="標楷體"/>
                </w:rPr>
                <w:t>xTranCode</w:t>
              </w:r>
              <w:proofErr w:type="spellEnd"/>
            </w:ins>
          </w:p>
        </w:tc>
        <w:tc>
          <w:tcPr>
            <w:tcW w:w="3828" w:type="dxa"/>
          </w:tcPr>
          <w:p w14:paraId="5873ECD1" w14:textId="4BDD1077" w:rsidR="00AF50F7" w:rsidRDefault="00AF50F7" w:rsidP="00AF50F7">
            <w:pPr>
              <w:rPr>
                <w:ins w:id="7713" w:author="智誠 楊" w:date="2021-05-08T18:47:00Z"/>
                <w:rFonts w:ascii="標楷體" w:eastAsia="標楷體" w:hAnsi="標楷體"/>
              </w:rPr>
            </w:pPr>
            <w:ins w:id="7714" w:author="智誠 楊" w:date="2021-05-08T18:47:00Z">
              <w:r>
                <w:rPr>
                  <w:rFonts w:ascii="標楷體" w:eastAsia="標楷體" w:hAnsi="標楷體" w:hint="eastAsia"/>
                </w:rPr>
                <w:t>交易控制檔</w:t>
              </w:r>
            </w:ins>
          </w:p>
        </w:tc>
      </w:tr>
    </w:tbl>
    <w:p w14:paraId="52129AD7" w14:textId="77777777" w:rsidR="006D6C4C" w:rsidRDefault="006D6C4C" w:rsidP="006D6C4C">
      <w:pPr>
        <w:ind w:left="1440"/>
        <w:rPr>
          <w:ins w:id="7715" w:author="智誠 楊" w:date="2021-05-08T18:38:00Z"/>
        </w:rPr>
      </w:pPr>
    </w:p>
    <w:p w14:paraId="0C82F62B" w14:textId="77777777" w:rsidR="000915A5" w:rsidRDefault="000915A5">
      <w:pPr>
        <w:widowControl/>
        <w:rPr>
          <w:ins w:id="7716" w:author="阿毛" w:date="2021-06-07T14:54:00Z"/>
          <w:rFonts w:eastAsia="標楷體"/>
          <w:sz w:val="26"/>
        </w:rPr>
      </w:pPr>
      <w:ins w:id="7717" w:author="阿毛" w:date="2021-06-07T14:54:00Z">
        <w:r>
          <w:br w:type="page"/>
        </w:r>
      </w:ins>
    </w:p>
    <w:p w14:paraId="2ECB01FF" w14:textId="331D77A0" w:rsidR="006D6C4C" w:rsidRPr="005F1722" w:rsidRDefault="006D6C4C" w:rsidP="006D6C4C">
      <w:pPr>
        <w:pStyle w:val="a"/>
        <w:rPr>
          <w:ins w:id="7718" w:author="智誠 楊" w:date="2021-05-08T18:38:00Z"/>
        </w:rPr>
      </w:pPr>
      <w:ins w:id="7719" w:author="智誠 楊" w:date="2021-05-08T18:38:00Z">
        <w:r w:rsidRPr="005F1722">
          <w:lastRenderedPageBreak/>
          <w:t>UI</w:t>
        </w:r>
        <w:r w:rsidRPr="005F1722">
          <w:t>畫面</w:t>
        </w:r>
        <w:r w:rsidRPr="005F1722">
          <w:rPr>
            <w:rFonts w:hint="eastAsia"/>
          </w:rPr>
          <w:t>:</w:t>
        </w:r>
      </w:ins>
    </w:p>
    <w:p w14:paraId="3D186FF3" w14:textId="77777777" w:rsidR="006D6C4C" w:rsidRPr="00B56858" w:rsidRDefault="006D6C4C" w:rsidP="006D6C4C">
      <w:pPr>
        <w:rPr>
          <w:ins w:id="7720" w:author="智誠 楊" w:date="2021-05-08T18:38:00Z"/>
          <w:rFonts w:ascii="標楷體" w:eastAsia="標楷體" w:hAnsi="標楷體"/>
        </w:rPr>
      </w:pPr>
      <w:ins w:id="7721" w:author="智誠 楊" w:date="2021-05-08T18:38:00Z">
        <w:r>
          <w:rPr>
            <w:rFonts w:ascii="標楷體" w:eastAsia="標楷體" w:hAnsi="標楷體" w:hint="eastAsia"/>
          </w:rPr>
          <w:t>輸入畫面:</w:t>
        </w:r>
      </w:ins>
    </w:p>
    <w:p w14:paraId="6D8B8EB9" w14:textId="382DBD0E" w:rsidR="006D6C4C" w:rsidRPr="00B56858" w:rsidRDefault="00AF50F7" w:rsidP="006D6C4C">
      <w:pPr>
        <w:rPr>
          <w:ins w:id="7722" w:author="智誠 楊" w:date="2021-05-08T18:38:00Z"/>
        </w:rPr>
      </w:pPr>
      <w:ins w:id="7723" w:author="智誠 楊" w:date="2021-05-08T18:48:00Z">
        <w:r w:rsidRPr="00AF50F7">
          <w:rPr>
            <w:noProof/>
          </w:rPr>
          <w:drawing>
            <wp:inline distT="0" distB="0" distL="0" distR="0" wp14:anchorId="4DBA9F72" wp14:editId="507CA404">
              <wp:extent cx="6479540" cy="13811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381125"/>
                      </a:xfrm>
                      <a:prstGeom prst="rect">
                        <a:avLst/>
                      </a:prstGeom>
                    </pic:spPr>
                  </pic:pic>
                </a:graphicData>
              </a:graphic>
            </wp:inline>
          </w:drawing>
        </w:r>
      </w:ins>
    </w:p>
    <w:p w14:paraId="1DEF3A0F" w14:textId="77777777" w:rsidR="006D6C4C" w:rsidRDefault="006D6C4C" w:rsidP="006D6C4C">
      <w:pPr>
        <w:widowControl/>
        <w:rPr>
          <w:ins w:id="7724" w:author="智誠 楊" w:date="2021-05-08T18:38:00Z"/>
          <w:rFonts w:eastAsia="標楷體"/>
          <w:sz w:val="26"/>
        </w:rPr>
      </w:pPr>
      <w:ins w:id="7725" w:author="智誠 楊" w:date="2021-05-08T18:38:00Z">
        <w:del w:id="7726" w:author="阿毛" w:date="2021-06-07T14:57:00Z">
          <w:r w:rsidDel="000915A5">
            <w:br w:type="page"/>
          </w:r>
        </w:del>
      </w:ins>
    </w:p>
    <w:p w14:paraId="7D9305D2" w14:textId="77777777" w:rsidR="006D6C4C" w:rsidDel="00915A20" w:rsidRDefault="006D6C4C" w:rsidP="006D6C4C">
      <w:pPr>
        <w:pStyle w:val="a"/>
        <w:rPr>
          <w:ins w:id="7727" w:author="智誠 楊" w:date="2021-05-08T18:38:00Z"/>
          <w:del w:id="7728" w:author="阿毛" w:date="2021-06-03T10:31:00Z"/>
        </w:rPr>
      </w:pPr>
      <w:ins w:id="7729" w:author="智誠 楊" w:date="2021-05-08T18:38:00Z">
        <w:r>
          <w:lastRenderedPageBreak/>
          <w:t>輸入畫面</w:t>
        </w:r>
        <w:r>
          <w:rPr>
            <w:rFonts w:hint="eastAsia"/>
            <w:lang w:eastAsia="zh-HK"/>
          </w:rPr>
          <w:t>按鈕</w:t>
        </w:r>
        <w:r>
          <w:t>說明</w:t>
        </w:r>
      </w:ins>
    </w:p>
    <w:p w14:paraId="0C534839" w14:textId="77777777" w:rsidR="006D6C4C" w:rsidRPr="00F5236F" w:rsidRDefault="006D6C4C">
      <w:pPr>
        <w:pStyle w:val="a"/>
        <w:rPr>
          <w:ins w:id="7730" w:author="智誠 楊" w:date="2021-05-08T18:38:00Z"/>
        </w:rPr>
        <w:pPrChange w:id="7731" w:author="阿毛" w:date="2021-06-03T10:31:00Z">
          <w:pPr/>
        </w:pPrChange>
      </w:pPr>
    </w:p>
    <w:tbl>
      <w:tblPr>
        <w:tblStyle w:val="ac"/>
        <w:tblW w:w="0" w:type="auto"/>
        <w:tblInd w:w="250" w:type="dxa"/>
        <w:tblLook w:val="04A0" w:firstRow="1" w:lastRow="0" w:firstColumn="1" w:lastColumn="0" w:noHBand="0" w:noVBand="1"/>
      </w:tblPr>
      <w:tblGrid>
        <w:gridCol w:w="851"/>
        <w:gridCol w:w="2126"/>
        <w:gridCol w:w="7033"/>
      </w:tblGrid>
      <w:tr w:rsidR="006D6C4C" w:rsidRPr="00F5236F" w14:paraId="07951385" w14:textId="77777777" w:rsidTr="00B6788F">
        <w:trPr>
          <w:ins w:id="7732" w:author="智誠 楊" w:date="2021-05-08T18:38:00Z"/>
        </w:trPr>
        <w:tc>
          <w:tcPr>
            <w:tcW w:w="851" w:type="dxa"/>
            <w:shd w:val="clear" w:color="auto" w:fill="D9D9D9" w:themeFill="background1" w:themeFillShade="D9"/>
          </w:tcPr>
          <w:p w14:paraId="72065ACA" w14:textId="77777777" w:rsidR="006D6C4C" w:rsidRPr="00F5236F" w:rsidRDefault="006D6C4C" w:rsidP="00B6788F">
            <w:pPr>
              <w:jc w:val="center"/>
              <w:rPr>
                <w:ins w:id="7733" w:author="智誠 楊" w:date="2021-05-08T18:38:00Z"/>
                <w:rFonts w:ascii="標楷體" w:eastAsia="標楷體" w:hAnsi="標楷體"/>
              </w:rPr>
            </w:pPr>
            <w:ins w:id="7734" w:author="智誠 楊" w:date="2021-05-08T18:3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78D5FE67" w14:textId="77777777" w:rsidR="006D6C4C" w:rsidRPr="00F5236F" w:rsidRDefault="006D6C4C" w:rsidP="00B6788F">
            <w:pPr>
              <w:jc w:val="center"/>
              <w:rPr>
                <w:ins w:id="7735" w:author="智誠 楊" w:date="2021-05-08T18:38:00Z"/>
                <w:rFonts w:ascii="標楷體" w:eastAsia="標楷體" w:hAnsi="標楷體"/>
              </w:rPr>
            </w:pPr>
            <w:ins w:id="7736" w:author="智誠 楊" w:date="2021-05-08T18:38:00Z">
              <w:r>
                <w:rPr>
                  <w:rFonts w:ascii="標楷體" w:eastAsia="標楷體" w:hAnsi="標楷體" w:hint="eastAsia"/>
                  <w:lang w:eastAsia="zh-HK"/>
                </w:rPr>
                <w:t>按鈕名稱</w:t>
              </w:r>
            </w:ins>
          </w:p>
        </w:tc>
        <w:tc>
          <w:tcPr>
            <w:tcW w:w="7033" w:type="dxa"/>
            <w:shd w:val="clear" w:color="auto" w:fill="D9D9D9" w:themeFill="background1" w:themeFillShade="D9"/>
          </w:tcPr>
          <w:p w14:paraId="448D9B8C" w14:textId="77777777" w:rsidR="006D6C4C" w:rsidRPr="00F5236F" w:rsidRDefault="006D6C4C" w:rsidP="00B6788F">
            <w:pPr>
              <w:jc w:val="center"/>
              <w:rPr>
                <w:ins w:id="7737" w:author="智誠 楊" w:date="2021-05-08T18:38:00Z"/>
                <w:rFonts w:ascii="標楷體" w:eastAsia="標楷體" w:hAnsi="標楷體"/>
              </w:rPr>
            </w:pPr>
            <w:ins w:id="7738" w:author="智誠 楊" w:date="2021-05-08T18:38:00Z">
              <w:r>
                <w:rPr>
                  <w:rFonts w:ascii="標楷體" w:eastAsia="標楷體" w:hAnsi="標楷體" w:hint="eastAsia"/>
                  <w:lang w:eastAsia="zh-HK"/>
                </w:rPr>
                <w:t>功能說明</w:t>
              </w:r>
            </w:ins>
          </w:p>
        </w:tc>
      </w:tr>
      <w:tr w:rsidR="006D6C4C" w:rsidRPr="00F5236F" w14:paraId="52A0A114" w14:textId="77777777" w:rsidTr="00B6788F">
        <w:trPr>
          <w:ins w:id="7739" w:author="智誠 楊" w:date="2021-05-08T18:38:00Z"/>
        </w:trPr>
        <w:tc>
          <w:tcPr>
            <w:tcW w:w="851" w:type="dxa"/>
          </w:tcPr>
          <w:p w14:paraId="7D1A77A1" w14:textId="77777777" w:rsidR="006D6C4C" w:rsidRPr="00F5236F" w:rsidRDefault="006D6C4C" w:rsidP="00B6788F">
            <w:pPr>
              <w:jc w:val="center"/>
              <w:rPr>
                <w:ins w:id="7740" w:author="智誠 楊" w:date="2021-05-08T18:38:00Z"/>
                <w:rFonts w:ascii="標楷體" w:eastAsia="標楷體" w:hAnsi="標楷體"/>
                <w:lang w:eastAsia="zh-HK"/>
              </w:rPr>
            </w:pPr>
            <w:ins w:id="7741" w:author="智誠 楊" w:date="2021-05-08T18:38:00Z">
              <w:r>
                <w:rPr>
                  <w:rFonts w:ascii="標楷體" w:eastAsia="標楷體" w:hAnsi="標楷體" w:hint="eastAsia"/>
                </w:rPr>
                <w:t>1</w:t>
              </w:r>
            </w:ins>
          </w:p>
        </w:tc>
        <w:tc>
          <w:tcPr>
            <w:tcW w:w="2126" w:type="dxa"/>
          </w:tcPr>
          <w:p w14:paraId="7B6C6308" w14:textId="77777777" w:rsidR="006D6C4C" w:rsidRDefault="006D6C4C" w:rsidP="00B6788F">
            <w:pPr>
              <w:rPr>
                <w:ins w:id="7742" w:author="智誠 楊" w:date="2021-05-08T18:38:00Z"/>
                <w:rFonts w:ascii="標楷體" w:eastAsia="標楷體" w:hAnsi="標楷體"/>
                <w:lang w:eastAsia="zh-HK"/>
              </w:rPr>
            </w:pPr>
            <w:ins w:id="7743" w:author="智誠 楊" w:date="2021-05-08T18:38:00Z">
              <w:r>
                <w:rPr>
                  <w:rFonts w:ascii="標楷體" w:eastAsia="標楷體" w:hAnsi="標楷體" w:hint="eastAsia"/>
                  <w:lang w:eastAsia="zh-HK"/>
                </w:rPr>
                <w:t>查詢</w:t>
              </w:r>
            </w:ins>
          </w:p>
        </w:tc>
        <w:tc>
          <w:tcPr>
            <w:tcW w:w="7033" w:type="dxa"/>
          </w:tcPr>
          <w:p w14:paraId="2F278BEB" w14:textId="528F95C0" w:rsidR="006D6C4C" w:rsidRDefault="000915A5" w:rsidP="00B6788F">
            <w:pPr>
              <w:rPr>
                <w:ins w:id="7744" w:author="阿毛" w:date="2021-06-07T14:57:00Z"/>
                <w:rFonts w:ascii="標楷體" w:eastAsia="標楷體" w:hAnsi="標楷體"/>
                <w:lang w:eastAsia="zh-HK"/>
              </w:rPr>
            </w:pPr>
            <w:ins w:id="7745" w:author="阿毛" w:date="2021-06-07T14:57:00Z">
              <w:r>
                <w:rPr>
                  <w:rFonts w:ascii="標楷體" w:eastAsia="標楷體" w:hAnsi="標楷體" w:hint="eastAsia"/>
                  <w:lang w:eastAsia="zh-HK"/>
                </w:rPr>
                <w:t>1</w:t>
              </w:r>
              <w:r>
                <w:rPr>
                  <w:rFonts w:ascii="標楷體" w:eastAsia="標楷體" w:hAnsi="標楷體"/>
                  <w:lang w:eastAsia="zh-HK"/>
                </w:rPr>
                <w:t>.</w:t>
              </w:r>
            </w:ins>
            <w:ins w:id="7746" w:author="智誠 楊" w:date="2021-05-08T18:38:00Z">
              <w:r w:rsidR="006D6C4C">
                <w:rPr>
                  <w:rFonts w:ascii="標楷體" w:eastAsia="標楷體" w:hAnsi="標楷體" w:hint="eastAsia"/>
                  <w:lang w:eastAsia="zh-HK"/>
                </w:rPr>
                <w:t>依據輸入條件查詢資料</w:t>
              </w:r>
            </w:ins>
          </w:p>
          <w:p w14:paraId="1FA6AC34" w14:textId="77777777" w:rsidR="000915A5" w:rsidRPr="00E51641" w:rsidRDefault="000915A5" w:rsidP="000915A5">
            <w:pPr>
              <w:rPr>
                <w:ins w:id="7747" w:author="阿毛" w:date="2021-06-07T14:57:00Z"/>
                <w:rFonts w:ascii="標楷體" w:eastAsia="標楷體" w:hAnsi="標楷體"/>
                <w:shd w:val="pct15" w:color="auto" w:fill="FFFFFF"/>
                <w:lang w:eastAsia="zh-HK"/>
              </w:rPr>
            </w:pPr>
            <w:ins w:id="7748" w:author="阿毛" w:date="2021-06-07T14:57:00Z">
              <w:r w:rsidRPr="00E51641">
                <w:rPr>
                  <w:rFonts w:ascii="標楷體" w:eastAsia="標楷體" w:hAnsi="標楷體" w:hint="eastAsia"/>
                  <w:shd w:val="pct15" w:color="auto" w:fill="FFFFFF"/>
                  <w:lang w:eastAsia="zh-HK"/>
                </w:rPr>
                <w:t>&lt;&lt;檢查說明&gt;&gt;</w:t>
              </w:r>
            </w:ins>
          </w:p>
          <w:p w14:paraId="142D298E" w14:textId="77777777" w:rsidR="000915A5" w:rsidRDefault="000915A5" w:rsidP="000915A5">
            <w:pPr>
              <w:rPr>
                <w:ins w:id="7749" w:author="阿毛" w:date="2021-06-07T14:57:00Z"/>
                <w:rFonts w:ascii="標楷體" w:eastAsia="標楷體" w:hAnsi="標楷體"/>
              </w:rPr>
            </w:pPr>
            <w:ins w:id="7750" w:author="阿毛" w:date="2021-06-07T14:57: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ins>
          </w:p>
          <w:p w14:paraId="58291A5C" w14:textId="6E6955CD" w:rsidR="000915A5" w:rsidRDefault="000915A5" w:rsidP="000915A5">
            <w:pPr>
              <w:rPr>
                <w:ins w:id="7751" w:author="阿毛" w:date="2021-06-07T14:57:00Z"/>
                <w:rFonts w:ascii="標楷體" w:eastAsia="標楷體" w:hAnsi="標楷體"/>
                <w:lang w:eastAsia="zh-HK"/>
              </w:rPr>
            </w:pPr>
            <w:ins w:id="7752" w:author="阿毛" w:date="2021-06-07T14:57:00Z">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ins>
          </w:p>
          <w:p w14:paraId="3BE52299" w14:textId="77777777" w:rsidR="000915A5" w:rsidRPr="0076262E" w:rsidRDefault="000915A5" w:rsidP="000915A5">
            <w:pPr>
              <w:rPr>
                <w:ins w:id="7753" w:author="阿毛" w:date="2021-06-07T14:57:00Z"/>
                <w:rFonts w:ascii="標楷體" w:eastAsia="標楷體" w:hAnsi="標楷體"/>
                <w:shd w:val="pct15" w:color="auto" w:fill="FFFFFF"/>
                <w:lang w:eastAsia="zh-HK"/>
              </w:rPr>
            </w:pPr>
            <w:ins w:id="7754" w:author="阿毛" w:date="2021-06-07T14:57:00Z">
              <w:r w:rsidRPr="0076262E">
                <w:rPr>
                  <w:rFonts w:ascii="標楷體" w:eastAsia="標楷體" w:hAnsi="標楷體" w:hint="eastAsia"/>
                  <w:shd w:val="pct15" w:color="auto" w:fill="FFFFFF"/>
                  <w:lang w:eastAsia="zh-HK"/>
                </w:rPr>
                <w:t>&lt;&lt;成功處理說明&gt;&gt;</w:t>
              </w:r>
            </w:ins>
          </w:p>
          <w:p w14:paraId="08201A61" w14:textId="606D25FD" w:rsidR="000915A5" w:rsidRDefault="000915A5" w:rsidP="000915A5">
            <w:pPr>
              <w:rPr>
                <w:ins w:id="7755" w:author="智誠 楊" w:date="2021-05-08T18:38:00Z"/>
                <w:rFonts w:ascii="標楷體" w:eastAsia="標楷體" w:hAnsi="標楷體"/>
                <w:lang w:eastAsia="zh-HK"/>
              </w:rPr>
            </w:pPr>
            <w:ins w:id="7756" w:author="阿毛" w:date="2021-06-07T14:57: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6D6C4C" w:rsidRPr="00F5236F" w14:paraId="5FD855D0" w14:textId="77777777" w:rsidTr="00B6788F">
        <w:trPr>
          <w:ins w:id="7757" w:author="智誠 楊" w:date="2021-05-08T18:38:00Z"/>
        </w:trPr>
        <w:tc>
          <w:tcPr>
            <w:tcW w:w="851" w:type="dxa"/>
          </w:tcPr>
          <w:p w14:paraId="77504BB0" w14:textId="77777777" w:rsidR="006D6C4C" w:rsidRDefault="006D6C4C" w:rsidP="00B6788F">
            <w:pPr>
              <w:jc w:val="center"/>
              <w:rPr>
                <w:ins w:id="7758" w:author="智誠 楊" w:date="2021-05-08T18:38:00Z"/>
                <w:rFonts w:ascii="標楷體" w:eastAsia="標楷體" w:hAnsi="標楷體"/>
              </w:rPr>
            </w:pPr>
            <w:ins w:id="7759" w:author="智誠 楊" w:date="2021-05-08T18:38:00Z">
              <w:r>
                <w:rPr>
                  <w:rFonts w:ascii="標楷體" w:eastAsia="標楷體" w:hAnsi="標楷體" w:hint="eastAsia"/>
                </w:rPr>
                <w:t>2</w:t>
              </w:r>
            </w:ins>
          </w:p>
        </w:tc>
        <w:tc>
          <w:tcPr>
            <w:tcW w:w="2126" w:type="dxa"/>
          </w:tcPr>
          <w:p w14:paraId="5E748D75" w14:textId="77777777" w:rsidR="006D6C4C" w:rsidRDefault="006D6C4C" w:rsidP="00B6788F">
            <w:pPr>
              <w:rPr>
                <w:ins w:id="7760" w:author="智誠 楊" w:date="2021-05-08T18:38:00Z"/>
                <w:rFonts w:ascii="標楷體" w:eastAsia="標楷體" w:hAnsi="標楷體"/>
                <w:lang w:eastAsia="zh-HK"/>
              </w:rPr>
            </w:pPr>
            <w:ins w:id="7761" w:author="智誠 楊" w:date="2021-05-08T18:38:00Z">
              <w:r>
                <w:rPr>
                  <w:rFonts w:ascii="標楷體" w:eastAsia="標楷體" w:hAnsi="標楷體" w:hint="eastAsia"/>
                  <w:lang w:eastAsia="zh-HK"/>
                </w:rPr>
                <w:t>離開</w:t>
              </w:r>
            </w:ins>
          </w:p>
        </w:tc>
        <w:tc>
          <w:tcPr>
            <w:tcW w:w="7033" w:type="dxa"/>
          </w:tcPr>
          <w:p w14:paraId="38639859" w14:textId="77777777" w:rsidR="006D6C4C" w:rsidRDefault="006D6C4C" w:rsidP="00B6788F">
            <w:pPr>
              <w:rPr>
                <w:ins w:id="7762" w:author="智誠 楊" w:date="2021-05-08T18:38:00Z"/>
                <w:rFonts w:ascii="標楷體" w:eastAsia="標楷體" w:hAnsi="標楷體"/>
                <w:lang w:eastAsia="zh-HK"/>
              </w:rPr>
            </w:pPr>
            <w:ins w:id="7763" w:author="智誠 楊" w:date="2021-05-08T18:38:00Z">
              <w:r>
                <w:rPr>
                  <w:rFonts w:ascii="標楷體" w:eastAsia="標楷體" w:hAnsi="標楷體" w:hint="eastAsia"/>
                  <w:lang w:eastAsia="zh-HK"/>
                </w:rPr>
                <w:t>關閉此查詢畫面</w:t>
              </w:r>
            </w:ins>
          </w:p>
        </w:tc>
      </w:tr>
      <w:tr w:rsidR="006D6C4C" w:rsidRPr="00F5236F" w14:paraId="557CF137" w14:textId="77777777" w:rsidTr="00B6788F">
        <w:trPr>
          <w:ins w:id="7764" w:author="智誠 楊" w:date="2021-05-08T18:38:00Z"/>
        </w:trPr>
        <w:tc>
          <w:tcPr>
            <w:tcW w:w="851" w:type="dxa"/>
          </w:tcPr>
          <w:p w14:paraId="0960F158" w14:textId="77777777" w:rsidR="006D6C4C" w:rsidRDefault="006D6C4C" w:rsidP="00B6788F">
            <w:pPr>
              <w:jc w:val="center"/>
              <w:rPr>
                <w:ins w:id="7765" w:author="智誠 楊" w:date="2021-05-08T18:38:00Z"/>
                <w:rFonts w:ascii="標楷體" w:eastAsia="標楷體" w:hAnsi="標楷體"/>
              </w:rPr>
            </w:pPr>
            <w:ins w:id="7766" w:author="智誠 楊" w:date="2021-05-08T18:38:00Z">
              <w:r>
                <w:rPr>
                  <w:rFonts w:ascii="標楷體" w:eastAsia="標楷體" w:hAnsi="標楷體" w:hint="eastAsia"/>
                </w:rPr>
                <w:t>3</w:t>
              </w:r>
            </w:ins>
          </w:p>
        </w:tc>
        <w:tc>
          <w:tcPr>
            <w:tcW w:w="2126" w:type="dxa"/>
          </w:tcPr>
          <w:p w14:paraId="67177C35" w14:textId="77777777" w:rsidR="006D6C4C" w:rsidRDefault="006D6C4C" w:rsidP="00B6788F">
            <w:pPr>
              <w:rPr>
                <w:ins w:id="7767" w:author="智誠 楊" w:date="2021-05-08T18:38:00Z"/>
                <w:rFonts w:ascii="標楷體" w:eastAsia="標楷體" w:hAnsi="標楷體"/>
                <w:lang w:eastAsia="zh-HK"/>
              </w:rPr>
            </w:pPr>
            <w:ins w:id="7768" w:author="智誠 楊" w:date="2021-05-08T18:3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0B04E2C9" w14:textId="77777777" w:rsidR="006D6C4C" w:rsidRDefault="006D6C4C" w:rsidP="00B6788F">
            <w:pPr>
              <w:rPr>
                <w:ins w:id="7769" w:author="智誠 楊" w:date="2021-05-08T18:38:00Z"/>
                <w:rFonts w:ascii="標楷體" w:eastAsia="標楷體" w:hAnsi="標楷體"/>
                <w:lang w:eastAsia="zh-HK"/>
              </w:rPr>
            </w:pPr>
            <w:ins w:id="7770" w:author="智誠 楊" w:date="2021-05-08T18:3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0E2CA1B0" w14:textId="77777777" w:rsidR="006D6C4C" w:rsidRDefault="006D6C4C" w:rsidP="006D6C4C">
      <w:pPr>
        <w:pStyle w:val="a"/>
        <w:numPr>
          <w:ilvl w:val="0"/>
          <w:numId w:val="0"/>
        </w:numPr>
        <w:rPr>
          <w:ins w:id="7771" w:author="智誠 楊" w:date="2021-05-08T18:38:00Z"/>
        </w:rPr>
      </w:pPr>
    </w:p>
    <w:p w14:paraId="61439A61" w14:textId="77777777" w:rsidR="006D6C4C" w:rsidDel="00915A20" w:rsidRDefault="006D6C4C" w:rsidP="006D6C4C">
      <w:pPr>
        <w:pStyle w:val="a"/>
        <w:rPr>
          <w:ins w:id="7772" w:author="智誠 楊" w:date="2021-05-08T18:38:00Z"/>
          <w:del w:id="7773" w:author="阿毛" w:date="2021-06-03T10:31:00Z"/>
        </w:rPr>
      </w:pPr>
      <w:ins w:id="7774" w:author="智誠 楊" w:date="2021-05-08T18:38:00Z">
        <w:r>
          <w:t>輸入畫面資料說明</w:t>
        </w:r>
      </w:ins>
    </w:p>
    <w:p w14:paraId="798652FA" w14:textId="77777777" w:rsidR="006D6C4C" w:rsidRPr="00583AF3" w:rsidRDefault="006D6C4C">
      <w:pPr>
        <w:pStyle w:val="a"/>
        <w:rPr>
          <w:ins w:id="7775" w:author="智誠 楊" w:date="2021-05-08T18:38:00Z"/>
        </w:rPr>
        <w:pPrChange w:id="7776" w:author="阿毛" w:date="2021-06-03T10:31: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777" w:author="阿毛" w:date="2021-06-07T15:41: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39"/>
        <w:gridCol w:w="1269"/>
        <w:gridCol w:w="568"/>
        <w:gridCol w:w="992"/>
        <w:gridCol w:w="2572"/>
        <w:gridCol w:w="456"/>
        <w:gridCol w:w="576"/>
        <w:gridCol w:w="3448"/>
        <w:tblGridChange w:id="7778">
          <w:tblGrid>
            <w:gridCol w:w="542"/>
            <w:gridCol w:w="9"/>
            <w:gridCol w:w="16"/>
            <w:gridCol w:w="1281"/>
            <w:gridCol w:w="86"/>
            <w:gridCol w:w="184"/>
            <w:gridCol w:w="546"/>
            <w:gridCol w:w="86"/>
            <w:gridCol w:w="671"/>
            <w:gridCol w:w="113"/>
            <w:gridCol w:w="1907"/>
            <w:gridCol w:w="200"/>
            <w:gridCol w:w="722"/>
            <w:gridCol w:w="22"/>
            <w:gridCol w:w="190"/>
            <w:gridCol w:w="364"/>
            <w:gridCol w:w="22"/>
            <w:gridCol w:w="3143"/>
            <w:gridCol w:w="316"/>
          </w:tblGrid>
        </w:tblGridChange>
      </w:tblGrid>
      <w:tr w:rsidR="006D6C4C" w:rsidRPr="00362205" w14:paraId="0834B78D" w14:textId="77777777" w:rsidTr="00B455C7">
        <w:trPr>
          <w:trHeight w:val="388"/>
          <w:jc w:val="center"/>
          <w:ins w:id="7779" w:author="智誠 楊" w:date="2021-05-08T18:38:00Z"/>
          <w:trPrChange w:id="7780" w:author="阿毛" w:date="2021-06-07T15:41:00Z">
            <w:trPr>
              <w:gridAfter w:val="0"/>
              <w:trHeight w:val="388"/>
              <w:jc w:val="center"/>
            </w:trPr>
          </w:trPrChange>
        </w:trPr>
        <w:tc>
          <w:tcPr>
            <w:tcW w:w="539" w:type="dxa"/>
            <w:vMerge w:val="restart"/>
            <w:shd w:val="clear" w:color="auto" w:fill="D9D9D9" w:themeFill="background1" w:themeFillShade="D9"/>
            <w:tcPrChange w:id="7781" w:author="阿毛" w:date="2021-06-07T15:41:00Z">
              <w:tcPr>
                <w:tcW w:w="567" w:type="dxa"/>
                <w:gridSpan w:val="3"/>
                <w:vMerge w:val="restart"/>
                <w:shd w:val="clear" w:color="auto" w:fill="D9D9D9" w:themeFill="background1" w:themeFillShade="D9"/>
              </w:tcPr>
            </w:tcPrChange>
          </w:tcPr>
          <w:p w14:paraId="312A358F" w14:textId="77777777" w:rsidR="006D6C4C" w:rsidRPr="00362205" w:rsidRDefault="006D6C4C" w:rsidP="00B6788F">
            <w:pPr>
              <w:rPr>
                <w:ins w:id="7782" w:author="智誠 楊" w:date="2021-05-08T18:38:00Z"/>
                <w:rFonts w:ascii="標楷體" w:eastAsia="標楷體" w:hAnsi="標楷體"/>
              </w:rPr>
            </w:pPr>
            <w:ins w:id="7783" w:author="智誠 楊" w:date="2021-05-08T18:38:00Z">
              <w:r w:rsidRPr="00362205">
                <w:rPr>
                  <w:rFonts w:ascii="標楷體" w:eastAsia="標楷體" w:hAnsi="標楷體"/>
                </w:rPr>
                <w:t>序號</w:t>
              </w:r>
            </w:ins>
          </w:p>
        </w:tc>
        <w:tc>
          <w:tcPr>
            <w:tcW w:w="1269" w:type="dxa"/>
            <w:vMerge w:val="restart"/>
            <w:shd w:val="clear" w:color="auto" w:fill="D9D9D9" w:themeFill="background1" w:themeFillShade="D9"/>
            <w:tcPrChange w:id="7784" w:author="阿毛" w:date="2021-06-07T15:41:00Z">
              <w:tcPr>
                <w:tcW w:w="1551" w:type="dxa"/>
                <w:gridSpan w:val="3"/>
                <w:vMerge w:val="restart"/>
                <w:shd w:val="clear" w:color="auto" w:fill="D9D9D9" w:themeFill="background1" w:themeFillShade="D9"/>
              </w:tcPr>
            </w:tcPrChange>
          </w:tcPr>
          <w:p w14:paraId="3B5588CA" w14:textId="77777777" w:rsidR="006D6C4C" w:rsidRPr="00362205" w:rsidRDefault="006D6C4C" w:rsidP="00B6788F">
            <w:pPr>
              <w:rPr>
                <w:ins w:id="7785" w:author="智誠 楊" w:date="2021-05-08T18:38:00Z"/>
                <w:rFonts w:ascii="標楷體" w:eastAsia="標楷體" w:hAnsi="標楷體"/>
              </w:rPr>
            </w:pPr>
            <w:ins w:id="7786" w:author="智誠 楊" w:date="2021-05-08T18:38:00Z">
              <w:r w:rsidRPr="00362205">
                <w:rPr>
                  <w:rFonts w:ascii="標楷體" w:eastAsia="標楷體" w:hAnsi="標楷體"/>
                </w:rPr>
                <w:t>欄位</w:t>
              </w:r>
            </w:ins>
          </w:p>
        </w:tc>
        <w:tc>
          <w:tcPr>
            <w:tcW w:w="5164" w:type="dxa"/>
            <w:gridSpan w:val="5"/>
            <w:shd w:val="clear" w:color="auto" w:fill="D9D9D9" w:themeFill="background1" w:themeFillShade="D9"/>
            <w:tcPrChange w:id="7787" w:author="阿毛" w:date="2021-06-07T15:41:00Z">
              <w:tcPr>
                <w:tcW w:w="4337" w:type="dxa"/>
                <w:gridSpan w:val="9"/>
                <w:shd w:val="clear" w:color="auto" w:fill="D9D9D9" w:themeFill="background1" w:themeFillShade="D9"/>
              </w:tcPr>
            </w:tcPrChange>
          </w:tcPr>
          <w:p w14:paraId="5B6D7F0E" w14:textId="77777777" w:rsidR="006D6C4C" w:rsidRPr="00362205" w:rsidRDefault="006D6C4C" w:rsidP="00B6788F">
            <w:pPr>
              <w:jc w:val="center"/>
              <w:rPr>
                <w:ins w:id="7788" w:author="智誠 楊" w:date="2021-05-08T18:38:00Z"/>
                <w:rFonts w:ascii="標楷體" w:eastAsia="標楷體" w:hAnsi="標楷體"/>
              </w:rPr>
            </w:pPr>
            <w:ins w:id="7789" w:author="智誠 楊" w:date="2021-05-08T18:38:00Z">
              <w:r w:rsidRPr="00362205">
                <w:rPr>
                  <w:rFonts w:ascii="標楷體" w:eastAsia="標楷體" w:hAnsi="標楷體"/>
                </w:rPr>
                <w:t>說明</w:t>
              </w:r>
            </w:ins>
          </w:p>
        </w:tc>
        <w:tc>
          <w:tcPr>
            <w:tcW w:w="3448" w:type="dxa"/>
            <w:vMerge w:val="restart"/>
            <w:shd w:val="clear" w:color="auto" w:fill="D9D9D9" w:themeFill="background1" w:themeFillShade="D9"/>
            <w:tcPrChange w:id="7790" w:author="阿毛" w:date="2021-06-07T15:41:00Z">
              <w:tcPr>
                <w:tcW w:w="3529" w:type="dxa"/>
                <w:gridSpan w:val="3"/>
                <w:vMerge w:val="restart"/>
                <w:shd w:val="clear" w:color="auto" w:fill="D9D9D9" w:themeFill="background1" w:themeFillShade="D9"/>
              </w:tcPr>
            </w:tcPrChange>
          </w:tcPr>
          <w:p w14:paraId="12B0157A" w14:textId="77777777" w:rsidR="006D6C4C" w:rsidRPr="00362205" w:rsidRDefault="006D6C4C" w:rsidP="00B6788F">
            <w:pPr>
              <w:rPr>
                <w:ins w:id="7791" w:author="智誠 楊" w:date="2021-05-08T18:38:00Z"/>
                <w:rFonts w:ascii="標楷體" w:eastAsia="標楷體" w:hAnsi="標楷體"/>
              </w:rPr>
            </w:pPr>
            <w:ins w:id="7792" w:author="智誠 楊" w:date="2021-05-08T18:38:00Z">
              <w:r w:rsidRPr="00362205">
                <w:rPr>
                  <w:rFonts w:ascii="標楷體" w:eastAsia="標楷體" w:hAnsi="標楷體"/>
                </w:rPr>
                <w:t>處理邏輯及注意事項</w:t>
              </w:r>
            </w:ins>
          </w:p>
        </w:tc>
      </w:tr>
      <w:tr w:rsidR="00B455C7" w:rsidRPr="00362205" w14:paraId="0CBCFDCB" w14:textId="77777777" w:rsidTr="00B455C7">
        <w:trPr>
          <w:trHeight w:val="244"/>
          <w:jc w:val="center"/>
          <w:ins w:id="7793" w:author="智誠 楊" w:date="2021-05-08T18:38:00Z"/>
          <w:trPrChange w:id="7794" w:author="阿毛" w:date="2021-06-07T15:41:00Z">
            <w:trPr>
              <w:trHeight w:val="244"/>
              <w:jc w:val="center"/>
            </w:trPr>
          </w:trPrChange>
        </w:trPr>
        <w:tc>
          <w:tcPr>
            <w:tcW w:w="539" w:type="dxa"/>
            <w:vMerge/>
            <w:shd w:val="clear" w:color="auto" w:fill="D9D9D9" w:themeFill="background1" w:themeFillShade="D9"/>
            <w:tcPrChange w:id="7795" w:author="阿毛" w:date="2021-06-07T15:41:00Z">
              <w:tcPr>
                <w:tcW w:w="559" w:type="dxa"/>
                <w:gridSpan w:val="2"/>
                <w:vMerge/>
                <w:shd w:val="clear" w:color="auto" w:fill="D9D9D9" w:themeFill="background1" w:themeFillShade="D9"/>
              </w:tcPr>
            </w:tcPrChange>
          </w:tcPr>
          <w:p w14:paraId="6972419C" w14:textId="77777777" w:rsidR="006D6C4C" w:rsidRPr="00362205" w:rsidRDefault="006D6C4C" w:rsidP="00B6788F">
            <w:pPr>
              <w:rPr>
                <w:ins w:id="7796" w:author="智誠 楊" w:date="2021-05-08T18:38:00Z"/>
                <w:rFonts w:ascii="標楷體" w:eastAsia="標楷體" w:hAnsi="標楷體"/>
              </w:rPr>
            </w:pPr>
          </w:p>
        </w:tc>
        <w:tc>
          <w:tcPr>
            <w:tcW w:w="1269" w:type="dxa"/>
            <w:vMerge/>
            <w:shd w:val="clear" w:color="auto" w:fill="D9D9D9" w:themeFill="background1" w:themeFillShade="D9"/>
            <w:tcPrChange w:id="7797" w:author="阿毛" w:date="2021-06-07T15:41:00Z">
              <w:tcPr>
                <w:tcW w:w="1476" w:type="dxa"/>
                <w:gridSpan w:val="3"/>
                <w:vMerge/>
                <w:shd w:val="clear" w:color="auto" w:fill="D9D9D9" w:themeFill="background1" w:themeFillShade="D9"/>
              </w:tcPr>
            </w:tcPrChange>
          </w:tcPr>
          <w:p w14:paraId="5F4BF003" w14:textId="77777777" w:rsidR="006D6C4C" w:rsidRPr="00362205" w:rsidRDefault="006D6C4C" w:rsidP="00B6788F">
            <w:pPr>
              <w:rPr>
                <w:ins w:id="7798" w:author="智誠 楊" w:date="2021-05-08T18:38:00Z"/>
                <w:rFonts w:ascii="標楷體" w:eastAsia="標楷體" w:hAnsi="標楷體"/>
              </w:rPr>
            </w:pPr>
          </w:p>
        </w:tc>
        <w:tc>
          <w:tcPr>
            <w:tcW w:w="568" w:type="dxa"/>
            <w:shd w:val="clear" w:color="auto" w:fill="D9D9D9" w:themeFill="background1" w:themeFillShade="D9"/>
            <w:tcPrChange w:id="7799" w:author="阿毛" w:date="2021-06-07T15:41:00Z">
              <w:tcPr>
                <w:tcW w:w="816" w:type="dxa"/>
                <w:gridSpan w:val="3"/>
                <w:shd w:val="clear" w:color="auto" w:fill="D9D9D9" w:themeFill="background1" w:themeFillShade="D9"/>
              </w:tcPr>
            </w:tcPrChange>
          </w:tcPr>
          <w:p w14:paraId="7F4383F8" w14:textId="3738F0BB" w:rsidR="006D6C4C" w:rsidRPr="00362205" w:rsidRDefault="006D6C4C" w:rsidP="00B6788F">
            <w:pPr>
              <w:rPr>
                <w:ins w:id="7800" w:author="智誠 楊" w:date="2021-05-08T18:38:00Z"/>
                <w:rFonts w:ascii="標楷體" w:eastAsia="標楷體" w:hAnsi="標楷體"/>
              </w:rPr>
            </w:pPr>
            <w:ins w:id="7801" w:author="智誠 楊" w:date="2021-05-08T18:38:00Z">
              <w:del w:id="7802" w:author="阿毛" w:date="2021-06-03T09:53:00Z">
                <w:r w:rsidRPr="004E09B8" w:rsidDel="00E27902">
                  <w:rPr>
                    <w:rFonts w:ascii="標楷體" w:eastAsia="標楷體" w:hAnsi="標楷體" w:hint="eastAsia"/>
                  </w:rPr>
                  <w:delText>資料型態長度</w:delText>
                </w:r>
              </w:del>
            </w:ins>
            <w:ins w:id="7803" w:author="阿毛" w:date="2021-06-03T09:53:00Z">
              <w:r w:rsidR="00E27902">
                <w:rPr>
                  <w:rFonts w:ascii="標楷體" w:eastAsia="標楷體" w:hAnsi="標楷體" w:hint="eastAsia"/>
                </w:rPr>
                <w:t>資料長度</w:t>
              </w:r>
            </w:ins>
          </w:p>
        </w:tc>
        <w:tc>
          <w:tcPr>
            <w:tcW w:w="992" w:type="dxa"/>
            <w:shd w:val="clear" w:color="auto" w:fill="D9D9D9" w:themeFill="background1" w:themeFillShade="D9"/>
            <w:tcPrChange w:id="7804" w:author="阿毛" w:date="2021-06-07T15:41:00Z">
              <w:tcPr>
                <w:tcW w:w="817" w:type="dxa"/>
                <w:gridSpan w:val="2"/>
                <w:shd w:val="clear" w:color="auto" w:fill="D9D9D9" w:themeFill="background1" w:themeFillShade="D9"/>
              </w:tcPr>
            </w:tcPrChange>
          </w:tcPr>
          <w:p w14:paraId="5C2ABBFA" w14:textId="77777777" w:rsidR="006D6C4C" w:rsidRPr="00362205" w:rsidRDefault="006D6C4C" w:rsidP="00B6788F">
            <w:pPr>
              <w:rPr>
                <w:ins w:id="7805" w:author="智誠 楊" w:date="2021-05-08T18:38:00Z"/>
                <w:rFonts w:ascii="標楷體" w:eastAsia="標楷體" w:hAnsi="標楷體"/>
              </w:rPr>
            </w:pPr>
            <w:ins w:id="7806" w:author="智誠 楊" w:date="2021-05-08T18:38:00Z">
              <w:r w:rsidRPr="00362205">
                <w:rPr>
                  <w:rFonts w:ascii="標楷體" w:eastAsia="標楷體" w:hAnsi="標楷體"/>
                </w:rPr>
                <w:t>預設值</w:t>
              </w:r>
            </w:ins>
          </w:p>
        </w:tc>
        <w:tc>
          <w:tcPr>
            <w:tcW w:w="2572" w:type="dxa"/>
            <w:shd w:val="clear" w:color="auto" w:fill="D9D9D9" w:themeFill="background1" w:themeFillShade="D9"/>
            <w:tcPrChange w:id="7807" w:author="阿毛" w:date="2021-06-07T15:41:00Z">
              <w:tcPr>
                <w:tcW w:w="2212" w:type="dxa"/>
                <w:gridSpan w:val="2"/>
                <w:shd w:val="clear" w:color="auto" w:fill="D9D9D9" w:themeFill="background1" w:themeFillShade="D9"/>
              </w:tcPr>
            </w:tcPrChange>
          </w:tcPr>
          <w:p w14:paraId="6E7A3B76" w14:textId="77777777" w:rsidR="006D6C4C" w:rsidRPr="00362205" w:rsidRDefault="006D6C4C" w:rsidP="00B6788F">
            <w:pPr>
              <w:rPr>
                <w:ins w:id="7808" w:author="智誠 楊" w:date="2021-05-08T18:38:00Z"/>
                <w:rFonts w:ascii="標楷體" w:eastAsia="標楷體" w:hAnsi="標楷體"/>
              </w:rPr>
            </w:pPr>
            <w:ins w:id="7809" w:author="智誠 楊" w:date="2021-05-08T18:38:00Z">
              <w:r w:rsidRPr="00362205">
                <w:rPr>
                  <w:rFonts w:ascii="標楷體" w:eastAsia="標楷體" w:hAnsi="標楷體"/>
                </w:rPr>
                <w:t>選單內容</w:t>
              </w:r>
            </w:ins>
          </w:p>
        </w:tc>
        <w:tc>
          <w:tcPr>
            <w:tcW w:w="456" w:type="dxa"/>
            <w:shd w:val="clear" w:color="auto" w:fill="D9D9D9" w:themeFill="background1" w:themeFillShade="D9"/>
            <w:tcPrChange w:id="7810" w:author="阿毛" w:date="2021-06-07T15:41:00Z">
              <w:tcPr>
                <w:tcW w:w="749" w:type="dxa"/>
                <w:shd w:val="clear" w:color="auto" w:fill="D9D9D9" w:themeFill="background1" w:themeFillShade="D9"/>
              </w:tcPr>
            </w:tcPrChange>
          </w:tcPr>
          <w:p w14:paraId="62480F4F" w14:textId="77777777" w:rsidR="006D6C4C" w:rsidRPr="00362205" w:rsidRDefault="006D6C4C" w:rsidP="00B6788F">
            <w:pPr>
              <w:rPr>
                <w:ins w:id="7811" w:author="智誠 楊" w:date="2021-05-08T18:38:00Z"/>
                <w:rFonts w:ascii="標楷體" w:eastAsia="標楷體" w:hAnsi="標楷體"/>
              </w:rPr>
            </w:pPr>
            <w:proofErr w:type="gramStart"/>
            <w:ins w:id="7812" w:author="智誠 楊" w:date="2021-05-08T18:38:00Z">
              <w:r w:rsidRPr="00362205">
                <w:rPr>
                  <w:rFonts w:ascii="標楷體" w:eastAsia="標楷體" w:hAnsi="標楷體"/>
                </w:rPr>
                <w:t>必填</w:t>
              </w:r>
              <w:proofErr w:type="gramEnd"/>
            </w:ins>
          </w:p>
        </w:tc>
        <w:tc>
          <w:tcPr>
            <w:tcW w:w="576" w:type="dxa"/>
            <w:shd w:val="clear" w:color="auto" w:fill="D9D9D9" w:themeFill="background1" w:themeFillShade="D9"/>
            <w:tcPrChange w:id="7813" w:author="阿毛" w:date="2021-06-07T15:41:00Z">
              <w:tcPr>
                <w:tcW w:w="283" w:type="dxa"/>
                <w:gridSpan w:val="3"/>
                <w:shd w:val="clear" w:color="auto" w:fill="D9D9D9" w:themeFill="background1" w:themeFillShade="D9"/>
              </w:tcPr>
            </w:tcPrChange>
          </w:tcPr>
          <w:p w14:paraId="018023D8" w14:textId="77777777" w:rsidR="006D6C4C" w:rsidRPr="00362205" w:rsidRDefault="006D6C4C" w:rsidP="00B6788F">
            <w:pPr>
              <w:rPr>
                <w:ins w:id="7814" w:author="智誠 楊" w:date="2021-05-08T18:38:00Z"/>
                <w:rFonts w:ascii="標楷體" w:eastAsia="標楷體" w:hAnsi="標楷體"/>
              </w:rPr>
            </w:pPr>
            <w:ins w:id="7815" w:author="智誠 楊" w:date="2021-05-08T18:38:00Z">
              <w:r w:rsidRPr="00362205">
                <w:rPr>
                  <w:rFonts w:ascii="標楷體" w:eastAsia="標楷體" w:hAnsi="標楷體"/>
                </w:rPr>
                <w:t>R/W</w:t>
              </w:r>
            </w:ins>
          </w:p>
        </w:tc>
        <w:tc>
          <w:tcPr>
            <w:tcW w:w="3448" w:type="dxa"/>
            <w:vMerge/>
            <w:shd w:val="clear" w:color="auto" w:fill="D9D9D9" w:themeFill="background1" w:themeFillShade="D9"/>
            <w:tcPrChange w:id="7816" w:author="阿毛" w:date="2021-06-07T15:41:00Z">
              <w:tcPr>
                <w:tcW w:w="3508" w:type="dxa"/>
                <w:gridSpan w:val="3"/>
                <w:vMerge/>
                <w:shd w:val="clear" w:color="auto" w:fill="D9D9D9" w:themeFill="background1" w:themeFillShade="D9"/>
              </w:tcPr>
            </w:tcPrChange>
          </w:tcPr>
          <w:p w14:paraId="2BEBB64A" w14:textId="77777777" w:rsidR="006D6C4C" w:rsidRPr="00362205" w:rsidRDefault="006D6C4C" w:rsidP="00B6788F">
            <w:pPr>
              <w:rPr>
                <w:ins w:id="7817" w:author="智誠 楊" w:date="2021-05-08T18:38:00Z"/>
                <w:rFonts w:ascii="標楷體" w:eastAsia="標楷體" w:hAnsi="標楷體"/>
              </w:rPr>
            </w:pPr>
          </w:p>
        </w:tc>
      </w:tr>
      <w:tr w:rsidR="00B455C7" w:rsidRPr="00362205" w14:paraId="127E4DC5" w14:textId="77777777" w:rsidTr="00B455C7">
        <w:trPr>
          <w:trHeight w:val="244"/>
          <w:jc w:val="center"/>
          <w:ins w:id="7818" w:author="智誠 楊" w:date="2021-05-08T18:38:00Z"/>
          <w:trPrChange w:id="7819" w:author="阿毛" w:date="2021-06-07T15:41:00Z">
            <w:trPr>
              <w:trHeight w:val="244"/>
              <w:jc w:val="center"/>
            </w:trPr>
          </w:trPrChange>
        </w:trPr>
        <w:tc>
          <w:tcPr>
            <w:tcW w:w="539" w:type="dxa"/>
            <w:tcPrChange w:id="7820" w:author="阿毛" w:date="2021-06-07T15:41:00Z">
              <w:tcPr>
                <w:tcW w:w="551" w:type="dxa"/>
              </w:tcPr>
            </w:tcPrChange>
          </w:tcPr>
          <w:p w14:paraId="4961099C" w14:textId="77777777" w:rsidR="006D6C4C" w:rsidRPr="00362205" w:rsidRDefault="006D6C4C" w:rsidP="00B6788F">
            <w:pPr>
              <w:rPr>
                <w:ins w:id="7821" w:author="智誠 楊" w:date="2021-05-08T18:38:00Z"/>
                <w:rFonts w:ascii="標楷體" w:eastAsia="標楷體" w:hAnsi="標楷體"/>
              </w:rPr>
            </w:pPr>
            <w:ins w:id="7822" w:author="智誠 楊" w:date="2021-05-08T18:38:00Z">
              <w:r w:rsidRPr="00362205">
                <w:rPr>
                  <w:rFonts w:ascii="標楷體" w:eastAsia="標楷體" w:hAnsi="標楷體" w:hint="eastAsia"/>
                </w:rPr>
                <w:t>1.</w:t>
              </w:r>
            </w:ins>
          </w:p>
        </w:tc>
        <w:tc>
          <w:tcPr>
            <w:tcW w:w="1269" w:type="dxa"/>
            <w:tcPrChange w:id="7823" w:author="阿毛" w:date="2021-06-07T15:41:00Z">
              <w:tcPr>
                <w:tcW w:w="1383" w:type="dxa"/>
                <w:gridSpan w:val="3"/>
              </w:tcPr>
            </w:tcPrChange>
          </w:tcPr>
          <w:p w14:paraId="2ABA71FD" w14:textId="4EC4F52F" w:rsidR="006D6C4C" w:rsidRPr="00362205" w:rsidRDefault="00AF50F7" w:rsidP="00B6788F">
            <w:pPr>
              <w:rPr>
                <w:ins w:id="7824" w:author="智誠 楊" w:date="2021-05-08T18:38:00Z"/>
                <w:rFonts w:ascii="標楷體" w:eastAsia="標楷體" w:hAnsi="標楷體"/>
              </w:rPr>
            </w:pPr>
            <w:ins w:id="7825" w:author="智誠 楊" w:date="2021-05-08T18:48:00Z">
              <w:r>
                <w:rPr>
                  <w:rFonts w:ascii="標楷體" w:eastAsia="標楷體" w:hAnsi="標楷體" w:hint="eastAsia"/>
                </w:rPr>
                <w:t>交易代號</w:t>
              </w:r>
            </w:ins>
          </w:p>
        </w:tc>
        <w:tc>
          <w:tcPr>
            <w:tcW w:w="568" w:type="dxa"/>
            <w:tcPrChange w:id="7826" w:author="阿毛" w:date="2021-06-07T15:41:00Z">
              <w:tcPr>
                <w:tcW w:w="816" w:type="dxa"/>
                <w:gridSpan w:val="3"/>
              </w:tcPr>
            </w:tcPrChange>
          </w:tcPr>
          <w:p w14:paraId="4DB3BDA4" w14:textId="7A005E21" w:rsidR="006D6C4C" w:rsidRPr="00362205" w:rsidRDefault="00AF50F7" w:rsidP="00B6788F">
            <w:pPr>
              <w:rPr>
                <w:ins w:id="7827" w:author="智誠 楊" w:date="2021-05-08T18:38:00Z"/>
                <w:rFonts w:ascii="標楷體" w:eastAsia="標楷體" w:hAnsi="標楷體"/>
              </w:rPr>
            </w:pPr>
            <w:ins w:id="7828" w:author="智誠 楊" w:date="2021-05-08T18:48:00Z">
              <w:r>
                <w:rPr>
                  <w:rFonts w:ascii="標楷體" w:eastAsia="標楷體" w:hAnsi="標楷體" w:hint="eastAsia"/>
                </w:rPr>
                <w:t>1</w:t>
              </w:r>
            </w:ins>
          </w:p>
        </w:tc>
        <w:tc>
          <w:tcPr>
            <w:tcW w:w="992" w:type="dxa"/>
            <w:tcPrChange w:id="7829" w:author="阿毛" w:date="2021-06-07T15:41:00Z">
              <w:tcPr>
                <w:tcW w:w="784" w:type="dxa"/>
                <w:gridSpan w:val="2"/>
              </w:tcPr>
            </w:tcPrChange>
          </w:tcPr>
          <w:p w14:paraId="037F2867" w14:textId="5639B1C9" w:rsidR="006D6C4C" w:rsidRPr="00362205" w:rsidRDefault="006D6C4C" w:rsidP="00B6788F">
            <w:pPr>
              <w:rPr>
                <w:ins w:id="7830" w:author="智誠 楊" w:date="2021-05-08T18:38:00Z"/>
                <w:rFonts w:ascii="標楷體" w:eastAsia="標楷體" w:hAnsi="標楷體"/>
              </w:rPr>
            </w:pPr>
          </w:p>
        </w:tc>
        <w:tc>
          <w:tcPr>
            <w:tcW w:w="2572" w:type="dxa"/>
            <w:tcPrChange w:id="7831" w:author="阿毛" w:date="2021-06-07T15:41:00Z">
              <w:tcPr>
                <w:tcW w:w="2107" w:type="dxa"/>
                <w:gridSpan w:val="2"/>
              </w:tcPr>
            </w:tcPrChange>
          </w:tcPr>
          <w:p w14:paraId="0D0B5DE2" w14:textId="77777777" w:rsidR="006D6C4C" w:rsidRDefault="00AF50F7" w:rsidP="00B6788F">
            <w:pPr>
              <w:rPr>
                <w:ins w:id="7832" w:author="智誠 楊" w:date="2021-05-08T18:49:00Z"/>
                <w:rFonts w:ascii="標楷體" w:eastAsia="標楷體" w:hAnsi="標楷體"/>
              </w:rPr>
            </w:pPr>
            <w:ins w:id="7833" w:author="智誠 楊" w:date="2021-05-08T18:49:00Z">
              <w:r>
                <w:rPr>
                  <w:rFonts w:ascii="標楷體" w:eastAsia="標楷體" w:hAnsi="標楷體" w:hint="eastAsia"/>
                </w:rPr>
                <w:t>0</w:t>
              </w:r>
              <w:r>
                <w:rPr>
                  <w:rFonts w:ascii="標楷體" w:eastAsia="標楷體" w:hAnsi="標楷體"/>
                </w:rPr>
                <w:t>:</w:t>
              </w:r>
              <w:r>
                <w:rPr>
                  <w:rFonts w:ascii="標楷體" w:eastAsia="標楷體" w:hAnsi="標楷體" w:hint="eastAsia"/>
                </w:rPr>
                <w:t>全部</w:t>
              </w:r>
            </w:ins>
          </w:p>
          <w:p w14:paraId="2849695E" w14:textId="77777777" w:rsidR="00B455C7" w:rsidRDefault="00AF50F7" w:rsidP="00B6788F">
            <w:pPr>
              <w:rPr>
                <w:ins w:id="7834" w:author="阿毛" w:date="2021-06-07T15:40:00Z"/>
                <w:rFonts w:ascii="標楷體" w:eastAsia="標楷體" w:hAnsi="標楷體"/>
              </w:rPr>
            </w:pPr>
            <w:ins w:id="7835" w:author="智誠 楊" w:date="2021-05-08T18:49:00Z">
              <w:r>
                <w:rPr>
                  <w:rFonts w:ascii="標楷體" w:eastAsia="標楷體" w:hAnsi="標楷體" w:hint="eastAsia"/>
                </w:rPr>
                <w:t>1:</w:t>
              </w:r>
            </w:ins>
            <w:ins w:id="7836" w:author="智誠 楊" w:date="2021-05-08T18:50:00Z">
              <w:r>
                <w:rPr>
                  <w:rFonts w:ascii="標楷體" w:eastAsia="標楷體" w:hAnsi="標楷體" w:hint="eastAsia"/>
                </w:rPr>
                <w:t>L</w:t>
              </w:r>
            </w:ins>
            <w:ins w:id="7837" w:author="智誠 楊" w:date="2021-05-08T18:49:00Z">
              <w:r>
                <w:rPr>
                  <w:rFonts w:ascii="標楷體" w:eastAsia="標楷體" w:hAnsi="標楷體" w:hint="eastAsia"/>
                </w:rPr>
                <w:t>8203</w:t>
              </w:r>
            </w:ins>
            <w:ins w:id="7838" w:author="阿毛" w:date="2021-06-07T15:40:00Z">
              <w:r w:rsidR="00B455C7" w:rsidRPr="00B455C7">
                <w:rPr>
                  <w:rFonts w:ascii="標楷體" w:eastAsia="標楷體" w:hAnsi="標楷體" w:hint="eastAsia"/>
                </w:rPr>
                <w:t>疑似洗錢交易</w:t>
              </w:r>
              <w:r w:rsidR="00B455C7">
                <w:rPr>
                  <w:rFonts w:ascii="標楷體" w:eastAsia="標楷體" w:hAnsi="標楷體" w:hint="eastAsia"/>
                </w:rPr>
                <w:t xml:space="preserve">   </w:t>
              </w:r>
            </w:ins>
          </w:p>
          <w:p w14:paraId="6730B7E9" w14:textId="050B8E39" w:rsidR="00AF50F7" w:rsidRDefault="00B455C7" w:rsidP="00B6788F">
            <w:pPr>
              <w:rPr>
                <w:ins w:id="7839" w:author="智誠 楊" w:date="2021-05-08T18:50:00Z"/>
                <w:rFonts w:ascii="標楷體" w:eastAsia="標楷體" w:hAnsi="標楷體"/>
              </w:rPr>
            </w:pPr>
            <w:ins w:id="7840" w:author="阿毛" w:date="2021-06-07T15:40:00Z">
              <w:r>
                <w:rPr>
                  <w:rFonts w:ascii="標楷體" w:eastAsia="標楷體" w:hAnsi="標楷體" w:hint="eastAsia"/>
                </w:rPr>
                <w:t xml:space="preserve">  </w:t>
              </w:r>
              <w:r w:rsidRPr="00B455C7">
                <w:rPr>
                  <w:rFonts w:ascii="標楷體" w:eastAsia="標楷體" w:hAnsi="標楷體" w:hint="eastAsia"/>
                </w:rPr>
                <w:t>合理性維護</w:t>
              </w:r>
            </w:ins>
          </w:p>
          <w:p w14:paraId="37161447" w14:textId="77777777" w:rsidR="00B455C7" w:rsidRDefault="00AF50F7" w:rsidP="00B6788F">
            <w:pPr>
              <w:rPr>
                <w:ins w:id="7841" w:author="阿毛" w:date="2021-06-07T15:40:00Z"/>
                <w:rFonts w:ascii="標楷體" w:eastAsia="標楷體" w:hAnsi="標楷體"/>
              </w:rPr>
            </w:pPr>
            <w:ins w:id="7842" w:author="智誠 楊" w:date="2021-05-08T18:50:00Z">
              <w:r>
                <w:rPr>
                  <w:rFonts w:ascii="標楷體" w:eastAsia="標楷體" w:hAnsi="標楷體" w:hint="eastAsia"/>
                </w:rPr>
                <w:t>2</w:t>
              </w:r>
              <w:r>
                <w:rPr>
                  <w:rFonts w:ascii="標楷體" w:eastAsia="標楷體" w:hAnsi="標楷體"/>
                </w:rPr>
                <w:t>:L8204</w:t>
              </w:r>
            </w:ins>
            <w:ins w:id="7843" w:author="阿毛" w:date="2021-06-07T15:40:00Z">
              <w:r w:rsidR="00B455C7" w:rsidRPr="00B455C7">
                <w:rPr>
                  <w:rFonts w:ascii="標楷體" w:eastAsia="標楷體" w:hAnsi="標楷體" w:hint="eastAsia"/>
                </w:rPr>
                <w:t>疑似洗錢交易</w:t>
              </w:r>
            </w:ins>
          </w:p>
          <w:p w14:paraId="403DB981" w14:textId="72E5AFCA" w:rsidR="00AF50F7" w:rsidRPr="00362205" w:rsidRDefault="00B455C7" w:rsidP="00B6788F">
            <w:pPr>
              <w:rPr>
                <w:ins w:id="7844" w:author="智誠 楊" w:date="2021-05-08T18:38:00Z"/>
                <w:rFonts w:ascii="標楷體" w:eastAsia="標楷體" w:hAnsi="標楷體"/>
              </w:rPr>
            </w:pPr>
            <w:ins w:id="7845" w:author="阿毛" w:date="2021-06-07T15:40:00Z">
              <w:r>
                <w:rPr>
                  <w:rFonts w:ascii="標楷體" w:eastAsia="標楷體" w:hAnsi="標楷體" w:hint="eastAsia"/>
                </w:rPr>
                <w:t xml:space="preserve">  </w:t>
              </w:r>
              <w:r w:rsidRPr="00B455C7">
                <w:rPr>
                  <w:rFonts w:ascii="標楷體" w:eastAsia="標楷體" w:hAnsi="標楷體" w:hint="eastAsia"/>
                </w:rPr>
                <w:t>訪談記錄維護</w:t>
              </w:r>
            </w:ins>
          </w:p>
        </w:tc>
        <w:tc>
          <w:tcPr>
            <w:tcW w:w="456" w:type="dxa"/>
            <w:tcPrChange w:id="7846" w:author="阿毛" w:date="2021-06-07T15:41:00Z">
              <w:tcPr>
                <w:tcW w:w="988" w:type="dxa"/>
                <w:gridSpan w:val="3"/>
              </w:tcPr>
            </w:tcPrChange>
          </w:tcPr>
          <w:p w14:paraId="1B026BA6" w14:textId="0216471A" w:rsidR="006D6C4C" w:rsidRPr="00362205" w:rsidRDefault="00AF50F7" w:rsidP="00B6788F">
            <w:pPr>
              <w:rPr>
                <w:ins w:id="7847" w:author="智誠 楊" w:date="2021-05-08T18:38:00Z"/>
                <w:rFonts w:ascii="標楷體" w:eastAsia="標楷體" w:hAnsi="標楷體"/>
              </w:rPr>
            </w:pPr>
            <w:ins w:id="7848" w:author="智誠 楊" w:date="2021-05-08T18:49:00Z">
              <w:r>
                <w:rPr>
                  <w:rFonts w:ascii="標楷體" w:eastAsia="標楷體" w:hAnsi="標楷體" w:hint="eastAsia"/>
                </w:rPr>
                <w:t>V</w:t>
              </w:r>
            </w:ins>
          </w:p>
        </w:tc>
        <w:tc>
          <w:tcPr>
            <w:tcW w:w="576" w:type="dxa"/>
            <w:tcPrChange w:id="7849" w:author="阿毛" w:date="2021-06-07T15:41:00Z">
              <w:tcPr>
                <w:tcW w:w="310" w:type="dxa"/>
                <w:gridSpan w:val="3"/>
              </w:tcPr>
            </w:tcPrChange>
          </w:tcPr>
          <w:p w14:paraId="46E8745B" w14:textId="7402A736" w:rsidR="006D6C4C" w:rsidRPr="00362205" w:rsidRDefault="00AF50F7" w:rsidP="00B6788F">
            <w:pPr>
              <w:jc w:val="center"/>
              <w:rPr>
                <w:ins w:id="7850" w:author="智誠 楊" w:date="2021-05-08T18:38:00Z"/>
                <w:rFonts w:ascii="標楷體" w:eastAsia="標楷體" w:hAnsi="標楷體"/>
              </w:rPr>
            </w:pPr>
            <w:ins w:id="7851" w:author="智誠 楊" w:date="2021-05-08T18:49:00Z">
              <w:r>
                <w:rPr>
                  <w:rFonts w:ascii="標楷體" w:eastAsia="標楷體" w:hAnsi="標楷體" w:hint="eastAsia"/>
                </w:rPr>
                <w:t>W</w:t>
              </w:r>
            </w:ins>
          </w:p>
        </w:tc>
        <w:tc>
          <w:tcPr>
            <w:tcW w:w="3448" w:type="dxa"/>
            <w:tcPrChange w:id="7852" w:author="阿毛" w:date="2021-06-07T15:41:00Z">
              <w:tcPr>
                <w:tcW w:w="3481" w:type="dxa"/>
                <w:gridSpan w:val="2"/>
              </w:tcPr>
            </w:tcPrChange>
          </w:tcPr>
          <w:p w14:paraId="58E64612" w14:textId="5697F430" w:rsidR="006D6C4C" w:rsidDel="00A7584A" w:rsidRDefault="00AF50F7" w:rsidP="00B6788F">
            <w:pPr>
              <w:rPr>
                <w:ins w:id="7853" w:author="智誠 楊" w:date="2021-05-12T14:29:00Z"/>
                <w:del w:id="7854" w:author="阿毛" w:date="2021-06-07T14:58:00Z"/>
                <w:rFonts w:ascii="標楷體" w:eastAsia="標楷體" w:hAnsi="標楷體"/>
              </w:rPr>
            </w:pPr>
            <w:ins w:id="7855"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p>
          <w:p w14:paraId="3694CD48" w14:textId="77777777" w:rsidR="00A7584A" w:rsidRDefault="00A16FF3" w:rsidP="00B6788F">
            <w:pPr>
              <w:rPr>
                <w:ins w:id="7856" w:author="阿毛" w:date="2021-06-07T14:58:00Z"/>
                <w:rFonts w:ascii="標楷體" w:eastAsia="標楷體" w:hAnsi="標楷體"/>
              </w:rPr>
            </w:pPr>
            <w:ins w:id="7857" w:author="智誠 楊" w:date="2021-05-12T14:29:00Z">
              <w:del w:id="7858" w:author="阿毛" w:date="2021-06-07T14:58:00Z">
                <w:r w:rsidDel="00A7584A">
                  <w:rPr>
                    <w:rFonts w:ascii="標楷體" w:eastAsia="標楷體" w:hAnsi="標楷體" w:hint="eastAsia"/>
                  </w:rPr>
                  <w:delText>2.檢查:</w:delText>
                </w:r>
                <w:r w:rsidDel="00A7584A">
                  <w:rPr>
                    <w:rFonts w:hint="eastAsia"/>
                  </w:rPr>
                  <w:delText xml:space="preserve"> </w:delText>
                </w:r>
                <w:r w:rsidRPr="00A16FF3" w:rsidDel="00A7584A">
                  <w:rPr>
                    <w:rFonts w:ascii="標楷體" w:eastAsia="標楷體" w:hAnsi="標楷體" w:hint="eastAsia"/>
                  </w:rPr>
                  <w:delText>V(H,#TypeHelp)</w:delText>
                </w:r>
              </w:del>
            </w:ins>
            <w:ins w:id="7859" w:author="阿毛" w:date="2021-06-07T14:58:00Z">
              <w:r w:rsidR="00A7584A">
                <w:rPr>
                  <w:rFonts w:ascii="標楷體" w:eastAsia="標楷體" w:hAnsi="標楷體" w:hint="eastAsia"/>
                </w:rPr>
                <w:t>代碼,檢核條件:依</w:t>
              </w:r>
            </w:ins>
          </w:p>
          <w:p w14:paraId="3613039C" w14:textId="36A81323" w:rsidR="00A16FF3" w:rsidRPr="00362205" w:rsidRDefault="00A7584A" w:rsidP="00B6788F">
            <w:pPr>
              <w:rPr>
                <w:ins w:id="7860" w:author="智誠 楊" w:date="2021-05-08T18:38:00Z"/>
                <w:rFonts w:ascii="標楷體" w:eastAsia="標楷體" w:hAnsi="標楷體"/>
              </w:rPr>
            </w:pPr>
            <w:ins w:id="7861" w:author="阿毛" w:date="2021-06-07T14:58:00Z">
              <w:r>
                <w:rPr>
                  <w:rFonts w:ascii="標楷體" w:eastAsia="標楷體" w:hAnsi="標楷體" w:hint="eastAsia"/>
                </w:rPr>
                <w:t xml:space="preserve">  選單/V(H)</w:t>
              </w:r>
              <w:r>
                <w:rPr>
                  <w:rFonts w:ascii="標楷體" w:eastAsia="標楷體" w:hAnsi="標楷體"/>
                </w:rPr>
                <w:br/>
              </w:r>
            </w:ins>
          </w:p>
        </w:tc>
      </w:tr>
      <w:tr w:rsidR="00B455C7" w:rsidRPr="00362205" w14:paraId="77B5EBD7" w14:textId="77777777" w:rsidTr="00B455C7">
        <w:trPr>
          <w:trHeight w:val="244"/>
          <w:jc w:val="center"/>
          <w:ins w:id="7862" w:author="智誠 楊" w:date="2021-05-08T18:38:00Z"/>
          <w:trPrChange w:id="7863" w:author="阿毛" w:date="2021-06-07T15:41:00Z">
            <w:trPr>
              <w:trHeight w:val="244"/>
              <w:jc w:val="center"/>
            </w:trPr>
          </w:trPrChange>
        </w:trPr>
        <w:tc>
          <w:tcPr>
            <w:tcW w:w="539" w:type="dxa"/>
            <w:tcPrChange w:id="7864" w:author="阿毛" w:date="2021-06-07T15:41:00Z">
              <w:tcPr>
                <w:tcW w:w="551" w:type="dxa"/>
              </w:tcPr>
            </w:tcPrChange>
          </w:tcPr>
          <w:p w14:paraId="127A26BB" w14:textId="77777777" w:rsidR="006D6C4C" w:rsidRPr="00362205" w:rsidRDefault="006D6C4C" w:rsidP="00B6788F">
            <w:pPr>
              <w:rPr>
                <w:ins w:id="7865" w:author="智誠 楊" w:date="2021-05-08T18:38:00Z"/>
                <w:rFonts w:ascii="標楷體" w:eastAsia="標楷體" w:hAnsi="標楷體"/>
              </w:rPr>
            </w:pPr>
            <w:ins w:id="7866" w:author="智誠 楊" w:date="2021-05-08T18:38:00Z">
              <w:r>
                <w:rPr>
                  <w:rFonts w:ascii="標楷體" w:eastAsia="標楷體" w:hAnsi="標楷體" w:hint="eastAsia"/>
                </w:rPr>
                <w:t>2.</w:t>
              </w:r>
            </w:ins>
          </w:p>
        </w:tc>
        <w:tc>
          <w:tcPr>
            <w:tcW w:w="1269" w:type="dxa"/>
            <w:tcPrChange w:id="7867" w:author="阿毛" w:date="2021-06-07T15:41:00Z">
              <w:tcPr>
                <w:tcW w:w="1383" w:type="dxa"/>
                <w:gridSpan w:val="3"/>
              </w:tcPr>
            </w:tcPrChange>
          </w:tcPr>
          <w:p w14:paraId="732C9531" w14:textId="0BDC5474" w:rsidR="006D6C4C" w:rsidRDefault="00AF50F7" w:rsidP="00B6788F">
            <w:pPr>
              <w:rPr>
                <w:ins w:id="7868" w:author="智誠 楊" w:date="2021-05-08T18:38:00Z"/>
                <w:rFonts w:ascii="標楷體" w:eastAsia="標楷體" w:hAnsi="標楷體"/>
              </w:rPr>
            </w:pPr>
            <w:ins w:id="7869" w:author="智誠 楊" w:date="2021-05-08T18:48:00Z">
              <w:r>
                <w:rPr>
                  <w:rFonts w:ascii="標楷體" w:eastAsia="標楷體" w:hAnsi="標楷體" w:hint="eastAsia"/>
                </w:rPr>
                <w:t>交易日期-起</w:t>
              </w:r>
            </w:ins>
          </w:p>
        </w:tc>
        <w:tc>
          <w:tcPr>
            <w:tcW w:w="568" w:type="dxa"/>
            <w:tcPrChange w:id="7870" w:author="阿毛" w:date="2021-06-07T15:41:00Z">
              <w:tcPr>
                <w:tcW w:w="816" w:type="dxa"/>
                <w:gridSpan w:val="3"/>
              </w:tcPr>
            </w:tcPrChange>
          </w:tcPr>
          <w:p w14:paraId="10648106" w14:textId="5F380A4A" w:rsidR="006D6C4C" w:rsidRDefault="00AF50F7" w:rsidP="00B6788F">
            <w:pPr>
              <w:rPr>
                <w:ins w:id="7871" w:author="智誠 楊" w:date="2021-05-08T18:38:00Z"/>
                <w:rFonts w:ascii="標楷體" w:eastAsia="標楷體" w:hAnsi="標楷體"/>
              </w:rPr>
            </w:pPr>
            <w:ins w:id="7872" w:author="智誠 楊" w:date="2021-05-08T18:48:00Z">
              <w:r>
                <w:rPr>
                  <w:rFonts w:ascii="標楷體" w:eastAsia="標楷體" w:hAnsi="標楷體" w:hint="eastAsia"/>
                </w:rPr>
                <w:t>7</w:t>
              </w:r>
            </w:ins>
          </w:p>
        </w:tc>
        <w:tc>
          <w:tcPr>
            <w:tcW w:w="992" w:type="dxa"/>
            <w:tcPrChange w:id="7873" w:author="阿毛" w:date="2021-06-07T15:41:00Z">
              <w:tcPr>
                <w:tcW w:w="784" w:type="dxa"/>
                <w:gridSpan w:val="2"/>
              </w:tcPr>
            </w:tcPrChange>
          </w:tcPr>
          <w:p w14:paraId="7AB67F58" w14:textId="076A3A2C" w:rsidR="006D6C4C" w:rsidRPr="00362205" w:rsidRDefault="00AF50F7" w:rsidP="00B6788F">
            <w:pPr>
              <w:rPr>
                <w:ins w:id="7874" w:author="智誠 楊" w:date="2021-05-08T18:38:00Z"/>
                <w:rFonts w:ascii="標楷體" w:eastAsia="標楷體" w:hAnsi="標楷體"/>
              </w:rPr>
            </w:pPr>
            <w:ins w:id="7875" w:author="智誠 楊" w:date="2021-05-08T18:50:00Z">
              <w:del w:id="7876" w:author="阿毛" w:date="2021-06-07T15:03:00Z">
                <w:r w:rsidDel="00A7584A">
                  <w:rPr>
                    <w:rFonts w:ascii="標楷體" w:eastAsia="標楷體" w:hAnsi="標楷體" w:hint="eastAsia"/>
                  </w:rPr>
                  <w:delText>上一年會計日</w:delText>
                </w:r>
              </w:del>
            </w:ins>
            <w:ins w:id="7877" w:author="阿毛" w:date="2021-06-07T15:03:00Z">
              <w:r w:rsidR="00A7584A">
                <w:rPr>
                  <w:rFonts w:ascii="標楷體" w:eastAsia="標楷體" w:hAnsi="標楷體" w:hint="eastAsia"/>
                </w:rPr>
                <w:t>會計日前一年</w:t>
              </w:r>
            </w:ins>
          </w:p>
        </w:tc>
        <w:tc>
          <w:tcPr>
            <w:tcW w:w="2572" w:type="dxa"/>
            <w:tcPrChange w:id="7878" w:author="阿毛" w:date="2021-06-07T15:41:00Z">
              <w:tcPr>
                <w:tcW w:w="2107" w:type="dxa"/>
                <w:gridSpan w:val="2"/>
              </w:tcPr>
            </w:tcPrChange>
          </w:tcPr>
          <w:p w14:paraId="46404DB4" w14:textId="3038D924" w:rsidR="006D6C4C" w:rsidRPr="00362205" w:rsidRDefault="00626EFB" w:rsidP="00B6788F">
            <w:pPr>
              <w:rPr>
                <w:ins w:id="7879" w:author="智誠 楊" w:date="2021-05-08T18:38:00Z"/>
                <w:rFonts w:ascii="標楷體" w:eastAsia="標楷體" w:hAnsi="標楷體"/>
              </w:rPr>
            </w:pPr>
            <w:ins w:id="7880" w:author="阿毛" w:date="2021-06-07T16:09:00Z">
              <w:r>
                <w:rPr>
                  <w:rFonts w:ascii="標楷體" w:eastAsia="標楷體" w:hAnsi="標楷體" w:hint="eastAsia"/>
                </w:rPr>
                <w:t>日期選單</w:t>
              </w:r>
            </w:ins>
          </w:p>
        </w:tc>
        <w:tc>
          <w:tcPr>
            <w:tcW w:w="456" w:type="dxa"/>
            <w:tcPrChange w:id="7881" w:author="阿毛" w:date="2021-06-07T15:41:00Z">
              <w:tcPr>
                <w:tcW w:w="988" w:type="dxa"/>
                <w:gridSpan w:val="3"/>
              </w:tcPr>
            </w:tcPrChange>
          </w:tcPr>
          <w:p w14:paraId="2BF1BA40" w14:textId="7D28635C" w:rsidR="006D6C4C" w:rsidRPr="00362205" w:rsidRDefault="00AF50F7" w:rsidP="00B6788F">
            <w:pPr>
              <w:rPr>
                <w:ins w:id="7882" w:author="智誠 楊" w:date="2021-05-08T18:38:00Z"/>
                <w:rFonts w:ascii="標楷體" w:eastAsia="標楷體" w:hAnsi="標楷體"/>
              </w:rPr>
            </w:pPr>
            <w:ins w:id="7883" w:author="智誠 楊" w:date="2021-05-08T18:49:00Z">
              <w:r>
                <w:rPr>
                  <w:rFonts w:ascii="標楷體" w:eastAsia="標楷體" w:hAnsi="標楷體" w:hint="eastAsia"/>
                </w:rPr>
                <w:t>V</w:t>
              </w:r>
            </w:ins>
          </w:p>
        </w:tc>
        <w:tc>
          <w:tcPr>
            <w:tcW w:w="576" w:type="dxa"/>
            <w:tcPrChange w:id="7884" w:author="阿毛" w:date="2021-06-07T15:41:00Z">
              <w:tcPr>
                <w:tcW w:w="310" w:type="dxa"/>
                <w:gridSpan w:val="3"/>
              </w:tcPr>
            </w:tcPrChange>
          </w:tcPr>
          <w:p w14:paraId="7382E424" w14:textId="021648FC" w:rsidR="006D6C4C" w:rsidRPr="00362205" w:rsidRDefault="00AF50F7" w:rsidP="00B6788F">
            <w:pPr>
              <w:jc w:val="center"/>
              <w:rPr>
                <w:ins w:id="7885" w:author="智誠 楊" w:date="2021-05-08T18:38:00Z"/>
                <w:rFonts w:ascii="標楷體" w:eastAsia="標楷體" w:hAnsi="標楷體"/>
              </w:rPr>
            </w:pPr>
            <w:ins w:id="7886" w:author="智誠 楊" w:date="2021-05-08T18:49:00Z">
              <w:r>
                <w:rPr>
                  <w:rFonts w:ascii="標楷體" w:eastAsia="標楷體" w:hAnsi="標楷體" w:hint="eastAsia"/>
                </w:rPr>
                <w:t>W</w:t>
              </w:r>
            </w:ins>
          </w:p>
        </w:tc>
        <w:tc>
          <w:tcPr>
            <w:tcW w:w="3448" w:type="dxa"/>
            <w:tcPrChange w:id="7887" w:author="阿毛" w:date="2021-06-07T15:41:00Z">
              <w:tcPr>
                <w:tcW w:w="3481" w:type="dxa"/>
                <w:gridSpan w:val="2"/>
              </w:tcPr>
            </w:tcPrChange>
          </w:tcPr>
          <w:p w14:paraId="12293F8D" w14:textId="3790FCA2" w:rsidR="006D6C4C" w:rsidRDefault="00AF50F7" w:rsidP="00B6788F">
            <w:pPr>
              <w:rPr>
                <w:ins w:id="7888" w:author="阿毛" w:date="2021-06-07T15:04:00Z"/>
                <w:rFonts w:ascii="標楷體" w:eastAsia="標楷體" w:hAnsi="標楷體"/>
              </w:rPr>
            </w:pPr>
            <w:ins w:id="7889"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ins w:id="7890" w:author="阿毛" w:date="2021-06-07T15:03:00Z">
              <w:r w:rsidR="00A7584A">
                <w:rPr>
                  <w:rFonts w:ascii="標楷體" w:eastAsia="標楷體" w:hAnsi="標楷體" w:hint="eastAsia"/>
                </w:rPr>
                <w:t>日期</w:t>
              </w:r>
            </w:ins>
            <w:ins w:id="7891" w:author="阿毛" w:date="2021-06-07T15:04:00Z">
              <w:r w:rsidR="00A7584A">
                <w:rPr>
                  <w:rFonts w:ascii="標楷體" w:eastAsia="標楷體" w:hAnsi="標楷體" w:hint="eastAsia"/>
                </w:rPr>
                <w:t>,檢核條件:</w:t>
              </w:r>
            </w:ins>
          </w:p>
          <w:p w14:paraId="5038A858" w14:textId="11060784" w:rsidR="00A7584A" w:rsidRDefault="00A7584A" w:rsidP="00B6788F">
            <w:pPr>
              <w:rPr>
                <w:ins w:id="7892" w:author="阿毛" w:date="2021-06-07T15:04:00Z"/>
                <w:rFonts w:ascii="標楷體" w:eastAsia="標楷體" w:hAnsi="標楷體"/>
              </w:rPr>
            </w:pPr>
            <w:ins w:id="7893" w:author="阿毛" w:date="2021-06-07T15:04:00Z">
              <w:r>
                <w:rPr>
                  <w:rFonts w:ascii="標楷體" w:eastAsia="標楷體" w:hAnsi="標楷體" w:hint="eastAsia"/>
                </w:rPr>
                <w:t xml:space="preserve">  (1).日期格式/</w:t>
              </w:r>
              <w:r w:rsidRPr="00A16FF3">
                <w:rPr>
                  <w:rFonts w:ascii="標楷體" w:eastAsia="標楷體" w:hAnsi="標楷體"/>
                </w:rPr>
                <w:t>A(DATE,0)</w:t>
              </w:r>
            </w:ins>
          </w:p>
          <w:p w14:paraId="52B14D18" w14:textId="2973C164" w:rsidR="00A7584A" w:rsidRDefault="00A7584A" w:rsidP="00B6788F">
            <w:pPr>
              <w:rPr>
                <w:ins w:id="7894" w:author="阿毛" w:date="2021-06-07T15:04:00Z"/>
                <w:rFonts w:ascii="標楷體" w:eastAsia="標楷體" w:hAnsi="標楷體"/>
              </w:rPr>
            </w:pPr>
            <w:ins w:id="7895" w:author="阿毛" w:date="2021-06-07T15:04:00Z">
              <w:r>
                <w:rPr>
                  <w:rFonts w:ascii="標楷體" w:eastAsia="標楷體" w:hAnsi="標楷體" w:hint="eastAsia"/>
                </w:rPr>
                <w:t xml:space="preserve">  (2).不可為空白/V(7)</w:t>
              </w:r>
            </w:ins>
          </w:p>
          <w:p w14:paraId="72BD83DA" w14:textId="44A1471C" w:rsidR="00B455C7" w:rsidRDefault="00A7584A" w:rsidP="00A16FF3">
            <w:pPr>
              <w:rPr>
                <w:ins w:id="7896" w:author="阿毛" w:date="2021-06-07T15:39:00Z"/>
                <w:rFonts w:ascii="標楷體" w:eastAsia="標楷體" w:hAnsi="標楷體"/>
              </w:rPr>
            </w:pPr>
            <w:ins w:id="7897" w:author="阿毛" w:date="2021-06-07T15:04:00Z">
              <w:r>
                <w:rPr>
                  <w:rFonts w:ascii="標楷體" w:eastAsia="標楷體" w:hAnsi="標楷體" w:hint="eastAsia"/>
                </w:rPr>
                <w:t xml:space="preserve">  (3).需介於0</w:t>
              </w:r>
            </w:ins>
            <w:ins w:id="7898" w:author="阿毛" w:date="2021-06-07T15:11:00Z">
              <w:r w:rsidR="002D0F11">
                <w:rPr>
                  <w:rFonts w:ascii="標楷體" w:eastAsia="標楷體" w:hAnsi="標楷體" w:hint="eastAsia"/>
                </w:rPr>
                <w:t>010101至</w:t>
              </w:r>
            </w:ins>
            <w:ins w:id="7899" w:author="阿毛" w:date="2021-06-08T17:16:00Z">
              <w:r w:rsidR="004C64FF">
                <w:rPr>
                  <w:rFonts w:ascii="標楷體" w:eastAsia="標楷體" w:hAnsi="標楷體" w:hint="eastAsia"/>
                </w:rPr>
                <w:t>[</w:t>
              </w:r>
            </w:ins>
            <w:ins w:id="7900" w:author="阿毛" w:date="2021-06-07T15:11:00Z">
              <w:r w:rsidR="002D0F11">
                <w:rPr>
                  <w:rFonts w:ascii="標楷體" w:eastAsia="標楷體" w:hAnsi="標楷體" w:hint="eastAsia"/>
                </w:rPr>
                <w:t>會計</w:t>
              </w:r>
            </w:ins>
            <w:ins w:id="7901" w:author="阿毛" w:date="2021-06-07T15:39:00Z">
              <w:r w:rsidR="00B455C7">
                <w:rPr>
                  <w:rFonts w:ascii="標楷體" w:eastAsia="標楷體" w:hAnsi="標楷體" w:hint="eastAsia"/>
                </w:rPr>
                <w:t xml:space="preserve">   </w:t>
              </w:r>
            </w:ins>
          </w:p>
          <w:p w14:paraId="58CED44C" w14:textId="34FF69E0" w:rsidR="00A7584A" w:rsidDel="002D0F11" w:rsidRDefault="00B455C7" w:rsidP="00B6788F">
            <w:pPr>
              <w:rPr>
                <w:ins w:id="7902" w:author="智誠 楊" w:date="2021-05-08T18:53:00Z"/>
                <w:del w:id="7903" w:author="阿毛" w:date="2021-06-07T15:11:00Z"/>
                <w:rFonts w:ascii="標楷體" w:eastAsia="標楷體" w:hAnsi="標楷體"/>
              </w:rPr>
            </w:pPr>
            <w:ins w:id="7904" w:author="阿毛" w:date="2021-06-07T15:39:00Z">
              <w:r>
                <w:rPr>
                  <w:rFonts w:ascii="標楷體" w:eastAsia="標楷體" w:hAnsi="標楷體" w:hint="eastAsia"/>
                </w:rPr>
                <w:t xml:space="preserve">      </w:t>
              </w:r>
            </w:ins>
            <w:ins w:id="7905" w:author="阿毛" w:date="2021-06-07T15:11:00Z">
              <w:r w:rsidR="002D0F11">
                <w:rPr>
                  <w:rFonts w:ascii="標楷體" w:eastAsia="標楷體" w:hAnsi="標楷體" w:hint="eastAsia"/>
                </w:rPr>
                <w:t>日</w:t>
              </w:r>
            </w:ins>
            <w:ins w:id="7906" w:author="阿毛" w:date="2021-06-08T17:16:00Z">
              <w:r w:rsidR="004C64FF">
                <w:rPr>
                  <w:rFonts w:ascii="標楷體" w:eastAsia="標楷體" w:hAnsi="標楷體" w:hint="eastAsia"/>
                </w:rPr>
                <w:t>]</w:t>
              </w:r>
            </w:ins>
            <w:ins w:id="7907" w:author="阿毛" w:date="2021-06-07T15:11:00Z">
              <w:r w:rsidR="002D0F11">
                <w:rPr>
                  <w:rFonts w:ascii="標楷體" w:eastAsia="標楷體" w:hAnsi="標楷體" w:hint="eastAsia"/>
                </w:rPr>
                <w:t>/V(5)</w:t>
              </w:r>
            </w:ins>
          </w:p>
          <w:p w14:paraId="069D1E34" w14:textId="56D14F6B" w:rsidR="00AF50F7" w:rsidDel="00A7584A" w:rsidRDefault="00AF50F7" w:rsidP="00B6788F">
            <w:pPr>
              <w:rPr>
                <w:ins w:id="7908" w:author="智誠 楊" w:date="2021-05-12T14:29:00Z"/>
                <w:del w:id="7909" w:author="阿毛" w:date="2021-06-07T15:04:00Z"/>
                <w:rFonts w:ascii="標楷體" w:eastAsia="標楷體" w:hAnsi="標楷體"/>
              </w:rPr>
            </w:pPr>
            <w:ins w:id="7910" w:author="智誠 楊" w:date="2021-05-08T18:53:00Z">
              <w:del w:id="7911" w:author="阿毛" w:date="2021-06-07T15:04:00Z">
                <w:r w:rsidDel="00A7584A">
                  <w:rPr>
                    <w:rFonts w:ascii="標楷體" w:eastAsia="標楷體" w:hAnsi="標楷體" w:hint="eastAsia"/>
                  </w:rPr>
                  <w:delText>2.不可大於會計日</w:delText>
                </w:r>
              </w:del>
            </w:ins>
          </w:p>
          <w:p w14:paraId="1C756DD1" w14:textId="0130468D" w:rsidR="00A16FF3" w:rsidRPr="00A16FF3" w:rsidDel="002D0F11" w:rsidRDefault="00A16FF3" w:rsidP="00A16FF3">
            <w:pPr>
              <w:rPr>
                <w:ins w:id="7912" w:author="智誠 楊" w:date="2021-05-12T14:29:00Z"/>
                <w:del w:id="7913" w:author="阿毛" w:date="2021-06-07T15:11:00Z"/>
                <w:rFonts w:ascii="標楷體" w:eastAsia="標楷體" w:hAnsi="標楷體"/>
              </w:rPr>
            </w:pPr>
            <w:ins w:id="7914" w:author="智誠 楊" w:date="2021-05-12T14:29:00Z">
              <w:del w:id="7915" w:author="阿毛" w:date="2021-06-07T15:11:00Z">
                <w:r w:rsidDel="002D0F11">
                  <w:rPr>
                    <w:rFonts w:ascii="標楷體" w:eastAsia="標楷體" w:hAnsi="標楷體" w:hint="eastAsia"/>
                  </w:rPr>
                  <w:delText>3.檢查:</w:delText>
                </w:r>
                <w:r w:rsidDel="002D0F11">
                  <w:delText xml:space="preserve"> </w:delText>
                </w:r>
                <w:r w:rsidRPr="00A16FF3" w:rsidDel="002D0F11">
                  <w:rPr>
                    <w:rFonts w:ascii="標楷體" w:eastAsia="標楷體" w:hAnsi="標楷體"/>
                  </w:rPr>
                  <w:delText>V(7)</w:delText>
                </w:r>
              </w:del>
              <w:del w:id="7916" w:author="阿毛" w:date="2021-06-07T15:04:00Z">
                <w:r w:rsidRPr="00A16FF3" w:rsidDel="00A7584A">
                  <w:rPr>
                    <w:rFonts w:ascii="標楷體" w:eastAsia="標楷體" w:hAnsi="標楷體"/>
                  </w:rPr>
                  <w:delText>A(DATE,0,#CDATESTART)</w:delText>
                </w:r>
              </w:del>
            </w:ins>
          </w:p>
          <w:p w14:paraId="4000BF41" w14:textId="340F3DE7" w:rsidR="00A16FF3" w:rsidRPr="00C64E2C" w:rsidRDefault="00A16FF3" w:rsidP="00A16FF3">
            <w:pPr>
              <w:rPr>
                <w:ins w:id="7917" w:author="智誠 楊" w:date="2021-05-08T18:38:00Z"/>
                <w:rFonts w:ascii="標楷體" w:eastAsia="標楷體" w:hAnsi="標楷體"/>
              </w:rPr>
            </w:pPr>
            <w:ins w:id="7918" w:author="智誠 楊" w:date="2021-05-12T14:29:00Z">
              <w:del w:id="7919" w:author="阿毛" w:date="2021-06-07T15:11:00Z">
                <w:r w:rsidRPr="00A16FF3" w:rsidDel="002D0F11">
                  <w:rPr>
                    <w:rFonts w:ascii="標楷體" w:eastAsia="標楷體" w:hAnsi="標楷體"/>
                  </w:rPr>
                  <w:delText>V(5,0000000,#DATE)</w:delText>
                </w:r>
              </w:del>
            </w:ins>
          </w:p>
        </w:tc>
      </w:tr>
      <w:tr w:rsidR="00B455C7" w:rsidRPr="00362205" w14:paraId="10233A05" w14:textId="77777777" w:rsidTr="00B455C7">
        <w:trPr>
          <w:trHeight w:val="244"/>
          <w:jc w:val="center"/>
          <w:ins w:id="7920" w:author="智誠 楊" w:date="2021-05-08T18:38:00Z"/>
          <w:trPrChange w:id="7921" w:author="阿毛" w:date="2021-06-07T15:41:00Z">
            <w:trPr>
              <w:trHeight w:val="244"/>
              <w:jc w:val="center"/>
            </w:trPr>
          </w:trPrChange>
        </w:trPr>
        <w:tc>
          <w:tcPr>
            <w:tcW w:w="539" w:type="dxa"/>
            <w:tcPrChange w:id="7922" w:author="阿毛" w:date="2021-06-07T15:41:00Z">
              <w:tcPr>
                <w:tcW w:w="551" w:type="dxa"/>
              </w:tcPr>
            </w:tcPrChange>
          </w:tcPr>
          <w:p w14:paraId="19257F09" w14:textId="77777777" w:rsidR="006D6C4C" w:rsidRDefault="006D6C4C" w:rsidP="00B6788F">
            <w:pPr>
              <w:rPr>
                <w:ins w:id="7923" w:author="智誠 楊" w:date="2021-05-08T18:38:00Z"/>
                <w:rFonts w:ascii="標楷體" w:eastAsia="標楷體" w:hAnsi="標楷體"/>
              </w:rPr>
            </w:pPr>
            <w:ins w:id="7924" w:author="智誠 楊" w:date="2021-05-08T18:38:00Z">
              <w:r>
                <w:rPr>
                  <w:rFonts w:ascii="標楷體" w:eastAsia="標楷體" w:hAnsi="標楷體" w:hint="eastAsia"/>
                </w:rPr>
                <w:lastRenderedPageBreak/>
                <w:t>3.</w:t>
              </w:r>
            </w:ins>
          </w:p>
        </w:tc>
        <w:tc>
          <w:tcPr>
            <w:tcW w:w="1269" w:type="dxa"/>
            <w:tcPrChange w:id="7925" w:author="阿毛" w:date="2021-06-07T15:41:00Z">
              <w:tcPr>
                <w:tcW w:w="1383" w:type="dxa"/>
                <w:gridSpan w:val="3"/>
              </w:tcPr>
            </w:tcPrChange>
          </w:tcPr>
          <w:p w14:paraId="4E872D59" w14:textId="7866CA33" w:rsidR="006D6C4C" w:rsidRDefault="00AF50F7" w:rsidP="00B6788F">
            <w:pPr>
              <w:rPr>
                <w:ins w:id="7926" w:author="智誠 楊" w:date="2021-05-08T18:38:00Z"/>
                <w:rFonts w:ascii="標楷體" w:eastAsia="標楷體" w:hAnsi="標楷體"/>
              </w:rPr>
            </w:pPr>
            <w:ins w:id="7927" w:author="智誠 楊" w:date="2021-05-08T18:48:00Z">
              <w:r>
                <w:rPr>
                  <w:rFonts w:ascii="標楷體" w:eastAsia="標楷體" w:hAnsi="標楷體" w:hint="eastAsia"/>
                </w:rPr>
                <w:t>交易日期-迄</w:t>
              </w:r>
            </w:ins>
          </w:p>
        </w:tc>
        <w:tc>
          <w:tcPr>
            <w:tcW w:w="568" w:type="dxa"/>
            <w:tcPrChange w:id="7928" w:author="阿毛" w:date="2021-06-07T15:41:00Z">
              <w:tcPr>
                <w:tcW w:w="816" w:type="dxa"/>
                <w:gridSpan w:val="3"/>
              </w:tcPr>
            </w:tcPrChange>
          </w:tcPr>
          <w:p w14:paraId="32E38833" w14:textId="1AE951FE" w:rsidR="006D6C4C" w:rsidRDefault="00AF50F7" w:rsidP="00B6788F">
            <w:pPr>
              <w:rPr>
                <w:ins w:id="7929" w:author="智誠 楊" w:date="2021-05-08T18:38:00Z"/>
                <w:rFonts w:ascii="標楷體" w:eastAsia="標楷體" w:hAnsi="標楷體"/>
              </w:rPr>
            </w:pPr>
            <w:ins w:id="7930" w:author="智誠 楊" w:date="2021-05-08T18:48:00Z">
              <w:r>
                <w:rPr>
                  <w:rFonts w:ascii="標楷體" w:eastAsia="標楷體" w:hAnsi="標楷體" w:hint="eastAsia"/>
                </w:rPr>
                <w:t>7</w:t>
              </w:r>
            </w:ins>
          </w:p>
        </w:tc>
        <w:tc>
          <w:tcPr>
            <w:tcW w:w="992" w:type="dxa"/>
            <w:tcPrChange w:id="7931" w:author="阿毛" w:date="2021-06-07T15:41:00Z">
              <w:tcPr>
                <w:tcW w:w="784" w:type="dxa"/>
                <w:gridSpan w:val="2"/>
              </w:tcPr>
            </w:tcPrChange>
          </w:tcPr>
          <w:p w14:paraId="5DECD056" w14:textId="65595118" w:rsidR="006D6C4C" w:rsidRPr="00362205" w:rsidRDefault="00AF50F7" w:rsidP="00B6788F">
            <w:pPr>
              <w:rPr>
                <w:ins w:id="7932" w:author="智誠 楊" w:date="2021-05-08T18:38:00Z"/>
                <w:rFonts w:ascii="標楷體" w:eastAsia="標楷體" w:hAnsi="標楷體"/>
              </w:rPr>
            </w:pPr>
            <w:ins w:id="7933" w:author="智誠 楊" w:date="2021-05-08T18:51:00Z">
              <w:r>
                <w:rPr>
                  <w:rFonts w:ascii="標楷體" w:eastAsia="標楷體" w:hAnsi="標楷體" w:hint="eastAsia"/>
                </w:rPr>
                <w:t>會計日</w:t>
              </w:r>
            </w:ins>
          </w:p>
        </w:tc>
        <w:tc>
          <w:tcPr>
            <w:tcW w:w="2572" w:type="dxa"/>
            <w:tcPrChange w:id="7934" w:author="阿毛" w:date="2021-06-07T15:41:00Z">
              <w:tcPr>
                <w:tcW w:w="2107" w:type="dxa"/>
                <w:gridSpan w:val="2"/>
              </w:tcPr>
            </w:tcPrChange>
          </w:tcPr>
          <w:p w14:paraId="61015BD7" w14:textId="4D616FDD" w:rsidR="006D6C4C" w:rsidRDefault="00626EFB" w:rsidP="00B6788F">
            <w:pPr>
              <w:rPr>
                <w:ins w:id="7935" w:author="智誠 楊" w:date="2021-05-08T18:38:00Z"/>
                <w:rFonts w:ascii="標楷體" w:eastAsia="標楷體" w:hAnsi="標楷體"/>
              </w:rPr>
            </w:pPr>
            <w:ins w:id="7936" w:author="阿毛" w:date="2021-06-07T16:09:00Z">
              <w:r>
                <w:rPr>
                  <w:rFonts w:ascii="標楷體" w:eastAsia="標楷體" w:hAnsi="標楷體" w:hint="eastAsia"/>
                </w:rPr>
                <w:t>日期選單</w:t>
              </w:r>
            </w:ins>
          </w:p>
        </w:tc>
        <w:tc>
          <w:tcPr>
            <w:tcW w:w="456" w:type="dxa"/>
            <w:tcPrChange w:id="7937" w:author="阿毛" w:date="2021-06-07T15:41:00Z">
              <w:tcPr>
                <w:tcW w:w="988" w:type="dxa"/>
                <w:gridSpan w:val="3"/>
              </w:tcPr>
            </w:tcPrChange>
          </w:tcPr>
          <w:p w14:paraId="0C2D36D4" w14:textId="179FE0C1" w:rsidR="006D6C4C" w:rsidRDefault="00AF50F7" w:rsidP="00B6788F">
            <w:pPr>
              <w:rPr>
                <w:ins w:id="7938" w:author="智誠 楊" w:date="2021-05-08T18:38:00Z"/>
                <w:rFonts w:ascii="標楷體" w:eastAsia="標楷體" w:hAnsi="標楷體"/>
              </w:rPr>
            </w:pPr>
            <w:ins w:id="7939" w:author="智誠 楊" w:date="2021-05-08T18:49:00Z">
              <w:r>
                <w:rPr>
                  <w:rFonts w:ascii="標楷體" w:eastAsia="標楷體" w:hAnsi="標楷體" w:hint="eastAsia"/>
                </w:rPr>
                <w:t>V</w:t>
              </w:r>
            </w:ins>
          </w:p>
        </w:tc>
        <w:tc>
          <w:tcPr>
            <w:tcW w:w="576" w:type="dxa"/>
            <w:tcPrChange w:id="7940" w:author="阿毛" w:date="2021-06-07T15:41:00Z">
              <w:tcPr>
                <w:tcW w:w="310" w:type="dxa"/>
                <w:gridSpan w:val="3"/>
              </w:tcPr>
            </w:tcPrChange>
          </w:tcPr>
          <w:p w14:paraId="3D9D0FD3" w14:textId="1A0AB21A" w:rsidR="006D6C4C" w:rsidRDefault="00AF50F7" w:rsidP="00B6788F">
            <w:pPr>
              <w:jc w:val="center"/>
              <w:rPr>
                <w:ins w:id="7941" w:author="智誠 楊" w:date="2021-05-08T18:38:00Z"/>
                <w:rFonts w:ascii="標楷體" w:eastAsia="標楷體" w:hAnsi="標楷體"/>
              </w:rPr>
            </w:pPr>
            <w:ins w:id="7942" w:author="智誠 楊" w:date="2021-05-08T18:49:00Z">
              <w:r>
                <w:rPr>
                  <w:rFonts w:ascii="標楷體" w:eastAsia="標楷體" w:hAnsi="標楷體" w:hint="eastAsia"/>
                </w:rPr>
                <w:t>W</w:t>
              </w:r>
            </w:ins>
          </w:p>
        </w:tc>
        <w:tc>
          <w:tcPr>
            <w:tcW w:w="3448" w:type="dxa"/>
            <w:tcPrChange w:id="7943" w:author="阿毛" w:date="2021-06-07T15:41:00Z">
              <w:tcPr>
                <w:tcW w:w="3481" w:type="dxa"/>
                <w:gridSpan w:val="2"/>
              </w:tcPr>
            </w:tcPrChange>
          </w:tcPr>
          <w:p w14:paraId="68EEBCC5" w14:textId="77777777" w:rsidR="002D0F11" w:rsidRDefault="002D0F11" w:rsidP="002D0F11">
            <w:pPr>
              <w:rPr>
                <w:ins w:id="7944" w:author="阿毛" w:date="2021-06-07T15:12:00Z"/>
                <w:rFonts w:ascii="標楷體" w:eastAsia="標楷體" w:hAnsi="標楷體"/>
              </w:rPr>
            </w:pPr>
            <w:ins w:id="7945" w:author="阿毛" w:date="2021-06-07T15:12:00Z">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ins>
          </w:p>
          <w:p w14:paraId="29CCC7E1" w14:textId="77777777" w:rsidR="002D0F11" w:rsidRDefault="002D0F11" w:rsidP="002D0F11">
            <w:pPr>
              <w:rPr>
                <w:ins w:id="7946" w:author="阿毛" w:date="2021-06-07T15:12:00Z"/>
                <w:rFonts w:ascii="標楷體" w:eastAsia="標楷體" w:hAnsi="標楷體"/>
              </w:rPr>
            </w:pPr>
            <w:ins w:id="7947" w:author="阿毛" w:date="2021-06-07T15:12:00Z">
              <w:r>
                <w:rPr>
                  <w:rFonts w:ascii="標楷體" w:eastAsia="標楷體" w:hAnsi="標楷體" w:hint="eastAsia"/>
                </w:rPr>
                <w:t xml:space="preserve">  (1).日期格式/</w:t>
              </w:r>
              <w:r w:rsidRPr="00A16FF3">
                <w:rPr>
                  <w:rFonts w:ascii="標楷體" w:eastAsia="標楷體" w:hAnsi="標楷體"/>
                </w:rPr>
                <w:t>A(DATE,0)</w:t>
              </w:r>
            </w:ins>
          </w:p>
          <w:p w14:paraId="21D0DFAE" w14:textId="6AD502E7" w:rsidR="002D0F11" w:rsidRDefault="002D0F11" w:rsidP="002D0F11">
            <w:pPr>
              <w:rPr>
                <w:ins w:id="7948" w:author="阿毛" w:date="2021-06-07T15:13:00Z"/>
                <w:rFonts w:ascii="標楷體" w:eastAsia="標楷體" w:hAnsi="標楷體"/>
              </w:rPr>
            </w:pPr>
            <w:ins w:id="7949" w:author="阿毛" w:date="2021-06-07T15:12:00Z">
              <w:r>
                <w:rPr>
                  <w:rFonts w:ascii="標楷體" w:eastAsia="標楷體" w:hAnsi="標楷體" w:hint="eastAsia"/>
                </w:rPr>
                <w:t xml:space="preserve">  (2).</w:t>
              </w:r>
            </w:ins>
            <w:ins w:id="7950" w:author="阿毛" w:date="2021-06-07T15:13:00Z">
              <w:r>
                <w:rPr>
                  <w:rFonts w:ascii="標楷體" w:eastAsia="標楷體" w:hAnsi="標楷體" w:hint="eastAsia"/>
                </w:rPr>
                <w:t>不可為空白/V(7)</w:t>
              </w:r>
            </w:ins>
          </w:p>
          <w:p w14:paraId="3F907F3E" w14:textId="77777777" w:rsidR="00B455C7" w:rsidRDefault="002D0F11" w:rsidP="00B455C7">
            <w:pPr>
              <w:rPr>
                <w:ins w:id="7951" w:author="阿毛" w:date="2021-06-07T15:40:00Z"/>
                <w:rFonts w:ascii="標楷體" w:eastAsia="標楷體" w:hAnsi="標楷體"/>
              </w:rPr>
            </w:pPr>
            <w:ins w:id="7952" w:author="阿毛" w:date="2021-06-07T15:13:00Z">
              <w:r>
                <w:rPr>
                  <w:rFonts w:ascii="標楷體" w:eastAsia="標楷體" w:hAnsi="標楷體" w:hint="eastAsia"/>
                </w:rPr>
                <w:t xml:space="preserve">  (3).</w:t>
              </w:r>
            </w:ins>
            <w:ins w:id="7953" w:author="阿毛" w:date="2021-06-07T15:12:00Z">
              <w:r>
                <w:rPr>
                  <w:rFonts w:ascii="標楷體" w:eastAsia="標楷體" w:hAnsi="標楷體" w:hint="eastAsia"/>
                </w:rPr>
                <w:t>需介於[交易日期-起]</w:t>
              </w:r>
            </w:ins>
            <w:ins w:id="7954" w:author="阿毛" w:date="2021-06-07T15:40:00Z">
              <w:r w:rsidR="00B455C7">
                <w:rPr>
                  <w:rFonts w:ascii="標楷體" w:eastAsia="標楷體" w:hAnsi="標楷體" w:hint="eastAsia"/>
                </w:rPr>
                <w:t xml:space="preserve">    </w:t>
              </w:r>
            </w:ins>
          </w:p>
          <w:p w14:paraId="3F000BF9" w14:textId="059AE629" w:rsidR="006D6C4C" w:rsidDel="002D0F11" w:rsidRDefault="00B455C7">
            <w:pPr>
              <w:rPr>
                <w:ins w:id="7955" w:author="智誠 楊" w:date="2021-05-08T18:53:00Z"/>
                <w:del w:id="7956" w:author="阿毛" w:date="2021-06-07T15:12:00Z"/>
                <w:rFonts w:ascii="標楷體" w:eastAsia="標楷體" w:hAnsi="標楷體"/>
              </w:rPr>
            </w:pPr>
            <w:ins w:id="7957" w:author="阿毛" w:date="2021-06-07T15:40:00Z">
              <w:r>
                <w:rPr>
                  <w:rFonts w:ascii="標楷體" w:eastAsia="標楷體" w:hAnsi="標楷體" w:hint="eastAsia"/>
                </w:rPr>
                <w:t xml:space="preserve">      </w:t>
              </w:r>
            </w:ins>
            <w:ins w:id="7958" w:author="阿毛" w:date="2021-06-07T15:12:00Z">
              <w:r w:rsidR="002D0F11">
                <w:rPr>
                  <w:rFonts w:ascii="標楷體" w:eastAsia="標楷體" w:hAnsi="標楷體" w:hint="eastAsia"/>
                </w:rPr>
                <w:t>至</w:t>
              </w:r>
            </w:ins>
            <w:ins w:id="7959" w:author="阿毛" w:date="2021-06-08T17:16:00Z">
              <w:r w:rsidR="004C64FF">
                <w:rPr>
                  <w:rFonts w:ascii="標楷體" w:eastAsia="標楷體" w:hAnsi="標楷體" w:hint="eastAsia"/>
                </w:rPr>
                <w:t>[</w:t>
              </w:r>
            </w:ins>
            <w:ins w:id="7960" w:author="阿毛" w:date="2021-06-07T15:41:00Z">
              <w:r>
                <w:rPr>
                  <w:rFonts w:ascii="標楷體" w:eastAsia="標楷體" w:hAnsi="標楷體" w:hint="eastAsia"/>
                </w:rPr>
                <w:t>會</w:t>
              </w:r>
            </w:ins>
            <w:ins w:id="7961" w:author="阿毛" w:date="2021-06-07T15:12:00Z">
              <w:r w:rsidR="002D0F11">
                <w:rPr>
                  <w:rFonts w:ascii="標楷體" w:eastAsia="標楷體" w:hAnsi="標楷體" w:hint="eastAsia"/>
                </w:rPr>
                <w:t>計日</w:t>
              </w:r>
            </w:ins>
            <w:ins w:id="7962" w:author="阿毛" w:date="2021-06-08T17:16:00Z">
              <w:r w:rsidR="004C64FF">
                <w:rPr>
                  <w:rFonts w:ascii="標楷體" w:eastAsia="標楷體" w:hAnsi="標楷體" w:hint="eastAsia"/>
                </w:rPr>
                <w:t>]</w:t>
              </w:r>
            </w:ins>
            <w:ins w:id="7963" w:author="阿毛" w:date="2021-06-07T15:12:00Z">
              <w:r w:rsidR="002D0F11">
                <w:rPr>
                  <w:rFonts w:ascii="標楷體" w:eastAsia="標楷體" w:hAnsi="標楷體" w:hint="eastAsia"/>
                </w:rPr>
                <w:t>/V(5)</w:t>
              </w:r>
            </w:ins>
            <w:ins w:id="7964" w:author="智誠 楊" w:date="2021-05-08T18:50:00Z">
              <w:del w:id="7965" w:author="阿毛" w:date="2021-06-07T15:12:00Z">
                <w:r w:rsidR="00AF50F7" w:rsidDel="002D0F11">
                  <w:rPr>
                    <w:rFonts w:ascii="標楷體" w:eastAsia="標楷體" w:hAnsi="標楷體" w:hint="eastAsia"/>
                  </w:rPr>
                  <w:delText>1</w:delText>
                </w:r>
                <w:r w:rsidR="00AF50F7" w:rsidDel="002D0F11">
                  <w:rPr>
                    <w:rFonts w:ascii="標楷體" w:eastAsia="標楷體" w:hAnsi="標楷體"/>
                  </w:rPr>
                  <w:delText>.</w:delText>
                </w:r>
                <w:r w:rsidR="00AF50F7" w:rsidDel="002D0F11">
                  <w:rPr>
                    <w:rFonts w:ascii="標楷體" w:eastAsia="標楷體" w:hAnsi="標楷體" w:hint="eastAsia"/>
                  </w:rPr>
                  <w:delText>必須輸入</w:delText>
                </w:r>
              </w:del>
            </w:ins>
          </w:p>
          <w:p w14:paraId="122FAFA7" w14:textId="144A92D8" w:rsidR="00AF50F7" w:rsidDel="002D0F11" w:rsidRDefault="00AF50F7">
            <w:pPr>
              <w:rPr>
                <w:ins w:id="7966" w:author="智誠 楊" w:date="2021-05-08T18:53:00Z"/>
                <w:del w:id="7967" w:author="阿毛" w:date="2021-06-07T15:12:00Z"/>
                <w:rFonts w:ascii="標楷體" w:eastAsia="標楷體" w:hAnsi="標楷體"/>
              </w:rPr>
            </w:pPr>
            <w:ins w:id="7968" w:author="智誠 楊" w:date="2021-05-08T18:53:00Z">
              <w:del w:id="7969" w:author="阿毛" w:date="2021-06-07T15:12:00Z">
                <w:r w:rsidDel="002D0F11">
                  <w:rPr>
                    <w:rFonts w:ascii="標楷體" w:eastAsia="標楷體" w:hAnsi="標楷體" w:hint="eastAsia"/>
                  </w:rPr>
                  <w:delText>2.交易日期迄日不可小於起日</w:delText>
                </w:r>
              </w:del>
            </w:ins>
          </w:p>
          <w:p w14:paraId="264F8363" w14:textId="487C28B3" w:rsidR="00AF50F7" w:rsidDel="002D0F11" w:rsidRDefault="00AF50F7">
            <w:pPr>
              <w:rPr>
                <w:ins w:id="7970" w:author="智誠 楊" w:date="2021-05-12T14:29:00Z"/>
                <w:del w:id="7971" w:author="阿毛" w:date="2021-06-07T15:12:00Z"/>
                <w:rFonts w:ascii="標楷體" w:eastAsia="標楷體" w:hAnsi="標楷體"/>
              </w:rPr>
            </w:pPr>
            <w:ins w:id="7972" w:author="智誠 楊" w:date="2021-05-08T18:53:00Z">
              <w:del w:id="7973" w:author="阿毛" w:date="2021-06-07T15:12:00Z">
                <w:r w:rsidDel="002D0F11">
                  <w:rPr>
                    <w:rFonts w:ascii="標楷體" w:eastAsia="標楷體" w:hAnsi="標楷體" w:hint="eastAsia"/>
                  </w:rPr>
                  <w:delText>3.不可大於會計日</w:delText>
                </w:r>
              </w:del>
            </w:ins>
          </w:p>
          <w:p w14:paraId="617778F8" w14:textId="03D66156" w:rsidR="00A16FF3" w:rsidRPr="00A16FF3" w:rsidDel="002D0F11" w:rsidRDefault="00A16FF3">
            <w:pPr>
              <w:rPr>
                <w:ins w:id="7974" w:author="智誠 楊" w:date="2021-05-12T14:29:00Z"/>
                <w:del w:id="7975" w:author="阿毛" w:date="2021-06-07T15:12:00Z"/>
                <w:rFonts w:ascii="標楷體" w:eastAsia="標楷體" w:hAnsi="標楷體"/>
              </w:rPr>
            </w:pPr>
            <w:ins w:id="7976" w:author="智誠 楊" w:date="2021-05-12T14:29:00Z">
              <w:del w:id="7977" w:author="阿毛" w:date="2021-06-07T15:12:00Z">
                <w:r w:rsidDel="002D0F11">
                  <w:rPr>
                    <w:rFonts w:ascii="標楷體" w:eastAsia="標楷體" w:hAnsi="標楷體" w:hint="eastAsia"/>
                  </w:rPr>
                  <w:delText>4.檢查:</w:delText>
                </w:r>
                <w:r w:rsidDel="002D0F11">
                  <w:delText xml:space="preserve"> </w:delText>
                </w:r>
                <w:r w:rsidRPr="00A16FF3" w:rsidDel="002D0F11">
                  <w:rPr>
                    <w:rFonts w:ascii="標楷體" w:eastAsia="標楷體" w:hAnsi="標楷體"/>
                  </w:rPr>
                  <w:delText>V(7)A(DATE,0,#CDATEEND)</w:delText>
                </w:r>
              </w:del>
            </w:ins>
          </w:p>
          <w:p w14:paraId="174D6B8A" w14:textId="5260DC42" w:rsidR="00A16FF3" w:rsidRPr="00C64E2C" w:rsidRDefault="00A16FF3">
            <w:pPr>
              <w:rPr>
                <w:ins w:id="7978" w:author="智誠 楊" w:date="2021-05-08T18:38:00Z"/>
                <w:rFonts w:ascii="標楷體" w:eastAsia="標楷體" w:hAnsi="標楷體"/>
              </w:rPr>
            </w:pPr>
            <w:ins w:id="7979" w:author="智誠 楊" w:date="2021-05-12T14:29:00Z">
              <w:del w:id="7980" w:author="阿毛" w:date="2021-06-07T15:12:00Z">
                <w:r w:rsidRPr="00A16FF3" w:rsidDel="002D0F11">
                  <w:rPr>
                    <w:rFonts w:ascii="標楷體" w:eastAsia="標楷體" w:hAnsi="標楷體"/>
                  </w:rPr>
                  <w:delText>V(5,#CDATESTART,#DATE)</w:delText>
                </w:r>
              </w:del>
            </w:ins>
          </w:p>
        </w:tc>
      </w:tr>
      <w:tr w:rsidR="00B455C7" w:rsidRPr="00362205" w14:paraId="66A309FA" w14:textId="77777777" w:rsidTr="00B455C7">
        <w:trPr>
          <w:trHeight w:val="244"/>
          <w:jc w:val="center"/>
          <w:ins w:id="7981" w:author="智誠 楊" w:date="2021-05-08T18:38:00Z"/>
          <w:trPrChange w:id="7982" w:author="阿毛" w:date="2021-06-07T15:41:00Z">
            <w:trPr>
              <w:trHeight w:val="244"/>
              <w:jc w:val="center"/>
            </w:trPr>
          </w:trPrChange>
        </w:trPr>
        <w:tc>
          <w:tcPr>
            <w:tcW w:w="539" w:type="dxa"/>
            <w:tcPrChange w:id="7983" w:author="阿毛" w:date="2021-06-07T15:41:00Z">
              <w:tcPr>
                <w:tcW w:w="551" w:type="dxa"/>
              </w:tcPr>
            </w:tcPrChange>
          </w:tcPr>
          <w:p w14:paraId="32757DBA" w14:textId="77777777" w:rsidR="006D6C4C" w:rsidRDefault="006D6C4C" w:rsidP="00B6788F">
            <w:pPr>
              <w:rPr>
                <w:ins w:id="7984" w:author="智誠 楊" w:date="2021-05-08T18:38:00Z"/>
                <w:rFonts w:ascii="標楷體" w:eastAsia="標楷體" w:hAnsi="標楷體"/>
              </w:rPr>
            </w:pPr>
            <w:ins w:id="7985" w:author="智誠 楊" w:date="2021-05-08T18:38:00Z">
              <w:r>
                <w:rPr>
                  <w:rFonts w:ascii="標楷體" w:eastAsia="標楷體" w:hAnsi="標楷體" w:hint="eastAsia"/>
                </w:rPr>
                <w:t>4.</w:t>
              </w:r>
            </w:ins>
          </w:p>
        </w:tc>
        <w:tc>
          <w:tcPr>
            <w:tcW w:w="1269" w:type="dxa"/>
            <w:tcPrChange w:id="7986" w:author="阿毛" w:date="2021-06-07T15:41:00Z">
              <w:tcPr>
                <w:tcW w:w="1383" w:type="dxa"/>
                <w:gridSpan w:val="3"/>
              </w:tcPr>
            </w:tcPrChange>
          </w:tcPr>
          <w:p w14:paraId="60650CFA" w14:textId="1A4998A0" w:rsidR="006D6C4C" w:rsidRDefault="00AF50F7" w:rsidP="00B6788F">
            <w:pPr>
              <w:rPr>
                <w:ins w:id="7987" w:author="智誠 楊" w:date="2021-05-08T18:38:00Z"/>
                <w:rFonts w:ascii="標楷體" w:eastAsia="標楷體" w:hAnsi="標楷體"/>
              </w:rPr>
            </w:pPr>
            <w:ins w:id="7988" w:author="智誠 楊" w:date="2021-05-08T18:48:00Z">
              <w:r>
                <w:rPr>
                  <w:rFonts w:ascii="標楷體" w:eastAsia="標楷體" w:hAnsi="標楷體" w:hint="eastAsia"/>
                </w:rPr>
                <w:t>戶號</w:t>
              </w:r>
            </w:ins>
          </w:p>
        </w:tc>
        <w:tc>
          <w:tcPr>
            <w:tcW w:w="568" w:type="dxa"/>
            <w:tcPrChange w:id="7989" w:author="阿毛" w:date="2021-06-07T15:41:00Z">
              <w:tcPr>
                <w:tcW w:w="816" w:type="dxa"/>
                <w:gridSpan w:val="3"/>
              </w:tcPr>
            </w:tcPrChange>
          </w:tcPr>
          <w:p w14:paraId="1FAFCCCE" w14:textId="7A35EBB4" w:rsidR="006D6C4C" w:rsidRDefault="00AF50F7" w:rsidP="00B6788F">
            <w:pPr>
              <w:rPr>
                <w:ins w:id="7990" w:author="智誠 楊" w:date="2021-05-08T18:38:00Z"/>
                <w:rFonts w:ascii="標楷體" w:eastAsia="標楷體" w:hAnsi="標楷體"/>
              </w:rPr>
            </w:pPr>
            <w:ins w:id="7991" w:author="智誠 楊" w:date="2021-05-08T18:48:00Z">
              <w:r>
                <w:rPr>
                  <w:rFonts w:ascii="標楷體" w:eastAsia="標楷體" w:hAnsi="標楷體" w:hint="eastAsia"/>
                </w:rPr>
                <w:t>7-3-3</w:t>
              </w:r>
            </w:ins>
          </w:p>
        </w:tc>
        <w:tc>
          <w:tcPr>
            <w:tcW w:w="992" w:type="dxa"/>
            <w:tcPrChange w:id="7992" w:author="阿毛" w:date="2021-06-07T15:41:00Z">
              <w:tcPr>
                <w:tcW w:w="784" w:type="dxa"/>
                <w:gridSpan w:val="2"/>
              </w:tcPr>
            </w:tcPrChange>
          </w:tcPr>
          <w:p w14:paraId="3650C996" w14:textId="7B491FE9" w:rsidR="006D6C4C" w:rsidRPr="00362205" w:rsidRDefault="006D6C4C" w:rsidP="00B6788F">
            <w:pPr>
              <w:rPr>
                <w:ins w:id="7993" w:author="智誠 楊" w:date="2021-05-08T18:38:00Z"/>
                <w:rFonts w:ascii="標楷體" w:eastAsia="標楷體" w:hAnsi="標楷體"/>
              </w:rPr>
            </w:pPr>
          </w:p>
        </w:tc>
        <w:tc>
          <w:tcPr>
            <w:tcW w:w="2572" w:type="dxa"/>
            <w:tcPrChange w:id="7994" w:author="阿毛" w:date="2021-06-07T15:41:00Z">
              <w:tcPr>
                <w:tcW w:w="2107" w:type="dxa"/>
                <w:gridSpan w:val="2"/>
              </w:tcPr>
            </w:tcPrChange>
          </w:tcPr>
          <w:p w14:paraId="545255A9" w14:textId="77777777" w:rsidR="006D6C4C" w:rsidRDefault="006D6C4C" w:rsidP="00B6788F">
            <w:pPr>
              <w:rPr>
                <w:ins w:id="7995" w:author="智誠 楊" w:date="2021-05-08T18:38:00Z"/>
                <w:rFonts w:ascii="標楷體" w:eastAsia="標楷體" w:hAnsi="標楷體"/>
              </w:rPr>
            </w:pPr>
          </w:p>
        </w:tc>
        <w:tc>
          <w:tcPr>
            <w:tcW w:w="456" w:type="dxa"/>
            <w:tcPrChange w:id="7996" w:author="阿毛" w:date="2021-06-07T15:41:00Z">
              <w:tcPr>
                <w:tcW w:w="988" w:type="dxa"/>
                <w:gridSpan w:val="3"/>
              </w:tcPr>
            </w:tcPrChange>
          </w:tcPr>
          <w:p w14:paraId="75AD09E2" w14:textId="77777777" w:rsidR="006D6C4C" w:rsidRDefault="006D6C4C" w:rsidP="00B6788F">
            <w:pPr>
              <w:rPr>
                <w:ins w:id="7997" w:author="智誠 楊" w:date="2021-05-08T18:38:00Z"/>
                <w:rFonts w:ascii="標楷體" w:eastAsia="標楷體" w:hAnsi="標楷體"/>
              </w:rPr>
            </w:pPr>
          </w:p>
        </w:tc>
        <w:tc>
          <w:tcPr>
            <w:tcW w:w="576" w:type="dxa"/>
            <w:tcPrChange w:id="7998" w:author="阿毛" w:date="2021-06-07T15:41:00Z">
              <w:tcPr>
                <w:tcW w:w="310" w:type="dxa"/>
                <w:gridSpan w:val="3"/>
              </w:tcPr>
            </w:tcPrChange>
          </w:tcPr>
          <w:p w14:paraId="0A612CF9" w14:textId="547888A9" w:rsidR="006D6C4C" w:rsidRDefault="00AF50F7" w:rsidP="00B6788F">
            <w:pPr>
              <w:jc w:val="center"/>
              <w:rPr>
                <w:ins w:id="7999" w:author="智誠 楊" w:date="2021-05-08T18:38:00Z"/>
                <w:rFonts w:ascii="標楷體" w:eastAsia="標楷體" w:hAnsi="標楷體"/>
              </w:rPr>
            </w:pPr>
            <w:ins w:id="8000" w:author="智誠 楊" w:date="2021-05-08T18:49:00Z">
              <w:r>
                <w:rPr>
                  <w:rFonts w:ascii="標楷體" w:eastAsia="標楷體" w:hAnsi="標楷體" w:hint="eastAsia"/>
                </w:rPr>
                <w:t>W</w:t>
              </w:r>
            </w:ins>
          </w:p>
        </w:tc>
        <w:tc>
          <w:tcPr>
            <w:tcW w:w="3448" w:type="dxa"/>
            <w:tcPrChange w:id="8001" w:author="阿毛" w:date="2021-06-07T15:41:00Z">
              <w:tcPr>
                <w:tcW w:w="3481" w:type="dxa"/>
                <w:gridSpan w:val="2"/>
              </w:tcPr>
            </w:tcPrChange>
          </w:tcPr>
          <w:p w14:paraId="58664647" w14:textId="7D72F613" w:rsidR="006D6C4C" w:rsidRPr="00C64E2C" w:rsidRDefault="00AF50F7" w:rsidP="00B6788F">
            <w:pPr>
              <w:rPr>
                <w:ins w:id="8002" w:author="智誠 楊" w:date="2021-05-08T18:38:00Z"/>
                <w:rFonts w:ascii="標楷體" w:eastAsia="標楷體" w:hAnsi="標楷體"/>
              </w:rPr>
            </w:pPr>
            <w:ins w:id="8003" w:author="智誠 楊" w:date="2021-05-08T18:50:00Z">
              <w:r>
                <w:rPr>
                  <w:rFonts w:ascii="標楷體" w:eastAsia="標楷體" w:hAnsi="標楷體" w:hint="eastAsia"/>
                </w:rPr>
                <w:t>1.自行輸入</w:t>
              </w:r>
            </w:ins>
            <w:ins w:id="8004" w:author="阿毛" w:date="2021-06-07T15:13:00Z">
              <w:r w:rsidR="002D0F11">
                <w:rPr>
                  <w:rFonts w:ascii="標楷體" w:eastAsia="標楷體" w:hAnsi="標楷體" w:hint="eastAsia"/>
                </w:rPr>
                <w:t>數字</w:t>
              </w:r>
            </w:ins>
          </w:p>
        </w:tc>
      </w:tr>
    </w:tbl>
    <w:p w14:paraId="17C2A326" w14:textId="2BCFC4EB" w:rsidR="006D6C4C" w:rsidDel="002D0F11" w:rsidRDefault="006D6C4C">
      <w:pPr>
        <w:pStyle w:val="a"/>
        <w:rPr>
          <w:del w:id="8005" w:author="阿毛" w:date="2021-06-03T10:31:00Z"/>
        </w:rPr>
      </w:pPr>
    </w:p>
    <w:p w14:paraId="5CC2298F" w14:textId="77777777" w:rsidR="002D0F11" w:rsidRPr="002D0F11" w:rsidRDefault="002D0F11">
      <w:pPr>
        <w:rPr>
          <w:ins w:id="8006" w:author="阿毛" w:date="2021-06-07T15:12:00Z"/>
        </w:rPr>
      </w:pPr>
    </w:p>
    <w:p w14:paraId="20F9AECA" w14:textId="77777777" w:rsidR="006D6C4C" w:rsidDel="00915A20" w:rsidRDefault="006D6C4C" w:rsidP="006D6C4C">
      <w:pPr>
        <w:pStyle w:val="a"/>
        <w:rPr>
          <w:ins w:id="8007" w:author="智誠 楊" w:date="2021-05-08T18:38:00Z"/>
          <w:del w:id="8008" w:author="阿毛" w:date="2021-06-03T10:31:00Z"/>
        </w:rPr>
      </w:pPr>
      <w:ins w:id="8009" w:author="智誠 楊" w:date="2021-05-08T18:38:00Z">
        <w:r>
          <w:rPr>
            <w:rFonts w:hint="eastAsia"/>
            <w:lang w:eastAsia="zh-HK"/>
          </w:rPr>
          <w:t>輸出</w:t>
        </w:r>
        <w:r w:rsidRPr="00362205">
          <w:t>畫面</w:t>
        </w:r>
        <w:r>
          <w:rPr>
            <w:rFonts w:hint="eastAsia"/>
          </w:rPr>
          <w:t>:</w:t>
        </w:r>
      </w:ins>
    </w:p>
    <w:p w14:paraId="25B347E3" w14:textId="77777777" w:rsidR="006D6C4C" w:rsidRDefault="006D6C4C">
      <w:pPr>
        <w:pStyle w:val="a"/>
        <w:rPr>
          <w:ins w:id="8010" w:author="智誠 楊" w:date="2021-05-08T18:38:00Z"/>
        </w:rPr>
        <w:pPrChange w:id="8011" w:author="阿毛" w:date="2021-06-03T10:31:00Z">
          <w:pPr>
            <w:ind w:left="480"/>
          </w:pPr>
        </w:pPrChange>
      </w:pPr>
    </w:p>
    <w:p w14:paraId="69D99466" w14:textId="481BD957" w:rsidR="006D6C4C" w:rsidDel="002D0F11" w:rsidRDefault="00AF50F7" w:rsidP="006D6C4C">
      <w:pPr>
        <w:rPr>
          <w:ins w:id="8012" w:author="智誠 楊" w:date="2021-05-08T18:38:00Z"/>
          <w:del w:id="8013" w:author="阿毛" w:date="2021-06-07T15:12:00Z"/>
        </w:rPr>
      </w:pPr>
      <w:ins w:id="8014" w:author="智誠 楊" w:date="2021-05-08T18:53:00Z">
        <w:r w:rsidRPr="00AF50F7">
          <w:rPr>
            <w:noProof/>
          </w:rPr>
          <w:drawing>
            <wp:inline distT="0" distB="0" distL="0" distR="0" wp14:anchorId="6F6DC0AF" wp14:editId="57ECDF83">
              <wp:extent cx="6842760" cy="2731337"/>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5929" cy="2736593"/>
                      </a:xfrm>
                      <a:prstGeom prst="rect">
                        <a:avLst/>
                      </a:prstGeom>
                    </pic:spPr>
                  </pic:pic>
                </a:graphicData>
              </a:graphic>
            </wp:inline>
          </w:drawing>
        </w:r>
      </w:ins>
    </w:p>
    <w:p w14:paraId="5B1EEB17" w14:textId="77777777" w:rsidR="006D6C4C" w:rsidRDefault="006D6C4C">
      <w:pPr>
        <w:rPr>
          <w:ins w:id="8015" w:author="智誠 楊" w:date="2021-05-08T18:38:00Z"/>
          <w:rFonts w:eastAsia="標楷體"/>
          <w:sz w:val="26"/>
        </w:rPr>
        <w:pPrChange w:id="8016" w:author="阿毛" w:date="2021-06-07T15:12:00Z">
          <w:pPr>
            <w:widowControl/>
          </w:pPr>
        </w:pPrChange>
      </w:pPr>
      <w:ins w:id="8017" w:author="智誠 楊" w:date="2021-05-08T18:38:00Z">
        <w:del w:id="8018" w:author="阿毛" w:date="2021-06-07T15:12:00Z">
          <w:r w:rsidDel="002D0F11">
            <w:br w:type="page"/>
          </w:r>
        </w:del>
      </w:ins>
    </w:p>
    <w:p w14:paraId="4C2DA99F" w14:textId="77777777" w:rsidR="006D6C4C" w:rsidRDefault="006D6C4C" w:rsidP="006D6C4C">
      <w:pPr>
        <w:pStyle w:val="a"/>
        <w:rPr>
          <w:ins w:id="8019" w:author="智誠 楊" w:date="2021-05-08T18:38:00Z"/>
        </w:rPr>
      </w:pPr>
      <w:ins w:id="8020" w:author="智誠 楊" w:date="2021-05-08T18:38:00Z">
        <w:r>
          <w:rPr>
            <w:rFonts w:hint="eastAsia"/>
          </w:rPr>
          <w:lastRenderedPageBreak/>
          <w:t>輸出畫面資料說明</w:t>
        </w:r>
      </w:ins>
    </w:p>
    <w:tbl>
      <w:tblPr>
        <w:tblStyle w:val="ac"/>
        <w:tblW w:w="0" w:type="auto"/>
        <w:tblLook w:val="04A0" w:firstRow="1" w:lastRow="0" w:firstColumn="1" w:lastColumn="0" w:noHBand="0" w:noVBand="1"/>
      </w:tblPr>
      <w:tblGrid>
        <w:gridCol w:w="770"/>
        <w:gridCol w:w="1166"/>
        <w:gridCol w:w="2024"/>
        <w:gridCol w:w="2736"/>
        <w:gridCol w:w="3498"/>
      </w:tblGrid>
      <w:tr w:rsidR="00AF50F7" w:rsidRPr="008F1D46" w14:paraId="6BE6A448" w14:textId="77777777" w:rsidTr="00B6788F">
        <w:trPr>
          <w:ins w:id="8021" w:author="智誠 楊" w:date="2021-05-08T18:55:00Z"/>
        </w:trPr>
        <w:tc>
          <w:tcPr>
            <w:tcW w:w="770" w:type="dxa"/>
            <w:shd w:val="clear" w:color="auto" w:fill="D9D9D9" w:themeFill="background1" w:themeFillShade="D9"/>
          </w:tcPr>
          <w:p w14:paraId="29B164DF" w14:textId="77777777" w:rsidR="00AF50F7" w:rsidRPr="008F1D46" w:rsidRDefault="00AF50F7" w:rsidP="00B6788F">
            <w:pPr>
              <w:jc w:val="center"/>
              <w:rPr>
                <w:ins w:id="8022" w:author="智誠 楊" w:date="2021-05-08T18:55:00Z"/>
                <w:rFonts w:ascii="標楷體" w:eastAsia="標楷體" w:hAnsi="標楷體"/>
                <w:lang w:eastAsia="zh-HK"/>
              </w:rPr>
            </w:pPr>
            <w:ins w:id="8023" w:author="智誠 楊" w:date="2021-05-08T18:55:00Z">
              <w:r w:rsidRPr="008F1D46">
                <w:rPr>
                  <w:rFonts w:ascii="標楷體" w:eastAsia="標楷體" w:hAnsi="標楷體" w:hint="eastAsia"/>
                  <w:lang w:eastAsia="zh-HK"/>
                </w:rPr>
                <w:t>序號</w:t>
              </w:r>
            </w:ins>
          </w:p>
        </w:tc>
        <w:tc>
          <w:tcPr>
            <w:tcW w:w="1166" w:type="dxa"/>
            <w:shd w:val="clear" w:color="auto" w:fill="D9D9D9" w:themeFill="background1" w:themeFillShade="D9"/>
          </w:tcPr>
          <w:p w14:paraId="15778E97" w14:textId="77777777" w:rsidR="00AF50F7" w:rsidRPr="008F1D46" w:rsidRDefault="00AF50F7" w:rsidP="00B6788F">
            <w:pPr>
              <w:jc w:val="center"/>
              <w:rPr>
                <w:ins w:id="8024" w:author="智誠 楊" w:date="2021-05-08T18:55:00Z"/>
                <w:rFonts w:ascii="標楷體" w:eastAsia="標楷體" w:hAnsi="標楷體"/>
                <w:lang w:eastAsia="zh-HK"/>
              </w:rPr>
            </w:pPr>
            <w:ins w:id="8025" w:author="智誠 楊" w:date="2021-05-08T18:55:00Z">
              <w:r w:rsidRPr="008F1D46">
                <w:rPr>
                  <w:rFonts w:ascii="標楷體" w:eastAsia="標楷體" w:hAnsi="標楷體" w:hint="eastAsia"/>
                  <w:lang w:eastAsia="zh-HK"/>
                </w:rPr>
                <w:t>欄位型態</w:t>
              </w:r>
            </w:ins>
          </w:p>
        </w:tc>
        <w:tc>
          <w:tcPr>
            <w:tcW w:w="2024" w:type="dxa"/>
            <w:shd w:val="clear" w:color="auto" w:fill="D9D9D9" w:themeFill="background1" w:themeFillShade="D9"/>
          </w:tcPr>
          <w:p w14:paraId="26A5F217" w14:textId="77777777" w:rsidR="00AF50F7" w:rsidRPr="008F1D46" w:rsidRDefault="00AF50F7" w:rsidP="00B6788F">
            <w:pPr>
              <w:jc w:val="center"/>
              <w:rPr>
                <w:ins w:id="8026" w:author="智誠 楊" w:date="2021-05-08T18:55:00Z"/>
                <w:rFonts w:ascii="標楷體" w:eastAsia="標楷體" w:hAnsi="標楷體"/>
                <w:lang w:eastAsia="zh-HK"/>
              </w:rPr>
            </w:pPr>
            <w:ins w:id="8027" w:author="智誠 楊" w:date="2021-05-08T18:55:00Z">
              <w:r w:rsidRPr="008F1D46">
                <w:rPr>
                  <w:rFonts w:ascii="標楷體" w:eastAsia="標楷體" w:hAnsi="標楷體" w:hint="eastAsia"/>
                  <w:lang w:eastAsia="zh-HK"/>
                </w:rPr>
                <w:t>欄位名稱</w:t>
              </w:r>
            </w:ins>
          </w:p>
        </w:tc>
        <w:tc>
          <w:tcPr>
            <w:tcW w:w="2736" w:type="dxa"/>
            <w:shd w:val="clear" w:color="auto" w:fill="D9D9D9" w:themeFill="background1" w:themeFillShade="D9"/>
          </w:tcPr>
          <w:p w14:paraId="4745132A" w14:textId="77777777" w:rsidR="00AF50F7" w:rsidRPr="008F1D46" w:rsidRDefault="00AF50F7" w:rsidP="00B6788F">
            <w:pPr>
              <w:jc w:val="center"/>
              <w:rPr>
                <w:ins w:id="8028" w:author="智誠 楊" w:date="2021-05-08T18:55:00Z"/>
                <w:rFonts w:ascii="標楷體" w:eastAsia="標楷體" w:hAnsi="標楷體"/>
              </w:rPr>
            </w:pPr>
            <w:ins w:id="8029" w:author="智誠 楊" w:date="2021-05-08T18:55:00Z">
              <w:r>
                <w:rPr>
                  <w:rFonts w:ascii="標楷體" w:eastAsia="標楷體" w:hAnsi="標楷體" w:hint="eastAsia"/>
                  <w:lang w:eastAsia="zh-HK"/>
                </w:rPr>
                <w:t>資料來源</w:t>
              </w:r>
            </w:ins>
          </w:p>
        </w:tc>
        <w:tc>
          <w:tcPr>
            <w:tcW w:w="3498" w:type="dxa"/>
            <w:shd w:val="clear" w:color="auto" w:fill="D9D9D9" w:themeFill="background1" w:themeFillShade="D9"/>
          </w:tcPr>
          <w:p w14:paraId="3FFD1A4C" w14:textId="77777777" w:rsidR="00AF50F7" w:rsidRPr="008F1D46" w:rsidRDefault="00AF50F7" w:rsidP="00B6788F">
            <w:pPr>
              <w:jc w:val="center"/>
              <w:rPr>
                <w:ins w:id="8030" w:author="智誠 楊" w:date="2021-05-08T18:55:00Z"/>
                <w:rFonts w:ascii="標楷體" w:eastAsia="標楷體" w:hAnsi="標楷體"/>
                <w:lang w:eastAsia="zh-HK"/>
              </w:rPr>
            </w:pPr>
            <w:ins w:id="8031" w:author="智誠 楊" w:date="2021-05-08T18:55: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AF50F7" w:rsidRPr="008F1D46" w14:paraId="52339AD5" w14:textId="77777777" w:rsidTr="00B6788F">
        <w:trPr>
          <w:ins w:id="8032" w:author="智誠 楊" w:date="2021-05-08T18:55:00Z"/>
        </w:trPr>
        <w:tc>
          <w:tcPr>
            <w:tcW w:w="770" w:type="dxa"/>
          </w:tcPr>
          <w:p w14:paraId="0A3953B9" w14:textId="77777777" w:rsidR="00AF50F7" w:rsidRPr="008F1D46" w:rsidRDefault="00AF50F7" w:rsidP="00B6788F">
            <w:pPr>
              <w:jc w:val="center"/>
              <w:rPr>
                <w:ins w:id="8033" w:author="智誠 楊" w:date="2021-05-08T18:55:00Z"/>
                <w:rFonts w:ascii="標楷體" w:eastAsia="標楷體" w:hAnsi="標楷體"/>
                <w:lang w:eastAsia="zh-HK"/>
              </w:rPr>
            </w:pPr>
            <w:ins w:id="8034" w:author="智誠 楊" w:date="2021-05-08T18:55:00Z">
              <w:r>
                <w:rPr>
                  <w:rFonts w:ascii="標楷體" w:eastAsia="標楷體" w:hAnsi="標楷體" w:hint="eastAsia"/>
                </w:rPr>
                <w:t>1</w:t>
              </w:r>
            </w:ins>
          </w:p>
        </w:tc>
        <w:tc>
          <w:tcPr>
            <w:tcW w:w="1166" w:type="dxa"/>
          </w:tcPr>
          <w:p w14:paraId="544D9388" w14:textId="77777777" w:rsidR="00AF50F7" w:rsidRPr="008F1D46" w:rsidRDefault="00AF50F7" w:rsidP="00B6788F">
            <w:pPr>
              <w:jc w:val="center"/>
              <w:rPr>
                <w:ins w:id="8035" w:author="智誠 楊" w:date="2021-05-08T18:55:00Z"/>
                <w:rFonts w:ascii="標楷體" w:eastAsia="標楷體" w:hAnsi="標楷體"/>
                <w:lang w:eastAsia="zh-HK"/>
              </w:rPr>
            </w:pPr>
            <w:ins w:id="8036" w:author="智誠 楊" w:date="2021-05-08T18:55:00Z">
              <w:r>
                <w:rPr>
                  <w:rFonts w:ascii="標楷體" w:eastAsia="標楷體" w:hAnsi="標楷體" w:hint="eastAsia"/>
                  <w:lang w:eastAsia="zh-HK"/>
                </w:rPr>
                <w:t>資料</w:t>
              </w:r>
            </w:ins>
          </w:p>
        </w:tc>
        <w:tc>
          <w:tcPr>
            <w:tcW w:w="2024" w:type="dxa"/>
          </w:tcPr>
          <w:p w14:paraId="3F21B281" w14:textId="77777777" w:rsidR="00AF50F7" w:rsidRPr="008F1D46" w:rsidRDefault="00AF50F7" w:rsidP="00B6788F">
            <w:pPr>
              <w:rPr>
                <w:ins w:id="8037" w:author="智誠 楊" w:date="2021-05-08T18:55:00Z"/>
                <w:rFonts w:ascii="標楷體" w:eastAsia="標楷體" w:hAnsi="標楷體"/>
                <w:lang w:eastAsia="zh-HK"/>
              </w:rPr>
            </w:pPr>
            <w:ins w:id="8038" w:author="智誠 楊" w:date="2021-05-08T18:55:00Z">
              <w:r>
                <w:rPr>
                  <w:rFonts w:ascii="標楷體" w:eastAsia="標楷體" w:hAnsi="標楷體" w:hint="eastAsia"/>
                  <w:lang w:eastAsia="zh-HK"/>
                </w:rPr>
                <w:t>作業日期時間</w:t>
              </w:r>
            </w:ins>
          </w:p>
        </w:tc>
        <w:tc>
          <w:tcPr>
            <w:tcW w:w="2736" w:type="dxa"/>
          </w:tcPr>
          <w:p w14:paraId="0AC9E080" w14:textId="77777777" w:rsidR="00AF50F7" w:rsidRDefault="00AF50F7" w:rsidP="00B6788F">
            <w:pPr>
              <w:rPr>
                <w:ins w:id="8039" w:author="智誠 楊" w:date="2021-05-08T18:55:00Z"/>
                <w:rFonts w:ascii="標楷體" w:eastAsia="標楷體" w:hAnsi="標楷體"/>
                <w:lang w:eastAsia="zh-HK"/>
              </w:rPr>
            </w:pPr>
            <w:proofErr w:type="spellStart"/>
            <w:ins w:id="8040" w:author="智誠 楊" w:date="2021-05-08T18:55:00Z">
              <w:r>
                <w:rPr>
                  <w:rFonts w:ascii="標楷體" w:eastAsia="標楷體" w:hAnsi="標楷體" w:hint="eastAsia"/>
                  <w:lang w:eastAsia="zh-HK"/>
                </w:rPr>
                <w:t>T</w:t>
              </w:r>
              <w:r>
                <w:rPr>
                  <w:rFonts w:ascii="標楷體" w:eastAsia="標楷體" w:hAnsi="標楷體"/>
                  <w:lang w:eastAsia="zh-HK"/>
                </w:rPr>
                <w:t>xDataLog.CreatDate</w:t>
              </w:r>
              <w:proofErr w:type="spellEnd"/>
            </w:ins>
          </w:p>
        </w:tc>
        <w:tc>
          <w:tcPr>
            <w:tcW w:w="3498" w:type="dxa"/>
          </w:tcPr>
          <w:p w14:paraId="1F360B00" w14:textId="77777777" w:rsidR="00AF50F7" w:rsidRDefault="00AF50F7" w:rsidP="00B6788F">
            <w:pPr>
              <w:rPr>
                <w:ins w:id="8041" w:author="阿毛" w:date="2021-06-08T15:05:00Z"/>
                <w:rFonts w:ascii="標楷體" w:eastAsia="標楷體" w:hAnsi="標楷體"/>
                <w:lang w:eastAsia="zh-HK"/>
              </w:rPr>
            </w:pPr>
            <w:ins w:id="8042" w:author="智誠 楊" w:date="2021-05-08T18:55:00Z">
              <w:r>
                <w:rPr>
                  <w:rFonts w:ascii="標楷體" w:eastAsia="標楷體" w:hAnsi="標楷體" w:hint="eastAsia"/>
                  <w:lang w:eastAsia="zh-HK"/>
                </w:rPr>
                <w:t>作業日期時間</w:t>
              </w:r>
            </w:ins>
          </w:p>
          <w:p w14:paraId="7DB6359C" w14:textId="21186AA1" w:rsidR="00665555" w:rsidRPr="006C763E" w:rsidRDefault="00665555" w:rsidP="00B6788F">
            <w:pPr>
              <w:rPr>
                <w:ins w:id="8043" w:author="智誠 楊" w:date="2021-05-08T18:55:00Z"/>
                <w:rFonts w:ascii="標楷體" w:eastAsia="標楷體" w:hAnsi="標楷體"/>
                <w:lang w:eastAsia="zh-HK"/>
              </w:rPr>
            </w:pPr>
            <w:ins w:id="8044" w:author="阿毛" w:date="2021-06-08T15:05:00Z">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w:t>
              </w:r>
              <w:proofErr w:type="gramStart"/>
              <w:r>
                <w:rPr>
                  <w:rFonts w:ascii="標楷體" w:eastAsia="標楷體" w:hAnsi="標楷體"/>
                </w:rPr>
                <w:t>mm:ss</w:t>
              </w:r>
              <w:proofErr w:type="spellEnd"/>
              <w:proofErr w:type="gramEnd"/>
              <w:r>
                <w:rPr>
                  <w:rFonts w:ascii="標楷體" w:eastAsia="標楷體" w:hAnsi="標楷體" w:hint="eastAsia"/>
                </w:rPr>
                <w:t>)</w:t>
              </w:r>
            </w:ins>
          </w:p>
        </w:tc>
      </w:tr>
      <w:tr w:rsidR="00AF50F7" w:rsidRPr="008F1D46" w14:paraId="56914B40" w14:textId="77777777" w:rsidTr="00B6788F">
        <w:trPr>
          <w:ins w:id="8045" w:author="智誠 楊" w:date="2021-05-08T18:55:00Z"/>
        </w:trPr>
        <w:tc>
          <w:tcPr>
            <w:tcW w:w="770" w:type="dxa"/>
          </w:tcPr>
          <w:p w14:paraId="20C7AC48" w14:textId="77777777" w:rsidR="00AF50F7" w:rsidRDefault="00AF50F7" w:rsidP="00B6788F">
            <w:pPr>
              <w:jc w:val="center"/>
              <w:rPr>
                <w:ins w:id="8046" w:author="智誠 楊" w:date="2021-05-08T18:55:00Z"/>
                <w:rFonts w:ascii="標楷體" w:eastAsia="標楷體" w:hAnsi="標楷體"/>
              </w:rPr>
            </w:pPr>
            <w:ins w:id="8047" w:author="智誠 楊" w:date="2021-05-08T18:55:00Z">
              <w:r>
                <w:rPr>
                  <w:rFonts w:ascii="標楷體" w:eastAsia="標楷體" w:hAnsi="標楷體" w:hint="eastAsia"/>
                </w:rPr>
                <w:t>2</w:t>
              </w:r>
            </w:ins>
          </w:p>
        </w:tc>
        <w:tc>
          <w:tcPr>
            <w:tcW w:w="1166" w:type="dxa"/>
          </w:tcPr>
          <w:p w14:paraId="272903E6" w14:textId="77777777" w:rsidR="00AF50F7" w:rsidRDefault="00AF50F7" w:rsidP="00B6788F">
            <w:pPr>
              <w:jc w:val="center"/>
              <w:rPr>
                <w:ins w:id="8048" w:author="智誠 楊" w:date="2021-05-08T18:55:00Z"/>
                <w:rFonts w:ascii="標楷體" w:eastAsia="標楷體" w:hAnsi="標楷體"/>
                <w:lang w:eastAsia="zh-HK"/>
              </w:rPr>
            </w:pPr>
            <w:ins w:id="8049" w:author="智誠 楊" w:date="2021-05-08T18:55:00Z">
              <w:r>
                <w:rPr>
                  <w:rFonts w:ascii="標楷體" w:eastAsia="標楷體" w:hAnsi="標楷體" w:hint="eastAsia"/>
                  <w:lang w:eastAsia="zh-HK"/>
                </w:rPr>
                <w:t>資料</w:t>
              </w:r>
            </w:ins>
          </w:p>
        </w:tc>
        <w:tc>
          <w:tcPr>
            <w:tcW w:w="2024" w:type="dxa"/>
          </w:tcPr>
          <w:p w14:paraId="6B875BCE" w14:textId="77777777" w:rsidR="00AF50F7" w:rsidRDefault="00AF50F7" w:rsidP="00B6788F">
            <w:pPr>
              <w:rPr>
                <w:ins w:id="8050" w:author="智誠 楊" w:date="2021-05-08T18:55:00Z"/>
                <w:rFonts w:ascii="標楷體" w:eastAsia="標楷體" w:hAnsi="標楷體"/>
                <w:lang w:eastAsia="zh-HK"/>
              </w:rPr>
            </w:pPr>
            <w:ins w:id="8051" w:author="智誠 楊" w:date="2021-05-08T18:55:00Z">
              <w:r>
                <w:rPr>
                  <w:rFonts w:ascii="標楷體" w:eastAsia="標楷體" w:hAnsi="標楷體" w:hint="eastAsia"/>
                  <w:lang w:eastAsia="zh-HK"/>
                </w:rPr>
                <w:t>會計日期</w:t>
              </w:r>
            </w:ins>
          </w:p>
        </w:tc>
        <w:tc>
          <w:tcPr>
            <w:tcW w:w="2736" w:type="dxa"/>
          </w:tcPr>
          <w:p w14:paraId="42D9D217" w14:textId="77777777" w:rsidR="00AF50F7" w:rsidRDefault="00AF50F7" w:rsidP="00B6788F">
            <w:pPr>
              <w:rPr>
                <w:ins w:id="8052" w:author="智誠 楊" w:date="2021-05-08T18:55:00Z"/>
                <w:rFonts w:ascii="標楷體" w:eastAsia="標楷體" w:hAnsi="標楷體"/>
                <w:lang w:eastAsia="zh-HK"/>
              </w:rPr>
            </w:pPr>
            <w:proofErr w:type="spellStart"/>
            <w:ins w:id="8053" w:author="智誠 楊" w:date="2021-05-08T18:55:00Z">
              <w:r>
                <w:rPr>
                  <w:rFonts w:ascii="標楷體" w:eastAsia="標楷體" w:hAnsi="標楷體" w:hint="eastAsia"/>
                  <w:lang w:eastAsia="zh-HK"/>
                </w:rPr>
                <w:t>T</w:t>
              </w:r>
              <w:r>
                <w:rPr>
                  <w:rFonts w:ascii="標楷體" w:eastAsia="標楷體" w:hAnsi="標楷體"/>
                  <w:lang w:eastAsia="zh-HK"/>
                </w:rPr>
                <w:t>xDataLog.TxDAte</w:t>
              </w:r>
              <w:proofErr w:type="spellEnd"/>
            </w:ins>
          </w:p>
        </w:tc>
        <w:tc>
          <w:tcPr>
            <w:tcW w:w="3498" w:type="dxa"/>
          </w:tcPr>
          <w:p w14:paraId="395D97B2" w14:textId="0232BA6E" w:rsidR="00AF50F7" w:rsidRPr="006C763E" w:rsidRDefault="00AF50F7" w:rsidP="00B6788F">
            <w:pPr>
              <w:rPr>
                <w:ins w:id="8054" w:author="智誠 楊" w:date="2021-05-08T18:55:00Z"/>
                <w:rFonts w:ascii="標楷體" w:eastAsia="標楷體" w:hAnsi="標楷體"/>
                <w:lang w:eastAsia="zh-HK"/>
              </w:rPr>
            </w:pPr>
            <w:ins w:id="8055" w:author="智誠 楊" w:date="2021-05-08T18:55:00Z">
              <w:r>
                <w:rPr>
                  <w:rFonts w:ascii="標楷體" w:eastAsia="標楷體" w:hAnsi="標楷體" w:hint="eastAsia"/>
                  <w:lang w:eastAsia="zh-HK"/>
                </w:rPr>
                <w:t>會計日期</w:t>
              </w:r>
            </w:ins>
            <w:ins w:id="8056" w:author="阿毛" w:date="2021-06-08T15:05:00Z">
              <w:r w:rsidR="00665555">
                <w:rPr>
                  <w:rFonts w:ascii="標楷體" w:eastAsia="標楷體" w:hAnsi="標楷體" w:hint="eastAsia"/>
                </w:rPr>
                <w:t>(YYY/MM/DD)</w:t>
              </w:r>
            </w:ins>
          </w:p>
        </w:tc>
      </w:tr>
      <w:tr w:rsidR="00AF50F7" w:rsidRPr="008F1D46" w14:paraId="2890AE08" w14:textId="77777777" w:rsidTr="00B6788F">
        <w:trPr>
          <w:ins w:id="8057" w:author="智誠 楊" w:date="2021-05-08T18:55:00Z"/>
        </w:trPr>
        <w:tc>
          <w:tcPr>
            <w:tcW w:w="770" w:type="dxa"/>
          </w:tcPr>
          <w:p w14:paraId="1F00A9F2" w14:textId="77777777" w:rsidR="00AF50F7" w:rsidRDefault="00AF50F7" w:rsidP="00B6788F">
            <w:pPr>
              <w:jc w:val="center"/>
              <w:rPr>
                <w:ins w:id="8058" w:author="智誠 楊" w:date="2021-05-08T18:55:00Z"/>
                <w:rFonts w:ascii="標楷體" w:eastAsia="標楷體" w:hAnsi="標楷體"/>
              </w:rPr>
            </w:pPr>
            <w:ins w:id="8059" w:author="智誠 楊" w:date="2021-05-08T18:55:00Z">
              <w:r>
                <w:rPr>
                  <w:rFonts w:ascii="標楷體" w:eastAsia="標楷體" w:hAnsi="標楷體" w:hint="eastAsia"/>
                </w:rPr>
                <w:t>3</w:t>
              </w:r>
            </w:ins>
          </w:p>
        </w:tc>
        <w:tc>
          <w:tcPr>
            <w:tcW w:w="1166" w:type="dxa"/>
          </w:tcPr>
          <w:p w14:paraId="77847EA1" w14:textId="77777777" w:rsidR="00AF50F7" w:rsidRDefault="00AF50F7" w:rsidP="00B6788F">
            <w:pPr>
              <w:jc w:val="center"/>
              <w:rPr>
                <w:ins w:id="8060" w:author="智誠 楊" w:date="2021-05-08T18:55:00Z"/>
                <w:rFonts w:ascii="標楷體" w:eastAsia="標楷體" w:hAnsi="標楷體"/>
                <w:lang w:eastAsia="zh-HK"/>
              </w:rPr>
            </w:pPr>
            <w:ins w:id="8061" w:author="智誠 楊" w:date="2021-05-08T18:55:00Z">
              <w:r>
                <w:rPr>
                  <w:rFonts w:ascii="標楷體" w:eastAsia="標楷體" w:hAnsi="標楷體" w:hint="eastAsia"/>
                  <w:lang w:eastAsia="zh-HK"/>
                </w:rPr>
                <w:t>資料</w:t>
              </w:r>
            </w:ins>
          </w:p>
        </w:tc>
        <w:tc>
          <w:tcPr>
            <w:tcW w:w="2024" w:type="dxa"/>
          </w:tcPr>
          <w:p w14:paraId="30FADEE6" w14:textId="77777777" w:rsidR="00AF50F7" w:rsidRDefault="00AF50F7" w:rsidP="00B6788F">
            <w:pPr>
              <w:rPr>
                <w:ins w:id="8062" w:author="智誠 楊" w:date="2021-05-08T18:55:00Z"/>
                <w:rFonts w:ascii="標楷體" w:eastAsia="標楷體" w:hAnsi="標楷體"/>
                <w:lang w:eastAsia="zh-HK"/>
              </w:rPr>
            </w:pPr>
            <w:ins w:id="8063" w:author="智誠 楊" w:date="2021-05-08T18:55:00Z">
              <w:r>
                <w:rPr>
                  <w:rFonts w:ascii="標楷體" w:eastAsia="標楷體" w:hAnsi="標楷體" w:hint="eastAsia"/>
                  <w:lang w:eastAsia="zh-HK"/>
                </w:rPr>
                <w:t>異動人員</w:t>
              </w:r>
            </w:ins>
          </w:p>
        </w:tc>
        <w:tc>
          <w:tcPr>
            <w:tcW w:w="2736" w:type="dxa"/>
          </w:tcPr>
          <w:p w14:paraId="2345F380" w14:textId="77777777" w:rsidR="00AF50F7" w:rsidRDefault="00AF50F7" w:rsidP="00B6788F">
            <w:pPr>
              <w:rPr>
                <w:ins w:id="8064" w:author="智誠 楊" w:date="2021-05-08T18:55:00Z"/>
                <w:rFonts w:ascii="標楷體" w:eastAsia="標楷體" w:hAnsi="標楷體"/>
                <w:lang w:eastAsia="zh-HK"/>
              </w:rPr>
            </w:pPr>
            <w:proofErr w:type="spellStart"/>
            <w:ins w:id="8065"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ins>
          </w:p>
          <w:p w14:paraId="4D9B3616" w14:textId="77777777" w:rsidR="00AF50F7" w:rsidRPr="002478F2" w:rsidRDefault="00AF50F7" w:rsidP="00B6788F">
            <w:pPr>
              <w:rPr>
                <w:ins w:id="8066" w:author="智誠 楊" w:date="2021-05-08T18:55:00Z"/>
                <w:rFonts w:ascii="標楷體" w:eastAsia="標楷體" w:hAnsi="標楷體"/>
                <w:lang w:eastAsia="zh-HK"/>
              </w:rPr>
            </w:pPr>
            <w:proofErr w:type="spellStart"/>
            <w:ins w:id="8067" w:author="智誠 楊" w:date="2021-05-08T18:55:00Z">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ins>
          </w:p>
        </w:tc>
        <w:tc>
          <w:tcPr>
            <w:tcW w:w="3498" w:type="dxa"/>
          </w:tcPr>
          <w:p w14:paraId="27761217" w14:textId="77777777" w:rsidR="00B455C7" w:rsidRDefault="00B455C7" w:rsidP="00B6788F">
            <w:pPr>
              <w:rPr>
                <w:ins w:id="8068" w:author="阿毛" w:date="2021-06-07T15:48:00Z"/>
                <w:rFonts w:ascii="標楷體" w:eastAsia="標楷體" w:hAnsi="標楷體"/>
                <w:lang w:eastAsia="zh-HK"/>
              </w:rPr>
            </w:pPr>
            <w:ins w:id="8069" w:author="阿毛" w:date="2021-06-07T15:48:00Z">
              <w:r>
                <w:rPr>
                  <w:rFonts w:ascii="標楷體" w:eastAsia="標楷體" w:hAnsi="標楷體" w:hint="eastAsia"/>
                </w:rPr>
                <w:t>1.</w:t>
              </w:r>
            </w:ins>
            <w:ins w:id="8070" w:author="智誠 楊" w:date="2021-05-08T18:55:00Z">
              <w:r w:rsidR="00AF50F7">
                <w:rPr>
                  <w:rFonts w:ascii="標楷體" w:eastAsia="標楷體" w:hAnsi="標楷體" w:hint="eastAsia"/>
                  <w:lang w:eastAsia="zh-HK"/>
                </w:rPr>
                <w:t>依據</w:t>
              </w:r>
            </w:ins>
            <w:ins w:id="8071" w:author="阿毛" w:date="2021-06-07T15:43:00Z">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ins>
            <w:proofErr w:type="spellStart"/>
            <w:ins w:id="8072" w:author="智誠 楊" w:date="2021-05-08T18:55:00Z">
              <w:r w:rsidR="00AF50F7">
                <w:rPr>
                  <w:rFonts w:ascii="標楷體" w:eastAsia="標楷體" w:hAnsi="標楷體" w:hint="eastAsia"/>
                  <w:lang w:eastAsia="zh-HK"/>
                </w:rPr>
                <w:t>T</w:t>
              </w:r>
              <w:r w:rsidR="00AF50F7">
                <w:rPr>
                  <w:rFonts w:ascii="標楷體" w:eastAsia="標楷體" w:hAnsi="標楷體"/>
                  <w:lang w:eastAsia="zh-HK"/>
                </w:rPr>
                <w:t>xDataLog.</w:t>
              </w:r>
              <w:r w:rsidR="00AF50F7">
                <w:rPr>
                  <w:rFonts w:ascii="標楷體" w:eastAsia="標楷體" w:hAnsi="標楷體" w:hint="eastAsia"/>
                  <w:lang w:eastAsia="zh-HK"/>
                </w:rPr>
                <w:t>T</w:t>
              </w:r>
            </w:ins>
            <w:proofErr w:type="spellEnd"/>
          </w:p>
          <w:p w14:paraId="1EB79A1E" w14:textId="23CBA531" w:rsidR="00B455C7" w:rsidRDefault="00B455C7" w:rsidP="00B6788F">
            <w:pPr>
              <w:rPr>
                <w:ins w:id="8073" w:author="阿毛" w:date="2021-06-07T15:48:00Z"/>
                <w:rFonts w:ascii="標楷體" w:eastAsia="標楷體" w:hAnsi="標楷體"/>
                <w:lang w:eastAsia="zh-HK"/>
              </w:rPr>
            </w:pPr>
            <w:ins w:id="8074" w:author="阿毛" w:date="2021-06-07T15:48:00Z">
              <w:r>
                <w:rPr>
                  <w:rFonts w:ascii="標楷體" w:eastAsia="標楷體" w:hAnsi="標楷體" w:hint="eastAsia"/>
                </w:rPr>
                <w:t xml:space="preserve">  </w:t>
              </w:r>
            </w:ins>
            <w:proofErr w:type="spellStart"/>
            <w:ins w:id="8075" w:author="阿毛" w:date="2021-06-07T15:47:00Z">
              <w:r>
                <w:rPr>
                  <w:rFonts w:ascii="標楷體" w:eastAsia="標楷體" w:hAnsi="標楷體"/>
                  <w:lang w:eastAsia="zh-HK"/>
                </w:rPr>
                <w:t>l</w:t>
              </w:r>
            </w:ins>
            <w:ins w:id="8076" w:author="智誠 楊" w:date="2021-05-08T18:55:00Z">
              <w:del w:id="8077" w:author="阿毛" w:date="2021-06-07T15:47:00Z">
                <w:r w:rsidDel="00B455C7">
                  <w:rPr>
                    <w:rFonts w:ascii="標楷體" w:eastAsia="標楷體" w:hAnsi="標楷體"/>
                    <w:lang w:eastAsia="zh-HK"/>
                  </w:rPr>
                  <w:delText>L</w:delText>
                </w:r>
              </w:del>
              <w:r w:rsidR="00AF50F7">
                <w:rPr>
                  <w:rFonts w:ascii="標楷體" w:eastAsia="標楷體" w:hAnsi="標楷體"/>
                  <w:lang w:eastAsia="zh-HK"/>
                </w:rPr>
                <w:t>rNo</w:t>
              </w:r>
            </w:ins>
            <w:proofErr w:type="spellEnd"/>
            <w:ins w:id="8078" w:author="阿毛" w:date="2021-06-07T15:43:00Z">
              <w:r>
                <w:rPr>
                  <w:rFonts w:ascii="標楷體" w:eastAsia="標楷體" w:hAnsi="標楷體" w:hint="eastAsia"/>
                </w:rPr>
                <w:t>)</w:t>
              </w:r>
            </w:ins>
            <w:ins w:id="8079" w:author="智誠 楊" w:date="2021-05-08T18:55:00Z">
              <w:r w:rsidR="00AF50F7">
                <w:rPr>
                  <w:rFonts w:ascii="標楷體" w:eastAsia="標楷體" w:hAnsi="標楷體" w:hint="eastAsia"/>
                  <w:lang w:eastAsia="zh-HK"/>
                </w:rPr>
                <w:t>對應</w:t>
              </w:r>
            </w:ins>
            <w:ins w:id="8080" w:author="阿毛" w:date="2021-06-07T15:46:00Z">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ins>
            <w:proofErr w:type="spellStart"/>
            <w:ins w:id="8081" w:author="智誠 楊" w:date="2021-05-08T18:55:00Z">
              <w:r w:rsidR="00AF50F7">
                <w:rPr>
                  <w:rFonts w:ascii="標楷體" w:eastAsia="標楷體" w:hAnsi="標楷體" w:hint="eastAsia"/>
                </w:rPr>
                <w:t>T</w:t>
              </w:r>
              <w:r w:rsidR="00AF50F7">
                <w:rPr>
                  <w:rFonts w:ascii="標楷體" w:eastAsia="標楷體" w:hAnsi="標楷體" w:hint="eastAsia"/>
                  <w:lang w:eastAsia="zh-HK"/>
                </w:rPr>
                <w:t>x</w:t>
              </w:r>
              <w:r w:rsidR="00AF50F7">
                <w:rPr>
                  <w:rFonts w:ascii="標楷體" w:eastAsia="標楷體" w:hAnsi="標楷體"/>
                  <w:lang w:eastAsia="zh-HK"/>
                </w:rPr>
                <w:t>Tell</w:t>
              </w:r>
            </w:ins>
            <w:proofErr w:type="spellEnd"/>
          </w:p>
          <w:p w14:paraId="4D3F0B70" w14:textId="77777777" w:rsidR="00B455C7" w:rsidRDefault="00B455C7" w:rsidP="00B455C7">
            <w:pPr>
              <w:rPr>
                <w:ins w:id="8082" w:author="阿毛" w:date="2021-06-07T15:48:00Z"/>
                <w:rFonts w:ascii="標楷體" w:eastAsia="標楷體" w:hAnsi="標楷體"/>
              </w:rPr>
            </w:pPr>
            <w:ins w:id="8083" w:author="阿毛" w:date="2021-06-07T15:48:00Z">
              <w:r>
                <w:rPr>
                  <w:rFonts w:ascii="標楷體" w:eastAsia="標楷體" w:hAnsi="標楷體" w:hint="eastAsia"/>
                </w:rPr>
                <w:t xml:space="preserve">  </w:t>
              </w:r>
            </w:ins>
            <w:ins w:id="8084" w:author="智誠 楊" w:date="2021-05-08T18:55:00Z">
              <w:r w:rsidR="00AF50F7">
                <w:rPr>
                  <w:rFonts w:ascii="標楷體" w:eastAsia="標楷體" w:hAnsi="標楷體"/>
                  <w:lang w:eastAsia="zh-HK"/>
                </w:rPr>
                <w:t>er</w:t>
              </w:r>
            </w:ins>
            <w:ins w:id="8085" w:author="阿毛" w:date="2021-06-07T15:46:00Z">
              <w:r>
                <w:rPr>
                  <w:rFonts w:ascii="標楷體" w:eastAsia="標楷體" w:hAnsi="標楷體" w:hint="eastAsia"/>
                </w:rPr>
                <w:t>)]</w:t>
              </w:r>
            </w:ins>
            <w:ins w:id="8086" w:author="智誠 楊" w:date="2021-05-08T18:55:00Z">
              <w:del w:id="8087" w:author="阿毛" w:date="2021-06-07T15:46:00Z">
                <w:r w:rsidR="00AF50F7" w:rsidDel="00B455C7">
                  <w:rPr>
                    <w:rFonts w:ascii="標楷體" w:eastAsia="標楷體" w:hAnsi="標楷體"/>
                    <w:lang w:eastAsia="zh-HK"/>
                  </w:rPr>
                  <w:delText>.</w:delText>
                </w:r>
              </w:del>
            </w:ins>
            <w:ins w:id="8088" w:author="阿毛" w:date="2021-06-07T15:46:00Z">
              <w:r>
                <w:rPr>
                  <w:rFonts w:ascii="標楷體" w:eastAsia="標楷體" w:hAnsi="標楷體" w:hint="eastAsia"/>
                  <w:lang w:eastAsia="zh-HK"/>
                </w:rPr>
                <w:t>的</w:t>
              </w:r>
              <w:r>
                <w:rPr>
                  <w:rFonts w:ascii="標楷體" w:eastAsia="標楷體" w:hAnsi="標楷體" w:hint="eastAsia"/>
                </w:rPr>
                <w:t>[</w:t>
              </w:r>
            </w:ins>
            <w:ins w:id="8089" w:author="阿毛" w:date="2021-06-07T15:47:00Z">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w:t>
              </w:r>
            </w:ins>
            <w:ins w:id="8090" w:author="阿毛" w:date="2021-06-07T15:46:00Z">
              <w:r>
                <w:rPr>
                  <w:rFonts w:ascii="標楷體" w:eastAsia="標楷體" w:hAnsi="標楷體" w:hint="eastAsia"/>
                </w:rPr>
                <w:t>]</w:t>
              </w:r>
            </w:ins>
            <w:ins w:id="8091" w:author="阿毛" w:date="2021-06-07T15:48:00Z">
              <w:r>
                <w:rPr>
                  <w:rFonts w:ascii="標楷體" w:eastAsia="標楷體" w:hAnsi="標楷體" w:hint="eastAsia"/>
                </w:rPr>
                <w:t xml:space="preserve">  </w:t>
              </w:r>
            </w:ins>
          </w:p>
          <w:p w14:paraId="0A54D245" w14:textId="77777777" w:rsidR="00AF50F7" w:rsidRDefault="00B455C7" w:rsidP="00B455C7">
            <w:pPr>
              <w:rPr>
                <w:ins w:id="8092" w:author="阿毛" w:date="2021-06-07T15:48:00Z"/>
                <w:rFonts w:ascii="標楷體" w:eastAsia="標楷體" w:hAnsi="標楷體"/>
              </w:rPr>
            </w:pPr>
            <w:ins w:id="8093" w:author="阿毛" w:date="2021-06-07T15:48:00Z">
              <w:r>
                <w:rPr>
                  <w:rFonts w:ascii="標楷體" w:eastAsia="標楷體" w:hAnsi="標楷體" w:hint="eastAsia"/>
                </w:rPr>
                <w:t xml:space="preserve">  </w:t>
              </w:r>
            </w:ins>
            <w:ins w:id="8094" w:author="阿毛" w:date="2021-06-07T15:47:00Z">
              <w:r>
                <w:rPr>
                  <w:rFonts w:ascii="標楷體" w:eastAsia="標楷體" w:hAnsi="標楷體" w:hint="eastAsia"/>
                </w:rPr>
                <w:t>顯示[使用者姓名(</w:t>
              </w:r>
            </w:ins>
            <w:proofErr w:type="spellStart"/>
            <w:ins w:id="8095" w:author="智誠 楊" w:date="2021-05-08T18:55:00Z">
              <w:r w:rsidR="00AF50F7">
                <w:rPr>
                  <w:rFonts w:ascii="標楷體" w:eastAsia="標楷體" w:hAnsi="標楷體"/>
                  <w:lang w:eastAsia="zh-HK"/>
                </w:rPr>
                <w:t>TlrItem</w:t>
              </w:r>
            </w:ins>
            <w:proofErr w:type="spellEnd"/>
            <w:ins w:id="8096" w:author="阿毛" w:date="2021-06-07T15:47:00Z">
              <w:r>
                <w:rPr>
                  <w:rFonts w:ascii="標楷體" w:eastAsia="標楷體" w:hAnsi="標楷體" w:hint="eastAsia"/>
                </w:rPr>
                <w:t>)]</w:t>
              </w:r>
            </w:ins>
            <w:ins w:id="8097" w:author="智誠 楊" w:date="2021-05-08T18:55:00Z">
              <w:del w:id="8098" w:author="阿毛" w:date="2021-06-07T15:47:00Z">
                <w:r w:rsidR="00AF50F7" w:rsidDel="00B455C7">
                  <w:rPr>
                    <w:rFonts w:ascii="標楷體" w:eastAsia="標楷體" w:hAnsi="標楷體" w:hint="eastAsia"/>
                    <w:lang w:eastAsia="zh-HK"/>
                  </w:rPr>
                  <w:delText>顯示姓名</w:delText>
                </w:r>
              </w:del>
            </w:ins>
          </w:p>
          <w:p w14:paraId="5676D9DC" w14:textId="1E3DB47D" w:rsidR="00B455C7" w:rsidRPr="008F1D46" w:rsidRDefault="00B455C7">
            <w:pPr>
              <w:rPr>
                <w:ins w:id="8099" w:author="智誠 楊" w:date="2021-05-08T18:55:00Z"/>
                <w:rFonts w:ascii="標楷體" w:eastAsia="標楷體" w:hAnsi="標楷體"/>
                <w:lang w:eastAsia="zh-HK"/>
              </w:rPr>
            </w:pPr>
            <w:ins w:id="8100" w:author="阿毛" w:date="2021-06-07T15:48:00Z">
              <w:r>
                <w:rPr>
                  <w:rFonts w:ascii="標楷體" w:eastAsia="標楷體" w:hAnsi="標楷體" w:hint="eastAsia"/>
                </w:rPr>
                <w:t>2.異動人員+姓名</w:t>
              </w:r>
            </w:ins>
          </w:p>
        </w:tc>
      </w:tr>
      <w:tr w:rsidR="00AF50F7" w:rsidRPr="008F1D46" w14:paraId="47ECB0C9" w14:textId="77777777" w:rsidTr="00B6788F">
        <w:trPr>
          <w:ins w:id="8101" w:author="智誠 楊" w:date="2021-05-08T18:55:00Z"/>
        </w:trPr>
        <w:tc>
          <w:tcPr>
            <w:tcW w:w="770" w:type="dxa"/>
          </w:tcPr>
          <w:p w14:paraId="51712BF7" w14:textId="77777777" w:rsidR="00AF50F7" w:rsidRDefault="00AF50F7" w:rsidP="00B6788F">
            <w:pPr>
              <w:jc w:val="center"/>
              <w:rPr>
                <w:ins w:id="8102" w:author="智誠 楊" w:date="2021-05-08T18:55:00Z"/>
                <w:rFonts w:ascii="標楷體" w:eastAsia="標楷體" w:hAnsi="標楷體"/>
              </w:rPr>
            </w:pPr>
            <w:ins w:id="8103" w:author="智誠 楊" w:date="2021-05-08T18:55:00Z">
              <w:r>
                <w:rPr>
                  <w:rFonts w:ascii="標楷體" w:eastAsia="標楷體" w:hAnsi="標楷體" w:hint="eastAsia"/>
                </w:rPr>
                <w:t>4</w:t>
              </w:r>
            </w:ins>
          </w:p>
        </w:tc>
        <w:tc>
          <w:tcPr>
            <w:tcW w:w="1166" w:type="dxa"/>
          </w:tcPr>
          <w:p w14:paraId="7DB0925F" w14:textId="77777777" w:rsidR="00AF50F7" w:rsidRDefault="00AF50F7" w:rsidP="00B6788F">
            <w:pPr>
              <w:jc w:val="center"/>
              <w:rPr>
                <w:ins w:id="8104" w:author="智誠 楊" w:date="2021-05-08T18:55:00Z"/>
                <w:rFonts w:ascii="標楷體" w:eastAsia="標楷體" w:hAnsi="標楷體"/>
                <w:lang w:eastAsia="zh-HK"/>
              </w:rPr>
            </w:pPr>
            <w:ins w:id="8105" w:author="智誠 楊" w:date="2021-05-08T18:55:00Z">
              <w:r>
                <w:rPr>
                  <w:rFonts w:ascii="標楷體" w:eastAsia="標楷體" w:hAnsi="標楷體" w:hint="eastAsia"/>
                  <w:lang w:eastAsia="zh-HK"/>
                </w:rPr>
                <w:t>資料</w:t>
              </w:r>
            </w:ins>
          </w:p>
        </w:tc>
        <w:tc>
          <w:tcPr>
            <w:tcW w:w="2024" w:type="dxa"/>
          </w:tcPr>
          <w:p w14:paraId="79EC3913" w14:textId="77777777" w:rsidR="00AF50F7" w:rsidRDefault="00AF50F7" w:rsidP="00B6788F">
            <w:pPr>
              <w:rPr>
                <w:ins w:id="8106" w:author="智誠 楊" w:date="2021-05-08T18:55:00Z"/>
                <w:rFonts w:ascii="標楷體" w:eastAsia="標楷體" w:hAnsi="標楷體"/>
                <w:lang w:eastAsia="zh-HK"/>
              </w:rPr>
            </w:pPr>
            <w:ins w:id="8107" w:author="智誠 楊" w:date="2021-05-08T18:55:00Z">
              <w:r>
                <w:rPr>
                  <w:rFonts w:ascii="標楷體" w:eastAsia="標楷體" w:hAnsi="標楷體" w:hint="eastAsia"/>
                  <w:lang w:eastAsia="zh-HK"/>
                </w:rPr>
                <w:t>交易代號</w:t>
              </w:r>
            </w:ins>
          </w:p>
        </w:tc>
        <w:tc>
          <w:tcPr>
            <w:tcW w:w="2736" w:type="dxa"/>
          </w:tcPr>
          <w:p w14:paraId="765683C3" w14:textId="77777777" w:rsidR="00AF50F7" w:rsidRDefault="00AF50F7" w:rsidP="00B6788F">
            <w:pPr>
              <w:rPr>
                <w:ins w:id="8108" w:author="智誠 楊" w:date="2021-05-08T18:55:00Z"/>
                <w:rFonts w:ascii="標楷體" w:eastAsia="標楷體" w:hAnsi="標楷體"/>
                <w:lang w:eastAsia="zh-HK"/>
              </w:rPr>
            </w:pPr>
            <w:proofErr w:type="spellStart"/>
            <w:ins w:id="8109"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proofErr w:type="spellEnd"/>
            </w:ins>
          </w:p>
          <w:p w14:paraId="7009C566" w14:textId="77777777" w:rsidR="00AF50F7" w:rsidRPr="00997D40" w:rsidRDefault="00AF50F7" w:rsidP="00B6788F">
            <w:pPr>
              <w:rPr>
                <w:ins w:id="8110" w:author="智誠 楊" w:date="2021-05-08T18:55:00Z"/>
                <w:rFonts w:ascii="標楷體" w:eastAsia="標楷體" w:hAnsi="標楷體"/>
                <w:lang w:eastAsia="zh-HK"/>
              </w:rPr>
            </w:pPr>
            <w:proofErr w:type="spellStart"/>
            <w:ins w:id="8111" w:author="智誠 楊" w:date="2021-05-08T18:55:00Z">
              <w:r>
                <w:rPr>
                  <w:rFonts w:ascii="標楷體" w:eastAsia="標楷體" w:hAnsi="標楷體" w:hint="eastAsia"/>
                  <w:lang w:eastAsia="zh-HK"/>
                </w:rPr>
                <w:t>T</w:t>
              </w:r>
              <w:r>
                <w:rPr>
                  <w:rFonts w:ascii="標楷體" w:eastAsia="標楷體" w:hAnsi="標楷體"/>
                  <w:lang w:eastAsia="zh-HK"/>
                </w:rPr>
                <w:t>xTranCode.TranItem</w:t>
              </w:r>
              <w:proofErr w:type="spellEnd"/>
            </w:ins>
          </w:p>
        </w:tc>
        <w:tc>
          <w:tcPr>
            <w:tcW w:w="3498" w:type="dxa"/>
          </w:tcPr>
          <w:p w14:paraId="7C542E6F" w14:textId="77777777" w:rsidR="00991EC1" w:rsidRDefault="00B455C7" w:rsidP="00B6788F">
            <w:pPr>
              <w:rPr>
                <w:ins w:id="8112" w:author="阿毛" w:date="2021-06-07T15:53:00Z"/>
                <w:rFonts w:ascii="標楷體" w:eastAsia="標楷體" w:hAnsi="標楷體"/>
                <w:lang w:eastAsia="zh-HK"/>
              </w:rPr>
            </w:pPr>
            <w:ins w:id="8113" w:author="阿毛" w:date="2021-06-07T15:45:00Z">
              <w:r>
                <w:rPr>
                  <w:rFonts w:ascii="標楷體" w:eastAsia="標楷體" w:hAnsi="標楷體" w:hint="eastAsia"/>
                </w:rPr>
                <w:t>1.</w:t>
              </w:r>
            </w:ins>
            <w:ins w:id="8114" w:author="智誠 楊" w:date="2021-05-08T18:55:00Z">
              <w:r w:rsidR="00AF50F7">
                <w:rPr>
                  <w:rFonts w:ascii="標楷體" w:eastAsia="標楷體" w:hAnsi="標楷體" w:hint="eastAsia"/>
                  <w:lang w:eastAsia="zh-HK"/>
                </w:rPr>
                <w:t>依據</w:t>
              </w:r>
            </w:ins>
            <w:ins w:id="8115" w:author="阿毛" w:date="2021-06-07T15:52:00Z">
              <w:r w:rsidR="00991EC1">
                <w:rPr>
                  <w:rFonts w:ascii="標楷體" w:eastAsia="標楷體" w:hAnsi="標楷體" w:hint="eastAsia"/>
                </w:rPr>
                <w:t>[</w:t>
              </w:r>
              <w:r w:rsidR="00991EC1">
                <w:rPr>
                  <w:rFonts w:ascii="標楷體" w:eastAsia="標楷體" w:hAnsi="標楷體" w:hint="eastAsia"/>
                  <w:lang w:eastAsia="zh-HK"/>
                </w:rPr>
                <w:t>交易代號</w:t>
              </w:r>
              <w:r w:rsidR="00991EC1">
                <w:rPr>
                  <w:rFonts w:ascii="標楷體" w:eastAsia="標楷體" w:hAnsi="標楷體" w:hint="eastAsia"/>
                </w:rPr>
                <w:t>(</w:t>
              </w:r>
            </w:ins>
            <w:proofErr w:type="spellStart"/>
            <w:ins w:id="8116" w:author="智誠 楊" w:date="2021-05-08T18:55:00Z">
              <w:r w:rsidR="00AF50F7">
                <w:rPr>
                  <w:rFonts w:ascii="標楷體" w:eastAsia="標楷體" w:hAnsi="標楷體" w:hint="eastAsia"/>
                  <w:lang w:eastAsia="zh-HK"/>
                </w:rPr>
                <w:t>T</w:t>
              </w:r>
              <w:r w:rsidR="00AF50F7">
                <w:rPr>
                  <w:rFonts w:ascii="標楷體" w:eastAsia="標楷體" w:hAnsi="標楷體"/>
                  <w:lang w:eastAsia="zh-HK"/>
                </w:rPr>
                <w:t>xDataLog</w:t>
              </w:r>
              <w:proofErr w:type="spellEnd"/>
              <w:r w:rsidR="00AF50F7">
                <w:rPr>
                  <w:rFonts w:ascii="標楷體" w:eastAsia="標楷體" w:hAnsi="標楷體"/>
                  <w:lang w:eastAsia="zh-HK"/>
                </w:rPr>
                <w:t>.</w:t>
              </w:r>
            </w:ins>
          </w:p>
          <w:p w14:paraId="41E6DA1B" w14:textId="16E97D02" w:rsidR="00AF50F7" w:rsidDel="00991EC1" w:rsidRDefault="00991EC1" w:rsidP="00B6788F">
            <w:pPr>
              <w:rPr>
                <w:ins w:id="8117" w:author="智誠 楊" w:date="2021-05-08T18:55:00Z"/>
                <w:del w:id="8118" w:author="阿毛" w:date="2021-06-07T15:53:00Z"/>
                <w:rFonts w:ascii="標楷體" w:eastAsia="標楷體" w:hAnsi="標楷體"/>
                <w:lang w:eastAsia="zh-HK"/>
              </w:rPr>
            </w:pPr>
            <w:ins w:id="8119" w:author="阿毛" w:date="2021-06-07T15:53:00Z">
              <w:r>
                <w:rPr>
                  <w:rFonts w:ascii="標楷體" w:eastAsia="標楷體" w:hAnsi="標楷體" w:hint="eastAsia"/>
                </w:rPr>
                <w:t xml:space="preserve">  </w:t>
              </w:r>
            </w:ins>
            <w:proofErr w:type="spellStart"/>
            <w:ins w:id="8120" w:author="智誠 楊" w:date="2021-05-08T18:55:00Z">
              <w:r w:rsidR="00AF50F7">
                <w:rPr>
                  <w:rFonts w:ascii="標楷體" w:eastAsia="標楷體" w:hAnsi="標楷體" w:hint="eastAsia"/>
                </w:rPr>
                <w:t>T</w:t>
              </w:r>
              <w:r w:rsidR="00AF50F7">
                <w:rPr>
                  <w:rFonts w:ascii="標楷體" w:eastAsia="標楷體" w:hAnsi="標楷體" w:hint="eastAsia"/>
                  <w:lang w:eastAsia="zh-HK"/>
                </w:rPr>
                <w:t>r</w:t>
              </w:r>
              <w:r w:rsidR="00AF50F7">
                <w:rPr>
                  <w:rFonts w:ascii="標楷體" w:eastAsia="標楷體" w:hAnsi="標楷體"/>
                  <w:lang w:eastAsia="zh-HK"/>
                </w:rPr>
                <w:t>anNo</w:t>
              </w:r>
            </w:ins>
            <w:proofErr w:type="spellEnd"/>
            <w:ins w:id="8121" w:author="阿毛" w:date="2021-06-07T15:52:00Z">
              <w:r>
                <w:rPr>
                  <w:rFonts w:ascii="標楷體" w:eastAsia="標楷體" w:hAnsi="標楷體" w:hint="eastAsia"/>
                </w:rPr>
                <w:t>)]</w:t>
              </w:r>
            </w:ins>
          </w:p>
          <w:p w14:paraId="2032F21D" w14:textId="77777777" w:rsidR="00991EC1" w:rsidRDefault="00AF50F7" w:rsidP="00B6788F">
            <w:pPr>
              <w:rPr>
                <w:ins w:id="8122" w:author="阿毛" w:date="2021-06-07T15:53:00Z"/>
                <w:rFonts w:ascii="標楷體" w:eastAsia="標楷體" w:hAnsi="標楷體"/>
                <w:lang w:eastAsia="zh-HK"/>
              </w:rPr>
            </w:pPr>
            <w:ins w:id="8123" w:author="智誠 楊" w:date="2021-05-08T18:55:00Z">
              <w:r>
                <w:rPr>
                  <w:rFonts w:ascii="標楷體" w:eastAsia="標楷體" w:hAnsi="標楷體" w:hint="eastAsia"/>
                  <w:lang w:eastAsia="zh-HK"/>
                </w:rPr>
                <w:t>對應</w:t>
              </w:r>
            </w:ins>
            <w:ins w:id="8124" w:author="阿毛" w:date="2021-06-07T15:43:00Z">
              <w:r w:rsidR="00B455C7">
                <w:rPr>
                  <w:rFonts w:ascii="標楷體" w:eastAsia="標楷體" w:hAnsi="標楷體" w:hint="eastAsia"/>
                </w:rPr>
                <w:t>[</w:t>
              </w:r>
            </w:ins>
            <w:ins w:id="8125" w:author="阿毛" w:date="2021-06-07T15:44:00Z">
              <w:r w:rsidR="00B455C7">
                <w:rPr>
                  <w:rFonts w:ascii="標楷體" w:eastAsia="標楷體" w:hAnsi="標楷體" w:hint="eastAsia"/>
                  <w:lang w:eastAsia="zh-HK"/>
                </w:rPr>
                <w:t>交易控制檔</w:t>
              </w:r>
            </w:ins>
            <w:ins w:id="8126" w:author="阿毛" w:date="2021-06-07T15:53:00Z">
              <w:r w:rsidR="00991EC1">
                <w:rPr>
                  <w:rFonts w:ascii="標楷體" w:eastAsia="標楷體" w:hAnsi="標楷體" w:hint="eastAsia"/>
                </w:rPr>
                <w:t xml:space="preserve">  </w:t>
              </w:r>
            </w:ins>
          </w:p>
          <w:p w14:paraId="7CAA8C25" w14:textId="77777777" w:rsidR="00991EC1" w:rsidRDefault="00991EC1" w:rsidP="00B6788F">
            <w:pPr>
              <w:rPr>
                <w:ins w:id="8127" w:author="阿毛" w:date="2021-06-07T15:54:00Z"/>
                <w:rFonts w:ascii="標楷體" w:eastAsia="標楷體" w:hAnsi="標楷體"/>
              </w:rPr>
            </w:pPr>
            <w:ins w:id="8128" w:author="阿毛" w:date="2021-06-07T15:53:00Z">
              <w:r>
                <w:rPr>
                  <w:rFonts w:ascii="標楷體" w:eastAsia="標楷體" w:hAnsi="標楷體" w:hint="eastAsia"/>
                </w:rPr>
                <w:t xml:space="preserve">  </w:t>
              </w:r>
            </w:ins>
            <w:ins w:id="8129" w:author="阿毛" w:date="2021-06-07T15:43:00Z">
              <w:r w:rsidR="00B455C7">
                <w:rPr>
                  <w:rFonts w:ascii="標楷體" w:eastAsia="標楷體" w:hAnsi="標楷體" w:hint="eastAsia"/>
                </w:rPr>
                <w:t>(</w:t>
              </w:r>
            </w:ins>
            <w:proofErr w:type="spellStart"/>
            <w:ins w:id="8130" w:author="智誠 楊" w:date="2021-05-08T18:55:00Z">
              <w:r w:rsidR="00AF50F7">
                <w:rPr>
                  <w:rFonts w:ascii="標楷體" w:eastAsia="標楷體" w:hAnsi="標楷體" w:hint="eastAsia"/>
                  <w:lang w:eastAsia="zh-HK"/>
                </w:rPr>
                <w:t>T</w:t>
              </w:r>
              <w:r w:rsidR="00AF50F7">
                <w:rPr>
                  <w:rFonts w:ascii="標楷體" w:eastAsia="標楷體" w:hAnsi="標楷體"/>
                  <w:lang w:eastAsia="zh-HK"/>
                </w:rPr>
                <w:t>xTranCode</w:t>
              </w:r>
            </w:ins>
            <w:proofErr w:type="spellEnd"/>
            <w:ins w:id="8131" w:author="阿毛" w:date="2021-06-07T15:43:00Z">
              <w:r w:rsidR="00B455C7">
                <w:rPr>
                  <w:rFonts w:ascii="標楷體" w:eastAsia="標楷體" w:hAnsi="標楷體" w:hint="eastAsia"/>
                </w:rPr>
                <w:t>)]</w:t>
              </w:r>
            </w:ins>
            <w:ins w:id="8132" w:author="智誠 楊" w:date="2021-05-08T18:55:00Z">
              <w:del w:id="8133" w:author="阿毛" w:date="2021-06-07T15:43:00Z">
                <w:r w:rsidR="00AF50F7" w:rsidDel="00B455C7">
                  <w:rPr>
                    <w:rFonts w:ascii="標楷體" w:eastAsia="標楷體" w:hAnsi="標楷體"/>
                    <w:lang w:eastAsia="zh-HK"/>
                  </w:rPr>
                  <w:delText>.</w:delText>
                </w:r>
              </w:del>
            </w:ins>
            <w:ins w:id="8134" w:author="阿毛" w:date="2021-06-07T15:43:00Z">
              <w:r w:rsidR="00B455C7">
                <w:rPr>
                  <w:rFonts w:ascii="標楷體" w:eastAsia="標楷體" w:hAnsi="標楷體" w:hint="eastAsia"/>
                  <w:lang w:eastAsia="zh-HK"/>
                </w:rPr>
                <w:t>的</w:t>
              </w:r>
            </w:ins>
            <w:ins w:id="8135" w:author="阿毛" w:date="2021-06-07T15:54:00Z">
              <w:r>
                <w:rPr>
                  <w:rFonts w:ascii="標楷體" w:eastAsia="標楷體" w:hAnsi="標楷體" w:hint="eastAsia"/>
                </w:rPr>
                <w:t xml:space="preserve">[交易代號  </w:t>
              </w:r>
            </w:ins>
          </w:p>
          <w:p w14:paraId="0D7D90F4" w14:textId="5834576F" w:rsidR="00991EC1" w:rsidRDefault="00991EC1" w:rsidP="00B6788F">
            <w:pPr>
              <w:rPr>
                <w:ins w:id="8136" w:author="阿毛" w:date="2021-06-07T15:55:00Z"/>
                <w:rFonts w:ascii="標楷體" w:eastAsia="標楷體" w:hAnsi="標楷體"/>
              </w:rPr>
            </w:pPr>
            <w:ins w:id="8137" w:author="阿毛" w:date="2021-06-07T15:54:00Z">
              <w:r>
                <w:rPr>
                  <w:rFonts w:ascii="標楷體" w:eastAsia="標楷體" w:hAnsi="標楷體" w:hint="eastAsia"/>
                </w:rPr>
                <w:t xml:space="preserve">  (</w:t>
              </w:r>
              <w:proofErr w:type="spellStart"/>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proofErr w:type="spellEnd"/>
              <w:r>
                <w:rPr>
                  <w:rFonts w:ascii="標楷體" w:eastAsia="標楷體" w:hAnsi="標楷體" w:hint="eastAsia"/>
                </w:rPr>
                <w:t>)]顯示</w:t>
              </w:r>
            </w:ins>
            <w:ins w:id="8138" w:author="阿毛" w:date="2021-06-07T15:43:00Z">
              <w:r w:rsidR="00B455C7">
                <w:rPr>
                  <w:rFonts w:ascii="標楷體" w:eastAsia="標楷體" w:hAnsi="標楷體" w:hint="eastAsia"/>
                </w:rPr>
                <w:t>[</w:t>
              </w:r>
            </w:ins>
            <w:ins w:id="8139" w:author="阿毛" w:date="2021-06-07T15:44:00Z">
              <w:r w:rsidR="00B455C7">
                <w:rPr>
                  <w:rFonts w:ascii="標楷體" w:eastAsia="標楷體" w:hAnsi="標楷體" w:hint="eastAsia"/>
                </w:rPr>
                <w:t>交易名稱(</w:t>
              </w:r>
            </w:ins>
            <w:ins w:id="8140" w:author="智誠 楊" w:date="2021-05-08T18:55:00Z">
              <w:r w:rsidR="00AF50F7">
                <w:rPr>
                  <w:rFonts w:ascii="標楷體" w:eastAsia="標楷體" w:hAnsi="標楷體"/>
                  <w:lang w:eastAsia="zh-HK"/>
                </w:rPr>
                <w:t>Tr</w:t>
              </w:r>
            </w:ins>
          </w:p>
          <w:p w14:paraId="00BDFD22" w14:textId="2B1DDAD5" w:rsidR="00B455C7" w:rsidRDefault="00991EC1" w:rsidP="00B6788F">
            <w:pPr>
              <w:rPr>
                <w:ins w:id="8141" w:author="阿毛" w:date="2021-06-07T15:45:00Z"/>
                <w:rFonts w:ascii="標楷體" w:eastAsia="標楷體" w:hAnsi="標楷體"/>
                <w:lang w:eastAsia="zh-HK"/>
              </w:rPr>
            </w:pPr>
            <w:ins w:id="8142" w:author="阿毛" w:date="2021-06-07T15:55:00Z">
              <w:r>
                <w:rPr>
                  <w:rFonts w:ascii="標楷體" w:eastAsia="標楷體" w:hAnsi="標楷體" w:hint="eastAsia"/>
                </w:rPr>
                <w:t xml:space="preserve">  </w:t>
              </w:r>
            </w:ins>
            <w:proofErr w:type="spellStart"/>
            <w:ins w:id="8143" w:author="智誠 楊" w:date="2021-05-08T18:55:00Z">
              <w:r w:rsidR="00AF50F7">
                <w:rPr>
                  <w:rFonts w:ascii="標楷體" w:eastAsia="標楷體" w:hAnsi="標楷體"/>
                  <w:lang w:eastAsia="zh-HK"/>
                </w:rPr>
                <w:t>anItem</w:t>
              </w:r>
            </w:ins>
            <w:proofErr w:type="spellEnd"/>
            <w:ins w:id="8144" w:author="阿毛" w:date="2021-06-07T15:44:00Z">
              <w:r w:rsidR="00B455C7">
                <w:rPr>
                  <w:rFonts w:ascii="標楷體" w:eastAsia="標楷體" w:hAnsi="標楷體" w:hint="eastAsia"/>
                </w:rPr>
                <w:t>)]</w:t>
              </w:r>
            </w:ins>
            <w:ins w:id="8145" w:author="阿毛" w:date="2021-06-07T15:45:00Z">
              <w:r w:rsidR="00B455C7">
                <w:rPr>
                  <w:rFonts w:ascii="標楷體" w:eastAsia="標楷體" w:hAnsi="標楷體" w:hint="eastAsia"/>
                </w:rPr>
                <w:t xml:space="preserve">  </w:t>
              </w:r>
            </w:ins>
          </w:p>
          <w:p w14:paraId="504A27FB" w14:textId="210C992F" w:rsidR="00AF50F7" w:rsidRPr="008F1D46" w:rsidRDefault="00991EC1" w:rsidP="00B6788F">
            <w:pPr>
              <w:rPr>
                <w:ins w:id="8146" w:author="智誠 楊" w:date="2021-05-08T18:55:00Z"/>
                <w:rFonts w:ascii="標楷體" w:eastAsia="標楷體" w:hAnsi="標楷體"/>
                <w:lang w:eastAsia="zh-HK"/>
              </w:rPr>
            </w:pPr>
            <w:ins w:id="8147" w:author="阿毛" w:date="2021-06-07T15:55:00Z">
              <w:r>
                <w:rPr>
                  <w:rFonts w:ascii="標楷體" w:eastAsia="標楷體" w:hAnsi="標楷體" w:hint="eastAsia"/>
                </w:rPr>
                <w:t>2.</w:t>
              </w: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名稱</w:t>
              </w:r>
            </w:ins>
            <w:ins w:id="8148" w:author="智誠 楊" w:date="2021-05-08T18:55:00Z">
              <w:del w:id="8149" w:author="阿毛" w:date="2021-06-07T15:55:00Z">
                <w:r w:rsidR="00AF50F7" w:rsidDel="00991EC1">
                  <w:rPr>
                    <w:rFonts w:ascii="標楷體" w:eastAsia="標楷體" w:hAnsi="標楷體" w:hint="eastAsia"/>
                    <w:lang w:eastAsia="zh-HK"/>
                  </w:rPr>
                  <w:delText>顯示</w:delText>
                </w:r>
              </w:del>
              <w:del w:id="8150" w:author="阿毛" w:date="2021-06-07T15:45:00Z">
                <w:r w:rsidR="00AF50F7" w:rsidDel="00B455C7">
                  <w:rPr>
                    <w:rFonts w:ascii="標楷體" w:eastAsia="標楷體" w:hAnsi="標楷體" w:hint="eastAsia"/>
                    <w:lang w:eastAsia="zh-HK"/>
                  </w:rPr>
                  <w:delText>交易代號及</w:delText>
                </w:r>
              </w:del>
              <w:del w:id="8151" w:author="阿毛" w:date="2021-06-07T15:55:00Z">
                <w:r w:rsidR="00AF50F7" w:rsidDel="00991EC1">
                  <w:rPr>
                    <w:rFonts w:ascii="標楷體" w:eastAsia="標楷體" w:hAnsi="標楷體" w:hint="eastAsia"/>
                    <w:lang w:eastAsia="zh-HK"/>
                  </w:rPr>
                  <w:delText>交易名稱</w:delText>
                </w:r>
              </w:del>
            </w:ins>
          </w:p>
        </w:tc>
      </w:tr>
      <w:tr w:rsidR="00AF50F7" w:rsidRPr="008F1D46" w14:paraId="0E6AFA44" w14:textId="77777777" w:rsidTr="00B6788F">
        <w:trPr>
          <w:ins w:id="8152" w:author="智誠 楊" w:date="2021-05-08T18:55:00Z"/>
        </w:trPr>
        <w:tc>
          <w:tcPr>
            <w:tcW w:w="770" w:type="dxa"/>
          </w:tcPr>
          <w:p w14:paraId="5E46D85F" w14:textId="77777777" w:rsidR="00AF50F7" w:rsidRDefault="00AF50F7" w:rsidP="00B6788F">
            <w:pPr>
              <w:jc w:val="center"/>
              <w:rPr>
                <w:ins w:id="8153" w:author="智誠 楊" w:date="2021-05-08T18:55:00Z"/>
                <w:rFonts w:ascii="標楷體" w:eastAsia="標楷體" w:hAnsi="標楷體"/>
              </w:rPr>
            </w:pPr>
            <w:ins w:id="8154" w:author="智誠 楊" w:date="2021-05-08T18:55:00Z">
              <w:r>
                <w:rPr>
                  <w:rFonts w:ascii="標楷體" w:eastAsia="標楷體" w:hAnsi="標楷體" w:hint="eastAsia"/>
                </w:rPr>
                <w:t>5</w:t>
              </w:r>
            </w:ins>
          </w:p>
        </w:tc>
        <w:tc>
          <w:tcPr>
            <w:tcW w:w="1166" w:type="dxa"/>
          </w:tcPr>
          <w:p w14:paraId="5EE7AE0B" w14:textId="77777777" w:rsidR="00AF50F7" w:rsidRDefault="00AF50F7" w:rsidP="00B6788F">
            <w:pPr>
              <w:jc w:val="center"/>
              <w:rPr>
                <w:ins w:id="8155" w:author="智誠 楊" w:date="2021-05-08T18:55:00Z"/>
                <w:rFonts w:ascii="標楷體" w:eastAsia="標楷體" w:hAnsi="標楷體"/>
                <w:lang w:eastAsia="zh-HK"/>
              </w:rPr>
            </w:pPr>
            <w:ins w:id="8156" w:author="智誠 楊" w:date="2021-05-08T18:55:00Z">
              <w:r>
                <w:rPr>
                  <w:rFonts w:ascii="標楷體" w:eastAsia="標楷體" w:hAnsi="標楷體" w:hint="eastAsia"/>
                  <w:lang w:eastAsia="zh-HK"/>
                </w:rPr>
                <w:t>資料</w:t>
              </w:r>
            </w:ins>
          </w:p>
        </w:tc>
        <w:tc>
          <w:tcPr>
            <w:tcW w:w="2024" w:type="dxa"/>
          </w:tcPr>
          <w:p w14:paraId="790CCDA9" w14:textId="77777777" w:rsidR="00AF50F7" w:rsidRDefault="00AF50F7" w:rsidP="00B6788F">
            <w:pPr>
              <w:rPr>
                <w:ins w:id="8157" w:author="智誠 楊" w:date="2021-05-08T18:55:00Z"/>
                <w:rFonts w:ascii="標楷體" w:eastAsia="標楷體" w:hAnsi="標楷體"/>
                <w:lang w:eastAsia="zh-HK"/>
              </w:rPr>
            </w:pPr>
            <w:ins w:id="8158" w:author="智誠 楊" w:date="2021-05-08T18:55:00Z">
              <w:r>
                <w:rPr>
                  <w:rFonts w:ascii="標楷體" w:eastAsia="標楷體" w:hAnsi="標楷體" w:hint="eastAsia"/>
                  <w:lang w:eastAsia="zh-HK"/>
                </w:rPr>
                <w:t>戶號</w:t>
              </w:r>
            </w:ins>
          </w:p>
        </w:tc>
        <w:tc>
          <w:tcPr>
            <w:tcW w:w="2736" w:type="dxa"/>
          </w:tcPr>
          <w:p w14:paraId="7B3ABB49" w14:textId="77777777" w:rsidR="00AF50F7" w:rsidRDefault="00AF50F7" w:rsidP="00B6788F">
            <w:pPr>
              <w:rPr>
                <w:ins w:id="8159" w:author="智誠 楊" w:date="2021-05-08T18:55:00Z"/>
                <w:rFonts w:ascii="標楷體" w:eastAsia="標楷體" w:hAnsi="標楷體"/>
                <w:lang w:eastAsia="zh-HK"/>
              </w:rPr>
            </w:pPr>
            <w:proofErr w:type="spellStart"/>
            <w:ins w:id="8160"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ins>
          </w:p>
          <w:p w14:paraId="172FD922" w14:textId="77777777" w:rsidR="00AF50F7" w:rsidRDefault="00AF50F7" w:rsidP="00B6788F">
            <w:pPr>
              <w:rPr>
                <w:ins w:id="8161" w:author="智誠 楊" w:date="2021-05-08T18:55:00Z"/>
                <w:rFonts w:ascii="標楷體" w:eastAsia="標楷體" w:hAnsi="標楷體"/>
                <w:lang w:eastAsia="zh-HK"/>
              </w:rPr>
            </w:pPr>
            <w:proofErr w:type="spellStart"/>
            <w:ins w:id="8162"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F</w:t>
              </w:r>
              <w:r>
                <w:rPr>
                  <w:rFonts w:ascii="標楷體" w:eastAsia="標楷體" w:hAnsi="標楷體"/>
                  <w:lang w:eastAsia="zh-HK"/>
                </w:rPr>
                <w:t>acmNo</w:t>
              </w:r>
              <w:proofErr w:type="spellEnd"/>
            </w:ins>
          </w:p>
          <w:p w14:paraId="21A99956" w14:textId="77777777" w:rsidR="00AF50F7" w:rsidRDefault="00AF50F7" w:rsidP="00B6788F">
            <w:pPr>
              <w:rPr>
                <w:ins w:id="8163" w:author="智誠 楊" w:date="2021-05-08T18:55:00Z"/>
                <w:rFonts w:ascii="標楷體" w:eastAsia="標楷體" w:hAnsi="標楷體"/>
                <w:lang w:eastAsia="zh-HK"/>
              </w:rPr>
            </w:pPr>
            <w:proofErr w:type="spellStart"/>
            <w:ins w:id="8164" w:author="智誠 楊" w:date="2021-05-08T18:55:00Z">
              <w:r>
                <w:rPr>
                  <w:rFonts w:ascii="標楷體" w:eastAsia="標楷體" w:hAnsi="標楷體" w:hint="eastAsia"/>
                  <w:lang w:eastAsia="zh-HK"/>
                </w:rPr>
                <w:t>T</w:t>
              </w:r>
              <w:r>
                <w:rPr>
                  <w:rFonts w:ascii="標楷體" w:eastAsia="標楷體" w:hAnsi="標楷體"/>
                  <w:lang w:eastAsia="zh-HK"/>
                </w:rPr>
                <w:t>xDataLog.BormNo</w:t>
              </w:r>
              <w:proofErr w:type="spellEnd"/>
            </w:ins>
          </w:p>
        </w:tc>
        <w:tc>
          <w:tcPr>
            <w:tcW w:w="3498" w:type="dxa"/>
          </w:tcPr>
          <w:p w14:paraId="026C43A0" w14:textId="77777777" w:rsidR="00AF50F7" w:rsidRPr="001F47BB" w:rsidRDefault="00AF50F7" w:rsidP="00B6788F">
            <w:pPr>
              <w:rPr>
                <w:ins w:id="8165" w:author="智誠 楊" w:date="2021-05-08T18:55:00Z"/>
                <w:rFonts w:ascii="標楷體" w:eastAsia="標楷體" w:hAnsi="標楷體"/>
              </w:rPr>
            </w:pPr>
            <w:ins w:id="8166" w:author="智誠 楊" w:date="2021-05-08T18:55:00Z">
              <w:r>
                <w:rPr>
                  <w:rFonts w:ascii="標楷體" w:eastAsia="標楷體" w:hAnsi="標楷體" w:hint="eastAsia"/>
                </w:rPr>
                <w:t>戶號+額度+撥款序號</w:t>
              </w:r>
            </w:ins>
          </w:p>
        </w:tc>
      </w:tr>
      <w:tr w:rsidR="00AF50F7" w:rsidRPr="008F1D46" w14:paraId="3DB84C54" w14:textId="77777777" w:rsidTr="00B6788F">
        <w:trPr>
          <w:ins w:id="8167" w:author="智誠 楊" w:date="2021-05-08T18:55:00Z"/>
        </w:trPr>
        <w:tc>
          <w:tcPr>
            <w:tcW w:w="770" w:type="dxa"/>
          </w:tcPr>
          <w:p w14:paraId="390FAB78" w14:textId="77777777" w:rsidR="00AF50F7" w:rsidRDefault="00AF50F7" w:rsidP="00B6788F">
            <w:pPr>
              <w:jc w:val="center"/>
              <w:rPr>
                <w:ins w:id="8168" w:author="智誠 楊" w:date="2021-05-08T18:55:00Z"/>
                <w:rFonts w:ascii="標楷體" w:eastAsia="標楷體" w:hAnsi="標楷體"/>
              </w:rPr>
            </w:pPr>
            <w:ins w:id="8169" w:author="智誠 楊" w:date="2021-05-08T18:55:00Z">
              <w:r>
                <w:rPr>
                  <w:rFonts w:ascii="標楷體" w:eastAsia="標楷體" w:hAnsi="標楷體" w:hint="eastAsia"/>
                </w:rPr>
                <w:t>6</w:t>
              </w:r>
            </w:ins>
          </w:p>
        </w:tc>
        <w:tc>
          <w:tcPr>
            <w:tcW w:w="1166" w:type="dxa"/>
          </w:tcPr>
          <w:p w14:paraId="2931DDE2" w14:textId="77777777" w:rsidR="00AF50F7" w:rsidRDefault="00AF50F7" w:rsidP="00B6788F">
            <w:pPr>
              <w:jc w:val="center"/>
              <w:rPr>
                <w:ins w:id="8170" w:author="智誠 楊" w:date="2021-05-08T18:55:00Z"/>
                <w:rFonts w:ascii="標楷體" w:eastAsia="標楷體" w:hAnsi="標楷體"/>
                <w:lang w:eastAsia="zh-HK"/>
              </w:rPr>
            </w:pPr>
            <w:ins w:id="8171" w:author="智誠 楊" w:date="2021-05-08T18:55:00Z">
              <w:r>
                <w:rPr>
                  <w:rFonts w:ascii="標楷體" w:eastAsia="標楷體" w:hAnsi="標楷體" w:hint="eastAsia"/>
                  <w:lang w:eastAsia="zh-HK"/>
                </w:rPr>
                <w:t>資料</w:t>
              </w:r>
            </w:ins>
          </w:p>
        </w:tc>
        <w:tc>
          <w:tcPr>
            <w:tcW w:w="2024" w:type="dxa"/>
          </w:tcPr>
          <w:p w14:paraId="7919DEEC" w14:textId="77777777" w:rsidR="00AF50F7" w:rsidRDefault="00AF50F7" w:rsidP="00B6788F">
            <w:pPr>
              <w:rPr>
                <w:ins w:id="8172" w:author="智誠 楊" w:date="2021-05-08T18:55:00Z"/>
                <w:rFonts w:ascii="標楷體" w:eastAsia="標楷體" w:hAnsi="標楷體"/>
                <w:lang w:eastAsia="zh-HK"/>
              </w:rPr>
            </w:pPr>
            <w:ins w:id="8173" w:author="智誠 楊" w:date="2021-05-08T18:55:00Z">
              <w:r>
                <w:rPr>
                  <w:rFonts w:ascii="標楷體" w:eastAsia="標楷體" w:hAnsi="標楷體" w:hint="eastAsia"/>
                  <w:lang w:eastAsia="zh-HK"/>
                </w:rPr>
                <w:t>欄位名稱</w:t>
              </w:r>
            </w:ins>
          </w:p>
        </w:tc>
        <w:tc>
          <w:tcPr>
            <w:tcW w:w="2736" w:type="dxa"/>
          </w:tcPr>
          <w:p w14:paraId="7089E9EF" w14:textId="77777777" w:rsidR="00AF50F7" w:rsidRPr="00997D40" w:rsidRDefault="00AF50F7" w:rsidP="00B6788F">
            <w:pPr>
              <w:rPr>
                <w:ins w:id="8174" w:author="智誠 楊" w:date="2021-05-08T18:55:00Z"/>
                <w:rFonts w:ascii="標楷體" w:eastAsia="標楷體" w:hAnsi="標楷體"/>
                <w:lang w:eastAsia="zh-HK"/>
              </w:rPr>
            </w:pPr>
            <w:proofErr w:type="spellStart"/>
            <w:ins w:id="8175"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ins>
          </w:p>
        </w:tc>
        <w:tc>
          <w:tcPr>
            <w:tcW w:w="3498" w:type="dxa"/>
          </w:tcPr>
          <w:p w14:paraId="75E06CBC" w14:textId="77777777" w:rsidR="00AF50F7" w:rsidRPr="008F1D46" w:rsidRDefault="00AF50F7" w:rsidP="00B6788F">
            <w:pPr>
              <w:rPr>
                <w:ins w:id="8176" w:author="智誠 楊" w:date="2021-05-08T18:55:00Z"/>
                <w:rFonts w:ascii="標楷體" w:eastAsia="標楷體" w:hAnsi="標楷體"/>
                <w:lang w:eastAsia="zh-HK"/>
              </w:rPr>
            </w:pPr>
            <w:ins w:id="8177" w:author="智誠 楊" w:date="2021-05-08T18:55:00Z">
              <w:r>
                <w:rPr>
                  <w:rFonts w:ascii="標楷體" w:eastAsia="標楷體" w:hAnsi="標楷體" w:hint="eastAsia"/>
                  <w:lang w:eastAsia="zh-HK"/>
                </w:rPr>
                <w:t>欄位名稱</w:t>
              </w:r>
            </w:ins>
          </w:p>
        </w:tc>
      </w:tr>
      <w:tr w:rsidR="00AF50F7" w:rsidRPr="008F1D46" w14:paraId="426FAF78" w14:textId="77777777" w:rsidTr="00B6788F">
        <w:trPr>
          <w:ins w:id="8178" w:author="智誠 楊" w:date="2021-05-08T18:55:00Z"/>
        </w:trPr>
        <w:tc>
          <w:tcPr>
            <w:tcW w:w="770" w:type="dxa"/>
          </w:tcPr>
          <w:p w14:paraId="6254F8DF" w14:textId="77777777" w:rsidR="00AF50F7" w:rsidRDefault="00AF50F7" w:rsidP="00B6788F">
            <w:pPr>
              <w:jc w:val="center"/>
              <w:rPr>
                <w:ins w:id="8179" w:author="智誠 楊" w:date="2021-05-08T18:55:00Z"/>
                <w:rFonts w:ascii="標楷體" w:eastAsia="標楷體" w:hAnsi="標楷體"/>
              </w:rPr>
            </w:pPr>
            <w:ins w:id="8180" w:author="智誠 楊" w:date="2021-05-08T18:55:00Z">
              <w:r>
                <w:rPr>
                  <w:rFonts w:ascii="標楷體" w:eastAsia="標楷體" w:hAnsi="標楷體" w:hint="eastAsia"/>
                </w:rPr>
                <w:t>7</w:t>
              </w:r>
            </w:ins>
          </w:p>
        </w:tc>
        <w:tc>
          <w:tcPr>
            <w:tcW w:w="1166" w:type="dxa"/>
          </w:tcPr>
          <w:p w14:paraId="70DC725A" w14:textId="77777777" w:rsidR="00AF50F7" w:rsidRDefault="00AF50F7" w:rsidP="00B6788F">
            <w:pPr>
              <w:jc w:val="center"/>
              <w:rPr>
                <w:ins w:id="8181" w:author="智誠 楊" w:date="2021-05-08T18:55:00Z"/>
                <w:rFonts w:ascii="標楷體" w:eastAsia="標楷體" w:hAnsi="標楷體"/>
                <w:lang w:eastAsia="zh-HK"/>
              </w:rPr>
            </w:pPr>
            <w:ins w:id="8182" w:author="智誠 楊" w:date="2021-05-08T18:55:00Z">
              <w:r>
                <w:rPr>
                  <w:rFonts w:ascii="標楷體" w:eastAsia="標楷體" w:hAnsi="標楷體" w:hint="eastAsia"/>
                  <w:lang w:eastAsia="zh-HK"/>
                </w:rPr>
                <w:t>資料</w:t>
              </w:r>
            </w:ins>
          </w:p>
        </w:tc>
        <w:tc>
          <w:tcPr>
            <w:tcW w:w="2024" w:type="dxa"/>
          </w:tcPr>
          <w:p w14:paraId="541BE3C0" w14:textId="77777777" w:rsidR="00AF50F7" w:rsidRDefault="00AF50F7" w:rsidP="00B6788F">
            <w:pPr>
              <w:rPr>
                <w:ins w:id="8183" w:author="智誠 楊" w:date="2021-05-08T18:55:00Z"/>
                <w:rFonts w:ascii="標楷體" w:eastAsia="標楷體" w:hAnsi="標楷體"/>
                <w:lang w:eastAsia="zh-HK"/>
              </w:rPr>
            </w:pPr>
            <w:ins w:id="8184" w:author="智誠 楊" w:date="2021-05-08T18:55:00Z">
              <w:r>
                <w:rPr>
                  <w:rFonts w:ascii="標楷體" w:eastAsia="標楷體" w:hAnsi="標楷體" w:hint="eastAsia"/>
                  <w:lang w:eastAsia="zh-HK"/>
                </w:rPr>
                <w:t>變更前</w:t>
              </w:r>
            </w:ins>
          </w:p>
        </w:tc>
        <w:tc>
          <w:tcPr>
            <w:tcW w:w="2736" w:type="dxa"/>
          </w:tcPr>
          <w:p w14:paraId="4CFD1CBC" w14:textId="77777777" w:rsidR="00AF50F7" w:rsidRPr="00997D40" w:rsidRDefault="00AF50F7" w:rsidP="00B6788F">
            <w:pPr>
              <w:rPr>
                <w:ins w:id="8185" w:author="智誠 楊" w:date="2021-05-08T18:55:00Z"/>
                <w:rFonts w:ascii="標楷體" w:eastAsia="標楷體" w:hAnsi="標楷體"/>
                <w:lang w:eastAsia="zh-HK"/>
              </w:rPr>
            </w:pPr>
            <w:proofErr w:type="spellStart"/>
            <w:ins w:id="8186"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ins>
          </w:p>
        </w:tc>
        <w:tc>
          <w:tcPr>
            <w:tcW w:w="3498" w:type="dxa"/>
          </w:tcPr>
          <w:p w14:paraId="254425ED" w14:textId="77777777" w:rsidR="00AF50F7" w:rsidRPr="008F1D46" w:rsidRDefault="00AF50F7" w:rsidP="00B6788F">
            <w:pPr>
              <w:rPr>
                <w:ins w:id="8187" w:author="智誠 楊" w:date="2021-05-08T18:55:00Z"/>
                <w:rFonts w:ascii="標楷體" w:eastAsia="標楷體" w:hAnsi="標楷體"/>
                <w:lang w:eastAsia="zh-HK"/>
              </w:rPr>
            </w:pPr>
            <w:ins w:id="8188" w:author="智誠 楊" w:date="2021-05-08T18:55:00Z">
              <w:r>
                <w:rPr>
                  <w:rFonts w:ascii="標楷體" w:eastAsia="標楷體" w:hAnsi="標楷體" w:hint="eastAsia"/>
                  <w:lang w:eastAsia="zh-HK"/>
                </w:rPr>
                <w:t>變更前</w:t>
              </w:r>
            </w:ins>
          </w:p>
        </w:tc>
      </w:tr>
      <w:tr w:rsidR="00AF50F7" w:rsidRPr="008F1D46" w14:paraId="5585FCCF" w14:textId="77777777" w:rsidTr="00B6788F">
        <w:trPr>
          <w:ins w:id="8189" w:author="智誠 楊" w:date="2021-05-08T18:55:00Z"/>
        </w:trPr>
        <w:tc>
          <w:tcPr>
            <w:tcW w:w="770" w:type="dxa"/>
          </w:tcPr>
          <w:p w14:paraId="51AB552D" w14:textId="77777777" w:rsidR="00AF50F7" w:rsidRDefault="00AF50F7" w:rsidP="00B6788F">
            <w:pPr>
              <w:jc w:val="center"/>
              <w:rPr>
                <w:ins w:id="8190" w:author="智誠 楊" w:date="2021-05-08T18:55:00Z"/>
                <w:rFonts w:ascii="標楷體" w:eastAsia="標楷體" w:hAnsi="標楷體"/>
              </w:rPr>
            </w:pPr>
            <w:ins w:id="8191" w:author="智誠 楊" w:date="2021-05-08T18:55:00Z">
              <w:r>
                <w:rPr>
                  <w:rFonts w:ascii="標楷體" w:eastAsia="標楷體" w:hAnsi="標楷體" w:hint="eastAsia"/>
                </w:rPr>
                <w:t>8</w:t>
              </w:r>
            </w:ins>
          </w:p>
        </w:tc>
        <w:tc>
          <w:tcPr>
            <w:tcW w:w="1166" w:type="dxa"/>
          </w:tcPr>
          <w:p w14:paraId="34EF7D3C" w14:textId="77777777" w:rsidR="00AF50F7" w:rsidRDefault="00AF50F7" w:rsidP="00B6788F">
            <w:pPr>
              <w:jc w:val="center"/>
              <w:rPr>
                <w:ins w:id="8192" w:author="智誠 楊" w:date="2021-05-08T18:55:00Z"/>
                <w:rFonts w:ascii="標楷體" w:eastAsia="標楷體" w:hAnsi="標楷體"/>
                <w:lang w:eastAsia="zh-HK"/>
              </w:rPr>
            </w:pPr>
            <w:ins w:id="8193" w:author="智誠 楊" w:date="2021-05-08T18:55:00Z">
              <w:r>
                <w:rPr>
                  <w:rFonts w:ascii="標楷體" w:eastAsia="標楷體" w:hAnsi="標楷體" w:hint="eastAsia"/>
                  <w:lang w:eastAsia="zh-HK"/>
                </w:rPr>
                <w:t>資料</w:t>
              </w:r>
            </w:ins>
          </w:p>
        </w:tc>
        <w:tc>
          <w:tcPr>
            <w:tcW w:w="2024" w:type="dxa"/>
          </w:tcPr>
          <w:p w14:paraId="62A43120" w14:textId="77777777" w:rsidR="00AF50F7" w:rsidRDefault="00AF50F7" w:rsidP="00B6788F">
            <w:pPr>
              <w:rPr>
                <w:ins w:id="8194" w:author="智誠 楊" w:date="2021-05-08T18:55:00Z"/>
                <w:rFonts w:ascii="標楷體" w:eastAsia="標楷體" w:hAnsi="標楷體"/>
                <w:lang w:eastAsia="zh-HK"/>
              </w:rPr>
            </w:pPr>
            <w:ins w:id="8195" w:author="智誠 楊" w:date="2021-05-08T18:55:00Z">
              <w:r>
                <w:rPr>
                  <w:rFonts w:ascii="標楷體" w:eastAsia="標楷體" w:hAnsi="標楷體" w:hint="eastAsia"/>
                  <w:lang w:eastAsia="zh-HK"/>
                </w:rPr>
                <w:t>變更後</w:t>
              </w:r>
            </w:ins>
          </w:p>
        </w:tc>
        <w:tc>
          <w:tcPr>
            <w:tcW w:w="2736" w:type="dxa"/>
          </w:tcPr>
          <w:p w14:paraId="4FFD79A8" w14:textId="77777777" w:rsidR="00AF50F7" w:rsidRPr="00997D40" w:rsidRDefault="00AF50F7" w:rsidP="00B6788F">
            <w:pPr>
              <w:rPr>
                <w:ins w:id="8196" w:author="智誠 楊" w:date="2021-05-08T18:55:00Z"/>
                <w:rFonts w:ascii="標楷體" w:eastAsia="標楷體" w:hAnsi="標楷體"/>
                <w:color w:val="FF0000"/>
              </w:rPr>
            </w:pPr>
            <w:proofErr w:type="spellStart"/>
            <w:ins w:id="8197"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ins>
          </w:p>
        </w:tc>
        <w:tc>
          <w:tcPr>
            <w:tcW w:w="3498" w:type="dxa"/>
          </w:tcPr>
          <w:p w14:paraId="4A31047D" w14:textId="77777777" w:rsidR="00AF50F7" w:rsidRDefault="00AF50F7" w:rsidP="00B6788F">
            <w:pPr>
              <w:rPr>
                <w:ins w:id="8198" w:author="智誠 楊" w:date="2021-05-08T18:55:00Z"/>
                <w:rFonts w:ascii="標楷體" w:eastAsia="標楷體" w:hAnsi="標楷體"/>
                <w:lang w:eastAsia="zh-HK"/>
              </w:rPr>
            </w:pPr>
            <w:ins w:id="8199" w:author="智誠 楊" w:date="2021-05-08T18:55:00Z">
              <w:r>
                <w:rPr>
                  <w:rFonts w:ascii="標楷體" w:eastAsia="標楷體" w:hAnsi="標楷體" w:hint="eastAsia"/>
                  <w:lang w:eastAsia="zh-HK"/>
                </w:rPr>
                <w:t>變更後</w:t>
              </w:r>
            </w:ins>
          </w:p>
        </w:tc>
      </w:tr>
    </w:tbl>
    <w:p w14:paraId="0ED1118E" w14:textId="77777777" w:rsidR="006D6C4C" w:rsidDel="00915A20" w:rsidRDefault="006D6C4C" w:rsidP="006D6C4C">
      <w:pPr>
        <w:rPr>
          <w:ins w:id="8200" w:author="智誠 楊" w:date="2021-05-08T18:38:00Z"/>
          <w:del w:id="8201" w:author="阿毛" w:date="2021-06-03T10:31:00Z"/>
        </w:rPr>
      </w:pPr>
    </w:p>
    <w:p w14:paraId="7EF5AA4C" w14:textId="781F8E50" w:rsidR="00C85960" w:rsidRPr="00C85960" w:rsidDel="00915A20" w:rsidRDefault="00C85960">
      <w:pPr>
        <w:widowControl/>
        <w:ind w:left="567"/>
        <w:rPr>
          <w:ins w:id="8202" w:author="智誠 楊" w:date="2021-04-08T11:14:00Z"/>
          <w:del w:id="8203" w:author="阿毛" w:date="2021-06-03T10:31:00Z"/>
          <w:rFonts w:ascii="標楷體" w:eastAsia="標楷體" w:hAnsi="標楷體"/>
          <w:sz w:val="32"/>
          <w:szCs w:val="20"/>
          <w:rPrChange w:id="8204" w:author="智誠 楊" w:date="2021-04-08T11:18:00Z">
            <w:rPr>
              <w:ins w:id="8205" w:author="智誠 楊" w:date="2021-04-08T11:14:00Z"/>
              <w:del w:id="8206" w:author="阿毛" w:date="2021-06-03T10:31:00Z"/>
              <w:rFonts w:eastAsia="標楷體"/>
              <w:sz w:val="32"/>
              <w:szCs w:val="20"/>
            </w:rPr>
          </w:rPrChange>
        </w:rPr>
        <w:pPrChange w:id="8207" w:author="智誠 楊" w:date="2021-04-08T11:18:00Z">
          <w:pPr>
            <w:widowControl/>
          </w:pPr>
        </w:pPrChange>
      </w:pPr>
    </w:p>
    <w:p w14:paraId="0655E331" w14:textId="14D5DAF9" w:rsidR="00C85960" w:rsidRPr="00AF50F7" w:rsidDel="00915A20" w:rsidRDefault="00C85960">
      <w:pPr>
        <w:widowControl/>
        <w:rPr>
          <w:ins w:id="8208" w:author="智誠 楊" w:date="2021-04-08T11:15:00Z"/>
          <w:del w:id="8209" w:author="阿毛" w:date="2021-06-03T10:31:00Z"/>
          <w:rFonts w:ascii="標楷體" w:hAnsi="標楷體"/>
          <w:rPrChange w:id="8210" w:author="智誠 楊" w:date="2021-05-08T18:55:00Z">
            <w:rPr>
              <w:ins w:id="8211" w:author="智誠 楊" w:date="2021-04-08T11:15:00Z"/>
              <w:del w:id="8212" w:author="阿毛" w:date="2021-06-03T10:31:00Z"/>
              <w:rFonts w:ascii="標楷體" w:eastAsia="標楷體" w:hAnsi="標楷體"/>
              <w:sz w:val="32"/>
              <w:szCs w:val="20"/>
            </w:rPr>
          </w:rPrChange>
        </w:rPr>
      </w:pPr>
    </w:p>
    <w:p w14:paraId="0DBDB0D4" w14:textId="6F9E19CF" w:rsidR="00C85960" w:rsidRDefault="00C85960">
      <w:pPr>
        <w:widowControl/>
        <w:rPr>
          <w:ins w:id="8213" w:author="智誠 楊" w:date="2021-04-08T11:21:00Z"/>
          <w:rFonts w:ascii="標楷體" w:eastAsia="標楷體" w:hAnsi="標楷體"/>
          <w:sz w:val="32"/>
          <w:szCs w:val="20"/>
        </w:rPr>
      </w:pPr>
      <w:ins w:id="8214" w:author="智誠 楊" w:date="2021-04-08T11:21:00Z">
        <w:del w:id="8215" w:author="阿毛" w:date="2021-06-03T10:31:00Z">
          <w:r w:rsidDel="00915A20">
            <w:rPr>
              <w:rFonts w:ascii="標楷體" w:hAnsi="標楷體"/>
            </w:rPr>
            <w:br w:type="page"/>
          </w:r>
        </w:del>
      </w:ins>
    </w:p>
    <w:p w14:paraId="402AA053" w14:textId="190165A9" w:rsidR="002B1A6D" w:rsidRPr="00846B62" w:rsidDel="00CB3FDD" w:rsidRDefault="0018750D">
      <w:pPr>
        <w:pStyle w:val="3"/>
        <w:numPr>
          <w:ilvl w:val="2"/>
          <w:numId w:val="84"/>
        </w:numPr>
        <w:rPr>
          <w:del w:id="8216" w:author="阿毛" w:date="2021-05-21T17:53:00Z"/>
          <w:rFonts w:ascii="標楷體" w:hAnsi="標楷體"/>
        </w:rPr>
        <w:pPrChange w:id="8217" w:author="智誠 楊" w:date="2021-05-10T09:49:00Z">
          <w:pPr>
            <w:pStyle w:val="3"/>
            <w:numPr>
              <w:ilvl w:val="2"/>
              <w:numId w:val="1"/>
            </w:numPr>
            <w:ind w:left="1247" w:hanging="680"/>
          </w:pPr>
        </w:pPrChange>
      </w:pPr>
      <w:del w:id="8218" w:author="阿毛" w:date="2021-05-21T17:53:00Z">
        <w:r w:rsidRPr="00846B62" w:rsidDel="00CB3FDD">
          <w:rPr>
            <w:rFonts w:ascii="標楷體" w:hAnsi="標楷體"/>
          </w:rPr>
          <w:lastRenderedPageBreak/>
          <w:delText>L8401</w:delText>
        </w:r>
        <w:r w:rsidRPr="00846B62" w:rsidDel="00CB3FDD">
          <w:rPr>
            <w:rFonts w:ascii="標楷體" w:hAnsi="標楷體" w:hint="eastAsia"/>
          </w:rPr>
          <w:delText>產生JCIC日報媒體檔</w:delText>
        </w:r>
      </w:del>
    </w:p>
    <w:p w14:paraId="3E555CE1" w14:textId="4E5F2208" w:rsidR="00F62379" w:rsidRPr="003972CE" w:rsidDel="00CB3FDD" w:rsidRDefault="00F62379">
      <w:pPr>
        <w:pStyle w:val="a"/>
        <w:rPr>
          <w:del w:id="8219" w:author="阿毛" w:date="2021-05-21T17:53:00Z"/>
        </w:rPr>
      </w:pPr>
      <w:bookmarkStart w:id="8220" w:name="_B7100每日新增授信及清償資料"/>
      <w:bookmarkEnd w:id="8220"/>
      <w:del w:id="8221" w:author="阿毛" w:date="2021-05-21T17:53:00Z">
        <w:r w:rsidRPr="003972CE"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379" w:rsidRPr="003972CE" w:rsidDel="00CB3FDD" w14:paraId="4BD5EA3A" w14:textId="065F7A06" w:rsidTr="00A81DA4">
        <w:trPr>
          <w:trHeight w:val="277"/>
          <w:del w:id="822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D8FD93" w14:textId="7373BBCF" w:rsidR="00F62379" w:rsidRPr="003972CE" w:rsidDel="00CB3FDD" w:rsidRDefault="00F62379" w:rsidP="00A81DA4">
            <w:pPr>
              <w:rPr>
                <w:del w:id="8223" w:author="阿毛" w:date="2021-05-21T17:53:00Z"/>
                <w:rFonts w:eastAsia="標楷體"/>
              </w:rPr>
            </w:pPr>
            <w:del w:id="8224" w:author="阿毛" w:date="2021-05-21T17:53:00Z">
              <w:r w:rsidRPr="003972CE" w:rsidDel="00CB3FDD">
                <w:rPr>
                  <w:rFonts w:eastAsia="標楷體"/>
                </w:rPr>
                <w:delText>功能名稱</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7E84E86F" w14:textId="168BA5AC" w:rsidR="00F62379" w:rsidRPr="00374959" w:rsidDel="00CB3FDD" w:rsidRDefault="00846B62" w:rsidP="00A81DA4">
            <w:pPr>
              <w:rPr>
                <w:del w:id="8225" w:author="阿毛" w:date="2021-05-21T17:53:00Z"/>
                <w:rFonts w:ascii="標楷體" w:eastAsia="標楷體" w:hAnsi="標楷體"/>
              </w:rPr>
            </w:pPr>
            <w:del w:id="8226" w:author="阿毛" w:date="2021-05-21T17:53:00Z">
              <w:r w:rsidRPr="00846B62" w:rsidDel="00CB3FDD">
                <w:rPr>
                  <w:rFonts w:ascii="標楷體" w:eastAsia="標楷體" w:hAnsi="標楷體" w:hint="eastAsia"/>
                </w:rPr>
                <w:delText>產生JCIC日報媒體檔</w:delText>
              </w:r>
            </w:del>
          </w:p>
        </w:tc>
      </w:tr>
      <w:tr w:rsidR="00F62379" w:rsidRPr="003972CE" w:rsidDel="00CB3FDD" w14:paraId="72EE7150" w14:textId="564CB4C7" w:rsidTr="00A81DA4">
        <w:trPr>
          <w:trHeight w:val="277"/>
          <w:del w:id="822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8878F4E" w14:textId="798A4A0B" w:rsidR="00F62379" w:rsidRPr="003972CE" w:rsidDel="00CB3FDD" w:rsidRDefault="00F62379" w:rsidP="00A81DA4">
            <w:pPr>
              <w:rPr>
                <w:del w:id="8228" w:author="阿毛" w:date="2021-05-21T17:53:00Z"/>
                <w:rFonts w:eastAsia="標楷體"/>
              </w:rPr>
            </w:pPr>
            <w:del w:id="8229" w:author="阿毛" w:date="2021-05-21T17:53:00Z">
              <w:r w:rsidRPr="003972CE" w:rsidDel="00CB3FDD">
                <w:rPr>
                  <w:rFonts w:eastAsia="標楷體"/>
                </w:rPr>
                <w:delText>進入條件</w:delText>
              </w:r>
            </w:del>
          </w:p>
        </w:tc>
        <w:tc>
          <w:tcPr>
            <w:tcW w:w="6318" w:type="dxa"/>
            <w:tcBorders>
              <w:top w:val="single" w:sz="8" w:space="0" w:color="000000"/>
              <w:left w:val="single" w:sz="8" w:space="0" w:color="000000"/>
              <w:bottom w:val="single" w:sz="8" w:space="0" w:color="000000"/>
            </w:tcBorders>
          </w:tcPr>
          <w:p w14:paraId="3391942E" w14:textId="49477B29" w:rsidR="00F62379" w:rsidRPr="003972CE" w:rsidDel="00CB3FDD" w:rsidRDefault="00F62379" w:rsidP="00A81DA4">
            <w:pPr>
              <w:rPr>
                <w:del w:id="8230" w:author="阿毛" w:date="2021-05-21T17:53:00Z"/>
                <w:rFonts w:eastAsia="標楷體"/>
              </w:rPr>
            </w:pPr>
          </w:p>
        </w:tc>
      </w:tr>
      <w:tr w:rsidR="00F62379" w:rsidRPr="003972CE" w:rsidDel="00CB3FDD" w14:paraId="2A7AE1B8" w14:textId="79492CFF" w:rsidTr="00A81DA4">
        <w:trPr>
          <w:trHeight w:val="773"/>
          <w:del w:id="823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7E0AA4" w14:textId="2560F356" w:rsidR="00F62379" w:rsidRPr="003972CE" w:rsidDel="00CB3FDD" w:rsidRDefault="00F62379" w:rsidP="00A81DA4">
            <w:pPr>
              <w:rPr>
                <w:del w:id="8232" w:author="阿毛" w:date="2021-05-21T17:53:00Z"/>
                <w:rFonts w:eastAsia="標楷體"/>
              </w:rPr>
            </w:pPr>
            <w:del w:id="8233" w:author="阿毛" w:date="2021-05-21T17:53:00Z">
              <w:r w:rsidRPr="003972CE" w:rsidDel="00CB3FDD">
                <w:rPr>
                  <w:rFonts w:eastAsia="標楷體"/>
                </w:rPr>
                <w:delText>基本流程</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3E6B03BB" w14:textId="1363DE05" w:rsidR="00F62379" w:rsidRPr="003972CE" w:rsidDel="00CB3FDD" w:rsidRDefault="00F62379" w:rsidP="00A81DA4">
            <w:pPr>
              <w:rPr>
                <w:del w:id="8234" w:author="阿毛" w:date="2021-05-21T17:53:00Z"/>
                <w:rFonts w:eastAsia="標楷體"/>
              </w:rPr>
            </w:pPr>
          </w:p>
        </w:tc>
      </w:tr>
      <w:tr w:rsidR="00F62379" w:rsidRPr="003972CE" w:rsidDel="00CB3FDD" w14:paraId="49CCB47D" w14:textId="2292CDDE" w:rsidTr="00A81DA4">
        <w:trPr>
          <w:trHeight w:val="321"/>
          <w:del w:id="823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7321FF1" w14:textId="28319115" w:rsidR="00F62379" w:rsidRPr="003972CE" w:rsidDel="00CB3FDD" w:rsidRDefault="00F62379" w:rsidP="00A81DA4">
            <w:pPr>
              <w:rPr>
                <w:del w:id="8236" w:author="阿毛" w:date="2021-05-21T17:53:00Z"/>
                <w:rFonts w:eastAsia="標楷體"/>
              </w:rPr>
            </w:pPr>
            <w:del w:id="8237" w:author="阿毛" w:date="2021-05-21T17:53:00Z">
              <w:r w:rsidRPr="003972CE" w:rsidDel="00CB3FDD">
                <w:rPr>
                  <w:rFonts w:eastAsia="標楷體"/>
                </w:rPr>
                <w:delText>選用流程</w:delText>
              </w:r>
            </w:del>
          </w:p>
        </w:tc>
        <w:tc>
          <w:tcPr>
            <w:tcW w:w="6318" w:type="dxa"/>
            <w:tcBorders>
              <w:top w:val="single" w:sz="8" w:space="0" w:color="000000"/>
              <w:left w:val="single" w:sz="8" w:space="0" w:color="000000"/>
              <w:bottom w:val="single" w:sz="8" w:space="0" w:color="000000"/>
            </w:tcBorders>
          </w:tcPr>
          <w:p w14:paraId="6900410E" w14:textId="10979744" w:rsidR="00F62379" w:rsidRPr="003972CE" w:rsidDel="00CB3FDD" w:rsidRDefault="00F62379" w:rsidP="00A81DA4">
            <w:pPr>
              <w:rPr>
                <w:del w:id="8238" w:author="阿毛" w:date="2021-05-21T17:53:00Z"/>
                <w:rFonts w:eastAsia="標楷體"/>
              </w:rPr>
            </w:pPr>
          </w:p>
        </w:tc>
      </w:tr>
      <w:tr w:rsidR="00F62379" w:rsidRPr="003972CE" w:rsidDel="00CB3FDD" w14:paraId="1D6D162E" w14:textId="44F5A972" w:rsidTr="00A81DA4">
        <w:trPr>
          <w:trHeight w:val="1311"/>
          <w:del w:id="823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D3509A8" w14:textId="496CB090" w:rsidR="00F62379" w:rsidRPr="003972CE" w:rsidDel="00CB3FDD" w:rsidRDefault="00F62379" w:rsidP="00A81DA4">
            <w:pPr>
              <w:rPr>
                <w:del w:id="8240" w:author="阿毛" w:date="2021-05-21T17:53:00Z"/>
                <w:rFonts w:eastAsia="標楷體"/>
              </w:rPr>
            </w:pPr>
            <w:del w:id="8241" w:author="阿毛" w:date="2021-05-21T17:53:00Z">
              <w:r w:rsidRPr="003972CE" w:rsidDel="00CB3FDD">
                <w:rPr>
                  <w:rFonts w:eastAsia="標楷體"/>
                </w:rPr>
                <w:delText>例外流程</w:delText>
              </w:r>
            </w:del>
          </w:p>
        </w:tc>
        <w:tc>
          <w:tcPr>
            <w:tcW w:w="6318" w:type="dxa"/>
            <w:tcBorders>
              <w:top w:val="single" w:sz="8" w:space="0" w:color="000000"/>
              <w:left w:val="single" w:sz="8" w:space="0" w:color="000000"/>
              <w:bottom w:val="single" w:sz="8" w:space="0" w:color="000000"/>
            </w:tcBorders>
          </w:tcPr>
          <w:p w14:paraId="06C0619A" w14:textId="69BE4F50" w:rsidR="00F62379" w:rsidRPr="003972CE" w:rsidDel="00CB3FDD" w:rsidRDefault="00F62379" w:rsidP="00A81DA4">
            <w:pPr>
              <w:rPr>
                <w:del w:id="8242" w:author="阿毛" w:date="2021-05-21T17:53:00Z"/>
                <w:rFonts w:eastAsia="標楷體"/>
              </w:rPr>
            </w:pPr>
          </w:p>
        </w:tc>
      </w:tr>
      <w:tr w:rsidR="00F62379" w:rsidRPr="003972CE" w:rsidDel="00CB3FDD" w14:paraId="576CF1EA" w14:textId="78205702" w:rsidTr="00A81DA4">
        <w:trPr>
          <w:trHeight w:val="278"/>
          <w:del w:id="824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CF8B641" w14:textId="6C9A4A79" w:rsidR="00F62379" w:rsidRPr="003972CE" w:rsidDel="00CB3FDD" w:rsidRDefault="00F62379" w:rsidP="00A81DA4">
            <w:pPr>
              <w:rPr>
                <w:del w:id="8244" w:author="阿毛" w:date="2021-05-21T17:53:00Z"/>
                <w:rFonts w:eastAsia="標楷體"/>
              </w:rPr>
            </w:pPr>
            <w:del w:id="8245" w:author="阿毛" w:date="2021-05-21T17:53:00Z">
              <w:r w:rsidRPr="003972CE" w:rsidDel="00CB3FDD">
                <w:rPr>
                  <w:rFonts w:eastAsia="標楷體"/>
                </w:rPr>
                <w:delText>執行後狀況</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6C74C9C1" w14:textId="762803A2" w:rsidR="00F62379" w:rsidRPr="003972CE" w:rsidDel="00CB3FDD" w:rsidRDefault="00F62379" w:rsidP="00A81DA4">
            <w:pPr>
              <w:rPr>
                <w:del w:id="8246" w:author="阿毛" w:date="2021-05-21T17:53:00Z"/>
                <w:rFonts w:eastAsia="標楷體"/>
              </w:rPr>
            </w:pPr>
          </w:p>
        </w:tc>
      </w:tr>
      <w:tr w:rsidR="00F62379" w:rsidRPr="003972CE" w:rsidDel="00CB3FDD" w14:paraId="624125B1" w14:textId="53DC5F89" w:rsidTr="00A81DA4">
        <w:trPr>
          <w:trHeight w:val="358"/>
          <w:del w:id="824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9898124" w14:textId="0148BA18" w:rsidR="00F62379" w:rsidRPr="003972CE" w:rsidDel="00CB3FDD" w:rsidRDefault="00F62379" w:rsidP="00A81DA4">
            <w:pPr>
              <w:rPr>
                <w:del w:id="8248" w:author="阿毛" w:date="2021-05-21T17:53:00Z"/>
                <w:rFonts w:eastAsia="標楷體"/>
              </w:rPr>
            </w:pPr>
            <w:del w:id="8249" w:author="阿毛" w:date="2021-05-21T17:53:00Z">
              <w:r w:rsidRPr="003972CE" w:rsidDel="00CB3FDD">
                <w:rPr>
                  <w:rFonts w:eastAsia="標楷體"/>
                </w:rPr>
                <w:delText>特別需求</w:delText>
              </w:r>
            </w:del>
          </w:p>
        </w:tc>
        <w:tc>
          <w:tcPr>
            <w:tcW w:w="6318" w:type="dxa"/>
            <w:tcBorders>
              <w:top w:val="single" w:sz="8" w:space="0" w:color="000000"/>
              <w:left w:val="single" w:sz="8" w:space="0" w:color="000000"/>
              <w:bottom w:val="single" w:sz="8" w:space="0" w:color="000000"/>
            </w:tcBorders>
          </w:tcPr>
          <w:p w14:paraId="7B2C0177" w14:textId="5E17D893" w:rsidR="00F62379" w:rsidRPr="003972CE" w:rsidDel="00CB3FDD" w:rsidRDefault="00F62379" w:rsidP="00A81DA4">
            <w:pPr>
              <w:rPr>
                <w:del w:id="8250" w:author="阿毛" w:date="2021-05-21T17:53:00Z"/>
                <w:rFonts w:eastAsia="標楷體"/>
              </w:rPr>
            </w:pPr>
          </w:p>
        </w:tc>
      </w:tr>
      <w:tr w:rsidR="00F62379" w:rsidRPr="003972CE" w:rsidDel="00CB3FDD" w14:paraId="33F01731" w14:textId="6FB6C6FF" w:rsidTr="00A81DA4">
        <w:trPr>
          <w:trHeight w:val="278"/>
          <w:del w:id="825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84FF40E" w14:textId="126D041E" w:rsidR="00F62379" w:rsidRPr="003972CE" w:rsidDel="00CB3FDD" w:rsidRDefault="00F62379" w:rsidP="00A81DA4">
            <w:pPr>
              <w:rPr>
                <w:del w:id="8252" w:author="阿毛" w:date="2021-05-21T17:53:00Z"/>
                <w:rFonts w:eastAsia="標楷體"/>
              </w:rPr>
            </w:pPr>
            <w:del w:id="8253" w:author="阿毛" w:date="2021-05-21T17:53:00Z">
              <w:r w:rsidRPr="003972CE" w:rsidDel="00CB3FDD">
                <w:rPr>
                  <w:rFonts w:eastAsia="標楷體"/>
                </w:rPr>
                <w:delText>參考</w:delText>
              </w:r>
              <w:r w:rsidRPr="003972CE" w:rsidDel="00CB3FDD">
                <w:rPr>
                  <w:rFonts w:eastAsia="標楷體"/>
                </w:rPr>
                <w:delText xml:space="preserve"> </w:delText>
              </w:r>
            </w:del>
          </w:p>
        </w:tc>
        <w:tc>
          <w:tcPr>
            <w:tcW w:w="6318" w:type="dxa"/>
            <w:tcBorders>
              <w:top w:val="single" w:sz="8" w:space="0" w:color="000000"/>
              <w:left w:val="single" w:sz="8" w:space="0" w:color="000000"/>
              <w:bottom w:val="single" w:sz="8" w:space="0" w:color="000000"/>
            </w:tcBorders>
          </w:tcPr>
          <w:p w14:paraId="2E52A77C" w14:textId="7B43B655" w:rsidR="00F62379" w:rsidRPr="003972CE" w:rsidDel="00CB3FDD" w:rsidRDefault="00F62379" w:rsidP="00A81DA4">
            <w:pPr>
              <w:rPr>
                <w:del w:id="8254" w:author="阿毛" w:date="2021-05-21T17:53:00Z"/>
                <w:rFonts w:eastAsia="標楷體"/>
              </w:rPr>
            </w:pPr>
          </w:p>
        </w:tc>
      </w:tr>
    </w:tbl>
    <w:p w14:paraId="1CB66FCB" w14:textId="51FD2909" w:rsidR="00F62379" w:rsidDel="00CB3FDD" w:rsidRDefault="00F62379" w:rsidP="00F62379">
      <w:pPr>
        <w:rPr>
          <w:del w:id="8255" w:author="阿毛" w:date="2021-05-21T17:53:00Z"/>
        </w:rPr>
      </w:pPr>
    </w:p>
    <w:p w14:paraId="1DEB930B" w14:textId="4D13E132" w:rsidR="00F62379" w:rsidRPr="00615D4B" w:rsidDel="00CB3FDD" w:rsidRDefault="00F62379">
      <w:pPr>
        <w:pStyle w:val="a"/>
        <w:rPr>
          <w:del w:id="8256" w:author="阿毛" w:date="2021-05-21T17:53:00Z"/>
        </w:rPr>
      </w:pPr>
      <w:del w:id="8257" w:author="阿毛" w:date="2021-05-21T17:53:00Z">
        <w:r w:rsidRPr="00615D4B" w:rsidDel="00CB3FDD">
          <w:delText>UI</w:delText>
        </w:r>
        <w:r w:rsidRPr="00615D4B" w:rsidDel="00CB3FDD">
          <w:delText>畫面</w:delText>
        </w:r>
      </w:del>
    </w:p>
    <w:p w14:paraId="7174CDBB" w14:textId="067341F6" w:rsidR="00F62379" w:rsidRPr="00743962" w:rsidDel="00CB3FDD" w:rsidRDefault="00F62379" w:rsidP="00F62379">
      <w:pPr>
        <w:pStyle w:val="42"/>
        <w:spacing w:after="72"/>
        <w:ind w:left="1133"/>
        <w:rPr>
          <w:del w:id="8258" w:author="阿毛" w:date="2021-05-21T17:53:00Z"/>
          <w:rFonts w:hAnsi="標楷體"/>
        </w:rPr>
      </w:pPr>
      <w:del w:id="8259" w:author="阿毛" w:date="2021-05-21T17:53:00Z">
        <w:r w:rsidRPr="00743962" w:rsidDel="00CB3FDD">
          <w:rPr>
            <w:rFonts w:hAnsi="標楷體" w:hint="eastAsia"/>
          </w:rPr>
          <w:delText>輸入畫面：</w:delText>
        </w:r>
      </w:del>
    </w:p>
    <w:p w14:paraId="29057CBD" w14:textId="56825883" w:rsidR="00F62379" w:rsidDel="00CB3FDD" w:rsidRDefault="00E30C4A" w:rsidP="00F62379">
      <w:pPr>
        <w:pStyle w:val="42"/>
        <w:spacing w:after="72"/>
        <w:ind w:leftChars="0" w:left="0"/>
        <w:rPr>
          <w:del w:id="8260" w:author="阿毛" w:date="2021-05-21T17:53:00Z"/>
          <w:rFonts w:hAnsi="標楷體"/>
        </w:rPr>
      </w:pPr>
      <w:del w:id="8261" w:author="阿毛" w:date="2021-05-21T17:53:00Z">
        <w:r w:rsidRPr="005903F5" w:rsidDel="00CB3FDD">
          <w:rPr>
            <w:rFonts w:ascii="標楷體" w:hAnsi="標楷體"/>
            <w:noProof/>
            <w:sz w:val="20"/>
          </w:rPr>
          <w:drawing>
            <wp:inline distT="0" distB="0" distL="0" distR="0" wp14:anchorId="7837DD84" wp14:editId="123A07CB">
              <wp:extent cx="6475696" cy="1287780"/>
              <wp:effectExtent l="19050" t="0" r="1304" b="0"/>
              <wp:docPr id="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6492142" cy="1291051"/>
                      </a:xfrm>
                      <a:prstGeom prst="rect">
                        <a:avLst/>
                      </a:prstGeom>
                      <a:noFill/>
                      <a:ln w="9525">
                        <a:noFill/>
                        <a:miter lim="800000"/>
                        <a:headEnd/>
                        <a:tailEnd/>
                      </a:ln>
                    </pic:spPr>
                  </pic:pic>
                </a:graphicData>
              </a:graphic>
            </wp:inline>
          </w:drawing>
        </w:r>
        <w:r w:rsidRPr="00E30C4A" w:rsidDel="00CB3FDD">
          <w:rPr>
            <w:rFonts w:ascii="標楷體" w:hAnsi="標楷體" w:hint="eastAsia"/>
            <w:sz w:val="20"/>
          </w:rPr>
          <w:delText xml:space="preserve"> </w:delText>
        </w:r>
      </w:del>
    </w:p>
    <w:p w14:paraId="528F3799" w14:textId="0166C4D3" w:rsidR="00F62379" w:rsidRPr="003972CE" w:rsidDel="00CB3FDD" w:rsidRDefault="00846B62">
      <w:pPr>
        <w:pStyle w:val="a"/>
        <w:rPr>
          <w:del w:id="8262" w:author="阿毛" w:date="2021-05-21T17:53:00Z"/>
        </w:rPr>
      </w:pPr>
      <w:del w:id="8263" w:author="阿毛" w:date="2021-05-21T17:53:00Z">
        <w:r w:rsidRPr="00615D4B" w:rsidDel="00CB3FDD">
          <w:rPr>
            <w:rFonts w:hint="eastAsia"/>
          </w:rPr>
          <w:delText>輸入</w:delText>
        </w:r>
        <w:r w:rsidR="00F62379" w:rsidRPr="003972CE" w:rsidDel="00CB3FDD">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753"/>
        <w:gridCol w:w="1380"/>
        <w:gridCol w:w="899"/>
        <w:gridCol w:w="1251"/>
        <w:gridCol w:w="665"/>
        <w:gridCol w:w="696"/>
        <w:gridCol w:w="3294"/>
      </w:tblGrid>
      <w:tr w:rsidR="00615D4B" w:rsidRPr="00615D4B" w:rsidDel="00CB3FDD" w14:paraId="7BA620A0" w14:textId="14FB0502" w:rsidTr="00615D4B">
        <w:trPr>
          <w:trHeight w:val="388"/>
          <w:jc w:val="center"/>
          <w:del w:id="8264" w:author="阿毛" w:date="2021-05-21T17:53:00Z"/>
        </w:trPr>
        <w:tc>
          <w:tcPr>
            <w:tcW w:w="482" w:type="dxa"/>
            <w:vMerge w:val="restart"/>
          </w:tcPr>
          <w:p w14:paraId="5B54D9B9" w14:textId="41B8BD4D" w:rsidR="00615D4B" w:rsidRPr="00615D4B" w:rsidDel="00CB3FDD" w:rsidRDefault="00615D4B" w:rsidP="00A81DA4">
            <w:pPr>
              <w:rPr>
                <w:del w:id="8265" w:author="阿毛" w:date="2021-05-21T17:53:00Z"/>
                <w:rFonts w:ascii="標楷體" w:eastAsia="標楷體" w:hAnsi="標楷體"/>
              </w:rPr>
            </w:pPr>
            <w:del w:id="8266" w:author="阿毛" w:date="2021-05-21T17:53:00Z">
              <w:r w:rsidRPr="00615D4B" w:rsidDel="00CB3FDD">
                <w:rPr>
                  <w:rFonts w:ascii="標楷體" w:eastAsia="標楷體" w:hAnsi="標楷體"/>
                </w:rPr>
                <w:delText>序號</w:delText>
              </w:r>
            </w:del>
          </w:p>
        </w:tc>
        <w:tc>
          <w:tcPr>
            <w:tcW w:w="1753" w:type="dxa"/>
            <w:vMerge w:val="restart"/>
          </w:tcPr>
          <w:p w14:paraId="613172AF" w14:textId="120D3C36" w:rsidR="00615D4B" w:rsidRPr="00615D4B" w:rsidDel="00CB3FDD" w:rsidRDefault="00615D4B" w:rsidP="00A81DA4">
            <w:pPr>
              <w:rPr>
                <w:del w:id="8267" w:author="阿毛" w:date="2021-05-21T17:53:00Z"/>
                <w:rFonts w:ascii="標楷體" w:eastAsia="標楷體" w:hAnsi="標楷體"/>
              </w:rPr>
            </w:pPr>
            <w:del w:id="8268" w:author="阿毛" w:date="2021-05-21T17:53:00Z">
              <w:r w:rsidRPr="00615D4B" w:rsidDel="00CB3FDD">
                <w:rPr>
                  <w:rFonts w:ascii="標楷體" w:eastAsia="標楷體" w:hAnsi="標楷體"/>
                </w:rPr>
                <w:delText>欄位</w:delText>
              </w:r>
            </w:del>
          </w:p>
        </w:tc>
        <w:tc>
          <w:tcPr>
            <w:tcW w:w="4891" w:type="dxa"/>
            <w:gridSpan w:val="5"/>
          </w:tcPr>
          <w:p w14:paraId="410993AB" w14:textId="4013C700" w:rsidR="00615D4B" w:rsidRPr="00615D4B" w:rsidDel="00CB3FDD" w:rsidRDefault="00615D4B" w:rsidP="00615D4B">
            <w:pPr>
              <w:jc w:val="center"/>
              <w:rPr>
                <w:del w:id="8269" w:author="阿毛" w:date="2021-05-21T17:53:00Z"/>
                <w:rFonts w:ascii="標楷體" w:eastAsia="標楷體" w:hAnsi="標楷體"/>
              </w:rPr>
            </w:pPr>
            <w:del w:id="8270" w:author="阿毛" w:date="2021-05-21T17:53:00Z">
              <w:r w:rsidRPr="00615D4B" w:rsidDel="00CB3FDD">
                <w:rPr>
                  <w:rFonts w:ascii="標楷體" w:eastAsia="標楷體" w:hAnsi="標楷體"/>
                </w:rPr>
                <w:delText>說明</w:delText>
              </w:r>
            </w:del>
          </w:p>
        </w:tc>
        <w:tc>
          <w:tcPr>
            <w:tcW w:w="3294" w:type="dxa"/>
            <w:vMerge w:val="restart"/>
          </w:tcPr>
          <w:p w14:paraId="2772D6C6" w14:textId="38078EB8" w:rsidR="00615D4B" w:rsidRPr="00615D4B" w:rsidDel="00CB3FDD" w:rsidRDefault="00615D4B" w:rsidP="00A81DA4">
            <w:pPr>
              <w:rPr>
                <w:del w:id="8271" w:author="阿毛" w:date="2021-05-21T17:53:00Z"/>
                <w:rFonts w:ascii="標楷體" w:eastAsia="標楷體" w:hAnsi="標楷體"/>
              </w:rPr>
            </w:pPr>
            <w:del w:id="8272" w:author="阿毛" w:date="2021-05-21T17:53:00Z">
              <w:r w:rsidRPr="00615D4B" w:rsidDel="00CB3FDD">
                <w:rPr>
                  <w:rFonts w:ascii="標楷體" w:eastAsia="標楷體" w:hAnsi="標楷體"/>
                </w:rPr>
                <w:delText>處理邏輯及注意事項</w:delText>
              </w:r>
            </w:del>
          </w:p>
        </w:tc>
      </w:tr>
      <w:tr w:rsidR="00615D4B" w:rsidRPr="00615D4B" w:rsidDel="00CB3FDD" w14:paraId="7A2375D2" w14:textId="4E36160E" w:rsidTr="00615D4B">
        <w:trPr>
          <w:trHeight w:val="244"/>
          <w:jc w:val="center"/>
          <w:del w:id="8273" w:author="阿毛" w:date="2021-05-21T17:53:00Z"/>
        </w:trPr>
        <w:tc>
          <w:tcPr>
            <w:tcW w:w="482" w:type="dxa"/>
            <w:vMerge/>
          </w:tcPr>
          <w:p w14:paraId="2F3E8AE5" w14:textId="7CFBE13C" w:rsidR="00615D4B" w:rsidRPr="00615D4B" w:rsidDel="00CB3FDD" w:rsidRDefault="00615D4B" w:rsidP="00A81DA4">
            <w:pPr>
              <w:rPr>
                <w:del w:id="8274" w:author="阿毛" w:date="2021-05-21T17:53:00Z"/>
                <w:rFonts w:ascii="標楷體" w:eastAsia="標楷體" w:hAnsi="標楷體"/>
              </w:rPr>
            </w:pPr>
          </w:p>
        </w:tc>
        <w:tc>
          <w:tcPr>
            <w:tcW w:w="1753" w:type="dxa"/>
            <w:vMerge/>
          </w:tcPr>
          <w:p w14:paraId="0D6334E8" w14:textId="65FCADE2" w:rsidR="00615D4B" w:rsidRPr="00615D4B" w:rsidDel="00CB3FDD" w:rsidRDefault="00615D4B" w:rsidP="00A81DA4">
            <w:pPr>
              <w:rPr>
                <w:del w:id="8275" w:author="阿毛" w:date="2021-05-21T17:53:00Z"/>
                <w:rFonts w:ascii="標楷體" w:eastAsia="標楷體" w:hAnsi="標楷體"/>
              </w:rPr>
            </w:pPr>
          </w:p>
        </w:tc>
        <w:tc>
          <w:tcPr>
            <w:tcW w:w="1380" w:type="dxa"/>
          </w:tcPr>
          <w:p w14:paraId="31F16739" w14:textId="222FFD03" w:rsidR="00615D4B" w:rsidRPr="00615D4B" w:rsidDel="00CB3FDD" w:rsidRDefault="00615D4B" w:rsidP="000C1288">
            <w:pPr>
              <w:rPr>
                <w:del w:id="8276" w:author="阿毛" w:date="2021-05-21T17:53:00Z"/>
                <w:rFonts w:ascii="標楷體" w:eastAsia="標楷體" w:hAnsi="標楷體"/>
              </w:rPr>
            </w:pPr>
            <w:del w:id="8277" w:author="阿毛" w:date="2021-05-21T17:53:00Z">
              <w:r w:rsidRPr="00615D4B" w:rsidDel="00CB3FDD">
                <w:rPr>
                  <w:rFonts w:ascii="標楷體" w:eastAsia="標楷體" w:hAnsi="標楷體" w:hint="eastAsia"/>
                </w:rPr>
                <w:delText>資料型態長度</w:delText>
              </w:r>
            </w:del>
          </w:p>
        </w:tc>
        <w:tc>
          <w:tcPr>
            <w:tcW w:w="899" w:type="dxa"/>
          </w:tcPr>
          <w:p w14:paraId="1511BF5D" w14:textId="6AF2C01F" w:rsidR="00615D4B" w:rsidRPr="00615D4B" w:rsidDel="00CB3FDD" w:rsidRDefault="00615D4B" w:rsidP="00A81DA4">
            <w:pPr>
              <w:rPr>
                <w:del w:id="8278" w:author="阿毛" w:date="2021-05-21T17:53:00Z"/>
                <w:rFonts w:ascii="標楷體" w:eastAsia="標楷體" w:hAnsi="標楷體"/>
              </w:rPr>
            </w:pPr>
            <w:del w:id="8279" w:author="阿毛" w:date="2021-05-21T17:53:00Z">
              <w:r w:rsidRPr="00615D4B" w:rsidDel="00CB3FDD">
                <w:rPr>
                  <w:rFonts w:ascii="標楷體" w:eastAsia="標楷體" w:hAnsi="標楷體"/>
                </w:rPr>
                <w:delText>預設值</w:delText>
              </w:r>
            </w:del>
          </w:p>
        </w:tc>
        <w:tc>
          <w:tcPr>
            <w:tcW w:w="1251" w:type="dxa"/>
          </w:tcPr>
          <w:p w14:paraId="64E71B77" w14:textId="7D41F049" w:rsidR="00615D4B" w:rsidRPr="00615D4B" w:rsidDel="00CB3FDD" w:rsidRDefault="00615D4B" w:rsidP="00A81DA4">
            <w:pPr>
              <w:rPr>
                <w:del w:id="8280" w:author="阿毛" w:date="2021-05-21T17:53:00Z"/>
                <w:rFonts w:ascii="標楷體" w:eastAsia="標楷體" w:hAnsi="標楷體"/>
              </w:rPr>
            </w:pPr>
            <w:del w:id="8281" w:author="阿毛" w:date="2021-05-21T17:53:00Z">
              <w:r w:rsidRPr="00615D4B" w:rsidDel="00CB3FDD">
                <w:rPr>
                  <w:rFonts w:ascii="標楷體" w:eastAsia="標楷體" w:hAnsi="標楷體"/>
                </w:rPr>
                <w:delText>選單內容</w:delText>
              </w:r>
            </w:del>
          </w:p>
        </w:tc>
        <w:tc>
          <w:tcPr>
            <w:tcW w:w="665" w:type="dxa"/>
          </w:tcPr>
          <w:p w14:paraId="1115856A" w14:textId="198C92A5" w:rsidR="00615D4B" w:rsidRPr="00615D4B" w:rsidDel="00CB3FDD" w:rsidRDefault="00615D4B" w:rsidP="00A81DA4">
            <w:pPr>
              <w:rPr>
                <w:del w:id="8282" w:author="阿毛" w:date="2021-05-21T17:53:00Z"/>
                <w:rFonts w:ascii="標楷體" w:eastAsia="標楷體" w:hAnsi="標楷體"/>
              </w:rPr>
            </w:pPr>
            <w:del w:id="8283" w:author="阿毛" w:date="2021-05-21T17:53:00Z">
              <w:r w:rsidRPr="00615D4B" w:rsidDel="00CB3FDD">
                <w:rPr>
                  <w:rFonts w:ascii="標楷體" w:eastAsia="標楷體" w:hAnsi="標楷體"/>
                </w:rPr>
                <w:delText>必填</w:delText>
              </w:r>
            </w:del>
          </w:p>
        </w:tc>
        <w:tc>
          <w:tcPr>
            <w:tcW w:w="696" w:type="dxa"/>
          </w:tcPr>
          <w:p w14:paraId="01ABFD8B" w14:textId="4AE6B739" w:rsidR="00615D4B" w:rsidRPr="00615D4B" w:rsidDel="00CB3FDD" w:rsidRDefault="00615D4B" w:rsidP="00A81DA4">
            <w:pPr>
              <w:rPr>
                <w:del w:id="8284" w:author="阿毛" w:date="2021-05-21T17:53:00Z"/>
                <w:rFonts w:ascii="標楷體" w:eastAsia="標楷體" w:hAnsi="標楷體"/>
              </w:rPr>
            </w:pPr>
            <w:del w:id="8285" w:author="阿毛" w:date="2021-05-21T17:53:00Z">
              <w:r w:rsidRPr="00615D4B" w:rsidDel="00CB3FDD">
                <w:rPr>
                  <w:rFonts w:ascii="標楷體" w:eastAsia="標楷體" w:hAnsi="標楷體"/>
                </w:rPr>
                <w:delText>R/W</w:delText>
              </w:r>
            </w:del>
          </w:p>
        </w:tc>
        <w:tc>
          <w:tcPr>
            <w:tcW w:w="3294" w:type="dxa"/>
            <w:vMerge/>
          </w:tcPr>
          <w:p w14:paraId="3E2A5C4B" w14:textId="100FEE4F" w:rsidR="00615D4B" w:rsidRPr="00615D4B" w:rsidDel="00CB3FDD" w:rsidRDefault="00615D4B" w:rsidP="00A81DA4">
            <w:pPr>
              <w:rPr>
                <w:del w:id="8286" w:author="阿毛" w:date="2021-05-21T17:53:00Z"/>
                <w:rFonts w:ascii="標楷體" w:eastAsia="標楷體" w:hAnsi="標楷體"/>
              </w:rPr>
            </w:pPr>
          </w:p>
        </w:tc>
      </w:tr>
      <w:tr w:rsidR="00615D4B" w:rsidRPr="00615D4B" w:rsidDel="00CB3FDD" w14:paraId="38E05F3E" w14:textId="68755A5F" w:rsidTr="00615D4B">
        <w:trPr>
          <w:trHeight w:val="291"/>
          <w:jc w:val="center"/>
          <w:del w:id="8287" w:author="阿毛" w:date="2021-05-21T17:53:00Z"/>
        </w:trPr>
        <w:tc>
          <w:tcPr>
            <w:tcW w:w="482" w:type="dxa"/>
          </w:tcPr>
          <w:p w14:paraId="3D6C028F" w14:textId="673FB147" w:rsidR="00615D4B" w:rsidRPr="00615D4B" w:rsidDel="00CB3FDD" w:rsidRDefault="00615D4B" w:rsidP="00A81DA4">
            <w:pPr>
              <w:rPr>
                <w:del w:id="8288" w:author="阿毛" w:date="2021-05-21T17:53:00Z"/>
                <w:rFonts w:ascii="標楷體" w:eastAsia="標楷體" w:hAnsi="標楷體"/>
              </w:rPr>
            </w:pPr>
            <w:del w:id="8289" w:author="阿毛" w:date="2021-05-21T17:53:00Z">
              <w:r w:rsidRPr="00615D4B" w:rsidDel="00CB3FDD">
                <w:rPr>
                  <w:rFonts w:ascii="標楷體" w:eastAsia="標楷體" w:hAnsi="標楷體" w:hint="eastAsia"/>
                </w:rPr>
                <w:delText>1</w:delText>
              </w:r>
            </w:del>
          </w:p>
        </w:tc>
        <w:tc>
          <w:tcPr>
            <w:tcW w:w="1753" w:type="dxa"/>
          </w:tcPr>
          <w:p w14:paraId="73AAF8CB" w14:textId="18123630" w:rsidR="00615D4B" w:rsidRPr="00615D4B" w:rsidDel="00CB3FDD" w:rsidRDefault="00615D4B" w:rsidP="00A81DA4">
            <w:pPr>
              <w:rPr>
                <w:del w:id="8290" w:author="阿毛" w:date="2021-05-21T17:53:00Z"/>
                <w:rFonts w:ascii="標楷體" w:eastAsia="標楷體" w:hAnsi="標楷體"/>
              </w:rPr>
            </w:pPr>
            <w:del w:id="8291" w:author="阿毛" w:date="2021-05-21T17:53:00Z">
              <w:r w:rsidRPr="00615D4B" w:rsidDel="00CB3FDD">
                <w:rPr>
                  <w:rFonts w:ascii="標楷體" w:eastAsia="標楷體" w:hAnsi="標楷體" w:hint="eastAsia"/>
                </w:rPr>
                <w:delText>報送日期</w:delText>
              </w:r>
            </w:del>
          </w:p>
        </w:tc>
        <w:tc>
          <w:tcPr>
            <w:tcW w:w="1380" w:type="dxa"/>
          </w:tcPr>
          <w:p w14:paraId="01178394" w14:textId="0649C9BF" w:rsidR="00615D4B" w:rsidRPr="00615D4B" w:rsidDel="00CB3FDD" w:rsidRDefault="00615D4B" w:rsidP="00A81DA4">
            <w:pPr>
              <w:rPr>
                <w:del w:id="8292" w:author="阿毛" w:date="2021-05-21T17:53:00Z"/>
                <w:rFonts w:ascii="標楷體" w:eastAsia="標楷體" w:hAnsi="標楷體"/>
              </w:rPr>
            </w:pPr>
            <w:del w:id="8293" w:author="阿毛" w:date="2021-05-21T17:53:00Z">
              <w:r w:rsidRPr="00615D4B" w:rsidDel="00CB3FDD">
                <w:rPr>
                  <w:rFonts w:ascii="標楷體" w:eastAsia="標楷體" w:hAnsi="標楷體" w:hint="eastAsia"/>
                </w:rPr>
                <w:delText>999/99/99</w:delText>
              </w:r>
            </w:del>
          </w:p>
        </w:tc>
        <w:tc>
          <w:tcPr>
            <w:tcW w:w="899" w:type="dxa"/>
          </w:tcPr>
          <w:p w14:paraId="7E1F73BE" w14:textId="7AC1F5B0" w:rsidR="00615D4B" w:rsidRPr="00615D4B" w:rsidDel="00CB3FDD" w:rsidRDefault="00615D4B" w:rsidP="00A81DA4">
            <w:pPr>
              <w:rPr>
                <w:del w:id="8294" w:author="阿毛" w:date="2021-05-21T17:53:00Z"/>
                <w:rFonts w:ascii="標楷體" w:eastAsia="標楷體" w:hAnsi="標楷體"/>
              </w:rPr>
            </w:pPr>
            <w:del w:id="8295" w:author="阿毛" w:date="2021-05-21T17:53:00Z">
              <w:r w:rsidRPr="00615D4B" w:rsidDel="00CB3FDD">
                <w:rPr>
                  <w:rFonts w:ascii="標楷體" w:eastAsia="標楷體" w:hAnsi="標楷體" w:hint="eastAsia"/>
                </w:rPr>
                <w:delText>營業日</w:delText>
              </w:r>
            </w:del>
          </w:p>
        </w:tc>
        <w:tc>
          <w:tcPr>
            <w:tcW w:w="1251" w:type="dxa"/>
          </w:tcPr>
          <w:p w14:paraId="17A83BF5" w14:textId="7DFB5D77" w:rsidR="00615D4B" w:rsidRPr="00615D4B" w:rsidDel="00CB3FDD" w:rsidRDefault="00615D4B" w:rsidP="00A81DA4">
            <w:pPr>
              <w:rPr>
                <w:del w:id="8296" w:author="阿毛" w:date="2021-05-21T17:53:00Z"/>
                <w:rFonts w:ascii="標楷體" w:eastAsia="標楷體" w:hAnsi="標楷體"/>
              </w:rPr>
            </w:pPr>
          </w:p>
        </w:tc>
        <w:tc>
          <w:tcPr>
            <w:tcW w:w="665" w:type="dxa"/>
          </w:tcPr>
          <w:p w14:paraId="2C10F5A7" w14:textId="6952E150" w:rsidR="00615D4B" w:rsidRPr="00615D4B" w:rsidDel="00CB3FDD" w:rsidRDefault="00615D4B" w:rsidP="00A81DA4">
            <w:pPr>
              <w:rPr>
                <w:del w:id="8297" w:author="阿毛" w:date="2021-05-21T17:53:00Z"/>
                <w:rFonts w:ascii="標楷體" w:eastAsia="標楷體" w:hAnsi="標楷體"/>
              </w:rPr>
            </w:pPr>
            <w:del w:id="8298" w:author="阿毛" w:date="2021-05-21T17:53:00Z">
              <w:r w:rsidRPr="00615D4B" w:rsidDel="00CB3FDD">
                <w:rPr>
                  <w:rFonts w:ascii="標楷體" w:eastAsia="標楷體" w:hAnsi="標楷體" w:hint="eastAsia"/>
                </w:rPr>
                <w:delText>V</w:delText>
              </w:r>
            </w:del>
          </w:p>
        </w:tc>
        <w:tc>
          <w:tcPr>
            <w:tcW w:w="696" w:type="dxa"/>
          </w:tcPr>
          <w:p w14:paraId="21ACE4BB" w14:textId="2B9A9B05" w:rsidR="00615D4B" w:rsidRPr="00615D4B" w:rsidDel="00CB3FDD" w:rsidRDefault="00615D4B" w:rsidP="00A81DA4">
            <w:pPr>
              <w:rPr>
                <w:del w:id="8299" w:author="阿毛" w:date="2021-05-21T17:53:00Z"/>
                <w:rFonts w:ascii="標楷體" w:eastAsia="標楷體" w:hAnsi="標楷體"/>
              </w:rPr>
            </w:pPr>
          </w:p>
        </w:tc>
        <w:tc>
          <w:tcPr>
            <w:tcW w:w="3294" w:type="dxa"/>
          </w:tcPr>
          <w:p w14:paraId="00CFA457" w14:textId="79DE83DB" w:rsidR="00615D4B" w:rsidRPr="00615D4B" w:rsidDel="00CB3FDD" w:rsidRDefault="00615D4B" w:rsidP="00A81DA4">
            <w:pPr>
              <w:rPr>
                <w:del w:id="8300" w:author="阿毛" w:date="2021-05-21T17:53:00Z"/>
                <w:rFonts w:ascii="標楷體" w:eastAsia="標楷體" w:hAnsi="標楷體"/>
              </w:rPr>
            </w:pPr>
            <w:del w:id="8301" w:author="阿毛" w:date="2021-05-21T17:53:00Z">
              <w:r w:rsidRPr="00362205" w:rsidDel="00CB3FDD">
                <w:rPr>
                  <w:rFonts w:ascii="標楷體" w:eastAsia="標楷體" w:hAnsi="標楷體" w:hint="eastAsia"/>
                </w:rPr>
                <w:delText>必須輸入</w:delText>
              </w:r>
            </w:del>
          </w:p>
        </w:tc>
      </w:tr>
      <w:tr w:rsidR="00615D4B" w:rsidRPr="00615D4B" w:rsidDel="00CB3FDD" w14:paraId="09831034" w14:textId="66874D2F" w:rsidTr="00615D4B">
        <w:trPr>
          <w:trHeight w:val="291"/>
          <w:jc w:val="center"/>
          <w:del w:id="8302" w:author="阿毛" w:date="2021-05-21T17:53:00Z"/>
        </w:trPr>
        <w:tc>
          <w:tcPr>
            <w:tcW w:w="482" w:type="dxa"/>
          </w:tcPr>
          <w:p w14:paraId="12B2ABDD" w14:textId="4C0C39D8" w:rsidR="00615D4B" w:rsidRPr="00615D4B" w:rsidDel="00CB3FDD" w:rsidRDefault="00615D4B" w:rsidP="00A81DA4">
            <w:pPr>
              <w:rPr>
                <w:del w:id="8303" w:author="阿毛" w:date="2021-05-21T17:53:00Z"/>
                <w:rFonts w:ascii="標楷體" w:eastAsia="標楷體" w:hAnsi="標楷體"/>
              </w:rPr>
            </w:pPr>
            <w:del w:id="8304" w:author="阿毛" w:date="2021-05-21T17:53:00Z">
              <w:r w:rsidRPr="00615D4B" w:rsidDel="00CB3FDD">
                <w:rPr>
                  <w:rFonts w:ascii="標楷體" w:eastAsia="標楷體" w:hAnsi="標楷體" w:hint="eastAsia"/>
                </w:rPr>
                <w:delText>2</w:delText>
              </w:r>
            </w:del>
          </w:p>
        </w:tc>
        <w:tc>
          <w:tcPr>
            <w:tcW w:w="1753" w:type="dxa"/>
          </w:tcPr>
          <w:p w14:paraId="6B77F029" w14:textId="71E5D3FE" w:rsidR="00615D4B" w:rsidRPr="00615D4B" w:rsidDel="00CB3FDD" w:rsidRDefault="00615D4B" w:rsidP="00A81DA4">
            <w:pPr>
              <w:rPr>
                <w:del w:id="8305" w:author="阿毛" w:date="2021-05-21T17:53:00Z"/>
                <w:rFonts w:ascii="標楷體" w:eastAsia="標楷體" w:hAnsi="標楷體"/>
              </w:rPr>
            </w:pPr>
            <w:del w:id="8306" w:author="阿毛" w:date="2021-05-21T17:53:00Z">
              <w:r w:rsidRPr="00615D4B" w:rsidDel="00CB3FDD">
                <w:rPr>
                  <w:rFonts w:ascii="標楷體" w:eastAsia="標楷體" w:hAnsi="標楷體" w:hint="eastAsia"/>
                </w:rPr>
                <w:delText>會計起日</w:delText>
              </w:r>
            </w:del>
          </w:p>
        </w:tc>
        <w:tc>
          <w:tcPr>
            <w:tcW w:w="1380" w:type="dxa"/>
          </w:tcPr>
          <w:p w14:paraId="73453B8B" w14:textId="15267906" w:rsidR="00615D4B" w:rsidRPr="00615D4B" w:rsidDel="00CB3FDD" w:rsidRDefault="00615D4B" w:rsidP="00A81DA4">
            <w:pPr>
              <w:rPr>
                <w:del w:id="8307" w:author="阿毛" w:date="2021-05-21T17:53:00Z"/>
                <w:rFonts w:ascii="標楷體" w:eastAsia="標楷體" w:hAnsi="標楷體"/>
              </w:rPr>
            </w:pPr>
            <w:del w:id="8308" w:author="阿毛" w:date="2021-05-21T17:53:00Z">
              <w:r w:rsidRPr="00615D4B" w:rsidDel="00CB3FDD">
                <w:rPr>
                  <w:rFonts w:ascii="標楷體" w:eastAsia="標楷體" w:hAnsi="標楷體" w:hint="eastAsia"/>
                </w:rPr>
                <w:delText>999/99/99</w:delText>
              </w:r>
            </w:del>
          </w:p>
        </w:tc>
        <w:tc>
          <w:tcPr>
            <w:tcW w:w="899" w:type="dxa"/>
          </w:tcPr>
          <w:p w14:paraId="420A3E01" w14:textId="3D877281" w:rsidR="00615D4B" w:rsidRPr="00615D4B" w:rsidDel="00CB3FDD" w:rsidRDefault="00615D4B" w:rsidP="00A81DA4">
            <w:pPr>
              <w:rPr>
                <w:del w:id="8309" w:author="阿毛" w:date="2021-05-21T17:53:00Z"/>
                <w:rFonts w:ascii="標楷體" w:eastAsia="標楷體" w:hAnsi="標楷體"/>
              </w:rPr>
            </w:pPr>
            <w:del w:id="8310" w:author="阿毛" w:date="2021-05-21T17:53:00Z">
              <w:r w:rsidRPr="00615D4B" w:rsidDel="00CB3FDD">
                <w:rPr>
                  <w:rFonts w:ascii="標楷體" w:eastAsia="標楷體" w:hAnsi="標楷體" w:hint="eastAsia"/>
                </w:rPr>
                <w:delText>營業日</w:delText>
              </w:r>
            </w:del>
          </w:p>
        </w:tc>
        <w:tc>
          <w:tcPr>
            <w:tcW w:w="1251" w:type="dxa"/>
          </w:tcPr>
          <w:p w14:paraId="1DF9859B" w14:textId="10409F00" w:rsidR="00615D4B" w:rsidRPr="00615D4B" w:rsidDel="00CB3FDD" w:rsidRDefault="00615D4B" w:rsidP="00A81DA4">
            <w:pPr>
              <w:rPr>
                <w:del w:id="8311" w:author="阿毛" w:date="2021-05-21T17:53:00Z"/>
                <w:rFonts w:ascii="標楷體" w:eastAsia="標楷體" w:hAnsi="標楷體"/>
              </w:rPr>
            </w:pPr>
          </w:p>
        </w:tc>
        <w:tc>
          <w:tcPr>
            <w:tcW w:w="665" w:type="dxa"/>
          </w:tcPr>
          <w:p w14:paraId="08874B9A" w14:textId="6AB01504" w:rsidR="00615D4B" w:rsidRPr="00615D4B" w:rsidDel="00CB3FDD" w:rsidRDefault="00615D4B" w:rsidP="00A81DA4">
            <w:pPr>
              <w:rPr>
                <w:del w:id="8312" w:author="阿毛" w:date="2021-05-21T17:53:00Z"/>
                <w:rFonts w:ascii="標楷體" w:eastAsia="標楷體" w:hAnsi="標楷體"/>
              </w:rPr>
            </w:pPr>
            <w:del w:id="8313" w:author="阿毛" w:date="2021-05-21T17:53:00Z">
              <w:r w:rsidDel="00CB3FDD">
                <w:rPr>
                  <w:rFonts w:ascii="標楷體" w:eastAsia="標楷體" w:hAnsi="標楷體"/>
                </w:rPr>
                <w:delText>V</w:delText>
              </w:r>
            </w:del>
          </w:p>
        </w:tc>
        <w:tc>
          <w:tcPr>
            <w:tcW w:w="696" w:type="dxa"/>
          </w:tcPr>
          <w:p w14:paraId="496C0094" w14:textId="00232827" w:rsidR="00615D4B" w:rsidRPr="00615D4B" w:rsidDel="00CB3FDD" w:rsidRDefault="00615D4B" w:rsidP="00A81DA4">
            <w:pPr>
              <w:rPr>
                <w:del w:id="8314" w:author="阿毛" w:date="2021-05-21T17:53:00Z"/>
                <w:rFonts w:ascii="標楷體" w:eastAsia="標楷體" w:hAnsi="標楷體"/>
              </w:rPr>
            </w:pPr>
          </w:p>
        </w:tc>
        <w:tc>
          <w:tcPr>
            <w:tcW w:w="3294" w:type="dxa"/>
          </w:tcPr>
          <w:p w14:paraId="4F5EF8FE" w14:textId="193377CA" w:rsidR="00615D4B" w:rsidRPr="00615D4B" w:rsidDel="00CB3FDD" w:rsidRDefault="00615D4B" w:rsidP="00A81DA4">
            <w:pPr>
              <w:rPr>
                <w:del w:id="8315" w:author="阿毛" w:date="2021-05-21T17:53:00Z"/>
                <w:rFonts w:ascii="標楷體" w:eastAsia="標楷體" w:hAnsi="標楷體"/>
              </w:rPr>
            </w:pPr>
            <w:del w:id="8316" w:author="阿毛" w:date="2021-05-21T17:53:00Z">
              <w:r w:rsidRPr="00362205" w:rsidDel="00CB3FDD">
                <w:rPr>
                  <w:rFonts w:ascii="標楷體" w:eastAsia="標楷體" w:hAnsi="標楷體" w:hint="eastAsia"/>
                </w:rPr>
                <w:delText>必須輸入</w:delText>
              </w:r>
            </w:del>
          </w:p>
        </w:tc>
      </w:tr>
      <w:tr w:rsidR="00615D4B" w:rsidRPr="00615D4B" w:rsidDel="00CB3FDD" w14:paraId="5231BAA5" w14:textId="5AC3C53A" w:rsidTr="00615D4B">
        <w:trPr>
          <w:trHeight w:val="291"/>
          <w:jc w:val="center"/>
          <w:del w:id="8317" w:author="阿毛" w:date="2021-05-21T17:53:00Z"/>
        </w:trPr>
        <w:tc>
          <w:tcPr>
            <w:tcW w:w="482" w:type="dxa"/>
          </w:tcPr>
          <w:p w14:paraId="04114BE6" w14:textId="3D617FA7" w:rsidR="00615D4B" w:rsidRPr="00615D4B" w:rsidDel="00CB3FDD" w:rsidRDefault="00615D4B" w:rsidP="00A81DA4">
            <w:pPr>
              <w:rPr>
                <w:del w:id="8318" w:author="阿毛" w:date="2021-05-21T17:53:00Z"/>
                <w:rFonts w:ascii="標楷體" w:eastAsia="標楷體" w:hAnsi="標楷體"/>
              </w:rPr>
            </w:pPr>
            <w:del w:id="8319" w:author="阿毛" w:date="2021-05-21T17:53:00Z">
              <w:r w:rsidRPr="00615D4B" w:rsidDel="00CB3FDD">
                <w:rPr>
                  <w:rFonts w:ascii="標楷體" w:eastAsia="標楷體" w:hAnsi="標楷體" w:hint="eastAsia"/>
                </w:rPr>
                <w:delText>3</w:delText>
              </w:r>
            </w:del>
          </w:p>
        </w:tc>
        <w:tc>
          <w:tcPr>
            <w:tcW w:w="1753" w:type="dxa"/>
          </w:tcPr>
          <w:p w14:paraId="26996217" w14:textId="047263E7" w:rsidR="00615D4B" w:rsidRPr="00615D4B" w:rsidDel="00CB3FDD" w:rsidRDefault="00615D4B" w:rsidP="00A81DA4">
            <w:pPr>
              <w:rPr>
                <w:del w:id="8320" w:author="阿毛" w:date="2021-05-21T17:53:00Z"/>
                <w:rFonts w:ascii="標楷體" w:eastAsia="標楷體" w:hAnsi="標楷體"/>
              </w:rPr>
            </w:pPr>
            <w:del w:id="8321" w:author="阿毛" w:date="2021-05-21T17:53:00Z">
              <w:r w:rsidRPr="00615D4B" w:rsidDel="00CB3FDD">
                <w:rPr>
                  <w:rFonts w:ascii="標楷體" w:eastAsia="標楷體" w:hAnsi="標楷體" w:hint="eastAsia"/>
                </w:rPr>
                <w:delText>會計迄日</w:delText>
              </w:r>
            </w:del>
          </w:p>
        </w:tc>
        <w:tc>
          <w:tcPr>
            <w:tcW w:w="1380" w:type="dxa"/>
          </w:tcPr>
          <w:p w14:paraId="6554D449" w14:textId="4F27DD23" w:rsidR="00615D4B" w:rsidRPr="00615D4B" w:rsidDel="00CB3FDD" w:rsidRDefault="00615D4B" w:rsidP="00A81DA4">
            <w:pPr>
              <w:rPr>
                <w:del w:id="8322" w:author="阿毛" w:date="2021-05-21T17:53:00Z"/>
                <w:rFonts w:ascii="標楷體" w:eastAsia="標楷體" w:hAnsi="標楷體"/>
              </w:rPr>
            </w:pPr>
            <w:del w:id="8323" w:author="阿毛" w:date="2021-05-21T17:53:00Z">
              <w:r w:rsidRPr="00615D4B" w:rsidDel="00CB3FDD">
                <w:rPr>
                  <w:rFonts w:ascii="標楷體" w:eastAsia="標楷體" w:hAnsi="標楷體" w:hint="eastAsia"/>
                </w:rPr>
                <w:delText>999/99/99</w:delText>
              </w:r>
            </w:del>
          </w:p>
        </w:tc>
        <w:tc>
          <w:tcPr>
            <w:tcW w:w="899" w:type="dxa"/>
          </w:tcPr>
          <w:p w14:paraId="0260DCC0" w14:textId="1B5DAC5C" w:rsidR="00615D4B" w:rsidRPr="00615D4B" w:rsidDel="00CB3FDD" w:rsidRDefault="00615D4B" w:rsidP="00A81DA4">
            <w:pPr>
              <w:rPr>
                <w:del w:id="8324" w:author="阿毛" w:date="2021-05-21T17:53:00Z"/>
                <w:rFonts w:ascii="標楷體" w:eastAsia="標楷體" w:hAnsi="標楷體"/>
              </w:rPr>
            </w:pPr>
            <w:del w:id="8325" w:author="阿毛" w:date="2021-05-21T17:53:00Z">
              <w:r w:rsidRPr="00615D4B" w:rsidDel="00CB3FDD">
                <w:rPr>
                  <w:rFonts w:ascii="標楷體" w:eastAsia="標楷體" w:hAnsi="標楷體" w:hint="eastAsia"/>
                </w:rPr>
                <w:delText>營業日</w:delText>
              </w:r>
            </w:del>
          </w:p>
        </w:tc>
        <w:tc>
          <w:tcPr>
            <w:tcW w:w="1251" w:type="dxa"/>
          </w:tcPr>
          <w:p w14:paraId="59015843" w14:textId="73A9FFF0" w:rsidR="00615D4B" w:rsidRPr="00615D4B" w:rsidDel="00CB3FDD" w:rsidRDefault="00615D4B" w:rsidP="00A81DA4">
            <w:pPr>
              <w:rPr>
                <w:del w:id="8326" w:author="阿毛" w:date="2021-05-21T17:53:00Z"/>
                <w:rFonts w:ascii="標楷體" w:eastAsia="標楷體" w:hAnsi="標楷體"/>
              </w:rPr>
            </w:pPr>
          </w:p>
        </w:tc>
        <w:tc>
          <w:tcPr>
            <w:tcW w:w="665" w:type="dxa"/>
          </w:tcPr>
          <w:p w14:paraId="23A3EA1F" w14:textId="527FA92E" w:rsidR="00615D4B" w:rsidRPr="00615D4B" w:rsidDel="00CB3FDD" w:rsidRDefault="00615D4B" w:rsidP="00A81DA4">
            <w:pPr>
              <w:rPr>
                <w:del w:id="8327" w:author="阿毛" w:date="2021-05-21T17:53:00Z"/>
                <w:rFonts w:ascii="標楷體" w:eastAsia="標楷體" w:hAnsi="標楷體"/>
              </w:rPr>
            </w:pPr>
            <w:del w:id="8328" w:author="阿毛" w:date="2021-05-21T17:53:00Z">
              <w:r w:rsidDel="00CB3FDD">
                <w:rPr>
                  <w:rFonts w:ascii="標楷體" w:eastAsia="標楷體" w:hAnsi="標楷體"/>
                </w:rPr>
                <w:delText>V</w:delText>
              </w:r>
            </w:del>
          </w:p>
        </w:tc>
        <w:tc>
          <w:tcPr>
            <w:tcW w:w="696" w:type="dxa"/>
          </w:tcPr>
          <w:p w14:paraId="62596154" w14:textId="068A3B28" w:rsidR="00615D4B" w:rsidRPr="00615D4B" w:rsidDel="00CB3FDD" w:rsidRDefault="00615D4B" w:rsidP="00A81DA4">
            <w:pPr>
              <w:rPr>
                <w:del w:id="8329" w:author="阿毛" w:date="2021-05-21T17:53:00Z"/>
                <w:rFonts w:ascii="標楷體" w:eastAsia="標楷體" w:hAnsi="標楷體"/>
              </w:rPr>
            </w:pPr>
          </w:p>
        </w:tc>
        <w:tc>
          <w:tcPr>
            <w:tcW w:w="3294" w:type="dxa"/>
          </w:tcPr>
          <w:p w14:paraId="19F7CAF4" w14:textId="6C60DB23" w:rsidR="00615D4B" w:rsidRPr="00615D4B" w:rsidDel="00CB3FDD" w:rsidRDefault="00615D4B" w:rsidP="00A81DA4">
            <w:pPr>
              <w:rPr>
                <w:del w:id="8330" w:author="阿毛" w:date="2021-05-21T17:53:00Z"/>
                <w:rFonts w:ascii="標楷體" w:eastAsia="標楷體" w:hAnsi="標楷體"/>
              </w:rPr>
            </w:pPr>
            <w:del w:id="8331" w:author="阿毛" w:date="2021-05-21T17:53:00Z">
              <w:r w:rsidRPr="00362205" w:rsidDel="00CB3FDD">
                <w:rPr>
                  <w:rFonts w:ascii="標楷體" w:eastAsia="標楷體" w:hAnsi="標楷體" w:hint="eastAsia"/>
                </w:rPr>
                <w:delText>必須輸入</w:delText>
              </w:r>
            </w:del>
          </w:p>
        </w:tc>
      </w:tr>
    </w:tbl>
    <w:p w14:paraId="58D23B22" w14:textId="23721EC2" w:rsidR="00846B62" w:rsidDel="00CB3FDD" w:rsidRDefault="00846B62" w:rsidP="00846B62">
      <w:pPr>
        <w:rPr>
          <w:del w:id="8332" w:author="阿毛" w:date="2021-05-21T17:53:00Z"/>
        </w:rPr>
      </w:pPr>
      <w:bookmarkStart w:id="8333" w:name="_B7200產生JCIC月報媒體檔"/>
      <w:bookmarkEnd w:id="8333"/>
    </w:p>
    <w:p w14:paraId="14337679" w14:textId="275233AA" w:rsidR="00846B62" w:rsidDel="00CB3FDD" w:rsidRDefault="00846B62">
      <w:pPr>
        <w:widowControl/>
        <w:rPr>
          <w:del w:id="8334" w:author="阿毛" w:date="2021-05-21T17:53:00Z"/>
          <w:rFonts w:ascii="標楷體" w:eastAsia="標楷體" w:hAnsi="標楷體"/>
          <w:sz w:val="32"/>
          <w:szCs w:val="20"/>
        </w:rPr>
      </w:pPr>
      <w:del w:id="8335" w:author="阿毛" w:date="2021-05-21T17:53:00Z">
        <w:r w:rsidDel="00CB3FDD">
          <w:rPr>
            <w:rFonts w:ascii="標楷體" w:hAnsi="標楷體"/>
          </w:rPr>
          <w:br w:type="page"/>
        </w:r>
      </w:del>
    </w:p>
    <w:p w14:paraId="1554C1BF" w14:textId="6F73C679" w:rsidR="00F62379" w:rsidRPr="00846B62" w:rsidDel="00CB3FDD" w:rsidRDefault="00F62379">
      <w:pPr>
        <w:pStyle w:val="3"/>
        <w:numPr>
          <w:ilvl w:val="2"/>
          <w:numId w:val="85"/>
        </w:numPr>
        <w:rPr>
          <w:del w:id="8336" w:author="阿毛" w:date="2021-05-21T17:53:00Z"/>
          <w:rFonts w:ascii="標楷體" w:hAnsi="標楷體"/>
        </w:rPr>
        <w:pPrChange w:id="8337" w:author="智誠 楊" w:date="2021-05-10T09:49:00Z">
          <w:pPr>
            <w:pStyle w:val="3"/>
            <w:numPr>
              <w:ilvl w:val="2"/>
              <w:numId w:val="1"/>
            </w:numPr>
            <w:ind w:left="1247" w:hanging="680"/>
          </w:pPr>
        </w:pPrChange>
      </w:pPr>
      <w:del w:id="8338" w:author="阿毛" w:date="2021-05-21T17:53:00Z">
        <w:r w:rsidRPr="00846B62" w:rsidDel="00CB3FDD">
          <w:rPr>
            <w:rFonts w:ascii="標楷體" w:hAnsi="標楷體"/>
          </w:rPr>
          <w:lastRenderedPageBreak/>
          <w:delText>L8402</w:delText>
        </w:r>
        <w:r w:rsidRPr="00846B62" w:rsidDel="00CB3FDD">
          <w:rPr>
            <w:rFonts w:ascii="標楷體" w:hAnsi="標楷體" w:hint="eastAsia"/>
          </w:rPr>
          <w:delText>產生JCIC月報媒體檔</w:delText>
        </w:r>
      </w:del>
    </w:p>
    <w:p w14:paraId="6F99824B" w14:textId="44EDFB68" w:rsidR="00F62379" w:rsidRPr="003972CE" w:rsidDel="00CB3FDD" w:rsidRDefault="00F62379">
      <w:pPr>
        <w:pStyle w:val="a"/>
        <w:rPr>
          <w:del w:id="8339" w:author="阿毛" w:date="2021-05-21T17:53:00Z"/>
        </w:rPr>
      </w:pPr>
      <w:del w:id="8340"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379" w:rsidRPr="00615D4B" w:rsidDel="00CB3FDD" w14:paraId="1E0D24E0" w14:textId="744A2131" w:rsidTr="00A81DA4">
        <w:trPr>
          <w:trHeight w:val="277"/>
          <w:del w:id="834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F286324" w14:textId="37A910E6" w:rsidR="00F62379" w:rsidRPr="00615D4B" w:rsidDel="00CB3FDD" w:rsidRDefault="00F62379" w:rsidP="00A81DA4">
            <w:pPr>
              <w:rPr>
                <w:del w:id="8342" w:author="阿毛" w:date="2021-05-21T17:53:00Z"/>
                <w:rFonts w:ascii="標楷體" w:eastAsia="標楷體" w:hAnsi="標楷體"/>
              </w:rPr>
            </w:pPr>
            <w:del w:id="8343"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B704B7E" w14:textId="416FACEF" w:rsidR="00F62379" w:rsidRPr="00615D4B" w:rsidDel="00CB3FDD" w:rsidRDefault="00615D4B" w:rsidP="00A81DA4">
            <w:pPr>
              <w:rPr>
                <w:del w:id="8344" w:author="阿毛" w:date="2021-05-21T17:53:00Z"/>
                <w:rFonts w:ascii="標楷體" w:eastAsia="標楷體" w:hAnsi="標楷體"/>
              </w:rPr>
            </w:pPr>
            <w:del w:id="8345" w:author="阿毛" w:date="2021-05-21T17:53:00Z">
              <w:r w:rsidRPr="00615D4B" w:rsidDel="00CB3FDD">
                <w:rPr>
                  <w:rFonts w:ascii="標楷體" w:eastAsia="標楷體" w:hAnsi="標楷體" w:hint="eastAsia"/>
                </w:rPr>
                <w:delText>產生JCIC月報媒體檔</w:delText>
              </w:r>
            </w:del>
          </w:p>
        </w:tc>
      </w:tr>
      <w:tr w:rsidR="00F62379" w:rsidRPr="00615D4B" w:rsidDel="00CB3FDD" w14:paraId="2E06E512" w14:textId="0B154572" w:rsidTr="00A81DA4">
        <w:trPr>
          <w:trHeight w:val="277"/>
          <w:del w:id="834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94C61D7" w14:textId="1B5A3869" w:rsidR="00F62379" w:rsidRPr="00615D4B" w:rsidDel="00CB3FDD" w:rsidRDefault="00F62379" w:rsidP="00A81DA4">
            <w:pPr>
              <w:rPr>
                <w:del w:id="8347" w:author="阿毛" w:date="2021-05-21T17:53:00Z"/>
                <w:rFonts w:ascii="標楷體" w:eastAsia="標楷體" w:hAnsi="標楷體"/>
              </w:rPr>
            </w:pPr>
            <w:del w:id="8348"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252655A" w14:textId="6F32CDFD" w:rsidR="00F62379" w:rsidRPr="00615D4B" w:rsidDel="00CB3FDD" w:rsidRDefault="00F62379" w:rsidP="00A81DA4">
            <w:pPr>
              <w:rPr>
                <w:del w:id="8349" w:author="阿毛" w:date="2021-05-21T17:53:00Z"/>
                <w:rFonts w:ascii="標楷體" w:eastAsia="標楷體" w:hAnsi="標楷體"/>
              </w:rPr>
            </w:pPr>
          </w:p>
        </w:tc>
      </w:tr>
      <w:tr w:rsidR="00F62379" w:rsidRPr="00615D4B" w:rsidDel="00CB3FDD" w14:paraId="7270C44C" w14:textId="18195B46" w:rsidTr="00A81DA4">
        <w:trPr>
          <w:trHeight w:val="773"/>
          <w:del w:id="835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98E9FEF" w14:textId="24282CC4" w:rsidR="00F62379" w:rsidRPr="00615D4B" w:rsidDel="00CB3FDD" w:rsidRDefault="00F62379" w:rsidP="00A81DA4">
            <w:pPr>
              <w:rPr>
                <w:del w:id="8351" w:author="阿毛" w:date="2021-05-21T17:53:00Z"/>
                <w:rFonts w:ascii="標楷體" w:eastAsia="標楷體" w:hAnsi="標楷體"/>
              </w:rPr>
            </w:pPr>
            <w:del w:id="8352"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F9A6DBD" w14:textId="344A0E75" w:rsidR="00F62379" w:rsidRPr="00615D4B" w:rsidDel="00CB3FDD" w:rsidRDefault="00F62379" w:rsidP="00A81DA4">
            <w:pPr>
              <w:rPr>
                <w:del w:id="8353" w:author="阿毛" w:date="2021-05-21T17:53:00Z"/>
                <w:rFonts w:ascii="標楷體" w:eastAsia="標楷體" w:hAnsi="標楷體"/>
              </w:rPr>
            </w:pPr>
          </w:p>
        </w:tc>
      </w:tr>
      <w:tr w:rsidR="00F62379" w:rsidRPr="00615D4B" w:rsidDel="00CB3FDD" w14:paraId="406DD3AC" w14:textId="77C48B5E" w:rsidTr="00A81DA4">
        <w:trPr>
          <w:trHeight w:val="321"/>
          <w:del w:id="835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27933D" w14:textId="6E9C8463" w:rsidR="00F62379" w:rsidRPr="00615D4B" w:rsidDel="00CB3FDD" w:rsidRDefault="00F62379" w:rsidP="00A81DA4">
            <w:pPr>
              <w:rPr>
                <w:del w:id="8355" w:author="阿毛" w:date="2021-05-21T17:53:00Z"/>
                <w:rFonts w:ascii="標楷體" w:eastAsia="標楷體" w:hAnsi="標楷體"/>
              </w:rPr>
            </w:pPr>
            <w:del w:id="8356"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68488045" w14:textId="058FC6A6" w:rsidR="00F62379" w:rsidRPr="00615D4B" w:rsidDel="00CB3FDD" w:rsidRDefault="00F62379" w:rsidP="00A81DA4">
            <w:pPr>
              <w:rPr>
                <w:del w:id="8357" w:author="阿毛" w:date="2021-05-21T17:53:00Z"/>
                <w:rFonts w:ascii="標楷體" w:eastAsia="標楷體" w:hAnsi="標楷體"/>
              </w:rPr>
            </w:pPr>
          </w:p>
        </w:tc>
      </w:tr>
      <w:tr w:rsidR="00F62379" w:rsidRPr="00615D4B" w:rsidDel="00CB3FDD" w14:paraId="74104E36" w14:textId="01F23DFF" w:rsidTr="00A81DA4">
        <w:trPr>
          <w:trHeight w:val="1311"/>
          <w:del w:id="835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5E49F2" w14:textId="525C0D0F" w:rsidR="00F62379" w:rsidRPr="00615D4B" w:rsidDel="00CB3FDD" w:rsidRDefault="00F62379" w:rsidP="00A81DA4">
            <w:pPr>
              <w:rPr>
                <w:del w:id="8359" w:author="阿毛" w:date="2021-05-21T17:53:00Z"/>
                <w:rFonts w:ascii="標楷體" w:eastAsia="標楷體" w:hAnsi="標楷體"/>
              </w:rPr>
            </w:pPr>
            <w:del w:id="8360"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C47A84C" w14:textId="306DDE34" w:rsidR="00F62379" w:rsidRPr="00615D4B" w:rsidDel="00CB3FDD" w:rsidRDefault="00F62379" w:rsidP="00A81DA4">
            <w:pPr>
              <w:rPr>
                <w:del w:id="8361" w:author="阿毛" w:date="2021-05-21T17:53:00Z"/>
                <w:rFonts w:ascii="標楷體" w:eastAsia="標楷體" w:hAnsi="標楷體"/>
              </w:rPr>
            </w:pPr>
          </w:p>
        </w:tc>
      </w:tr>
      <w:tr w:rsidR="00F62379" w:rsidRPr="00615D4B" w:rsidDel="00CB3FDD" w14:paraId="746CF670" w14:textId="0A31E657" w:rsidTr="00A81DA4">
        <w:trPr>
          <w:trHeight w:val="278"/>
          <w:del w:id="836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0956F52" w14:textId="55BE9DC9" w:rsidR="00F62379" w:rsidRPr="00615D4B" w:rsidDel="00CB3FDD" w:rsidRDefault="00F62379" w:rsidP="00A81DA4">
            <w:pPr>
              <w:rPr>
                <w:del w:id="8363" w:author="阿毛" w:date="2021-05-21T17:53:00Z"/>
                <w:rFonts w:ascii="標楷體" w:eastAsia="標楷體" w:hAnsi="標楷體"/>
              </w:rPr>
            </w:pPr>
            <w:del w:id="8364"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FDC6072" w14:textId="0CB80203" w:rsidR="00F62379" w:rsidRPr="00615D4B" w:rsidDel="00CB3FDD" w:rsidRDefault="00F62379" w:rsidP="00A81DA4">
            <w:pPr>
              <w:rPr>
                <w:del w:id="8365" w:author="阿毛" w:date="2021-05-21T17:53:00Z"/>
                <w:rFonts w:ascii="標楷體" w:eastAsia="標楷體" w:hAnsi="標楷體"/>
              </w:rPr>
            </w:pPr>
          </w:p>
        </w:tc>
      </w:tr>
      <w:tr w:rsidR="00F62379" w:rsidRPr="00615D4B" w:rsidDel="00CB3FDD" w14:paraId="16429D92" w14:textId="7567C37D" w:rsidTr="00A81DA4">
        <w:trPr>
          <w:trHeight w:val="358"/>
          <w:del w:id="836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3371ECD" w14:textId="3625C54E" w:rsidR="00F62379" w:rsidRPr="00615D4B" w:rsidDel="00CB3FDD" w:rsidRDefault="00F62379" w:rsidP="00A81DA4">
            <w:pPr>
              <w:rPr>
                <w:del w:id="8367" w:author="阿毛" w:date="2021-05-21T17:53:00Z"/>
                <w:rFonts w:ascii="標楷體" w:eastAsia="標楷體" w:hAnsi="標楷體"/>
              </w:rPr>
            </w:pPr>
            <w:del w:id="8368"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4A5588B" w14:textId="620F060B" w:rsidR="00F62379" w:rsidRPr="00615D4B" w:rsidDel="00CB3FDD" w:rsidRDefault="00F62379" w:rsidP="00A81DA4">
            <w:pPr>
              <w:rPr>
                <w:del w:id="8369" w:author="阿毛" w:date="2021-05-21T17:53:00Z"/>
                <w:rFonts w:ascii="標楷體" w:eastAsia="標楷體" w:hAnsi="標楷體"/>
              </w:rPr>
            </w:pPr>
          </w:p>
        </w:tc>
      </w:tr>
      <w:tr w:rsidR="00F62379" w:rsidRPr="00615D4B" w:rsidDel="00CB3FDD" w14:paraId="766F038E" w14:textId="6E38A406" w:rsidTr="00A81DA4">
        <w:trPr>
          <w:trHeight w:val="278"/>
          <w:del w:id="837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4A3B20C" w14:textId="298E3B40" w:rsidR="00F62379" w:rsidRPr="00615D4B" w:rsidDel="00CB3FDD" w:rsidRDefault="00F62379" w:rsidP="00A81DA4">
            <w:pPr>
              <w:rPr>
                <w:del w:id="8371" w:author="阿毛" w:date="2021-05-21T17:53:00Z"/>
                <w:rFonts w:ascii="標楷體" w:eastAsia="標楷體" w:hAnsi="標楷體"/>
              </w:rPr>
            </w:pPr>
            <w:del w:id="8372"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66F23F30" w14:textId="5083E017" w:rsidR="00F62379" w:rsidRPr="00615D4B" w:rsidDel="00CB3FDD" w:rsidRDefault="00F62379" w:rsidP="00A81DA4">
            <w:pPr>
              <w:rPr>
                <w:del w:id="8373" w:author="阿毛" w:date="2021-05-21T17:53:00Z"/>
                <w:rFonts w:ascii="標楷體" w:eastAsia="標楷體" w:hAnsi="標楷體"/>
              </w:rPr>
            </w:pPr>
          </w:p>
        </w:tc>
      </w:tr>
    </w:tbl>
    <w:p w14:paraId="1BE846BD" w14:textId="0DF979F0" w:rsidR="00F62379" w:rsidDel="00CB3FDD" w:rsidRDefault="00F62379" w:rsidP="00F62379">
      <w:pPr>
        <w:rPr>
          <w:del w:id="8374" w:author="阿毛" w:date="2021-05-21T17:53:00Z"/>
        </w:rPr>
      </w:pPr>
    </w:p>
    <w:p w14:paraId="38EE86B8" w14:textId="54EBB830" w:rsidR="00F62379" w:rsidRPr="00615D4B" w:rsidDel="00CB3FDD" w:rsidRDefault="00F62379">
      <w:pPr>
        <w:pStyle w:val="a"/>
        <w:rPr>
          <w:del w:id="8375" w:author="阿毛" w:date="2021-05-21T17:53:00Z"/>
        </w:rPr>
      </w:pPr>
      <w:del w:id="8376" w:author="阿毛" w:date="2021-05-21T17:53:00Z">
        <w:r w:rsidRPr="00615D4B" w:rsidDel="00CB3FDD">
          <w:delText>UI</w:delText>
        </w:r>
        <w:r w:rsidRPr="00615D4B" w:rsidDel="00CB3FDD">
          <w:delText>畫面</w:delText>
        </w:r>
      </w:del>
    </w:p>
    <w:p w14:paraId="31B31451" w14:textId="68097FA9" w:rsidR="00F62379" w:rsidRPr="00743962" w:rsidDel="00CB3FDD" w:rsidRDefault="00F62379" w:rsidP="00F62379">
      <w:pPr>
        <w:pStyle w:val="42"/>
        <w:spacing w:after="72"/>
        <w:ind w:left="1133"/>
        <w:rPr>
          <w:del w:id="8377" w:author="阿毛" w:date="2021-05-21T17:53:00Z"/>
          <w:rFonts w:hAnsi="標楷體"/>
        </w:rPr>
      </w:pPr>
      <w:del w:id="8378" w:author="阿毛" w:date="2021-05-21T17:53:00Z">
        <w:r w:rsidRPr="00743962" w:rsidDel="00CB3FDD">
          <w:rPr>
            <w:rFonts w:hAnsi="標楷體" w:hint="eastAsia"/>
          </w:rPr>
          <w:delText>輸入畫面：</w:delText>
        </w:r>
      </w:del>
    </w:p>
    <w:p w14:paraId="3E1F283D" w14:textId="1F333A38" w:rsidR="00F62379" w:rsidRPr="00C47B68" w:rsidDel="00CB3FDD" w:rsidRDefault="008E49AE" w:rsidP="00F62379">
      <w:pPr>
        <w:pBdr>
          <w:top w:val="single" w:sz="6" w:space="1" w:color="auto"/>
          <w:left w:val="single" w:sz="6" w:space="4" w:color="auto"/>
          <w:bottom w:val="single" w:sz="6" w:space="1" w:color="auto"/>
          <w:right w:val="single" w:sz="6" w:space="0" w:color="auto"/>
        </w:pBdr>
        <w:tabs>
          <w:tab w:val="left" w:pos="4320"/>
        </w:tabs>
        <w:rPr>
          <w:del w:id="8379" w:author="阿毛" w:date="2021-05-21T17:53:00Z"/>
          <w:rFonts w:ascii="標楷體" w:eastAsia="標楷體" w:hAnsi="標楷體"/>
          <w:sz w:val="20"/>
        </w:rPr>
      </w:pPr>
      <w:del w:id="8380" w:author="阿毛" w:date="2021-05-21T17:53:00Z">
        <w:r w:rsidRPr="005903F5" w:rsidDel="00CB3FDD">
          <w:rPr>
            <w:rFonts w:ascii="標楷體" w:eastAsia="標楷體" w:hAnsi="標楷體"/>
            <w:noProof/>
            <w:sz w:val="20"/>
          </w:rPr>
          <w:drawing>
            <wp:inline distT="0" distB="0" distL="0" distR="0" wp14:anchorId="5749AD85" wp14:editId="409298B0">
              <wp:extent cx="6446520" cy="1127837"/>
              <wp:effectExtent l="1905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6446520" cy="1127837"/>
                      </a:xfrm>
                      <a:prstGeom prst="rect">
                        <a:avLst/>
                      </a:prstGeom>
                      <a:noFill/>
                      <a:ln w="9525">
                        <a:noFill/>
                        <a:miter lim="800000"/>
                        <a:headEnd/>
                        <a:tailEnd/>
                      </a:ln>
                    </pic:spPr>
                  </pic:pic>
                </a:graphicData>
              </a:graphic>
            </wp:inline>
          </w:drawing>
        </w:r>
        <w:r w:rsidRPr="008E49AE" w:rsidDel="00CB3FDD">
          <w:rPr>
            <w:rFonts w:ascii="標楷體" w:eastAsia="標楷體" w:hAnsi="標楷體" w:hint="eastAsia"/>
            <w:sz w:val="20"/>
          </w:rPr>
          <w:delText xml:space="preserve"> </w:delText>
        </w:r>
      </w:del>
    </w:p>
    <w:p w14:paraId="4C578A92" w14:textId="0B4D3656" w:rsidR="00F62379" w:rsidDel="00CB3FDD" w:rsidRDefault="00F62379" w:rsidP="00F62379">
      <w:pPr>
        <w:pStyle w:val="1text"/>
        <w:rPr>
          <w:del w:id="8381" w:author="阿毛" w:date="2021-05-21T17:53:00Z"/>
          <w:rFonts w:ascii="Times New Roman" w:hAnsi="Times New Roman"/>
        </w:rPr>
      </w:pPr>
    </w:p>
    <w:p w14:paraId="556BD7C8" w14:textId="4E396E90" w:rsidR="00615D4B" w:rsidRPr="003972CE" w:rsidDel="00CB3FDD" w:rsidRDefault="00615D4B">
      <w:pPr>
        <w:pStyle w:val="a"/>
        <w:rPr>
          <w:del w:id="8382" w:author="阿毛" w:date="2021-05-21T17:53:00Z"/>
        </w:rPr>
      </w:pPr>
      <w:del w:id="8383"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401"/>
        <w:gridCol w:w="1300"/>
        <w:gridCol w:w="1300"/>
        <w:gridCol w:w="1119"/>
        <w:gridCol w:w="623"/>
        <w:gridCol w:w="623"/>
        <w:gridCol w:w="3424"/>
      </w:tblGrid>
      <w:tr w:rsidR="00615D4B" w:rsidRPr="00615D4B" w:rsidDel="00CB3FDD" w14:paraId="2F30E7BE" w14:textId="368EF452" w:rsidTr="00615D4B">
        <w:trPr>
          <w:trHeight w:val="388"/>
          <w:jc w:val="center"/>
          <w:del w:id="8384" w:author="阿毛" w:date="2021-05-21T17:53:00Z"/>
        </w:trPr>
        <w:tc>
          <w:tcPr>
            <w:tcW w:w="302" w:type="pct"/>
            <w:vMerge w:val="restart"/>
          </w:tcPr>
          <w:p w14:paraId="2541FE35" w14:textId="77F669A9" w:rsidR="00615D4B" w:rsidRPr="00615D4B" w:rsidDel="00CB3FDD" w:rsidRDefault="00615D4B" w:rsidP="00A81DA4">
            <w:pPr>
              <w:rPr>
                <w:del w:id="8385" w:author="阿毛" w:date="2021-05-21T17:53:00Z"/>
                <w:rFonts w:ascii="標楷體" w:eastAsia="標楷體" w:hAnsi="標楷體"/>
              </w:rPr>
            </w:pPr>
            <w:del w:id="8386" w:author="阿毛" w:date="2021-05-21T17:53:00Z">
              <w:r w:rsidRPr="00615D4B" w:rsidDel="00CB3FDD">
                <w:rPr>
                  <w:rFonts w:ascii="標楷體" w:eastAsia="標楷體" w:hAnsi="標楷體"/>
                </w:rPr>
                <w:delText>序號</w:delText>
              </w:r>
            </w:del>
          </w:p>
        </w:tc>
        <w:tc>
          <w:tcPr>
            <w:tcW w:w="672" w:type="pct"/>
            <w:vMerge w:val="restart"/>
          </w:tcPr>
          <w:p w14:paraId="6FC1F5F7" w14:textId="1CB28812" w:rsidR="00615D4B" w:rsidRPr="00615D4B" w:rsidDel="00CB3FDD" w:rsidRDefault="00615D4B" w:rsidP="00A81DA4">
            <w:pPr>
              <w:rPr>
                <w:del w:id="8387" w:author="阿毛" w:date="2021-05-21T17:53:00Z"/>
                <w:rFonts w:ascii="標楷體" w:eastAsia="標楷體" w:hAnsi="標楷體"/>
              </w:rPr>
            </w:pPr>
            <w:del w:id="8388" w:author="阿毛" w:date="2021-05-21T17:53:00Z">
              <w:r w:rsidRPr="00615D4B" w:rsidDel="00CB3FDD">
                <w:rPr>
                  <w:rFonts w:ascii="標楷體" w:eastAsia="標楷體" w:hAnsi="標楷體"/>
                </w:rPr>
                <w:delText>欄位</w:delText>
              </w:r>
            </w:del>
          </w:p>
        </w:tc>
        <w:tc>
          <w:tcPr>
            <w:tcW w:w="2381" w:type="pct"/>
            <w:gridSpan w:val="5"/>
          </w:tcPr>
          <w:p w14:paraId="7F060634" w14:textId="0A358069" w:rsidR="00615D4B" w:rsidRPr="00615D4B" w:rsidDel="00CB3FDD" w:rsidRDefault="00615D4B" w:rsidP="00615D4B">
            <w:pPr>
              <w:jc w:val="center"/>
              <w:rPr>
                <w:del w:id="8389" w:author="阿毛" w:date="2021-05-21T17:53:00Z"/>
                <w:rFonts w:ascii="標楷體" w:eastAsia="標楷體" w:hAnsi="標楷體"/>
              </w:rPr>
            </w:pPr>
            <w:del w:id="8390" w:author="阿毛" w:date="2021-05-21T17:53:00Z">
              <w:r w:rsidRPr="00615D4B" w:rsidDel="00CB3FDD">
                <w:rPr>
                  <w:rFonts w:ascii="標楷體" w:eastAsia="標楷體" w:hAnsi="標楷體"/>
                </w:rPr>
                <w:delText>說明</w:delText>
              </w:r>
            </w:del>
          </w:p>
        </w:tc>
        <w:tc>
          <w:tcPr>
            <w:tcW w:w="1644" w:type="pct"/>
            <w:vMerge w:val="restart"/>
          </w:tcPr>
          <w:p w14:paraId="2528F44D" w14:textId="2F5DA4FB" w:rsidR="00615D4B" w:rsidRPr="00615D4B" w:rsidDel="00CB3FDD" w:rsidRDefault="00615D4B" w:rsidP="00A81DA4">
            <w:pPr>
              <w:rPr>
                <w:del w:id="8391" w:author="阿毛" w:date="2021-05-21T17:53:00Z"/>
                <w:rFonts w:ascii="標楷體" w:eastAsia="標楷體" w:hAnsi="標楷體"/>
              </w:rPr>
            </w:pPr>
            <w:del w:id="8392" w:author="阿毛" w:date="2021-05-21T17:53:00Z">
              <w:r w:rsidRPr="00615D4B" w:rsidDel="00CB3FDD">
                <w:rPr>
                  <w:rFonts w:ascii="標楷體" w:eastAsia="標楷體" w:hAnsi="標楷體"/>
                </w:rPr>
                <w:delText>處理邏輯及注意事項</w:delText>
              </w:r>
            </w:del>
          </w:p>
        </w:tc>
      </w:tr>
      <w:tr w:rsidR="00615D4B" w:rsidRPr="00615D4B" w:rsidDel="00CB3FDD" w14:paraId="36CB060A" w14:textId="7F164993" w:rsidTr="00615D4B">
        <w:trPr>
          <w:trHeight w:val="244"/>
          <w:jc w:val="center"/>
          <w:del w:id="8393" w:author="阿毛" w:date="2021-05-21T17:53:00Z"/>
        </w:trPr>
        <w:tc>
          <w:tcPr>
            <w:tcW w:w="302" w:type="pct"/>
            <w:vMerge/>
          </w:tcPr>
          <w:p w14:paraId="02373F97" w14:textId="253FBE0A" w:rsidR="00615D4B" w:rsidRPr="00615D4B" w:rsidDel="00CB3FDD" w:rsidRDefault="00615D4B" w:rsidP="00A81DA4">
            <w:pPr>
              <w:rPr>
                <w:del w:id="8394" w:author="阿毛" w:date="2021-05-21T17:53:00Z"/>
                <w:rFonts w:ascii="標楷體" w:eastAsia="標楷體" w:hAnsi="標楷體"/>
              </w:rPr>
            </w:pPr>
          </w:p>
        </w:tc>
        <w:tc>
          <w:tcPr>
            <w:tcW w:w="672" w:type="pct"/>
            <w:vMerge/>
          </w:tcPr>
          <w:p w14:paraId="1C8F35FC" w14:textId="196A4DB7" w:rsidR="00615D4B" w:rsidRPr="00615D4B" w:rsidDel="00CB3FDD" w:rsidRDefault="00615D4B" w:rsidP="00A81DA4">
            <w:pPr>
              <w:rPr>
                <w:del w:id="8395" w:author="阿毛" w:date="2021-05-21T17:53:00Z"/>
                <w:rFonts w:ascii="標楷體" w:eastAsia="標楷體" w:hAnsi="標楷體"/>
              </w:rPr>
            </w:pPr>
          </w:p>
        </w:tc>
        <w:tc>
          <w:tcPr>
            <w:tcW w:w="624" w:type="pct"/>
          </w:tcPr>
          <w:p w14:paraId="3D16CBE2" w14:textId="53ECCFCA" w:rsidR="00615D4B" w:rsidRPr="00615D4B" w:rsidDel="00CB3FDD" w:rsidRDefault="00615D4B" w:rsidP="000C1288">
            <w:pPr>
              <w:rPr>
                <w:del w:id="8396" w:author="阿毛" w:date="2021-05-21T17:53:00Z"/>
                <w:rFonts w:ascii="標楷體" w:eastAsia="標楷體" w:hAnsi="標楷體"/>
              </w:rPr>
            </w:pPr>
            <w:del w:id="8397" w:author="阿毛" w:date="2021-05-21T17:53:00Z">
              <w:r w:rsidRPr="00615D4B" w:rsidDel="00CB3FDD">
                <w:rPr>
                  <w:rFonts w:ascii="標楷體" w:eastAsia="標楷體" w:hAnsi="標楷體" w:hint="eastAsia"/>
                </w:rPr>
                <w:delText>資料型態長度</w:delText>
              </w:r>
            </w:del>
          </w:p>
        </w:tc>
        <w:tc>
          <w:tcPr>
            <w:tcW w:w="624" w:type="pct"/>
          </w:tcPr>
          <w:p w14:paraId="2E986496" w14:textId="0D4E8D09" w:rsidR="00615D4B" w:rsidRPr="00615D4B" w:rsidDel="00CB3FDD" w:rsidRDefault="00615D4B" w:rsidP="00A81DA4">
            <w:pPr>
              <w:rPr>
                <w:del w:id="8398" w:author="阿毛" w:date="2021-05-21T17:53:00Z"/>
                <w:rFonts w:ascii="標楷體" w:eastAsia="標楷體" w:hAnsi="標楷體"/>
              </w:rPr>
            </w:pPr>
            <w:del w:id="8399" w:author="阿毛" w:date="2021-05-21T17:53:00Z">
              <w:r w:rsidRPr="00615D4B" w:rsidDel="00CB3FDD">
                <w:rPr>
                  <w:rFonts w:ascii="標楷體" w:eastAsia="標楷體" w:hAnsi="標楷體"/>
                </w:rPr>
                <w:delText>預設值</w:delText>
              </w:r>
            </w:del>
          </w:p>
        </w:tc>
        <w:tc>
          <w:tcPr>
            <w:tcW w:w="537" w:type="pct"/>
          </w:tcPr>
          <w:p w14:paraId="27578CE9" w14:textId="286FC675" w:rsidR="00615D4B" w:rsidRPr="00615D4B" w:rsidDel="00CB3FDD" w:rsidRDefault="00615D4B" w:rsidP="00A81DA4">
            <w:pPr>
              <w:rPr>
                <w:del w:id="8400" w:author="阿毛" w:date="2021-05-21T17:53:00Z"/>
                <w:rFonts w:ascii="標楷體" w:eastAsia="標楷體" w:hAnsi="標楷體"/>
              </w:rPr>
            </w:pPr>
            <w:del w:id="8401" w:author="阿毛" w:date="2021-05-21T17:53:00Z">
              <w:r w:rsidRPr="00615D4B" w:rsidDel="00CB3FDD">
                <w:rPr>
                  <w:rFonts w:ascii="標楷體" w:eastAsia="標楷體" w:hAnsi="標楷體"/>
                </w:rPr>
                <w:delText>選單內容</w:delText>
              </w:r>
            </w:del>
          </w:p>
        </w:tc>
        <w:tc>
          <w:tcPr>
            <w:tcW w:w="299" w:type="pct"/>
          </w:tcPr>
          <w:p w14:paraId="64C585E2" w14:textId="748F296F" w:rsidR="00615D4B" w:rsidRPr="00615D4B" w:rsidDel="00CB3FDD" w:rsidRDefault="00615D4B" w:rsidP="00A81DA4">
            <w:pPr>
              <w:rPr>
                <w:del w:id="8402" w:author="阿毛" w:date="2021-05-21T17:53:00Z"/>
                <w:rFonts w:ascii="標楷體" w:eastAsia="標楷體" w:hAnsi="標楷體"/>
              </w:rPr>
            </w:pPr>
            <w:del w:id="8403" w:author="阿毛" w:date="2021-05-21T17:53:00Z">
              <w:r w:rsidRPr="00615D4B" w:rsidDel="00CB3FDD">
                <w:rPr>
                  <w:rFonts w:ascii="標楷體" w:eastAsia="標楷體" w:hAnsi="標楷體"/>
                </w:rPr>
                <w:delText>必填</w:delText>
              </w:r>
            </w:del>
          </w:p>
        </w:tc>
        <w:tc>
          <w:tcPr>
            <w:tcW w:w="299" w:type="pct"/>
          </w:tcPr>
          <w:p w14:paraId="08AE14A2" w14:textId="2632E816" w:rsidR="00615D4B" w:rsidRPr="00615D4B" w:rsidDel="00CB3FDD" w:rsidRDefault="00615D4B" w:rsidP="00A81DA4">
            <w:pPr>
              <w:rPr>
                <w:del w:id="8404" w:author="阿毛" w:date="2021-05-21T17:53:00Z"/>
                <w:rFonts w:ascii="標楷體" w:eastAsia="標楷體" w:hAnsi="標楷體"/>
              </w:rPr>
            </w:pPr>
            <w:del w:id="8405" w:author="阿毛" w:date="2021-05-21T17:53:00Z">
              <w:r w:rsidRPr="00615D4B" w:rsidDel="00CB3FDD">
                <w:rPr>
                  <w:rFonts w:ascii="標楷體" w:eastAsia="標楷體" w:hAnsi="標楷體"/>
                </w:rPr>
                <w:delText>R/W</w:delText>
              </w:r>
            </w:del>
          </w:p>
        </w:tc>
        <w:tc>
          <w:tcPr>
            <w:tcW w:w="1644" w:type="pct"/>
            <w:vMerge/>
          </w:tcPr>
          <w:p w14:paraId="195A430D" w14:textId="09FE6285" w:rsidR="00615D4B" w:rsidRPr="00615D4B" w:rsidDel="00CB3FDD" w:rsidRDefault="00615D4B" w:rsidP="00A81DA4">
            <w:pPr>
              <w:rPr>
                <w:del w:id="8406" w:author="阿毛" w:date="2021-05-21T17:53:00Z"/>
                <w:rFonts w:ascii="標楷體" w:eastAsia="標楷體" w:hAnsi="標楷體"/>
              </w:rPr>
            </w:pPr>
          </w:p>
        </w:tc>
      </w:tr>
      <w:tr w:rsidR="00615D4B" w:rsidRPr="00615D4B" w:rsidDel="00CB3FDD" w14:paraId="3020047E" w14:textId="4377EA74" w:rsidTr="00615D4B">
        <w:trPr>
          <w:trHeight w:val="291"/>
          <w:jc w:val="center"/>
          <w:del w:id="8407" w:author="阿毛" w:date="2021-05-21T17:53:00Z"/>
        </w:trPr>
        <w:tc>
          <w:tcPr>
            <w:tcW w:w="302" w:type="pct"/>
          </w:tcPr>
          <w:p w14:paraId="25B38FF1" w14:textId="5E7F7A4A" w:rsidR="00615D4B" w:rsidRPr="00615D4B" w:rsidDel="00CB3FDD" w:rsidRDefault="00615D4B" w:rsidP="00A81DA4">
            <w:pPr>
              <w:rPr>
                <w:del w:id="8408" w:author="阿毛" w:date="2021-05-21T17:53:00Z"/>
                <w:rFonts w:ascii="標楷體" w:eastAsia="標楷體" w:hAnsi="標楷體"/>
              </w:rPr>
            </w:pPr>
            <w:del w:id="8409" w:author="阿毛" w:date="2021-05-21T17:53:00Z">
              <w:r w:rsidRPr="00615D4B" w:rsidDel="00CB3FDD">
                <w:rPr>
                  <w:rFonts w:ascii="標楷體" w:eastAsia="標楷體" w:hAnsi="標楷體" w:hint="eastAsia"/>
                </w:rPr>
                <w:delText>1</w:delText>
              </w:r>
            </w:del>
          </w:p>
        </w:tc>
        <w:tc>
          <w:tcPr>
            <w:tcW w:w="672" w:type="pct"/>
          </w:tcPr>
          <w:p w14:paraId="74A5D003" w14:textId="5A916C1B" w:rsidR="00615D4B" w:rsidRPr="00615D4B" w:rsidDel="00CB3FDD" w:rsidRDefault="00615D4B" w:rsidP="00A81DA4">
            <w:pPr>
              <w:rPr>
                <w:del w:id="8410" w:author="阿毛" w:date="2021-05-21T17:53:00Z"/>
                <w:rFonts w:ascii="標楷體" w:eastAsia="標楷體" w:hAnsi="標楷體"/>
              </w:rPr>
            </w:pPr>
            <w:del w:id="8411" w:author="阿毛" w:date="2021-05-21T17:53:00Z">
              <w:r w:rsidRPr="00615D4B" w:rsidDel="00CB3FDD">
                <w:rPr>
                  <w:rFonts w:ascii="標楷體" w:eastAsia="標楷體" w:hAnsi="標楷體" w:hint="eastAsia"/>
                </w:rPr>
                <w:delText>年月份</w:delText>
              </w:r>
            </w:del>
          </w:p>
        </w:tc>
        <w:tc>
          <w:tcPr>
            <w:tcW w:w="624" w:type="pct"/>
          </w:tcPr>
          <w:p w14:paraId="1829FD87" w14:textId="7E369A39" w:rsidR="00615D4B" w:rsidRPr="00615D4B" w:rsidDel="00CB3FDD" w:rsidRDefault="00615D4B" w:rsidP="00A81DA4">
            <w:pPr>
              <w:rPr>
                <w:del w:id="8412" w:author="阿毛" w:date="2021-05-21T17:53:00Z"/>
                <w:rFonts w:ascii="標楷體" w:eastAsia="標楷體" w:hAnsi="標楷體"/>
              </w:rPr>
            </w:pPr>
            <w:del w:id="8413" w:author="阿毛" w:date="2021-05-21T17:53:00Z">
              <w:r w:rsidRPr="00615D4B" w:rsidDel="00CB3FDD">
                <w:rPr>
                  <w:rFonts w:ascii="標楷體" w:eastAsia="標楷體" w:hAnsi="標楷體" w:hint="eastAsia"/>
                </w:rPr>
                <w:delText>999/99</w:delText>
              </w:r>
            </w:del>
          </w:p>
        </w:tc>
        <w:tc>
          <w:tcPr>
            <w:tcW w:w="624" w:type="pct"/>
          </w:tcPr>
          <w:p w14:paraId="1DEFD007" w14:textId="74FB5259" w:rsidR="00615D4B" w:rsidRPr="00615D4B" w:rsidDel="00CB3FDD" w:rsidRDefault="00615D4B" w:rsidP="00A81DA4">
            <w:pPr>
              <w:rPr>
                <w:del w:id="8414" w:author="阿毛" w:date="2021-05-21T17:53:00Z"/>
                <w:rFonts w:ascii="標楷體" w:eastAsia="標楷體" w:hAnsi="標楷體"/>
              </w:rPr>
            </w:pPr>
            <w:del w:id="8415" w:author="阿毛" w:date="2021-05-21T17:53:00Z">
              <w:r w:rsidRPr="00615D4B" w:rsidDel="00CB3FDD">
                <w:rPr>
                  <w:rFonts w:ascii="標楷體" w:eastAsia="標楷體" w:hAnsi="標楷體" w:hint="eastAsia"/>
                </w:rPr>
                <w:delText>前一月份</w:delText>
              </w:r>
            </w:del>
          </w:p>
        </w:tc>
        <w:tc>
          <w:tcPr>
            <w:tcW w:w="537" w:type="pct"/>
          </w:tcPr>
          <w:p w14:paraId="140C67ED" w14:textId="68931FDC" w:rsidR="00615D4B" w:rsidRPr="00615D4B" w:rsidDel="00CB3FDD" w:rsidRDefault="00615D4B" w:rsidP="00A81DA4">
            <w:pPr>
              <w:rPr>
                <w:del w:id="8416" w:author="阿毛" w:date="2021-05-21T17:53:00Z"/>
                <w:rFonts w:ascii="標楷體" w:eastAsia="標楷體" w:hAnsi="標楷體"/>
              </w:rPr>
            </w:pPr>
          </w:p>
        </w:tc>
        <w:tc>
          <w:tcPr>
            <w:tcW w:w="299" w:type="pct"/>
          </w:tcPr>
          <w:p w14:paraId="3AFB983C" w14:textId="2321442B" w:rsidR="00615D4B" w:rsidRPr="00615D4B" w:rsidDel="00CB3FDD" w:rsidRDefault="00615D4B" w:rsidP="00A81DA4">
            <w:pPr>
              <w:rPr>
                <w:del w:id="8417" w:author="阿毛" w:date="2021-05-21T17:53:00Z"/>
                <w:rFonts w:ascii="標楷體" w:eastAsia="標楷體" w:hAnsi="標楷體"/>
              </w:rPr>
            </w:pPr>
            <w:del w:id="8418" w:author="阿毛" w:date="2021-05-21T17:53:00Z">
              <w:r w:rsidDel="00CB3FDD">
                <w:rPr>
                  <w:rFonts w:ascii="標楷體" w:eastAsia="標楷體" w:hAnsi="標楷體" w:hint="eastAsia"/>
                </w:rPr>
                <w:delText>V</w:delText>
              </w:r>
            </w:del>
          </w:p>
        </w:tc>
        <w:tc>
          <w:tcPr>
            <w:tcW w:w="299" w:type="pct"/>
          </w:tcPr>
          <w:p w14:paraId="610C04EB" w14:textId="4E40E862" w:rsidR="00615D4B" w:rsidRPr="00615D4B" w:rsidDel="00CB3FDD" w:rsidRDefault="00615D4B" w:rsidP="00A81DA4">
            <w:pPr>
              <w:rPr>
                <w:del w:id="8419" w:author="阿毛" w:date="2021-05-21T17:53:00Z"/>
                <w:rFonts w:ascii="標楷體" w:eastAsia="標楷體" w:hAnsi="標楷體"/>
              </w:rPr>
            </w:pPr>
          </w:p>
        </w:tc>
        <w:tc>
          <w:tcPr>
            <w:tcW w:w="1644" w:type="pct"/>
          </w:tcPr>
          <w:p w14:paraId="2525A462" w14:textId="7DC9D832" w:rsidR="00615D4B" w:rsidRPr="00615D4B" w:rsidDel="00CB3FDD" w:rsidRDefault="00615D4B" w:rsidP="00A81DA4">
            <w:pPr>
              <w:rPr>
                <w:del w:id="8420" w:author="阿毛" w:date="2021-05-21T17:53:00Z"/>
                <w:rFonts w:ascii="標楷體" w:eastAsia="標楷體" w:hAnsi="標楷體"/>
              </w:rPr>
            </w:pPr>
            <w:del w:id="8421" w:author="阿毛" w:date="2021-05-21T17:53:00Z">
              <w:r w:rsidRPr="00362205" w:rsidDel="00CB3FDD">
                <w:rPr>
                  <w:rFonts w:ascii="標楷體" w:eastAsia="標楷體" w:hAnsi="標楷體" w:hint="eastAsia"/>
                </w:rPr>
                <w:delText>必須輸入</w:delText>
              </w:r>
            </w:del>
          </w:p>
        </w:tc>
      </w:tr>
    </w:tbl>
    <w:p w14:paraId="575914C9" w14:textId="6A6A3A61" w:rsidR="00396081" w:rsidDel="00CB3FDD" w:rsidRDefault="00396081" w:rsidP="00F62379">
      <w:pPr>
        <w:pStyle w:val="42"/>
        <w:spacing w:after="72"/>
        <w:ind w:leftChars="0" w:left="0"/>
        <w:rPr>
          <w:del w:id="8422" w:author="阿毛" w:date="2021-05-21T17:53:00Z"/>
          <w:rFonts w:hAnsi="標楷體"/>
        </w:rPr>
      </w:pPr>
    </w:p>
    <w:p w14:paraId="0F7F5A02" w14:textId="4B12AB32" w:rsidR="00396081" w:rsidDel="00CB3FDD" w:rsidRDefault="00396081">
      <w:pPr>
        <w:widowControl/>
        <w:rPr>
          <w:del w:id="8423" w:author="阿毛" w:date="2021-05-21T17:53:00Z"/>
          <w:rFonts w:ascii="Arial" w:eastAsia="標楷體" w:hAnsi="標楷體" w:cs="標楷體"/>
          <w:kern w:val="0"/>
          <w:szCs w:val="28"/>
        </w:rPr>
      </w:pPr>
      <w:del w:id="8424" w:author="阿毛" w:date="2021-05-21T17:53:00Z">
        <w:r w:rsidDel="00CB3FDD">
          <w:rPr>
            <w:rFonts w:hAnsi="標楷體"/>
          </w:rPr>
          <w:br w:type="page"/>
        </w:r>
      </w:del>
    </w:p>
    <w:p w14:paraId="23ACC34A" w14:textId="263E7FC6" w:rsidR="00F62379" w:rsidDel="00CB3FDD" w:rsidRDefault="00F62379" w:rsidP="00F62379">
      <w:pPr>
        <w:pStyle w:val="42"/>
        <w:spacing w:after="72"/>
        <w:ind w:leftChars="0" w:left="0"/>
        <w:rPr>
          <w:del w:id="8425" w:author="阿毛" w:date="2021-05-21T17:53:00Z"/>
          <w:rFonts w:hAnsi="標楷體"/>
        </w:rPr>
      </w:pPr>
    </w:p>
    <w:p w14:paraId="35CCA914" w14:textId="46B883E7" w:rsidR="00396081" w:rsidDel="00CB3FDD" w:rsidRDefault="00396081" w:rsidP="00F62379">
      <w:pPr>
        <w:pStyle w:val="42"/>
        <w:spacing w:after="72"/>
        <w:ind w:leftChars="0" w:left="0"/>
        <w:rPr>
          <w:del w:id="8426" w:author="阿毛" w:date="2021-05-21T17:53:00Z"/>
          <w:rFonts w:hAnsi="標楷體"/>
        </w:rPr>
      </w:pPr>
    </w:p>
    <w:p w14:paraId="077F2AC7" w14:textId="371B3030" w:rsidR="00396081" w:rsidRPr="00A03472" w:rsidDel="00CB3FDD" w:rsidRDefault="00396081">
      <w:pPr>
        <w:pStyle w:val="3"/>
        <w:numPr>
          <w:ilvl w:val="2"/>
          <w:numId w:val="86"/>
        </w:numPr>
        <w:rPr>
          <w:del w:id="8427" w:author="阿毛" w:date="2021-05-21T17:53:00Z"/>
          <w:rFonts w:ascii="標楷體" w:hAnsi="標楷體"/>
        </w:rPr>
        <w:pPrChange w:id="8428" w:author="智誠 楊" w:date="2021-05-10T09:49:00Z">
          <w:pPr>
            <w:pStyle w:val="3"/>
            <w:numPr>
              <w:ilvl w:val="2"/>
              <w:numId w:val="1"/>
            </w:numPr>
            <w:ind w:left="1247" w:hanging="680"/>
          </w:pPr>
        </w:pPrChange>
      </w:pPr>
      <w:del w:id="8429" w:author="阿毛" w:date="2021-05-21T17:53:00Z">
        <w:r w:rsidDel="00CB3FDD">
          <w:rPr>
            <w:rFonts w:ascii="標楷體" w:hAnsi="標楷體"/>
          </w:rPr>
          <w:delText>L</w:delText>
        </w:r>
        <w:r w:rsidDel="00CB3FDD">
          <w:rPr>
            <w:rFonts w:ascii="標楷體" w:hAnsi="標楷體" w:hint="eastAsia"/>
          </w:rPr>
          <w:delText>8030</w:delText>
        </w:r>
        <w:r w:rsidRPr="00BF4E4C" w:rsidDel="00CB3FDD">
          <w:rPr>
            <w:rFonts w:ascii="標楷體" w:hAnsi="標楷體" w:hint="eastAsia"/>
          </w:rPr>
          <w:delText>消債條列JCIC報送資料</w:delText>
        </w:r>
      </w:del>
    </w:p>
    <w:p w14:paraId="3498C4D9" w14:textId="10FE0DA6" w:rsidR="00396081" w:rsidRPr="003972CE" w:rsidDel="00CB3FDD" w:rsidRDefault="00396081">
      <w:pPr>
        <w:pStyle w:val="a"/>
        <w:rPr>
          <w:del w:id="8430" w:author="阿毛" w:date="2021-05-21T17:53:00Z"/>
        </w:rPr>
      </w:pPr>
      <w:del w:id="8431"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96081" w:rsidRPr="00615D4B" w:rsidDel="00CB3FDD" w14:paraId="1BF9D28B" w14:textId="4D0E3B7F" w:rsidTr="005F76AD">
        <w:trPr>
          <w:trHeight w:val="277"/>
          <w:del w:id="843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3C48748" w14:textId="456AC98A" w:rsidR="00396081" w:rsidRPr="00615D4B" w:rsidDel="00CB3FDD" w:rsidRDefault="00396081" w:rsidP="005F76AD">
            <w:pPr>
              <w:rPr>
                <w:del w:id="8433" w:author="阿毛" w:date="2021-05-21T17:53:00Z"/>
                <w:rFonts w:ascii="標楷體" w:eastAsia="標楷體" w:hAnsi="標楷體"/>
              </w:rPr>
            </w:pPr>
            <w:del w:id="8434"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586B5D1" w14:textId="457C4FCD" w:rsidR="00396081" w:rsidRPr="00615D4B" w:rsidDel="00CB3FDD" w:rsidRDefault="00396081" w:rsidP="005F76AD">
            <w:pPr>
              <w:rPr>
                <w:del w:id="8435" w:author="阿毛" w:date="2021-05-21T17:53:00Z"/>
                <w:rFonts w:ascii="標楷體" w:eastAsia="標楷體" w:hAnsi="標楷體"/>
              </w:rPr>
            </w:pPr>
            <w:del w:id="8436" w:author="阿毛" w:date="2021-05-21T17:53:00Z">
              <w:r w:rsidRPr="00BF4E4C" w:rsidDel="00CB3FDD">
                <w:rPr>
                  <w:rFonts w:ascii="標楷體" w:eastAsia="標楷體" w:hAnsi="標楷體" w:hint="eastAsia"/>
                </w:rPr>
                <w:delText>消債條列JCIC報送資料</w:delText>
              </w:r>
            </w:del>
          </w:p>
        </w:tc>
      </w:tr>
      <w:tr w:rsidR="00396081" w:rsidRPr="00615D4B" w:rsidDel="00CB3FDD" w14:paraId="763E5475" w14:textId="348FDFAC" w:rsidTr="005F76AD">
        <w:trPr>
          <w:trHeight w:val="277"/>
          <w:del w:id="84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0EDA23" w14:textId="37DCD903" w:rsidR="00396081" w:rsidRPr="00615D4B" w:rsidDel="00CB3FDD" w:rsidRDefault="00396081" w:rsidP="005F76AD">
            <w:pPr>
              <w:rPr>
                <w:del w:id="8438" w:author="阿毛" w:date="2021-05-21T17:53:00Z"/>
                <w:rFonts w:ascii="標楷體" w:eastAsia="標楷體" w:hAnsi="標楷體"/>
              </w:rPr>
            </w:pPr>
            <w:del w:id="8439"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6D36109" w14:textId="2E7E0B9A" w:rsidR="00396081" w:rsidRPr="00615D4B" w:rsidDel="00CB3FDD" w:rsidRDefault="00396081" w:rsidP="005F76AD">
            <w:pPr>
              <w:rPr>
                <w:del w:id="8440" w:author="阿毛" w:date="2021-05-21T17:53:00Z"/>
                <w:rFonts w:ascii="標楷體" w:eastAsia="標楷體" w:hAnsi="標楷體"/>
              </w:rPr>
            </w:pPr>
          </w:p>
        </w:tc>
      </w:tr>
      <w:tr w:rsidR="006673B2" w:rsidRPr="006673B2" w:rsidDel="00CB3FDD" w14:paraId="63129132" w14:textId="5F1F2602" w:rsidTr="005F76AD">
        <w:trPr>
          <w:trHeight w:val="773"/>
          <w:del w:id="844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3B0390" w14:textId="227A100B" w:rsidR="006673B2" w:rsidRPr="00615D4B" w:rsidDel="00CB3FDD" w:rsidRDefault="006673B2" w:rsidP="006673B2">
            <w:pPr>
              <w:rPr>
                <w:del w:id="8442" w:author="阿毛" w:date="2021-05-21T17:53:00Z"/>
                <w:rFonts w:ascii="標楷體" w:eastAsia="標楷體" w:hAnsi="標楷體"/>
              </w:rPr>
            </w:pPr>
            <w:del w:id="8443"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3049D48" w14:textId="6E5C1F06" w:rsidR="006673B2" w:rsidRPr="00615D4B" w:rsidDel="00CB3FDD" w:rsidRDefault="006673B2" w:rsidP="006673B2">
            <w:pPr>
              <w:rPr>
                <w:del w:id="8444" w:author="阿毛" w:date="2021-05-21T17:53:00Z"/>
                <w:rFonts w:ascii="標楷體" w:eastAsia="標楷體" w:hAnsi="標楷體"/>
              </w:rPr>
            </w:pPr>
            <w:ins w:id="8445" w:author="st1" w:date="2021-03-19T11:06:00Z">
              <w:del w:id="8446" w:author="阿毛" w:date="2021-05-21T17:53:00Z">
                <w:r w:rsidDel="00CB3FDD">
                  <w:rPr>
                    <w:rFonts w:ascii="標楷體" w:eastAsia="標楷體" w:hAnsi="標楷體" w:hint="eastAsia"/>
                  </w:rPr>
                  <w:delText>依據選擇的功能</w:delText>
                </w:r>
              </w:del>
            </w:ins>
            <w:ins w:id="8447" w:author="st1" w:date="2021-03-19T11:07:00Z">
              <w:del w:id="8448" w:author="阿毛" w:date="2021-05-21T17:53:00Z">
                <w:r w:rsidDel="00CB3FDD">
                  <w:rPr>
                    <w:rFonts w:ascii="標楷體" w:eastAsia="標楷體" w:hAnsi="標楷體" w:hint="eastAsia"/>
                  </w:rPr>
                  <w:delText>，</w:delText>
                </w:r>
              </w:del>
            </w:ins>
            <w:ins w:id="8449" w:author="st1" w:date="2021-03-19T11:06:00Z">
              <w:del w:id="8450" w:author="阿毛" w:date="2021-05-21T17:53:00Z">
                <w:r w:rsidDel="00CB3FDD">
                  <w:rPr>
                    <w:rFonts w:ascii="標楷體" w:eastAsia="標楷體" w:hAnsi="標楷體" w:hint="eastAsia"/>
                  </w:rPr>
                  <w:delText>填入身分證字號</w:delText>
                </w:r>
              </w:del>
            </w:ins>
            <w:ins w:id="8451" w:author="st1" w:date="2021-03-19T11:07:00Z">
              <w:del w:id="8452" w:author="阿毛" w:date="2021-05-21T17:53:00Z">
                <w:r w:rsidDel="00CB3FDD">
                  <w:rPr>
                    <w:rFonts w:ascii="標楷體" w:eastAsia="標楷體" w:hAnsi="標楷體" w:hint="eastAsia"/>
                  </w:rPr>
                  <w:delText>或</w:delText>
                </w:r>
              </w:del>
            </w:ins>
            <w:ins w:id="8453" w:author="st1" w:date="2021-03-19T11:06:00Z">
              <w:del w:id="8454" w:author="阿毛" w:date="2021-05-21T17:53:00Z">
                <w:r w:rsidDel="00CB3FDD">
                  <w:rPr>
                    <w:rFonts w:ascii="標楷體" w:eastAsia="標楷體" w:hAnsi="標楷體" w:hint="eastAsia"/>
                  </w:rPr>
                  <w:delText>協商申請日</w:delText>
                </w:r>
              </w:del>
            </w:ins>
            <w:ins w:id="8455" w:author="st1" w:date="2021-03-19T11:07:00Z">
              <w:del w:id="8456" w:author="阿毛" w:date="2021-05-21T17:53:00Z">
                <w:r w:rsidDel="00CB3FDD">
                  <w:rPr>
                    <w:rFonts w:ascii="標楷體" w:eastAsia="標楷體" w:hAnsi="標楷體" w:hint="eastAsia"/>
                  </w:rPr>
                  <w:delText>，</w:delText>
                </w:r>
              </w:del>
            </w:ins>
            <w:ins w:id="8457" w:author="st1" w:date="2021-03-19T11:06:00Z">
              <w:del w:id="8458" w:author="阿毛" w:date="2021-05-21T17:53:00Z">
                <w:r w:rsidDel="00CB3FDD">
                  <w:rPr>
                    <w:rFonts w:ascii="標楷體" w:eastAsia="標楷體" w:hAnsi="標楷體" w:hint="eastAsia"/>
                  </w:rPr>
                  <w:delText>做交易查詢</w:delText>
                </w:r>
              </w:del>
            </w:ins>
            <w:ins w:id="8459" w:author="st1" w:date="2021-03-19T11:07:00Z">
              <w:del w:id="8460" w:author="阿毛" w:date="2021-05-21T17:53:00Z">
                <w:r w:rsidDel="00CB3FDD">
                  <w:rPr>
                    <w:rFonts w:ascii="標楷體" w:eastAsia="標楷體" w:hAnsi="標楷體" w:hint="eastAsia"/>
                  </w:rPr>
                  <w:delText>、</w:delText>
                </w:r>
              </w:del>
            </w:ins>
            <w:ins w:id="8461" w:author="st1" w:date="2021-03-19T11:06:00Z">
              <w:del w:id="8462" w:author="阿毛" w:date="2021-05-21T17:53:00Z">
                <w:r w:rsidDel="00CB3FDD">
                  <w:rPr>
                    <w:rFonts w:ascii="標楷體" w:eastAsia="標楷體" w:hAnsi="標楷體" w:hint="eastAsia"/>
                  </w:rPr>
                  <w:delText>新增</w:delText>
                </w:r>
              </w:del>
            </w:ins>
            <w:ins w:id="8463" w:author="st1" w:date="2021-03-19T11:07:00Z">
              <w:del w:id="8464" w:author="阿毛" w:date="2021-05-21T17:53:00Z">
                <w:r w:rsidDel="00CB3FDD">
                  <w:rPr>
                    <w:rFonts w:ascii="標楷體" w:eastAsia="標楷體" w:hAnsi="標楷體" w:hint="eastAsia"/>
                  </w:rPr>
                  <w:delText>、異動、刪除。</w:delText>
                </w:r>
              </w:del>
            </w:ins>
          </w:p>
        </w:tc>
      </w:tr>
      <w:tr w:rsidR="006673B2" w:rsidRPr="00615D4B" w:rsidDel="00CB3FDD" w14:paraId="22B911A7" w14:textId="3BFE4A95" w:rsidTr="005F76AD">
        <w:trPr>
          <w:trHeight w:val="321"/>
          <w:del w:id="846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59144A" w14:textId="6E9C877A" w:rsidR="006673B2" w:rsidRPr="00615D4B" w:rsidDel="00CB3FDD" w:rsidRDefault="006673B2" w:rsidP="006673B2">
            <w:pPr>
              <w:rPr>
                <w:del w:id="8466" w:author="阿毛" w:date="2021-05-21T17:53:00Z"/>
                <w:rFonts w:ascii="標楷體" w:eastAsia="標楷體" w:hAnsi="標楷體"/>
              </w:rPr>
            </w:pPr>
            <w:del w:id="8467"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66C45A8" w14:textId="0606552D" w:rsidR="006673B2" w:rsidRPr="00615D4B" w:rsidDel="00CB3FDD" w:rsidRDefault="006673B2" w:rsidP="006673B2">
            <w:pPr>
              <w:rPr>
                <w:del w:id="8468" w:author="阿毛" w:date="2021-05-21T17:53:00Z"/>
                <w:rFonts w:ascii="標楷體" w:eastAsia="標楷體" w:hAnsi="標楷體"/>
              </w:rPr>
            </w:pPr>
          </w:p>
        </w:tc>
      </w:tr>
      <w:tr w:rsidR="006673B2" w:rsidRPr="00615D4B" w:rsidDel="00CB3FDD" w14:paraId="2D7FEA21" w14:textId="210C475F" w:rsidTr="005F76AD">
        <w:trPr>
          <w:trHeight w:val="1311"/>
          <w:del w:id="846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0E7026B" w14:textId="3BD4DB92" w:rsidR="006673B2" w:rsidRPr="00615D4B" w:rsidDel="00CB3FDD" w:rsidRDefault="006673B2" w:rsidP="006673B2">
            <w:pPr>
              <w:rPr>
                <w:del w:id="8470" w:author="阿毛" w:date="2021-05-21T17:53:00Z"/>
                <w:rFonts w:ascii="標楷體" w:eastAsia="標楷體" w:hAnsi="標楷體"/>
              </w:rPr>
            </w:pPr>
            <w:del w:id="8471"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954990A" w14:textId="6FF83B6A" w:rsidR="006673B2" w:rsidRPr="00615D4B" w:rsidDel="00CB3FDD" w:rsidRDefault="006673B2" w:rsidP="006673B2">
            <w:pPr>
              <w:rPr>
                <w:del w:id="8472" w:author="阿毛" w:date="2021-05-21T17:53:00Z"/>
                <w:rFonts w:ascii="標楷體" w:eastAsia="標楷體" w:hAnsi="標楷體"/>
              </w:rPr>
            </w:pPr>
          </w:p>
        </w:tc>
      </w:tr>
      <w:tr w:rsidR="006673B2" w:rsidRPr="00615D4B" w:rsidDel="00CB3FDD" w14:paraId="266C4034" w14:textId="40FCE8A6" w:rsidTr="005F76AD">
        <w:trPr>
          <w:trHeight w:val="278"/>
          <w:del w:id="847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45B122" w14:textId="23663211" w:rsidR="006673B2" w:rsidRPr="00615D4B" w:rsidDel="00CB3FDD" w:rsidRDefault="006673B2" w:rsidP="006673B2">
            <w:pPr>
              <w:rPr>
                <w:del w:id="8474" w:author="阿毛" w:date="2021-05-21T17:53:00Z"/>
                <w:rFonts w:ascii="標楷體" w:eastAsia="標楷體" w:hAnsi="標楷體"/>
              </w:rPr>
            </w:pPr>
            <w:del w:id="8475"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FA92138" w14:textId="229B75A4" w:rsidR="006673B2" w:rsidRPr="00615D4B" w:rsidDel="00CB3FDD" w:rsidRDefault="006673B2" w:rsidP="006673B2">
            <w:pPr>
              <w:rPr>
                <w:del w:id="8476" w:author="阿毛" w:date="2021-05-21T17:53:00Z"/>
                <w:rFonts w:ascii="標楷體" w:eastAsia="標楷體" w:hAnsi="標楷體"/>
              </w:rPr>
            </w:pPr>
          </w:p>
        </w:tc>
      </w:tr>
      <w:tr w:rsidR="006673B2" w:rsidRPr="00615D4B" w:rsidDel="00CB3FDD" w14:paraId="7D3D191A" w14:textId="7F3F39A3" w:rsidTr="005F76AD">
        <w:trPr>
          <w:trHeight w:val="358"/>
          <w:del w:id="847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1E7E315" w14:textId="6617E44D" w:rsidR="006673B2" w:rsidRPr="00615D4B" w:rsidDel="00CB3FDD" w:rsidRDefault="006673B2" w:rsidP="006673B2">
            <w:pPr>
              <w:rPr>
                <w:del w:id="8478" w:author="阿毛" w:date="2021-05-21T17:53:00Z"/>
                <w:rFonts w:ascii="標楷體" w:eastAsia="標楷體" w:hAnsi="標楷體"/>
              </w:rPr>
            </w:pPr>
            <w:del w:id="8479"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7FF6E73" w14:textId="3D9E5C14" w:rsidR="006673B2" w:rsidRPr="00615D4B" w:rsidDel="00CB3FDD" w:rsidRDefault="006673B2" w:rsidP="006673B2">
            <w:pPr>
              <w:rPr>
                <w:del w:id="8480" w:author="阿毛" w:date="2021-05-21T17:53:00Z"/>
                <w:rFonts w:ascii="標楷體" w:eastAsia="標楷體" w:hAnsi="標楷體"/>
              </w:rPr>
            </w:pPr>
          </w:p>
        </w:tc>
      </w:tr>
      <w:tr w:rsidR="006673B2" w:rsidRPr="00615D4B" w:rsidDel="00CB3FDD" w14:paraId="465A09ED" w14:textId="33371685" w:rsidTr="005F76AD">
        <w:trPr>
          <w:trHeight w:val="278"/>
          <w:del w:id="848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BF8E6CB" w14:textId="010E9DFB" w:rsidR="006673B2" w:rsidRPr="00615D4B" w:rsidDel="00CB3FDD" w:rsidRDefault="006673B2" w:rsidP="006673B2">
            <w:pPr>
              <w:rPr>
                <w:del w:id="8482" w:author="阿毛" w:date="2021-05-21T17:53:00Z"/>
                <w:rFonts w:ascii="標楷體" w:eastAsia="標楷體" w:hAnsi="標楷體"/>
              </w:rPr>
            </w:pPr>
            <w:del w:id="8483"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6BAC667" w14:textId="28CF492D" w:rsidR="006673B2" w:rsidRPr="00615D4B" w:rsidDel="00CB3FDD" w:rsidRDefault="006673B2" w:rsidP="006673B2">
            <w:pPr>
              <w:rPr>
                <w:del w:id="8484" w:author="阿毛" w:date="2021-05-21T17:53:00Z"/>
                <w:rFonts w:ascii="標楷體" w:eastAsia="標楷體" w:hAnsi="標楷體"/>
              </w:rPr>
            </w:pPr>
          </w:p>
        </w:tc>
      </w:tr>
    </w:tbl>
    <w:p w14:paraId="073B9EE5" w14:textId="6367C31E" w:rsidR="00396081" w:rsidDel="00CB3FDD" w:rsidRDefault="00396081" w:rsidP="00396081">
      <w:pPr>
        <w:rPr>
          <w:del w:id="8485" w:author="阿毛" w:date="2021-05-21T17:53:00Z"/>
        </w:rPr>
      </w:pPr>
    </w:p>
    <w:p w14:paraId="154B69D9" w14:textId="47673A3C" w:rsidR="00396081" w:rsidRPr="00615D4B" w:rsidDel="00CB3FDD" w:rsidRDefault="00396081">
      <w:pPr>
        <w:pStyle w:val="a"/>
        <w:rPr>
          <w:del w:id="8486" w:author="阿毛" w:date="2021-05-21T17:53:00Z"/>
        </w:rPr>
      </w:pPr>
      <w:del w:id="8487" w:author="阿毛" w:date="2021-05-21T17:53:00Z">
        <w:r w:rsidRPr="00615D4B" w:rsidDel="00CB3FDD">
          <w:delText>UI</w:delText>
        </w:r>
        <w:r w:rsidRPr="00615D4B" w:rsidDel="00CB3FDD">
          <w:delText>畫面</w:delText>
        </w:r>
      </w:del>
    </w:p>
    <w:p w14:paraId="09285538" w14:textId="3B500A39" w:rsidR="00396081" w:rsidDel="00CB3FDD" w:rsidRDefault="00396081" w:rsidP="00396081">
      <w:pPr>
        <w:pStyle w:val="42"/>
        <w:spacing w:after="72"/>
        <w:ind w:left="1133"/>
        <w:rPr>
          <w:del w:id="8488" w:author="阿毛" w:date="2021-05-21T17:53:00Z"/>
          <w:rFonts w:hAnsi="標楷體"/>
        </w:rPr>
      </w:pPr>
      <w:del w:id="8489" w:author="阿毛" w:date="2021-05-21T17:53:00Z">
        <w:r w:rsidRPr="00743962" w:rsidDel="00CB3FDD">
          <w:rPr>
            <w:rFonts w:hAnsi="標楷體" w:hint="eastAsia"/>
          </w:rPr>
          <w:delText>輸入畫面：</w:delText>
        </w:r>
      </w:del>
    </w:p>
    <w:p w14:paraId="6B59FF56" w14:textId="09A18B8C" w:rsidR="00396081" w:rsidRPr="00515DBE" w:rsidDel="00CB3FDD" w:rsidRDefault="00396081" w:rsidP="00396081">
      <w:pPr>
        <w:pStyle w:val="42"/>
        <w:spacing w:after="72"/>
        <w:ind w:leftChars="0" w:left="0"/>
        <w:rPr>
          <w:del w:id="8490" w:author="阿毛" w:date="2021-05-21T17:53:00Z"/>
          <w:rFonts w:hAnsi="標楷體"/>
        </w:rPr>
      </w:pPr>
      <w:del w:id="8491" w:author="阿毛" w:date="2021-05-21T17:53:00Z">
        <w:r w:rsidRPr="00422331" w:rsidDel="00CB3FDD">
          <w:rPr>
            <w:rFonts w:hAnsi="標楷體"/>
            <w:noProof/>
          </w:rPr>
          <w:drawing>
            <wp:inline distT="0" distB="0" distL="0" distR="0" wp14:anchorId="52F87BD1" wp14:editId="21B2DFA3">
              <wp:extent cx="6639592" cy="1447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639592" cy="1447800"/>
                      </a:xfrm>
                      <a:prstGeom prst="rect">
                        <a:avLst/>
                      </a:prstGeom>
                    </pic:spPr>
                  </pic:pic>
                </a:graphicData>
              </a:graphic>
            </wp:inline>
          </w:drawing>
        </w:r>
      </w:del>
    </w:p>
    <w:p w14:paraId="76A576B5" w14:textId="15733FD8" w:rsidR="00396081" w:rsidDel="00CB3FDD" w:rsidRDefault="00396081" w:rsidP="00396081">
      <w:pPr>
        <w:pStyle w:val="1text"/>
        <w:rPr>
          <w:del w:id="8492" w:author="阿毛" w:date="2021-05-21T17:53:00Z"/>
          <w:rFonts w:ascii="Times New Roman" w:hAnsi="Times New Roman"/>
        </w:rPr>
      </w:pPr>
    </w:p>
    <w:p w14:paraId="44C7F052" w14:textId="515BB05D" w:rsidR="00396081" w:rsidRPr="003972CE" w:rsidDel="00CB3FDD" w:rsidRDefault="00396081">
      <w:pPr>
        <w:pStyle w:val="a"/>
        <w:rPr>
          <w:del w:id="8493" w:author="阿毛" w:date="2021-05-21T17:53:00Z"/>
        </w:rPr>
      </w:pPr>
      <w:del w:id="8494"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396081" w:rsidRPr="00615D4B" w:rsidDel="00CB3FDD" w14:paraId="48754338" w14:textId="7F7FC442" w:rsidTr="005F76AD">
        <w:trPr>
          <w:trHeight w:val="388"/>
          <w:jc w:val="center"/>
          <w:del w:id="8495" w:author="阿毛" w:date="2021-05-21T17:53:00Z"/>
        </w:trPr>
        <w:tc>
          <w:tcPr>
            <w:tcW w:w="219" w:type="pct"/>
            <w:vMerge w:val="restart"/>
          </w:tcPr>
          <w:p w14:paraId="455B494A" w14:textId="511FDF9F" w:rsidR="00396081" w:rsidRPr="00615D4B" w:rsidDel="00CB3FDD" w:rsidRDefault="00396081" w:rsidP="005F76AD">
            <w:pPr>
              <w:rPr>
                <w:del w:id="8496" w:author="阿毛" w:date="2021-05-21T17:53:00Z"/>
                <w:rFonts w:ascii="標楷體" w:eastAsia="標楷體" w:hAnsi="標楷體"/>
              </w:rPr>
            </w:pPr>
            <w:del w:id="8497" w:author="阿毛" w:date="2021-05-21T17:53:00Z">
              <w:r w:rsidRPr="00615D4B" w:rsidDel="00CB3FDD">
                <w:rPr>
                  <w:rFonts w:ascii="標楷體" w:eastAsia="標楷體" w:hAnsi="標楷體"/>
                </w:rPr>
                <w:delText>序號</w:delText>
              </w:r>
            </w:del>
          </w:p>
        </w:tc>
        <w:tc>
          <w:tcPr>
            <w:tcW w:w="756" w:type="pct"/>
            <w:vMerge w:val="restart"/>
          </w:tcPr>
          <w:p w14:paraId="5A176B01" w14:textId="079F29A6" w:rsidR="00396081" w:rsidRPr="00615D4B" w:rsidDel="00CB3FDD" w:rsidRDefault="00396081" w:rsidP="005F76AD">
            <w:pPr>
              <w:rPr>
                <w:del w:id="8498" w:author="阿毛" w:date="2021-05-21T17:53:00Z"/>
                <w:rFonts w:ascii="標楷體" w:eastAsia="標楷體" w:hAnsi="標楷體"/>
              </w:rPr>
            </w:pPr>
            <w:del w:id="8499" w:author="阿毛" w:date="2021-05-21T17:53:00Z">
              <w:r w:rsidRPr="00615D4B" w:rsidDel="00CB3FDD">
                <w:rPr>
                  <w:rFonts w:ascii="標楷體" w:eastAsia="標楷體" w:hAnsi="標楷體"/>
                </w:rPr>
                <w:delText>欄位</w:delText>
              </w:r>
            </w:del>
          </w:p>
        </w:tc>
        <w:tc>
          <w:tcPr>
            <w:tcW w:w="2382" w:type="pct"/>
            <w:gridSpan w:val="5"/>
          </w:tcPr>
          <w:p w14:paraId="4F70FE5F" w14:textId="228B838D" w:rsidR="00396081" w:rsidRPr="00615D4B" w:rsidDel="00CB3FDD" w:rsidRDefault="00396081" w:rsidP="005F76AD">
            <w:pPr>
              <w:jc w:val="center"/>
              <w:rPr>
                <w:del w:id="8500" w:author="阿毛" w:date="2021-05-21T17:53:00Z"/>
                <w:rFonts w:ascii="標楷體" w:eastAsia="標楷體" w:hAnsi="標楷體"/>
              </w:rPr>
            </w:pPr>
            <w:del w:id="8501" w:author="阿毛" w:date="2021-05-21T17:53:00Z">
              <w:r w:rsidRPr="00615D4B" w:rsidDel="00CB3FDD">
                <w:rPr>
                  <w:rFonts w:ascii="標楷體" w:eastAsia="標楷體" w:hAnsi="標楷體"/>
                </w:rPr>
                <w:delText>說明</w:delText>
              </w:r>
            </w:del>
          </w:p>
        </w:tc>
        <w:tc>
          <w:tcPr>
            <w:tcW w:w="1642" w:type="pct"/>
            <w:vMerge w:val="restart"/>
          </w:tcPr>
          <w:p w14:paraId="3CDB69C3" w14:textId="5A977567" w:rsidR="00396081" w:rsidRPr="00615D4B" w:rsidDel="00CB3FDD" w:rsidRDefault="00396081" w:rsidP="005F76AD">
            <w:pPr>
              <w:rPr>
                <w:del w:id="8502" w:author="阿毛" w:date="2021-05-21T17:53:00Z"/>
                <w:rFonts w:ascii="標楷體" w:eastAsia="標楷體" w:hAnsi="標楷體"/>
              </w:rPr>
            </w:pPr>
            <w:del w:id="8503" w:author="阿毛" w:date="2021-05-21T17:53:00Z">
              <w:r w:rsidRPr="00615D4B" w:rsidDel="00CB3FDD">
                <w:rPr>
                  <w:rFonts w:ascii="標楷體" w:eastAsia="標楷體" w:hAnsi="標楷體"/>
                </w:rPr>
                <w:delText>處理邏輯及注意事項</w:delText>
              </w:r>
            </w:del>
          </w:p>
        </w:tc>
      </w:tr>
      <w:tr w:rsidR="00396081" w:rsidRPr="00615D4B" w:rsidDel="00CB3FDD" w14:paraId="1F9CD5DA" w14:textId="76B81A91" w:rsidTr="005F76AD">
        <w:trPr>
          <w:trHeight w:val="244"/>
          <w:jc w:val="center"/>
          <w:del w:id="8504" w:author="阿毛" w:date="2021-05-21T17:53:00Z"/>
        </w:trPr>
        <w:tc>
          <w:tcPr>
            <w:tcW w:w="219" w:type="pct"/>
            <w:vMerge/>
          </w:tcPr>
          <w:p w14:paraId="55A08BF7" w14:textId="639921FE" w:rsidR="00396081" w:rsidRPr="00615D4B" w:rsidDel="00CB3FDD" w:rsidRDefault="00396081" w:rsidP="005F76AD">
            <w:pPr>
              <w:rPr>
                <w:del w:id="8505" w:author="阿毛" w:date="2021-05-21T17:53:00Z"/>
                <w:rFonts w:ascii="標楷體" w:eastAsia="標楷體" w:hAnsi="標楷體"/>
              </w:rPr>
            </w:pPr>
          </w:p>
        </w:tc>
        <w:tc>
          <w:tcPr>
            <w:tcW w:w="756" w:type="pct"/>
            <w:vMerge/>
          </w:tcPr>
          <w:p w14:paraId="0B266DA8" w14:textId="04B9FD98" w:rsidR="00396081" w:rsidRPr="00615D4B" w:rsidDel="00CB3FDD" w:rsidRDefault="00396081" w:rsidP="005F76AD">
            <w:pPr>
              <w:rPr>
                <w:del w:id="8506" w:author="阿毛" w:date="2021-05-21T17:53:00Z"/>
                <w:rFonts w:ascii="標楷體" w:eastAsia="標楷體" w:hAnsi="標楷體"/>
              </w:rPr>
            </w:pPr>
          </w:p>
        </w:tc>
        <w:tc>
          <w:tcPr>
            <w:tcW w:w="624" w:type="pct"/>
          </w:tcPr>
          <w:p w14:paraId="5C498139" w14:textId="059282D9" w:rsidR="00396081" w:rsidRPr="00615D4B" w:rsidDel="00CB3FDD" w:rsidRDefault="00396081" w:rsidP="005F76AD">
            <w:pPr>
              <w:rPr>
                <w:del w:id="8507" w:author="阿毛" w:date="2021-05-21T17:53:00Z"/>
                <w:rFonts w:ascii="標楷體" w:eastAsia="標楷體" w:hAnsi="標楷體"/>
              </w:rPr>
            </w:pPr>
            <w:del w:id="8508" w:author="阿毛" w:date="2021-05-21T17:53:00Z">
              <w:r w:rsidRPr="00615D4B" w:rsidDel="00CB3FDD">
                <w:rPr>
                  <w:rFonts w:ascii="標楷體" w:eastAsia="標楷體" w:hAnsi="標楷體" w:hint="eastAsia"/>
                </w:rPr>
                <w:delText>資料型態長度</w:delText>
              </w:r>
            </w:del>
          </w:p>
        </w:tc>
        <w:tc>
          <w:tcPr>
            <w:tcW w:w="624" w:type="pct"/>
          </w:tcPr>
          <w:p w14:paraId="0AEF5495" w14:textId="36B5EAF2" w:rsidR="00396081" w:rsidRPr="00615D4B" w:rsidDel="00CB3FDD" w:rsidRDefault="00396081" w:rsidP="005F76AD">
            <w:pPr>
              <w:rPr>
                <w:del w:id="8509" w:author="阿毛" w:date="2021-05-21T17:53:00Z"/>
                <w:rFonts w:ascii="標楷體" w:eastAsia="標楷體" w:hAnsi="標楷體"/>
              </w:rPr>
            </w:pPr>
            <w:del w:id="8510" w:author="阿毛" w:date="2021-05-21T17:53:00Z">
              <w:r w:rsidRPr="00615D4B" w:rsidDel="00CB3FDD">
                <w:rPr>
                  <w:rFonts w:ascii="標楷體" w:eastAsia="標楷體" w:hAnsi="標楷體"/>
                </w:rPr>
                <w:delText>預設值</w:delText>
              </w:r>
            </w:del>
          </w:p>
        </w:tc>
        <w:tc>
          <w:tcPr>
            <w:tcW w:w="537" w:type="pct"/>
          </w:tcPr>
          <w:p w14:paraId="1A8C88AF" w14:textId="1B70A89F" w:rsidR="00396081" w:rsidRPr="00615D4B" w:rsidDel="00CB3FDD" w:rsidRDefault="00396081" w:rsidP="005F76AD">
            <w:pPr>
              <w:rPr>
                <w:del w:id="8511" w:author="阿毛" w:date="2021-05-21T17:53:00Z"/>
                <w:rFonts w:ascii="標楷體" w:eastAsia="標楷體" w:hAnsi="標楷體"/>
              </w:rPr>
            </w:pPr>
            <w:del w:id="8512" w:author="阿毛" w:date="2021-05-21T17:53:00Z">
              <w:r w:rsidRPr="00615D4B" w:rsidDel="00CB3FDD">
                <w:rPr>
                  <w:rFonts w:ascii="標楷體" w:eastAsia="標楷體" w:hAnsi="標楷體"/>
                </w:rPr>
                <w:delText>選單內容</w:delText>
              </w:r>
            </w:del>
          </w:p>
        </w:tc>
        <w:tc>
          <w:tcPr>
            <w:tcW w:w="299" w:type="pct"/>
          </w:tcPr>
          <w:p w14:paraId="1C647007" w14:textId="7353E3A8" w:rsidR="00396081" w:rsidRPr="00615D4B" w:rsidDel="00CB3FDD" w:rsidRDefault="00396081" w:rsidP="005F76AD">
            <w:pPr>
              <w:rPr>
                <w:del w:id="8513" w:author="阿毛" w:date="2021-05-21T17:53:00Z"/>
                <w:rFonts w:ascii="標楷體" w:eastAsia="標楷體" w:hAnsi="標楷體"/>
              </w:rPr>
            </w:pPr>
            <w:del w:id="8514" w:author="阿毛" w:date="2021-05-21T17:53:00Z">
              <w:r w:rsidRPr="00615D4B" w:rsidDel="00CB3FDD">
                <w:rPr>
                  <w:rFonts w:ascii="標楷體" w:eastAsia="標楷體" w:hAnsi="標楷體"/>
                </w:rPr>
                <w:delText>必填</w:delText>
              </w:r>
            </w:del>
          </w:p>
        </w:tc>
        <w:tc>
          <w:tcPr>
            <w:tcW w:w="299" w:type="pct"/>
          </w:tcPr>
          <w:p w14:paraId="542A76D6" w14:textId="795037F9" w:rsidR="00396081" w:rsidRPr="00615D4B" w:rsidDel="00CB3FDD" w:rsidRDefault="00396081" w:rsidP="005F76AD">
            <w:pPr>
              <w:rPr>
                <w:del w:id="8515" w:author="阿毛" w:date="2021-05-21T17:53:00Z"/>
                <w:rFonts w:ascii="標楷體" w:eastAsia="標楷體" w:hAnsi="標楷體"/>
              </w:rPr>
            </w:pPr>
            <w:del w:id="8516" w:author="阿毛" w:date="2021-05-21T17:53:00Z">
              <w:r w:rsidRPr="00615D4B" w:rsidDel="00CB3FDD">
                <w:rPr>
                  <w:rFonts w:ascii="標楷體" w:eastAsia="標楷體" w:hAnsi="標楷體"/>
                </w:rPr>
                <w:delText>R/W</w:delText>
              </w:r>
            </w:del>
          </w:p>
        </w:tc>
        <w:tc>
          <w:tcPr>
            <w:tcW w:w="1642" w:type="pct"/>
            <w:vMerge/>
          </w:tcPr>
          <w:p w14:paraId="7C1DD5B7" w14:textId="15805135" w:rsidR="00396081" w:rsidRPr="00615D4B" w:rsidDel="00CB3FDD" w:rsidRDefault="00396081" w:rsidP="005F76AD">
            <w:pPr>
              <w:rPr>
                <w:del w:id="8517" w:author="阿毛" w:date="2021-05-21T17:53:00Z"/>
                <w:rFonts w:ascii="標楷體" w:eastAsia="標楷體" w:hAnsi="標楷體"/>
              </w:rPr>
            </w:pPr>
          </w:p>
        </w:tc>
      </w:tr>
      <w:tr w:rsidR="00396081" w:rsidRPr="00615D4B" w:rsidDel="00CB3FDD" w14:paraId="2E548D2D" w14:textId="7CF955C8" w:rsidTr="005F76AD">
        <w:trPr>
          <w:trHeight w:val="291"/>
          <w:jc w:val="center"/>
          <w:del w:id="8518" w:author="阿毛" w:date="2021-05-21T17:53:00Z"/>
        </w:trPr>
        <w:tc>
          <w:tcPr>
            <w:tcW w:w="219" w:type="pct"/>
          </w:tcPr>
          <w:p w14:paraId="5EC4D626" w14:textId="0FE03559" w:rsidR="00396081" w:rsidRPr="00C73F0C" w:rsidDel="00CB3FDD" w:rsidRDefault="00396081" w:rsidP="00396081">
            <w:pPr>
              <w:pStyle w:val="af9"/>
              <w:numPr>
                <w:ilvl w:val="0"/>
                <w:numId w:val="32"/>
              </w:numPr>
              <w:ind w:leftChars="0"/>
              <w:rPr>
                <w:del w:id="8519" w:author="阿毛" w:date="2021-05-21T17:53:00Z"/>
                <w:rFonts w:ascii="標楷體" w:eastAsia="標楷體" w:hAnsi="標楷體"/>
              </w:rPr>
            </w:pPr>
          </w:p>
        </w:tc>
        <w:tc>
          <w:tcPr>
            <w:tcW w:w="756" w:type="pct"/>
          </w:tcPr>
          <w:p w14:paraId="4058545C" w14:textId="5BEDA42D" w:rsidR="00396081" w:rsidRPr="00615D4B" w:rsidDel="00CB3FDD" w:rsidRDefault="00396081" w:rsidP="005F76AD">
            <w:pPr>
              <w:rPr>
                <w:del w:id="8520" w:author="阿毛" w:date="2021-05-21T17:53:00Z"/>
                <w:rFonts w:ascii="標楷體" w:eastAsia="標楷體" w:hAnsi="標楷體"/>
              </w:rPr>
            </w:pPr>
            <w:del w:id="8521" w:author="阿毛" w:date="2021-05-21T17:53:00Z">
              <w:r w:rsidDel="00CB3FDD">
                <w:rPr>
                  <w:rFonts w:ascii="標楷體" w:eastAsia="標楷體" w:hAnsi="標楷體" w:hint="eastAsia"/>
                </w:rPr>
                <w:delText>交易代號</w:delText>
              </w:r>
            </w:del>
          </w:p>
        </w:tc>
        <w:tc>
          <w:tcPr>
            <w:tcW w:w="624" w:type="pct"/>
          </w:tcPr>
          <w:p w14:paraId="17A91E1F" w14:textId="47EC45BC" w:rsidR="00396081" w:rsidRPr="00615D4B" w:rsidDel="00CB3FDD" w:rsidRDefault="004F09F3" w:rsidP="005F76AD">
            <w:pPr>
              <w:rPr>
                <w:del w:id="8522" w:author="阿毛" w:date="2021-05-21T17:53:00Z"/>
                <w:rFonts w:ascii="標楷體" w:eastAsia="標楷體" w:hAnsi="標楷體"/>
              </w:rPr>
            </w:pPr>
            <w:ins w:id="8523" w:author="st1" w:date="2021-03-19T11:03:00Z">
              <w:del w:id="8524"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4DF556CA" w14:textId="2A1F4516" w:rsidR="00396081" w:rsidRPr="00615D4B" w:rsidDel="00CB3FDD" w:rsidRDefault="004F09F3" w:rsidP="005F76AD">
            <w:pPr>
              <w:rPr>
                <w:del w:id="8525" w:author="阿毛" w:date="2021-05-21T17:53:00Z"/>
                <w:rFonts w:ascii="標楷體" w:eastAsia="標楷體" w:hAnsi="標楷體"/>
              </w:rPr>
            </w:pPr>
            <w:ins w:id="8526" w:author="st1" w:date="2021-03-19T11:03:00Z">
              <w:del w:id="8527" w:author="阿毛" w:date="2021-05-21T17:53:00Z">
                <w:r w:rsidDel="00CB3FDD">
                  <w:rPr>
                    <w:rFonts w:ascii="標楷體" w:eastAsia="標楷體" w:hAnsi="標楷體" w:hint="eastAsia"/>
                  </w:rPr>
                  <w:delText>4</w:delText>
                </w:r>
                <w:r w:rsidDel="00CB3FDD">
                  <w:rPr>
                    <w:rFonts w:ascii="標楷體" w:eastAsia="標楷體" w:hAnsi="標楷體"/>
                  </w:rPr>
                  <w:delText>6</w:delText>
                </w:r>
              </w:del>
            </w:ins>
          </w:p>
        </w:tc>
        <w:tc>
          <w:tcPr>
            <w:tcW w:w="537" w:type="pct"/>
          </w:tcPr>
          <w:p w14:paraId="580F60D1" w14:textId="74718FD0" w:rsidR="00396081" w:rsidRPr="00615D4B" w:rsidDel="00CB3FDD" w:rsidRDefault="00396081" w:rsidP="005F76AD">
            <w:pPr>
              <w:rPr>
                <w:del w:id="8528" w:author="阿毛" w:date="2021-05-21T17:53:00Z"/>
                <w:rFonts w:ascii="標楷體" w:eastAsia="標楷體" w:hAnsi="標楷體"/>
              </w:rPr>
            </w:pPr>
            <w:del w:id="8529" w:author="阿毛" w:date="2021-05-21T17:53:00Z">
              <w:r w:rsidDel="00CB3FDD">
                <w:rPr>
                  <w:rFonts w:ascii="標楷體" w:eastAsia="標楷體" w:hAnsi="標楷體" w:hint="eastAsia"/>
                </w:rPr>
                <w:delText>下拉式選單</w:delText>
              </w:r>
            </w:del>
          </w:p>
        </w:tc>
        <w:tc>
          <w:tcPr>
            <w:tcW w:w="299" w:type="pct"/>
          </w:tcPr>
          <w:p w14:paraId="61021F2B" w14:textId="43A717B9" w:rsidR="00396081" w:rsidRPr="00615D4B" w:rsidDel="00CB3FDD" w:rsidRDefault="00396081" w:rsidP="005F76AD">
            <w:pPr>
              <w:rPr>
                <w:del w:id="8530" w:author="阿毛" w:date="2021-05-21T17:53:00Z"/>
                <w:rFonts w:ascii="標楷體" w:eastAsia="標楷體" w:hAnsi="標楷體"/>
              </w:rPr>
            </w:pPr>
          </w:p>
        </w:tc>
        <w:tc>
          <w:tcPr>
            <w:tcW w:w="299" w:type="pct"/>
          </w:tcPr>
          <w:p w14:paraId="2972AE62" w14:textId="7C45E31A" w:rsidR="00396081" w:rsidRPr="00615D4B" w:rsidDel="00CB3FDD" w:rsidRDefault="00396081" w:rsidP="005F76AD">
            <w:pPr>
              <w:rPr>
                <w:del w:id="8531" w:author="阿毛" w:date="2021-05-21T17:53:00Z"/>
                <w:rFonts w:ascii="標楷體" w:eastAsia="標楷體" w:hAnsi="標楷體"/>
              </w:rPr>
            </w:pPr>
          </w:p>
        </w:tc>
        <w:tc>
          <w:tcPr>
            <w:tcW w:w="1642" w:type="pct"/>
          </w:tcPr>
          <w:p w14:paraId="7C71CED6" w14:textId="47E2843B" w:rsidR="004F09F3" w:rsidRPr="004F09F3" w:rsidDel="00CB3FDD" w:rsidRDefault="004F09F3" w:rsidP="004F09F3">
            <w:pPr>
              <w:rPr>
                <w:ins w:id="8532" w:author="st1" w:date="2021-03-19T11:02:00Z"/>
                <w:del w:id="8533" w:author="阿毛" w:date="2021-05-21T17:53:00Z"/>
                <w:rFonts w:ascii="標楷體" w:eastAsia="標楷體" w:hAnsi="標楷體"/>
              </w:rPr>
            </w:pPr>
            <w:ins w:id="8534" w:author="st1" w:date="2021-03-19T11:02:00Z">
              <w:del w:id="8535" w:author="阿毛" w:date="2021-05-21T17:53:00Z">
                <w:r w:rsidRPr="004F09F3" w:rsidDel="00CB3FDD">
                  <w:rPr>
                    <w:rFonts w:ascii="標楷體" w:eastAsia="標楷體" w:hAnsi="標楷體" w:hint="eastAsia"/>
                  </w:rPr>
                  <w:delText>40:前置協商受理申請暨請求償權通知資料</w:delText>
                </w:r>
              </w:del>
            </w:ins>
          </w:p>
          <w:p w14:paraId="3518E061" w14:textId="070444A7" w:rsidR="004F09F3" w:rsidRPr="004F09F3" w:rsidDel="00CB3FDD" w:rsidRDefault="004F09F3" w:rsidP="004F09F3">
            <w:pPr>
              <w:rPr>
                <w:ins w:id="8536" w:author="st1" w:date="2021-03-19T11:02:00Z"/>
                <w:del w:id="8537" w:author="阿毛" w:date="2021-05-21T17:53:00Z"/>
                <w:rFonts w:ascii="標楷體" w:eastAsia="標楷體" w:hAnsi="標楷體"/>
              </w:rPr>
            </w:pPr>
            <w:ins w:id="8538" w:author="st1" w:date="2021-03-19T11:02:00Z">
              <w:del w:id="8539" w:author="阿毛" w:date="2021-05-21T17:53:00Z">
                <w:r w:rsidRPr="004F09F3" w:rsidDel="00CB3FDD">
                  <w:rPr>
                    <w:rFonts w:ascii="標楷體" w:eastAsia="標楷體" w:hAnsi="標楷體" w:hint="eastAsia"/>
                  </w:rPr>
                  <w:delText>41:協商開始暨停催通知資料</w:delText>
                </w:r>
              </w:del>
            </w:ins>
          </w:p>
          <w:p w14:paraId="1664ADCD" w14:textId="6E9098F0" w:rsidR="004F09F3" w:rsidRPr="004F09F3" w:rsidDel="00CB3FDD" w:rsidRDefault="004F09F3" w:rsidP="004F09F3">
            <w:pPr>
              <w:rPr>
                <w:ins w:id="8540" w:author="st1" w:date="2021-03-19T11:02:00Z"/>
                <w:del w:id="8541" w:author="阿毛" w:date="2021-05-21T17:53:00Z"/>
                <w:rFonts w:ascii="標楷體" w:eastAsia="標楷體" w:hAnsi="標楷體"/>
              </w:rPr>
            </w:pPr>
            <w:ins w:id="8542" w:author="st1" w:date="2021-03-19T11:02:00Z">
              <w:del w:id="8543" w:author="阿毛" w:date="2021-05-21T17:53:00Z">
                <w:r w:rsidRPr="004F09F3" w:rsidDel="00CB3FDD">
                  <w:rPr>
                    <w:rFonts w:ascii="標楷體" w:eastAsia="標楷體" w:hAnsi="標楷體" w:hint="eastAsia"/>
                  </w:rPr>
                  <w:delText>42:回報無擔保債權金額資料</w:delText>
                </w:r>
              </w:del>
            </w:ins>
          </w:p>
          <w:p w14:paraId="2F6C4CAB" w14:textId="67646D0E" w:rsidR="004F09F3" w:rsidRPr="004F09F3" w:rsidDel="00CB3FDD" w:rsidRDefault="004F09F3" w:rsidP="004F09F3">
            <w:pPr>
              <w:rPr>
                <w:ins w:id="8544" w:author="st1" w:date="2021-03-19T11:02:00Z"/>
                <w:del w:id="8545" w:author="阿毛" w:date="2021-05-21T17:53:00Z"/>
                <w:rFonts w:ascii="標楷體" w:eastAsia="標楷體" w:hAnsi="標楷體"/>
              </w:rPr>
            </w:pPr>
            <w:ins w:id="8546" w:author="st1" w:date="2021-03-19T11:02:00Z">
              <w:del w:id="8547" w:author="阿毛" w:date="2021-05-21T17:53:00Z">
                <w:r w:rsidRPr="004F09F3" w:rsidDel="00CB3FDD">
                  <w:rPr>
                    <w:rFonts w:ascii="標楷體" w:eastAsia="標楷體" w:hAnsi="標楷體" w:hint="eastAsia"/>
                  </w:rPr>
                  <w:delText>43:回報有擔保債權金額資料</w:delText>
                </w:r>
              </w:del>
            </w:ins>
          </w:p>
          <w:p w14:paraId="68C602A0" w14:textId="449E3FFF" w:rsidR="004F09F3" w:rsidRPr="004F09F3" w:rsidDel="00CB3FDD" w:rsidRDefault="004F09F3" w:rsidP="004F09F3">
            <w:pPr>
              <w:rPr>
                <w:ins w:id="8548" w:author="st1" w:date="2021-03-19T11:02:00Z"/>
                <w:del w:id="8549" w:author="阿毛" w:date="2021-05-21T17:53:00Z"/>
                <w:rFonts w:ascii="標楷體" w:eastAsia="標楷體" w:hAnsi="標楷體"/>
              </w:rPr>
            </w:pPr>
            <w:ins w:id="8550" w:author="st1" w:date="2021-03-19T11:02:00Z">
              <w:del w:id="8551" w:author="阿毛" w:date="2021-05-21T17:53:00Z">
                <w:r w:rsidRPr="004F09F3" w:rsidDel="00CB3FDD">
                  <w:rPr>
                    <w:rFonts w:ascii="標楷體" w:eastAsia="標楷體" w:hAnsi="標楷體" w:hint="eastAsia"/>
                  </w:rPr>
                  <w:delText>44:請求同意債務清償方案通</w:delText>
                </w:r>
                <w:r w:rsidRPr="004F09F3" w:rsidDel="00CB3FDD">
                  <w:rPr>
                    <w:rFonts w:ascii="標楷體" w:eastAsia="標楷體" w:hAnsi="標楷體" w:hint="eastAsia"/>
                  </w:rPr>
                  <w:lastRenderedPageBreak/>
                  <w:delText>知資料</w:delText>
                </w:r>
              </w:del>
            </w:ins>
          </w:p>
          <w:p w14:paraId="0F5FB169" w14:textId="64F06DC4" w:rsidR="004F09F3" w:rsidRPr="004F09F3" w:rsidDel="00CB3FDD" w:rsidRDefault="004F09F3" w:rsidP="004F09F3">
            <w:pPr>
              <w:rPr>
                <w:ins w:id="8552" w:author="st1" w:date="2021-03-19T11:02:00Z"/>
                <w:del w:id="8553" w:author="阿毛" w:date="2021-05-21T17:53:00Z"/>
                <w:rFonts w:ascii="標楷體" w:eastAsia="標楷體" w:hAnsi="標楷體"/>
              </w:rPr>
            </w:pPr>
            <w:ins w:id="8554" w:author="st1" w:date="2021-03-19T11:02:00Z">
              <w:del w:id="8555" w:author="阿毛" w:date="2021-05-21T17:53:00Z">
                <w:r w:rsidRPr="004F09F3" w:rsidDel="00CB3FDD">
                  <w:rPr>
                    <w:rFonts w:ascii="標楷體" w:eastAsia="標楷體" w:hAnsi="標楷體" w:hint="eastAsia"/>
                  </w:rPr>
                  <w:delText>440:前置調解受理申請暨請求回報債權通知資料</w:delText>
                </w:r>
              </w:del>
            </w:ins>
          </w:p>
          <w:p w14:paraId="6525B13B" w14:textId="3EC43E2B" w:rsidR="004F09F3" w:rsidRPr="004F09F3" w:rsidDel="00CB3FDD" w:rsidRDefault="004F09F3" w:rsidP="004F09F3">
            <w:pPr>
              <w:rPr>
                <w:ins w:id="8556" w:author="st1" w:date="2021-03-19T11:02:00Z"/>
                <w:del w:id="8557" w:author="阿毛" w:date="2021-05-21T17:53:00Z"/>
                <w:rFonts w:ascii="標楷體" w:eastAsia="標楷體" w:hAnsi="標楷體"/>
              </w:rPr>
            </w:pPr>
            <w:ins w:id="8558" w:author="st1" w:date="2021-03-19T11:02:00Z">
              <w:del w:id="8559" w:author="阿毛" w:date="2021-05-21T17:53:00Z">
                <w:r w:rsidRPr="004F09F3" w:rsidDel="00CB3FDD">
                  <w:rPr>
                    <w:rFonts w:ascii="標楷體" w:eastAsia="標楷體" w:hAnsi="標楷體" w:hint="eastAsia"/>
                  </w:rPr>
                  <w:delText>442:前置調解回報無擔保債權金額資料</w:delText>
                </w:r>
              </w:del>
            </w:ins>
          </w:p>
          <w:p w14:paraId="720D0517" w14:textId="4AEEA8A3" w:rsidR="004F09F3" w:rsidRPr="004F09F3" w:rsidDel="00CB3FDD" w:rsidRDefault="004F09F3" w:rsidP="004F09F3">
            <w:pPr>
              <w:rPr>
                <w:ins w:id="8560" w:author="st1" w:date="2021-03-19T11:02:00Z"/>
                <w:del w:id="8561" w:author="阿毛" w:date="2021-05-21T17:53:00Z"/>
                <w:rFonts w:ascii="標楷體" w:eastAsia="標楷體" w:hAnsi="標楷體"/>
              </w:rPr>
            </w:pPr>
            <w:ins w:id="8562" w:author="st1" w:date="2021-03-19T11:02:00Z">
              <w:del w:id="8563" w:author="阿毛" w:date="2021-05-21T17:53:00Z">
                <w:r w:rsidRPr="004F09F3" w:rsidDel="00CB3FDD">
                  <w:rPr>
                    <w:rFonts w:ascii="標楷體" w:eastAsia="標楷體" w:hAnsi="標楷體" w:hint="eastAsia"/>
                  </w:rPr>
                  <w:delText>443:前置調解回報有擔保債權金額資料</w:delText>
                </w:r>
              </w:del>
            </w:ins>
          </w:p>
          <w:p w14:paraId="78892954" w14:textId="0E1CB85E" w:rsidR="004F09F3" w:rsidRPr="004F09F3" w:rsidDel="00CB3FDD" w:rsidRDefault="004F09F3" w:rsidP="004F09F3">
            <w:pPr>
              <w:rPr>
                <w:ins w:id="8564" w:author="st1" w:date="2021-03-19T11:02:00Z"/>
                <w:del w:id="8565" w:author="阿毛" w:date="2021-05-21T17:53:00Z"/>
                <w:rFonts w:ascii="標楷體" w:eastAsia="標楷體" w:hAnsi="標楷體"/>
              </w:rPr>
            </w:pPr>
            <w:ins w:id="8566" w:author="st1" w:date="2021-03-19T11:02:00Z">
              <w:del w:id="8567" w:author="阿毛" w:date="2021-05-21T17:53:00Z">
                <w:r w:rsidRPr="004F09F3" w:rsidDel="00CB3FDD">
                  <w:rPr>
                    <w:rFonts w:ascii="標楷體" w:eastAsia="標楷體" w:hAnsi="標楷體" w:hint="eastAsia"/>
                  </w:rPr>
                  <w:delText>444:前置調解債務人基本資料</w:delText>
                </w:r>
              </w:del>
            </w:ins>
          </w:p>
          <w:p w14:paraId="410383F6" w14:textId="2D971009" w:rsidR="004F09F3" w:rsidRPr="004F09F3" w:rsidDel="00CB3FDD" w:rsidRDefault="004F09F3" w:rsidP="004F09F3">
            <w:pPr>
              <w:rPr>
                <w:ins w:id="8568" w:author="st1" w:date="2021-03-19T11:02:00Z"/>
                <w:del w:id="8569" w:author="阿毛" w:date="2021-05-21T17:53:00Z"/>
                <w:rFonts w:ascii="標楷體" w:eastAsia="標楷體" w:hAnsi="標楷體"/>
              </w:rPr>
            </w:pPr>
            <w:ins w:id="8570" w:author="st1" w:date="2021-03-19T11:02:00Z">
              <w:del w:id="8571" w:author="阿毛" w:date="2021-05-21T17:53:00Z">
                <w:r w:rsidRPr="004F09F3" w:rsidDel="00CB3FDD">
                  <w:rPr>
                    <w:rFonts w:ascii="標楷體" w:eastAsia="標楷體" w:hAnsi="標楷體" w:hint="eastAsia"/>
                  </w:rPr>
                  <w:delText>446:前置調解結案通知資料</w:delText>
                </w:r>
              </w:del>
            </w:ins>
          </w:p>
          <w:p w14:paraId="3EEA455D" w14:textId="566DCA12" w:rsidR="004F09F3" w:rsidRPr="004F09F3" w:rsidDel="00CB3FDD" w:rsidRDefault="004F09F3" w:rsidP="004F09F3">
            <w:pPr>
              <w:rPr>
                <w:ins w:id="8572" w:author="st1" w:date="2021-03-19T11:02:00Z"/>
                <w:del w:id="8573" w:author="阿毛" w:date="2021-05-21T17:53:00Z"/>
                <w:rFonts w:ascii="標楷體" w:eastAsia="標楷體" w:hAnsi="標楷體"/>
              </w:rPr>
            </w:pPr>
            <w:ins w:id="8574" w:author="st1" w:date="2021-03-19T11:02:00Z">
              <w:del w:id="8575" w:author="阿毛" w:date="2021-05-21T17:53:00Z">
                <w:r w:rsidRPr="004F09F3" w:rsidDel="00CB3FDD">
                  <w:rPr>
                    <w:rFonts w:ascii="標楷體" w:eastAsia="標楷體" w:hAnsi="標楷體" w:hint="eastAsia"/>
                  </w:rPr>
                  <w:delText>447:前置調解金融機構無擔保債務協議資料</w:delText>
                </w:r>
              </w:del>
            </w:ins>
          </w:p>
          <w:p w14:paraId="3C73E830" w14:textId="191B873A" w:rsidR="004F09F3" w:rsidRPr="004F09F3" w:rsidDel="00CB3FDD" w:rsidRDefault="004F09F3" w:rsidP="004F09F3">
            <w:pPr>
              <w:rPr>
                <w:ins w:id="8576" w:author="st1" w:date="2021-03-19T11:02:00Z"/>
                <w:del w:id="8577" w:author="阿毛" w:date="2021-05-21T17:53:00Z"/>
                <w:rFonts w:ascii="標楷體" w:eastAsia="標楷體" w:hAnsi="標楷體"/>
              </w:rPr>
            </w:pPr>
            <w:ins w:id="8578" w:author="st1" w:date="2021-03-19T11:02:00Z">
              <w:del w:id="8579" w:author="阿毛" w:date="2021-05-21T17:53:00Z">
                <w:r w:rsidRPr="004F09F3" w:rsidDel="00CB3FDD">
                  <w:rPr>
                    <w:rFonts w:ascii="標楷體" w:eastAsia="標楷體" w:hAnsi="標楷體" w:hint="eastAsia"/>
                  </w:rPr>
                  <w:delText>448:前置調解無擔保債務分配表資料</w:delText>
                </w:r>
              </w:del>
            </w:ins>
          </w:p>
          <w:p w14:paraId="459F4664" w14:textId="693260B0" w:rsidR="004F09F3" w:rsidRPr="004F09F3" w:rsidDel="00CB3FDD" w:rsidRDefault="004F09F3" w:rsidP="004F09F3">
            <w:pPr>
              <w:rPr>
                <w:ins w:id="8580" w:author="st1" w:date="2021-03-19T11:02:00Z"/>
                <w:del w:id="8581" w:author="阿毛" w:date="2021-05-21T17:53:00Z"/>
                <w:rFonts w:ascii="標楷體" w:eastAsia="標楷體" w:hAnsi="標楷體"/>
              </w:rPr>
            </w:pPr>
            <w:ins w:id="8582" w:author="st1" w:date="2021-03-19T11:02:00Z">
              <w:del w:id="8583" w:author="阿毛" w:date="2021-05-21T17:53:00Z">
                <w:r w:rsidRPr="004F09F3" w:rsidDel="00CB3FDD">
                  <w:rPr>
                    <w:rFonts w:ascii="標楷體" w:eastAsia="標楷體" w:hAnsi="標楷體" w:hint="eastAsia"/>
                  </w:rPr>
                  <w:delText>45:回報是否同意債務清償方案資料</w:delText>
                </w:r>
              </w:del>
            </w:ins>
          </w:p>
          <w:p w14:paraId="0A5C32B6" w14:textId="5F800688" w:rsidR="004F09F3" w:rsidRPr="004F09F3" w:rsidDel="00CB3FDD" w:rsidRDefault="004F09F3" w:rsidP="004F09F3">
            <w:pPr>
              <w:rPr>
                <w:ins w:id="8584" w:author="st1" w:date="2021-03-19T11:02:00Z"/>
                <w:del w:id="8585" w:author="阿毛" w:date="2021-05-21T17:53:00Z"/>
                <w:rFonts w:ascii="標楷體" w:eastAsia="標楷體" w:hAnsi="標楷體"/>
              </w:rPr>
            </w:pPr>
            <w:ins w:id="8586" w:author="st1" w:date="2021-03-19T11:02:00Z">
              <w:del w:id="8587" w:author="阿毛" w:date="2021-05-21T17:53:00Z">
                <w:r w:rsidRPr="004F09F3" w:rsidDel="00CB3FDD">
                  <w:rPr>
                    <w:rFonts w:ascii="標楷體" w:eastAsia="標楷體" w:hAnsi="標楷體" w:hint="eastAsia"/>
                  </w:rPr>
                  <w:delText>450:前置調解債務人繳款資料</w:delText>
                </w:r>
              </w:del>
            </w:ins>
          </w:p>
          <w:p w14:paraId="0E12356E" w14:textId="43306455" w:rsidR="004F09F3" w:rsidRPr="004F09F3" w:rsidDel="00CB3FDD" w:rsidRDefault="004F09F3" w:rsidP="004F09F3">
            <w:pPr>
              <w:rPr>
                <w:ins w:id="8588" w:author="st1" w:date="2021-03-19T11:02:00Z"/>
                <w:del w:id="8589" w:author="阿毛" w:date="2021-05-21T17:53:00Z"/>
                <w:rFonts w:ascii="標楷體" w:eastAsia="標楷體" w:hAnsi="標楷體"/>
              </w:rPr>
            </w:pPr>
            <w:ins w:id="8590" w:author="st1" w:date="2021-03-19T11:02:00Z">
              <w:del w:id="8591" w:author="阿毛" w:date="2021-05-21T17:53:00Z">
                <w:r w:rsidRPr="004F09F3" w:rsidDel="00CB3FDD">
                  <w:rPr>
                    <w:rFonts w:ascii="標楷體" w:eastAsia="標楷體" w:hAnsi="標楷體" w:hint="eastAsia"/>
                  </w:rPr>
                  <w:delText>451:前置調解延期繳款資料</w:delText>
                </w:r>
              </w:del>
            </w:ins>
          </w:p>
          <w:p w14:paraId="6B98711C" w14:textId="5DEE7C35" w:rsidR="004F09F3" w:rsidRPr="004F09F3" w:rsidDel="00CB3FDD" w:rsidRDefault="004F09F3" w:rsidP="004F09F3">
            <w:pPr>
              <w:rPr>
                <w:ins w:id="8592" w:author="st1" w:date="2021-03-19T11:02:00Z"/>
                <w:del w:id="8593" w:author="阿毛" w:date="2021-05-21T17:53:00Z"/>
                <w:rFonts w:ascii="標楷體" w:eastAsia="標楷體" w:hAnsi="標楷體"/>
              </w:rPr>
            </w:pPr>
            <w:ins w:id="8594" w:author="st1" w:date="2021-03-19T11:02:00Z">
              <w:del w:id="8595" w:author="阿毛" w:date="2021-05-21T17:53:00Z">
                <w:r w:rsidRPr="004F09F3" w:rsidDel="00CB3FDD">
                  <w:rPr>
                    <w:rFonts w:ascii="標楷體" w:eastAsia="標楷體" w:hAnsi="標楷體" w:hint="eastAsia"/>
                  </w:rPr>
                  <w:delText>454:前置調解單獨全數受清償資料</w:delText>
                </w:r>
              </w:del>
            </w:ins>
          </w:p>
          <w:p w14:paraId="52382932" w14:textId="1350620D" w:rsidR="004F09F3" w:rsidRPr="004F09F3" w:rsidDel="00CB3FDD" w:rsidRDefault="004F09F3" w:rsidP="004F09F3">
            <w:pPr>
              <w:rPr>
                <w:ins w:id="8596" w:author="st1" w:date="2021-03-19T11:02:00Z"/>
                <w:del w:id="8597" w:author="阿毛" w:date="2021-05-21T17:53:00Z"/>
                <w:rFonts w:ascii="標楷體" w:eastAsia="標楷體" w:hAnsi="標楷體"/>
              </w:rPr>
            </w:pPr>
            <w:ins w:id="8598" w:author="st1" w:date="2021-03-19T11:02:00Z">
              <w:del w:id="8599" w:author="阿毛" w:date="2021-05-21T17:53:00Z">
                <w:r w:rsidRPr="004F09F3" w:rsidDel="00CB3FDD">
                  <w:rPr>
                    <w:rFonts w:ascii="標楷體" w:eastAsia="標楷體" w:hAnsi="標楷體" w:hint="eastAsia"/>
                  </w:rPr>
                  <w:delText>46:結案通知資料</w:delText>
                </w:r>
              </w:del>
            </w:ins>
          </w:p>
          <w:p w14:paraId="4F913DE7" w14:textId="7479A783" w:rsidR="004F09F3" w:rsidRPr="004F09F3" w:rsidDel="00CB3FDD" w:rsidRDefault="004F09F3" w:rsidP="004F09F3">
            <w:pPr>
              <w:rPr>
                <w:ins w:id="8600" w:author="st1" w:date="2021-03-19T11:02:00Z"/>
                <w:del w:id="8601" w:author="阿毛" w:date="2021-05-21T17:53:00Z"/>
                <w:rFonts w:ascii="標楷體" w:eastAsia="標楷體" w:hAnsi="標楷體"/>
              </w:rPr>
            </w:pPr>
            <w:ins w:id="8602" w:author="st1" w:date="2021-03-19T11:02:00Z">
              <w:del w:id="8603" w:author="阿毛" w:date="2021-05-21T17:53:00Z">
                <w:r w:rsidRPr="004F09F3" w:rsidDel="00CB3FDD">
                  <w:rPr>
                    <w:rFonts w:ascii="標楷體" w:eastAsia="標楷體" w:hAnsi="標楷體" w:hint="eastAsia"/>
                  </w:rPr>
                  <w:delText>47:金融機構無擔保債務協議資料</w:delText>
                </w:r>
              </w:del>
            </w:ins>
          </w:p>
          <w:p w14:paraId="12009F7D" w14:textId="1E0DCC01" w:rsidR="004F09F3" w:rsidRPr="004F09F3" w:rsidDel="00CB3FDD" w:rsidRDefault="004F09F3" w:rsidP="004F09F3">
            <w:pPr>
              <w:rPr>
                <w:ins w:id="8604" w:author="st1" w:date="2021-03-19T11:02:00Z"/>
                <w:del w:id="8605" w:author="阿毛" w:date="2021-05-21T17:53:00Z"/>
                <w:rFonts w:ascii="標楷體" w:eastAsia="標楷體" w:hAnsi="標楷體"/>
              </w:rPr>
            </w:pPr>
            <w:ins w:id="8606" w:author="st1" w:date="2021-03-19T11:02:00Z">
              <w:del w:id="8607" w:author="阿毛" w:date="2021-05-21T17:53:00Z">
                <w:r w:rsidRPr="004F09F3" w:rsidDel="00CB3FDD">
                  <w:rPr>
                    <w:rFonts w:ascii="標楷體" w:eastAsia="標楷體" w:hAnsi="標楷體" w:hint="eastAsia"/>
                  </w:rPr>
                  <w:delText>48:債權人基本資料</w:delText>
                </w:r>
              </w:del>
            </w:ins>
          </w:p>
          <w:p w14:paraId="3CF32659" w14:textId="78A3D11C" w:rsidR="004F09F3" w:rsidRPr="004F09F3" w:rsidDel="00CB3FDD" w:rsidRDefault="004F09F3" w:rsidP="004F09F3">
            <w:pPr>
              <w:rPr>
                <w:ins w:id="8608" w:author="st1" w:date="2021-03-19T11:02:00Z"/>
                <w:del w:id="8609" w:author="阿毛" w:date="2021-05-21T17:53:00Z"/>
                <w:rFonts w:ascii="標楷體" w:eastAsia="標楷體" w:hAnsi="標楷體"/>
              </w:rPr>
            </w:pPr>
            <w:ins w:id="8610" w:author="st1" w:date="2021-03-19T11:02:00Z">
              <w:del w:id="8611" w:author="阿毛" w:date="2021-05-21T17:53:00Z">
                <w:r w:rsidRPr="004F09F3" w:rsidDel="00CB3FDD">
                  <w:rPr>
                    <w:rFonts w:ascii="標楷體" w:eastAsia="標楷體" w:hAnsi="標楷體" w:hint="eastAsia"/>
                  </w:rPr>
                  <w:delText>49:債務清償方案法院認可資料</w:delText>
                </w:r>
              </w:del>
            </w:ins>
          </w:p>
          <w:p w14:paraId="5712F70D" w14:textId="598AD32F" w:rsidR="004F09F3" w:rsidRPr="004F09F3" w:rsidDel="00CB3FDD" w:rsidRDefault="004F09F3" w:rsidP="004F09F3">
            <w:pPr>
              <w:rPr>
                <w:ins w:id="8612" w:author="st1" w:date="2021-03-19T11:02:00Z"/>
                <w:del w:id="8613" w:author="阿毛" w:date="2021-05-21T17:53:00Z"/>
                <w:rFonts w:ascii="標楷體" w:eastAsia="標楷體" w:hAnsi="標楷體"/>
              </w:rPr>
            </w:pPr>
            <w:ins w:id="8614" w:author="st1" w:date="2021-03-19T11:02:00Z">
              <w:del w:id="8615" w:author="阿毛" w:date="2021-05-21T17:53:00Z">
                <w:r w:rsidRPr="004F09F3" w:rsidDel="00CB3FDD">
                  <w:rPr>
                    <w:rFonts w:ascii="標楷體" w:eastAsia="標楷體" w:hAnsi="標楷體" w:hint="eastAsia"/>
                  </w:rPr>
                  <w:delText>50:債務人繳款資料</w:delText>
                </w:r>
              </w:del>
            </w:ins>
          </w:p>
          <w:p w14:paraId="0D9C9BF2" w14:textId="5657C0E1" w:rsidR="004F09F3" w:rsidRPr="004F09F3" w:rsidDel="00CB3FDD" w:rsidRDefault="004F09F3" w:rsidP="004F09F3">
            <w:pPr>
              <w:rPr>
                <w:ins w:id="8616" w:author="st1" w:date="2021-03-19T11:02:00Z"/>
                <w:del w:id="8617" w:author="阿毛" w:date="2021-05-21T17:53:00Z"/>
                <w:rFonts w:ascii="標楷體" w:eastAsia="標楷體" w:hAnsi="標楷體"/>
              </w:rPr>
            </w:pPr>
            <w:ins w:id="8618" w:author="st1" w:date="2021-03-19T11:02:00Z">
              <w:del w:id="8619" w:author="阿毛" w:date="2021-05-21T17:53:00Z">
                <w:r w:rsidRPr="004F09F3" w:rsidDel="00CB3FDD">
                  <w:rPr>
                    <w:rFonts w:ascii="標楷體" w:eastAsia="標楷體" w:hAnsi="標楷體" w:hint="eastAsia"/>
                  </w:rPr>
                  <w:delText>51:延期繳款（喘息期）資料</w:delText>
                </w:r>
              </w:del>
            </w:ins>
          </w:p>
          <w:p w14:paraId="4C174DCF" w14:textId="38F17D85" w:rsidR="004F09F3" w:rsidRPr="004F09F3" w:rsidDel="00CB3FDD" w:rsidRDefault="004F09F3" w:rsidP="004F09F3">
            <w:pPr>
              <w:rPr>
                <w:ins w:id="8620" w:author="st1" w:date="2021-03-19T11:02:00Z"/>
                <w:del w:id="8621" w:author="阿毛" w:date="2021-05-21T17:53:00Z"/>
                <w:rFonts w:ascii="標楷體" w:eastAsia="標楷體" w:hAnsi="標楷體"/>
              </w:rPr>
            </w:pPr>
            <w:ins w:id="8622" w:author="st1" w:date="2021-03-19T11:02:00Z">
              <w:del w:id="8623" w:author="阿毛" w:date="2021-05-21T17:53:00Z">
                <w:r w:rsidRPr="004F09F3" w:rsidDel="00CB3FDD">
                  <w:rPr>
                    <w:rFonts w:ascii="標楷體" w:eastAsia="標楷體" w:hAnsi="標楷體" w:hint="eastAsia"/>
                  </w:rPr>
                  <w:delText>52:前置協商相關資料報送例外處理</w:delText>
                </w:r>
              </w:del>
            </w:ins>
          </w:p>
          <w:p w14:paraId="3510CF33" w14:textId="498794DB" w:rsidR="004F09F3" w:rsidRPr="004F09F3" w:rsidDel="00CB3FDD" w:rsidRDefault="004F09F3" w:rsidP="004F09F3">
            <w:pPr>
              <w:rPr>
                <w:ins w:id="8624" w:author="st1" w:date="2021-03-19T11:02:00Z"/>
                <w:del w:id="8625" w:author="阿毛" w:date="2021-05-21T17:53:00Z"/>
                <w:rFonts w:ascii="標楷體" w:eastAsia="標楷體" w:hAnsi="標楷體"/>
              </w:rPr>
            </w:pPr>
            <w:ins w:id="8626" w:author="st1" w:date="2021-03-19T11:02:00Z">
              <w:del w:id="8627" w:author="阿毛" w:date="2021-05-21T17:53:00Z">
                <w:r w:rsidRPr="004F09F3" w:rsidDel="00CB3FDD">
                  <w:rPr>
                    <w:rFonts w:ascii="標楷體" w:eastAsia="標楷體" w:hAnsi="標楷體" w:hint="eastAsia"/>
                  </w:rPr>
                  <w:delText>53:同意報送例外處理</w:delText>
                </w:r>
              </w:del>
            </w:ins>
          </w:p>
          <w:p w14:paraId="60E99890" w14:textId="0AA882D0" w:rsidR="004F09F3" w:rsidRPr="004F09F3" w:rsidDel="00CB3FDD" w:rsidRDefault="004F09F3" w:rsidP="004F09F3">
            <w:pPr>
              <w:rPr>
                <w:ins w:id="8628" w:author="st1" w:date="2021-03-19T11:02:00Z"/>
                <w:del w:id="8629" w:author="阿毛" w:date="2021-05-21T17:53:00Z"/>
                <w:rFonts w:ascii="標楷體" w:eastAsia="標楷體" w:hAnsi="標楷體"/>
              </w:rPr>
            </w:pPr>
            <w:ins w:id="8630" w:author="st1" w:date="2021-03-19T11:02:00Z">
              <w:del w:id="8631" w:author="阿毛" w:date="2021-05-21T17:53:00Z">
                <w:r w:rsidRPr="004F09F3" w:rsidDel="00CB3FDD">
                  <w:rPr>
                    <w:rFonts w:ascii="標楷體" w:eastAsia="標楷體" w:hAnsi="標楷體" w:hint="eastAsia"/>
                  </w:rPr>
                  <w:delText>54:單獨全數受清償資料</w:delText>
                </w:r>
              </w:del>
            </w:ins>
          </w:p>
          <w:p w14:paraId="7C8EBFA0" w14:textId="0C84C354" w:rsidR="004F09F3" w:rsidRPr="004F09F3" w:rsidDel="00CB3FDD" w:rsidRDefault="004F09F3" w:rsidP="004F09F3">
            <w:pPr>
              <w:rPr>
                <w:ins w:id="8632" w:author="st1" w:date="2021-03-19T11:02:00Z"/>
                <w:del w:id="8633" w:author="阿毛" w:date="2021-05-21T17:53:00Z"/>
                <w:rFonts w:ascii="標楷體" w:eastAsia="標楷體" w:hAnsi="標楷體"/>
              </w:rPr>
            </w:pPr>
            <w:ins w:id="8634" w:author="st1" w:date="2021-03-19T11:02:00Z">
              <w:del w:id="8635" w:author="阿毛" w:date="2021-05-21T17:53:00Z">
                <w:r w:rsidRPr="004F09F3" w:rsidDel="00CB3FDD">
                  <w:rPr>
                    <w:rFonts w:ascii="標楷體" w:eastAsia="標楷體" w:hAnsi="標楷體" w:hint="eastAsia"/>
                  </w:rPr>
                  <w:delText>55:消債條例更生案件資料</w:delText>
                </w:r>
              </w:del>
            </w:ins>
          </w:p>
          <w:p w14:paraId="0B5A4BDF" w14:textId="1E58A0A5" w:rsidR="004F09F3" w:rsidRPr="004F09F3" w:rsidDel="00CB3FDD" w:rsidRDefault="004F09F3" w:rsidP="004F09F3">
            <w:pPr>
              <w:rPr>
                <w:ins w:id="8636" w:author="st1" w:date="2021-03-19T11:02:00Z"/>
                <w:del w:id="8637" w:author="阿毛" w:date="2021-05-21T17:53:00Z"/>
                <w:rFonts w:ascii="標楷體" w:eastAsia="標楷體" w:hAnsi="標楷體"/>
              </w:rPr>
            </w:pPr>
            <w:ins w:id="8638" w:author="st1" w:date="2021-03-19T11:02:00Z">
              <w:del w:id="8639" w:author="阿毛" w:date="2021-05-21T17:53:00Z">
                <w:r w:rsidRPr="004F09F3" w:rsidDel="00CB3FDD">
                  <w:rPr>
                    <w:rFonts w:ascii="標楷體" w:eastAsia="標楷體" w:hAnsi="標楷體" w:hint="eastAsia"/>
                  </w:rPr>
                  <w:delText>56:消債條例清算資料</w:delText>
                </w:r>
              </w:del>
            </w:ins>
          </w:p>
          <w:p w14:paraId="221D6F79" w14:textId="4237277C" w:rsidR="004F09F3" w:rsidRPr="004F09F3" w:rsidDel="00CB3FDD" w:rsidRDefault="004F09F3" w:rsidP="004F09F3">
            <w:pPr>
              <w:rPr>
                <w:ins w:id="8640" w:author="st1" w:date="2021-03-19T11:02:00Z"/>
                <w:del w:id="8641" w:author="阿毛" w:date="2021-05-21T17:53:00Z"/>
                <w:rFonts w:ascii="標楷體" w:eastAsia="標楷體" w:hAnsi="標楷體"/>
              </w:rPr>
            </w:pPr>
            <w:ins w:id="8642" w:author="st1" w:date="2021-03-19T11:02:00Z">
              <w:del w:id="8643" w:author="阿毛" w:date="2021-05-21T17:53:00Z">
                <w:r w:rsidRPr="004F09F3" w:rsidDel="00CB3FDD">
                  <w:rPr>
                    <w:rFonts w:ascii="標楷體" w:eastAsia="標楷體" w:hAnsi="標楷體" w:hint="eastAsia"/>
                  </w:rPr>
                  <w:delText>570:受理更生款項統一收付通知</w:delText>
                </w:r>
              </w:del>
            </w:ins>
          </w:p>
          <w:p w14:paraId="5E4A370B" w14:textId="7018EF04" w:rsidR="004F09F3" w:rsidRPr="004F09F3" w:rsidDel="00CB3FDD" w:rsidRDefault="004F09F3" w:rsidP="004F09F3">
            <w:pPr>
              <w:rPr>
                <w:ins w:id="8644" w:author="st1" w:date="2021-03-19T11:02:00Z"/>
                <w:del w:id="8645" w:author="阿毛" w:date="2021-05-21T17:53:00Z"/>
                <w:rFonts w:ascii="標楷體" w:eastAsia="標楷體" w:hAnsi="標楷體"/>
              </w:rPr>
            </w:pPr>
            <w:ins w:id="8646" w:author="st1" w:date="2021-03-19T11:02:00Z">
              <w:del w:id="8647" w:author="阿毛" w:date="2021-05-21T17:53:00Z">
                <w:r w:rsidRPr="004F09F3" w:rsidDel="00CB3FDD">
                  <w:rPr>
                    <w:rFonts w:ascii="標楷體" w:eastAsia="標楷體" w:hAnsi="標楷體" w:hint="eastAsia"/>
                  </w:rPr>
                  <w:delText>571:更生款項統一收付回報債權資料</w:delText>
                </w:r>
              </w:del>
            </w:ins>
          </w:p>
          <w:p w14:paraId="602E82C7" w14:textId="13980F34" w:rsidR="004F09F3" w:rsidRPr="004F09F3" w:rsidDel="00CB3FDD" w:rsidRDefault="004F09F3" w:rsidP="004F09F3">
            <w:pPr>
              <w:rPr>
                <w:ins w:id="8648" w:author="st1" w:date="2021-03-19T11:02:00Z"/>
                <w:del w:id="8649" w:author="阿毛" w:date="2021-05-21T17:53:00Z"/>
                <w:rFonts w:ascii="標楷體" w:eastAsia="標楷體" w:hAnsi="標楷體"/>
              </w:rPr>
            </w:pPr>
            <w:ins w:id="8650" w:author="st1" w:date="2021-03-19T11:02:00Z">
              <w:del w:id="8651" w:author="阿毛" w:date="2021-05-21T17:53:00Z">
                <w:r w:rsidRPr="004F09F3" w:rsidDel="00CB3FDD">
                  <w:rPr>
                    <w:rFonts w:ascii="標楷體" w:eastAsia="標楷體" w:hAnsi="標楷體" w:hint="eastAsia"/>
                  </w:rPr>
                  <w:delText>572:更生款項統一收付分配表資料</w:delText>
                </w:r>
              </w:del>
            </w:ins>
          </w:p>
          <w:p w14:paraId="735BE7B4" w14:textId="06002D79" w:rsidR="004F09F3" w:rsidRPr="004F09F3" w:rsidDel="00CB3FDD" w:rsidRDefault="004F09F3" w:rsidP="004F09F3">
            <w:pPr>
              <w:rPr>
                <w:ins w:id="8652" w:author="st1" w:date="2021-03-19T11:02:00Z"/>
                <w:del w:id="8653" w:author="阿毛" w:date="2021-05-21T17:53:00Z"/>
                <w:rFonts w:ascii="標楷體" w:eastAsia="標楷體" w:hAnsi="標楷體"/>
              </w:rPr>
            </w:pPr>
            <w:ins w:id="8654" w:author="st1" w:date="2021-03-19T11:02:00Z">
              <w:del w:id="8655" w:author="阿毛" w:date="2021-05-21T17:53:00Z">
                <w:r w:rsidRPr="004F09F3" w:rsidDel="00CB3FDD">
                  <w:rPr>
                    <w:rFonts w:ascii="標楷體" w:eastAsia="標楷體" w:hAnsi="標楷體" w:hint="eastAsia"/>
                  </w:rPr>
                  <w:lastRenderedPageBreak/>
                  <w:delText>573:更生債務人繳款資料</w:delText>
                </w:r>
              </w:del>
            </w:ins>
          </w:p>
          <w:p w14:paraId="27D4D54F" w14:textId="761EDEE3" w:rsidR="004F09F3" w:rsidRPr="004F09F3" w:rsidDel="00CB3FDD" w:rsidRDefault="004F09F3" w:rsidP="004F09F3">
            <w:pPr>
              <w:rPr>
                <w:ins w:id="8656" w:author="st1" w:date="2021-03-19T11:02:00Z"/>
                <w:del w:id="8657" w:author="阿毛" w:date="2021-05-21T17:53:00Z"/>
                <w:rFonts w:ascii="標楷體" w:eastAsia="標楷體" w:hAnsi="標楷體"/>
              </w:rPr>
            </w:pPr>
            <w:ins w:id="8658" w:author="st1" w:date="2021-03-19T11:02:00Z">
              <w:del w:id="8659" w:author="阿毛" w:date="2021-05-21T17:53:00Z">
                <w:r w:rsidRPr="004F09F3" w:rsidDel="00CB3FDD">
                  <w:rPr>
                    <w:rFonts w:ascii="標楷體" w:eastAsia="標楷體" w:hAnsi="標楷體" w:hint="eastAsia"/>
                  </w:rPr>
                  <w:delText>574:更生款項統一收付結案通知資料</w:delText>
                </w:r>
              </w:del>
            </w:ins>
          </w:p>
          <w:p w14:paraId="2B080759" w14:textId="5E055840" w:rsidR="004F09F3" w:rsidRPr="004F09F3" w:rsidDel="00CB3FDD" w:rsidRDefault="004F09F3" w:rsidP="004F09F3">
            <w:pPr>
              <w:rPr>
                <w:ins w:id="8660" w:author="st1" w:date="2021-03-19T11:02:00Z"/>
                <w:del w:id="8661" w:author="阿毛" w:date="2021-05-21T17:53:00Z"/>
                <w:rFonts w:ascii="標楷體" w:eastAsia="標楷體" w:hAnsi="標楷體"/>
              </w:rPr>
            </w:pPr>
            <w:ins w:id="8662" w:author="st1" w:date="2021-03-19T11:02:00Z">
              <w:del w:id="8663" w:author="阿毛" w:date="2021-05-21T17:53:00Z">
                <w:r w:rsidRPr="004F09F3" w:rsidDel="00CB3FDD">
                  <w:rPr>
                    <w:rFonts w:ascii="標楷體" w:eastAsia="標楷體" w:hAnsi="標楷體" w:hint="eastAsia"/>
                  </w:rPr>
                  <w:delText>575:更生債權金額異動通知資料</w:delText>
                </w:r>
              </w:del>
            </w:ins>
          </w:p>
          <w:p w14:paraId="6E0EBE64" w14:textId="73D21B28" w:rsidR="004F09F3" w:rsidRPr="004F09F3" w:rsidDel="00CB3FDD" w:rsidRDefault="004F09F3" w:rsidP="004F09F3">
            <w:pPr>
              <w:rPr>
                <w:ins w:id="8664" w:author="st1" w:date="2021-03-19T11:02:00Z"/>
                <w:del w:id="8665" w:author="阿毛" w:date="2021-05-21T17:53:00Z"/>
                <w:rFonts w:ascii="標楷體" w:eastAsia="標楷體" w:hAnsi="標楷體"/>
              </w:rPr>
            </w:pPr>
            <w:ins w:id="8666" w:author="st1" w:date="2021-03-19T11:02:00Z">
              <w:del w:id="8667" w:author="阿毛" w:date="2021-05-21T17:53:00Z">
                <w:r w:rsidRPr="004F09F3" w:rsidDel="00CB3FDD">
                  <w:rPr>
                    <w:rFonts w:ascii="標楷體" w:eastAsia="標楷體" w:hAnsi="標楷體" w:hint="eastAsia"/>
                  </w:rPr>
                  <w:delText>60:變更還款條件暨請求回報剩餘債權通知資料</w:delText>
                </w:r>
              </w:del>
            </w:ins>
          </w:p>
          <w:p w14:paraId="46AAF318" w14:textId="34534547" w:rsidR="004F09F3" w:rsidRPr="004F09F3" w:rsidDel="00CB3FDD" w:rsidRDefault="004F09F3" w:rsidP="004F09F3">
            <w:pPr>
              <w:rPr>
                <w:ins w:id="8668" w:author="st1" w:date="2021-03-19T11:02:00Z"/>
                <w:del w:id="8669" w:author="阿毛" w:date="2021-05-21T17:53:00Z"/>
                <w:rFonts w:ascii="標楷體" w:eastAsia="標楷體" w:hAnsi="標楷體"/>
              </w:rPr>
            </w:pPr>
            <w:ins w:id="8670" w:author="st1" w:date="2021-03-19T11:02:00Z">
              <w:del w:id="8671" w:author="阿毛" w:date="2021-05-21T17:53:00Z">
                <w:r w:rsidRPr="004F09F3" w:rsidDel="00CB3FDD">
                  <w:rPr>
                    <w:rFonts w:ascii="標楷體" w:eastAsia="標楷體" w:hAnsi="標楷體" w:hint="eastAsia"/>
                  </w:rPr>
                  <w:delText>61:回報協商剩餘債權金額資料</w:delText>
                </w:r>
              </w:del>
            </w:ins>
          </w:p>
          <w:p w14:paraId="273CC7CC" w14:textId="7368C734" w:rsidR="004F09F3" w:rsidRPr="004F09F3" w:rsidDel="00CB3FDD" w:rsidRDefault="004F09F3" w:rsidP="004F09F3">
            <w:pPr>
              <w:rPr>
                <w:ins w:id="8672" w:author="st1" w:date="2021-03-19T11:02:00Z"/>
                <w:del w:id="8673" w:author="阿毛" w:date="2021-05-21T17:53:00Z"/>
                <w:rFonts w:ascii="標楷體" w:eastAsia="標楷體" w:hAnsi="標楷體"/>
              </w:rPr>
            </w:pPr>
            <w:ins w:id="8674" w:author="st1" w:date="2021-03-19T11:02:00Z">
              <w:del w:id="8675" w:author="阿毛" w:date="2021-05-21T17:53:00Z">
                <w:r w:rsidRPr="004F09F3" w:rsidDel="00CB3FDD">
                  <w:rPr>
                    <w:rFonts w:ascii="標楷體" w:eastAsia="標楷體" w:hAnsi="標楷體" w:hint="eastAsia"/>
                  </w:rPr>
                  <w:delText>62:金融機構無擔保債務變更還款條件協議資料</w:delText>
                </w:r>
              </w:del>
            </w:ins>
          </w:p>
          <w:p w14:paraId="2F989F73" w14:textId="0460246F" w:rsidR="00396081" w:rsidRPr="00422331" w:rsidDel="00CB3FDD" w:rsidRDefault="004F09F3" w:rsidP="004F09F3">
            <w:pPr>
              <w:rPr>
                <w:del w:id="8676" w:author="阿毛" w:date="2021-05-21T17:53:00Z"/>
                <w:rFonts w:ascii="標楷體" w:eastAsia="標楷體" w:hAnsi="標楷體"/>
              </w:rPr>
            </w:pPr>
            <w:ins w:id="8677" w:author="st1" w:date="2021-03-19T11:02:00Z">
              <w:del w:id="8678" w:author="阿毛" w:date="2021-05-21T17:53:00Z">
                <w:r w:rsidRPr="004F09F3" w:rsidDel="00CB3FDD">
                  <w:rPr>
                    <w:rFonts w:ascii="標楷體" w:eastAsia="標楷體" w:hAnsi="標楷體" w:hint="eastAsia"/>
                  </w:rPr>
                  <w:delText>63:變更還款方案結案通知資料</w:delText>
                </w:r>
              </w:del>
            </w:ins>
            <w:del w:id="8679" w:author="阿毛" w:date="2021-05-21T17:53:00Z">
              <w:r w:rsidR="00396081" w:rsidRPr="00422331" w:rsidDel="00CB3FDD">
                <w:rPr>
                  <w:rFonts w:ascii="標楷體" w:eastAsia="標楷體" w:hAnsi="標楷體" w:hint="eastAsia"/>
                </w:rPr>
                <w:delText>40:前置協商受理申請暨請求償權通知資料</w:delText>
              </w:r>
            </w:del>
          </w:p>
          <w:p w14:paraId="0D29BAF3" w14:textId="337F36BB" w:rsidR="00396081" w:rsidRPr="00422331" w:rsidDel="00CB3FDD" w:rsidRDefault="00396081" w:rsidP="005F76AD">
            <w:pPr>
              <w:rPr>
                <w:del w:id="8680" w:author="阿毛" w:date="2021-05-21T17:53:00Z"/>
                <w:rFonts w:ascii="標楷體" w:eastAsia="標楷體" w:hAnsi="標楷體"/>
              </w:rPr>
            </w:pPr>
            <w:del w:id="8681" w:author="阿毛" w:date="2021-05-21T17:53:00Z">
              <w:r w:rsidRPr="00422331" w:rsidDel="00CB3FDD">
                <w:rPr>
                  <w:rFonts w:ascii="標楷體" w:eastAsia="標楷體" w:hAnsi="標楷體" w:hint="eastAsia"/>
                </w:rPr>
                <w:delText>41:協商開始暨停催通知資料</w:delText>
              </w:r>
            </w:del>
          </w:p>
          <w:p w14:paraId="14F5AA49" w14:textId="0D3C28CF" w:rsidR="00396081" w:rsidRPr="00422331" w:rsidDel="00CB3FDD" w:rsidRDefault="00396081" w:rsidP="005F76AD">
            <w:pPr>
              <w:rPr>
                <w:del w:id="8682" w:author="阿毛" w:date="2021-05-21T17:53:00Z"/>
                <w:rFonts w:ascii="標楷體" w:eastAsia="標楷體" w:hAnsi="標楷體"/>
              </w:rPr>
            </w:pPr>
            <w:del w:id="8683" w:author="阿毛" w:date="2021-05-21T17:53:00Z">
              <w:r w:rsidRPr="00422331" w:rsidDel="00CB3FDD">
                <w:rPr>
                  <w:rFonts w:ascii="標楷體" w:eastAsia="標楷體" w:hAnsi="標楷體" w:hint="eastAsia"/>
                </w:rPr>
                <w:delText>42:回報無擔保債權金額資料</w:delText>
              </w:r>
            </w:del>
          </w:p>
          <w:p w14:paraId="2F927A3A" w14:textId="3E347416" w:rsidR="00396081" w:rsidRPr="00422331" w:rsidDel="00CB3FDD" w:rsidRDefault="00396081" w:rsidP="005F76AD">
            <w:pPr>
              <w:rPr>
                <w:del w:id="8684" w:author="阿毛" w:date="2021-05-21T17:53:00Z"/>
                <w:rFonts w:ascii="標楷體" w:eastAsia="標楷體" w:hAnsi="標楷體"/>
              </w:rPr>
            </w:pPr>
            <w:del w:id="8685" w:author="阿毛" w:date="2021-05-21T17:53:00Z">
              <w:r w:rsidRPr="00422331" w:rsidDel="00CB3FDD">
                <w:rPr>
                  <w:rFonts w:ascii="標楷體" w:eastAsia="標楷體" w:hAnsi="標楷體" w:hint="eastAsia"/>
                </w:rPr>
                <w:delText>43:回報有擔保債權金額資料</w:delText>
              </w:r>
            </w:del>
          </w:p>
          <w:p w14:paraId="2167D665" w14:textId="6991E101" w:rsidR="00396081" w:rsidRPr="00422331" w:rsidDel="00CB3FDD" w:rsidRDefault="00396081" w:rsidP="005F76AD">
            <w:pPr>
              <w:rPr>
                <w:del w:id="8686" w:author="阿毛" w:date="2021-05-21T17:53:00Z"/>
                <w:rFonts w:ascii="標楷體" w:eastAsia="標楷體" w:hAnsi="標楷體"/>
              </w:rPr>
            </w:pPr>
            <w:del w:id="8687" w:author="阿毛" w:date="2021-05-21T17:53:00Z">
              <w:r w:rsidRPr="00422331" w:rsidDel="00CB3FDD">
                <w:rPr>
                  <w:rFonts w:ascii="標楷體" w:eastAsia="標楷體" w:hAnsi="標楷體" w:hint="eastAsia"/>
                </w:rPr>
                <w:delText>44:請求同意債務清償方案通知資料</w:delText>
              </w:r>
            </w:del>
          </w:p>
          <w:p w14:paraId="27989392" w14:textId="47222187" w:rsidR="00396081" w:rsidRPr="00422331" w:rsidDel="00CB3FDD" w:rsidRDefault="00396081" w:rsidP="005F76AD">
            <w:pPr>
              <w:rPr>
                <w:del w:id="8688" w:author="阿毛" w:date="2021-05-21T17:53:00Z"/>
                <w:rFonts w:ascii="標楷體" w:eastAsia="標楷體" w:hAnsi="標楷體"/>
              </w:rPr>
            </w:pPr>
            <w:del w:id="8689" w:author="阿毛" w:date="2021-05-21T17:53:00Z">
              <w:r w:rsidRPr="00422331" w:rsidDel="00CB3FDD">
                <w:rPr>
                  <w:rFonts w:ascii="標楷體" w:eastAsia="標楷體" w:hAnsi="標楷體" w:hint="eastAsia"/>
                </w:rPr>
                <w:delText>45:回報是否同意債務清償方案資料</w:delText>
              </w:r>
            </w:del>
          </w:p>
          <w:p w14:paraId="23620854" w14:textId="103BF6D8" w:rsidR="00396081" w:rsidRPr="00422331" w:rsidDel="00CB3FDD" w:rsidRDefault="00396081" w:rsidP="005F76AD">
            <w:pPr>
              <w:rPr>
                <w:del w:id="8690" w:author="阿毛" w:date="2021-05-21T17:53:00Z"/>
                <w:rFonts w:ascii="標楷體" w:eastAsia="標楷體" w:hAnsi="標楷體"/>
              </w:rPr>
            </w:pPr>
            <w:del w:id="8691" w:author="阿毛" w:date="2021-05-21T17:53:00Z">
              <w:r w:rsidRPr="00422331" w:rsidDel="00CB3FDD">
                <w:rPr>
                  <w:rFonts w:ascii="標楷體" w:eastAsia="標楷體" w:hAnsi="標楷體" w:hint="eastAsia"/>
                </w:rPr>
                <w:delText>46:結案通知資料;</w:delText>
              </w:r>
            </w:del>
          </w:p>
          <w:p w14:paraId="02E65284" w14:textId="562628B4" w:rsidR="00396081" w:rsidRPr="00422331" w:rsidDel="00CB3FDD" w:rsidRDefault="00396081" w:rsidP="005F76AD">
            <w:pPr>
              <w:rPr>
                <w:del w:id="8692" w:author="阿毛" w:date="2021-05-21T17:53:00Z"/>
                <w:rFonts w:ascii="標楷體" w:eastAsia="標楷體" w:hAnsi="標楷體"/>
              </w:rPr>
            </w:pPr>
            <w:del w:id="8693" w:author="阿毛" w:date="2021-05-21T17:53:00Z">
              <w:r w:rsidRPr="00422331" w:rsidDel="00CB3FDD">
                <w:rPr>
                  <w:rFonts w:ascii="標楷體" w:eastAsia="標楷體" w:hAnsi="標楷體" w:hint="eastAsia"/>
                </w:rPr>
                <w:delText>47:金融機構無擔保債務協議資料</w:delText>
              </w:r>
            </w:del>
          </w:p>
          <w:p w14:paraId="58F836D1" w14:textId="5FEE704E" w:rsidR="00396081" w:rsidRPr="00422331" w:rsidDel="00CB3FDD" w:rsidRDefault="00396081" w:rsidP="005F76AD">
            <w:pPr>
              <w:rPr>
                <w:del w:id="8694" w:author="阿毛" w:date="2021-05-21T17:53:00Z"/>
                <w:rFonts w:ascii="標楷體" w:eastAsia="標楷體" w:hAnsi="標楷體"/>
              </w:rPr>
            </w:pPr>
            <w:del w:id="8695" w:author="阿毛" w:date="2021-05-21T17:53:00Z">
              <w:r w:rsidRPr="00422331" w:rsidDel="00CB3FDD">
                <w:rPr>
                  <w:rFonts w:ascii="標楷體" w:eastAsia="標楷體" w:hAnsi="標楷體" w:hint="eastAsia"/>
                </w:rPr>
                <w:delText>48:債權人基本資料</w:delText>
              </w:r>
            </w:del>
          </w:p>
          <w:p w14:paraId="455BD7DB" w14:textId="45137DA2" w:rsidR="00396081" w:rsidRPr="00422331" w:rsidDel="00CB3FDD" w:rsidRDefault="00396081" w:rsidP="005F76AD">
            <w:pPr>
              <w:rPr>
                <w:del w:id="8696" w:author="阿毛" w:date="2021-05-21T17:53:00Z"/>
                <w:rFonts w:ascii="標楷體" w:eastAsia="標楷體" w:hAnsi="標楷體"/>
              </w:rPr>
            </w:pPr>
            <w:del w:id="8697" w:author="阿毛" w:date="2021-05-21T17:53:00Z">
              <w:r w:rsidRPr="00422331" w:rsidDel="00CB3FDD">
                <w:rPr>
                  <w:rFonts w:ascii="標楷體" w:eastAsia="標楷體" w:hAnsi="標楷體" w:hint="eastAsia"/>
                </w:rPr>
                <w:delText>49:債務清償方案法院認可資料</w:delText>
              </w:r>
            </w:del>
          </w:p>
          <w:p w14:paraId="6F74B490" w14:textId="38ECA4EB" w:rsidR="00396081" w:rsidRPr="00422331" w:rsidDel="00CB3FDD" w:rsidRDefault="00396081" w:rsidP="005F76AD">
            <w:pPr>
              <w:rPr>
                <w:del w:id="8698" w:author="阿毛" w:date="2021-05-21T17:53:00Z"/>
                <w:rFonts w:ascii="標楷體" w:eastAsia="標楷體" w:hAnsi="標楷體"/>
              </w:rPr>
            </w:pPr>
            <w:del w:id="8699" w:author="阿毛" w:date="2021-05-21T17:53:00Z">
              <w:r w:rsidRPr="00422331" w:rsidDel="00CB3FDD">
                <w:rPr>
                  <w:rFonts w:ascii="標楷體" w:eastAsia="標楷體" w:hAnsi="標楷體" w:hint="eastAsia"/>
                </w:rPr>
                <w:delText>50:債務人繳款資料</w:delText>
              </w:r>
            </w:del>
          </w:p>
          <w:p w14:paraId="6B3FE781" w14:textId="6C960089" w:rsidR="00396081" w:rsidRPr="00422331" w:rsidDel="00CB3FDD" w:rsidRDefault="00396081" w:rsidP="005F76AD">
            <w:pPr>
              <w:rPr>
                <w:del w:id="8700" w:author="阿毛" w:date="2021-05-21T17:53:00Z"/>
                <w:rFonts w:ascii="標楷體" w:eastAsia="標楷體" w:hAnsi="標楷體"/>
              </w:rPr>
            </w:pPr>
            <w:del w:id="8701" w:author="阿毛" w:date="2021-05-21T17:53:00Z">
              <w:r w:rsidRPr="00422331" w:rsidDel="00CB3FDD">
                <w:rPr>
                  <w:rFonts w:ascii="標楷體" w:eastAsia="標楷體" w:hAnsi="標楷體" w:hint="eastAsia"/>
                </w:rPr>
                <w:delText>51:延期繳款（喘息期）資料</w:delText>
              </w:r>
            </w:del>
          </w:p>
          <w:p w14:paraId="0DA12EFC" w14:textId="3EFE3E84" w:rsidR="00396081" w:rsidRPr="00422331" w:rsidDel="00CB3FDD" w:rsidRDefault="00396081" w:rsidP="005F76AD">
            <w:pPr>
              <w:rPr>
                <w:del w:id="8702" w:author="阿毛" w:date="2021-05-21T17:53:00Z"/>
                <w:rFonts w:ascii="標楷體" w:eastAsia="標楷體" w:hAnsi="標楷體"/>
              </w:rPr>
            </w:pPr>
            <w:del w:id="8703" w:author="阿毛" w:date="2021-05-21T17:53:00Z">
              <w:r w:rsidRPr="00422331" w:rsidDel="00CB3FDD">
                <w:rPr>
                  <w:rFonts w:ascii="標楷體" w:eastAsia="標楷體" w:hAnsi="標楷體" w:hint="eastAsia"/>
                </w:rPr>
                <w:delText>52:前置協商相關資料報送例外處理</w:delText>
              </w:r>
            </w:del>
          </w:p>
          <w:p w14:paraId="7B943B68" w14:textId="44F710A4" w:rsidR="00396081" w:rsidRPr="00422331" w:rsidDel="00CB3FDD" w:rsidRDefault="00396081" w:rsidP="005F76AD">
            <w:pPr>
              <w:rPr>
                <w:del w:id="8704" w:author="阿毛" w:date="2021-05-21T17:53:00Z"/>
                <w:rFonts w:ascii="標楷體" w:eastAsia="標楷體" w:hAnsi="標楷體"/>
              </w:rPr>
            </w:pPr>
            <w:del w:id="8705" w:author="阿毛" w:date="2021-05-21T17:53:00Z">
              <w:r w:rsidRPr="00422331" w:rsidDel="00CB3FDD">
                <w:rPr>
                  <w:rFonts w:ascii="標楷體" w:eastAsia="標楷體" w:hAnsi="標楷體" w:hint="eastAsia"/>
                </w:rPr>
                <w:delText>53:同意報送例外處理</w:delText>
              </w:r>
            </w:del>
          </w:p>
          <w:p w14:paraId="00B7F806" w14:textId="46B7DFB4" w:rsidR="00396081" w:rsidRPr="00422331" w:rsidDel="00CB3FDD" w:rsidRDefault="00396081" w:rsidP="005F76AD">
            <w:pPr>
              <w:rPr>
                <w:del w:id="8706" w:author="阿毛" w:date="2021-05-21T17:53:00Z"/>
                <w:rFonts w:ascii="標楷體" w:eastAsia="標楷體" w:hAnsi="標楷體"/>
              </w:rPr>
            </w:pPr>
            <w:del w:id="8707" w:author="阿毛" w:date="2021-05-21T17:53:00Z">
              <w:r w:rsidRPr="00422331" w:rsidDel="00CB3FDD">
                <w:rPr>
                  <w:rFonts w:ascii="標楷體" w:eastAsia="標楷體" w:hAnsi="標楷體" w:hint="eastAsia"/>
                </w:rPr>
                <w:delText>54:單獨全數受清償資料</w:delText>
              </w:r>
            </w:del>
          </w:p>
          <w:p w14:paraId="2CB2BFBE" w14:textId="1DB1F879" w:rsidR="00396081" w:rsidRPr="00422331" w:rsidDel="00CB3FDD" w:rsidRDefault="00396081" w:rsidP="005F76AD">
            <w:pPr>
              <w:rPr>
                <w:del w:id="8708" w:author="阿毛" w:date="2021-05-21T17:53:00Z"/>
                <w:rFonts w:ascii="標楷體" w:eastAsia="標楷體" w:hAnsi="標楷體"/>
              </w:rPr>
            </w:pPr>
            <w:del w:id="8709" w:author="阿毛" w:date="2021-05-21T17:53:00Z">
              <w:r w:rsidRPr="00422331" w:rsidDel="00CB3FDD">
                <w:rPr>
                  <w:rFonts w:ascii="標楷體" w:eastAsia="標楷體" w:hAnsi="標楷體" w:hint="eastAsia"/>
                </w:rPr>
                <w:delText>55:消債條例更生案件資料</w:delText>
              </w:r>
            </w:del>
          </w:p>
          <w:p w14:paraId="6072B364" w14:textId="007E6F76" w:rsidR="00396081" w:rsidRPr="00422331" w:rsidDel="00CB3FDD" w:rsidRDefault="00396081" w:rsidP="005F76AD">
            <w:pPr>
              <w:rPr>
                <w:del w:id="8710" w:author="阿毛" w:date="2021-05-21T17:53:00Z"/>
                <w:rFonts w:ascii="標楷體" w:eastAsia="標楷體" w:hAnsi="標楷體"/>
              </w:rPr>
            </w:pPr>
            <w:del w:id="8711" w:author="阿毛" w:date="2021-05-21T17:53:00Z">
              <w:r w:rsidRPr="00422331" w:rsidDel="00CB3FDD">
                <w:rPr>
                  <w:rFonts w:ascii="標楷體" w:eastAsia="標楷體" w:hAnsi="標楷體" w:hint="eastAsia"/>
                </w:rPr>
                <w:delText>56:消債條例清算資料</w:delText>
              </w:r>
            </w:del>
          </w:p>
          <w:p w14:paraId="2B58E0BA" w14:textId="6F09D688" w:rsidR="00396081" w:rsidRPr="00422331" w:rsidDel="00CB3FDD" w:rsidRDefault="00396081" w:rsidP="005F76AD">
            <w:pPr>
              <w:rPr>
                <w:del w:id="8712" w:author="阿毛" w:date="2021-05-21T17:53:00Z"/>
                <w:rFonts w:ascii="標楷體" w:eastAsia="標楷體" w:hAnsi="標楷體"/>
              </w:rPr>
            </w:pPr>
            <w:del w:id="8713" w:author="阿毛" w:date="2021-05-21T17:53:00Z">
              <w:r w:rsidRPr="00422331" w:rsidDel="00CB3FDD">
                <w:rPr>
                  <w:rFonts w:ascii="標楷體" w:eastAsia="標楷體" w:hAnsi="標楷體" w:hint="eastAsia"/>
                </w:rPr>
                <w:delText>60:變更還款條件暨請求回報剩餘債權通知資料</w:delText>
              </w:r>
            </w:del>
          </w:p>
          <w:p w14:paraId="0BB21631" w14:textId="47899B7D" w:rsidR="00396081" w:rsidRPr="00422331" w:rsidDel="00CB3FDD" w:rsidRDefault="00396081" w:rsidP="005F76AD">
            <w:pPr>
              <w:rPr>
                <w:del w:id="8714" w:author="阿毛" w:date="2021-05-21T17:53:00Z"/>
                <w:rFonts w:ascii="標楷體" w:eastAsia="標楷體" w:hAnsi="標楷體"/>
              </w:rPr>
            </w:pPr>
            <w:del w:id="8715" w:author="阿毛" w:date="2021-05-21T17:53:00Z">
              <w:r w:rsidRPr="00422331" w:rsidDel="00CB3FDD">
                <w:rPr>
                  <w:rFonts w:ascii="標楷體" w:eastAsia="標楷體" w:hAnsi="標楷體" w:hint="eastAsia"/>
                </w:rPr>
                <w:delText>61:回報協商剩餘債權金額資料;</w:delText>
              </w:r>
            </w:del>
          </w:p>
          <w:p w14:paraId="4A0A0861" w14:textId="58CC2F57" w:rsidR="00396081" w:rsidRPr="00422331" w:rsidDel="00CB3FDD" w:rsidRDefault="00396081" w:rsidP="005F76AD">
            <w:pPr>
              <w:rPr>
                <w:del w:id="8716" w:author="阿毛" w:date="2021-05-21T17:53:00Z"/>
                <w:rFonts w:ascii="標楷體" w:eastAsia="標楷體" w:hAnsi="標楷體"/>
              </w:rPr>
            </w:pPr>
            <w:del w:id="8717" w:author="阿毛" w:date="2021-05-21T17:53:00Z">
              <w:r w:rsidRPr="00422331" w:rsidDel="00CB3FDD">
                <w:rPr>
                  <w:rFonts w:ascii="標楷體" w:eastAsia="標楷體" w:hAnsi="標楷體" w:hint="eastAsia"/>
                </w:rPr>
                <w:lastRenderedPageBreak/>
                <w:delText>62:金融機構無擔保債務變更還款條件協議資料</w:delText>
              </w:r>
            </w:del>
          </w:p>
          <w:p w14:paraId="7DF03C03" w14:textId="1D47BE72" w:rsidR="00396081" w:rsidRPr="00422331" w:rsidDel="00CB3FDD" w:rsidRDefault="00396081" w:rsidP="005F76AD">
            <w:pPr>
              <w:rPr>
                <w:del w:id="8718" w:author="阿毛" w:date="2021-05-21T17:53:00Z"/>
                <w:rFonts w:ascii="標楷體" w:eastAsia="標楷體" w:hAnsi="標楷體"/>
              </w:rPr>
            </w:pPr>
            <w:del w:id="8719" w:author="阿毛" w:date="2021-05-21T17:53:00Z">
              <w:r w:rsidRPr="00422331" w:rsidDel="00CB3FDD">
                <w:rPr>
                  <w:rFonts w:ascii="標楷體" w:eastAsia="標楷體" w:hAnsi="標楷體" w:hint="eastAsia"/>
                </w:rPr>
                <w:delText>63:變更還款方案結案通知資料</w:delText>
              </w:r>
            </w:del>
          </w:p>
          <w:p w14:paraId="043B49F0" w14:textId="20948515" w:rsidR="00396081" w:rsidRPr="00422331" w:rsidDel="00CB3FDD" w:rsidRDefault="00396081" w:rsidP="005F76AD">
            <w:pPr>
              <w:rPr>
                <w:del w:id="8720" w:author="阿毛" w:date="2021-05-21T17:53:00Z"/>
                <w:rFonts w:ascii="標楷體" w:eastAsia="標楷體" w:hAnsi="標楷體"/>
              </w:rPr>
            </w:pPr>
            <w:del w:id="8721" w:author="阿毛" w:date="2021-05-21T17:53:00Z">
              <w:r w:rsidRPr="00422331" w:rsidDel="00CB3FDD">
                <w:rPr>
                  <w:rFonts w:ascii="標楷體" w:eastAsia="標楷體" w:hAnsi="標楷體" w:hint="eastAsia"/>
                </w:rPr>
                <w:delText>64:受理更生款項統一收付通知</w:delText>
              </w:r>
            </w:del>
          </w:p>
          <w:p w14:paraId="71901FA0" w14:textId="14636E0B" w:rsidR="00396081" w:rsidRPr="00422331" w:rsidDel="00CB3FDD" w:rsidRDefault="00396081" w:rsidP="005F76AD">
            <w:pPr>
              <w:rPr>
                <w:del w:id="8722" w:author="阿毛" w:date="2021-05-21T17:53:00Z"/>
                <w:rFonts w:ascii="標楷體" w:eastAsia="標楷體" w:hAnsi="標楷體"/>
              </w:rPr>
            </w:pPr>
            <w:del w:id="8723" w:author="阿毛" w:date="2021-05-21T17:53:00Z">
              <w:r w:rsidRPr="00422331" w:rsidDel="00CB3FDD">
                <w:rPr>
                  <w:rFonts w:ascii="標楷體" w:eastAsia="標楷體" w:hAnsi="標楷體" w:hint="eastAsia"/>
                </w:rPr>
                <w:delText>65:更生款項統一收付回報債權資料</w:delText>
              </w:r>
            </w:del>
          </w:p>
          <w:p w14:paraId="411A3A1B" w14:textId="52A6111F" w:rsidR="00396081" w:rsidRPr="00422331" w:rsidDel="00CB3FDD" w:rsidRDefault="00396081" w:rsidP="005F76AD">
            <w:pPr>
              <w:rPr>
                <w:del w:id="8724" w:author="阿毛" w:date="2021-05-21T17:53:00Z"/>
                <w:rFonts w:ascii="標楷體" w:eastAsia="標楷體" w:hAnsi="標楷體"/>
              </w:rPr>
            </w:pPr>
            <w:del w:id="8725" w:author="阿毛" w:date="2021-05-21T17:53:00Z">
              <w:r w:rsidRPr="00422331" w:rsidDel="00CB3FDD">
                <w:rPr>
                  <w:rFonts w:ascii="標楷體" w:eastAsia="標楷體" w:hAnsi="標楷體" w:hint="eastAsia"/>
                </w:rPr>
                <w:delText>66:更生款項統一收付分配表資料</w:delText>
              </w:r>
            </w:del>
          </w:p>
          <w:p w14:paraId="2633F6C0" w14:textId="4ABC206B" w:rsidR="00396081" w:rsidRPr="00422331" w:rsidDel="00CB3FDD" w:rsidRDefault="00396081" w:rsidP="005F76AD">
            <w:pPr>
              <w:rPr>
                <w:del w:id="8726" w:author="阿毛" w:date="2021-05-21T17:53:00Z"/>
                <w:rFonts w:ascii="標楷體" w:eastAsia="標楷體" w:hAnsi="標楷體"/>
              </w:rPr>
            </w:pPr>
            <w:del w:id="8727" w:author="阿毛" w:date="2021-05-21T17:53:00Z">
              <w:r w:rsidRPr="00422331" w:rsidDel="00CB3FDD">
                <w:rPr>
                  <w:rFonts w:ascii="標楷體" w:eastAsia="標楷體" w:hAnsi="標楷體" w:hint="eastAsia"/>
                </w:rPr>
                <w:delText>67:更生債務人繳款資料</w:delText>
              </w:r>
            </w:del>
          </w:p>
          <w:p w14:paraId="328DEE88" w14:textId="0EECEC5B" w:rsidR="00396081" w:rsidRPr="00422331" w:rsidDel="00CB3FDD" w:rsidRDefault="00396081" w:rsidP="005F76AD">
            <w:pPr>
              <w:rPr>
                <w:del w:id="8728" w:author="阿毛" w:date="2021-05-21T17:53:00Z"/>
                <w:rFonts w:ascii="標楷體" w:eastAsia="標楷體" w:hAnsi="標楷體"/>
              </w:rPr>
            </w:pPr>
            <w:del w:id="8729" w:author="阿毛" w:date="2021-05-21T17:53:00Z">
              <w:r w:rsidRPr="00422331" w:rsidDel="00CB3FDD">
                <w:rPr>
                  <w:rFonts w:ascii="標楷體" w:eastAsia="標楷體" w:hAnsi="標楷體" w:hint="eastAsia"/>
                </w:rPr>
                <w:delText>68:更生款項統一收付結案通知資料</w:delText>
              </w:r>
            </w:del>
          </w:p>
          <w:p w14:paraId="0A049587" w14:textId="6EDC0547" w:rsidR="00396081" w:rsidRPr="00422331" w:rsidDel="00CB3FDD" w:rsidRDefault="00396081" w:rsidP="005F76AD">
            <w:pPr>
              <w:rPr>
                <w:del w:id="8730" w:author="阿毛" w:date="2021-05-21T17:53:00Z"/>
                <w:rFonts w:ascii="標楷體" w:eastAsia="標楷體" w:hAnsi="標楷體"/>
              </w:rPr>
            </w:pPr>
            <w:del w:id="8731" w:author="阿毛" w:date="2021-05-21T17:53:00Z">
              <w:r w:rsidRPr="00422331" w:rsidDel="00CB3FDD">
                <w:rPr>
                  <w:rFonts w:ascii="標楷體" w:eastAsia="標楷體" w:hAnsi="標楷體" w:hint="eastAsia"/>
                </w:rPr>
                <w:delText>69:更生債權金額異動通知資料</w:delText>
              </w:r>
            </w:del>
          </w:p>
          <w:p w14:paraId="6CE8FF68" w14:textId="035DF401" w:rsidR="00396081" w:rsidRPr="00422331" w:rsidDel="00CB3FDD" w:rsidRDefault="00396081" w:rsidP="005F76AD">
            <w:pPr>
              <w:rPr>
                <w:del w:id="8732" w:author="阿毛" w:date="2021-05-21T17:53:00Z"/>
                <w:rFonts w:ascii="標楷體" w:eastAsia="標楷體" w:hAnsi="標楷體"/>
              </w:rPr>
            </w:pPr>
            <w:del w:id="8733" w:author="阿毛" w:date="2021-05-21T17:53:00Z">
              <w:r w:rsidRPr="00422331" w:rsidDel="00CB3FDD">
                <w:rPr>
                  <w:rFonts w:ascii="標楷體" w:eastAsia="標楷體" w:hAnsi="標楷體" w:hint="eastAsia"/>
                </w:rPr>
                <w:delText>440:前置調解受理申請暨請求回報債權通知資料</w:delText>
              </w:r>
            </w:del>
          </w:p>
          <w:p w14:paraId="419B2ECB" w14:textId="75A7E984" w:rsidR="00396081" w:rsidRPr="00422331" w:rsidDel="00CB3FDD" w:rsidRDefault="00396081" w:rsidP="005F76AD">
            <w:pPr>
              <w:rPr>
                <w:del w:id="8734" w:author="阿毛" w:date="2021-05-21T17:53:00Z"/>
                <w:rFonts w:ascii="標楷體" w:eastAsia="標楷體" w:hAnsi="標楷體"/>
              </w:rPr>
            </w:pPr>
            <w:del w:id="8735" w:author="阿毛" w:date="2021-05-21T17:53:00Z">
              <w:r w:rsidRPr="00422331" w:rsidDel="00CB3FDD">
                <w:rPr>
                  <w:rFonts w:ascii="標楷體" w:eastAsia="標楷體" w:hAnsi="標楷體" w:hint="eastAsia"/>
                </w:rPr>
                <w:delText>442:前置調解回報無擔保債權金額資料</w:delText>
              </w:r>
            </w:del>
          </w:p>
          <w:p w14:paraId="795EFEE1" w14:textId="46BB1F2F" w:rsidR="00396081" w:rsidRPr="00422331" w:rsidDel="00CB3FDD" w:rsidRDefault="00396081" w:rsidP="005F76AD">
            <w:pPr>
              <w:rPr>
                <w:del w:id="8736" w:author="阿毛" w:date="2021-05-21T17:53:00Z"/>
                <w:rFonts w:ascii="標楷體" w:eastAsia="標楷體" w:hAnsi="標楷體"/>
              </w:rPr>
            </w:pPr>
            <w:del w:id="8737" w:author="阿毛" w:date="2021-05-21T17:53:00Z">
              <w:r w:rsidRPr="00422331" w:rsidDel="00CB3FDD">
                <w:rPr>
                  <w:rFonts w:ascii="標楷體" w:eastAsia="標楷體" w:hAnsi="標楷體" w:hint="eastAsia"/>
                </w:rPr>
                <w:delText>443:前置調解回報有擔保債權金額資料</w:delText>
              </w:r>
            </w:del>
          </w:p>
          <w:p w14:paraId="4C64F579" w14:textId="479D77EA" w:rsidR="00396081" w:rsidRPr="00422331" w:rsidDel="00CB3FDD" w:rsidRDefault="00396081" w:rsidP="005F76AD">
            <w:pPr>
              <w:rPr>
                <w:del w:id="8738" w:author="阿毛" w:date="2021-05-21T17:53:00Z"/>
                <w:rFonts w:ascii="標楷體" w:eastAsia="標楷體" w:hAnsi="標楷體"/>
              </w:rPr>
            </w:pPr>
            <w:del w:id="8739" w:author="阿毛" w:date="2021-05-21T17:53:00Z">
              <w:r w:rsidRPr="00422331" w:rsidDel="00CB3FDD">
                <w:rPr>
                  <w:rFonts w:ascii="標楷體" w:eastAsia="標楷體" w:hAnsi="標楷體" w:hint="eastAsia"/>
                </w:rPr>
                <w:delText>444:前置調解債務人基本資料</w:delText>
              </w:r>
            </w:del>
          </w:p>
          <w:p w14:paraId="582A06FC" w14:textId="410D4057" w:rsidR="00396081" w:rsidRPr="00422331" w:rsidDel="00CB3FDD" w:rsidRDefault="00396081" w:rsidP="005F76AD">
            <w:pPr>
              <w:rPr>
                <w:del w:id="8740" w:author="阿毛" w:date="2021-05-21T17:53:00Z"/>
                <w:rFonts w:ascii="標楷體" w:eastAsia="標楷體" w:hAnsi="標楷體"/>
              </w:rPr>
            </w:pPr>
            <w:del w:id="8741" w:author="阿毛" w:date="2021-05-21T17:53:00Z">
              <w:r w:rsidRPr="00422331" w:rsidDel="00CB3FDD">
                <w:rPr>
                  <w:rFonts w:ascii="標楷體" w:eastAsia="標楷體" w:hAnsi="標楷體" w:hint="eastAsia"/>
                </w:rPr>
                <w:delText>446:前置調解結案通知資料</w:delText>
              </w:r>
            </w:del>
          </w:p>
          <w:p w14:paraId="5F5ADE31" w14:textId="0F81913D" w:rsidR="00396081" w:rsidRPr="00422331" w:rsidDel="00CB3FDD" w:rsidRDefault="00396081" w:rsidP="005F76AD">
            <w:pPr>
              <w:rPr>
                <w:del w:id="8742" w:author="阿毛" w:date="2021-05-21T17:53:00Z"/>
                <w:rFonts w:ascii="標楷體" w:eastAsia="標楷體" w:hAnsi="標楷體"/>
              </w:rPr>
            </w:pPr>
            <w:del w:id="8743" w:author="阿毛" w:date="2021-05-21T17:53:00Z">
              <w:r w:rsidRPr="00422331" w:rsidDel="00CB3FDD">
                <w:rPr>
                  <w:rFonts w:ascii="標楷體" w:eastAsia="標楷體" w:hAnsi="標楷體" w:hint="eastAsia"/>
                </w:rPr>
                <w:delText>447:前置調解金融機構無擔保債務協議資料</w:delText>
              </w:r>
            </w:del>
          </w:p>
          <w:p w14:paraId="3C0AE62D" w14:textId="5D369842" w:rsidR="00396081" w:rsidRPr="00422331" w:rsidDel="00CB3FDD" w:rsidRDefault="00396081" w:rsidP="005F76AD">
            <w:pPr>
              <w:rPr>
                <w:del w:id="8744" w:author="阿毛" w:date="2021-05-21T17:53:00Z"/>
                <w:rFonts w:ascii="標楷體" w:eastAsia="標楷體" w:hAnsi="標楷體"/>
              </w:rPr>
            </w:pPr>
            <w:del w:id="8745" w:author="阿毛" w:date="2021-05-21T17:53:00Z">
              <w:r w:rsidRPr="00422331" w:rsidDel="00CB3FDD">
                <w:rPr>
                  <w:rFonts w:ascii="標楷體" w:eastAsia="標楷體" w:hAnsi="標楷體" w:hint="eastAsia"/>
                </w:rPr>
                <w:delText>448:前置調解無擔保債務分配表資料</w:delText>
              </w:r>
            </w:del>
          </w:p>
          <w:p w14:paraId="092D272A" w14:textId="4D4FB6D7" w:rsidR="00396081" w:rsidRPr="00422331" w:rsidDel="00CB3FDD" w:rsidRDefault="00396081" w:rsidP="005F76AD">
            <w:pPr>
              <w:rPr>
                <w:del w:id="8746" w:author="阿毛" w:date="2021-05-21T17:53:00Z"/>
                <w:rFonts w:ascii="標楷體" w:eastAsia="標楷體" w:hAnsi="標楷體"/>
              </w:rPr>
            </w:pPr>
            <w:del w:id="8747" w:author="阿毛" w:date="2021-05-21T17:53:00Z">
              <w:r w:rsidRPr="00422331" w:rsidDel="00CB3FDD">
                <w:rPr>
                  <w:rFonts w:ascii="標楷體" w:eastAsia="標楷體" w:hAnsi="標楷體" w:hint="eastAsia"/>
                </w:rPr>
                <w:delText>450:前置調解債務人繳款資料</w:delText>
              </w:r>
            </w:del>
          </w:p>
          <w:p w14:paraId="24442F6E" w14:textId="3F2A7A22" w:rsidR="00396081" w:rsidRPr="00422331" w:rsidDel="00CB3FDD" w:rsidRDefault="00396081" w:rsidP="005F76AD">
            <w:pPr>
              <w:rPr>
                <w:del w:id="8748" w:author="阿毛" w:date="2021-05-21T17:53:00Z"/>
                <w:rFonts w:ascii="標楷體" w:eastAsia="標楷體" w:hAnsi="標楷體"/>
              </w:rPr>
            </w:pPr>
            <w:del w:id="8749" w:author="阿毛" w:date="2021-05-21T17:53:00Z">
              <w:r w:rsidRPr="00422331" w:rsidDel="00CB3FDD">
                <w:rPr>
                  <w:rFonts w:ascii="標楷體" w:eastAsia="標楷體" w:hAnsi="標楷體" w:hint="eastAsia"/>
                </w:rPr>
                <w:delText>451:前置調解延期繳款資料</w:delText>
              </w:r>
            </w:del>
          </w:p>
          <w:p w14:paraId="66DC5923" w14:textId="2C3EB6D8" w:rsidR="00396081" w:rsidRPr="00615D4B" w:rsidDel="00CB3FDD" w:rsidRDefault="00396081" w:rsidP="005F76AD">
            <w:pPr>
              <w:rPr>
                <w:del w:id="8750" w:author="阿毛" w:date="2021-05-21T17:53:00Z"/>
                <w:rFonts w:ascii="標楷體" w:eastAsia="標楷體" w:hAnsi="標楷體"/>
              </w:rPr>
            </w:pPr>
            <w:del w:id="8751" w:author="阿毛" w:date="2021-05-21T17:53:00Z">
              <w:r w:rsidRPr="00422331" w:rsidDel="00CB3FDD">
                <w:rPr>
                  <w:rFonts w:ascii="標楷體" w:eastAsia="標楷體" w:hAnsi="標楷體" w:hint="eastAsia"/>
                </w:rPr>
                <w:delText>454:前置調解單獨全數受清償資料</w:delText>
              </w:r>
            </w:del>
          </w:p>
        </w:tc>
      </w:tr>
      <w:tr w:rsidR="00396081" w:rsidRPr="00615D4B" w:rsidDel="00CB3FDD" w14:paraId="0365F3F1" w14:textId="041A84FB" w:rsidTr="005F76AD">
        <w:trPr>
          <w:trHeight w:val="291"/>
          <w:jc w:val="center"/>
          <w:del w:id="8752" w:author="阿毛" w:date="2021-05-21T17:53:00Z"/>
        </w:trPr>
        <w:tc>
          <w:tcPr>
            <w:tcW w:w="219" w:type="pct"/>
          </w:tcPr>
          <w:p w14:paraId="7CB8BBAE" w14:textId="045CC748" w:rsidR="00396081" w:rsidRPr="00C73F0C" w:rsidDel="00CB3FDD" w:rsidRDefault="00396081" w:rsidP="00396081">
            <w:pPr>
              <w:pStyle w:val="af9"/>
              <w:numPr>
                <w:ilvl w:val="0"/>
                <w:numId w:val="32"/>
              </w:numPr>
              <w:ind w:leftChars="0"/>
              <w:rPr>
                <w:del w:id="8753" w:author="阿毛" w:date="2021-05-21T17:53:00Z"/>
                <w:rFonts w:ascii="標楷體" w:eastAsia="標楷體" w:hAnsi="標楷體"/>
              </w:rPr>
            </w:pPr>
          </w:p>
        </w:tc>
        <w:tc>
          <w:tcPr>
            <w:tcW w:w="756" w:type="pct"/>
          </w:tcPr>
          <w:p w14:paraId="5604F53A" w14:textId="52835198" w:rsidR="00396081" w:rsidRPr="00615D4B" w:rsidDel="00CB3FDD" w:rsidRDefault="00396081" w:rsidP="005F76AD">
            <w:pPr>
              <w:rPr>
                <w:del w:id="8754" w:author="阿毛" w:date="2021-05-21T17:53:00Z"/>
                <w:rFonts w:ascii="標楷體" w:eastAsia="標楷體" w:hAnsi="標楷體"/>
              </w:rPr>
            </w:pPr>
            <w:del w:id="8755" w:author="阿毛" w:date="2021-05-21T17:53:00Z">
              <w:r w:rsidRPr="00C73F0C" w:rsidDel="00CB3FDD">
                <w:rPr>
                  <w:rFonts w:ascii="標楷體" w:eastAsia="標楷體" w:hAnsi="標楷體" w:hint="eastAsia"/>
                </w:rPr>
                <w:delText>身分證字號</w:delText>
              </w:r>
            </w:del>
          </w:p>
        </w:tc>
        <w:tc>
          <w:tcPr>
            <w:tcW w:w="624" w:type="pct"/>
          </w:tcPr>
          <w:p w14:paraId="17408505" w14:textId="46F41008" w:rsidR="00396081" w:rsidRPr="00615D4B" w:rsidDel="00CB3FDD" w:rsidRDefault="004F09F3" w:rsidP="005F76AD">
            <w:pPr>
              <w:rPr>
                <w:del w:id="8756" w:author="阿毛" w:date="2021-05-21T17:53:00Z"/>
                <w:rFonts w:ascii="標楷體" w:eastAsia="標楷體" w:hAnsi="標楷體"/>
              </w:rPr>
            </w:pPr>
            <w:ins w:id="8757" w:author="st1" w:date="2021-03-19T11:03:00Z">
              <w:del w:id="8758" w:author="阿毛" w:date="2021-05-21T17:53:00Z">
                <w:r w:rsidDel="00CB3FDD">
                  <w:rPr>
                    <w:rFonts w:ascii="標楷體" w:eastAsia="標楷體" w:hAnsi="標楷體" w:hint="eastAsia"/>
                  </w:rPr>
                  <w:delText>X</w:delText>
                </w:r>
                <w:r w:rsidDel="00CB3FDD">
                  <w:rPr>
                    <w:rFonts w:ascii="標楷體" w:eastAsia="標楷體" w:hAnsi="標楷體"/>
                  </w:rPr>
                  <w:delText>(10)</w:delText>
                </w:r>
              </w:del>
            </w:ins>
          </w:p>
        </w:tc>
        <w:tc>
          <w:tcPr>
            <w:tcW w:w="624" w:type="pct"/>
          </w:tcPr>
          <w:p w14:paraId="213BC737" w14:textId="1C17CBD0" w:rsidR="00396081" w:rsidRPr="00615D4B" w:rsidDel="00CB3FDD" w:rsidRDefault="00396081" w:rsidP="005F76AD">
            <w:pPr>
              <w:rPr>
                <w:del w:id="8759" w:author="阿毛" w:date="2021-05-21T17:53:00Z"/>
                <w:rFonts w:ascii="標楷體" w:eastAsia="標楷體" w:hAnsi="標楷體"/>
              </w:rPr>
            </w:pPr>
          </w:p>
        </w:tc>
        <w:tc>
          <w:tcPr>
            <w:tcW w:w="537" w:type="pct"/>
          </w:tcPr>
          <w:p w14:paraId="0D565DE1" w14:textId="57F2BA49" w:rsidR="00396081" w:rsidRPr="00615D4B" w:rsidDel="00CB3FDD" w:rsidRDefault="00396081" w:rsidP="005F76AD">
            <w:pPr>
              <w:rPr>
                <w:del w:id="8760" w:author="阿毛" w:date="2021-05-21T17:53:00Z"/>
                <w:rFonts w:ascii="標楷體" w:eastAsia="標楷體" w:hAnsi="標楷體"/>
              </w:rPr>
            </w:pPr>
          </w:p>
        </w:tc>
        <w:tc>
          <w:tcPr>
            <w:tcW w:w="299" w:type="pct"/>
          </w:tcPr>
          <w:p w14:paraId="455C2C7F" w14:textId="15E1668D" w:rsidR="00396081" w:rsidRPr="00615D4B" w:rsidDel="00CB3FDD" w:rsidRDefault="00396081" w:rsidP="005F76AD">
            <w:pPr>
              <w:rPr>
                <w:del w:id="8761" w:author="阿毛" w:date="2021-05-21T17:53:00Z"/>
                <w:rFonts w:ascii="標楷體" w:eastAsia="標楷體" w:hAnsi="標楷體"/>
              </w:rPr>
            </w:pPr>
          </w:p>
        </w:tc>
        <w:tc>
          <w:tcPr>
            <w:tcW w:w="299" w:type="pct"/>
          </w:tcPr>
          <w:p w14:paraId="7C23E0F8" w14:textId="0327F582" w:rsidR="00396081" w:rsidRPr="00615D4B" w:rsidDel="00CB3FDD" w:rsidRDefault="00396081" w:rsidP="005F76AD">
            <w:pPr>
              <w:rPr>
                <w:del w:id="8762" w:author="阿毛" w:date="2021-05-21T17:53:00Z"/>
                <w:rFonts w:ascii="標楷體" w:eastAsia="標楷體" w:hAnsi="標楷體"/>
              </w:rPr>
            </w:pPr>
          </w:p>
        </w:tc>
        <w:tc>
          <w:tcPr>
            <w:tcW w:w="1642" w:type="pct"/>
          </w:tcPr>
          <w:p w14:paraId="077A8C53" w14:textId="2F023E3D" w:rsidR="00396081" w:rsidRPr="00615D4B" w:rsidDel="00CB3FDD" w:rsidRDefault="00396081" w:rsidP="005F76AD">
            <w:pPr>
              <w:rPr>
                <w:del w:id="8763" w:author="阿毛" w:date="2021-05-21T17:53:00Z"/>
                <w:rFonts w:ascii="標楷體" w:eastAsia="標楷體" w:hAnsi="標楷體"/>
              </w:rPr>
            </w:pPr>
          </w:p>
        </w:tc>
      </w:tr>
      <w:tr w:rsidR="00396081" w:rsidRPr="00615D4B" w:rsidDel="00CB3FDD" w14:paraId="5DEEE6ED" w14:textId="025A4411" w:rsidTr="005F76AD">
        <w:trPr>
          <w:trHeight w:val="291"/>
          <w:jc w:val="center"/>
          <w:del w:id="8764" w:author="阿毛" w:date="2021-05-21T17:53:00Z"/>
        </w:trPr>
        <w:tc>
          <w:tcPr>
            <w:tcW w:w="219" w:type="pct"/>
          </w:tcPr>
          <w:p w14:paraId="794C2955" w14:textId="086C3AFF" w:rsidR="00396081" w:rsidRPr="00C73F0C" w:rsidDel="00CB3FDD" w:rsidRDefault="00396081" w:rsidP="00396081">
            <w:pPr>
              <w:pStyle w:val="af9"/>
              <w:numPr>
                <w:ilvl w:val="0"/>
                <w:numId w:val="32"/>
              </w:numPr>
              <w:ind w:leftChars="0"/>
              <w:rPr>
                <w:del w:id="8765" w:author="阿毛" w:date="2021-05-21T17:53:00Z"/>
                <w:rFonts w:ascii="標楷體" w:eastAsia="標楷體" w:hAnsi="標楷體"/>
              </w:rPr>
            </w:pPr>
          </w:p>
        </w:tc>
        <w:tc>
          <w:tcPr>
            <w:tcW w:w="756" w:type="pct"/>
          </w:tcPr>
          <w:p w14:paraId="79DA9856" w14:textId="5722DEAB" w:rsidR="00396081" w:rsidRPr="00615D4B" w:rsidDel="00CB3FDD" w:rsidRDefault="00396081" w:rsidP="005F76AD">
            <w:pPr>
              <w:rPr>
                <w:del w:id="8766" w:author="阿毛" w:date="2021-05-21T17:53:00Z"/>
                <w:rFonts w:ascii="標楷體" w:eastAsia="標楷體" w:hAnsi="標楷體"/>
              </w:rPr>
            </w:pPr>
            <w:del w:id="8767" w:author="阿毛" w:date="2021-05-21T17:53:00Z">
              <w:r w:rsidRPr="00C73F0C" w:rsidDel="00CB3FDD">
                <w:rPr>
                  <w:rFonts w:ascii="標楷體" w:eastAsia="標楷體" w:hAnsi="標楷體" w:hint="eastAsia"/>
                </w:rPr>
                <w:delText>協商申請日</w:delText>
              </w:r>
            </w:del>
          </w:p>
        </w:tc>
        <w:tc>
          <w:tcPr>
            <w:tcW w:w="624" w:type="pct"/>
          </w:tcPr>
          <w:p w14:paraId="52132230" w14:textId="4459EAAE" w:rsidR="00396081" w:rsidRPr="00615D4B" w:rsidDel="00CB3FDD" w:rsidRDefault="004F09F3" w:rsidP="005F76AD">
            <w:pPr>
              <w:rPr>
                <w:del w:id="8768" w:author="阿毛" w:date="2021-05-21T17:53:00Z"/>
                <w:rFonts w:ascii="標楷體" w:eastAsia="標楷體" w:hAnsi="標楷體"/>
              </w:rPr>
            </w:pPr>
            <w:ins w:id="8769" w:author="st1" w:date="2021-03-19T11:05:00Z">
              <w:del w:id="8770" w:author="阿毛" w:date="2021-05-21T17:53:00Z">
                <w:r w:rsidDel="00CB3FDD">
                  <w:rPr>
                    <w:rFonts w:ascii="標楷體" w:eastAsia="標楷體" w:hAnsi="標楷體" w:hint="eastAsia"/>
                  </w:rPr>
                  <w:delText>9</w:delText>
                </w:r>
              </w:del>
            </w:ins>
            <w:ins w:id="8771" w:author="st1" w:date="2021-03-19T11:06:00Z">
              <w:del w:id="8772" w:author="阿毛" w:date="2021-05-21T17:53:00Z">
                <w:r w:rsidDel="00CB3FDD">
                  <w:rPr>
                    <w:rFonts w:ascii="標楷體" w:eastAsia="標楷體" w:hAnsi="標楷體" w:hint="eastAsia"/>
                  </w:rPr>
                  <w:delText>(7)</w:delText>
                </w:r>
              </w:del>
            </w:ins>
          </w:p>
        </w:tc>
        <w:tc>
          <w:tcPr>
            <w:tcW w:w="624" w:type="pct"/>
          </w:tcPr>
          <w:p w14:paraId="43136A86" w14:textId="488CF8A4" w:rsidR="00396081" w:rsidRPr="00615D4B" w:rsidDel="00CB3FDD" w:rsidRDefault="00396081" w:rsidP="005F76AD">
            <w:pPr>
              <w:rPr>
                <w:del w:id="8773" w:author="阿毛" w:date="2021-05-21T17:53:00Z"/>
                <w:rFonts w:ascii="標楷體" w:eastAsia="標楷體" w:hAnsi="標楷體"/>
              </w:rPr>
            </w:pPr>
          </w:p>
        </w:tc>
        <w:tc>
          <w:tcPr>
            <w:tcW w:w="537" w:type="pct"/>
          </w:tcPr>
          <w:p w14:paraId="5AEA5D69" w14:textId="632B86D7" w:rsidR="00396081" w:rsidRPr="00615D4B" w:rsidDel="00CB3FDD" w:rsidRDefault="00396081" w:rsidP="005F76AD">
            <w:pPr>
              <w:rPr>
                <w:del w:id="8774" w:author="阿毛" w:date="2021-05-21T17:53:00Z"/>
                <w:rFonts w:ascii="標楷體" w:eastAsia="標楷體" w:hAnsi="標楷體"/>
              </w:rPr>
            </w:pPr>
          </w:p>
        </w:tc>
        <w:tc>
          <w:tcPr>
            <w:tcW w:w="299" w:type="pct"/>
          </w:tcPr>
          <w:p w14:paraId="6C0E70F7" w14:textId="17E0C917" w:rsidR="00396081" w:rsidRPr="00615D4B" w:rsidDel="00CB3FDD" w:rsidRDefault="00396081" w:rsidP="005F76AD">
            <w:pPr>
              <w:rPr>
                <w:del w:id="8775" w:author="阿毛" w:date="2021-05-21T17:53:00Z"/>
                <w:rFonts w:ascii="標楷體" w:eastAsia="標楷體" w:hAnsi="標楷體"/>
              </w:rPr>
            </w:pPr>
          </w:p>
        </w:tc>
        <w:tc>
          <w:tcPr>
            <w:tcW w:w="299" w:type="pct"/>
          </w:tcPr>
          <w:p w14:paraId="01109C2F" w14:textId="258F28CF" w:rsidR="00396081" w:rsidRPr="00615D4B" w:rsidDel="00CB3FDD" w:rsidRDefault="00396081" w:rsidP="005F76AD">
            <w:pPr>
              <w:rPr>
                <w:del w:id="8776" w:author="阿毛" w:date="2021-05-21T17:53:00Z"/>
                <w:rFonts w:ascii="標楷體" w:eastAsia="標楷體" w:hAnsi="標楷體"/>
              </w:rPr>
            </w:pPr>
          </w:p>
        </w:tc>
        <w:tc>
          <w:tcPr>
            <w:tcW w:w="1642" w:type="pct"/>
          </w:tcPr>
          <w:p w14:paraId="754472A4" w14:textId="001D628C" w:rsidR="00396081" w:rsidRPr="00615D4B" w:rsidDel="00CB3FDD" w:rsidRDefault="00396081" w:rsidP="005F76AD">
            <w:pPr>
              <w:rPr>
                <w:del w:id="8777" w:author="阿毛" w:date="2021-05-21T17:53:00Z"/>
                <w:rFonts w:ascii="標楷體" w:eastAsia="標楷體" w:hAnsi="標楷體"/>
              </w:rPr>
            </w:pPr>
          </w:p>
        </w:tc>
      </w:tr>
    </w:tbl>
    <w:p w14:paraId="311E0650" w14:textId="5BF20449" w:rsidR="00E24265" w:rsidDel="00CB3FDD" w:rsidRDefault="00E24265" w:rsidP="00F62379">
      <w:pPr>
        <w:pStyle w:val="42"/>
        <w:spacing w:after="72"/>
        <w:ind w:leftChars="0" w:left="0"/>
        <w:rPr>
          <w:del w:id="8778" w:author="阿毛" w:date="2021-05-21T17:53:00Z"/>
          <w:rFonts w:hAnsi="標楷體"/>
        </w:rPr>
      </w:pPr>
    </w:p>
    <w:p w14:paraId="67E4FA56" w14:textId="577F6DE0" w:rsidR="00E24265" w:rsidDel="00CB3FDD" w:rsidRDefault="00E24265">
      <w:pPr>
        <w:widowControl/>
        <w:rPr>
          <w:del w:id="8779" w:author="阿毛" w:date="2021-05-21T17:53:00Z"/>
          <w:rFonts w:ascii="Arial" w:eastAsia="標楷體" w:hAnsi="標楷體" w:cs="標楷體"/>
          <w:kern w:val="0"/>
          <w:szCs w:val="28"/>
        </w:rPr>
      </w:pPr>
      <w:del w:id="8780" w:author="阿毛" w:date="2021-05-21T17:53:00Z">
        <w:r w:rsidDel="00CB3FDD">
          <w:rPr>
            <w:rFonts w:hAnsi="標楷體"/>
          </w:rPr>
          <w:br w:type="page"/>
        </w:r>
      </w:del>
    </w:p>
    <w:p w14:paraId="566495D3" w14:textId="19BA2002" w:rsidR="00E24265" w:rsidRPr="00A03472" w:rsidDel="00CB3FDD" w:rsidRDefault="00E24265">
      <w:pPr>
        <w:pStyle w:val="3"/>
        <w:numPr>
          <w:ilvl w:val="2"/>
          <w:numId w:val="87"/>
        </w:numPr>
        <w:rPr>
          <w:del w:id="8781" w:author="阿毛" w:date="2021-05-21T17:53:00Z"/>
          <w:rFonts w:ascii="標楷體" w:hAnsi="標楷體"/>
        </w:rPr>
        <w:pPrChange w:id="8782" w:author="智誠 楊" w:date="2021-05-10T09:49:00Z">
          <w:pPr>
            <w:pStyle w:val="3"/>
            <w:numPr>
              <w:ilvl w:val="2"/>
              <w:numId w:val="1"/>
            </w:numPr>
            <w:ind w:left="1247" w:hanging="680"/>
          </w:pPr>
        </w:pPrChange>
      </w:pPr>
      <w:del w:id="8783" w:author="阿毛" w:date="2021-05-21T17:53:00Z">
        <w:r w:rsidDel="00CB3FDD">
          <w:rPr>
            <w:rFonts w:ascii="標楷體" w:hAnsi="標楷體"/>
          </w:rPr>
          <w:lastRenderedPageBreak/>
          <w:delText>L</w:delText>
        </w:r>
        <w:r w:rsidDel="00CB3FDD">
          <w:rPr>
            <w:rFonts w:ascii="標楷體" w:hAnsi="標楷體" w:hint="eastAsia"/>
          </w:rPr>
          <w:delText>8301</w:delText>
        </w:r>
        <w:r w:rsidRPr="004A7CB9" w:rsidDel="00CB3FDD">
          <w:rPr>
            <w:rFonts w:ascii="標楷體" w:hAnsi="標楷體" w:hint="eastAsia"/>
          </w:rPr>
          <w:delText>前置協商受理申請暨請求償權通知資料</w:delText>
        </w:r>
      </w:del>
    </w:p>
    <w:p w14:paraId="6BD49EA9" w14:textId="59573F26" w:rsidR="00E24265" w:rsidRPr="003972CE" w:rsidDel="00CB3FDD" w:rsidRDefault="00E24265">
      <w:pPr>
        <w:pStyle w:val="a"/>
        <w:rPr>
          <w:del w:id="8784" w:author="阿毛" w:date="2021-05-21T17:53:00Z"/>
        </w:rPr>
      </w:pPr>
      <w:del w:id="8785"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57AD28EC" w14:textId="3D56D7A5" w:rsidTr="005F76AD">
        <w:trPr>
          <w:trHeight w:val="277"/>
          <w:del w:id="878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6D79F85" w14:textId="2DC531C6" w:rsidR="00E24265" w:rsidRPr="00615D4B" w:rsidDel="00CB3FDD" w:rsidRDefault="00E24265" w:rsidP="005F76AD">
            <w:pPr>
              <w:rPr>
                <w:del w:id="8787" w:author="阿毛" w:date="2021-05-21T17:53:00Z"/>
                <w:rFonts w:ascii="標楷體" w:eastAsia="標楷體" w:hAnsi="標楷體"/>
              </w:rPr>
            </w:pPr>
            <w:del w:id="8788"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90FA156" w14:textId="5D3E6288" w:rsidR="00E24265" w:rsidRPr="00615D4B" w:rsidDel="00CB3FDD" w:rsidRDefault="00E24265" w:rsidP="005F76AD">
            <w:pPr>
              <w:rPr>
                <w:del w:id="8789" w:author="阿毛" w:date="2021-05-21T17:53:00Z"/>
                <w:rFonts w:ascii="標楷體" w:eastAsia="標楷體" w:hAnsi="標楷體"/>
              </w:rPr>
            </w:pPr>
            <w:del w:id="8790" w:author="阿毛" w:date="2021-05-21T17:53:00Z">
              <w:r w:rsidRPr="004A7CB9" w:rsidDel="00CB3FDD">
                <w:rPr>
                  <w:rFonts w:ascii="標楷體" w:eastAsia="標楷體" w:hAnsi="標楷體" w:hint="eastAsia"/>
                </w:rPr>
                <w:delText>前置協商受理申請暨請求償權通知資料</w:delText>
              </w:r>
            </w:del>
          </w:p>
        </w:tc>
      </w:tr>
      <w:tr w:rsidR="00E24265" w:rsidRPr="00615D4B" w:rsidDel="00CB3FDD" w14:paraId="49FB0794" w14:textId="5E14B8CA" w:rsidTr="005F76AD">
        <w:trPr>
          <w:trHeight w:val="277"/>
          <w:del w:id="879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907C6EB" w14:textId="39F7870E" w:rsidR="00E24265" w:rsidRPr="00615D4B" w:rsidDel="00CB3FDD" w:rsidRDefault="00E24265" w:rsidP="005F76AD">
            <w:pPr>
              <w:rPr>
                <w:del w:id="8792" w:author="阿毛" w:date="2021-05-21T17:53:00Z"/>
                <w:rFonts w:ascii="標楷體" w:eastAsia="標楷體" w:hAnsi="標楷體"/>
              </w:rPr>
            </w:pPr>
            <w:del w:id="8793"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A66EF67" w14:textId="201B9AF7" w:rsidR="004F09F3" w:rsidRPr="00615D4B" w:rsidDel="00CB3FDD" w:rsidRDefault="004F09F3" w:rsidP="005F76AD">
            <w:pPr>
              <w:rPr>
                <w:del w:id="8794" w:author="阿毛" w:date="2021-05-21T17:53:00Z"/>
                <w:rFonts w:ascii="標楷體" w:eastAsia="標楷體" w:hAnsi="標楷體"/>
              </w:rPr>
            </w:pPr>
            <w:ins w:id="8795" w:author="st1" w:date="2021-03-19T11:00:00Z">
              <w:del w:id="8796" w:author="阿毛" w:date="2021-05-21T17:53:00Z">
                <w:r w:rsidDel="00CB3FDD">
                  <w:rPr>
                    <w:rFonts w:ascii="標楷體" w:eastAsia="標楷體" w:hAnsi="標楷體" w:hint="eastAsia"/>
                  </w:rPr>
                  <w:delText>L8030-&gt;40-&gt;L8301</w:delText>
                </w:r>
              </w:del>
            </w:ins>
          </w:p>
        </w:tc>
      </w:tr>
      <w:tr w:rsidR="00E24265" w:rsidRPr="00615D4B" w:rsidDel="00CB3FDD" w14:paraId="4A47E0ED" w14:textId="579C5419" w:rsidTr="005F76AD">
        <w:trPr>
          <w:trHeight w:val="773"/>
          <w:del w:id="879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E5E8558" w14:textId="71761BCF" w:rsidR="00E24265" w:rsidRPr="00615D4B" w:rsidDel="00CB3FDD" w:rsidRDefault="00E24265" w:rsidP="005F76AD">
            <w:pPr>
              <w:rPr>
                <w:del w:id="8798" w:author="阿毛" w:date="2021-05-21T17:53:00Z"/>
                <w:rFonts w:ascii="標楷體" w:eastAsia="標楷體" w:hAnsi="標楷體"/>
              </w:rPr>
            </w:pPr>
            <w:del w:id="8799"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2E9CA2F" w14:textId="4ABA9E6B" w:rsidR="006673B2" w:rsidDel="00CB3FDD" w:rsidRDefault="006673B2" w:rsidP="006673B2">
            <w:pPr>
              <w:rPr>
                <w:ins w:id="8800" w:author="st1" w:date="2021-03-19T11:08:00Z"/>
                <w:del w:id="8801" w:author="阿毛" w:date="2021-05-21T17:53:00Z"/>
                <w:rFonts w:ascii="標楷體" w:eastAsia="標楷體" w:hAnsi="標楷體"/>
              </w:rPr>
            </w:pPr>
            <w:ins w:id="8802" w:author="st1" w:date="2021-03-19T11:08:00Z">
              <w:del w:id="8803" w:author="阿毛" w:date="2021-05-21T17:53:00Z">
                <w:r w:rsidDel="00CB3FDD">
                  <w:rPr>
                    <w:rFonts w:ascii="標楷體" w:eastAsia="標楷體" w:hAnsi="標楷體" w:hint="eastAsia"/>
                  </w:rPr>
                  <w:delText>報送時機:</w:delText>
                </w:r>
              </w:del>
            </w:ins>
          </w:p>
          <w:p w14:paraId="6DFE5645" w14:textId="4FFB1FFD" w:rsidR="006673B2" w:rsidDel="00CB3FDD" w:rsidRDefault="006673B2" w:rsidP="006673B2">
            <w:pPr>
              <w:rPr>
                <w:ins w:id="8804" w:author="st1" w:date="2021-03-19T11:08:00Z"/>
                <w:del w:id="8805" w:author="阿毛" w:date="2021-05-21T17:53:00Z"/>
                <w:rFonts w:ascii="標楷體" w:eastAsia="標楷體" w:hAnsi="標楷體"/>
              </w:rPr>
            </w:pPr>
            <w:ins w:id="8806" w:author="st1" w:date="2021-03-19T11:08:00Z">
              <w:del w:id="8807" w:author="阿毛" w:date="2021-05-21T17:53:00Z">
                <w:r w:rsidDel="00CB3FDD">
                  <w:rPr>
                    <w:rFonts w:ascii="標楷體" w:eastAsia="標楷體" w:hAnsi="標楷體" w:hint="eastAsia"/>
                  </w:rPr>
                  <w:delText>主辦行(最大債權行)受理債務人申請前置協商時,則應於收受申請文件起</w:delText>
                </w:r>
                <w:r w:rsidRPr="009E4264" w:rsidDel="00CB3FDD">
                  <w:rPr>
                    <w:rFonts w:ascii="標楷體" w:eastAsia="標楷體" w:hAnsi="標楷體" w:hint="eastAsia"/>
                    <w:b/>
                  </w:rPr>
                  <w:delText>第二個營業日</w:delText>
                </w:r>
                <w:r w:rsidDel="00CB3FDD">
                  <w:rPr>
                    <w:rFonts w:ascii="標楷體" w:eastAsia="標楷體" w:hAnsi="標楷體" w:hint="eastAsia"/>
                  </w:rPr>
                  <w:delText>內填報本檔案格式.</w:delText>
                </w:r>
              </w:del>
            </w:ins>
          </w:p>
          <w:p w14:paraId="5140962B" w14:textId="6D9D5500" w:rsidR="006673B2" w:rsidDel="00CB3FDD" w:rsidRDefault="006673B2" w:rsidP="006673B2">
            <w:pPr>
              <w:rPr>
                <w:ins w:id="8808" w:author="st1" w:date="2021-03-19T11:08:00Z"/>
                <w:del w:id="8809" w:author="阿毛" w:date="2021-05-21T17:53:00Z"/>
                <w:rFonts w:ascii="標楷體" w:eastAsia="標楷體" w:hAnsi="標楷體"/>
              </w:rPr>
            </w:pPr>
            <w:ins w:id="8810" w:author="st1" w:date="2021-03-19T11:08:00Z">
              <w:del w:id="8811" w:author="阿毛" w:date="2021-05-21T17:53:00Z">
                <w:r w:rsidDel="00CB3FDD">
                  <w:rPr>
                    <w:rFonts w:ascii="標楷體" w:eastAsia="標楷體" w:hAnsi="標楷體" w:hint="eastAsia"/>
                  </w:rPr>
                  <w:delText>受理方式:</w:delText>
                </w:r>
              </w:del>
            </w:ins>
          </w:p>
          <w:p w14:paraId="4B2E4CDF" w14:textId="12A4CEC0" w:rsidR="00E24265" w:rsidRPr="00615D4B" w:rsidDel="00CB3FDD" w:rsidRDefault="006673B2" w:rsidP="006673B2">
            <w:pPr>
              <w:rPr>
                <w:del w:id="8812" w:author="阿毛" w:date="2021-05-21T17:53:00Z"/>
                <w:rFonts w:ascii="標楷體" w:eastAsia="標楷體" w:hAnsi="標楷體"/>
              </w:rPr>
            </w:pPr>
            <w:ins w:id="8813" w:author="st1" w:date="2021-03-19T11:08:00Z">
              <w:del w:id="8814" w:author="阿毛" w:date="2021-05-21T17:53:00Z">
                <w:r w:rsidDel="00CB3FDD">
                  <w:rPr>
                    <w:rFonts w:ascii="標楷體" w:eastAsia="標楷體" w:hAnsi="標楷體" w:hint="eastAsia"/>
                  </w:rPr>
                  <w:delText>未揭露債權金融機構代號:須為有效消債條例金融機構代號;填報未列在(Z90)(Z91)之其他債權機構總代號(檔案通知其回報債權)</w:delText>
                </w:r>
              </w:del>
            </w:ins>
          </w:p>
        </w:tc>
      </w:tr>
      <w:tr w:rsidR="00E24265" w:rsidRPr="00615D4B" w:rsidDel="00CB3FDD" w14:paraId="00394011" w14:textId="1F4D4E1B" w:rsidTr="005F76AD">
        <w:trPr>
          <w:trHeight w:val="321"/>
          <w:del w:id="881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28CBCBD" w14:textId="45ECB27E" w:rsidR="00E24265" w:rsidRPr="00615D4B" w:rsidDel="00CB3FDD" w:rsidRDefault="00E24265" w:rsidP="005F76AD">
            <w:pPr>
              <w:rPr>
                <w:del w:id="8816" w:author="阿毛" w:date="2021-05-21T17:53:00Z"/>
                <w:rFonts w:ascii="標楷體" w:eastAsia="標楷體" w:hAnsi="標楷體"/>
              </w:rPr>
            </w:pPr>
            <w:del w:id="8817"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C3173EE" w14:textId="24886311" w:rsidR="00E24265" w:rsidRPr="00615D4B" w:rsidDel="00CB3FDD" w:rsidRDefault="00E24265" w:rsidP="005F76AD">
            <w:pPr>
              <w:rPr>
                <w:del w:id="8818" w:author="阿毛" w:date="2021-05-21T17:53:00Z"/>
                <w:rFonts w:ascii="標楷體" w:eastAsia="標楷體" w:hAnsi="標楷體"/>
              </w:rPr>
            </w:pPr>
          </w:p>
        </w:tc>
      </w:tr>
      <w:tr w:rsidR="00E24265" w:rsidRPr="00615D4B" w:rsidDel="00CB3FDD" w14:paraId="57DFEC13" w14:textId="2A683047" w:rsidTr="005F76AD">
        <w:trPr>
          <w:trHeight w:val="1311"/>
          <w:del w:id="881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F5B6E0B" w14:textId="487E38C6" w:rsidR="00E24265" w:rsidRPr="00615D4B" w:rsidDel="00CB3FDD" w:rsidRDefault="00E24265" w:rsidP="005F76AD">
            <w:pPr>
              <w:rPr>
                <w:del w:id="8820" w:author="阿毛" w:date="2021-05-21T17:53:00Z"/>
                <w:rFonts w:ascii="標楷體" w:eastAsia="標楷體" w:hAnsi="標楷體"/>
              </w:rPr>
            </w:pPr>
            <w:del w:id="8821"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19979BB" w14:textId="2D54D47B" w:rsidR="00E24265" w:rsidRPr="00615D4B" w:rsidDel="00CB3FDD" w:rsidRDefault="00E24265" w:rsidP="005F76AD">
            <w:pPr>
              <w:rPr>
                <w:del w:id="8822" w:author="阿毛" w:date="2021-05-21T17:53:00Z"/>
                <w:rFonts w:ascii="標楷體" w:eastAsia="標楷體" w:hAnsi="標楷體"/>
              </w:rPr>
            </w:pPr>
          </w:p>
        </w:tc>
      </w:tr>
      <w:tr w:rsidR="00E24265" w:rsidRPr="00615D4B" w:rsidDel="00CB3FDD" w14:paraId="14AE8288" w14:textId="229B8D34" w:rsidTr="005F76AD">
        <w:trPr>
          <w:trHeight w:val="278"/>
          <w:del w:id="882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4707962" w14:textId="250F4DC7" w:rsidR="00E24265" w:rsidRPr="00615D4B" w:rsidDel="00CB3FDD" w:rsidRDefault="00E24265" w:rsidP="005F76AD">
            <w:pPr>
              <w:rPr>
                <w:del w:id="8824" w:author="阿毛" w:date="2021-05-21T17:53:00Z"/>
                <w:rFonts w:ascii="標楷體" w:eastAsia="標楷體" w:hAnsi="標楷體"/>
              </w:rPr>
            </w:pPr>
            <w:del w:id="8825"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9ED6E55" w14:textId="5727880F" w:rsidR="00E24265" w:rsidRPr="00615D4B" w:rsidDel="00CB3FDD" w:rsidRDefault="00E24265" w:rsidP="005F76AD">
            <w:pPr>
              <w:rPr>
                <w:del w:id="8826" w:author="阿毛" w:date="2021-05-21T17:53:00Z"/>
                <w:rFonts w:ascii="標楷體" w:eastAsia="標楷體" w:hAnsi="標楷體"/>
              </w:rPr>
            </w:pPr>
          </w:p>
        </w:tc>
      </w:tr>
      <w:tr w:rsidR="006673B2" w:rsidRPr="00615D4B" w:rsidDel="00CB3FDD" w14:paraId="76A31F9D" w14:textId="1B3F4235" w:rsidTr="005F76AD">
        <w:trPr>
          <w:trHeight w:val="358"/>
          <w:del w:id="882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5D2521C" w14:textId="36527697" w:rsidR="006673B2" w:rsidRPr="00615D4B" w:rsidDel="00CB3FDD" w:rsidRDefault="006673B2" w:rsidP="006673B2">
            <w:pPr>
              <w:rPr>
                <w:del w:id="8828" w:author="阿毛" w:date="2021-05-21T17:53:00Z"/>
                <w:rFonts w:ascii="標楷體" w:eastAsia="標楷體" w:hAnsi="標楷體"/>
              </w:rPr>
            </w:pPr>
            <w:del w:id="8829"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37CC8C2" w14:textId="3C148CA3" w:rsidR="006673B2" w:rsidRPr="009E4264" w:rsidDel="00CB3FDD" w:rsidRDefault="006673B2" w:rsidP="006673B2">
            <w:pPr>
              <w:rPr>
                <w:ins w:id="8830" w:author="st1" w:date="2021-03-19T11:08:00Z"/>
                <w:del w:id="8831" w:author="阿毛" w:date="2021-05-21T17:53:00Z"/>
                <w:rFonts w:ascii="標楷體" w:eastAsia="標楷體" w:hAnsi="標楷體"/>
              </w:rPr>
            </w:pPr>
            <w:ins w:id="8832" w:author="st1" w:date="2021-03-19T11:08:00Z">
              <w:del w:id="8833" w:author="阿毛" w:date="2021-05-21T17:53:00Z">
                <w:r w:rsidDel="00CB3FDD">
                  <w:rPr>
                    <w:rFonts w:ascii="標楷體" w:eastAsia="標楷體" w:hAnsi="標楷體" w:hint="eastAsia"/>
                  </w:rPr>
                  <w:delText>重要檢核:</w:delText>
                </w:r>
              </w:del>
            </w:ins>
          </w:p>
          <w:p w14:paraId="70A4A036" w14:textId="2E054545" w:rsidR="006673B2" w:rsidRPr="00615D4B" w:rsidDel="00CB3FDD" w:rsidRDefault="006673B2" w:rsidP="006673B2">
            <w:pPr>
              <w:rPr>
                <w:del w:id="8834" w:author="阿毛" w:date="2021-05-21T17:53:00Z"/>
                <w:rFonts w:ascii="標楷體" w:eastAsia="標楷體" w:hAnsi="標楷體"/>
              </w:rPr>
            </w:pPr>
            <w:ins w:id="8835" w:author="st1" w:date="2021-03-19T11:08:00Z">
              <w:del w:id="8836" w:author="阿毛" w:date="2021-05-21T17:53:00Z">
                <w:r w:rsidDel="00CB3FDD">
                  <w:rPr>
                    <w:rFonts w:ascii="標楷體" w:eastAsia="標楷體" w:hAnsi="標楷體" w:hint="eastAsia"/>
                  </w:rPr>
                  <w:delText>止息基準日需等於協商申請日+25日</w:delText>
                </w:r>
              </w:del>
            </w:ins>
          </w:p>
        </w:tc>
      </w:tr>
      <w:tr w:rsidR="006673B2" w:rsidRPr="00615D4B" w:rsidDel="00CB3FDD" w14:paraId="5BC91127" w14:textId="609B6469" w:rsidTr="005F76AD">
        <w:trPr>
          <w:trHeight w:val="278"/>
          <w:del w:id="88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B00CEBB" w14:textId="095005F2" w:rsidR="006673B2" w:rsidRPr="00615D4B" w:rsidDel="00CB3FDD" w:rsidRDefault="006673B2" w:rsidP="006673B2">
            <w:pPr>
              <w:rPr>
                <w:del w:id="8838" w:author="阿毛" w:date="2021-05-21T17:53:00Z"/>
                <w:rFonts w:ascii="標楷體" w:eastAsia="標楷體" w:hAnsi="標楷體"/>
              </w:rPr>
            </w:pPr>
            <w:del w:id="8839"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907D026" w14:textId="5E00D294" w:rsidR="006673B2" w:rsidRPr="00615D4B" w:rsidDel="00CB3FDD" w:rsidRDefault="006673B2" w:rsidP="006673B2">
            <w:pPr>
              <w:rPr>
                <w:del w:id="8840" w:author="阿毛" w:date="2021-05-21T17:53:00Z"/>
                <w:rFonts w:ascii="標楷體" w:eastAsia="標楷體" w:hAnsi="標楷體"/>
              </w:rPr>
            </w:pPr>
          </w:p>
        </w:tc>
      </w:tr>
    </w:tbl>
    <w:p w14:paraId="4BA3ECB8" w14:textId="4467F885" w:rsidR="00E24265" w:rsidDel="00CB3FDD" w:rsidRDefault="00E24265" w:rsidP="00E24265">
      <w:pPr>
        <w:rPr>
          <w:del w:id="8841" w:author="阿毛" w:date="2021-05-21T17:53:00Z"/>
        </w:rPr>
      </w:pPr>
    </w:p>
    <w:p w14:paraId="6ABD29BB" w14:textId="058A74DD" w:rsidR="00E24265" w:rsidRPr="00615D4B" w:rsidDel="00CB3FDD" w:rsidRDefault="00E24265">
      <w:pPr>
        <w:pStyle w:val="a"/>
        <w:rPr>
          <w:del w:id="8842" w:author="阿毛" w:date="2021-05-21T17:53:00Z"/>
        </w:rPr>
      </w:pPr>
      <w:del w:id="8843" w:author="阿毛" w:date="2021-05-21T17:53:00Z">
        <w:r w:rsidRPr="00615D4B" w:rsidDel="00CB3FDD">
          <w:delText>UI</w:delText>
        </w:r>
        <w:r w:rsidRPr="00615D4B" w:rsidDel="00CB3FDD">
          <w:delText>畫面</w:delText>
        </w:r>
      </w:del>
    </w:p>
    <w:p w14:paraId="75F6D16F" w14:textId="642B5726" w:rsidR="00E24265" w:rsidDel="00CB3FDD" w:rsidRDefault="00E24265" w:rsidP="00E24265">
      <w:pPr>
        <w:pStyle w:val="42"/>
        <w:spacing w:after="72"/>
        <w:ind w:left="1133"/>
        <w:rPr>
          <w:del w:id="8844" w:author="阿毛" w:date="2021-05-21T17:53:00Z"/>
          <w:rFonts w:hAnsi="標楷體"/>
        </w:rPr>
      </w:pPr>
      <w:del w:id="8845" w:author="阿毛" w:date="2021-05-21T17:53:00Z">
        <w:r w:rsidRPr="00743962" w:rsidDel="00CB3FDD">
          <w:rPr>
            <w:rFonts w:hAnsi="標楷體" w:hint="eastAsia"/>
          </w:rPr>
          <w:delText>輸入畫面：</w:delText>
        </w:r>
      </w:del>
    </w:p>
    <w:p w14:paraId="18CD7BC0" w14:textId="19FC1879" w:rsidR="00E24265" w:rsidRPr="00C078BB" w:rsidDel="00CB3FDD" w:rsidRDefault="00B84146" w:rsidP="00E24265">
      <w:pPr>
        <w:pStyle w:val="42"/>
        <w:spacing w:after="72"/>
        <w:ind w:leftChars="0" w:left="0"/>
        <w:rPr>
          <w:del w:id="8846" w:author="阿毛" w:date="2021-05-21T17:53:00Z"/>
          <w:rFonts w:hAnsi="標楷體"/>
        </w:rPr>
      </w:pPr>
      <w:del w:id="8847" w:author="阿毛" w:date="2021-05-21T17:53:00Z">
        <w:r w:rsidRPr="00B84146" w:rsidDel="00CB3FDD">
          <w:rPr>
            <w:rFonts w:hAnsi="標楷體"/>
            <w:noProof/>
          </w:rPr>
          <w:drawing>
            <wp:inline distT="0" distB="0" distL="0" distR="0" wp14:anchorId="663A3A77" wp14:editId="7BF4C52E">
              <wp:extent cx="6793479" cy="207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793479" cy="2072640"/>
                      </a:xfrm>
                      <a:prstGeom prst="rect">
                        <a:avLst/>
                      </a:prstGeom>
                    </pic:spPr>
                  </pic:pic>
                </a:graphicData>
              </a:graphic>
            </wp:inline>
          </w:drawing>
        </w:r>
      </w:del>
    </w:p>
    <w:p w14:paraId="1E1121EF" w14:textId="58A16FA3" w:rsidR="00E24265" w:rsidDel="00CB3FDD" w:rsidRDefault="006673B2" w:rsidP="00E24265">
      <w:pPr>
        <w:pStyle w:val="1text"/>
        <w:rPr>
          <w:ins w:id="8848" w:author="st1" w:date="2021-03-19T11:10:00Z"/>
          <w:del w:id="8849" w:author="阿毛" w:date="2021-05-21T17:53:00Z"/>
          <w:rFonts w:ascii="Times New Roman" w:hAnsi="Times New Roman"/>
        </w:rPr>
      </w:pPr>
      <w:ins w:id="8850" w:author="st1" w:date="2021-03-19T11:09:00Z">
        <w:del w:id="8851" w:author="阿毛" w:date="2021-05-21T17:53:00Z">
          <w:r w:rsidRPr="006673B2" w:rsidDel="00CB3FDD">
            <w:rPr>
              <w:rFonts w:hAnsi="標楷體"/>
            </w:rPr>
            <w:lastRenderedPageBreak/>
            <w:drawing>
              <wp:inline distT="0" distB="0" distL="0" distR="0" wp14:anchorId="17127228" wp14:editId="3347FC52">
                <wp:extent cx="5125720" cy="2876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8190" cy="2889424"/>
                        </a:xfrm>
                        <a:prstGeom prst="rect">
                          <a:avLst/>
                        </a:prstGeom>
                      </pic:spPr>
                    </pic:pic>
                  </a:graphicData>
                </a:graphic>
              </wp:inline>
            </w:drawing>
          </w:r>
        </w:del>
      </w:ins>
    </w:p>
    <w:p w14:paraId="6325FE38" w14:textId="4444A72B" w:rsidR="006673B2" w:rsidDel="00CB3FDD" w:rsidRDefault="006673B2" w:rsidP="00E24265">
      <w:pPr>
        <w:pStyle w:val="1text"/>
        <w:rPr>
          <w:ins w:id="8852" w:author="st1" w:date="2021-03-19T11:10:00Z"/>
          <w:del w:id="8853" w:author="阿毛" w:date="2021-05-21T17:53:00Z"/>
          <w:rFonts w:ascii="Times New Roman" w:hAnsi="Times New Roman"/>
        </w:rPr>
      </w:pPr>
    </w:p>
    <w:p w14:paraId="2B7E094E" w14:textId="18CDE621" w:rsidR="006673B2" w:rsidDel="00CB3FDD" w:rsidRDefault="006673B2" w:rsidP="00E24265">
      <w:pPr>
        <w:pStyle w:val="1text"/>
        <w:rPr>
          <w:del w:id="8854" w:author="阿毛" w:date="2021-05-21T17:53:00Z"/>
          <w:rFonts w:ascii="Times New Roman" w:hAnsi="Times New Roman"/>
        </w:rPr>
      </w:pPr>
    </w:p>
    <w:p w14:paraId="124F959C" w14:textId="1704EFB4" w:rsidR="00E24265" w:rsidRPr="003972CE" w:rsidDel="00CB3FDD" w:rsidRDefault="00E24265">
      <w:pPr>
        <w:pStyle w:val="a"/>
        <w:rPr>
          <w:del w:id="8855" w:author="阿毛" w:date="2021-05-21T17:53:00Z"/>
        </w:rPr>
      </w:pPr>
      <w:del w:id="8856"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7820916" w14:textId="0F18B854" w:rsidTr="002240ED">
        <w:trPr>
          <w:trHeight w:val="388"/>
          <w:jc w:val="center"/>
          <w:del w:id="8857" w:author="阿毛" w:date="2021-05-21T17:53:00Z"/>
        </w:trPr>
        <w:tc>
          <w:tcPr>
            <w:tcW w:w="219" w:type="pct"/>
            <w:vMerge w:val="restart"/>
          </w:tcPr>
          <w:p w14:paraId="122B359A" w14:textId="6826CEA4" w:rsidR="00E24265" w:rsidRPr="00615D4B" w:rsidDel="00CB3FDD" w:rsidRDefault="00E24265" w:rsidP="005F76AD">
            <w:pPr>
              <w:rPr>
                <w:del w:id="8858" w:author="阿毛" w:date="2021-05-21T17:53:00Z"/>
                <w:rFonts w:ascii="標楷體" w:eastAsia="標楷體" w:hAnsi="標楷體"/>
              </w:rPr>
            </w:pPr>
            <w:del w:id="8859" w:author="阿毛" w:date="2021-05-21T17:53:00Z">
              <w:r w:rsidRPr="00615D4B" w:rsidDel="00CB3FDD">
                <w:rPr>
                  <w:rFonts w:ascii="標楷體" w:eastAsia="標楷體" w:hAnsi="標楷體"/>
                </w:rPr>
                <w:delText>序號</w:delText>
              </w:r>
            </w:del>
          </w:p>
        </w:tc>
        <w:tc>
          <w:tcPr>
            <w:tcW w:w="756" w:type="pct"/>
            <w:vMerge w:val="restart"/>
          </w:tcPr>
          <w:p w14:paraId="1EB403B4" w14:textId="278A8DDA" w:rsidR="00E24265" w:rsidRPr="00615D4B" w:rsidDel="00CB3FDD" w:rsidRDefault="00E24265" w:rsidP="005F76AD">
            <w:pPr>
              <w:rPr>
                <w:del w:id="8860" w:author="阿毛" w:date="2021-05-21T17:53:00Z"/>
                <w:rFonts w:ascii="標楷體" w:eastAsia="標楷體" w:hAnsi="標楷體"/>
              </w:rPr>
            </w:pPr>
            <w:del w:id="8861" w:author="阿毛" w:date="2021-05-21T17:53:00Z">
              <w:r w:rsidRPr="00615D4B" w:rsidDel="00CB3FDD">
                <w:rPr>
                  <w:rFonts w:ascii="標楷體" w:eastAsia="標楷體" w:hAnsi="標楷體"/>
                </w:rPr>
                <w:delText>欄位</w:delText>
              </w:r>
            </w:del>
          </w:p>
        </w:tc>
        <w:tc>
          <w:tcPr>
            <w:tcW w:w="2382" w:type="pct"/>
            <w:gridSpan w:val="5"/>
          </w:tcPr>
          <w:p w14:paraId="7AFED10D" w14:textId="416B9CA7" w:rsidR="00E24265" w:rsidRPr="00615D4B" w:rsidDel="00CB3FDD" w:rsidRDefault="00E24265" w:rsidP="005F76AD">
            <w:pPr>
              <w:jc w:val="center"/>
              <w:rPr>
                <w:del w:id="8862" w:author="阿毛" w:date="2021-05-21T17:53:00Z"/>
                <w:rFonts w:ascii="標楷體" w:eastAsia="標楷體" w:hAnsi="標楷體"/>
              </w:rPr>
            </w:pPr>
            <w:del w:id="8863" w:author="阿毛" w:date="2021-05-21T17:53:00Z">
              <w:r w:rsidRPr="00615D4B" w:rsidDel="00CB3FDD">
                <w:rPr>
                  <w:rFonts w:ascii="標楷體" w:eastAsia="標楷體" w:hAnsi="標楷體"/>
                </w:rPr>
                <w:delText>說明</w:delText>
              </w:r>
            </w:del>
          </w:p>
        </w:tc>
        <w:tc>
          <w:tcPr>
            <w:tcW w:w="1642" w:type="pct"/>
            <w:vMerge w:val="restart"/>
          </w:tcPr>
          <w:p w14:paraId="1CA6D690" w14:textId="4C81153E" w:rsidR="00E24265" w:rsidRPr="00615D4B" w:rsidDel="00CB3FDD" w:rsidRDefault="00E24265" w:rsidP="005F76AD">
            <w:pPr>
              <w:rPr>
                <w:del w:id="8864" w:author="阿毛" w:date="2021-05-21T17:53:00Z"/>
                <w:rFonts w:ascii="標楷體" w:eastAsia="標楷體" w:hAnsi="標楷體"/>
              </w:rPr>
            </w:pPr>
            <w:del w:id="8865" w:author="阿毛" w:date="2021-05-21T17:53:00Z">
              <w:r w:rsidRPr="00615D4B" w:rsidDel="00CB3FDD">
                <w:rPr>
                  <w:rFonts w:ascii="標楷體" w:eastAsia="標楷體" w:hAnsi="標楷體"/>
                </w:rPr>
                <w:delText>處理邏輯及注意事項</w:delText>
              </w:r>
            </w:del>
          </w:p>
        </w:tc>
      </w:tr>
      <w:tr w:rsidR="00E24265" w:rsidRPr="00615D4B" w:rsidDel="00CB3FDD" w14:paraId="07003D4E" w14:textId="494D72D6" w:rsidTr="002240ED">
        <w:trPr>
          <w:trHeight w:val="244"/>
          <w:jc w:val="center"/>
          <w:del w:id="8866" w:author="阿毛" w:date="2021-05-21T17:53:00Z"/>
        </w:trPr>
        <w:tc>
          <w:tcPr>
            <w:tcW w:w="219" w:type="pct"/>
            <w:vMerge/>
          </w:tcPr>
          <w:p w14:paraId="62A3625D" w14:textId="426428F6" w:rsidR="00E24265" w:rsidRPr="00615D4B" w:rsidDel="00CB3FDD" w:rsidRDefault="00E24265" w:rsidP="005F76AD">
            <w:pPr>
              <w:rPr>
                <w:del w:id="8867" w:author="阿毛" w:date="2021-05-21T17:53:00Z"/>
                <w:rFonts w:ascii="標楷體" w:eastAsia="標楷體" w:hAnsi="標楷體"/>
              </w:rPr>
            </w:pPr>
          </w:p>
        </w:tc>
        <w:tc>
          <w:tcPr>
            <w:tcW w:w="756" w:type="pct"/>
            <w:vMerge/>
          </w:tcPr>
          <w:p w14:paraId="31016DAA" w14:textId="178432EC" w:rsidR="00E24265" w:rsidRPr="00615D4B" w:rsidDel="00CB3FDD" w:rsidRDefault="00E24265" w:rsidP="005F76AD">
            <w:pPr>
              <w:rPr>
                <w:del w:id="8868" w:author="阿毛" w:date="2021-05-21T17:53:00Z"/>
                <w:rFonts w:ascii="標楷體" w:eastAsia="標楷體" w:hAnsi="標楷體"/>
              </w:rPr>
            </w:pPr>
          </w:p>
        </w:tc>
        <w:tc>
          <w:tcPr>
            <w:tcW w:w="624" w:type="pct"/>
          </w:tcPr>
          <w:p w14:paraId="1ED8F178" w14:textId="7BC3786A" w:rsidR="00E24265" w:rsidRPr="00615D4B" w:rsidDel="00CB3FDD" w:rsidRDefault="00E24265" w:rsidP="005F76AD">
            <w:pPr>
              <w:rPr>
                <w:del w:id="8869" w:author="阿毛" w:date="2021-05-21T17:53:00Z"/>
                <w:rFonts w:ascii="標楷體" w:eastAsia="標楷體" w:hAnsi="標楷體"/>
              </w:rPr>
            </w:pPr>
            <w:del w:id="8870" w:author="阿毛" w:date="2021-05-21T17:53:00Z">
              <w:r w:rsidRPr="00615D4B" w:rsidDel="00CB3FDD">
                <w:rPr>
                  <w:rFonts w:ascii="標楷體" w:eastAsia="標楷體" w:hAnsi="標楷體" w:hint="eastAsia"/>
                </w:rPr>
                <w:delText>資料型態長度</w:delText>
              </w:r>
            </w:del>
          </w:p>
        </w:tc>
        <w:tc>
          <w:tcPr>
            <w:tcW w:w="624" w:type="pct"/>
          </w:tcPr>
          <w:p w14:paraId="03B452DA" w14:textId="42D04374" w:rsidR="00E24265" w:rsidRPr="00615D4B" w:rsidDel="00CB3FDD" w:rsidRDefault="00E24265" w:rsidP="005F76AD">
            <w:pPr>
              <w:rPr>
                <w:del w:id="8871" w:author="阿毛" w:date="2021-05-21T17:53:00Z"/>
                <w:rFonts w:ascii="標楷體" w:eastAsia="標楷體" w:hAnsi="標楷體"/>
              </w:rPr>
            </w:pPr>
            <w:del w:id="8872" w:author="阿毛" w:date="2021-05-21T17:53:00Z">
              <w:r w:rsidRPr="00615D4B" w:rsidDel="00CB3FDD">
                <w:rPr>
                  <w:rFonts w:ascii="標楷體" w:eastAsia="標楷體" w:hAnsi="標楷體"/>
                </w:rPr>
                <w:delText>預設值</w:delText>
              </w:r>
            </w:del>
          </w:p>
        </w:tc>
        <w:tc>
          <w:tcPr>
            <w:tcW w:w="537" w:type="pct"/>
          </w:tcPr>
          <w:p w14:paraId="37DB28E6" w14:textId="24562B18" w:rsidR="00E24265" w:rsidRPr="00615D4B" w:rsidDel="00CB3FDD" w:rsidRDefault="00E24265" w:rsidP="005F76AD">
            <w:pPr>
              <w:rPr>
                <w:del w:id="8873" w:author="阿毛" w:date="2021-05-21T17:53:00Z"/>
                <w:rFonts w:ascii="標楷體" w:eastAsia="標楷體" w:hAnsi="標楷體"/>
              </w:rPr>
            </w:pPr>
            <w:del w:id="8874" w:author="阿毛" w:date="2021-05-21T17:53:00Z">
              <w:r w:rsidRPr="00615D4B" w:rsidDel="00CB3FDD">
                <w:rPr>
                  <w:rFonts w:ascii="標楷體" w:eastAsia="標楷體" w:hAnsi="標楷體"/>
                </w:rPr>
                <w:delText>選單內容</w:delText>
              </w:r>
            </w:del>
          </w:p>
        </w:tc>
        <w:tc>
          <w:tcPr>
            <w:tcW w:w="299" w:type="pct"/>
          </w:tcPr>
          <w:p w14:paraId="6DBCBFC4" w14:textId="167505EA" w:rsidR="00E24265" w:rsidRPr="00615D4B" w:rsidDel="00CB3FDD" w:rsidRDefault="00E24265" w:rsidP="005F76AD">
            <w:pPr>
              <w:rPr>
                <w:del w:id="8875" w:author="阿毛" w:date="2021-05-21T17:53:00Z"/>
                <w:rFonts w:ascii="標楷體" w:eastAsia="標楷體" w:hAnsi="標楷體"/>
              </w:rPr>
            </w:pPr>
            <w:del w:id="8876" w:author="阿毛" w:date="2021-05-21T17:53:00Z">
              <w:r w:rsidRPr="00615D4B" w:rsidDel="00CB3FDD">
                <w:rPr>
                  <w:rFonts w:ascii="標楷體" w:eastAsia="標楷體" w:hAnsi="標楷體"/>
                </w:rPr>
                <w:delText>必填</w:delText>
              </w:r>
            </w:del>
          </w:p>
        </w:tc>
        <w:tc>
          <w:tcPr>
            <w:tcW w:w="299" w:type="pct"/>
          </w:tcPr>
          <w:p w14:paraId="7D15B597" w14:textId="57738191" w:rsidR="00E24265" w:rsidRPr="00615D4B" w:rsidDel="00CB3FDD" w:rsidRDefault="00E24265" w:rsidP="005F76AD">
            <w:pPr>
              <w:rPr>
                <w:del w:id="8877" w:author="阿毛" w:date="2021-05-21T17:53:00Z"/>
                <w:rFonts w:ascii="標楷體" w:eastAsia="標楷體" w:hAnsi="標楷體"/>
              </w:rPr>
            </w:pPr>
            <w:del w:id="8878" w:author="阿毛" w:date="2021-05-21T17:53:00Z">
              <w:r w:rsidRPr="00615D4B" w:rsidDel="00CB3FDD">
                <w:rPr>
                  <w:rFonts w:ascii="標楷體" w:eastAsia="標楷體" w:hAnsi="標楷體"/>
                </w:rPr>
                <w:delText>R/W</w:delText>
              </w:r>
            </w:del>
          </w:p>
        </w:tc>
        <w:tc>
          <w:tcPr>
            <w:tcW w:w="1642" w:type="pct"/>
            <w:vMerge/>
          </w:tcPr>
          <w:p w14:paraId="44E45791" w14:textId="053E7CFC" w:rsidR="00E24265" w:rsidRPr="00615D4B" w:rsidDel="00CB3FDD" w:rsidRDefault="00E24265" w:rsidP="005F76AD">
            <w:pPr>
              <w:rPr>
                <w:del w:id="8879" w:author="阿毛" w:date="2021-05-21T17:53:00Z"/>
                <w:rFonts w:ascii="標楷體" w:eastAsia="標楷體" w:hAnsi="標楷體"/>
              </w:rPr>
            </w:pPr>
          </w:p>
        </w:tc>
      </w:tr>
      <w:tr w:rsidR="002240ED" w:rsidRPr="00615D4B" w:rsidDel="00CB3FDD" w14:paraId="0D12DF9C" w14:textId="6BEF3FC0" w:rsidTr="002240ED">
        <w:trPr>
          <w:trHeight w:val="291"/>
          <w:jc w:val="center"/>
          <w:del w:id="8880" w:author="阿毛" w:date="2021-05-21T17:53:00Z"/>
        </w:trPr>
        <w:tc>
          <w:tcPr>
            <w:tcW w:w="219" w:type="pct"/>
          </w:tcPr>
          <w:p w14:paraId="2F3C94D5" w14:textId="3B3B6AC9" w:rsidR="002240ED" w:rsidRPr="003E1E41" w:rsidDel="00CB3FDD" w:rsidRDefault="002240ED" w:rsidP="005F76AD">
            <w:pPr>
              <w:pStyle w:val="af9"/>
              <w:numPr>
                <w:ilvl w:val="0"/>
                <w:numId w:val="33"/>
              </w:numPr>
              <w:ind w:leftChars="0"/>
              <w:rPr>
                <w:del w:id="8881" w:author="阿毛" w:date="2021-05-21T17:53:00Z"/>
                <w:rFonts w:ascii="標楷體" w:eastAsia="標楷體" w:hAnsi="標楷體"/>
              </w:rPr>
            </w:pPr>
          </w:p>
        </w:tc>
        <w:tc>
          <w:tcPr>
            <w:tcW w:w="756" w:type="pct"/>
          </w:tcPr>
          <w:p w14:paraId="42266B66" w14:textId="509BCEEB" w:rsidR="002240ED" w:rsidRPr="00615D4B" w:rsidDel="00CB3FDD" w:rsidRDefault="002240ED" w:rsidP="005F76AD">
            <w:pPr>
              <w:rPr>
                <w:del w:id="8882" w:author="阿毛" w:date="2021-05-21T17:53:00Z"/>
                <w:rFonts w:ascii="標楷體" w:eastAsia="標楷體" w:hAnsi="標楷體"/>
              </w:rPr>
            </w:pPr>
            <w:del w:id="8883" w:author="阿毛" w:date="2021-05-21T17:53:00Z">
              <w:r w:rsidRPr="003E1E41" w:rsidDel="00CB3FDD">
                <w:rPr>
                  <w:rFonts w:ascii="標楷體" w:eastAsia="標楷體" w:hAnsi="標楷體" w:hint="eastAsia"/>
                </w:rPr>
                <w:delText>交易代碼</w:delText>
              </w:r>
            </w:del>
          </w:p>
        </w:tc>
        <w:tc>
          <w:tcPr>
            <w:tcW w:w="624" w:type="pct"/>
          </w:tcPr>
          <w:p w14:paraId="56F2EE7C" w14:textId="242235C5" w:rsidR="002240ED" w:rsidRPr="00615D4B" w:rsidDel="00CB3FDD" w:rsidRDefault="00137350" w:rsidP="005F76AD">
            <w:pPr>
              <w:rPr>
                <w:del w:id="8884" w:author="阿毛" w:date="2021-05-21T17:53:00Z"/>
                <w:rFonts w:ascii="標楷體" w:eastAsia="標楷體" w:hAnsi="標楷體"/>
              </w:rPr>
            </w:pPr>
            <w:ins w:id="8885" w:author="st1" w:date="2021-03-19T11:11:00Z">
              <w:del w:id="8886" w:author="阿毛" w:date="2021-05-21T17:53:00Z">
                <w:r w:rsidDel="00CB3FDD">
                  <w:rPr>
                    <w:rFonts w:ascii="標楷體" w:eastAsia="標楷體" w:hAnsi="標楷體" w:hint="eastAsia"/>
                  </w:rPr>
                  <w:delText>X(1)</w:delText>
                </w:r>
              </w:del>
            </w:ins>
          </w:p>
        </w:tc>
        <w:tc>
          <w:tcPr>
            <w:tcW w:w="624" w:type="pct"/>
          </w:tcPr>
          <w:p w14:paraId="40B4015C" w14:textId="4F759278" w:rsidR="002240ED" w:rsidRPr="00615D4B" w:rsidDel="00CB3FDD" w:rsidRDefault="002240ED" w:rsidP="005F76AD">
            <w:pPr>
              <w:rPr>
                <w:del w:id="8887" w:author="阿毛" w:date="2021-05-21T17:53:00Z"/>
                <w:rFonts w:ascii="標楷體" w:eastAsia="標楷體" w:hAnsi="標楷體"/>
              </w:rPr>
            </w:pPr>
          </w:p>
        </w:tc>
        <w:tc>
          <w:tcPr>
            <w:tcW w:w="537" w:type="pct"/>
          </w:tcPr>
          <w:p w14:paraId="54A4F8FE" w14:textId="270B56DE" w:rsidR="002240ED" w:rsidRPr="00615D4B" w:rsidDel="00CB3FDD" w:rsidRDefault="002240ED" w:rsidP="005F76AD">
            <w:pPr>
              <w:rPr>
                <w:del w:id="8888" w:author="阿毛" w:date="2021-05-21T17:53:00Z"/>
                <w:rFonts w:ascii="標楷體" w:eastAsia="標楷體" w:hAnsi="標楷體"/>
              </w:rPr>
            </w:pPr>
            <w:del w:id="8889" w:author="阿毛" w:date="2021-05-21T17:53:00Z">
              <w:r w:rsidDel="00CB3FDD">
                <w:rPr>
                  <w:rFonts w:ascii="標楷體" w:eastAsia="標楷體" w:hAnsi="標楷體" w:hint="eastAsia"/>
                </w:rPr>
                <w:delText>下拉式選單</w:delText>
              </w:r>
            </w:del>
          </w:p>
        </w:tc>
        <w:tc>
          <w:tcPr>
            <w:tcW w:w="299" w:type="pct"/>
          </w:tcPr>
          <w:p w14:paraId="57F1088E" w14:textId="791057FD" w:rsidR="002240ED" w:rsidRPr="00615D4B" w:rsidDel="00CB3FDD" w:rsidRDefault="002240ED" w:rsidP="005F76AD">
            <w:pPr>
              <w:rPr>
                <w:del w:id="8890" w:author="阿毛" w:date="2021-05-21T17:53:00Z"/>
                <w:rFonts w:ascii="標楷體" w:eastAsia="標楷體" w:hAnsi="標楷體"/>
              </w:rPr>
            </w:pPr>
          </w:p>
        </w:tc>
        <w:tc>
          <w:tcPr>
            <w:tcW w:w="299" w:type="pct"/>
          </w:tcPr>
          <w:p w14:paraId="54E21916" w14:textId="030C80D8" w:rsidR="002240ED" w:rsidRPr="00615D4B" w:rsidDel="00CB3FDD" w:rsidRDefault="002240ED" w:rsidP="005F76AD">
            <w:pPr>
              <w:rPr>
                <w:del w:id="8891" w:author="阿毛" w:date="2021-05-21T17:53:00Z"/>
                <w:rFonts w:ascii="標楷體" w:eastAsia="標楷體" w:hAnsi="標楷體"/>
              </w:rPr>
            </w:pPr>
          </w:p>
        </w:tc>
        <w:tc>
          <w:tcPr>
            <w:tcW w:w="1642" w:type="pct"/>
          </w:tcPr>
          <w:p w14:paraId="00E9313F" w14:textId="2F625F50" w:rsidR="002240ED" w:rsidRPr="00615D4B" w:rsidDel="00CB3FDD" w:rsidRDefault="00137350" w:rsidP="005F76AD">
            <w:pPr>
              <w:rPr>
                <w:del w:id="8892" w:author="阿毛" w:date="2021-05-21T17:53:00Z"/>
                <w:rFonts w:ascii="標楷體" w:eastAsia="標楷體" w:hAnsi="標楷體"/>
              </w:rPr>
            </w:pPr>
            <w:ins w:id="8893" w:author="st1" w:date="2021-03-19T11:11:00Z">
              <w:del w:id="8894" w:author="阿毛" w:date="2021-05-21T17:53:00Z">
                <w:r w:rsidRPr="00137350" w:rsidDel="00CB3FDD">
                  <w:rPr>
                    <w:rFonts w:ascii="標楷體" w:eastAsia="標楷體" w:hAnsi="標楷體" w:hint="eastAsia"/>
                  </w:rPr>
                  <w:delText>A:新增;C:異動;R:請求提供債權人清冊</w:delText>
                </w:r>
              </w:del>
            </w:ins>
            <w:del w:id="8895" w:author="阿毛" w:date="2021-05-21T17:53:00Z">
              <w:r w:rsidR="00502B06" w:rsidDel="00CB3FDD">
                <w:rPr>
                  <w:rFonts w:ascii="標楷體" w:eastAsia="標楷體" w:hAnsi="標楷體" w:hint="eastAsia"/>
                </w:rPr>
                <w:delText>待確認</w:delText>
              </w:r>
            </w:del>
          </w:p>
        </w:tc>
      </w:tr>
      <w:tr w:rsidR="002240ED" w:rsidRPr="00615D4B" w:rsidDel="00CB3FDD" w14:paraId="2055BBC5" w14:textId="6428CB8C" w:rsidTr="002240ED">
        <w:trPr>
          <w:trHeight w:val="291"/>
          <w:jc w:val="center"/>
          <w:del w:id="8896" w:author="阿毛" w:date="2021-05-21T17:53:00Z"/>
        </w:trPr>
        <w:tc>
          <w:tcPr>
            <w:tcW w:w="219" w:type="pct"/>
          </w:tcPr>
          <w:p w14:paraId="28190D1C" w14:textId="546D91B9" w:rsidR="002240ED" w:rsidRPr="003E1E41" w:rsidDel="00CB3FDD" w:rsidRDefault="002240ED" w:rsidP="005F76AD">
            <w:pPr>
              <w:pStyle w:val="af9"/>
              <w:numPr>
                <w:ilvl w:val="0"/>
                <w:numId w:val="33"/>
              </w:numPr>
              <w:ind w:leftChars="0"/>
              <w:rPr>
                <w:del w:id="8897" w:author="阿毛" w:date="2021-05-21T17:53:00Z"/>
                <w:rFonts w:ascii="標楷體" w:eastAsia="標楷體" w:hAnsi="標楷體"/>
              </w:rPr>
            </w:pPr>
          </w:p>
        </w:tc>
        <w:tc>
          <w:tcPr>
            <w:tcW w:w="756" w:type="pct"/>
          </w:tcPr>
          <w:p w14:paraId="6418BB4E" w14:textId="49497366" w:rsidR="002240ED" w:rsidRPr="00615D4B" w:rsidDel="00CB3FDD" w:rsidRDefault="002240ED" w:rsidP="005F76AD">
            <w:pPr>
              <w:rPr>
                <w:del w:id="8898" w:author="阿毛" w:date="2021-05-21T17:53:00Z"/>
                <w:rFonts w:ascii="標楷體" w:eastAsia="標楷體" w:hAnsi="標楷體"/>
              </w:rPr>
            </w:pPr>
            <w:del w:id="8899" w:author="阿毛" w:date="2021-05-21T17:53:00Z">
              <w:r w:rsidRPr="003E1E41" w:rsidDel="00CB3FDD">
                <w:rPr>
                  <w:rFonts w:ascii="標楷體" w:eastAsia="標楷體" w:hAnsi="標楷體" w:hint="eastAsia"/>
                </w:rPr>
                <w:delText>債務人IDN</w:delText>
              </w:r>
            </w:del>
          </w:p>
        </w:tc>
        <w:tc>
          <w:tcPr>
            <w:tcW w:w="624" w:type="pct"/>
          </w:tcPr>
          <w:p w14:paraId="23D69683" w14:textId="33986145" w:rsidR="002240ED" w:rsidRPr="00615D4B" w:rsidDel="00CB3FDD" w:rsidRDefault="00137350" w:rsidP="005F76AD">
            <w:pPr>
              <w:rPr>
                <w:del w:id="8900" w:author="阿毛" w:date="2021-05-21T17:53:00Z"/>
                <w:rFonts w:ascii="標楷體" w:eastAsia="標楷體" w:hAnsi="標楷體"/>
              </w:rPr>
            </w:pPr>
            <w:ins w:id="8901" w:author="st1" w:date="2021-03-19T11:11:00Z">
              <w:del w:id="8902" w:author="阿毛" w:date="2021-05-21T17:53:00Z">
                <w:r w:rsidDel="00CB3FDD">
                  <w:rPr>
                    <w:rFonts w:ascii="標楷體" w:eastAsia="標楷體" w:hAnsi="標楷體" w:hint="eastAsia"/>
                  </w:rPr>
                  <w:delText>X(10)</w:delText>
                </w:r>
              </w:del>
            </w:ins>
          </w:p>
        </w:tc>
        <w:tc>
          <w:tcPr>
            <w:tcW w:w="624" w:type="pct"/>
          </w:tcPr>
          <w:p w14:paraId="7A58E26C" w14:textId="77D85B18" w:rsidR="002240ED" w:rsidRPr="00615D4B" w:rsidDel="00CB3FDD" w:rsidRDefault="002240ED" w:rsidP="005F76AD">
            <w:pPr>
              <w:rPr>
                <w:del w:id="8903" w:author="阿毛" w:date="2021-05-21T17:53:00Z"/>
                <w:rFonts w:ascii="標楷體" w:eastAsia="標楷體" w:hAnsi="標楷體"/>
              </w:rPr>
            </w:pPr>
          </w:p>
        </w:tc>
        <w:tc>
          <w:tcPr>
            <w:tcW w:w="537" w:type="pct"/>
          </w:tcPr>
          <w:p w14:paraId="3EF34A56" w14:textId="422BAF6A" w:rsidR="002240ED" w:rsidRPr="00615D4B" w:rsidDel="00CB3FDD" w:rsidRDefault="002240ED" w:rsidP="005F76AD">
            <w:pPr>
              <w:rPr>
                <w:del w:id="8904" w:author="阿毛" w:date="2021-05-21T17:53:00Z"/>
                <w:rFonts w:ascii="標楷體" w:eastAsia="標楷體" w:hAnsi="標楷體"/>
              </w:rPr>
            </w:pPr>
          </w:p>
        </w:tc>
        <w:tc>
          <w:tcPr>
            <w:tcW w:w="299" w:type="pct"/>
          </w:tcPr>
          <w:p w14:paraId="16779DE3" w14:textId="20F54D8D" w:rsidR="002240ED" w:rsidRPr="00615D4B" w:rsidDel="00CB3FDD" w:rsidRDefault="002240ED" w:rsidP="005F76AD">
            <w:pPr>
              <w:rPr>
                <w:del w:id="8905" w:author="阿毛" w:date="2021-05-21T17:53:00Z"/>
                <w:rFonts w:ascii="標楷體" w:eastAsia="標楷體" w:hAnsi="標楷體"/>
              </w:rPr>
            </w:pPr>
          </w:p>
        </w:tc>
        <w:tc>
          <w:tcPr>
            <w:tcW w:w="299" w:type="pct"/>
          </w:tcPr>
          <w:p w14:paraId="05F0BC60" w14:textId="7DACDE1B" w:rsidR="002240ED" w:rsidRPr="00615D4B" w:rsidDel="00CB3FDD" w:rsidRDefault="002240ED" w:rsidP="005F76AD">
            <w:pPr>
              <w:rPr>
                <w:del w:id="8906" w:author="阿毛" w:date="2021-05-21T17:53:00Z"/>
                <w:rFonts w:ascii="標楷體" w:eastAsia="標楷體" w:hAnsi="標楷體"/>
              </w:rPr>
            </w:pPr>
          </w:p>
        </w:tc>
        <w:tc>
          <w:tcPr>
            <w:tcW w:w="1642" w:type="pct"/>
          </w:tcPr>
          <w:p w14:paraId="7F77571C" w14:textId="6BD1A160" w:rsidR="002240ED" w:rsidRPr="00615D4B" w:rsidDel="00CB3FDD" w:rsidRDefault="002240ED" w:rsidP="005F76AD">
            <w:pPr>
              <w:rPr>
                <w:del w:id="8907" w:author="阿毛" w:date="2021-05-21T17:53:00Z"/>
                <w:rFonts w:ascii="標楷體" w:eastAsia="標楷體" w:hAnsi="標楷體"/>
              </w:rPr>
            </w:pPr>
          </w:p>
        </w:tc>
      </w:tr>
      <w:tr w:rsidR="002240ED" w:rsidRPr="00615D4B" w:rsidDel="00CB3FDD" w14:paraId="02B62BBD" w14:textId="7BFC222F" w:rsidTr="002240ED">
        <w:trPr>
          <w:trHeight w:val="291"/>
          <w:jc w:val="center"/>
          <w:del w:id="8908" w:author="阿毛" w:date="2021-05-21T17:53:00Z"/>
        </w:trPr>
        <w:tc>
          <w:tcPr>
            <w:tcW w:w="219" w:type="pct"/>
          </w:tcPr>
          <w:p w14:paraId="14112BF1" w14:textId="0C159474" w:rsidR="002240ED" w:rsidRPr="003E1E41" w:rsidDel="00CB3FDD" w:rsidRDefault="002240ED" w:rsidP="005F76AD">
            <w:pPr>
              <w:pStyle w:val="af9"/>
              <w:numPr>
                <w:ilvl w:val="0"/>
                <w:numId w:val="33"/>
              </w:numPr>
              <w:ind w:leftChars="0"/>
              <w:rPr>
                <w:del w:id="8909" w:author="阿毛" w:date="2021-05-21T17:53:00Z"/>
                <w:rFonts w:ascii="標楷體" w:eastAsia="標楷體" w:hAnsi="標楷體"/>
              </w:rPr>
            </w:pPr>
          </w:p>
        </w:tc>
        <w:tc>
          <w:tcPr>
            <w:tcW w:w="756" w:type="pct"/>
          </w:tcPr>
          <w:p w14:paraId="71CF78F1" w14:textId="411DCE53" w:rsidR="002240ED" w:rsidRPr="00615D4B" w:rsidDel="00CB3FDD" w:rsidRDefault="002240ED" w:rsidP="005F76AD">
            <w:pPr>
              <w:rPr>
                <w:del w:id="8910" w:author="阿毛" w:date="2021-05-21T17:53:00Z"/>
                <w:rFonts w:ascii="標楷體" w:eastAsia="標楷體" w:hAnsi="標楷體"/>
              </w:rPr>
            </w:pPr>
            <w:del w:id="8911" w:author="阿毛" w:date="2021-05-21T17:53:00Z">
              <w:r w:rsidRPr="003E1E41" w:rsidDel="00CB3FDD">
                <w:rPr>
                  <w:rFonts w:ascii="標楷體" w:eastAsia="標楷體" w:hAnsi="標楷體" w:hint="eastAsia"/>
                </w:rPr>
                <w:delText>報送單位代號</w:delText>
              </w:r>
            </w:del>
          </w:p>
        </w:tc>
        <w:tc>
          <w:tcPr>
            <w:tcW w:w="624" w:type="pct"/>
          </w:tcPr>
          <w:p w14:paraId="3F5F9ED3" w14:textId="06875287" w:rsidR="002240ED" w:rsidRPr="00615D4B" w:rsidDel="00CB3FDD" w:rsidRDefault="00137350" w:rsidP="005F76AD">
            <w:pPr>
              <w:rPr>
                <w:del w:id="8912" w:author="阿毛" w:date="2021-05-21T17:53:00Z"/>
                <w:rFonts w:ascii="標楷體" w:eastAsia="標楷體" w:hAnsi="標楷體"/>
              </w:rPr>
            </w:pPr>
            <w:ins w:id="8913" w:author="st1" w:date="2021-03-19T11:11:00Z">
              <w:del w:id="8914" w:author="阿毛" w:date="2021-05-21T17:53:00Z">
                <w:r w:rsidDel="00CB3FDD">
                  <w:rPr>
                    <w:rFonts w:ascii="標楷體" w:eastAsia="標楷體" w:hAnsi="標楷體" w:hint="eastAsia"/>
                  </w:rPr>
                  <w:delText>X(3)</w:delText>
                </w:r>
              </w:del>
            </w:ins>
          </w:p>
        </w:tc>
        <w:tc>
          <w:tcPr>
            <w:tcW w:w="624" w:type="pct"/>
          </w:tcPr>
          <w:p w14:paraId="525CE66F" w14:textId="1075C2CA" w:rsidR="002240ED" w:rsidRPr="00615D4B" w:rsidDel="00CB3FDD" w:rsidRDefault="002240ED" w:rsidP="005F76AD">
            <w:pPr>
              <w:rPr>
                <w:del w:id="8915" w:author="阿毛" w:date="2021-05-21T17:53:00Z"/>
                <w:rFonts w:ascii="標楷體" w:eastAsia="標楷體" w:hAnsi="標楷體"/>
              </w:rPr>
            </w:pPr>
          </w:p>
        </w:tc>
        <w:tc>
          <w:tcPr>
            <w:tcW w:w="537" w:type="pct"/>
          </w:tcPr>
          <w:p w14:paraId="51010BBC" w14:textId="10BE6646" w:rsidR="002240ED" w:rsidRPr="00615D4B" w:rsidDel="00CB3FDD" w:rsidRDefault="002240ED" w:rsidP="005F76AD">
            <w:pPr>
              <w:rPr>
                <w:del w:id="8916" w:author="阿毛" w:date="2021-05-21T17:53:00Z"/>
                <w:rFonts w:ascii="標楷體" w:eastAsia="標楷體" w:hAnsi="標楷體"/>
              </w:rPr>
            </w:pPr>
          </w:p>
        </w:tc>
        <w:tc>
          <w:tcPr>
            <w:tcW w:w="299" w:type="pct"/>
          </w:tcPr>
          <w:p w14:paraId="302C1C37" w14:textId="73664951" w:rsidR="002240ED" w:rsidRPr="00615D4B" w:rsidDel="00CB3FDD" w:rsidRDefault="002240ED" w:rsidP="005F76AD">
            <w:pPr>
              <w:rPr>
                <w:del w:id="8917" w:author="阿毛" w:date="2021-05-21T17:53:00Z"/>
                <w:rFonts w:ascii="標楷體" w:eastAsia="標楷體" w:hAnsi="標楷體"/>
              </w:rPr>
            </w:pPr>
          </w:p>
        </w:tc>
        <w:tc>
          <w:tcPr>
            <w:tcW w:w="299" w:type="pct"/>
          </w:tcPr>
          <w:p w14:paraId="2743398E" w14:textId="3617A9FA" w:rsidR="002240ED" w:rsidRPr="00615D4B" w:rsidDel="00CB3FDD" w:rsidRDefault="002240ED" w:rsidP="005F76AD">
            <w:pPr>
              <w:rPr>
                <w:del w:id="8918" w:author="阿毛" w:date="2021-05-21T17:53:00Z"/>
                <w:rFonts w:ascii="標楷體" w:eastAsia="標楷體" w:hAnsi="標楷體"/>
              </w:rPr>
            </w:pPr>
          </w:p>
        </w:tc>
        <w:tc>
          <w:tcPr>
            <w:tcW w:w="1642" w:type="pct"/>
          </w:tcPr>
          <w:p w14:paraId="5903D2AD" w14:textId="44E0B7E8" w:rsidR="002240ED" w:rsidRPr="00615D4B" w:rsidDel="00CB3FDD" w:rsidRDefault="002240ED" w:rsidP="005F76AD">
            <w:pPr>
              <w:rPr>
                <w:del w:id="8919" w:author="阿毛" w:date="2021-05-21T17:53:00Z"/>
                <w:rFonts w:ascii="標楷體" w:eastAsia="標楷體" w:hAnsi="標楷體"/>
              </w:rPr>
            </w:pPr>
          </w:p>
        </w:tc>
      </w:tr>
      <w:tr w:rsidR="002240ED" w:rsidRPr="00615D4B" w:rsidDel="00CB3FDD" w14:paraId="1F992B8C" w14:textId="4096F646" w:rsidTr="002240ED">
        <w:trPr>
          <w:trHeight w:val="291"/>
          <w:jc w:val="center"/>
          <w:del w:id="8920" w:author="阿毛" w:date="2021-05-21T17:53:00Z"/>
        </w:trPr>
        <w:tc>
          <w:tcPr>
            <w:tcW w:w="219" w:type="pct"/>
          </w:tcPr>
          <w:p w14:paraId="21B8B2ED" w14:textId="12B85C4A" w:rsidR="002240ED" w:rsidRPr="003E1E41" w:rsidDel="00CB3FDD" w:rsidRDefault="002240ED" w:rsidP="005F76AD">
            <w:pPr>
              <w:pStyle w:val="af9"/>
              <w:numPr>
                <w:ilvl w:val="0"/>
                <w:numId w:val="33"/>
              </w:numPr>
              <w:ind w:leftChars="0"/>
              <w:rPr>
                <w:del w:id="8921" w:author="阿毛" w:date="2021-05-21T17:53:00Z"/>
                <w:rFonts w:ascii="標楷體" w:eastAsia="標楷體" w:hAnsi="標楷體"/>
              </w:rPr>
            </w:pPr>
          </w:p>
        </w:tc>
        <w:tc>
          <w:tcPr>
            <w:tcW w:w="756" w:type="pct"/>
          </w:tcPr>
          <w:p w14:paraId="45B4E998" w14:textId="6D5BB99C" w:rsidR="002240ED" w:rsidRPr="00615D4B" w:rsidDel="00CB3FDD" w:rsidRDefault="002240ED" w:rsidP="005F76AD">
            <w:pPr>
              <w:rPr>
                <w:del w:id="8922" w:author="阿毛" w:date="2021-05-21T17:53:00Z"/>
                <w:rFonts w:ascii="標楷體" w:eastAsia="標楷體" w:hAnsi="標楷體"/>
              </w:rPr>
            </w:pPr>
            <w:del w:id="8923" w:author="阿毛" w:date="2021-05-21T17:53:00Z">
              <w:r w:rsidRPr="003E1E41" w:rsidDel="00CB3FDD">
                <w:rPr>
                  <w:rFonts w:ascii="標楷體" w:eastAsia="標楷體" w:hAnsi="標楷體" w:hint="eastAsia"/>
                </w:rPr>
                <w:delText>協商申請日</w:delText>
              </w:r>
            </w:del>
          </w:p>
        </w:tc>
        <w:tc>
          <w:tcPr>
            <w:tcW w:w="624" w:type="pct"/>
          </w:tcPr>
          <w:p w14:paraId="48723F3D" w14:textId="75E5EAA8" w:rsidR="002240ED" w:rsidRPr="00615D4B" w:rsidDel="00CB3FDD" w:rsidRDefault="00137350" w:rsidP="005F76AD">
            <w:pPr>
              <w:rPr>
                <w:del w:id="8924" w:author="阿毛" w:date="2021-05-21T17:53:00Z"/>
                <w:rFonts w:ascii="標楷體" w:eastAsia="標楷體" w:hAnsi="標楷體"/>
              </w:rPr>
            </w:pPr>
            <w:ins w:id="8925" w:author="st1" w:date="2021-03-19T11:11:00Z">
              <w:del w:id="8926" w:author="阿毛" w:date="2021-05-21T17:53:00Z">
                <w:r w:rsidDel="00CB3FDD">
                  <w:rPr>
                    <w:rFonts w:ascii="標楷體" w:eastAsia="標楷體" w:hAnsi="標楷體" w:hint="eastAsia"/>
                  </w:rPr>
                  <w:delText>9(7)</w:delText>
                </w:r>
              </w:del>
            </w:ins>
          </w:p>
        </w:tc>
        <w:tc>
          <w:tcPr>
            <w:tcW w:w="624" w:type="pct"/>
          </w:tcPr>
          <w:p w14:paraId="61F0EAE3" w14:textId="08F71664" w:rsidR="002240ED" w:rsidRPr="00615D4B" w:rsidDel="00CB3FDD" w:rsidRDefault="00137350" w:rsidP="005F76AD">
            <w:pPr>
              <w:rPr>
                <w:del w:id="8927" w:author="阿毛" w:date="2021-05-21T17:53:00Z"/>
                <w:rFonts w:ascii="標楷體" w:eastAsia="標楷體" w:hAnsi="標楷體"/>
              </w:rPr>
            </w:pPr>
            <w:ins w:id="8928" w:author="st1" w:date="2021-03-19T11:11:00Z">
              <w:del w:id="8929" w:author="阿毛" w:date="2021-05-21T17:53:00Z">
                <w:r w:rsidDel="00CB3FDD">
                  <w:rPr>
                    <w:rFonts w:ascii="標楷體" w:eastAsia="標楷體" w:hAnsi="標楷體" w:hint="eastAsia"/>
                  </w:rPr>
                  <w:delText>會計日</w:delText>
                </w:r>
              </w:del>
            </w:ins>
          </w:p>
        </w:tc>
        <w:tc>
          <w:tcPr>
            <w:tcW w:w="537" w:type="pct"/>
          </w:tcPr>
          <w:p w14:paraId="726FFD99" w14:textId="0A22B094" w:rsidR="002240ED" w:rsidRPr="00615D4B" w:rsidDel="00CB3FDD" w:rsidRDefault="002240ED" w:rsidP="005F76AD">
            <w:pPr>
              <w:rPr>
                <w:del w:id="8930" w:author="阿毛" w:date="2021-05-21T17:53:00Z"/>
                <w:rFonts w:ascii="標楷體" w:eastAsia="標楷體" w:hAnsi="標楷體"/>
              </w:rPr>
            </w:pPr>
          </w:p>
        </w:tc>
        <w:tc>
          <w:tcPr>
            <w:tcW w:w="299" w:type="pct"/>
          </w:tcPr>
          <w:p w14:paraId="4D60CF71" w14:textId="6FDCE4B8" w:rsidR="002240ED" w:rsidRPr="00615D4B" w:rsidDel="00CB3FDD" w:rsidRDefault="002240ED" w:rsidP="005F76AD">
            <w:pPr>
              <w:rPr>
                <w:del w:id="8931" w:author="阿毛" w:date="2021-05-21T17:53:00Z"/>
                <w:rFonts w:ascii="標楷體" w:eastAsia="標楷體" w:hAnsi="標楷體"/>
              </w:rPr>
            </w:pPr>
          </w:p>
        </w:tc>
        <w:tc>
          <w:tcPr>
            <w:tcW w:w="299" w:type="pct"/>
          </w:tcPr>
          <w:p w14:paraId="1602FB71" w14:textId="083F6793" w:rsidR="002240ED" w:rsidRPr="00615D4B" w:rsidDel="00CB3FDD" w:rsidRDefault="002240ED" w:rsidP="005F76AD">
            <w:pPr>
              <w:rPr>
                <w:del w:id="8932" w:author="阿毛" w:date="2021-05-21T17:53:00Z"/>
                <w:rFonts w:ascii="標楷體" w:eastAsia="標楷體" w:hAnsi="標楷體"/>
              </w:rPr>
            </w:pPr>
          </w:p>
        </w:tc>
        <w:tc>
          <w:tcPr>
            <w:tcW w:w="1642" w:type="pct"/>
          </w:tcPr>
          <w:p w14:paraId="0B74EC48" w14:textId="03752848" w:rsidR="002240ED" w:rsidRPr="00615D4B" w:rsidDel="00CB3FDD" w:rsidRDefault="002240ED" w:rsidP="005F76AD">
            <w:pPr>
              <w:rPr>
                <w:del w:id="8933" w:author="阿毛" w:date="2021-05-21T17:53:00Z"/>
                <w:rFonts w:ascii="標楷體" w:eastAsia="標楷體" w:hAnsi="標楷體"/>
              </w:rPr>
            </w:pPr>
          </w:p>
        </w:tc>
      </w:tr>
      <w:tr w:rsidR="002240ED" w:rsidRPr="00615D4B" w:rsidDel="00CB3FDD" w14:paraId="06337F67" w14:textId="7E8B368D" w:rsidTr="002240ED">
        <w:trPr>
          <w:trHeight w:val="291"/>
          <w:jc w:val="center"/>
          <w:del w:id="8934" w:author="阿毛" w:date="2021-05-21T17:53:00Z"/>
        </w:trPr>
        <w:tc>
          <w:tcPr>
            <w:tcW w:w="219" w:type="pct"/>
          </w:tcPr>
          <w:p w14:paraId="522865D6" w14:textId="7A72A408" w:rsidR="002240ED" w:rsidRPr="003E1E41" w:rsidDel="00CB3FDD" w:rsidRDefault="002240ED" w:rsidP="005F76AD">
            <w:pPr>
              <w:pStyle w:val="af9"/>
              <w:numPr>
                <w:ilvl w:val="0"/>
                <w:numId w:val="33"/>
              </w:numPr>
              <w:ind w:leftChars="0"/>
              <w:rPr>
                <w:del w:id="8935" w:author="阿毛" w:date="2021-05-21T17:53:00Z"/>
                <w:rFonts w:ascii="標楷體" w:eastAsia="標楷體" w:hAnsi="標楷體"/>
              </w:rPr>
            </w:pPr>
          </w:p>
        </w:tc>
        <w:tc>
          <w:tcPr>
            <w:tcW w:w="756" w:type="pct"/>
          </w:tcPr>
          <w:p w14:paraId="72D7A39F" w14:textId="2DF0AE33" w:rsidR="002240ED" w:rsidRPr="00615D4B" w:rsidDel="00CB3FDD" w:rsidRDefault="002240ED" w:rsidP="005F76AD">
            <w:pPr>
              <w:rPr>
                <w:del w:id="8936" w:author="阿毛" w:date="2021-05-21T17:53:00Z"/>
                <w:rFonts w:ascii="標楷體" w:eastAsia="標楷體" w:hAnsi="標楷體"/>
              </w:rPr>
            </w:pPr>
            <w:del w:id="8937" w:author="阿毛" w:date="2021-05-21T17:53:00Z">
              <w:r w:rsidRPr="003E1E41" w:rsidDel="00CB3FDD">
                <w:rPr>
                  <w:rFonts w:ascii="標楷體" w:eastAsia="標楷體" w:hAnsi="標楷體" w:hint="eastAsia"/>
                </w:rPr>
                <w:delText>止息基準日</w:delText>
              </w:r>
            </w:del>
          </w:p>
        </w:tc>
        <w:tc>
          <w:tcPr>
            <w:tcW w:w="624" w:type="pct"/>
          </w:tcPr>
          <w:p w14:paraId="55AD05A5" w14:textId="0D87902A" w:rsidR="002240ED" w:rsidRPr="00615D4B" w:rsidDel="00CB3FDD" w:rsidRDefault="00137350" w:rsidP="005F76AD">
            <w:pPr>
              <w:rPr>
                <w:del w:id="8938" w:author="阿毛" w:date="2021-05-21T17:53:00Z"/>
                <w:rFonts w:ascii="標楷體" w:eastAsia="標楷體" w:hAnsi="標楷體"/>
              </w:rPr>
            </w:pPr>
            <w:ins w:id="8939" w:author="st1" w:date="2021-03-19T11:11:00Z">
              <w:del w:id="8940" w:author="阿毛" w:date="2021-05-21T17:53:00Z">
                <w:r w:rsidDel="00CB3FDD">
                  <w:rPr>
                    <w:rFonts w:ascii="標楷體" w:eastAsia="標楷體" w:hAnsi="標楷體" w:hint="eastAsia"/>
                  </w:rPr>
                  <w:delText>9(7)</w:delText>
                </w:r>
              </w:del>
            </w:ins>
          </w:p>
        </w:tc>
        <w:tc>
          <w:tcPr>
            <w:tcW w:w="624" w:type="pct"/>
          </w:tcPr>
          <w:p w14:paraId="69BE6095" w14:textId="24B25567" w:rsidR="002240ED" w:rsidRPr="00615D4B" w:rsidDel="00CB3FDD" w:rsidRDefault="002240ED" w:rsidP="005F76AD">
            <w:pPr>
              <w:rPr>
                <w:del w:id="8941" w:author="阿毛" w:date="2021-05-21T17:53:00Z"/>
                <w:rFonts w:ascii="標楷體" w:eastAsia="標楷體" w:hAnsi="標楷體"/>
              </w:rPr>
            </w:pPr>
          </w:p>
        </w:tc>
        <w:tc>
          <w:tcPr>
            <w:tcW w:w="537" w:type="pct"/>
          </w:tcPr>
          <w:p w14:paraId="478C2592" w14:textId="68832875" w:rsidR="002240ED" w:rsidRPr="00615D4B" w:rsidDel="00CB3FDD" w:rsidRDefault="002240ED" w:rsidP="005F76AD">
            <w:pPr>
              <w:rPr>
                <w:del w:id="8942" w:author="阿毛" w:date="2021-05-21T17:53:00Z"/>
                <w:rFonts w:ascii="標楷體" w:eastAsia="標楷體" w:hAnsi="標楷體"/>
              </w:rPr>
            </w:pPr>
          </w:p>
        </w:tc>
        <w:tc>
          <w:tcPr>
            <w:tcW w:w="299" w:type="pct"/>
          </w:tcPr>
          <w:p w14:paraId="668A2C07" w14:textId="0AB3FAC1" w:rsidR="002240ED" w:rsidRPr="00615D4B" w:rsidDel="00CB3FDD" w:rsidRDefault="002240ED" w:rsidP="005F76AD">
            <w:pPr>
              <w:rPr>
                <w:del w:id="8943" w:author="阿毛" w:date="2021-05-21T17:53:00Z"/>
                <w:rFonts w:ascii="標楷體" w:eastAsia="標楷體" w:hAnsi="標楷體"/>
              </w:rPr>
            </w:pPr>
          </w:p>
        </w:tc>
        <w:tc>
          <w:tcPr>
            <w:tcW w:w="299" w:type="pct"/>
          </w:tcPr>
          <w:p w14:paraId="5DC7E826" w14:textId="35A78752" w:rsidR="002240ED" w:rsidRPr="00615D4B" w:rsidDel="00CB3FDD" w:rsidRDefault="002240ED" w:rsidP="005F76AD">
            <w:pPr>
              <w:rPr>
                <w:del w:id="8944" w:author="阿毛" w:date="2021-05-21T17:53:00Z"/>
                <w:rFonts w:ascii="標楷體" w:eastAsia="標楷體" w:hAnsi="標楷體"/>
              </w:rPr>
            </w:pPr>
          </w:p>
        </w:tc>
        <w:tc>
          <w:tcPr>
            <w:tcW w:w="1642" w:type="pct"/>
          </w:tcPr>
          <w:p w14:paraId="5921F150" w14:textId="7552A4DA" w:rsidR="002240ED" w:rsidRPr="00615D4B" w:rsidDel="00CB3FDD" w:rsidRDefault="00137350" w:rsidP="005F76AD">
            <w:pPr>
              <w:rPr>
                <w:del w:id="8945" w:author="阿毛" w:date="2021-05-21T17:53:00Z"/>
                <w:rFonts w:ascii="標楷體" w:eastAsia="標楷體" w:hAnsi="標楷體"/>
              </w:rPr>
            </w:pPr>
            <w:ins w:id="8946" w:author="st1" w:date="2021-03-19T11:12:00Z">
              <w:del w:id="8947" w:author="阿毛" w:date="2021-05-21T17:53:00Z">
                <w:r w:rsidDel="00CB3FDD">
                  <w:rPr>
                    <w:rFonts w:ascii="標楷體" w:eastAsia="標楷體" w:hAnsi="標楷體" w:hint="eastAsia"/>
                  </w:rPr>
                  <w:delText>協商申請日+25天</w:delText>
                </w:r>
              </w:del>
            </w:ins>
          </w:p>
        </w:tc>
      </w:tr>
      <w:tr w:rsidR="002240ED" w:rsidRPr="00615D4B" w:rsidDel="00CB3FDD" w14:paraId="6078894B" w14:textId="4DF64121" w:rsidTr="002240ED">
        <w:trPr>
          <w:trHeight w:val="291"/>
          <w:jc w:val="center"/>
          <w:del w:id="8948" w:author="阿毛" w:date="2021-05-21T17:53:00Z"/>
        </w:trPr>
        <w:tc>
          <w:tcPr>
            <w:tcW w:w="219" w:type="pct"/>
          </w:tcPr>
          <w:p w14:paraId="00AB5722" w14:textId="3DB8CD10" w:rsidR="002240ED" w:rsidRPr="003E1E41" w:rsidDel="00CB3FDD" w:rsidRDefault="002240ED" w:rsidP="005F76AD">
            <w:pPr>
              <w:pStyle w:val="af9"/>
              <w:numPr>
                <w:ilvl w:val="0"/>
                <w:numId w:val="33"/>
              </w:numPr>
              <w:ind w:leftChars="0"/>
              <w:rPr>
                <w:del w:id="8949" w:author="阿毛" w:date="2021-05-21T17:53:00Z"/>
                <w:rFonts w:ascii="標楷體" w:eastAsia="標楷體" w:hAnsi="標楷體"/>
              </w:rPr>
            </w:pPr>
          </w:p>
        </w:tc>
        <w:tc>
          <w:tcPr>
            <w:tcW w:w="756" w:type="pct"/>
          </w:tcPr>
          <w:p w14:paraId="483A561E" w14:textId="0A9B7A6E" w:rsidR="002240ED" w:rsidRPr="00615D4B" w:rsidDel="00CB3FDD" w:rsidRDefault="002240ED" w:rsidP="005F76AD">
            <w:pPr>
              <w:rPr>
                <w:del w:id="8950" w:author="阿毛" w:date="2021-05-21T17:53:00Z"/>
                <w:rFonts w:ascii="標楷體" w:eastAsia="標楷體" w:hAnsi="標楷體"/>
              </w:rPr>
            </w:pPr>
            <w:del w:id="8951" w:author="阿毛" w:date="2021-05-21T17:53:00Z">
              <w:r w:rsidRPr="003E1E41" w:rsidDel="00CB3FDD">
                <w:rPr>
                  <w:rFonts w:ascii="標楷體" w:eastAsia="標楷體" w:hAnsi="標楷體" w:hint="eastAsia"/>
                </w:rPr>
                <w:delText>受理方式</w:delText>
              </w:r>
            </w:del>
          </w:p>
        </w:tc>
        <w:tc>
          <w:tcPr>
            <w:tcW w:w="624" w:type="pct"/>
          </w:tcPr>
          <w:p w14:paraId="0106A188" w14:textId="6EF2DF0B" w:rsidR="002240ED" w:rsidRPr="00615D4B" w:rsidDel="00CB3FDD" w:rsidRDefault="00137350" w:rsidP="005F76AD">
            <w:pPr>
              <w:rPr>
                <w:del w:id="8952" w:author="阿毛" w:date="2021-05-21T17:53:00Z"/>
                <w:rFonts w:ascii="標楷體" w:eastAsia="標楷體" w:hAnsi="標楷體"/>
              </w:rPr>
            </w:pPr>
            <w:ins w:id="8953" w:author="st1" w:date="2021-03-19T11:12:00Z">
              <w:del w:id="8954" w:author="阿毛" w:date="2021-05-21T17:53:00Z">
                <w:r w:rsidDel="00CB3FDD">
                  <w:rPr>
                    <w:rFonts w:ascii="標楷體" w:eastAsia="標楷體" w:hAnsi="標楷體" w:hint="eastAsia"/>
                  </w:rPr>
                  <w:delText>X(1)</w:delText>
                </w:r>
              </w:del>
            </w:ins>
          </w:p>
        </w:tc>
        <w:tc>
          <w:tcPr>
            <w:tcW w:w="624" w:type="pct"/>
          </w:tcPr>
          <w:p w14:paraId="766F9B2C" w14:textId="7663A141" w:rsidR="002240ED" w:rsidRPr="00615D4B" w:rsidDel="00CB3FDD" w:rsidRDefault="002240ED" w:rsidP="005F76AD">
            <w:pPr>
              <w:rPr>
                <w:del w:id="8955" w:author="阿毛" w:date="2021-05-21T17:53:00Z"/>
                <w:rFonts w:ascii="標楷體" w:eastAsia="標楷體" w:hAnsi="標楷體"/>
              </w:rPr>
            </w:pPr>
          </w:p>
        </w:tc>
        <w:tc>
          <w:tcPr>
            <w:tcW w:w="537" w:type="pct"/>
          </w:tcPr>
          <w:p w14:paraId="32A0CCBD" w14:textId="70E71473" w:rsidR="002240ED" w:rsidRPr="00615D4B" w:rsidDel="00CB3FDD" w:rsidRDefault="002240ED" w:rsidP="005F76AD">
            <w:pPr>
              <w:rPr>
                <w:del w:id="8956" w:author="阿毛" w:date="2021-05-21T17:53:00Z"/>
                <w:rFonts w:ascii="標楷體" w:eastAsia="標楷體" w:hAnsi="標楷體"/>
              </w:rPr>
            </w:pPr>
            <w:del w:id="8957" w:author="阿毛" w:date="2021-05-21T17:53:00Z">
              <w:r w:rsidDel="00CB3FDD">
                <w:rPr>
                  <w:rFonts w:ascii="標楷體" w:eastAsia="標楷體" w:hAnsi="標楷體" w:hint="eastAsia"/>
                </w:rPr>
                <w:delText>下拉式選單</w:delText>
              </w:r>
            </w:del>
          </w:p>
        </w:tc>
        <w:tc>
          <w:tcPr>
            <w:tcW w:w="299" w:type="pct"/>
          </w:tcPr>
          <w:p w14:paraId="5DDB474D" w14:textId="6C0875DD" w:rsidR="002240ED" w:rsidRPr="00615D4B" w:rsidDel="00CB3FDD" w:rsidRDefault="002240ED" w:rsidP="005F76AD">
            <w:pPr>
              <w:rPr>
                <w:del w:id="8958" w:author="阿毛" w:date="2021-05-21T17:53:00Z"/>
                <w:rFonts w:ascii="標楷體" w:eastAsia="標楷體" w:hAnsi="標楷體"/>
              </w:rPr>
            </w:pPr>
          </w:p>
        </w:tc>
        <w:tc>
          <w:tcPr>
            <w:tcW w:w="299" w:type="pct"/>
          </w:tcPr>
          <w:p w14:paraId="404B2A3E" w14:textId="1B9E8351" w:rsidR="002240ED" w:rsidRPr="00615D4B" w:rsidDel="00CB3FDD" w:rsidRDefault="002240ED" w:rsidP="005F76AD">
            <w:pPr>
              <w:rPr>
                <w:del w:id="8959" w:author="阿毛" w:date="2021-05-21T17:53:00Z"/>
                <w:rFonts w:ascii="標楷體" w:eastAsia="標楷體" w:hAnsi="標楷體"/>
              </w:rPr>
            </w:pPr>
          </w:p>
        </w:tc>
        <w:tc>
          <w:tcPr>
            <w:tcW w:w="1642" w:type="pct"/>
          </w:tcPr>
          <w:p w14:paraId="1EA05B20" w14:textId="40B9FA46" w:rsidR="002240ED" w:rsidRPr="00EF12D2" w:rsidDel="00CB3FDD" w:rsidRDefault="002240ED" w:rsidP="005F76AD">
            <w:pPr>
              <w:rPr>
                <w:del w:id="8960" w:author="阿毛" w:date="2021-05-21T17:53:00Z"/>
                <w:rFonts w:ascii="標楷體" w:eastAsia="標楷體" w:hAnsi="標楷體"/>
              </w:rPr>
            </w:pPr>
            <w:del w:id="8961" w:author="阿毛" w:date="2021-05-21T17:53:00Z">
              <w:r w:rsidRPr="00EF12D2" w:rsidDel="00CB3FDD">
                <w:rPr>
                  <w:rFonts w:ascii="標楷體" w:eastAsia="標楷體" w:hAnsi="標楷體" w:hint="eastAsia"/>
                </w:rPr>
                <w:delText>1</w:delText>
              </w:r>
            </w:del>
            <w:ins w:id="8962" w:author="st1" w:date="2021-03-19T11:12:00Z">
              <w:del w:id="8963" w:author="阿毛" w:date="2021-05-21T17:53:00Z">
                <w:r w:rsidR="00137350" w:rsidDel="00CB3FDD">
                  <w:rPr>
                    <w:rFonts w:ascii="標楷體" w:eastAsia="標楷體" w:hAnsi="標楷體"/>
                  </w:rPr>
                  <w:delText>A</w:delText>
                </w:r>
              </w:del>
            </w:ins>
            <w:del w:id="8964" w:author="阿毛" w:date="2021-05-21T17:53:00Z">
              <w:r w:rsidRPr="00EF12D2" w:rsidDel="00CB3FDD">
                <w:rPr>
                  <w:rFonts w:ascii="標楷體" w:eastAsia="標楷體" w:hAnsi="標楷體" w:hint="eastAsia"/>
                </w:rPr>
                <w:delText>:本行直接收件</w:delText>
              </w:r>
            </w:del>
          </w:p>
          <w:p w14:paraId="08D4A2DC" w14:textId="5FBF6E45" w:rsidR="002240ED" w:rsidRPr="00615D4B" w:rsidDel="00CB3FDD" w:rsidRDefault="002240ED" w:rsidP="005F76AD">
            <w:pPr>
              <w:rPr>
                <w:del w:id="8965" w:author="阿毛" w:date="2021-05-21T17:53:00Z"/>
                <w:rFonts w:ascii="標楷體" w:eastAsia="標楷體" w:hAnsi="標楷體"/>
              </w:rPr>
            </w:pPr>
            <w:del w:id="8966" w:author="阿毛" w:date="2021-05-21T17:53:00Z">
              <w:r w:rsidRPr="00EF12D2" w:rsidDel="00CB3FDD">
                <w:rPr>
                  <w:rFonts w:ascii="標楷體" w:eastAsia="標楷體" w:hAnsi="標楷體" w:hint="eastAsia"/>
                </w:rPr>
                <w:delText>2</w:delText>
              </w:r>
            </w:del>
            <w:ins w:id="8967" w:author="st1" w:date="2021-03-19T11:12:00Z">
              <w:del w:id="8968" w:author="阿毛" w:date="2021-05-21T17:53:00Z">
                <w:r w:rsidR="00137350" w:rsidDel="00CB3FDD">
                  <w:rPr>
                    <w:rFonts w:ascii="標楷體" w:eastAsia="標楷體" w:hAnsi="標楷體"/>
                  </w:rPr>
                  <w:delText>B</w:delText>
                </w:r>
              </w:del>
            </w:ins>
            <w:del w:id="8969" w:author="阿毛" w:date="2021-05-21T17:53:00Z">
              <w:r w:rsidRPr="00EF12D2" w:rsidDel="00CB3FDD">
                <w:rPr>
                  <w:rFonts w:ascii="標楷體" w:eastAsia="標楷體" w:hAnsi="標楷體" w:hint="eastAsia"/>
                </w:rPr>
                <w:delText>:他行轉介</w:delText>
              </w:r>
            </w:del>
          </w:p>
        </w:tc>
      </w:tr>
      <w:tr w:rsidR="002240ED" w:rsidRPr="00615D4B" w:rsidDel="00CB3FDD" w14:paraId="0CF9FA19" w14:textId="6F0E1642" w:rsidTr="002240ED">
        <w:trPr>
          <w:trHeight w:val="291"/>
          <w:jc w:val="center"/>
          <w:del w:id="8970" w:author="阿毛" w:date="2021-05-21T17:53:00Z"/>
        </w:trPr>
        <w:tc>
          <w:tcPr>
            <w:tcW w:w="219" w:type="pct"/>
          </w:tcPr>
          <w:p w14:paraId="0B37E501" w14:textId="7B2D76B0" w:rsidR="002240ED" w:rsidRPr="003E1E41" w:rsidDel="00CB3FDD" w:rsidRDefault="002240ED" w:rsidP="005F76AD">
            <w:pPr>
              <w:pStyle w:val="af9"/>
              <w:numPr>
                <w:ilvl w:val="0"/>
                <w:numId w:val="33"/>
              </w:numPr>
              <w:ind w:leftChars="0"/>
              <w:rPr>
                <w:del w:id="8971" w:author="阿毛" w:date="2021-05-21T17:53:00Z"/>
                <w:rFonts w:ascii="標楷體" w:eastAsia="標楷體" w:hAnsi="標楷體"/>
              </w:rPr>
            </w:pPr>
          </w:p>
        </w:tc>
        <w:tc>
          <w:tcPr>
            <w:tcW w:w="756" w:type="pct"/>
          </w:tcPr>
          <w:p w14:paraId="7A591A45" w14:textId="1DEEE52D" w:rsidR="002240ED" w:rsidRPr="00615D4B" w:rsidDel="00CB3FDD" w:rsidRDefault="002240ED" w:rsidP="005F76AD">
            <w:pPr>
              <w:rPr>
                <w:del w:id="8972" w:author="阿毛" w:date="2021-05-21T17:53:00Z"/>
                <w:rFonts w:ascii="標楷體" w:eastAsia="標楷體" w:hAnsi="標楷體"/>
              </w:rPr>
            </w:pPr>
            <w:del w:id="8973" w:author="阿毛" w:date="2021-05-21T17:53:00Z">
              <w:r w:rsidRPr="003E1E41" w:rsidDel="00CB3FDD">
                <w:rPr>
                  <w:rFonts w:ascii="標楷體" w:eastAsia="標楷體" w:hAnsi="標楷體" w:hint="eastAsia"/>
                </w:rPr>
                <w:delText>轉介金融機構代號</w:delText>
              </w:r>
            </w:del>
          </w:p>
        </w:tc>
        <w:tc>
          <w:tcPr>
            <w:tcW w:w="624" w:type="pct"/>
          </w:tcPr>
          <w:p w14:paraId="4751D123" w14:textId="28AC5B3E" w:rsidR="002240ED" w:rsidRPr="00615D4B" w:rsidDel="00CB3FDD" w:rsidRDefault="00137350" w:rsidP="005F76AD">
            <w:pPr>
              <w:rPr>
                <w:del w:id="8974" w:author="阿毛" w:date="2021-05-21T17:53:00Z"/>
                <w:rFonts w:ascii="標楷體" w:eastAsia="標楷體" w:hAnsi="標楷體"/>
              </w:rPr>
            </w:pPr>
            <w:ins w:id="8975" w:author="st1" w:date="2021-03-19T11:12:00Z">
              <w:del w:id="8976"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28D10029" w14:textId="773518C3" w:rsidR="002240ED" w:rsidRPr="00615D4B" w:rsidDel="00CB3FDD" w:rsidRDefault="002240ED" w:rsidP="005F76AD">
            <w:pPr>
              <w:rPr>
                <w:del w:id="8977" w:author="阿毛" w:date="2021-05-21T17:53:00Z"/>
                <w:rFonts w:ascii="標楷體" w:eastAsia="標楷體" w:hAnsi="標楷體"/>
              </w:rPr>
            </w:pPr>
          </w:p>
        </w:tc>
        <w:tc>
          <w:tcPr>
            <w:tcW w:w="537" w:type="pct"/>
          </w:tcPr>
          <w:p w14:paraId="74FFF391" w14:textId="4B03D65E" w:rsidR="002240ED" w:rsidRPr="00615D4B" w:rsidDel="00CB3FDD" w:rsidRDefault="002240ED" w:rsidP="005F76AD">
            <w:pPr>
              <w:rPr>
                <w:del w:id="8978" w:author="阿毛" w:date="2021-05-21T17:53:00Z"/>
                <w:rFonts w:ascii="標楷體" w:eastAsia="標楷體" w:hAnsi="標楷體"/>
              </w:rPr>
            </w:pPr>
          </w:p>
        </w:tc>
        <w:tc>
          <w:tcPr>
            <w:tcW w:w="299" w:type="pct"/>
          </w:tcPr>
          <w:p w14:paraId="1A2FF73E" w14:textId="6D43B2C8" w:rsidR="002240ED" w:rsidRPr="00615D4B" w:rsidDel="00CB3FDD" w:rsidRDefault="002240ED" w:rsidP="005F76AD">
            <w:pPr>
              <w:rPr>
                <w:del w:id="8979" w:author="阿毛" w:date="2021-05-21T17:53:00Z"/>
                <w:rFonts w:ascii="標楷體" w:eastAsia="標楷體" w:hAnsi="標楷體"/>
              </w:rPr>
            </w:pPr>
          </w:p>
        </w:tc>
        <w:tc>
          <w:tcPr>
            <w:tcW w:w="299" w:type="pct"/>
          </w:tcPr>
          <w:p w14:paraId="3D2CB8DA" w14:textId="592E8C4E" w:rsidR="002240ED" w:rsidRPr="00615D4B" w:rsidDel="00CB3FDD" w:rsidRDefault="002240ED" w:rsidP="005F76AD">
            <w:pPr>
              <w:rPr>
                <w:del w:id="8980" w:author="阿毛" w:date="2021-05-21T17:53:00Z"/>
                <w:rFonts w:ascii="標楷體" w:eastAsia="標楷體" w:hAnsi="標楷體"/>
              </w:rPr>
            </w:pPr>
          </w:p>
        </w:tc>
        <w:tc>
          <w:tcPr>
            <w:tcW w:w="1642" w:type="pct"/>
          </w:tcPr>
          <w:p w14:paraId="77BC46ED" w14:textId="69C96AAB" w:rsidR="002240ED" w:rsidRPr="00615D4B" w:rsidDel="00CB3FDD" w:rsidRDefault="002240ED" w:rsidP="005F76AD">
            <w:pPr>
              <w:rPr>
                <w:del w:id="8981" w:author="阿毛" w:date="2021-05-21T17:53:00Z"/>
                <w:rFonts w:ascii="標楷體" w:eastAsia="標楷體" w:hAnsi="標楷體"/>
              </w:rPr>
            </w:pPr>
          </w:p>
        </w:tc>
      </w:tr>
      <w:tr w:rsidR="002240ED" w:rsidRPr="00615D4B" w:rsidDel="00CB3FDD" w14:paraId="3DB6567E" w14:textId="083951BB" w:rsidTr="002240ED">
        <w:trPr>
          <w:trHeight w:val="291"/>
          <w:jc w:val="center"/>
          <w:del w:id="8982" w:author="阿毛" w:date="2021-05-21T17:53:00Z"/>
        </w:trPr>
        <w:tc>
          <w:tcPr>
            <w:tcW w:w="219" w:type="pct"/>
          </w:tcPr>
          <w:p w14:paraId="6CFC3844" w14:textId="0A78D0A6" w:rsidR="002240ED" w:rsidRPr="003E1E41" w:rsidDel="00CB3FDD" w:rsidRDefault="002240ED" w:rsidP="005F76AD">
            <w:pPr>
              <w:pStyle w:val="af9"/>
              <w:numPr>
                <w:ilvl w:val="0"/>
                <w:numId w:val="33"/>
              </w:numPr>
              <w:ind w:leftChars="0"/>
              <w:rPr>
                <w:del w:id="8983" w:author="阿毛" w:date="2021-05-21T17:53:00Z"/>
                <w:rFonts w:ascii="標楷體" w:eastAsia="標楷體" w:hAnsi="標楷體"/>
              </w:rPr>
            </w:pPr>
          </w:p>
        </w:tc>
        <w:tc>
          <w:tcPr>
            <w:tcW w:w="756" w:type="pct"/>
          </w:tcPr>
          <w:p w14:paraId="230788D5" w14:textId="79ACB0F0" w:rsidR="002240ED" w:rsidRPr="00615D4B" w:rsidDel="00CB3FDD" w:rsidRDefault="002240ED" w:rsidP="005F76AD">
            <w:pPr>
              <w:rPr>
                <w:del w:id="8984" w:author="阿毛" w:date="2021-05-21T17:53:00Z"/>
                <w:rFonts w:ascii="標楷體" w:eastAsia="標楷體" w:hAnsi="標楷體"/>
              </w:rPr>
            </w:pPr>
            <w:del w:id="8985" w:author="阿毛" w:date="2021-05-21T17:53:00Z">
              <w:r w:rsidRPr="003E1E41" w:rsidDel="00CB3FDD">
                <w:rPr>
                  <w:rFonts w:ascii="標楷體" w:eastAsia="標楷體" w:hAnsi="標楷體" w:hint="eastAsia"/>
                </w:rPr>
                <w:delText>未揭露債權機構代號1</w:delText>
              </w:r>
            </w:del>
          </w:p>
        </w:tc>
        <w:tc>
          <w:tcPr>
            <w:tcW w:w="624" w:type="pct"/>
          </w:tcPr>
          <w:p w14:paraId="73191E3B" w14:textId="5AC0DD51" w:rsidR="002240ED" w:rsidRPr="00615D4B" w:rsidDel="00CB3FDD" w:rsidRDefault="00137350" w:rsidP="005F76AD">
            <w:pPr>
              <w:rPr>
                <w:del w:id="8986" w:author="阿毛" w:date="2021-05-21T17:53:00Z"/>
                <w:rFonts w:ascii="標楷體" w:eastAsia="標楷體" w:hAnsi="標楷體"/>
              </w:rPr>
            </w:pPr>
            <w:ins w:id="8987" w:author="st1" w:date="2021-03-19T11:12:00Z">
              <w:del w:id="8988"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25A9A8E2" w14:textId="33F750FB" w:rsidR="002240ED" w:rsidRPr="00615D4B" w:rsidDel="00CB3FDD" w:rsidRDefault="002240ED" w:rsidP="005F76AD">
            <w:pPr>
              <w:rPr>
                <w:del w:id="8989" w:author="阿毛" w:date="2021-05-21T17:53:00Z"/>
                <w:rFonts w:ascii="標楷體" w:eastAsia="標楷體" w:hAnsi="標楷體"/>
              </w:rPr>
            </w:pPr>
          </w:p>
        </w:tc>
        <w:tc>
          <w:tcPr>
            <w:tcW w:w="537" w:type="pct"/>
          </w:tcPr>
          <w:p w14:paraId="78C0ABDB" w14:textId="31EA7DE2" w:rsidR="002240ED" w:rsidRPr="00615D4B" w:rsidDel="00CB3FDD" w:rsidRDefault="002240ED" w:rsidP="005F76AD">
            <w:pPr>
              <w:rPr>
                <w:del w:id="8990" w:author="阿毛" w:date="2021-05-21T17:53:00Z"/>
                <w:rFonts w:ascii="標楷體" w:eastAsia="標楷體" w:hAnsi="標楷體"/>
              </w:rPr>
            </w:pPr>
          </w:p>
        </w:tc>
        <w:tc>
          <w:tcPr>
            <w:tcW w:w="299" w:type="pct"/>
          </w:tcPr>
          <w:p w14:paraId="128DF4E3" w14:textId="0BEC12A2" w:rsidR="002240ED" w:rsidRPr="00615D4B" w:rsidDel="00CB3FDD" w:rsidRDefault="002240ED" w:rsidP="005F76AD">
            <w:pPr>
              <w:rPr>
                <w:del w:id="8991" w:author="阿毛" w:date="2021-05-21T17:53:00Z"/>
                <w:rFonts w:ascii="標楷體" w:eastAsia="標楷體" w:hAnsi="標楷體"/>
              </w:rPr>
            </w:pPr>
          </w:p>
        </w:tc>
        <w:tc>
          <w:tcPr>
            <w:tcW w:w="299" w:type="pct"/>
          </w:tcPr>
          <w:p w14:paraId="6AF8538C" w14:textId="7A9387EC" w:rsidR="002240ED" w:rsidRPr="00615D4B" w:rsidDel="00CB3FDD" w:rsidRDefault="002240ED" w:rsidP="005F76AD">
            <w:pPr>
              <w:rPr>
                <w:del w:id="8992" w:author="阿毛" w:date="2021-05-21T17:53:00Z"/>
                <w:rFonts w:ascii="標楷體" w:eastAsia="標楷體" w:hAnsi="標楷體"/>
              </w:rPr>
            </w:pPr>
          </w:p>
        </w:tc>
        <w:tc>
          <w:tcPr>
            <w:tcW w:w="1642" w:type="pct"/>
          </w:tcPr>
          <w:p w14:paraId="53AA0CB5" w14:textId="08D255FC" w:rsidR="002240ED" w:rsidRPr="00615D4B" w:rsidDel="00CB3FDD" w:rsidRDefault="002240ED" w:rsidP="005F76AD">
            <w:pPr>
              <w:rPr>
                <w:del w:id="8993" w:author="阿毛" w:date="2021-05-21T17:53:00Z"/>
                <w:rFonts w:ascii="標楷體" w:eastAsia="標楷體" w:hAnsi="標楷體"/>
              </w:rPr>
            </w:pPr>
          </w:p>
        </w:tc>
      </w:tr>
      <w:tr w:rsidR="002240ED" w:rsidRPr="00615D4B" w:rsidDel="00CB3FDD" w14:paraId="7F669600" w14:textId="1893F52F" w:rsidTr="002240ED">
        <w:trPr>
          <w:trHeight w:val="291"/>
          <w:jc w:val="center"/>
          <w:del w:id="8994" w:author="阿毛" w:date="2021-05-21T17:53:00Z"/>
        </w:trPr>
        <w:tc>
          <w:tcPr>
            <w:tcW w:w="219" w:type="pct"/>
          </w:tcPr>
          <w:p w14:paraId="1720F857" w14:textId="1A013AB8" w:rsidR="002240ED" w:rsidRPr="003E1E41" w:rsidDel="00CB3FDD" w:rsidRDefault="002240ED" w:rsidP="005F76AD">
            <w:pPr>
              <w:pStyle w:val="af9"/>
              <w:numPr>
                <w:ilvl w:val="0"/>
                <w:numId w:val="33"/>
              </w:numPr>
              <w:ind w:leftChars="0"/>
              <w:rPr>
                <w:del w:id="8995" w:author="阿毛" w:date="2021-05-21T17:53:00Z"/>
                <w:rFonts w:ascii="標楷體" w:eastAsia="標楷體" w:hAnsi="標楷體"/>
              </w:rPr>
            </w:pPr>
          </w:p>
        </w:tc>
        <w:tc>
          <w:tcPr>
            <w:tcW w:w="756" w:type="pct"/>
          </w:tcPr>
          <w:p w14:paraId="66E3EFE7" w14:textId="5088EA9A" w:rsidR="002240ED" w:rsidRPr="00615D4B" w:rsidDel="00CB3FDD" w:rsidRDefault="002240ED" w:rsidP="005F76AD">
            <w:pPr>
              <w:rPr>
                <w:del w:id="8996" w:author="阿毛" w:date="2021-05-21T17:53:00Z"/>
                <w:rFonts w:ascii="標楷體" w:eastAsia="標楷體" w:hAnsi="標楷體"/>
              </w:rPr>
            </w:pPr>
            <w:del w:id="8997" w:author="阿毛" w:date="2021-05-21T17:53:00Z">
              <w:r w:rsidRPr="003E1E41" w:rsidDel="00CB3FDD">
                <w:rPr>
                  <w:rFonts w:ascii="標楷體" w:eastAsia="標楷體" w:hAnsi="標楷體" w:hint="eastAsia"/>
                </w:rPr>
                <w:delText>未揭露債權機構代號2</w:delText>
              </w:r>
            </w:del>
          </w:p>
        </w:tc>
        <w:tc>
          <w:tcPr>
            <w:tcW w:w="624" w:type="pct"/>
          </w:tcPr>
          <w:p w14:paraId="51776A00" w14:textId="10A9825C" w:rsidR="002240ED" w:rsidRPr="00615D4B" w:rsidDel="00CB3FDD" w:rsidRDefault="00137350" w:rsidP="005F76AD">
            <w:pPr>
              <w:rPr>
                <w:del w:id="8998" w:author="阿毛" w:date="2021-05-21T17:53:00Z"/>
                <w:rFonts w:ascii="標楷體" w:eastAsia="標楷體" w:hAnsi="標楷體"/>
              </w:rPr>
            </w:pPr>
            <w:ins w:id="8999" w:author="st1" w:date="2021-03-19T11:12:00Z">
              <w:del w:id="9000"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6D2A7038" w14:textId="51FAC92E" w:rsidR="002240ED" w:rsidRPr="00615D4B" w:rsidDel="00CB3FDD" w:rsidRDefault="002240ED" w:rsidP="005F76AD">
            <w:pPr>
              <w:rPr>
                <w:del w:id="9001" w:author="阿毛" w:date="2021-05-21T17:53:00Z"/>
                <w:rFonts w:ascii="標楷體" w:eastAsia="標楷體" w:hAnsi="標楷體"/>
              </w:rPr>
            </w:pPr>
          </w:p>
        </w:tc>
        <w:tc>
          <w:tcPr>
            <w:tcW w:w="537" w:type="pct"/>
          </w:tcPr>
          <w:p w14:paraId="101FF59B" w14:textId="1D04C7AC" w:rsidR="002240ED" w:rsidRPr="00615D4B" w:rsidDel="00CB3FDD" w:rsidRDefault="002240ED" w:rsidP="005F76AD">
            <w:pPr>
              <w:rPr>
                <w:del w:id="9002" w:author="阿毛" w:date="2021-05-21T17:53:00Z"/>
                <w:rFonts w:ascii="標楷體" w:eastAsia="標楷體" w:hAnsi="標楷體"/>
              </w:rPr>
            </w:pPr>
          </w:p>
        </w:tc>
        <w:tc>
          <w:tcPr>
            <w:tcW w:w="299" w:type="pct"/>
          </w:tcPr>
          <w:p w14:paraId="351DE618" w14:textId="5B6CE2C8" w:rsidR="002240ED" w:rsidRPr="00615D4B" w:rsidDel="00CB3FDD" w:rsidRDefault="002240ED" w:rsidP="005F76AD">
            <w:pPr>
              <w:rPr>
                <w:del w:id="9003" w:author="阿毛" w:date="2021-05-21T17:53:00Z"/>
                <w:rFonts w:ascii="標楷體" w:eastAsia="標楷體" w:hAnsi="標楷體"/>
              </w:rPr>
            </w:pPr>
          </w:p>
        </w:tc>
        <w:tc>
          <w:tcPr>
            <w:tcW w:w="299" w:type="pct"/>
          </w:tcPr>
          <w:p w14:paraId="5710F5B1" w14:textId="7B44EF90" w:rsidR="002240ED" w:rsidRPr="00615D4B" w:rsidDel="00CB3FDD" w:rsidRDefault="002240ED" w:rsidP="005F76AD">
            <w:pPr>
              <w:rPr>
                <w:del w:id="9004" w:author="阿毛" w:date="2021-05-21T17:53:00Z"/>
                <w:rFonts w:ascii="標楷體" w:eastAsia="標楷體" w:hAnsi="標楷體"/>
              </w:rPr>
            </w:pPr>
          </w:p>
        </w:tc>
        <w:tc>
          <w:tcPr>
            <w:tcW w:w="1642" w:type="pct"/>
          </w:tcPr>
          <w:p w14:paraId="40AE7260" w14:textId="1EA77082" w:rsidR="002240ED" w:rsidRPr="00615D4B" w:rsidDel="00CB3FDD" w:rsidRDefault="002240ED" w:rsidP="005F76AD">
            <w:pPr>
              <w:rPr>
                <w:del w:id="9005" w:author="阿毛" w:date="2021-05-21T17:53:00Z"/>
                <w:rFonts w:ascii="標楷體" w:eastAsia="標楷體" w:hAnsi="標楷體"/>
              </w:rPr>
            </w:pPr>
          </w:p>
        </w:tc>
      </w:tr>
      <w:tr w:rsidR="002240ED" w:rsidRPr="00615D4B" w:rsidDel="00CB3FDD" w14:paraId="45365CD4" w14:textId="46021C9C" w:rsidTr="002240ED">
        <w:trPr>
          <w:trHeight w:val="291"/>
          <w:jc w:val="center"/>
          <w:del w:id="9006" w:author="阿毛" w:date="2021-05-21T17:53:00Z"/>
        </w:trPr>
        <w:tc>
          <w:tcPr>
            <w:tcW w:w="219" w:type="pct"/>
          </w:tcPr>
          <w:p w14:paraId="1D9588FF" w14:textId="7F31CA43" w:rsidR="002240ED" w:rsidRPr="003E1E41" w:rsidDel="00CB3FDD" w:rsidRDefault="002240ED" w:rsidP="005F76AD">
            <w:pPr>
              <w:pStyle w:val="af9"/>
              <w:numPr>
                <w:ilvl w:val="0"/>
                <w:numId w:val="33"/>
              </w:numPr>
              <w:ind w:leftChars="0"/>
              <w:rPr>
                <w:del w:id="9007" w:author="阿毛" w:date="2021-05-21T17:53:00Z"/>
                <w:rFonts w:ascii="標楷體" w:eastAsia="標楷體" w:hAnsi="標楷體"/>
              </w:rPr>
            </w:pPr>
          </w:p>
        </w:tc>
        <w:tc>
          <w:tcPr>
            <w:tcW w:w="756" w:type="pct"/>
          </w:tcPr>
          <w:p w14:paraId="0CB55005" w14:textId="04A6CE39" w:rsidR="002240ED" w:rsidRPr="00615D4B" w:rsidDel="00CB3FDD" w:rsidRDefault="002240ED" w:rsidP="005F76AD">
            <w:pPr>
              <w:rPr>
                <w:del w:id="9008" w:author="阿毛" w:date="2021-05-21T17:53:00Z"/>
                <w:rFonts w:ascii="標楷體" w:eastAsia="標楷體" w:hAnsi="標楷體"/>
              </w:rPr>
            </w:pPr>
            <w:del w:id="9009" w:author="阿毛" w:date="2021-05-21T17:53:00Z">
              <w:r w:rsidRPr="003E1E41" w:rsidDel="00CB3FDD">
                <w:rPr>
                  <w:rFonts w:ascii="標楷體" w:eastAsia="標楷體" w:hAnsi="標楷體" w:hint="eastAsia"/>
                </w:rPr>
                <w:delText>未揭露債權機構代號3</w:delText>
              </w:r>
            </w:del>
          </w:p>
        </w:tc>
        <w:tc>
          <w:tcPr>
            <w:tcW w:w="624" w:type="pct"/>
          </w:tcPr>
          <w:p w14:paraId="22CB77D5" w14:textId="2ACA7A79" w:rsidR="002240ED" w:rsidRPr="00615D4B" w:rsidDel="00CB3FDD" w:rsidRDefault="00137350" w:rsidP="005F76AD">
            <w:pPr>
              <w:rPr>
                <w:del w:id="9010" w:author="阿毛" w:date="2021-05-21T17:53:00Z"/>
                <w:rFonts w:ascii="標楷體" w:eastAsia="標楷體" w:hAnsi="標楷體"/>
              </w:rPr>
            </w:pPr>
            <w:ins w:id="9011" w:author="st1" w:date="2021-03-19T11:12:00Z">
              <w:del w:id="9012" w:author="阿毛" w:date="2021-05-21T17:53:00Z">
                <w:r w:rsidDel="00CB3FDD">
                  <w:rPr>
                    <w:rFonts w:ascii="標楷體" w:eastAsia="標楷體" w:hAnsi="標楷體" w:hint="eastAsia"/>
                  </w:rPr>
                  <w:delText>X</w:delText>
                </w:r>
                <w:r w:rsidDel="00CB3FDD">
                  <w:rPr>
                    <w:rFonts w:ascii="標楷體" w:eastAsia="標楷體" w:hAnsi="標楷體"/>
                  </w:rPr>
                  <w:delText>(3)</w:delText>
                </w:r>
              </w:del>
            </w:ins>
          </w:p>
        </w:tc>
        <w:tc>
          <w:tcPr>
            <w:tcW w:w="624" w:type="pct"/>
          </w:tcPr>
          <w:p w14:paraId="72C0D9B4" w14:textId="34C941E2" w:rsidR="002240ED" w:rsidRPr="00615D4B" w:rsidDel="00CB3FDD" w:rsidRDefault="002240ED" w:rsidP="005F76AD">
            <w:pPr>
              <w:rPr>
                <w:del w:id="9013" w:author="阿毛" w:date="2021-05-21T17:53:00Z"/>
                <w:rFonts w:ascii="標楷體" w:eastAsia="標楷體" w:hAnsi="標楷體"/>
              </w:rPr>
            </w:pPr>
          </w:p>
        </w:tc>
        <w:tc>
          <w:tcPr>
            <w:tcW w:w="537" w:type="pct"/>
          </w:tcPr>
          <w:p w14:paraId="6B6CB87D" w14:textId="27F15159" w:rsidR="002240ED" w:rsidRPr="00615D4B" w:rsidDel="00CB3FDD" w:rsidRDefault="002240ED" w:rsidP="005F76AD">
            <w:pPr>
              <w:rPr>
                <w:del w:id="9014" w:author="阿毛" w:date="2021-05-21T17:53:00Z"/>
                <w:rFonts w:ascii="標楷體" w:eastAsia="標楷體" w:hAnsi="標楷體"/>
              </w:rPr>
            </w:pPr>
          </w:p>
        </w:tc>
        <w:tc>
          <w:tcPr>
            <w:tcW w:w="299" w:type="pct"/>
          </w:tcPr>
          <w:p w14:paraId="44EE750B" w14:textId="6FCA796D" w:rsidR="002240ED" w:rsidRPr="00615D4B" w:rsidDel="00CB3FDD" w:rsidRDefault="002240ED" w:rsidP="005F76AD">
            <w:pPr>
              <w:rPr>
                <w:del w:id="9015" w:author="阿毛" w:date="2021-05-21T17:53:00Z"/>
                <w:rFonts w:ascii="標楷體" w:eastAsia="標楷體" w:hAnsi="標楷體"/>
              </w:rPr>
            </w:pPr>
          </w:p>
        </w:tc>
        <w:tc>
          <w:tcPr>
            <w:tcW w:w="299" w:type="pct"/>
          </w:tcPr>
          <w:p w14:paraId="0B0CF48D" w14:textId="45A15058" w:rsidR="002240ED" w:rsidRPr="00615D4B" w:rsidDel="00CB3FDD" w:rsidRDefault="002240ED" w:rsidP="005F76AD">
            <w:pPr>
              <w:rPr>
                <w:del w:id="9016" w:author="阿毛" w:date="2021-05-21T17:53:00Z"/>
                <w:rFonts w:ascii="標楷體" w:eastAsia="標楷體" w:hAnsi="標楷體"/>
              </w:rPr>
            </w:pPr>
          </w:p>
        </w:tc>
        <w:tc>
          <w:tcPr>
            <w:tcW w:w="1642" w:type="pct"/>
          </w:tcPr>
          <w:p w14:paraId="0B0E78A1" w14:textId="589422A6" w:rsidR="002240ED" w:rsidRPr="00615D4B" w:rsidDel="00CB3FDD" w:rsidRDefault="002240ED" w:rsidP="005F76AD">
            <w:pPr>
              <w:rPr>
                <w:del w:id="9017" w:author="阿毛" w:date="2021-05-21T17:53:00Z"/>
                <w:rFonts w:ascii="標楷體" w:eastAsia="標楷體" w:hAnsi="標楷體"/>
              </w:rPr>
            </w:pPr>
          </w:p>
        </w:tc>
      </w:tr>
      <w:tr w:rsidR="002240ED" w:rsidRPr="00615D4B" w:rsidDel="00CB3FDD" w14:paraId="1A3F1BFE" w14:textId="23D00151" w:rsidTr="002240ED">
        <w:trPr>
          <w:trHeight w:val="291"/>
          <w:jc w:val="center"/>
          <w:del w:id="9018" w:author="阿毛" w:date="2021-05-21T17:53:00Z"/>
        </w:trPr>
        <w:tc>
          <w:tcPr>
            <w:tcW w:w="219" w:type="pct"/>
          </w:tcPr>
          <w:p w14:paraId="51940E86" w14:textId="5A107280" w:rsidR="002240ED" w:rsidRPr="003E1E41" w:rsidDel="00CB3FDD" w:rsidRDefault="002240ED" w:rsidP="005F76AD">
            <w:pPr>
              <w:pStyle w:val="af9"/>
              <w:numPr>
                <w:ilvl w:val="0"/>
                <w:numId w:val="33"/>
              </w:numPr>
              <w:ind w:leftChars="0"/>
              <w:rPr>
                <w:del w:id="9019" w:author="阿毛" w:date="2021-05-21T17:53:00Z"/>
                <w:rFonts w:ascii="標楷體" w:eastAsia="標楷體" w:hAnsi="標楷體"/>
              </w:rPr>
            </w:pPr>
          </w:p>
        </w:tc>
        <w:tc>
          <w:tcPr>
            <w:tcW w:w="756" w:type="pct"/>
          </w:tcPr>
          <w:p w14:paraId="37FE1EE5" w14:textId="3F5D4FB0" w:rsidR="002240ED" w:rsidRPr="00615D4B" w:rsidDel="00CB3FDD" w:rsidRDefault="002240ED" w:rsidP="005F76AD">
            <w:pPr>
              <w:rPr>
                <w:del w:id="9020" w:author="阿毛" w:date="2021-05-21T17:53:00Z"/>
                <w:rFonts w:ascii="標楷體" w:eastAsia="標楷體" w:hAnsi="標楷體"/>
              </w:rPr>
            </w:pPr>
            <w:del w:id="9021" w:author="阿毛" w:date="2021-05-21T17:53:00Z">
              <w:r w:rsidRPr="003E1E41" w:rsidDel="00CB3FDD">
                <w:rPr>
                  <w:rFonts w:ascii="標楷體" w:eastAsia="標楷體" w:hAnsi="標楷體" w:hint="eastAsia"/>
                </w:rPr>
                <w:delText>轉出JCIC文字檔日期</w:delText>
              </w:r>
            </w:del>
          </w:p>
        </w:tc>
        <w:tc>
          <w:tcPr>
            <w:tcW w:w="624" w:type="pct"/>
          </w:tcPr>
          <w:p w14:paraId="2AF40678" w14:textId="31856099" w:rsidR="002240ED" w:rsidRPr="00615D4B" w:rsidDel="00CB3FDD" w:rsidRDefault="00137350" w:rsidP="005F76AD">
            <w:pPr>
              <w:rPr>
                <w:del w:id="9022" w:author="阿毛" w:date="2021-05-21T17:53:00Z"/>
                <w:rFonts w:ascii="標楷體" w:eastAsia="標楷體" w:hAnsi="標楷體"/>
              </w:rPr>
            </w:pPr>
            <w:ins w:id="9023" w:author="st1" w:date="2021-03-19T11:13:00Z">
              <w:del w:id="9024" w:author="阿毛" w:date="2021-05-21T17:53:00Z">
                <w:r w:rsidDel="00CB3FDD">
                  <w:rPr>
                    <w:rFonts w:ascii="標楷體" w:eastAsia="標楷體" w:hAnsi="標楷體"/>
                  </w:rPr>
                  <w:delText>9</w:delText>
                </w:r>
              </w:del>
            </w:ins>
            <w:ins w:id="9025" w:author="st1" w:date="2021-03-19T11:12:00Z">
              <w:del w:id="9026" w:author="阿毛" w:date="2021-05-21T17:53:00Z">
                <w:r w:rsidDel="00CB3FDD">
                  <w:rPr>
                    <w:rFonts w:ascii="標楷體" w:eastAsia="標楷體" w:hAnsi="標楷體"/>
                  </w:rPr>
                  <w:delText>(</w:delText>
                </w:r>
              </w:del>
            </w:ins>
            <w:ins w:id="9027" w:author="st1" w:date="2021-03-19T11:13:00Z">
              <w:del w:id="9028" w:author="阿毛" w:date="2021-05-21T17:53:00Z">
                <w:r w:rsidDel="00CB3FDD">
                  <w:rPr>
                    <w:rFonts w:ascii="標楷體" w:eastAsia="標楷體" w:hAnsi="標楷體"/>
                  </w:rPr>
                  <w:delText>7</w:delText>
                </w:r>
              </w:del>
            </w:ins>
            <w:ins w:id="9029" w:author="st1" w:date="2021-03-19T11:12:00Z">
              <w:del w:id="9030" w:author="阿毛" w:date="2021-05-21T17:53:00Z">
                <w:r w:rsidDel="00CB3FDD">
                  <w:rPr>
                    <w:rFonts w:ascii="標楷體" w:eastAsia="標楷體" w:hAnsi="標楷體"/>
                  </w:rPr>
                  <w:delText>)</w:delText>
                </w:r>
              </w:del>
            </w:ins>
          </w:p>
        </w:tc>
        <w:tc>
          <w:tcPr>
            <w:tcW w:w="624" w:type="pct"/>
          </w:tcPr>
          <w:p w14:paraId="6EA8E3CF" w14:textId="64D7A0C0" w:rsidR="002240ED" w:rsidRPr="00615D4B" w:rsidDel="00CB3FDD" w:rsidRDefault="002240ED" w:rsidP="005F76AD">
            <w:pPr>
              <w:rPr>
                <w:del w:id="9031" w:author="阿毛" w:date="2021-05-21T17:53:00Z"/>
                <w:rFonts w:ascii="標楷體" w:eastAsia="標楷體" w:hAnsi="標楷體"/>
              </w:rPr>
            </w:pPr>
          </w:p>
        </w:tc>
        <w:tc>
          <w:tcPr>
            <w:tcW w:w="537" w:type="pct"/>
          </w:tcPr>
          <w:p w14:paraId="60388192" w14:textId="3F3ED76B" w:rsidR="002240ED" w:rsidRPr="00615D4B" w:rsidDel="00CB3FDD" w:rsidRDefault="002240ED" w:rsidP="005F76AD">
            <w:pPr>
              <w:rPr>
                <w:del w:id="9032" w:author="阿毛" w:date="2021-05-21T17:53:00Z"/>
                <w:rFonts w:ascii="標楷體" w:eastAsia="標楷體" w:hAnsi="標楷體"/>
              </w:rPr>
            </w:pPr>
          </w:p>
        </w:tc>
        <w:tc>
          <w:tcPr>
            <w:tcW w:w="299" w:type="pct"/>
          </w:tcPr>
          <w:p w14:paraId="72CFA42A" w14:textId="68DAEC66" w:rsidR="002240ED" w:rsidRPr="00615D4B" w:rsidDel="00CB3FDD" w:rsidRDefault="002240ED" w:rsidP="005F76AD">
            <w:pPr>
              <w:rPr>
                <w:del w:id="9033" w:author="阿毛" w:date="2021-05-21T17:53:00Z"/>
                <w:rFonts w:ascii="標楷體" w:eastAsia="標楷體" w:hAnsi="標楷體"/>
              </w:rPr>
            </w:pPr>
          </w:p>
        </w:tc>
        <w:tc>
          <w:tcPr>
            <w:tcW w:w="299" w:type="pct"/>
          </w:tcPr>
          <w:p w14:paraId="22D9CF34" w14:textId="31ABFEAA" w:rsidR="002240ED" w:rsidRPr="00615D4B" w:rsidDel="00CB3FDD" w:rsidRDefault="002240ED" w:rsidP="005F76AD">
            <w:pPr>
              <w:rPr>
                <w:del w:id="9034" w:author="阿毛" w:date="2021-05-21T17:53:00Z"/>
                <w:rFonts w:ascii="標楷體" w:eastAsia="標楷體" w:hAnsi="標楷體"/>
              </w:rPr>
            </w:pPr>
          </w:p>
        </w:tc>
        <w:tc>
          <w:tcPr>
            <w:tcW w:w="1642" w:type="pct"/>
          </w:tcPr>
          <w:p w14:paraId="18EEBFC1" w14:textId="2E559208" w:rsidR="002240ED" w:rsidRPr="00615D4B" w:rsidDel="00CB3FDD" w:rsidRDefault="002240ED" w:rsidP="005F76AD">
            <w:pPr>
              <w:rPr>
                <w:del w:id="9035" w:author="阿毛" w:date="2021-05-21T17:53:00Z"/>
                <w:rFonts w:ascii="標楷體" w:eastAsia="標楷體" w:hAnsi="標楷體"/>
              </w:rPr>
            </w:pPr>
          </w:p>
        </w:tc>
      </w:tr>
    </w:tbl>
    <w:p w14:paraId="0221A0B1" w14:textId="7DCF540B" w:rsidR="00E24265" w:rsidDel="00CB3FDD" w:rsidRDefault="00E24265" w:rsidP="00F62379">
      <w:pPr>
        <w:pStyle w:val="42"/>
        <w:spacing w:after="72"/>
        <w:ind w:leftChars="0" w:left="0"/>
        <w:rPr>
          <w:del w:id="9036" w:author="阿毛" w:date="2021-05-21T17:53:00Z"/>
          <w:rFonts w:hAnsi="標楷體"/>
        </w:rPr>
      </w:pPr>
    </w:p>
    <w:p w14:paraId="5F1E495E" w14:textId="1F2E4B6B" w:rsidR="00E24265" w:rsidDel="00CB3FDD" w:rsidRDefault="00E24265">
      <w:pPr>
        <w:widowControl/>
        <w:rPr>
          <w:del w:id="9037" w:author="阿毛" w:date="2021-05-21T17:53:00Z"/>
          <w:rFonts w:ascii="Arial" w:eastAsia="標楷體" w:hAnsi="標楷體" w:cs="標楷體"/>
          <w:kern w:val="0"/>
          <w:szCs w:val="28"/>
        </w:rPr>
      </w:pPr>
      <w:del w:id="9038" w:author="阿毛" w:date="2021-05-21T17:53:00Z">
        <w:r w:rsidDel="00CB3FDD">
          <w:rPr>
            <w:rFonts w:hAnsi="標楷體"/>
          </w:rPr>
          <w:br w:type="page"/>
        </w:r>
      </w:del>
    </w:p>
    <w:p w14:paraId="27F1754B" w14:textId="029B9148" w:rsidR="00E24265" w:rsidRPr="00A03472" w:rsidDel="00CB3FDD" w:rsidRDefault="00E24265">
      <w:pPr>
        <w:pStyle w:val="3"/>
        <w:numPr>
          <w:ilvl w:val="2"/>
          <w:numId w:val="88"/>
        </w:numPr>
        <w:rPr>
          <w:del w:id="9039" w:author="阿毛" w:date="2021-05-21T17:53:00Z"/>
          <w:rFonts w:ascii="標楷體" w:hAnsi="標楷體"/>
        </w:rPr>
        <w:pPrChange w:id="9040" w:author="智誠 楊" w:date="2021-05-10T09:49:00Z">
          <w:pPr>
            <w:pStyle w:val="3"/>
            <w:numPr>
              <w:ilvl w:val="2"/>
              <w:numId w:val="1"/>
            </w:numPr>
            <w:ind w:left="1247" w:hanging="680"/>
          </w:pPr>
        </w:pPrChange>
      </w:pPr>
      <w:del w:id="9041" w:author="阿毛" w:date="2021-05-21T17:53:00Z">
        <w:r w:rsidDel="00CB3FDD">
          <w:rPr>
            <w:rFonts w:ascii="標楷體" w:hAnsi="標楷體"/>
          </w:rPr>
          <w:lastRenderedPageBreak/>
          <w:delText>L</w:delText>
        </w:r>
        <w:r w:rsidDel="00CB3FDD">
          <w:rPr>
            <w:rFonts w:ascii="標楷體" w:hAnsi="標楷體" w:hint="eastAsia"/>
          </w:rPr>
          <w:delText>8302</w:delText>
        </w:r>
        <w:r w:rsidRPr="00F8317F" w:rsidDel="00CB3FDD">
          <w:rPr>
            <w:rFonts w:ascii="標楷體" w:hAnsi="標楷體" w:hint="eastAsia"/>
          </w:rPr>
          <w:delText>協商開始暨停催通知資料</w:delText>
        </w:r>
      </w:del>
    </w:p>
    <w:p w14:paraId="752D7611" w14:textId="01FAB6B9" w:rsidR="00E24265" w:rsidRPr="003972CE" w:rsidDel="00CB3FDD" w:rsidRDefault="00E24265">
      <w:pPr>
        <w:pStyle w:val="a"/>
        <w:rPr>
          <w:del w:id="9042" w:author="阿毛" w:date="2021-05-21T17:53:00Z"/>
        </w:rPr>
      </w:pPr>
      <w:del w:id="9043"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7AE280C" w14:textId="46D9E240" w:rsidTr="005F76AD">
        <w:trPr>
          <w:trHeight w:val="277"/>
          <w:del w:id="904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C175060" w14:textId="3748F7F1" w:rsidR="00E24265" w:rsidRPr="00615D4B" w:rsidDel="00CB3FDD" w:rsidRDefault="00E24265" w:rsidP="005F76AD">
            <w:pPr>
              <w:rPr>
                <w:del w:id="9045" w:author="阿毛" w:date="2021-05-21T17:53:00Z"/>
                <w:rFonts w:ascii="標楷體" w:eastAsia="標楷體" w:hAnsi="標楷體"/>
              </w:rPr>
            </w:pPr>
            <w:del w:id="9046"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57369C9" w14:textId="50BB91EC" w:rsidR="00E24265" w:rsidRPr="00615D4B" w:rsidDel="00CB3FDD" w:rsidRDefault="00E24265" w:rsidP="005F76AD">
            <w:pPr>
              <w:rPr>
                <w:del w:id="9047" w:author="阿毛" w:date="2021-05-21T17:53:00Z"/>
                <w:rFonts w:ascii="標楷體" w:eastAsia="標楷體" w:hAnsi="標楷體"/>
              </w:rPr>
            </w:pPr>
            <w:del w:id="9048" w:author="阿毛" w:date="2021-05-21T17:53:00Z">
              <w:r w:rsidRPr="00F8317F" w:rsidDel="00CB3FDD">
                <w:rPr>
                  <w:rFonts w:ascii="標楷體" w:eastAsia="標楷體" w:hAnsi="標楷體" w:hint="eastAsia"/>
                </w:rPr>
                <w:delText>協商開始暨停催通知資料</w:delText>
              </w:r>
            </w:del>
          </w:p>
        </w:tc>
      </w:tr>
      <w:tr w:rsidR="00137350" w:rsidRPr="00615D4B" w:rsidDel="00CB3FDD" w14:paraId="70C64C8C" w14:textId="03571A62" w:rsidTr="005F76AD">
        <w:trPr>
          <w:trHeight w:val="277"/>
          <w:del w:id="904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434100" w14:textId="62CFB8AE" w:rsidR="00137350" w:rsidRPr="00615D4B" w:rsidDel="00CB3FDD" w:rsidRDefault="00137350" w:rsidP="00137350">
            <w:pPr>
              <w:rPr>
                <w:del w:id="9050" w:author="阿毛" w:date="2021-05-21T17:53:00Z"/>
                <w:rFonts w:ascii="標楷體" w:eastAsia="標楷體" w:hAnsi="標楷體"/>
              </w:rPr>
            </w:pPr>
            <w:del w:id="9051"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3DB10B5" w14:textId="15112309" w:rsidR="00137350" w:rsidDel="00CB3FDD" w:rsidRDefault="00137350" w:rsidP="00137350">
            <w:pPr>
              <w:rPr>
                <w:ins w:id="9052" w:author="st1" w:date="2021-03-19T11:13:00Z"/>
                <w:del w:id="9053" w:author="阿毛" w:date="2021-05-21T17:53:00Z"/>
                <w:rFonts w:ascii="標楷體" w:eastAsia="標楷體" w:hAnsi="標楷體"/>
              </w:rPr>
            </w:pPr>
            <w:ins w:id="9054" w:author="st1" w:date="2021-03-19T11:13:00Z">
              <w:del w:id="9055" w:author="阿毛" w:date="2021-05-21T17:53:00Z">
                <w:r w:rsidDel="00CB3FDD">
                  <w:rPr>
                    <w:rFonts w:ascii="標楷體" w:eastAsia="標楷體" w:hAnsi="標楷體" w:hint="eastAsia"/>
                  </w:rPr>
                  <w:delText>第一次:主辦機構應於債務人被7項必備文件時，報送本檔案之「停催日」。</w:delText>
                </w:r>
              </w:del>
            </w:ins>
          </w:p>
          <w:p w14:paraId="5221ABBD" w14:textId="413E051E" w:rsidR="00137350" w:rsidRPr="00615D4B" w:rsidDel="00CB3FDD" w:rsidRDefault="00137350" w:rsidP="00137350">
            <w:pPr>
              <w:rPr>
                <w:del w:id="9056" w:author="阿毛" w:date="2021-05-21T17:53:00Z"/>
                <w:rFonts w:ascii="標楷體" w:eastAsia="標楷體" w:hAnsi="標楷體"/>
              </w:rPr>
            </w:pPr>
            <w:ins w:id="9057" w:author="st1" w:date="2021-03-19T11:13:00Z">
              <w:del w:id="9058" w:author="阿毛" w:date="2021-05-21T17:53:00Z">
                <w:r w:rsidDel="00CB3FDD">
                  <w:rPr>
                    <w:rFonts w:ascii="標楷體" w:eastAsia="標楷體" w:hAnsi="標楷體" w:hint="eastAsia"/>
                  </w:rPr>
                  <w:delText>第二次:主辦機構應於債務人提出協商請求之翌日起第25日，以掛號寄發「前置協商開始通知函」通知債務人開始前置協商，留存相關資料備查，並同時報送本檔案之「協商開始日」。</w:delText>
                </w:r>
              </w:del>
            </w:ins>
          </w:p>
        </w:tc>
      </w:tr>
      <w:tr w:rsidR="00137350" w:rsidRPr="00615D4B" w:rsidDel="00CB3FDD" w14:paraId="5DB517F1" w14:textId="5946D128" w:rsidTr="005F76AD">
        <w:trPr>
          <w:trHeight w:val="773"/>
          <w:del w:id="905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2737D5E" w14:textId="1E277ABA" w:rsidR="00137350" w:rsidRPr="00615D4B" w:rsidDel="00CB3FDD" w:rsidRDefault="00137350" w:rsidP="00137350">
            <w:pPr>
              <w:rPr>
                <w:del w:id="9060" w:author="阿毛" w:date="2021-05-21T17:53:00Z"/>
                <w:rFonts w:ascii="標楷體" w:eastAsia="標楷體" w:hAnsi="標楷體"/>
              </w:rPr>
            </w:pPr>
            <w:del w:id="9061"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239D1ED8" w14:textId="6B9BF65A" w:rsidR="00137350" w:rsidRPr="00615D4B" w:rsidDel="00CB3FDD" w:rsidRDefault="00137350" w:rsidP="00137350">
            <w:pPr>
              <w:rPr>
                <w:del w:id="9062" w:author="阿毛" w:date="2021-05-21T17:53:00Z"/>
                <w:rFonts w:ascii="標楷體" w:eastAsia="標楷體" w:hAnsi="標楷體"/>
              </w:rPr>
            </w:pPr>
          </w:p>
        </w:tc>
      </w:tr>
      <w:tr w:rsidR="00137350" w:rsidRPr="00615D4B" w:rsidDel="00CB3FDD" w14:paraId="7F9BE657" w14:textId="0A9E80B5" w:rsidTr="005F76AD">
        <w:trPr>
          <w:trHeight w:val="321"/>
          <w:del w:id="906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764505F" w14:textId="0DED538C" w:rsidR="00137350" w:rsidRPr="00615D4B" w:rsidDel="00CB3FDD" w:rsidRDefault="00137350" w:rsidP="00137350">
            <w:pPr>
              <w:rPr>
                <w:del w:id="9064" w:author="阿毛" w:date="2021-05-21T17:53:00Z"/>
                <w:rFonts w:ascii="標楷體" w:eastAsia="標楷體" w:hAnsi="標楷體"/>
              </w:rPr>
            </w:pPr>
            <w:del w:id="9065"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E6BFB7E" w14:textId="64AAE19F" w:rsidR="00137350" w:rsidRPr="00615D4B" w:rsidDel="00CB3FDD" w:rsidRDefault="00137350" w:rsidP="00137350">
            <w:pPr>
              <w:rPr>
                <w:del w:id="9066" w:author="阿毛" w:date="2021-05-21T17:53:00Z"/>
                <w:rFonts w:ascii="標楷體" w:eastAsia="標楷體" w:hAnsi="標楷體"/>
              </w:rPr>
            </w:pPr>
          </w:p>
        </w:tc>
      </w:tr>
      <w:tr w:rsidR="00137350" w:rsidRPr="00615D4B" w:rsidDel="00CB3FDD" w14:paraId="22EF7CFB" w14:textId="3C257A47" w:rsidTr="005F76AD">
        <w:trPr>
          <w:trHeight w:val="1311"/>
          <w:del w:id="906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AE08215" w14:textId="3EF3F789" w:rsidR="00137350" w:rsidRPr="00615D4B" w:rsidDel="00CB3FDD" w:rsidRDefault="00137350" w:rsidP="00137350">
            <w:pPr>
              <w:rPr>
                <w:del w:id="9068" w:author="阿毛" w:date="2021-05-21T17:53:00Z"/>
                <w:rFonts w:ascii="標楷體" w:eastAsia="標楷體" w:hAnsi="標楷體"/>
              </w:rPr>
            </w:pPr>
            <w:del w:id="9069"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1EB1774" w14:textId="306C0C6D" w:rsidR="00137350" w:rsidRPr="00615D4B" w:rsidDel="00CB3FDD" w:rsidRDefault="00137350" w:rsidP="00137350">
            <w:pPr>
              <w:rPr>
                <w:del w:id="9070" w:author="阿毛" w:date="2021-05-21T17:53:00Z"/>
                <w:rFonts w:ascii="標楷體" w:eastAsia="標楷體" w:hAnsi="標楷體"/>
              </w:rPr>
            </w:pPr>
          </w:p>
        </w:tc>
      </w:tr>
      <w:tr w:rsidR="00137350" w:rsidRPr="00615D4B" w:rsidDel="00CB3FDD" w14:paraId="6F3F9024" w14:textId="112A721F" w:rsidTr="005F76AD">
        <w:trPr>
          <w:trHeight w:val="278"/>
          <w:del w:id="907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9A79BB" w14:textId="11E4B65B" w:rsidR="00137350" w:rsidRPr="00615D4B" w:rsidDel="00CB3FDD" w:rsidRDefault="00137350" w:rsidP="00137350">
            <w:pPr>
              <w:rPr>
                <w:del w:id="9072" w:author="阿毛" w:date="2021-05-21T17:53:00Z"/>
                <w:rFonts w:ascii="標楷體" w:eastAsia="標楷體" w:hAnsi="標楷體"/>
              </w:rPr>
            </w:pPr>
            <w:del w:id="9073"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93CDEE4" w14:textId="0E348DA4" w:rsidR="00137350" w:rsidRPr="00615D4B" w:rsidDel="00CB3FDD" w:rsidRDefault="00137350" w:rsidP="00137350">
            <w:pPr>
              <w:rPr>
                <w:del w:id="9074" w:author="阿毛" w:date="2021-05-21T17:53:00Z"/>
                <w:rFonts w:ascii="標楷體" w:eastAsia="標楷體" w:hAnsi="標楷體"/>
              </w:rPr>
            </w:pPr>
          </w:p>
        </w:tc>
      </w:tr>
      <w:tr w:rsidR="00137350" w:rsidRPr="00615D4B" w:rsidDel="00CB3FDD" w14:paraId="5F2B413C" w14:textId="193306B5" w:rsidTr="005F76AD">
        <w:trPr>
          <w:trHeight w:val="358"/>
          <w:del w:id="907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489A192" w14:textId="62067E33" w:rsidR="00137350" w:rsidRPr="00615D4B" w:rsidDel="00CB3FDD" w:rsidRDefault="00137350" w:rsidP="00137350">
            <w:pPr>
              <w:rPr>
                <w:del w:id="9076" w:author="阿毛" w:date="2021-05-21T17:53:00Z"/>
                <w:rFonts w:ascii="標楷體" w:eastAsia="標楷體" w:hAnsi="標楷體"/>
              </w:rPr>
            </w:pPr>
            <w:del w:id="9077"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7C2C929" w14:textId="74F62D5D" w:rsidR="00137350" w:rsidRPr="009E4264" w:rsidDel="00CB3FDD" w:rsidRDefault="00137350" w:rsidP="00137350">
            <w:pPr>
              <w:rPr>
                <w:ins w:id="9078" w:author="st1" w:date="2021-03-19T11:13:00Z"/>
                <w:del w:id="9079" w:author="阿毛" w:date="2021-05-21T17:53:00Z"/>
                <w:rFonts w:ascii="標楷體" w:eastAsia="標楷體" w:hAnsi="標楷體"/>
              </w:rPr>
            </w:pPr>
            <w:ins w:id="9080" w:author="st1" w:date="2021-03-19T11:13:00Z">
              <w:del w:id="9081" w:author="阿毛" w:date="2021-05-21T17:53:00Z">
                <w:r w:rsidDel="00CB3FDD">
                  <w:rPr>
                    <w:rFonts w:ascii="標楷體" w:eastAsia="標楷體" w:hAnsi="標楷體" w:hint="eastAsia"/>
                  </w:rPr>
                  <w:delText>重要檢核:</w:delText>
                </w:r>
              </w:del>
            </w:ins>
          </w:p>
          <w:p w14:paraId="5F085ED7" w14:textId="1B8D5CEF" w:rsidR="00137350" w:rsidRPr="00615D4B" w:rsidDel="00CB3FDD" w:rsidRDefault="00137350" w:rsidP="00137350">
            <w:pPr>
              <w:rPr>
                <w:del w:id="9082" w:author="阿毛" w:date="2021-05-21T17:53:00Z"/>
                <w:rFonts w:ascii="標楷體" w:eastAsia="標楷體" w:hAnsi="標楷體"/>
              </w:rPr>
            </w:pPr>
            <w:ins w:id="9083" w:author="st1" w:date="2021-03-19T11:13:00Z">
              <w:del w:id="9084" w:author="阿毛" w:date="2021-05-21T17:53:00Z">
                <w:r w:rsidDel="00CB3FDD">
                  <w:rPr>
                    <w:rFonts w:ascii="標楷體" w:eastAsia="標楷體" w:hAnsi="標楷體" w:hint="eastAsia"/>
                  </w:rPr>
                  <w:delText>若「停催日」大於「協商開始日」，剔退。</w:delText>
                </w:r>
              </w:del>
            </w:ins>
          </w:p>
        </w:tc>
      </w:tr>
      <w:tr w:rsidR="00137350" w:rsidRPr="00615D4B" w:rsidDel="00CB3FDD" w14:paraId="03273C79" w14:textId="0AC31D52" w:rsidTr="005F76AD">
        <w:trPr>
          <w:trHeight w:val="278"/>
          <w:del w:id="908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972808D" w14:textId="2580C1BC" w:rsidR="00137350" w:rsidRPr="00615D4B" w:rsidDel="00CB3FDD" w:rsidRDefault="00137350" w:rsidP="00137350">
            <w:pPr>
              <w:rPr>
                <w:del w:id="9086" w:author="阿毛" w:date="2021-05-21T17:53:00Z"/>
                <w:rFonts w:ascii="標楷體" w:eastAsia="標楷體" w:hAnsi="標楷體"/>
              </w:rPr>
            </w:pPr>
            <w:del w:id="9087"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BA6E53" w14:textId="579503E4" w:rsidR="00137350" w:rsidRPr="00615D4B" w:rsidDel="00CB3FDD" w:rsidRDefault="00137350" w:rsidP="00137350">
            <w:pPr>
              <w:rPr>
                <w:del w:id="9088" w:author="阿毛" w:date="2021-05-21T17:53:00Z"/>
                <w:rFonts w:ascii="標楷體" w:eastAsia="標楷體" w:hAnsi="標楷體"/>
              </w:rPr>
            </w:pPr>
          </w:p>
        </w:tc>
      </w:tr>
    </w:tbl>
    <w:p w14:paraId="1347AB07" w14:textId="7A487DF2" w:rsidR="00E24265" w:rsidDel="00CB3FDD" w:rsidRDefault="00E24265" w:rsidP="00E24265">
      <w:pPr>
        <w:rPr>
          <w:del w:id="9089" w:author="阿毛" w:date="2021-05-21T17:53:00Z"/>
        </w:rPr>
      </w:pPr>
    </w:p>
    <w:p w14:paraId="3F78E072" w14:textId="4E75144B" w:rsidR="00E24265" w:rsidRPr="00615D4B" w:rsidDel="00CB3FDD" w:rsidRDefault="00E24265">
      <w:pPr>
        <w:pStyle w:val="a"/>
        <w:rPr>
          <w:del w:id="9090" w:author="阿毛" w:date="2021-05-21T17:53:00Z"/>
        </w:rPr>
      </w:pPr>
      <w:del w:id="9091" w:author="阿毛" w:date="2021-05-21T17:53:00Z">
        <w:r w:rsidRPr="00615D4B" w:rsidDel="00CB3FDD">
          <w:delText>UI</w:delText>
        </w:r>
        <w:r w:rsidRPr="00615D4B" w:rsidDel="00CB3FDD">
          <w:delText>畫面</w:delText>
        </w:r>
      </w:del>
    </w:p>
    <w:p w14:paraId="1B474909" w14:textId="7A477F8B" w:rsidR="00E24265" w:rsidDel="00CB3FDD" w:rsidRDefault="00E24265" w:rsidP="00E24265">
      <w:pPr>
        <w:pStyle w:val="42"/>
        <w:spacing w:after="72"/>
        <w:ind w:left="1133"/>
        <w:rPr>
          <w:del w:id="9092" w:author="阿毛" w:date="2021-05-21T17:53:00Z"/>
          <w:rFonts w:hAnsi="標楷體"/>
        </w:rPr>
      </w:pPr>
      <w:del w:id="9093" w:author="阿毛" w:date="2021-05-21T17:53:00Z">
        <w:r w:rsidRPr="00743962" w:rsidDel="00CB3FDD">
          <w:rPr>
            <w:rFonts w:hAnsi="標楷體" w:hint="eastAsia"/>
          </w:rPr>
          <w:delText>輸入畫面：</w:delText>
        </w:r>
      </w:del>
    </w:p>
    <w:p w14:paraId="18C9AD06" w14:textId="14AD2FB3" w:rsidR="00E24265" w:rsidRPr="00BF6A88" w:rsidDel="00CB3FDD" w:rsidRDefault="00137350" w:rsidP="00E24265">
      <w:pPr>
        <w:pStyle w:val="42"/>
        <w:spacing w:after="72"/>
        <w:ind w:leftChars="0" w:left="0"/>
        <w:rPr>
          <w:del w:id="9094" w:author="阿毛" w:date="2021-05-21T17:53:00Z"/>
          <w:rFonts w:hAnsi="標楷體"/>
        </w:rPr>
      </w:pPr>
      <w:ins w:id="9095" w:author="st1" w:date="2021-03-19T11:14:00Z">
        <w:del w:id="9096" w:author="阿毛" w:date="2021-05-21T17:53:00Z">
          <w:r w:rsidRPr="00137350" w:rsidDel="00CB3FDD">
            <w:rPr>
              <w:rFonts w:hAnsi="標楷體"/>
              <w:noProof/>
            </w:rPr>
            <w:drawing>
              <wp:inline distT="0" distB="0" distL="0" distR="0" wp14:anchorId="195522B3" wp14:editId="7980E6AB">
                <wp:extent cx="6479540" cy="192214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922145"/>
                        </a:xfrm>
                        <a:prstGeom prst="rect">
                          <a:avLst/>
                        </a:prstGeom>
                      </pic:spPr>
                    </pic:pic>
                  </a:graphicData>
                </a:graphic>
              </wp:inline>
            </w:drawing>
          </w:r>
        </w:del>
      </w:ins>
      <w:del w:id="9097" w:author="阿毛" w:date="2021-05-21T17:53:00Z">
        <w:r w:rsidR="00E24265" w:rsidRPr="00F1114D" w:rsidDel="00CB3FDD">
          <w:rPr>
            <w:rFonts w:hAnsi="標楷體"/>
            <w:noProof/>
          </w:rPr>
          <w:lastRenderedPageBreak/>
          <w:drawing>
            <wp:inline distT="0" distB="0" distL="0" distR="0" wp14:anchorId="0F80FE9D" wp14:editId="1C6563F6">
              <wp:extent cx="6802225" cy="189738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802225" cy="1897380"/>
                      </a:xfrm>
                      <a:prstGeom prst="rect">
                        <a:avLst/>
                      </a:prstGeom>
                    </pic:spPr>
                  </pic:pic>
                </a:graphicData>
              </a:graphic>
            </wp:inline>
          </w:drawing>
        </w:r>
      </w:del>
    </w:p>
    <w:p w14:paraId="0BFF6EFD" w14:textId="530BB4ED" w:rsidR="00E24265" w:rsidDel="00CB3FDD" w:rsidRDefault="00E24265" w:rsidP="00E24265">
      <w:pPr>
        <w:pStyle w:val="1text"/>
        <w:rPr>
          <w:ins w:id="9098" w:author="st1" w:date="2021-03-19T11:14:00Z"/>
          <w:del w:id="9099" w:author="阿毛" w:date="2021-05-21T17:53:00Z"/>
          <w:rFonts w:ascii="Times New Roman" w:hAnsi="Times New Roman"/>
        </w:rPr>
      </w:pPr>
    </w:p>
    <w:p w14:paraId="78EF5B49" w14:textId="0328CC35" w:rsidR="00137350" w:rsidDel="00CB3FDD" w:rsidRDefault="00137350" w:rsidP="00E24265">
      <w:pPr>
        <w:pStyle w:val="1text"/>
        <w:rPr>
          <w:ins w:id="9100" w:author="st1" w:date="2021-03-19T11:14:00Z"/>
          <w:del w:id="9101" w:author="阿毛" w:date="2021-05-21T17:53:00Z"/>
          <w:rFonts w:ascii="Times New Roman" w:hAnsi="Times New Roman"/>
        </w:rPr>
      </w:pPr>
    </w:p>
    <w:p w14:paraId="7BEEB2C0" w14:textId="4F2EB424" w:rsidR="00137350" w:rsidDel="00CB3FDD" w:rsidRDefault="00137350" w:rsidP="00E24265">
      <w:pPr>
        <w:pStyle w:val="1text"/>
        <w:rPr>
          <w:ins w:id="9102" w:author="st1" w:date="2021-03-19T11:14:00Z"/>
          <w:del w:id="9103" w:author="阿毛" w:date="2021-05-21T17:53:00Z"/>
          <w:rFonts w:ascii="Times New Roman" w:hAnsi="Times New Roman"/>
        </w:rPr>
      </w:pPr>
    </w:p>
    <w:p w14:paraId="1821E424" w14:textId="4DC1AD56" w:rsidR="00137350" w:rsidDel="00CB3FDD" w:rsidRDefault="00137350" w:rsidP="00E24265">
      <w:pPr>
        <w:pStyle w:val="1text"/>
        <w:rPr>
          <w:ins w:id="9104" w:author="st1" w:date="2021-03-19T11:14:00Z"/>
          <w:del w:id="9105" w:author="阿毛" w:date="2021-05-21T17:53:00Z"/>
          <w:rFonts w:ascii="Times New Roman" w:hAnsi="Times New Roman"/>
        </w:rPr>
      </w:pPr>
    </w:p>
    <w:p w14:paraId="63F7CD7A" w14:textId="1A238812" w:rsidR="00137350" w:rsidDel="00CB3FDD" w:rsidRDefault="00137350" w:rsidP="00E24265">
      <w:pPr>
        <w:pStyle w:val="1text"/>
        <w:rPr>
          <w:del w:id="9106" w:author="阿毛" w:date="2021-05-21T17:53:00Z"/>
          <w:rFonts w:ascii="Times New Roman" w:hAnsi="Times New Roman"/>
        </w:rPr>
      </w:pPr>
    </w:p>
    <w:p w14:paraId="61518F0A" w14:textId="6CAFFC17" w:rsidR="00E24265" w:rsidRPr="003972CE" w:rsidDel="00CB3FDD" w:rsidRDefault="00E24265">
      <w:pPr>
        <w:pStyle w:val="a"/>
        <w:rPr>
          <w:del w:id="9107" w:author="阿毛" w:date="2021-05-21T17:53:00Z"/>
        </w:rPr>
      </w:pPr>
      <w:del w:id="9108"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73CF315" w14:textId="78F5424E" w:rsidTr="005F76AD">
        <w:trPr>
          <w:trHeight w:val="388"/>
          <w:jc w:val="center"/>
          <w:del w:id="9109" w:author="阿毛" w:date="2021-05-21T17:53:00Z"/>
        </w:trPr>
        <w:tc>
          <w:tcPr>
            <w:tcW w:w="219" w:type="pct"/>
            <w:vMerge w:val="restart"/>
          </w:tcPr>
          <w:p w14:paraId="10E95624" w14:textId="271B52E4" w:rsidR="00E24265" w:rsidRPr="00615D4B" w:rsidDel="00CB3FDD" w:rsidRDefault="00E24265" w:rsidP="005F76AD">
            <w:pPr>
              <w:rPr>
                <w:del w:id="9110" w:author="阿毛" w:date="2021-05-21T17:53:00Z"/>
                <w:rFonts w:ascii="標楷體" w:eastAsia="標楷體" w:hAnsi="標楷體"/>
              </w:rPr>
            </w:pPr>
            <w:del w:id="9111" w:author="阿毛" w:date="2021-05-21T17:53:00Z">
              <w:r w:rsidRPr="00615D4B" w:rsidDel="00CB3FDD">
                <w:rPr>
                  <w:rFonts w:ascii="標楷體" w:eastAsia="標楷體" w:hAnsi="標楷體"/>
                </w:rPr>
                <w:delText>序號</w:delText>
              </w:r>
            </w:del>
          </w:p>
        </w:tc>
        <w:tc>
          <w:tcPr>
            <w:tcW w:w="756" w:type="pct"/>
            <w:vMerge w:val="restart"/>
          </w:tcPr>
          <w:p w14:paraId="629A5EF2" w14:textId="7ECB6199" w:rsidR="00E24265" w:rsidRPr="00615D4B" w:rsidDel="00CB3FDD" w:rsidRDefault="00E24265" w:rsidP="005F76AD">
            <w:pPr>
              <w:rPr>
                <w:del w:id="9112" w:author="阿毛" w:date="2021-05-21T17:53:00Z"/>
                <w:rFonts w:ascii="標楷體" w:eastAsia="標楷體" w:hAnsi="標楷體"/>
              </w:rPr>
            </w:pPr>
            <w:del w:id="9113" w:author="阿毛" w:date="2021-05-21T17:53:00Z">
              <w:r w:rsidRPr="00615D4B" w:rsidDel="00CB3FDD">
                <w:rPr>
                  <w:rFonts w:ascii="標楷體" w:eastAsia="標楷體" w:hAnsi="標楷體"/>
                </w:rPr>
                <w:delText>欄位</w:delText>
              </w:r>
            </w:del>
          </w:p>
        </w:tc>
        <w:tc>
          <w:tcPr>
            <w:tcW w:w="2382" w:type="pct"/>
            <w:gridSpan w:val="5"/>
          </w:tcPr>
          <w:p w14:paraId="573948C6" w14:textId="5FBAD274" w:rsidR="00E24265" w:rsidRPr="00615D4B" w:rsidDel="00CB3FDD" w:rsidRDefault="00E24265" w:rsidP="005F76AD">
            <w:pPr>
              <w:jc w:val="center"/>
              <w:rPr>
                <w:del w:id="9114" w:author="阿毛" w:date="2021-05-21T17:53:00Z"/>
                <w:rFonts w:ascii="標楷體" w:eastAsia="標楷體" w:hAnsi="標楷體"/>
              </w:rPr>
            </w:pPr>
            <w:del w:id="9115" w:author="阿毛" w:date="2021-05-21T17:53:00Z">
              <w:r w:rsidRPr="00615D4B" w:rsidDel="00CB3FDD">
                <w:rPr>
                  <w:rFonts w:ascii="標楷體" w:eastAsia="標楷體" w:hAnsi="標楷體"/>
                </w:rPr>
                <w:delText>說明</w:delText>
              </w:r>
            </w:del>
          </w:p>
        </w:tc>
        <w:tc>
          <w:tcPr>
            <w:tcW w:w="1643" w:type="pct"/>
            <w:vMerge w:val="restart"/>
          </w:tcPr>
          <w:p w14:paraId="4BA9AC1F" w14:textId="36D3DDEB" w:rsidR="00E24265" w:rsidRPr="00615D4B" w:rsidDel="00CB3FDD" w:rsidRDefault="00E24265" w:rsidP="005F76AD">
            <w:pPr>
              <w:rPr>
                <w:del w:id="9116" w:author="阿毛" w:date="2021-05-21T17:53:00Z"/>
                <w:rFonts w:ascii="標楷體" w:eastAsia="標楷體" w:hAnsi="標楷體"/>
              </w:rPr>
            </w:pPr>
            <w:del w:id="9117" w:author="阿毛" w:date="2021-05-21T17:53:00Z">
              <w:r w:rsidRPr="00615D4B" w:rsidDel="00CB3FDD">
                <w:rPr>
                  <w:rFonts w:ascii="標楷體" w:eastAsia="標楷體" w:hAnsi="標楷體"/>
                </w:rPr>
                <w:delText>處理邏輯及注意事項</w:delText>
              </w:r>
            </w:del>
          </w:p>
        </w:tc>
      </w:tr>
      <w:tr w:rsidR="00E24265" w:rsidRPr="00615D4B" w:rsidDel="00CB3FDD" w14:paraId="1A0839B5" w14:textId="3C560FF4" w:rsidTr="005F76AD">
        <w:trPr>
          <w:trHeight w:val="244"/>
          <w:jc w:val="center"/>
          <w:del w:id="9118" w:author="阿毛" w:date="2021-05-21T17:53:00Z"/>
        </w:trPr>
        <w:tc>
          <w:tcPr>
            <w:tcW w:w="219" w:type="pct"/>
            <w:vMerge/>
          </w:tcPr>
          <w:p w14:paraId="084653F5" w14:textId="73FDA48B" w:rsidR="00E24265" w:rsidRPr="00615D4B" w:rsidDel="00CB3FDD" w:rsidRDefault="00E24265" w:rsidP="005F76AD">
            <w:pPr>
              <w:rPr>
                <w:del w:id="9119" w:author="阿毛" w:date="2021-05-21T17:53:00Z"/>
                <w:rFonts w:ascii="標楷體" w:eastAsia="標楷體" w:hAnsi="標楷體"/>
              </w:rPr>
            </w:pPr>
          </w:p>
        </w:tc>
        <w:tc>
          <w:tcPr>
            <w:tcW w:w="756" w:type="pct"/>
            <w:vMerge/>
          </w:tcPr>
          <w:p w14:paraId="0D0FA3FE" w14:textId="649E4C39" w:rsidR="00E24265" w:rsidRPr="00615D4B" w:rsidDel="00CB3FDD" w:rsidRDefault="00E24265" w:rsidP="005F76AD">
            <w:pPr>
              <w:rPr>
                <w:del w:id="9120" w:author="阿毛" w:date="2021-05-21T17:53:00Z"/>
                <w:rFonts w:ascii="標楷體" w:eastAsia="標楷體" w:hAnsi="標楷體"/>
              </w:rPr>
            </w:pPr>
          </w:p>
        </w:tc>
        <w:tc>
          <w:tcPr>
            <w:tcW w:w="624" w:type="pct"/>
          </w:tcPr>
          <w:p w14:paraId="2C12ED6A" w14:textId="358B99D6" w:rsidR="00E24265" w:rsidRPr="00615D4B" w:rsidDel="00CB3FDD" w:rsidRDefault="00E24265" w:rsidP="005F76AD">
            <w:pPr>
              <w:rPr>
                <w:del w:id="9121" w:author="阿毛" w:date="2021-05-21T17:53:00Z"/>
                <w:rFonts w:ascii="標楷體" w:eastAsia="標楷體" w:hAnsi="標楷體"/>
              </w:rPr>
            </w:pPr>
            <w:del w:id="9122" w:author="阿毛" w:date="2021-05-21T17:53:00Z">
              <w:r w:rsidRPr="00615D4B" w:rsidDel="00CB3FDD">
                <w:rPr>
                  <w:rFonts w:ascii="標楷體" w:eastAsia="標楷體" w:hAnsi="標楷體" w:hint="eastAsia"/>
                </w:rPr>
                <w:delText>資料型態長度</w:delText>
              </w:r>
            </w:del>
          </w:p>
        </w:tc>
        <w:tc>
          <w:tcPr>
            <w:tcW w:w="624" w:type="pct"/>
          </w:tcPr>
          <w:p w14:paraId="6D2AC070" w14:textId="66346DD1" w:rsidR="00E24265" w:rsidRPr="00615D4B" w:rsidDel="00CB3FDD" w:rsidRDefault="00E24265" w:rsidP="005F76AD">
            <w:pPr>
              <w:rPr>
                <w:del w:id="9123" w:author="阿毛" w:date="2021-05-21T17:53:00Z"/>
                <w:rFonts w:ascii="標楷體" w:eastAsia="標楷體" w:hAnsi="標楷體"/>
              </w:rPr>
            </w:pPr>
            <w:del w:id="9124" w:author="阿毛" w:date="2021-05-21T17:53:00Z">
              <w:r w:rsidRPr="00615D4B" w:rsidDel="00CB3FDD">
                <w:rPr>
                  <w:rFonts w:ascii="標楷體" w:eastAsia="標楷體" w:hAnsi="標楷體"/>
                </w:rPr>
                <w:delText>預設值</w:delText>
              </w:r>
            </w:del>
          </w:p>
        </w:tc>
        <w:tc>
          <w:tcPr>
            <w:tcW w:w="537" w:type="pct"/>
          </w:tcPr>
          <w:p w14:paraId="1C258D17" w14:textId="52F4B9F0" w:rsidR="00E24265" w:rsidRPr="00615D4B" w:rsidDel="00CB3FDD" w:rsidRDefault="00E24265" w:rsidP="005F76AD">
            <w:pPr>
              <w:rPr>
                <w:del w:id="9125" w:author="阿毛" w:date="2021-05-21T17:53:00Z"/>
                <w:rFonts w:ascii="標楷體" w:eastAsia="標楷體" w:hAnsi="標楷體"/>
              </w:rPr>
            </w:pPr>
            <w:del w:id="9126" w:author="阿毛" w:date="2021-05-21T17:53:00Z">
              <w:r w:rsidRPr="00615D4B" w:rsidDel="00CB3FDD">
                <w:rPr>
                  <w:rFonts w:ascii="標楷體" w:eastAsia="標楷體" w:hAnsi="標楷體"/>
                </w:rPr>
                <w:delText>選單內容</w:delText>
              </w:r>
            </w:del>
          </w:p>
        </w:tc>
        <w:tc>
          <w:tcPr>
            <w:tcW w:w="299" w:type="pct"/>
          </w:tcPr>
          <w:p w14:paraId="67A25D55" w14:textId="126736C0" w:rsidR="00E24265" w:rsidRPr="00615D4B" w:rsidDel="00CB3FDD" w:rsidRDefault="00E24265" w:rsidP="005F76AD">
            <w:pPr>
              <w:rPr>
                <w:del w:id="9127" w:author="阿毛" w:date="2021-05-21T17:53:00Z"/>
                <w:rFonts w:ascii="標楷體" w:eastAsia="標楷體" w:hAnsi="標楷體"/>
              </w:rPr>
            </w:pPr>
            <w:del w:id="9128" w:author="阿毛" w:date="2021-05-21T17:53:00Z">
              <w:r w:rsidRPr="00615D4B" w:rsidDel="00CB3FDD">
                <w:rPr>
                  <w:rFonts w:ascii="標楷體" w:eastAsia="標楷體" w:hAnsi="標楷體"/>
                </w:rPr>
                <w:delText>必填</w:delText>
              </w:r>
            </w:del>
          </w:p>
        </w:tc>
        <w:tc>
          <w:tcPr>
            <w:tcW w:w="299" w:type="pct"/>
          </w:tcPr>
          <w:p w14:paraId="5AE365A3" w14:textId="11E9D366" w:rsidR="00E24265" w:rsidRPr="00615D4B" w:rsidDel="00CB3FDD" w:rsidRDefault="00E24265" w:rsidP="005F76AD">
            <w:pPr>
              <w:rPr>
                <w:del w:id="9129" w:author="阿毛" w:date="2021-05-21T17:53:00Z"/>
                <w:rFonts w:ascii="標楷體" w:eastAsia="標楷體" w:hAnsi="標楷體"/>
              </w:rPr>
            </w:pPr>
            <w:del w:id="9130" w:author="阿毛" w:date="2021-05-21T17:53:00Z">
              <w:r w:rsidRPr="00615D4B" w:rsidDel="00CB3FDD">
                <w:rPr>
                  <w:rFonts w:ascii="標楷體" w:eastAsia="標楷體" w:hAnsi="標楷體"/>
                </w:rPr>
                <w:delText>R/W</w:delText>
              </w:r>
            </w:del>
          </w:p>
        </w:tc>
        <w:tc>
          <w:tcPr>
            <w:tcW w:w="1643" w:type="pct"/>
            <w:vMerge/>
          </w:tcPr>
          <w:p w14:paraId="60BEFD4C" w14:textId="525FB2AA" w:rsidR="00E24265" w:rsidRPr="00615D4B" w:rsidDel="00CB3FDD" w:rsidRDefault="00E24265" w:rsidP="005F76AD">
            <w:pPr>
              <w:rPr>
                <w:del w:id="9131" w:author="阿毛" w:date="2021-05-21T17:53:00Z"/>
                <w:rFonts w:ascii="標楷體" w:eastAsia="標楷體" w:hAnsi="標楷體"/>
              </w:rPr>
            </w:pPr>
          </w:p>
        </w:tc>
      </w:tr>
      <w:tr w:rsidR="00E24265" w:rsidRPr="00615D4B" w:rsidDel="00CB3FDD" w14:paraId="16F624E9" w14:textId="677CB986" w:rsidTr="005F76AD">
        <w:trPr>
          <w:trHeight w:val="291"/>
          <w:jc w:val="center"/>
          <w:del w:id="9132" w:author="阿毛" w:date="2021-05-21T17:53:00Z"/>
        </w:trPr>
        <w:tc>
          <w:tcPr>
            <w:tcW w:w="219" w:type="pct"/>
          </w:tcPr>
          <w:p w14:paraId="489A9A36" w14:textId="6D1CF636" w:rsidR="00E24265" w:rsidRPr="003E1E41" w:rsidDel="00CB3FDD" w:rsidRDefault="00E24265" w:rsidP="005F76AD">
            <w:pPr>
              <w:rPr>
                <w:del w:id="9133" w:author="阿毛" w:date="2021-05-21T17:53:00Z"/>
                <w:rFonts w:ascii="標楷體" w:eastAsia="標楷體" w:hAnsi="標楷體"/>
              </w:rPr>
            </w:pPr>
            <w:del w:id="9134" w:author="阿毛" w:date="2021-05-21T17:53:00Z">
              <w:r w:rsidDel="00CB3FDD">
                <w:rPr>
                  <w:rFonts w:ascii="標楷體" w:eastAsia="標楷體" w:hAnsi="標楷體" w:hint="eastAsia"/>
                </w:rPr>
                <w:delText>1</w:delText>
              </w:r>
            </w:del>
          </w:p>
        </w:tc>
        <w:tc>
          <w:tcPr>
            <w:tcW w:w="756" w:type="pct"/>
          </w:tcPr>
          <w:p w14:paraId="6E1AF211" w14:textId="2B1F0517" w:rsidR="00E24265" w:rsidRPr="00615D4B" w:rsidDel="00CB3FDD" w:rsidRDefault="00E24265" w:rsidP="005F76AD">
            <w:pPr>
              <w:rPr>
                <w:del w:id="9135" w:author="阿毛" w:date="2021-05-21T17:53:00Z"/>
                <w:rFonts w:ascii="標楷體" w:eastAsia="標楷體" w:hAnsi="標楷體"/>
              </w:rPr>
            </w:pPr>
            <w:del w:id="9136" w:author="阿毛" w:date="2021-05-21T17:53:00Z">
              <w:r w:rsidRPr="003E1E41" w:rsidDel="00CB3FDD">
                <w:rPr>
                  <w:rFonts w:ascii="標楷體" w:eastAsia="標楷體" w:hAnsi="標楷體" w:hint="eastAsia"/>
                </w:rPr>
                <w:delText>交易代碼</w:delText>
              </w:r>
            </w:del>
          </w:p>
        </w:tc>
        <w:tc>
          <w:tcPr>
            <w:tcW w:w="624" w:type="pct"/>
          </w:tcPr>
          <w:p w14:paraId="1AC557F6" w14:textId="7D0D0051" w:rsidR="00E24265" w:rsidRPr="00615D4B" w:rsidDel="00CB3FDD" w:rsidRDefault="00137350" w:rsidP="005F76AD">
            <w:pPr>
              <w:rPr>
                <w:del w:id="9137" w:author="阿毛" w:date="2021-05-21T17:53:00Z"/>
                <w:rFonts w:ascii="標楷體" w:eastAsia="標楷體" w:hAnsi="標楷體"/>
              </w:rPr>
            </w:pPr>
            <w:ins w:id="9138" w:author="st1" w:date="2021-03-19T11:15:00Z">
              <w:del w:id="9139" w:author="阿毛" w:date="2021-05-21T17:53:00Z">
                <w:r w:rsidDel="00CB3FDD">
                  <w:rPr>
                    <w:rFonts w:ascii="標楷體" w:eastAsia="標楷體" w:hAnsi="標楷體" w:hint="eastAsia"/>
                  </w:rPr>
                  <w:delText>X</w:delText>
                </w:r>
                <w:r w:rsidDel="00CB3FDD">
                  <w:rPr>
                    <w:rFonts w:ascii="標楷體" w:eastAsia="標楷體" w:hAnsi="標楷體"/>
                  </w:rPr>
                  <w:delText>(1)</w:delText>
                </w:r>
              </w:del>
            </w:ins>
          </w:p>
        </w:tc>
        <w:tc>
          <w:tcPr>
            <w:tcW w:w="624" w:type="pct"/>
          </w:tcPr>
          <w:p w14:paraId="1FCC2D7E" w14:textId="76D21D7B" w:rsidR="00E24265" w:rsidRPr="00615D4B" w:rsidDel="00CB3FDD" w:rsidRDefault="00E24265" w:rsidP="005F76AD">
            <w:pPr>
              <w:rPr>
                <w:del w:id="9140" w:author="阿毛" w:date="2021-05-21T17:53:00Z"/>
                <w:rFonts w:ascii="標楷體" w:eastAsia="標楷體" w:hAnsi="標楷體"/>
              </w:rPr>
            </w:pPr>
          </w:p>
        </w:tc>
        <w:tc>
          <w:tcPr>
            <w:tcW w:w="537" w:type="pct"/>
          </w:tcPr>
          <w:p w14:paraId="76FA0C4B" w14:textId="2CB45832" w:rsidR="00E24265" w:rsidRPr="00615D4B" w:rsidDel="00CB3FDD" w:rsidRDefault="00E24265" w:rsidP="005F76AD">
            <w:pPr>
              <w:rPr>
                <w:del w:id="9141" w:author="阿毛" w:date="2021-05-21T17:53:00Z"/>
                <w:rFonts w:ascii="標楷體" w:eastAsia="標楷體" w:hAnsi="標楷體"/>
              </w:rPr>
            </w:pPr>
            <w:del w:id="9142" w:author="阿毛" w:date="2021-05-21T17:53:00Z">
              <w:r w:rsidDel="00CB3FDD">
                <w:rPr>
                  <w:rFonts w:ascii="標楷體" w:eastAsia="標楷體" w:hAnsi="標楷體" w:hint="eastAsia"/>
                </w:rPr>
                <w:delText>下拉式選單</w:delText>
              </w:r>
            </w:del>
          </w:p>
        </w:tc>
        <w:tc>
          <w:tcPr>
            <w:tcW w:w="299" w:type="pct"/>
          </w:tcPr>
          <w:p w14:paraId="71B68B0F" w14:textId="1DA84EF5" w:rsidR="00E24265" w:rsidRPr="00615D4B" w:rsidDel="00CB3FDD" w:rsidRDefault="00E24265" w:rsidP="005F76AD">
            <w:pPr>
              <w:rPr>
                <w:del w:id="9143" w:author="阿毛" w:date="2021-05-21T17:53:00Z"/>
                <w:rFonts w:ascii="標楷體" w:eastAsia="標楷體" w:hAnsi="標楷體"/>
              </w:rPr>
            </w:pPr>
          </w:p>
        </w:tc>
        <w:tc>
          <w:tcPr>
            <w:tcW w:w="299" w:type="pct"/>
          </w:tcPr>
          <w:p w14:paraId="0301BB5C" w14:textId="5CE9C9D8" w:rsidR="00E24265" w:rsidRPr="00615D4B" w:rsidDel="00CB3FDD" w:rsidRDefault="00E24265" w:rsidP="005F76AD">
            <w:pPr>
              <w:rPr>
                <w:del w:id="9144" w:author="阿毛" w:date="2021-05-21T17:53:00Z"/>
                <w:rFonts w:ascii="標楷體" w:eastAsia="標楷體" w:hAnsi="標楷體"/>
              </w:rPr>
            </w:pPr>
          </w:p>
        </w:tc>
        <w:tc>
          <w:tcPr>
            <w:tcW w:w="1643" w:type="pct"/>
          </w:tcPr>
          <w:p w14:paraId="747D641A" w14:textId="32AA5C09" w:rsidR="00E24265" w:rsidDel="00CB3FDD" w:rsidRDefault="00137350" w:rsidP="005F76AD">
            <w:pPr>
              <w:rPr>
                <w:del w:id="9145" w:author="阿毛" w:date="2021-05-21T17:53:00Z"/>
                <w:rFonts w:ascii="標楷體" w:eastAsia="標楷體" w:hAnsi="標楷體"/>
              </w:rPr>
            </w:pPr>
            <w:ins w:id="9146" w:author="st1" w:date="2021-03-19T11:15:00Z">
              <w:del w:id="9147" w:author="阿毛" w:date="2021-05-21T17:53:00Z">
                <w:r w:rsidRPr="00137350" w:rsidDel="00CB3FDD">
                  <w:rPr>
                    <w:rFonts w:ascii="標楷體" w:eastAsia="標楷體" w:hAnsi="標楷體" w:hint="eastAsia"/>
                  </w:rPr>
                  <w:delText>A:新增;C:異動</w:delText>
                </w:r>
              </w:del>
            </w:ins>
            <w:del w:id="9148" w:author="阿毛" w:date="2021-05-21T17:53:00Z">
              <w:r w:rsidR="00E24265" w:rsidRPr="00BF6A88" w:rsidDel="00CB3FDD">
                <w:rPr>
                  <w:rFonts w:ascii="標楷體" w:eastAsia="標楷體" w:hAnsi="標楷體" w:hint="eastAsia"/>
                </w:rPr>
                <w:delText>1:新增</w:delText>
              </w:r>
            </w:del>
          </w:p>
          <w:p w14:paraId="097635AF" w14:textId="3AEB1476" w:rsidR="00E24265" w:rsidRPr="00615D4B" w:rsidDel="00CB3FDD" w:rsidRDefault="00E24265" w:rsidP="005F76AD">
            <w:pPr>
              <w:rPr>
                <w:del w:id="9149" w:author="阿毛" w:date="2021-05-21T17:53:00Z"/>
                <w:rFonts w:ascii="標楷體" w:eastAsia="標楷體" w:hAnsi="標楷體"/>
              </w:rPr>
            </w:pPr>
            <w:del w:id="9150" w:author="阿毛" w:date="2021-05-21T17:53:00Z">
              <w:r w:rsidRPr="00BF6A88" w:rsidDel="00CB3FDD">
                <w:rPr>
                  <w:rFonts w:ascii="標楷體" w:eastAsia="標楷體" w:hAnsi="標楷體" w:hint="eastAsia"/>
                </w:rPr>
                <w:delText>2:異動</w:delText>
              </w:r>
            </w:del>
          </w:p>
        </w:tc>
      </w:tr>
      <w:tr w:rsidR="00E24265" w:rsidRPr="00615D4B" w:rsidDel="00CB3FDD" w14:paraId="5D4ED72D" w14:textId="4BDE6625" w:rsidTr="005F76AD">
        <w:trPr>
          <w:trHeight w:val="291"/>
          <w:jc w:val="center"/>
          <w:del w:id="9151" w:author="阿毛" w:date="2021-05-21T17:53:00Z"/>
        </w:trPr>
        <w:tc>
          <w:tcPr>
            <w:tcW w:w="219" w:type="pct"/>
          </w:tcPr>
          <w:p w14:paraId="7BF2CA2B" w14:textId="379403FA" w:rsidR="00E24265" w:rsidRPr="003E1E41" w:rsidDel="00CB3FDD" w:rsidRDefault="00E24265" w:rsidP="005F76AD">
            <w:pPr>
              <w:rPr>
                <w:del w:id="9152" w:author="阿毛" w:date="2021-05-21T17:53:00Z"/>
                <w:rFonts w:ascii="標楷體" w:eastAsia="標楷體" w:hAnsi="標楷體"/>
              </w:rPr>
            </w:pPr>
            <w:del w:id="9153" w:author="阿毛" w:date="2021-05-21T17:53:00Z">
              <w:r w:rsidDel="00CB3FDD">
                <w:rPr>
                  <w:rFonts w:ascii="標楷體" w:eastAsia="標楷體" w:hAnsi="標楷體" w:hint="eastAsia"/>
                </w:rPr>
                <w:delText>2</w:delText>
              </w:r>
            </w:del>
          </w:p>
        </w:tc>
        <w:tc>
          <w:tcPr>
            <w:tcW w:w="756" w:type="pct"/>
          </w:tcPr>
          <w:p w14:paraId="2C42D76C" w14:textId="03FD7C87" w:rsidR="00E24265" w:rsidRPr="00615D4B" w:rsidDel="00CB3FDD" w:rsidRDefault="00E24265" w:rsidP="005F76AD">
            <w:pPr>
              <w:rPr>
                <w:del w:id="9154" w:author="阿毛" w:date="2021-05-21T17:53:00Z"/>
                <w:rFonts w:ascii="標楷體" w:eastAsia="標楷體" w:hAnsi="標楷體"/>
              </w:rPr>
            </w:pPr>
            <w:del w:id="9155" w:author="阿毛" w:date="2021-05-21T17:53:00Z">
              <w:r w:rsidRPr="003E1E41" w:rsidDel="00CB3FDD">
                <w:rPr>
                  <w:rFonts w:ascii="標楷體" w:eastAsia="標楷體" w:hAnsi="標楷體" w:hint="eastAsia"/>
                </w:rPr>
                <w:delText>債務人IDN</w:delText>
              </w:r>
            </w:del>
          </w:p>
        </w:tc>
        <w:tc>
          <w:tcPr>
            <w:tcW w:w="624" w:type="pct"/>
          </w:tcPr>
          <w:p w14:paraId="1B4F1132" w14:textId="222BE6F1" w:rsidR="00E24265" w:rsidRPr="00615D4B" w:rsidDel="00CB3FDD" w:rsidRDefault="00137350" w:rsidP="005F76AD">
            <w:pPr>
              <w:rPr>
                <w:del w:id="9156" w:author="阿毛" w:date="2021-05-21T17:53:00Z"/>
                <w:rFonts w:ascii="標楷體" w:eastAsia="標楷體" w:hAnsi="標楷體"/>
              </w:rPr>
            </w:pPr>
            <w:ins w:id="9157" w:author="st1" w:date="2021-03-19T11:15:00Z">
              <w:del w:id="9158" w:author="阿毛" w:date="2021-05-21T17:53:00Z">
                <w:r w:rsidDel="00CB3FDD">
                  <w:rPr>
                    <w:rFonts w:ascii="標楷體" w:eastAsia="標楷體" w:hAnsi="標楷體" w:hint="eastAsia"/>
                  </w:rPr>
                  <w:delText>X(10)</w:delText>
                </w:r>
              </w:del>
            </w:ins>
          </w:p>
        </w:tc>
        <w:tc>
          <w:tcPr>
            <w:tcW w:w="624" w:type="pct"/>
          </w:tcPr>
          <w:p w14:paraId="43535F2A" w14:textId="09476E04" w:rsidR="00E24265" w:rsidRPr="00615D4B" w:rsidDel="00CB3FDD" w:rsidRDefault="00E24265" w:rsidP="005F76AD">
            <w:pPr>
              <w:rPr>
                <w:del w:id="9159" w:author="阿毛" w:date="2021-05-21T17:53:00Z"/>
                <w:rFonts w:ascii="標楷體" w:eastAsia="標楷體" w:hAnsi="標楷體"/>
              </w:rPr>
            </w:pPr>
          </w:p>
        </w:tc>
        <w:tc>
          <w:tcPr>
            <w:tcW w:w="537" w:type="pct"/>
          </w:tcPr>
          <w:p w14:paraId="7076AA58" w14:textId="1454475A" w:rsidR="00E24265" w:rsidRPr="00615D4B" w:rsidDel="00CB3FDD" w:rsidRDefault="00E24265" w:rsidP="005F76AD">
            <w:pPr>
              <w:rPr>
                <w:del w:id="9160" w:author="阿毛" w:date="2021-05-21T17:53:00Z"/>
                <w:rFonts w:ascii="標楷體" w:eastAsia="標楷體" w:hAnsi="標楷體"/>
              </w:rPr>
            </w:pPr>
          </w:p>
        </w:tc>
        <w:tc>
          <w:tcPr>
            <w:tcW w:w="299" w:type="pct"/>
          </w:tcPr>
          <w:p w14:paraId="1371D4E1" w14:textId="00420E82" w:rsidR="00E24265" w:rsidRPr="00615D4B" w:rsidDel="00CB3FDD" w:rsidRDefault="00E24265" w:rsidP="005F76AD">
            <w:pPr>
              <w:rPr>
                <w:del w:id="9161" w:author="阿毛" w:date="2021-05-21T17:53:00Z"/>
                <w:rFonts w:ascii="標楷體" w:eastAsia="標楷體" w:hAnsi="標楷體"/>
              </w:rPr>
            </w:pPr>
          </w:p>
        </w:tc>
        <w:tc>
          <w:tcPr>
            <w:tcW w:w="299" w:type="pct"/>
          </w:tcPr>
          <w:p w14:paraId="1100663A" w14:textId="0133374B" w:rsidR="00E24265" w:rsidRPr="00615D4B" w:rsidDel="00CB3FDD" w:rsidRDefault="00E24265" w:rsidP="005F76AD">
            <w:pPr>
              <w:rPr>
                <w:del w:id="9162" w:author="阿毛" w:date="2021-05-21T17:53:00Z"/>
                <w:rFonts w:ascii="標楷體" w:eastAsia="標楷體" w:hAnsi="標楷體"/>
              </w:rPr>
            </w:pPr>
          </w:p>
        </w:tc>
        <w:tc>
          <w:tcPr>
            <w:tcW w:w="1643" w:type="pct"/>
          </w:tcPr>
          <w:p w14:paraId="575E722C" w14:textId="24DCF637" w:rsidR="00E24265" w:rsidRPr="00615D4B" w:rsidDel="00CB3FDD" w:rsidRDefault="00E24265" w:rsidP="005F76AD">
            <w:pPr>
              <w:rPr>
                <w:del w:id="9163" w:author="阿毛" w:date="2021-05-21T17:53:00Z"/>
                <w:rFonts w:ascii="標楷體" w:eastAsia="標楷體" w:hAnsi="標楷體"/>
              </w:rPr>
            </w:pPr>
          </w:p>
        </w:tc>
      </w:tr>
      <w:tr w:rsidR="00E24265" w:rsidRPr="00615D4B" w:rsidDel="00CB3FDD" w14:paraId="2C3A6D3B" w14:textId="252AD763" w:rsidTr="005F76AD">
        <w:trPr>
          <w:trHeight w:val="291"/>
          <w:jc w:val="center"/>
          <w:del w:id="9164" w:author="阿毛" w:date="2021-05-21T17:53:00Z"/>
        </w:trPr>
        <w:tc>
          <w:tcPr>
            <w:tcW w:w="219" w:type="pct"/>
          </w:tcPr>
          <w:p w14:paraId="34A1C758" w14:textId="0BB87FEA" w:rsidR="00E24265" w:rsidRPr="003E1E41" w:rsidDel="00CB3FDD" w:rsidRDefault="00E24265" w:rsidP="005F76AD">
            <w:pPr>
              <w:rPr>
                <w:del w:id="9165" w:author="阿毛" w:date="2021-05-21T17:53:00Z"/>
                <w:rFonts w:ascii="標楷體" w:eastAsia="標楷體" w:hAnsi="標楷體"/>
              </w:rPr>
            </w:pPr>
            <w:del w:id="9166" w:author="阿毛" w:date="2021-05-21T17:53:00Z">
              <w:r w:rsidDel="00CB3FDD">
                <w:rPr>
                  <w:rFonts w:ascii="標楷體" w:eastAsia="標楷體" w:hAnsi="標楷體" w:hint="eastAsia"/>
                </w:rPr>
                <w:delText>3</w:delText>
              </w:r>
            </w:del>
          </w:p>
        </w:tc>
        <w:tc>
          <w:tcPr>
            <w:tcW w:w="756" w:type="pct"/>
          </w:tcPr>
          <w:p w14:paraId="3D694752" w14:textId="3D1952C1" w:rsidR="00E24265" w:rsidRPr="00615D4B" w:rsidDel="00CB3FDD" w:rsidRDefault="00E24265" w:rsidP="005F76AD">
            <w:pPr>
              <w:rPr>
                <w:del w:id="9167" w:author="阿毛" w:date="2021-05-21T17:53:00Z"/>
                <w:rFonts w:ascii="標楷體" w:eastAsia="標楷體" w:hAnsi="標楷體"/>
              </w:rPr>
            </w:pPr>
            <w:del w:id="9168" w:author="阿毛" w:date="2021-05-21T17:53:00Z">
              <w:r w:rsidRPr="003E1E41" w:rsidDel="00CB3FDD">
                <w:rPr>
                  <w:rFonts w:ascii="標楷體" w:eastAsia="標楷體" w:hAnsi="標楷體" w:hint="eastAsia"/>
                </w:rPr>
                <w:delText>報送單位代號</w:delText>
              </w:r>
            </w:del>
          </w:p>
        </w:tc>
        <w:tc>
          <w:tcPr>
            <w:tcW w:w="624" w:type="pct"/>
          </w:tcPr>
          <w:p w14:paraId="0AE1F227" w14:textId="04271F67" w:rsidR="00E24265" w:rsidRPr="00615D4B" w:rsidDel="00CB3FDD" w:rsidRDefault="00137350" w:rsidP="005F76AD">
            <w:pPr>
              <w:rPr>
                <w:del w:id="9169" w:author="阿毛" w:date="2021-05-21T17:53:00Z"/>
                <w:rFonts w:ascii="標楷體" w:eastAsia="標楷體" w:hAnsi="標楷體"/>
              </w:rPr>
            </w:pPr>
            <w:ins w:id="9170" w:author="st1" w:date="2021-03-19T11:15:00Z">
              <w:del w:id="9171" w:author="阿毛" w:date="2021-05-21T17:53:00Z">
                <w:r w:rsidDel="00CB3FDD">
                  <w:rPr>
                    <w:rFonts w:ascii="標楷體" w:eastAsia="標楷體" w:hAnsi="標楷體" w:hint="eastAsia"/>
                  </w:rPr>
                  <w:delText>X(3)</w:delText>
                </w:r>
              </w:del>
            </w:ins>
          </w:p>
        </w:tc>
        <w:tc>
          <w:tcPr>
            <w:tcW w:w="624" w:type="pct"/>
          </w:tcPr>
          <w:p w14:paraId="19138216" w14:textId="692A3B8C" w:rsidR="00E24265" w:rsidRPr="00615D4B" w:rsidDel="00CB3FDD" w:rsidRDefault="00137350" w:rsidP="005F76AD">
            <w:pPr>
              <w:rPr>
                <w:del w:id="9172" w:author="阿毛" w:date="2021-05-21T17:53:00Z"/>
                <w:rFonts w:ascii="標楷體" w:eastAsia="標楷體" w:hAnsi="標楷體"/>
              </w:rPr>
            </w:pPr>
            <w:ins w:id="9173" w:author="st1" w:date="2021-03-19T11:15:00Z">
              <w:del w:id="9174" w:author="阿毛" w:date="2021-05-21T17:53:00Z">
                <w:r w:rsidDel="00CB3FDD">
                  <w:rPr>
                    <w:rFonts w:ascii="標楷體" w:eastAsia="標楷體" w:hAnsi="標楷體" w:hint="eastAsia"/>
                  </w:rPr>
                  <w:delText>458</w:delText>
                </w:r>
              </w:del>
            </w:ins>
          </w:p>
        </w:tc>
        <w:tc>
          <w:tcPr>
            <w:tcW w:w="537" w:type="pct"/>
          </w:tcPr>
          <w:p w14:paraId="1C723726" w14:textId="143B6246" w:rsidR="00E24265" w:rsidRPr="00615D4B" w:rsidDel="00CB3FDD" w:rsidRDefault="00E24265" w:rsidP="005F76AD">
            <w:pPr>
              <w:rPr>
                <w:del w:id="9175" w:author="阿毛" w:date="2021-05-21T17:53:00Z"/>
                <w:rFonts w:ascii="標楷體" w:eastAsia="標楷體" w:hAnsi="標楷體"/>
              </w:rPr>
            </w:pPr>
          </w:p>
        </w:tc>
        <w:tc>
          <w:tcPr>
            <w:tcW w:w="299" w:type="pct"/>
          </w:tcPr>
          <w:p w14:paraId="64BA6646" w14:textId="4535C6EF" w:rsidR="00E24265" w:rsidRPr="00615D4B" w:rsidDel="00CB3FDD" w:rsidRDefault="00E24265" w:rsidP="005F76AD">
            <w:pPr>
              <w:rPr>
                <w:del w:id="9176" w:author="阿毛" w:date="2021-05-21T17:53:00Z"/>
                <w:rFonts w:ascii="標楷體" w:eastAsia="標楷體" w:hAnsi="標楷體"/>
              </w:rPr>
            </w:pPr>
          </w:p>
        </w:tc>
        <w:tc>
          <w:tcPr>
            <w:tcW w:w="299" w:type="pct"/>
          </w:tcPr>
          <w:p w14:paraId="5DF2717B" w14:textId="3B1D9ECF" w:rsidR="00E24265" w:rsidRPr="00615D4B" w:rsidDel="00CB3FDD" w:rsidRDefault="00E24265" w:rsidP="005F76AD">
            <w:pPr>
              <w:rPr>
                <w:del w:id="9177" w:author="阿毛" w:date="2021-05-21T17:53:00Z"/>
                <w:rFonts w:ascii="標楷體" w:eastAsia="標楷體" w:hAnsi="標楷體"/>
              </w:rPr>
            </w:pPr>
          </w:p>
        </w:tc>
        <w:tc>
          <w:tcPr>
            <w:tcW w:w="1643" w:type="pct"/>
          </w:tcPr>
          <w:p w14:paraId="38F864A9" w14:textId="7A6238D2" w:rsidR="00E24265" w:rsidRPr="00615D4B" w:rsidDel="00CB3FDD" w:rsidRDefault="00E24265" w:rsidP="005F76AD">
            <w:pPr>
              <w:rPr>
                <w:del w:id="9178" w:author="阿毛" w:date="2021-05-21T17:53:00Z"/>
                <w:rFonts w:ascii="標楷體" w:eastAsia="標楷體" w:hAnsi="標楷體"/>
              </w:rPr>
            </w:pPr>
          </w:p>
        </w:tc>
      </w:tr>
      <w:tr w:rsidR="00E24265" w:rsidRPr="00615D4B" w:rsidDel="00CB3FDD" w14:paraId="73C0CC09" w14:textId="616C8321" w:rsidTr="005F76AD">
        <w:trPr>
          <w:trHeight w:val="291"/>
          <w:jc w:val="center"/>
          <w:del w:id="9179" w:author="阿毛" w:date="2021-05-21T17:53:00Z"/>
        </w:trPr>
        <w:tc>
          <w:tcPr>
            <w:tcW w:w="219" w:type="pct"/>
          </w:tcPr>
          <w:p w14:paraId="587D2EFF" w14:textId="45B2339D" w:rsidR="00E24265" w:rsidRPr="003E1E41" w:rsidDel="00CB3FDD" w:rsidRDefault="00E24265" w:rsidP="005F76AD">
            <w:pPr>
              <w:rPr>
                <w:del w:id="9180" w:author="阿毛" w:date="2021-05-21T17:53:00Z"/>
                <w:rFonts w:ascii="標楷體" w:eastAsia="標楷體" w:hAnsi="標楷體"/>
              </w:rPr>
            </w:pPr>
            <w:del w:id="9181" w:author="阿毛" w:date="2021-05-21T17:53:00Z">
              <w:r w:rsidDel="00CB3FDD">
                <w:rPr>
                  <w:rFonts w:ascii="標楷體" w:eastAsia="標楷體" w:hAnsi="標楷體" w:hint="eastAsia"/>
                </w:rPr>
                <w:delText>4</w:delText>
              </w:r>
            </w:del>
          </w:p>
        </w:tc>
        <w:tc>
          <w:tcPr>
            <w:tcW w:w="756" w:type="pct"/>
          </w:tcPr>
          <w:p w14:paraId="5580E02D" w14:textId="360AAD75" w:rsidR="00E24265" w:rsidRPr="00615D4B" w:rsidDel="00CB3FDD" w:rsidRDefault="00E24265" w:rsidP="005F76AD">
            <w:pPr>
              <w:rPr>
                <w:del w:id="9182" w:author="阿毛" w:date="2021-05-21T17:53:00Z"/>
                <w:rFonts w:ascii="標楷體" w:eastAsia="標楷體" w:hAnsi="標楷體"/>
              </w:rPr>
            </w:pPr>
            <w:del w:id="9183" w:author="阿毛" w:date="2021-05-21T17:53:00Z">
              <w:r w:rsidRPr="003E1E41" w:rsidDel="00CB3FDD">
                <w:rPr>
                  <w:rFonts w:ascii="標楷體" w:eastAsia="標楷體" w:hAnsi="標楷體" w:hint="eastAsia"/>
                </w:rPr>
                <w:delText>協商申請日</w:delText>
              </w:r>
            </w:del>
          </w:p>
        </w:tc>
        <w:tc>
          <w:tcPr>
            <w:tcW w:w="624" w:type="pct"/>
          </w:tcPr>
          <w:p w14:paraId="4C24FBA2" w14:textId="5A51B612" w:rsidR="00E24265" w:rsidRPr="00615D4B" w:rsidDel="00CB3FDD" w:rsidRDefault="00137350" w:rsidP="005F76AD">
            <w:pPr>
              <w:rPr>
                <w:del w:id="9184" w:author="阿毛" w:date="2021-05-21T17:53:00Z"/>
                <w:rFonts w:ascii="標楷體" w:eastAsia="標楷體" w:hAnsi="標楷體"/>
              </w:rPr>
            </w:pPr>
            <w:ins w:id="9185" w:author="st1" w:date="2021-03-19T11:15:00Z">
              <w:del w:id="9186" w:author="阿毛" w:date="2021-05-21T17:53:00Z">
                <w:r w:rsidDel="00CB3FDD">
                  <w:rPr>
                    <w:rFonts w:ascii="標楷體" w:eastAsia="標楷體" w:hAnsi="標楷體" w:hint="eastAsia"/>
                  </w:rPr>
                  <w:delText>9(7)</w:delText>
                </w:r>
              </w:del>
            </w:ins>
          </w:p>
        </w:tc>
        <w:tc>
          <w:tcPr>
            <w:tcW w:w="624" w:type="pct"/>
          </w:tcPr>
          <w:p w14:paraId="41D65529" w14:textId="48EEFBCD" w:rsidR="00E24265" w:rsidRPr="00615D4B" w:rsidDel="00CB3FDD" w:rsidRDefault="00137350" w:rsidP="005F76AD">
            <w:pPr>
              <w:rPr>
                <w:del w:id="9187" w:author="阿毛" w:date="2021-05-21T17:53:00Z"/>
                <w:rFonts w:ascii="標楷體" w:eastAsia="標楷體" w:hAnsi="標楷體"/>
              </w:rPr>
            </w:pPr>
            <w:ins w:id="9188" w:author="st1" w:date="2021-03-19T11:15:00Z">
              <w:del w:id="9189" w:author="阿毛" w:date="2021-05-21T17:53:00Z">
                <w:r w:rsidDel="00CB3FDD">
                  <w:rPr>
                    <w:rFonts w:ascii="標楷體" w:eastAsia="標楷體" w:hAnsi="標楷體" w:hint="eastAsia"/>
                  </w:rPr>
                  <w:delText>會計日</w:delText>
                </w:r>
              </w:del>
            </w:ins>
          </w:p>
        </w:tc>
        <w:tc>
          <w:tcPr>
            <w:tcW w:w="537" w:type="pct"/>
          </w:tcPr>
          <w:p w14:paraId="568DE188" w14:textId="133ED40C" w:rsidR="00E24265" w:rsidRPr="00615D4B" w:rsidDel="00CB3FDD" w:rsidRDefault="00E24265" w:rsidP="005F76AD">
            <w:pPr>
              <w:rPr>
                <w:del w:id="9190" w:author="阿毛" w:date="2021-05-21T17:53:00Z"/>
                <w:rFonts w:ascii="標楷體" w:eastAsia="標楷體" w:hAnsi="標楷體"/>
              </w:rPr>
            </w:pPr>
          </w:p>
        </w:tc>
        <w:tc>
          <w:tcPr>
            <w:tcW w:w="299" w:type="pct"/>
          </w:tcPr>
          <w:p w14:paraId="1C11FDDE" w14:textId="6C598B67" w:rsidR="00E24265" w:rsidRPr="00615D4B" w:rsidDel="00CB3FDD" w:rsidRDefault="00E24265" w:rsidP="005F76AD">
            <w:pPr>
              <w:rPr>
                <w:del w:id="9191" w:author="阿毛" w:date="2021-05-21T17:53:00Z"/>
                <w:rFonts w:ascii="標楷體" w:eastAsia="標楷體" w:hAnsi="標楷體"/>
              </w:rPr>
            </w:pPr>
          </w:p>
        </w:tc>
        <w:tc>
          <w:tcPr>
            <w:tcW w:w="299" w:type="pct"/>
          </w:tcPr>
          <w:p w14:paraId="7944F0DB" w14:textId="4245CD5A" w:rsidR="00E24265" w:rsidRPr="00615D4B" w:rsidDel="00CB3FDD" w:rsidRDefault="00E24265" w:rsidP="005F76AD">
            <w:pPr>
              <w:rPr>
                <w:del w:id="9192" w:author="阿毛" w:date="2021-05-21T17:53:00Z"/>
                <w:rFonts w:ascii="標楷體" w:eastAsia="標楷體" w:hAnsi="標楷體"/>
              </w:rPr>
            </w:pPr>
          </w:p>
        </w:tc>
        <w:tc>
          <w:tcPr>
            <w:tcW w:w="1643" w:type="pct"/>
          </w:tcPr>
          <w:p w14:paraId="64D8FF23" w14:textId="0AE3D4EF" w:rsidR="00E24265" w:rsidRPr="00615D4B" w:rsidDel="00CB3FDD" w:rsidRDefault="00E24265" w:rsidP="005F76AD">
            <w:pPr>
              <w:rPr>
                <w:del w:id="9193" w:author="阿毛" w:date="2021-05-21T17:53:00Z"/>
                <w:rFonts w:ascii="標楷體" w:eastAsia="標楷體" w:hAnsi="標楷體"/>
              </w:rPr>
            </w:pPr>
          </w:p>
        </w:tc>
      </w:tr>
      <w:tr w:rsidR="00E24265" w:rsidRPr="00615D4B" w:rsidDel="00CB3FDD" w14:paraId="71FFD155" w14:textId="61150C3F" w:rsidTr="005F76AD">
        <w:trPr>
          <w:trHeight w:val="291"/>
          <w:jc w:val="center"/>
          <w:del w:id="9194" w:author="阿毛" w:date="2021-05-21T17:53:00Z"/>
        </w:trPr>
        <w:tc>
          <w:tcPr>
            <w:tcW w:w="219" w:type="pct"/>
          </w:tcPr>
          <w:p w14:paraId="46606BCE" w14:textId="6E24DFDF" w:rsidR="00E24265" w:rsidRPr="003E1E41" w:rsidDel="00CB3FDD" w:rsidRDefault="00E24265" w:rsidP="005F76AD">
            <w:pPr>
              <w:rPr>
                <w:del w:id="9195" w:author="阿毛" w:date="2021-05-21T17:53:00Z"/>
                <w:rFonts w:ascii="標楷體" w:eastAsia="標楷體" w:hAnsi="標楷體"/>
              </w:rPr>
            </w:pPr>
            <w:del w:id="9196" w:author="阿毛" w:date="2021-05-21T17:53:00Z">
              <w:r w:rsidDel="00CB3FDD">
                <w:rPr>
                  <w:rFonts w:ascii="標楷體" w:eastAsia="標楷體" w:hAnsi="標楷體" w:hint="eastAsia"/>
                </w:rPr>
                <w:delText>5</w:delText>
              </w:r>
            </w:del>
          </w:p>
        </w:tc>
        <w:tc>
          <w:tcPr>
            <w:tcW w:w="756" w:type="pct"/>
          </w:tcPr>
          <w:p w14:paraId="7C14A575" w14:textId="738C842C" w:rsidR="00E24265" w:rsidRPr="00615D4B" w:rsidDel="00CB3FDD" w:rsidRDefault="00E24265" w:rsidP="005F76AD">
            <w:pPr>
              <w:rPr>
                <w:del w:id="9197" w:author="阿毛" w:date="2021-05-21T17:53:00Z"/>
                <w:rFonts w:ascii="標楷體" w:eastAsia="標楷體" w:hAnsi="標楷體"/>
              </w:rPr>
            </w:pPr>
            <w:del w:id="9198" w:author="阿毛" w:date="2021-05-21T17:53:00Z">
              <w:r w:rsidRPr="003E1E41" w:rsidDel="00CB3FDD">
                <w:rPr>
                  <w:rFonts w:ascii="標楷體" w:eastAsia="標楷體" w:hAnsi="標楷體" w:hint="eastAsia"/>
                </w:rPr>
                <w:delText>停催日期</w:delText>
              </w:r>
            </w:del>
          </w:p>
        </w:tc>
        <w:tc>
          <w:tcPr>
            <w:tcW w:w="624" w:type="pct"/>
          </w:tcPr>
          <w:p w14:paraId="3F1C81B9" w14:textId="4BDA8726" w:rsidR="00E24265" w:rsidRPr="00615D4B" w:rsidDel="00CB3FDD" w:rsidRDefault="00137350" w:rsidP="005F76AD">
            <w:pPr>
              <w:rPr>
                <w:del w:id="9199" w:author="阿毛" w:date="2021-05-21T17:53:00Z"/>
                <w:rFonts w:ascii="標楷體" w:eastAsia="標楷體" w:hAnsi="標楷體"/>
              </w:rPr>
            </w:pPr>
            <w:ins w:id="9200" w:author="st1" w:date="2021-03-19T11:15:00Z">
              <w:del w:id="9201" w:author="阿毛" w:date="2021-05-21T17:53:00Z">
                <w:r w:rsidDel="00CB3FDD">
                  <w:rPr>
                    <w:rFonts w:ascii="標楷體" w:eastAsia="標楷體" w:hAnsi="標楷體" w:hint="eastAsia"/>
                  </w:rPr>
                  <w:delText>9(7)</w:delText>
                </w:r>
              </w:del>
            </w:ins>
          </w:p>
        </w:tc>
        <w:tc>
          <w:tcPr>
            <w:tcW w:w="624" w:type="pct"/>
          </w:tcPr>
          <w:p w14:paraId="43A978BD" w14:textId="197F930D" w:rsidR="00E24265" w:rsidRPr="00615D4B" w:rsidDel="00CB3FDD" w:rsidRDefault="00E24265" w:rsidP="005F76AD">
            <w:pPr>
              <w:rPr>
                <w:del w:id="9202" w:author="阿毛" w:date="2021-05-21T17:53:00Z"/>
                <w:rFonts w:ascii="標楷體" w:eastAsia="標楷體" w:hAnsi="標楷體"/>
              </w:rPr>
            </w:pPr>
          </w:p>
        </w:tc>
        <w:tc>
          <w:tcPr>
            <w:tcW w:w="537" w:type="pct"/>
          </w:tcPr>
          <w:p w14:paraId="5789BF07" w14:textId="4E390FD2" w:rsidR="00E24265" w:rsidRPr="00615D4B" w:rsidDel="00CB3FDD" w:rsidRDefault="00E24265" w:rsidP="005F76AD">
            <w:pPr>
              <w:rPr>
                <w:del w:id="9203" w:author="阿毛" w:date="2021-05-21T17:53:00Z"/>
                <w:rFonts w:ascii="標楷體" w:eastAsia="標楷體" w:hAnsi="標楷體"/>
              </w:rPr>
            </w:pPr>
          </w:p>
        </w:tc>
        <w:tc>
          <w:tcPr>
            <w:tcW w:w="299" w:type="pct"/>
          </w:tcPr>
          <w:p w14:paraId="5A725D9D" w14:textId="7E20CAAB" w:rsidR="00E24265" w:rsidRPr="00615D4B" w:rsidDel="00CB3FDD" w:rsidRDefault="00E24265" w:rsidP="005F76AD">
            <w:pPr>
              <w:rPr>
                <w:del w:id="9204" w:author="阿毛" w:date="2021-05-21T17:53:00Z"/>
                <w:rFonts w:ascii="標楷體" w:eastAsia="標楷體" w:hAnsi="標楷體"/>
              </w:rPr>
            </w:pPr>
          </w:p>
        </w:tc>
        <w:tc>
          <w:tcPr>
            <w:tcW w:w="299" w:type="pct"/>
          </w:tcPr>
          <w:p w14:paraId="707E235A" w14:textId="4B0C0B17" w:rsidR="00E24265" w:rsidRPr="00615D4B" w:rsidDel="00CB3FDD" w:rsidRDefault="00E24265" w:rsidP="005F76AD">
            <w:pPr>
              <w:rPr>
                <w:del w:id="9205" w:author="阿毛" w:date="2021-05-21T17:53:00Z"/>
                <w:rFonts w:ascii="標楷體" w:eastAsia="標楷體" w:hAnsi="標楷體"/>
              </w:rPr>
            </w:pPr>
          </w:p>
        </w:tc>
        <w:tc>
          <w:tcPr>
            <w:tcW w:w="1643" w:type="pct"/>
          </w:tcPr>
          <w:p w14:paraId="321F334D" w14:textId="28124CB2" w:rsidR="00E24265" w:rsidRPr="00615D4B" w:rsidDel="00CB3FDD" w:rsidRDefault="00E24265" w:rsidP="005F76AD">
            <w:pPr>
              <w:rPr>
                <w:del w:id="9206" w:author="阿毛" w:date="2021-05-21T17:53:00Z"/>
                <w:rFonts w:ascii="標楷體" w:eastAsia="標楷體" w:hAnsi="標楷體"/>
              </w:rPr>
            </w:pPr>
          </w:p>
        </w:tc>
      </w:tr>
      <w:tr w:rsidR="00E24265" w:rsidRPr="00615D4B" w:rsidDel="00CB3FDD" w14:paraId="430454CD" w14:textId="041A6A74" w:rsidTr="005F76AD">
        <w:trPr>
          <w:trHeight w:val="291"/>
          <w:jc w:val="center"/>
          <w:del w:id="9207" w:author="阿毛" w:date="2021-05-21T17:53:00Z"/>
        </w:trPr>
        <w:tc>
          <w:tcPr>
            <w:tcW w:w="219" w:type="pct"/>
          </w:tcPr>
          <w:p w14:paraId="7E0EAB34" w14:textId="7D7407A1" w:rsidR="00E24265" w:rsidRPr="003E1E41" w:rsidDel="00CB3FDD" w:rsidRDefault="00E24265" w:rsidP="005F76AD">
            <w:pPr>
              <w:rPr>
                <w:del w:id="9208" w:author="阿毛" w:date="2021-05-21T17:53:00Z"/>
                <w:rFonts w:ascii="標楷體" w:eastAsia="標楷體" w:hAnsi="標楷體"/>
              </w:rPr>
            </w:pPr>
            <w:del w:id="9209" w:author="阿毛" w:date="2021-05-21T17:53:00Z">
              <w:r w:rsidDel="00CB3FDD">
                <w:rPr>
                  <w:rFonts w:ascii="標楷體" w:eastAsia="標楷體" w:hAnsi="標楷體" w:hint="eastAsia"/>
                </w:rPr>
                <w:delText>6</w:delText>
              </w:r>
            </w:del>
          </w:p>
        </w:tc>
        <w:tc>
          <w:tcPr>
            <w:tcW w:w="756" w:type="pct"/>
          </w:tcPr>
          <w:p w14:paraId="13CAD784" w14:textId="5B7D847F" w:rsidR="00E24265" w:rsidRPr="00615D4B" w:rsidDel="00CB3FDD" w:rsidRDefault="00E24265" w:rsidP="005F76AD">
            <w:pPr>
              <w:rPr>
                <w:del w:id="9210" w:author="阿毛" w:date="2021-05-21T17:53:00Z"/>
                <w:rFonts w:ascii="標楷體" w:eastAsia="標楷體" w:hAnsi="標楷體"/>
              </w:rPr>
            </w:pPr>
            <w:del w:id="9211" w:author="阿毛" w:date="2021-05-21T17:53:00Z">
              <w:r w:rsidRPr="003E1E41" w:rsidDel="00CB3FDD">
                <w:rPr>
                  <w:rFonts w:ascii="標楷體" w:eastAsia="標楷體" w:hAnsi="標楷體" w:hint="eastAsia"/>
                </w:rPr>
                <w:delText>協商開始日</w:delText>
              </w:r>
            </w:del>
          </w:p>
        </w:tc>
        <w:tc>
          <w:tcPr>
            <w:tcW w:w="624" w:type="pct"/>
          </w:tcPr>
          <w:p w14:paraId="67BA8C89" w14:textId="2F24B2DD" w:rsidR="00E24265" w:rsidRPr="00615D4B" w:rsidDel="00CB3FDD" w:rsidRDefault="00137350" w:rsidP="005F76AD">
            <w:pPr>
              <w:rPr>
                <w:del w:id="9212" w:author="阿毛" w:date="2021-05-21T17:53:00Z"/>
                <w:rFonts w:ascii="標楷體" w:eastAsia="標楷體" w:hAnsi="標楷體"/>
              </w:rPr>
            </w:pPr>
            <w:ins w:id="9213" w:author="st1" w:date="2021-03-19T11:15:00Z">
              <w:del w:id="9214" w:author="阿毛" w:date="2021-05-21T17:53:00Z">
                <w:r w:rsidDel="00CB3FDD">
                  <w:rPr>
                    <w:rFonts w:ascii="標楷體" w:eastAsia="標楷體" w:hAnsi="標楷體" w:hint="eastAsia"/>
                  </w:rPr>
                  <w:delText>9(7)</w:delText>
                </w:r>
              </w:del>
            </w:ins>
          </w:p>
        </w:tc>
        <w:tc>
          <w:tcPr>
            <w:tcW w:w="624" w:type="pct"/>
          </w:tcPr>
          <w:p w14:paraId="7AAE5CB3" w14:textId="2DEE831B" w:rsidR="00E24265" w:rsidRPr="00615D4B" w:rsidDel="00CB3FDD" w:rsidRDefault="00E24265" w:rsidP="005F76AD">
            <w:pPr>
              <w:rPr>
                <w:del w:id="9215" w:author="阿毛" w:date="2021-05-21T17:53:00Z"/>
                <w:rFonts w:ascii="標楷體" w:eastAsia="標楷體" w:hAnsi="標楷體"/>
              </w:rPr>
            </w:pPr>
          </w:p>
        </w:tc>
        <w:tc>
          <w:tcPr>
            <w:tcW w:w="537" w:type="pct"/>
          </w:tcPr>
          <w:p w14:paraId="0E2745AD" w14:textId="32286CD7" w:rsidR="00E24265" w:rsidRPr="00615D4B" w:rsidDel="00CB3FDD" w:rsidRDefault="00E24265" w:rsidP="005F76AD">
            <w:pPr>
              <w:rPr>
                <w:del w:id="9216" w:author="阿毛" w:date="2021-05-21T17:53:00Z"/>
                <w:rFonts w:ascii="標楷體" w:eastAsia="標楷體" w:hAnsi="標楷體"/>
              </w:rPr>
            </w:pPr>
          </w:p>
        </w:tc>
        <w:tc>
          <w:tcPr>
            <w:tcW w:w="299" w:type="pct"/>
          </w:tcPr>
          <w:p w14:paraId="13A8C110" w14:textId="53E43943" w:rsidR="00E24265" w:rsidRPr="00615D4B" w:rsidDel="00CB3FDD" w:rsidRDefault="00E24265" w:rsidP="005F76AD">
            <w:pPr>
              <w:rPr>
                <w:del w:id="9217" w:author="阿毛" w:date="2021-05-21T17:53:00Z"/>
                <w:rFonts w:ascii="標楷體" w:eastAsia="標楷體" w:hAnsi="標楷體"/>
              </w:rPr>
            </w:pPr>
          </w:p>
        </w:tc>
        <w:tc>
          <w:tcPr>
            <w:tcW w:w="299" w:type="pct"/>
          </w:tcPr>
          <w:p w14:paraId="4C0333AA" w14:textId="7575B247" w:rsidR="00E24265" w:rsidRPr="00615D4B" w:rsidDel="00CB3FDD" w:rsidRDefault="00E24265" w:rsidP="005F76AD">
            <w:pPr>
              <w:rPr>
                <w:del w:id="9218" w:author="阿毛" w:date="2021-05-21T17:53:00Z"/>
                <w:rFonts w:ascii="標楷體" w:eastAsia="標楷體" w:hAnsi="標楷體"/>
              </w:rPr>
            </w:pPr>
          </w:p>
        </w:tc>
        <w:tc>
          <w:tcPr>
            <w:tcW w:w="1643" w:type="pct"/>
          </w:tcPr>
          <w:p w14:paraId="31E1EB15" w14:textId="7D781DC1" w:rsidR="00E24265" w:rsidRPr="00615D4B" w:rsidDel="00CB3FDD" w:rsidRDefault="00137350" w:rsidP="005F76AD">
            <w:pPr>
              <w:rPr>
                <w:del w:id="9219" w:author="阿毛" w:date="2021-05-21T17:53:00Z"/>
                <w:rFonts w:ascii="標楷體" w:eastAsia="標楷體" w:hAnsi="標楷體"/>
              </w:rPr>
            </w:pPr>
            <w:ins w:id="9220" w:author="st1" w:date="2021-03-19T11:16:00Z">
              <w:del w:id="9221" w:author="阿毛" w:date="2021-05-21T17:53:00Z">
                <w:r w:rsidDel="00CB3FDD">
                  <w:rPr>
                    <w:rFonts w:ascii="標楷體" w:eastAsia="標楷體" w:hAnsi="標楷體" w:hint="eastAsia"/>
                  </w:rPr>
                  <w:delText>協商申請日+25天</w:delText>
                </w:r>
              </w:del>
            </w:ins>
          </w:p>
        </w:tc>
      </w:tr>
      <w:tr w:rsidR="00E24265" w:rsidRPr="00615D4B" w:rsidDel="00CB3FDD" w14:paraId="5723EED9" w14:textId="704797A2" w:rsidTr="005F76AD">
        <w:trPr>
          <w:trHeight w:val="291"/>
          <w:jc w:val="center"/>
          <w:del w:id="9222" w:author="阿毛" w:date="2021-05-21T17:53:00Z"/>
        </w:trPr>
        <w:tc>
          <w:tcPr>
            <w:tcW w:w="219" w:type="pct"/>
          </w:tcPr>
          <w:p w14:paraId="183623F4" w14:textId="3DCA3C11" w:rsidR="00E24265" w:rsidRPr="003E1E41" w:rsidDel="00CB3FDD" w:rsidRDefault="00E24265" w:rsidP="005F76AD">
            <w:pPr>
              <w:rPr>
                <w:del w:id="9223" w:author="阿毛" w:date="2021-05-21T17:53:00Z"/>
                <w:rFonts w:ascii="標楷體" w:eastAsia="標楷體" w:hAnsi="標楷體"/>
              </w:rPr>
            </w:pPr>
            <w:del w:id="9224" w:author="阿毛" w:date="2021-05-21T17:53:00Z">
              <w:r w:rsidDel="00CB3FDD">
                <w:rPr>
                  <w:rFonts w:ascii="標楷體" w:eastAsia="標楷體" w:hAnsi="標楷體" w:hint="eastAsia"/>
                </w:rPr>
                <w:delText>7</w:delText>
              </w:r>
            </w:del>
          </w:p>
        </w:tc>
        <w:tc>
          <w:tcPr>
            <w:tcW w:w="756" w:type="pct"/>
          </w:tcPr>
          <w:p w14:paraId="700DF532" w14:textId="4F4050BA" w:rsidR="00E24265" w:rsidRPr="00615D4B" w:rsidDel="00CB3FDD" w:rsidRDefault="00E24265" w:rsidP="005F76AD">
            <w:pPr>
              <w:rPr>
                <w:del w:id="9225" w:author="阿毛" w:date="2021-05-21T17:53:00Z"/>
                <w:rFonts w:ascii="標楷體" w:eastAsia="標楷體" w:hAnsi="標楷體"/>
              </w:rPr>
            </w:pPr>
            <w:del w:id="9226" w:author="阿毛" w:date="2021-05-21T17:53:00Z">
              <w:r w:rsidRPr="003E1E41" w:rsidDel="00CB3FDD">
                <w:rPr>
                  <w:rFonts w:ascii="標楷體" w:eastAsia="標楷體" w:hAnsi="標楷體" w:hint="eastAsia"/>
                </w:rPr>
                <w:delText>非金融機構債權金額</w:delText>
              </w:r>
            </w:del>
          </w:p>
        </w:tc>
        <w:tc>
          <w:tcPr>
            <w:tcW w:w="624" w:type="pct"/>
          </w:tcPr>
          <w:p w14:paraId="628469C9" w14:textId="32B7639E" w:rsidR="00E24265" w:rsidRPr="00615D4B" w:rsidDel="00CB3FDD" w:rsidRDefault="00137350" w:rsidP="005F76AD">
            <w:pPr>
              <w:rPr>
                <w:del w:id="9227" w:author="阿毛" w:date="2021-05-21T17:53:00Z"/>
                <w:rFonts w:ascii="標楷體" w:eastAsia="標楷體" w:hAnsi="標楷體"/>
              </w:rPr>
            </w:pPr>
            <w:ins w:id="9228" w:author="st1" w:date="2021-03-19T11:16:00Z">
              <w:del w:id="9229" w:author="阿毛" w:date="2021-05-21T17:53:00Z">
                <w:r w:rsidDel="00CB3FDD">
                  <w:rPr>
                    <w:rFonts w:ascii="標楷體" w:eastAsia="標楷體" w:hAnsi="標楷體" w:hint="eastAsia"/>
                  </w:rPr>
                  <w:delText>9</w:delText>
                </w:r>
              </w:del>
            </w:ins>
            <w:ins w:id="9230" w:author="st1" w:date="2021-03-19T11:15:00Z">
              <w:del w:id="9231" w:author="阿毛" w:date="2021-05-21T17:53:00Z">
                <w:r w:rsidDel="00CB3FDD">
                  <w:rPr>
                    <w:rFonts w:ascii="標楷體" w:eastAsia="標楷體" w:hAnsi="標楷體" w:hint="eastAsia"/>
                  </w:rPr>
                  <w:delText>(</w:delText>
                </w:r>
              </w:del>
            </w:ins>
            <w:ins w:id="9232" w:author="st1" w:date="2021-03-19T11:16:00Z">
              <w:del w:id="9233" w:author="阿毛" w:date="2021-05-21T17:53:00Z">
                <w:r w:rsidDel="00CB3FDD">
                  <w:rPr>
                    <w:rFonts w:ascii="標楷體" w:eastAsia="標楷體" w:hAnsi="標楷體" w:hint="eastAsia"/>
                  </w:rPr>
                  <w:delText>9</w:delText>
                </w:r>
              </w:del>
            </w:ins>
            <w:ins w:id="9234" w:author="st1" w:date="2021-03-19T11:15:00Z">
              <w:del w:id="9235" w:author="阿毛" w:date="2021-05-21T17:53:00Z">
                <w:r w:rsidDel="00CB3FDD">
                  <w:rPr>
                    <w:rFonts w:ascii="標楷體" w:eastAsia="標楷體" w:hAnsi="標楷體" w:hint="eastAsia"/>
                  </w:rPr>
                  <w:delText>)</w:delText>
                </w:r>
              </w:del>
            </w:ins>
          </w:p>
        </w:tc>
        <w:tc>
          <w:tcPr>
            <w:tcW w:w="624" w:type="pct"/>
          </w:tcPr>
          <w:p w14:paraId="0CDB3025" w14:textId="40756549" w:rsidR="00E24265" w:rsidRPr="00615D4B" w:rsidDel="00CB3FDD" w:rsidRDefault="00E24265" w:rsidP="005F76AD">
            <w:pPr>
              <w:rPr>
                <w:del w:id="9236" w:author="阿毛" w:date="2021-05-21T17:53:00Z"/>
                <w:rFonts w:ascii="標楷體" w:eastAsia="標楷體" w:hAnsi="標楷體"/>
              </w:rPr>
            </w:pPr>
          </w:p>
        </w:tc>
        <w:tc>
          <w:tcPr>
            <w:tcW w:w="537" w:type="pct"/>
          </w:tcPr>
          <w:p w14:paraId="4FD2B30A" w14:textId="72BB86E5" w:rsidR="00E24265" w:rsidRPr="00615D4B" w:rsidDel="00CB3FDD" w:rsidRDefault="00E24265" w:rsidP="005F76AD">
            <w:pPr>
              <w:rPr>
                <w:del w:id="9237" w:author="阿毛" w:date="2021-05-21T17:53:00Z"/>
                <w:rFonts w:ascii="標楷體" w:eastAsia="標楷體" w:hAnsi="標楷體"/>
              </w:rPr>
            </w:pPr>
          </w:p>
        </w:tc>
        <w:tc>
          <w:tcPr>
            <w:tcW w:w="299" w:type="pct"/>
          </w:tcPr>
          <w:p w14:paraId="612B57EE" w14:textId="1F32F62E" w:rsidR="00E24265" w:rsidRPr="00615D4B" w:rsidDel="00CB3FDD" w:rsidRDefault="00E24265" w:rsidP="005F76AD">
            <w:pPr>
              <w:rPr>
                <w:del w:id="9238" w:author="阿毛" w:date="2021-05-21T17:53:00Z"/>
                <w:rFonts w:ascii="標楷體" w:eastAsia="標楷體" w:hAnsi="標楷體"/>
              </w:rPr>
            </w:pPr>
          </w:p>
        </w:tc>
        <w:tc>
          <w:tcPr>
            <w:tcW w:w="299" w:type="pct"/>
          </w:tcPr>
          <w:p w14:paraId="56D9225F" w14:textId="011B0746" w:rsidR="00E24265" w:rsidRPr="00615D4B" w:rsidDel="00CB3FDD" w:rsidRDefault="00E24265" w:rsidP="005F76AD">
            <w:pPr>
              <w:rPr>
                <w:del w:id="9239" w:author="阿毛" w:date="2021-05-21T17:53:00Z"/>
                <w:rFonts w:ascii="標楷體" w:eastAsia="標楷體" w:hAnsi="標楷體"/>
              </w:rPr>
            </w:pPr>
          </w:p>
        </w:tc>
        <w:tc>
          <w:tcPr>
            <w:tcW w:w="1643" w:type="pct"/>
          </w:tcPr>
          <w:p w14:paraId="63087957" w14:textId="04F2C3A1" w:rsidR="00E24265" w:rsidRPr="00615D4B" w:rsidDel="00CB3FDD" w:rsidRDefault="00E24265" w:rsidP="005F76AD">
            <w:pPr>
              <w:rPr>
                <w:del w:id="9240" w:author="阿毛" w:date="2021-05-21T17:53:00Z"/>
                <w:rFonts w:ascii="標楷體" w:eastAsia="標楷體" w:hAnsi="標楷體"/>
              </w:rPr>
            </w:pPr>
          </w:p>
        </w:tc>
      </w:tr>
      <w:tr w:rsidR="00E24265" w:rsidRPr="00615D4B" w:rsidDel="00CB3FDD" w14:paraId="6940867C" w14:textId="1CC19C86" w:rsidTr="005F76AD">
        <w:trPr>
          <w:trHeight w:val="291"/>
          <w:jc w:val="center"/>
          <w:del w:id="9241" w:author="阿毛" w:date="2021-05-21T17:53:00Z"/>
        </w:trPr>
        <w:tc>
          <w:tcPr>
            <w:tcW w:w="219" w:type="pct"/>
          </w:tcPr>
          <w:p w14:paraId="188ED86C" w14:textId="275D7A33" w:rsidR="00E24265" w:rsidRPr="003E1E41" w:rsidDel="00CB3FDD" w:rsidRDefault="00E24265" w:rsidP="005F76AD">
            <w:pPr>
              <w:rPr>
                <w:del w:id="9242" w:author="阿毛" w:date="2021-05-21T17:53:00Z"/>
                <w:rFonts w:ascii="標楷體" w:eastAsia="標楷體" w:hAnsi="標楷體"/>
              </w:rPr>
            </w:pPr>
            <w:del w:id="9243" w:author="阿毛" w:date="2021-05-21T17:53:00Z">
              <w:r w:rsidDel="00CB3FDD">
                <w:rPr>
                  <w:rFonts w:ascii="標楷體" w:eastAsia="標楷體" w:hAnsi="標楷體" w:hint="eastAsia"/>
                </w:rPr>
                <w:delText>8</w:delText>
              </w:r>
            </w:del>
          </w:p>
        </w:tc>
        <w:tc>
          <w:tcPr>
            <w:tcW w:w="756" w:type="pct"/>
          </w:tcPr>
          <w:p w14:paraId="3B1155B1" w14:textId="0001BFC8" w:rsidR="00E24265" w:rsidRPr="00615D4B" w:rsidDel="00CB3FDD" w:rsidRDefault="00E24265" w:rsidP="005F76AD">
            <w:pPr>
              <w:rPr>
                <w:del w:id="9244" w:author="阿毛" w:date="2021-05-21T17:53:00Z"/>
                <w:rFonts w:ascii="標楷體" w:eastAsia="標楷體" w:hAnsi="標楷體"/>
              </w:rPr>
            </w:pPr>
            <w:del w:id="9245" w:author="阿毛" w:date="2021-05-21T17:53:00Z">
              <w:r w:rsidRPr="003E1E41" w:rsidDel="00CB3FDD">
                <w:rPr>
                  <w:rFonts w:ascii="標楷體" w:eastAsia="標楷體" w:hAnsi="標楷體" w:hint="eastAsia"/>
                </w:rPr>
                <w:delText>轉JCIC文字檔日期</w:delText>
              </w:r>
            </w:del>
          </w:p>
        </w:tc>
        <w:tc>
          <w:tcPr>
            <w:tcW w:w="624" w:type="pct"/>
          </w:tcPr>
          <w:p w14:paraId="23113275" w14:textId="1A48CADE" w:rsidR="00E24265" w:rsidRPr="00615D4B" w:rsidDel="00CB3FDD" w:rsidRDefault="00137350" w:rsidP="005F76AD">
            <w:pPr>
              <w:rPr>
                <w:del w:id="9246" w:author="阿毛" w:date="2021-05-21T17:53:00Z"/>
                <w:rFonts w:ascii="標楷體" w:eastAsia="標楷體" w:hAnsi="標楷體"/>
              </w:rPr>
            </w:pPr>
            <w:ins w:id="9247" w:author="st1" w:date="2021-03-19T11:16:00Z">
              <w:del w:id="9248" w:author="阿毛" w:date="2021-05-21T17:53:00Z">
                <w:r w:rsidDel="00CB3FDD">
                  <w:rPr>
                    <w:rFonts w:ascii="標楷體" w:eastAsia="標楷體" w:hAnsi="標楷體" w:hint="eastAsia"/>
                  </w:rPr>
                  <w:delText>9(7)</w:delText>
                </w:r>
              </w:del>
            </w:ins>
          </w:p>
        </w:tc>
        <w:tc>
          <w:tcPr>
            <w:tcW w:w="624" w:type="pct"/>
          </w:tcPr>
          <w:p w14:paraId="65C96D19" w14:textId="759B5421" w:rsidR="00E24265" w:rsidRPr="00615D4B" w:rsidDel="00CB3FDD" w:rsidRDefault="00E24265" w:rsidP="005F76AD">
            <w:pPr>
              <w:rPr>
                <w:del w:id="9249" w:author="阿毛" w:date="2021-05-21T17:53:00Z"/>
                <w:rFonts w:ascii="標楷體" w:eastAsia="標楷體" w:hAnsi="標楷體"/>
              </w:rPr>
            </w:pPr>
          </w:p>
        </w:tc>
        <w:tc>
          <w:tcPr>
            <w:tcW w:w="537" w:type="pct"/>
          </w:tcPr>
          <w:p w14:paraId="7B6B3391" w14:textId="62F759A4" w:rsidR="00E24265" w:rsidRPr="00615D4B" w:rsidDel="00CB3FDD" w:rsidRDefault="00E24265" w:rsidP="005F76AD">
            <w:pPr>
              <w:rPr>
                <w:del w:id="9250" w:author="阿毛" w:date="2021-05-21T17:53:00Z"/>
                <w:rFonts w:ascii="標楷體" w:eastAsia="標楷體" w:hAnsi="標楷體"/>
              </w:rPr>
            </w:pPr>
          </w:p>
        </w:tc>
        <w:tc>
          <w:tcPr>
            <w:tcW w:w="299" w:type="pct"/>
          </w:tcPr>
          <w:p w14:paraId="5AA6398F" w14:textId="4636D8E5" w:rsidR="00E24265" w:rsidRPr="00615D4B" w:rsidDel="00CB3FDD" w:rsidRDefault="00E24265" w:rsidP="005F76AD">
            <w:pPr>
              <w:rPr>
                <w:del w:id="9251" w:author="阿毛" w:date="2021-05-21T17:53:00Z"/>
                <w:rFonts w:ascii="標楷體" w:eastAsia="標楷體" w:hAnsi="標楷體"/>
              </w:rPr>
            </w:pPr>
          </w:p>
        </w:tc>
        <w:tc>
          <w:tcPr>
            <w:tcW w:w="299" w:type="pct"/>
          </w:tcPr>
          <w:p w14:paraId="35FB14C4" w14:textId="412BADBF" w:rsidR="00E24265" w:rsidRPr="00615D4B" w:rsidDel="00CB3FDD" w:rsidRDefault="00E24265" w:rsidP="005F76AD">
            <w:pPr>
              <w:rPr>
                <w:del w:id="9252" w:author="阿毛" w:date="2021-05-21T17:53:00Z"/>
                <w:rFonts w:ascii="標楷體" w:eastAsia="標楷體" w:hAnsi="標楷體"/>
              </w:rPr>
            </w:pPr>
          </w:p>
        </w:tc>
        <w:tc>
          <w:tcPr>
            <w:tcW w:w="1643" w:type="pct"/>
          </w:tcPr>
          <w:p w14:paraId="7C5879AB" w14:textId="43B54916" w:rsidR="00E24265" w:rsidRPr="00615D4B" w:rsidDel="00CB3FDD" w:rsidRDefault="00E24265" w:rsidP="005F76AD">
            <w:pPr>
              <w:rPr>
                <w:del w:id="9253" w:author="阿毛" w:date="2021-05-21T17:53:00Z"/>
                <w:rFonts w:ascii="標楷體" w:eastAsia="標楷體" w:hAnsi="標楷體"/>
              </w:rPr>
            </w:pPr>
          </w:p>
        </w:tc>
      </w:tr>
    </w:tbl>
    <w:p w14:paraId="6B743C81" w14:textId="4A9E77C0" w:rsidR="00E24265" w:rsidDel="00CB3FDD" w:rsidRDefault="00E24265" w:rsidP="00F62379">
      <w:pPr>
        <w:pStyle w:val="42"/>
        <w:spacing w:after="72"/>
        <w:ind w:leftChars="0" w:left="0"/>
        <w:rPr>
          <w:del w:id="9254" w:author="阿毛" w:date="2021-05-21T17:53:00Z"/>
          <w:rFonts w:hAnsi="標楷體"/>
        </w:rPr>
      </w:pPr>
    </w:p>
    <w:p w14:paraId="65420B8F" w14:textId="070B2309" w:rsidR="00E24265" w:rsidDel="00CB3FDD" w:rsidRDefault="00E24265">
      <w:pPr>
        <w:widowControl/>
        <w:rPr>
          <w:del w:id="9255" w:author="阿毛" w:date="2021-05-21T17:53:00Z"/>
          <w:rFonts w:ascii="Arial" w:eastAsia="標楷體" w:hAnsi="標楷體" w:cs="標楷體"/>
          <w:kern w:val="0"/>
          <w:szCs w:val="28"/>
        </w:rPr>
      </w:pPr>
      <w:del w:id="9256" w:author="阿毛" w:date="2021-05-21T17:53:00Z">
        <w:r w:rsidDel="00CB3FDD">
          <w:rPr>
            <w:rFonts w:hAnsi="標楷體"/>
          </w:rPr>
          <w:br w:type="page"/>
        </w:r>
      </w:del>
    </w:p>
    <w:p w14:paraId="31C25FF7" w14:textId="3E95C3A1" w:rsidR="00E24265" w:rsidRPr="00A03472" w:rsidDel="00CB3FDD" w:rsidRDefault="00E24265">
      <w:pPr>
        <w:pStyle w:val="3"/>
        <w:numPr>
          <w:ilvl w:val="2"/>
          <w:numId w:val="89"/>
        </w:numPr>
        <w:rPr>
          <w:del w:id="9257" w:author="阿毛" w:date="2021-05-21T17:53:00Z"/>
          <w:rFonts w:ascii="標楷體" w:hAnsi="標楷體"/>
        </w:rPr>
        <w:pPrChange w:id="9258" w:author="智誠 楊" w:date="2021-05-10T09:49:00Z">
          <w:pPr>
            <w:pStyle w:val="3"/>
            <w:numPr>
              <w:ilvl w:val="2"/>
              <w:numId w:val="1"/>
            </w:numPr>
            <w:ind w:left="1247" w:hanging="680"/>
          </w:pPr>
        </w:pPrChange>
      </w:pPr>
      <w:del w:id="9259" w:author="阿毛" w:date="2021-05-21T17:53:00Z">
        <w:r w:rsidDel="00CB3FDD">
          <w:rPr>
            <w:rFonts w:ascii="標楷體" w:hAnsi="標楷體"/>
          </w:rPr>
          <w:lastRenderedPageBreak/>
          <w:delText>L</w:delText>
        </w:r>
        <w:r w:rsidDel="00CB3FDD">
          <w:rPr>
            <w:rFonts w:ascii="標楷體" w:hAnsi="標楷體" w:hint="eastAsia"/>
          </w:rPr>
          <w:delText>8303</w:delText>
        </w:r>
        <w:r w:rsidRPr="00CF1A2D" w:rsidDel="00CB3FDD">
          <w:rPr>
            <w:rFonts w:ascii="標楷體" w:hAnsi="標楷體" w:hint="eastAsia"/>
          </w:rPr>
          <w:delText>回報無擔保債權金額資料</w:delText>
        </w:r>
      </w:del>
    </w:p>
    <w:p w14:paraId="08E8599B" w14:textId="251A81BC" w:rsidR="00E24265" w:rsidRPr="003972CE" w:rsidDel="00CB3FDD" w:rsidRDefault="00E24265">
      <w:pPr>
        <w:pStyle w:val="a"/>
        <w:rPr>
          <w:del w:id="9260" w:author="阿毛" w:date="2021-05-21T17:53:00Z"/>
        </w:rPr>
      </w:pPr>
      <w:del w:id="9261"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BC60B98" w14:textId="0A8F7369" w:rsidTr="005F76AD">
        <w:trPr>
          <w:trHeight w:val="277"/>
          <w:del w:id="926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4C23EBD" w14:textId="71A4657B" w:rsidR="00E24265" w:rsidRPr="00615D4B" w:rsidDel="00CB3FDD" w:rsidRDefault="00E24265" w:rsidP="005F76AD">
            <w:pPr>
              <w:rPr>
                <w:del w:id="9263" w:author="阿毛" w:date="2021-05-21T17:53:00Z"/>
                <w:rFonts w:ascii="標楷體" w:eastAsia="標楷體" w:hAnsi="標楷體"/>
              </w:rPr>
            </w:pPr>
            <w:del w:id="9264"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AEDB1AD" w14:textId="1216AA49" w:rsidR="00E24265" w:rsidRPr="00615D4B" w:rsidDel="00CB3FDD" w:rsidRDefault="00E24265" w:rsidP="005F76AD">
            <w:pPr>
              <w:rPr>
                <w:del w:id="9265" w:author="阿毛" w:date="2021-05-21T17:53:00Z"/>
                <w:rFonts w:ascii="標楷體" w:eastAsia="標楷體" w:hAnsi="標楷體"/>
              </w:rPr>
            </w:pPr>
            <w:del w:id="9266" w:author="阿毛" w:date="2021-05-21T17:53:00Z">
              <w:r w:rsidRPr="00CF1A2D" w:rsidDel="00CB3FDD">
                <w:rPr>
                  <w:rFonts w:ascii="標楷體" w:eastAsia="標楷體" w:hAnsi="標楷體" w:hint="eastAsia"/>
                </w:rPr>
                <w:delText>回報無擔保債權金額資料</w:delText>
              </w:r>
            </w:del>
          </w:p>
        </w:tc>
      </w:tr>
      <w:tr w:rsidR="00E24265" w:rsidRPr="00615D4B" w:rsidDel="00CB3FDD" w14:paraId="264B4824" w14:textId="3B46C3EF" w:rsidTr="005F76AD">
        <w:trPr>
          <w:trHeight w:val="277"/>
          <w:del w:id="926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7B7A695" w14:textId="2E35EF85" w:rsidR="00E24265" w:rsidRPr="00615D4B" w:rsidDel="00CB3FDD" w:rsidRDefault="00E24265" w:rsidP="005F76AD">
            <w:pPr>
              <w:rPr>
                <w:del w:id="9268" w:author="阿毛" w:date="2021-05-21T17:53:00Z"/>
                <w:rFonts w:ascii="標楷體" w:eastAsia="標楷體" w:hAnsi="標楷體"/>
              </w:rPr>
            </w:pPr>
            <w:del w:id="9269"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B7E45DF" w14:textId="663285E0" w:rsidR="00E24265" w:rsidRPr="00615D4B" w:rsidDel="00CB3FDD" w:rsidRDefault="00E24265" w:rsidP="005F76AD">
            <w:pPr>
              <w:rPr>
                <w:del w:id="9270" w:author="阿毛" w:date="2021-05-21T17:53:00Z"/>
                <w:rFonts w:ascii="標楷體" w:eastAsia="標楷體" w:hAnsi="標楷體"/>
              </w:rPr>
            </w:pPr>
          </w:p>
        </w:tc>
      </w:tr>
      <w:tr w:rsidR="00E24265" w:rsidRPr="00615D4B" w:rsidDel="00CB3FDD" w14:paraId="0FD8E3C1" w14:textId="359A6328" w:rsidTr="005F76AD">
        <w:trPr>
          <w:trHeight w:val="773"/>
          <w:del w:id="927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11B5589" w14:textId="4AA3258F" w:rsidR="00E24265" w:rsidRPr="00615D4B" w:rsidDel="00CB3FDD" w:rsidRDefault="00E24265" w:rsidP="005F76AD">
            <w:pPr>
              <w:rPr>
                <w:del w:id="9272" w:author="阿毛" w:date="2021-05-21T17:53:00Z"/>
                <w:rFonts w:ascii="標楷體" w:eastAsia="標楷體" w:hAnsi="標楷體"/>
              </w:rPr>
            </w:pPr>
            <w:del w:id="9273"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0AD350D" w14:textId="6FE4BFAE" w:rsidR="00E24265" w:rsidRPr="00615D4B" w:rsidDel="00CB3FDD" w:rsidRDefault="00E24265" w:rsidP="005F76AD">
            <w:pPr>
              <w:rPr>
                <w:del w:id="9274" w:author="阿毛" w:date="2021-05-21T17:53:00Z"/>
                <w:rFonts w:ascii="標楷體" w:eastAsia="標楷體" w:hAnsi="標楷體"/>
              </w:rPr>
            </w:pPr>
          </w:p>
        </w:tc>
      </w:tr>
      <w:tr w:rsidR="00E24265" w:rsidRPr="00615D4B" w:rsidDel="00CB3FDD" w14:paraId="77156A6A" w14:textId="5A79CB8D" w:rsidTr="005F76AD">
        <w:trPr>
          <w:trHeight w:val="321"/>
          <w:del w:id="927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EA62727" w14:textId="2BF339F1" w:rsidR="00E24265" w:rsidRPr="00615D4B" w:rsidDel="00CB3FDD" w:rsidRDefault="00E24265" w:rsidP="005F76AD">
            <w:pPr>
              <w:rPr>
                <w:del w:id="9276" w:author="阿毛" w:date="2021-05-21T17:53:00Z"/>
                <w:rFonts w:ascii="標楷體" w:eastAsia="標楷體" w:hAnsi="標楷體"/>
              </w:rPr>
            </w:pPr>
            <w:del w:id="9277"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738BF73" w14:textId="2D02AB7E" w:rsidR="00E24265" w:rsidRPr="00615D4B" w:rsidDel="00CB3FDD" w:rsidRDefault="00E24265" w:rsidP="005F76AD">
            <w:pPr>
              <w:rPr>
                <w:del w:id="9278" w:author="阿毛" w:date="2021-05-21T17:53:00Z"/>
                <w:rFonts w:ascii="標楷體" w:eastAsia="標楷體" w:hAnsi="標楷體"/>
              </w:rPr>
            </w:pPr>
          </w:p>
        </w:tc>
      </w:tr>
      <w:tr w:rsidR="00E24265" w:rsidRPr="00615D4B" w:rsidDel="00CB3FDD" w14:paraId="1114F812" w14:textId="2A9BDAC8" w:rsidTr="005F76AD">
        <w:trPr>
          <w:trHeight w:val="1311"/>
          <w:del w:id="927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BA05F95" w14:textId="6CC0F71E" w:rsidR="00E24265" w:rsidRPr="00615D4B" w:rsidDel="00CB3FDD" w:rsidRDefault="00E24265" w:rsidP="005F76AD">
            <w:pPr>
              <w:rPr>
                <w:del w:id="9280" w:author="阿毛" w:date="2021-05-21T17:53:00Z"/>
                <w:rFonts w:ascii="標楷體" w:eastAsia="標楷體" w:hAnsi="標楷體"/>
              </w:rPr>
            </w:pPr>
            <w:del w:id="9281"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7F84C3" w14:textId="41D52FE9" w:rsidR="00E24265" w:rsidRPr="00615D4B" w:rsidDel="00CB3FDD" w:rsidRDefault="00E24265" w:rsidP="005F76AD">
            <w:pPr>
              <w:rPr>
                <w:del w:id="9282" w:author="阿毛" w:date="2021-05-21T17:53:00Z"/>
                <w:rFonts w:ascii="標楷體" w:eastAsia="標楷體" w:hAnsi="標楷體"/>
              </w:rPr>
            </w:pPr>
          </w:p>
        </w:tc>
      </w:tr>
      <w:tr w:rsidR="00E24265" w:rsidRPr="00615D4B" w:rsidDel="00CB3FDD" w14:paraId="3F17359C" w14:textId="25BD02B0" w:rsidTr="005F76AD">
        <w:trPr>
          <w:trHeight w:val="278"/>
          <w:del w:id="928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C7D8C19" w14:textId="67E319F1" w:rsidR="00E24265" w:rsidRPr="00615D4B" w:rsidDel="00CB3FDD" w:rsidRDefault="00E24265" w:rsidP="005F76AD">
            <w:pPr>
              <w:rPr>
                <w:del w:id="9284" w:author="阿毛" w:date="2021-05-21T17:53:00Z"/>
                <w:rFonts w:ascii="標楷體" w:eastAsia="標楷體" w:hAnsi="標楷體"/>
              </w:rPr>
            </w:pPr>
            <w:del w:id="9285"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77498D0" w14:textId="0E67232C" w:rsidR="00E24265" w:rsidRPr="00615D4B" w:rsidDel="00CB3FDD" w:rsidRDefault="00E24265" w:rsidP="005F76AD">
            <w:pPr>
              <w:rPr>
                <w:del w:id="9286" w:author="阿毛" w:date="2021-05-21T17:53:00Z"/>
                <w:rFonts w:ascii="標楷體" w:eastAsia="標楷體" w:hAnsi="標楷體"/>
              </w:rPr>
            </w:pPr>
          </w:p>
        </w:tc>
      </w:tr>
      <w:tr w:rsidR="00E24265" w:rsidRPr="00615D4B" w:rsidDel="00CB3FDD" w14:paraId="527E5199" w14:textId="29435138" w:rsidTr="005F76AD">
        <w:trPr>
          <w:trHeight w:val="358"/>
          <w:del w:id="928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8707789" w14:textId="70E9D731" w:rsidR="00E24265" w:rsidRPr="00615D4B" w:rsidDel="00CB3FDD" w:rsidRDefault="00E24265" w:rsidP="005F76AD">
            <w:pPr>
              <w:rPr>
                <w:del w:id="9288" w:author="阿毛" w:date="2021-05-21T17:53:00Z"/>
                <w:rFonts w:ascii="標楷體" w:eastAsia="標楷體" w:hAnsi="標楷體"/>
              </w:rPr>
            </w:pPr>
            <w:del w:id="9289"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DA6C91F" w14:textId="55F16883" w:rsidR="00E24265" w:rsidRPr="00615D4B" w:rsidDel="00CB3FDD" w:rsidRDefault="00E24265" w:rsidP="005F76AD">
            <w:pPr>
              <w:rPr>
                <w:del w:id="9290" w:author="阿毛" w:date="2021-05-21T17:53:00Z"/>
                <w:rFonts w:ascii="標楷體" w:eastAsia="標楷體" w:hAnsi="標楷體"/>
              </w:rPr>
            </w:pPr>
          </w:p>
        </w:tc>
      </w:tr>
      <w:tr w:rsidR="00E24265" w:rsidRPr="00615D4B" w:rsidDel="00CB3FDD" w14:paraId="345CF772" w14:textId="426A40A0" w:rsidTr="005F76AD">
        <w:trPr>
          <w:trHeight w:val="278"/>
          <w:del w:id="929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30D4248" w14:textId="4BAF220F" w:rsidR="00E24265" w:rsidRPr="00615D4B" w:rsidDel="00CB3FDD" w:rsidRDefault="00E24265" w:rsidP="005F76AD">
            <w:pPr>
              <w:rPr>
                <w:del w:id="9292" w:author="阿毛" w:date="2021-05-21T17:53:00Z"/>
                <w:rFonts w:ascii="標楷體" w:eastAsia="標楷體" w:hAnsi="標楷體"/>
              </w:rPr>
            </w:pPr>
            <w:del w:id="9293"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3EB4ACFB" w14:textId="18BA6967" w:rsidR="00E24265" w:rsidRPr="00615D4B" w:rsidDel="00CB3FDD" w:rsidRDefault="00E24265" w:rsidP="005F76AD">
            <w:pPr>
              <w:rPr>
                <w:del w:id="9294" w:author="阿毛" w:date="2021-05-21T17:53:00Z"/>
                <w:rFonts w:ascii="標楷體" w:eastAsia="標楷體" w:hAnsi="標楷體"/>
              </w:rPr>
            </w:pPr>
          </w:p>
        </w:tc>
      </w:tr>
    </w:tbl>
    <w:p w14:paraId="6D8D9738" w14:textId="013E1A69" w:rsidR="00E24265" w:rsidDel="00CB3FDD" w:rsidRDefault="00E24265" w:rsidP="00E24265">
      <w:pPr>
        <w:rPr>
          <w:del w:id="9295" w:author="阿毛" w:date="2021-05-21T17:53:00Z"/>
        </w:rPr>
      </w:pPr>
    </w:p>
    <w:p w14:paraId="6BEF3222" w14:textId="00349455" w:rsidR="00E24265" w:rsidRPr="00615D4B" w:rsidDel="00CB3FDD" w:rsidRDefault="00E24265">
      <w:pPr>
        <w:pStyle w:val="a"/>
        <w:rPr>
          <w:del w:id="9296" w:author="阿毛" w:date="2021-05-21T17:53:00Z"/>
        </w:rPr>
      </w:pPr>
      <w:del w:id="9297" w:author="阿毛" w:date="2021-05-21T17:53:00Z">
        <w:r w:rsidRPr="00615D4B" w:rsidDel="00CB3FDD">
          <w:delText>UI</w:delText>
        </w:r>
        <w:r w:rsidRPr="00615D4B" w:rsidDel="00CB3FDD">
          <w:delText>畫面</w:delText>
        </w:r>
      </w:del>
    </w:p>
    <w:p w14:paraId="526326AE" w14:textId="1DCF97E7" w:rsidR="00E24265" w:rsidDel="00CB3FDD" w:rsidRDefault="00E24265" w:rsidP="00E24265">
      <w:pPr>
        <w:pStyle w:val="42"/>
        <w:spacing w:after="72"/>
        <w:ind w:left="1133"/>
        <w:rPr>
          <w:del w:id="9298" w:author="阿毛" w:date="2021-05-21T17:53:00Z"/>
          <w:rFonts w:hAnsi="標楷體"/>
        </w:rPr>
      </w:pPr>
      <w:del w:id="9299" w:author="阿毛" w:date="2021-05-21T17:53:00Z">
        <w:r w:rsidRPr="00743962" w:rsidDel="00CB3FDD">
          <w:rPr>
            <w:rFonts w:hAnsi="標楷體" w:hint="eastAsia"/>
          </w:rPr>
          <w:delText>輸入畫面：</w:delText>
        </w:r>
      </w:del>
    </w:p>
    <w:p w14:paraId="40CFC371" w14:textId="181F9210" w:rsidR="00E24265" w:rsidRPr="00BC2834" w:rsidDel="00CB3FDD" w:rsidRDefault="00E24265" w:rsidP="00E24265">
      <w:pPr>
        <w:pStyle w:val="42"/>
        <w:spacing w:after="72"/>
        <w:ind w:leftChars="0" w:left="0"/>
        <w:rPr>
          <w:del w:id="9300" w:author="阿毛" w:date="2021-05-21T17:53:00Z"/>
          <w:rFonts w:hAnsi="標楷體"/>
        </w:rPr>
      </w:pPr>
      <w:del w:id="9301" w:author="阿毛" w:date="2021-05-21T17:53:00Z">
        <w:r w:rsidRPr="00DF0A10" w:rsidDel="00CB3FDD">
          <w:rPr>
            <w:rFonts w:hAnsi="標楷體"/>
            <w:noProof/>
          </w:rPr>
          <w:drawing>
            <wp:inline distT="0" distB="0" distL="0" distR="0" wp14:anchorId="3FC76960" wp14:editId="60226F6D">
              <wp:extent cx="6588615" cy="40690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588615" cy="4069080"/>
                      </a:xfrm>
                      <a:prstGeom prst="rect">
                        <a:avLst/>
                      </a:prstGeom>
                    </pic:spPr>
                  </pic:pic>
                </a:graphicData>
              </a:graphic>
            </wp:inline>
          </w:drawing>
        </w:r>
        <w:r w:rsidRPr="00DF0A10" w:rsidDel="00CB3FDD">
          <w:rPr>
            <w:rFonts w:hAnsi="標楷體"/>
            <w:noProof/>
          </w:rPr>
          <w:lastRenderedPageBreak/>
          <w:drawing>
            <wp:inline distT="0" distB="0" distL="0" distR="0" wp14:anchorId="2419837D" wp14:editId="01D6128E">
              <wp:extent cx="6650703" cy="9829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650703" cy="982980"/>
                      </a:xfrm>
                      <a:prstGeom prst="rect">
                        <a:avLst/>
                      </a:prstGeom>
                    </pic:spPr>
                  </pic:pic>
                </a:graphicData>
              </a:graphic>
            </wp:inline>
          </w:drawing>
        </w:r>
      </w:del>
    </w:p>
    <w:p w14:paraId="7D89A4E8" w14:textId="0E333832" w:rsidR="00E24265" w:rsidDel="00CB3FDD" w:rsidRDefault="00E24265" w:rsidP="00E24265">
      <w:pPr>
        <w:pStyle w:val="1text"/>
        <w:rPr>
          <w:del w:id="9302" w:author="阿毛" w:date="2021-05-21T17:53:00Z"/>
          <w:rFonts w:ascii="Times New Roman" w:hAnsi="Times New Roman"/>
        </w:rPr>
      </w:pPr>
    </w:p>
    <w:p w14:paraId="248856D6" w14:textId="36E8249E" w:rsidR="00E24265" w:rsidRPr="003972CE" w:rsidDel="00CB3FDD" w:rsidRDefault="00E24265">
      <w:pPr>
        <w:pStyle w:val="a"/>
        <w:rPr>
          <w:del w:id="9303" w:author="阿毛" w:date="2021-05-21T17:53:00Z"/>
        </w:rPr>
      </w:pPr>
      <w:del w:id="9304"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EB00761" w14:textId="48ADF9D7" w:rsidTr="005F76AD">
        <w:trPr>
          <w:trHeight w:val="388"/>
          <w:jc w:val="center"/>
          <w:del w:id="9305" w:author="阿毛" w:date="2021-05-21T17:53:00Z"/>
        </w:trPr>
        <w:tc>
          <w:tcPr>
            <w:tcW w:w="219" w:type="pct"/>
            <w:vMerge w:val="restart"/>
          </w:tcPr>
          <w:p w14:paraId="1D7821A4" w14:textId="3E5CE369" w:rsidR="00E24265" w:rsidRPr="00615D4B" w:rsidDel="00CB3FDD" w:rsidRDefault="00E24265" w:rsidP="005F76AD">
            <w:pPr>
              <w:rPr>
                <w:del w:id="9306" w:author="阿毛" w:date="2021-05-21T17:53:00Z"/>
                <w:rFonts w:ascii="標楷體" w:eastAsia="標楷體" w:hAnsi="標楷體"/>
              </w:rPr>
            </w:pPr>
            <w:del w:id="9307" w:author="阿毛" w:date="2021-05-21T17:53:00Z">
              <w:r w:rsidRPr="00615D4B" w:rsidDel="00CB3FDD">
                <w:rPr>
                  <w:rFonts w:ascii="標楷體" w:eastAsia="標楷體" w:hAnsi="標楷體"/>
                </w:rPr>
                <w:delText>序號</w:delText>
              </w:r>
            </w:del>
          </w:p>
        </w:tc>
        <w:tc>
          <w:tcPr>
            <w:tcW w:w="756" w:type="pct"/>
            <w:vMerge w:val="restart"/>
          </w:tcPr>
          <w:p w14:paraId="24AF5883" w14:textId="191B7507" w:rsidR="00E24265" w:rsidRPr="00615D4B" w:rsidDel="00CB3FDD" w:rsidRDefault="00E24265" w:rsidP="005F76AD">
            <w:pPr>
              <w:rPr>
                <w:del w:id="9308" w:author="阿毛" w:date="2021-05-21T17:53:00Z"/>
                <w:rFonts w:ascii="標楷體" w:eastAsia="標楷體" w:hAnsi="標楷體"/>
              </w:rPr>
            </w:pPr>
            <w:del w:id="9309" w:author="阿毛" w:date="2021-05-21T17:53:00Z">
              <w:r w:rsidRPr="00615D4B" w:rsidDel="00CB3FDD">
                <w:rPr>
                  <w:rFonts w:ascii="標楷體" w:eastAsia="標楷體" w:hAnsi="標楷體"/>
                </w:rPr>
                <w:delText>欄位</w:delText>
              </w:r>
            </w:del>
          </w:p>
        </w:tc>
        <w:tc>
          <w:tcPr>
            <w:tcW w:w="2382" w:type="pct"/>
            <w:gridSpan w:val="5"/>
          </w:tcPr>
          <w:p w14:paraId="75E35B73" w14:textId="42B554E2" w:rsidR="00E24265" w:rsidRPr="00615D4B" w:rsidDel="00CB3FDD" w:rsidRDefault="00E24265" w:rsidP="005F76AD">
            <w:pPr>
              <w:jc w:val="center"/>
              <w:rPr>
                <w:del w:id="9310" w:author="阿毛" w:date="2021-05-21T17:53:00Z"/>
                <w:rFonts w:ascii="標楷體" w:eastAsia="標楷體" w:hAnsi="標楷體"/>
              </w:rPr>
            </w:pPr>
            <w:del w:id="9311" w:author="阿毛" w:date="2021-05-21T17:53:00Z">
              <w:r w:rsidRPr="00615D4B" w:rsidDel="00CB3FDD">
                <w:rPr>
                  <w:rFonts w:ascii="標楷體" w:eastAsia="標楷體" w:hAnsi="標楷體"/>
                </w:rPr>
                <w:delText>說明</w:delText>
              </w:r>
            </w:del>
          </w:p>
        </w:tc>
        <w:tc>
          <w:tcPr>
            <w:tcW w:w="1642" w:type="pct"/>
            <w:vMerge w:val="restart"/>
          </w:tcPr>
          <w:p w14:paraId="2E383E05" w14:textId="541870D8" w:rsidR="00E24265" w:rsidRPr="00615D4B" w:rsidDel="00CB3FDD" w:rsidRDefault="00E24265" w:rsidP="005F76AD">
            <w:pPr>
              <w:rPr>
                <w:del w:id="9312" w:author="阿毛" w:date="2021-05-21T17:53:00Z"/>
                <w:rFonts w:ascii="標楷體" w:eastAsia="標楷體" w:hAnsi="標楷體"/>
              </w:rPr>
            </w:pPr>
            <w:del w:id="9313" w:author="阿毛" w:date="2021-05-21T17:53:00Z">
              <w:r w:rsidRPr="00615D4B" w:rsidDel="00CB3FDD">
                <w:rPr>
                  <w:rFonts w:ascii="標楷體" w:eastAsia="標楷體" w:hAnsi="標楷體"/>
                </w:rPr>
                <w:delText>處理邏輯及注意事項</w:delText>
              </w:r>
            </w:del>
          </w:p>
        </w:tc>
      </w:tr>
      <w:tr w:rsidR="00E24265" w:rsidRPr="00615D4B" w:rsidDel="00CB3FDD" w14:paraId="5CD6AAB0" w14:textId="44FCAA50" w:rsidTr="005F76AD">
        <w:trPr>
          <w:trHeight w:val="244"/>
          <w:jc w:val="center"/>
          <w:del w:id="9314" w:author="阿毛" w:date="2021-05-21T17:53:00Z"/>
        </w:trPr>
        <w:tc>
          <w:tcPr>
            <w:tcW w:w="219" w:type="pct"/>
            <w:vMerge/>
          </w:tcPr>
          <w:p w14:paraId="0217EB9C" w14:textId="5556921C" w:rsidR="00E24265" w:rsidRPr="00615D4B" w:rsidDel="00CB3FDD" w:rsidRDefault="00E24265" w:rsidP="005F76AD">
            <w:pPr>
              <w:rPr>
                <w:del w:id="9315" w:author="阿毛" w:date="2021-05-21T17:53:00Z"/>
                <w:rFonts w:ascii="標楷體" w:eastAsia="標楷體" w:hAnsi="標楷體"/>
              </w:rPr>
            </w:pPr>
          </w:p>
        </w:tc>
        <w:tc>
          <w:tcPr>
            <w:tcW w:w="756" w:type="pct"/>
            <w:vMerge/>
          </w:tcPr>
          <w:p w14:paraId="6AB66B34" w14:textId="75301050" w:rsidR="00E24265" w:rsidRPr="00615D4B" w:rsidDel="00CB3FDD" w:rsidRDefault="00E24265" w:rsidP="005F76AD">
            <w:pPr>
              <w:rPr>
                <w:del w:id="9316" w:author="阿毛" w:date="2021-05-21T17:53:00Z"/>
                <w:rFonts w:ascii="標楷體" w:eastAsia="標楷體" w:hAnsi="標楷體"/>
              </w:rPr>
            </w:pPr>
          </w:p>
        </w:tc>
        <w:tc>
          <w:tcPr>
            <w:tcW w:w="624" w:type="pct"/>
          </w:tcPr>
          <w:p w14:paraId="733B982F" w14:textId="172B9CB1" w:rsidR="00E24265" w:rsidRPr="00615D4B" w:rsidDel="00CB3FDD" w:rsidRDefault="00E24265" w:rsidP="005F76AD">
            <w:pPr>
              <w:rPr>
                <w:del w:id="9317" w:author="阿毛" w:date="2021-05-21T17:53:00Z"/>
                <w:rFonts w:ascii="標楷體" w:eastAsia="標楷體" w:hAnsi="標楷體"/>
              </w:rPr>
            </w:pPr>
            <w:del w:id="9318" w:author="阿毛" w:date="2021-05-21T17:53:00Z">
              <w:r w:rsidRPr="00615D4B" w:rsidDel="00CB3FDD">
                <w:rPr>
                  <w:rFonts w:ascii="標楷體" w:eastAsia="標楷體" w:hAnsi="標楷體" w:hint="eastAsia"/>
                </w:rPr>
                <w:delText>資料型態長度</w:delText>
              </w:r>
            </w:del>
          </w:p>
        </w:tc>
        <w:tc>
          <w:tcPr>
            <w:tcW w:w="624" w:type="pct"/>
          </w:tcPr>
          <w:p w14:paraId="504A424D" w14:textId="141E5FE3" w:rsidR="00E24265" w:rsidRPr="00615D4B" w:rsidDel="00CB3FDD" w:rsidRDefault="00E24265" w:rsidP="005F76AD">
            <w:pPr>
              <w:rPr>
                <w:del w:id="9319" w:author="阿毛" w:date="2021-05-21T17:53:00Z"/>
                <w:rFonts w:ascii="標楷體" w:eastAsia="標楷體" w:hAnsi="標楷體"/>
              </w:rPr>
            </w:pPr>
            <w:del w:id="9320" w:author="阿毛" w:date="2021-05-21T17:53:00Z">
              <w:r w:rsidRPr="00615D4B" w:rsidDel="00CB3FDD">
                <w:rPr>
                  <w:rFonts w:ascii="標楷體" w:eastAsia="標楷體" w:hAnsi="標楷體"/>
                </w:rPr>
                <w:delText>預設值</w:delText>
              </w:r>
            </w:del>
          </w:p>
        </w:tc>
        <w:tc>
          <w:tcPr>
            <w:tcW w:w="537" w:type="pct"/>
          </w:tcPr>
          <w:p w14:paraId="4BDE6E4C" w14:textId="0612216A" w:rsidR="00E24265" w:rsidRPr="00615D4B" w:rsidDel="00CB3FDD" w:rsidRDefault="00E24265" w:rsidP="005F76AD">
            <w:pPr>
              <w:rPr>
                <w:del w:id="9321" w:author="阿毛" w:date="2021-05-21T17:53:00Z"/>
                <w:rFonts w:ascii="標楷體" w:eastAsia="標楷體" w:hAnsi="標楷體"/>
              </w:rPr>
            </w:pPr>
            <w:del w:id="9322" w:author="阿毛" w:date="2021-05-21T17:53:00Z">
              <w:r w:rsidRPr="00615D4B" w:rsidDel="00CB3FDD">
                <w:rPr>
                  <w:rFonts w:ascii="標楷體" w:eastAsia="標楷體" w:hAnsi="標楷體"/>
                </w:rPr>
                <w:delText>選單內容</w:delText>
              </w:r>
            </w:del>
          </w:p>
        </w:tc>
        <w:tc>
          <w:tcPr>
            <w:tcW w:w="299" w:type="pct"/>
          </w:tcPr>
          <w:p w14:paraId="2F3A29C9" w14:textId="75C7BC2F" w:rsidR="00E24265" w:rsidRPr="00615D4B" w:rsidDel="00CB3FDD" w:rsidRDefault="00E24265" w:rsidP="005F76AD">
            <w:pPr>
              <w:rPr>
                <w:del w:id="9323" w:author="阿毛" w:date="2021-05-21T17:53:00Z"/>
                <w:rFonts w:ascii="標楷體" w:eastAsia="標楷體" w:hAnsi="標楷體"/>
              </w:rPr>
            </w:pPr>
            <w:del w:id="9324" w:author="阿毛" w:date="2021-05-21T17:53:00Z">
              <w:r w:rsidRPr="00615D4B" w:rsidDel="00CB3FDD">
                <w:rPr>
                  <w:rFonts w:ascii="標楷體" w:eastAsia="標楷體" w:hAnsi="標楷體"/>
                </w:rPr>
                <w:delText>必填</w:delText>
              </w:r>
            </w:del>
          </w:p>
        </w:tc>
        <w:tc>
          <w:tcPr>
            <w:tcW w:w="299" w:type="pct"/>
          </w:tcPr>
          <w:p w14:paraId="6561C521" w14:textId="1EEAD8B8" w:rsidR="00E24265" w:rsidRPr="00615D4B" w:rsidDel="00CB3FDD" w:rsidRDefault="00E24265" w:rsidP="005F76AD">
            <w:pPr>
              <w:rPr>
                <w:del w:id="9325" w:author="阿毛" w:date="2021-05-21T17:53:00Z"/>
                <w:rFonts w:ascii="標楷體" w:eastAsia="標楷體" w:hAnsi="標楷體"/>
              </w:rPr>
            </w:pPr>
            <w:del w:id="9326" w:author="阿毛" w:date="2021-05-21T17:53:00Z">
              <w:r w:rsidRPr="00615D4B" w:rsidDel="00CB3FDD">
                <w:rPr>
                  <w:rFonts w:ascii="標楷體" w:eastAsia="標楷體" w:hAnsi="標楷體"/>
                </w:rPr>
                <w:delText>R/W</w:delText>
              </w:r>
            </w:del>
          </w:p>
        </w:tc>
        <w:tc>
          <w:tcPr>
            <w:tcW w:w="1642" w:type="pct"/>
            <w:vMerge/>
          </w:tcPr>
          <w:p w14:paraId="72D47D45" w14:textId="3288CBBC" w:rsidR="00E24265" w:rsidRPr="00615D4B" w:rsidDel="00CB3FDD" w:rsidRDefault="00E24265" w:rsidP="005F76AD">
            <w:pPr>
              <w:rPr>
                <w:del w:id="9327" w:author="阿毛" w:date="2021-05-21T17:53:00Z"/>
                <w:rFonts w:ascii="標楷體" w:eastAsia="標楷體" w:hAnsi="標楷體"/>
              </w:rPr>
            </w:pPr>
          </w:p>
        </w:tc>
      </w:tr>
      <w:tr w:rsidR="00E24265" w:rsidRPr="00615D4B" w:rsidDel="00CB3FDD" w14:paraId="4F4950D8" w14:textId="5464CEB8" w:rsidTr="005F76AD">
        <w:trPr>
          <w:trHeight w:val="291"/>
          <w:jc w:val="center"/>
          <w:del w:id="9328" w:author="阿毛" w:date="2021-05-21T17:53:00Z"/>
        </w:trPr>
        <w:tc>
          <w:tcPr>
            <w:tcW w:w="219" w:type="pct"/>
          </w:tcPr>
          <w:p w14:paraId="325F0E0F" w14:textId="2B7B1780" w:rsidR="00E24265" w:rsidRPr="00615D4B" w:rsidDel="00CB3FDD" w:rsidRDefault="00E24265" w:rsidP="005F76AD">
            <w:pPr>
              <w:rPr>
                <w:del w:id="9329" w:author="阿毛" w:date="2021-05-21T17:53:00Z"/>
                <w:rFonts w:ascii="標楷體" w:eastAsia="標楷體" w:hAnsi="標楷體"/>
              </w:rPr>
            </w:pPr>
            <w:del w:id="9330" w:author="阿毛" w:date="2021-05-21T17:53:00Z">
              <w:r w:rsidDel="00CB3FDD">
                <w:rPr>
                  <w:rFonts w:ascii="標楷體" w:eastAsia="標楷體" w:hAnsi="標楷體" w:hint="eastAsia"/>
                </w:rPr>
                <w:delText>1</w:delText>
              </w:r>
            </w:del>
          </w:p>
        </w:tc>
        <w:tc>
          <w:tcPr>
            <w:tcW w:w="756" w:type="pct"/>
          </w:tcPr>
          <w:p w14:paraId="03AB336A" w14:textId="5EF5272C" w:rsidR="00E24265" w:rsidRPr="00615D4B" w:rsidDel="00CB3FDD" w:rsidRDefault="00E24265" w:rsidP="005F76AD">
            <w:pPr>
              <w:rPr>
                <w:del w:id="9331" w:author="阿毛" w:date="2021-05-21T17:53:00Z"/>
                <w:rFonts w:ascii="標楷體" w:eastAsia="標楷體" w:hAnsi="標楷體"/>
              </w:rPr>
            </w:pPr>
            <w:del w:id="9332" w:author="阿毛" w:date="2021-05-21T17:53:00Z">
              <w:r w:rsidRPr="00902E50" w:rsidDel="00CB3FDD">
                <w:rPr>
                  <w:rFonts w:ascii="標楷體" w:eastAsia="標楷體" w:hAnsi="標楷體" w:hint="eastAsia"/>
                </w:rPr>
                <w:delText>交易代碼</w:delText>
              </w:r>
            </w:del>
          </w:p>
        </w:tc>
        <w:tc>
          <w:tcPr>
            <w:tcW w:w="624" w:type="pct"/>
          </w:tcPr>
          <w:p w14:paraId="59E01471" w14:textId="7DEC99E6" w:rsidR="00E24265" w:rsidRPr="00615D4B" w:rsidDel="00CB3FDD" w:rsidRDefault="00E24265" w:rsidP="005F76AD">
            <w:pPr>
              <w:rPr>
                <w:del w:id="9333" w:author="阿毛" w:date="2021-05-21T17:53:00Z"/>
                <w:rFonts w:ascii="標楷體" w:eastAsia="標楷體" w:hAnsi="標楷體"/>
              </w:rPr>
            </w:pPr>
          </w:p>
        </w:tc>
        <w:tc>
          <w:tcPr>
            <w:tcW w:w="624" w:type="pct"/>
          </w:tcPr>
          <w:p w14:paraId="047D0FF7" w14:textId="78D9015D" w:rsidR="00E24265" w:rsidRPr="00615D4B" w:rsidDel="00CB3FDD" w:rsidRDefault="00E24265" w:rsidP="005F76AD">
            <w:pPr>
              <w:rPr>
                <w:del w:id="9334" w:author="阿毛" w:date="2021-05-21T17:53:00Z"/>
                <w:rFonts w:ascii="標楷體" w:eastAsia="標楷體" w:hAnsi="標楷體"/>
              </w:rPr>
            </w:pPr>
          </w:p>
        </w:tc>
        <w:tc>
          <w:tcPr>
            <w:tcW w:w="537" w:type="pct"/>
          </w:tcPr>
          <w:p w14:paraId="4CDA3332" w14:textId="4B9CCBC2" w:rsidR="00E24265" w:rsidRPr="00615D4B" w:rsidDel="00CB3FDD" w:rsidRDefault="00E24265" w:rsidP="005F76AD">
            <w:pPr>
              <w:rPr>
                <w:del w:id="9335" w:author="阿毛" w:date="2021-05-21T17:53:00Z"/>
                <w:rFonts w:ascii="標楷體" w:eastAsia="標楷體" w:hAnsi="標楷體"/>
              </w:rPr>
            </w:pPr>
            <w:del w:id="9336" w:author="阿毛" w:date="2021-05-21T17:53:00Z">
              <w:r w:rsidDel="00CB3FDD">
                <w:rPr>
                  <w:rFonts w:ascii="標楷體" w:eastAsia="標楷體" w:hAnsi="標楷體" w:hint="eastAsia"/>
                </w:rPr>
                <w:delText>下拉式選單</w:delText>
              </w:r>
            </w:del>
          </w:p>
        </w:tc>
        <w:tc>
          <w:tcPr>
            <w:tcW w:w="299" w:type="pct"/>
          </w:tcPr>
          <w:p w14:paraId="69EAF568" w14:textId="5941B654" w:rsidR="00E24265" w:rsidRPr="00615D4B" w:rsidDel="00CB3FDD" w:rsidRDefault="00E24265" w:rsidP="005F76AD">
            <w:pPr>
              <w:rPr>
                <w:del w:id="9337" w:author="阿毛" w:date="2021-05-21T17:53:00Z"/>
                <w:rFonts w:ascii="標楷體" w:eastAsia="標楷體" w:hAnsi="標楷體"/>
              </w:rPr>
            </w:pPr>
          </w:p>
        </w:tc>
        <w:tc>
          <w:tcPr>
            <w:tcW w:w="299" w:type="pct"/>
          </w:tcPr>
          <w:p w14:paraId="75D5745D" w14:textId="48FCA116" w:rsidR="00E24265" w:rsidRPr="00615D4B" w:rsidDel="00CB3FDD" w:rsidRDefault="00E24265" w:rsidP="005F76AD">
            <w:pPr>
              <w:rPr>
                <w:del w:id="9338" w:author="阿毛" w:date="2021-05-21T17:53:00Z"/>
                <w:rFonts w:ascii="標楷體" w:eastAsia="標楷體" w:hAnsi="標楷體"/>
              </w:rPr>
            </w:pPr>
          </w:p>
        </w:tc>
        <w:tc>
          <w:tcPr>
            <w:tcW w:w="1642" w:type="pct"/>
          </w:tcPr>
          <w:p w14:paraId="18DE0EF8" w14:textId="63DA6E11" w:rsidR="00E24265" w:rsidDel="00CB3FDD" w:rsidRDefault="00E24265" w:rsidP="005F76AD">
            <w:pPr>
              <w:rPr>
                <w:del w:id="9339" w:author="阿毛" w:date="2021-05-21T17:53:00Z"/>
                <w:rFonts w:ascii="標楷體" w:eastAsia="標楷體" w:hAnsi="標楷體"/>
              </w:rPr>
            </w:pPr>
            <w:del w:id="9340" w:author="阿毛" w:date="2021-05-21T17:53:00Z">
              <w:r w:rsidRPr="00BF6A88" w:rsidDel="00CB3FDD">
                <w:rPr>
                  <w:rFonts w:ascii="標楷體" w:eastAsia="標楷體" w:hAnsi="標楷體" w:hint="eastAsia"/>
                </w:rPr>
                <w:delText>1:新增</w:delText>
              </w:r>
            </w:del>
          </w:p>
          <w:p w14:paraId="19F10B40" w14:textId="2BB185C0" w:rsidR="00E24265" w:rsidRPr="00615D4B" w:rsidDel="00CB3FDD" w:rsidRDefault="00E24265" w:rsidP="005F76AD">
            <w:pPr>
              <w:rPr>
                <w:del w:id="9341" w:author="阿毛" w:date="2021-05-21T17:53:00Z"/>
                <w:rFonts w:ascii="標楷體" w:eastAsia="標楷體" w:hAnsi="標楷體"/>
              </w:rPr>
            </w:pPr>
            <w:del w:id="9342" w:author="阿毛" w:date="2021-05-21T17:53:00Z">
              <w:r w:rsidRPr="00BF6A88" w:rsidDel="00CB3FDD">
                <w:rPr>
                  <w:rFonts w:ascii="標楷體" w:eastAsia="標楷體" w:hAnsi="標楷體" w:hint="eastAsia"/>
                </w:rPr>
                <w:delText>2:異動</w:delText>
              </w:r>
            </w:del>
          </w:p>
        </w:tc>
      </w:tr>
      <w:tr w:rsidR="00E24265" w:rsidRPr="00615D4B" w:rsidDel="00CB3FDD" w14:paraId="17BCA5D0" w14:textId="4BE6A4B4" w:rsidTr="005F76AD">
        <w:trPr>
          <w:trHeight w:val="291"/>
          <w:jc w:val="center"/>
          <w:del w:id="9343" w:author="阿毛" w:date="2021-05-21T17:53:00Z"/>
        </w:trPr>
        <w:tc>
          <w:tcPr>
            <w:tcW w:w="219" w:type="pct"/>
          </w:tcPr>
          <w:p w14:paraId="4AAF49F5" w14:textId="5E0AF7DA" w:rsidR="00E24265" w:rsidRPr="00615D4B" w:rsidDel="00CB3FDD" w:rsidRDefault="00E24265" w:rsidP="005F76AD">
            <w:pPr>
              <w:rPr>
                <w:del w:id="9344" w:author="阿毛" w:date="2021-05-21T17:53:00Z"/>
                <w:rFonts w:ascii="標楷體" w:eastAsia="標楷體" w:hAnsi="標楷體"/>
              </w:rPr>
            </w:pPr>
            <w:del w:id="9345" w:author="阿毛" w:date="2021-05-21T17:53:00Z">
              <w:r w:rsidDel="00CB3FDD">
                <w:rPr>
                  <w:rFonts w:ascii="標楷體" w:eastAsia="標楷體" w:hAnsi="標楷體" w:hint="eastAsia"/>
                </w:rPr>
                <w:delText>2</w:delText>
              </w:r>
            </w:del>
          </w:p>
        </w:tc>
        <w:tc>
          <w:tcPr>
            <w:tcW w:w="756" w:type="pct"/>
          </w:tcPr>
          <w:p w14:paraId="41B50D87" w14:textId="28917317" w:rsidR="00E24265" w:rsidRPr="00615D4B" w:rsidDel="00CB3FDD" w:rsidRDefault="00E24265" w:rsidP="005F76AD">
            <w:pPr>
              <w:rPr>
                <w:del w:id="9346" w:author="阿毛" w:date="2021-05-21T17:53:00Z"/>
                <w:rFonts w:ascii="標楷體" w:eastAsia="標楷體" w:hAnsi="標楷體"/>
              </w:rPr>
            </w:pPr>
            <w:del w:id="9347" w:author="阿毛" w:date="2021-05-21T17:53:00Z">
              <w:r w:rsidRPr="00902E50" w:rsidDel="00CB3FDD">
                <w:rPr>
                  <w:rFonts w:ascii="標楷體" w:eastAsia="標楷體" w:hAnsi="標楷體" w:hint="eastAsia"/>
                </w:rPr>
                <w:delText>債務人IDN</w:delText>
              </w:r>
            </w:del>
          </w:p>
        </w:tc>
        <w:tc>
          <w:tcPr>
            <w:tcW w:w="624" w:type="pct"/>
          </w:tcPr>
          <w:p w14:paraId="59D4BF7F" w14:textId="6EF8F153" w:rsidR="00E24265" w:rsidRPr="00615D4B" w:rsidDel="00CB3FDD" w:rsidRDefault="00E24265" w:rsidP="005F76AD">
            <w:pPr>
              <w:rPr>
                <w:del w:id="9348" w:author="阿毛" w:date="2021-05-21T17:53:00Z"/>
                <w:rFonts w:ascii="標楷體" w:eastAsia="標楷體" w:hAnsi="標楷體"/>
              </w:rPr>
            </w:pPr>
          </w:p>
        </w:tc>
        <w:tc>
          <w:tcPr>
            <w:tcW w:w="624" w:type="pct"/>
          </w:tcPr>
          <w:p w14:paraId="51C3419A" w14:textId="5F4EF14A" w:rsidR="00E24265" w:rsidRPr="00615D4B" w:rsidDel="00CB3FDD" w:rsidRDefault="00E24265" w:rsidP="005F76AD">
            <w:pPr>
              <w:rPr>
                <w:del w:id="9349" w:author="阿毛" w:date="2021-05-21T17:53:00Z"/>
                <w:rFonts w:ascii="標楷體" w:eastAsia="標楷體" w:hAnsi="標楷體"/>
              </w:rPr>
            </w:pPr>
          </w:p>
        </w:tc>
        <w:tc>
          <w:tcPr>
            <w:tcW w:w="537" w:type="pct"/>
          </w:tcPr>
          <w:p w14:paraId="4AB8A250" w14:textId="728B92B3" w:rsidR="00E24265" w:rsidRPr="00615D4B" w:rsidDel="00CB3FDD" w:rsidRDefault="00E24265" w:rsidP="005F76AD">
            <w:pPr>
              <w:rPr>
                <w:del w:id="9350" w:author="阿毛" w:date="2021-05-21T17:53:00Z"/>
                <w:rFonts w:ascii="標楷體" w:eastAsia="標楷體" w:hAnsi="標楷體"/>
              </w:rPr>
            </w:pPr>
          </w:p>
        </w:tc>
        <w:tc>
          <w:tcPr>
            <w:tcW w:w="299" w:type="pct"/>
          </w:tcPr>
          <w:p w14:paraId="2837AA16" w14:textId="6F87CFAA" w:rsidR="00E24265" w:rsidRPr="00615D4B" w:rsidDel="00CB3FDD" w:rsidRDefault="00E24265" w:rsidP="005F76AD">
            <w:pPr>
              <w:rPr>
                <w:del w:id="9351" w:author="阿毛" w:date="2021-05-21T17:53:00Z"/>
                <w:rFonts w:ascii="標楷體" w:eastAsia="標楷體" w:hAnsi="標楷體"/>
              </w:rPr>
            </w:pPr>
          </w:p>
        </w:tc>
        <w:tc>
          <w:tcPr>
            <w:tcW w:w="299" w:type="pct"/>
          </w:tcPr>
          <w:p w14:paraId="7A84CB5B" w14:textId="4836A9AA" w:rsidR="00E24265" w:rsidRPr="00615D4B" w:rsidDel="00CB3FDD" w:rsidRDefault="00E24265" w:rsidP="005F76AD">
            <w:pPr>
              <w:rPr>
                <w:del w:id="9352" w:author="阿毛" w:date="2021-05-21T17:53:00Z"/>
                <w:rFonts w:ascii="標楷體" w:eastAsia="標楷體" w:hAnsi="標楷體"/>
              </w:rPr>
            </w:pPr>
          </w:p>
        </w:tc>
        <w:tc>
          <w:tcPr>
            <w:tcW w:w="1642" w:type="pct"/>
          </w:tcPr>
          <w:p w14:paraId="537A5932" w14:textId="7417B0CD" w:rsidR="00E24265" w:rsidRPr="00615D4B" w:rsidDel="00CB3FDD" w:rsidRDefault="00E24265" w:rsidP="005F76AD">
            <w:pPr>
              <w:rPr>
                <w:del w:id="9353" w:author="阿毛" w:date="2021-05-21T17:53:00Z"/>
                <w:rFonts w:ascii="標楷體" w:eastAsia="標楷體" w:hAnsi="標楷體"/>
              </w:rPr>
            </w:pPr>
          </w:p>
        </w:tc>
      </w:tr>
      <w:tr w:rsidR="00E24265" w:rsidRPr="00615D4B" w:rsidDel="00CB3FDD" w14:paraId="3537FECF" w14:textId="769CD78C" w:rsidTr="005F76AD">
        <w:trPr>
          <w:trHeight w:val="291"/>
          <w:jc w:val="center"/>
          <w:del w:id="9354" w:author="阿毛" w:date="2021-05-21T17:53:00Z"/>
        </w:trPr>
        <w:tc>
          <w:tcPr>
            <w:tcW w:w="219" w:type="pct"/>
          </w:tcPr>
          <w:p w14:paraId="3B31DD73" w14:textId="1DFB893F" w:rsidR="00E24265" w:rsidRPr="00615D4B" w:rsidDel="00CB3FDD" w:rsidRDefault="00E24265" w:rsidP="005F76AD">
            <w:pPr>
              <w:rPr>
                <w:del w:id="9355" w:author="阿毛" w:date="2021-05-21T17:53:00Z"/>
                <w:rFonts w:ascii="標楷體" w:eastAsia="標楷體" w:hAnsi="標楷體"/>
              </w:rPr>
            </w:pPr>
            <w:del w:id="9356" w:author="阿毛" w:date="2021-05-21T17:53:00Z">
              <w:r w:rsidDel="00CB3FDD">
                <w:rPr>
                  <w:rFonts w:ascii="標楷體" w:eastAsia="標楷體" w:hAnsi="標楷體" w:hint="eastAsia"/>
                </w:rPr>
                <w:delText>3</w:delText>
              </w:r>
            </w:del>
          </w:p>
        </w:tc>
        <w:tc>
          <w:tcPr>
            <w:tcW w:w="756" w:type="pct"/>
          </w:tcPr>
          <w:p w14:paraId="03096A29" w14:textId="30EDA8C9" w:rsidR="00E24265" w:rsidRPr="00615D4B" w:rsidDel="00CB3FDD" w:rsidRDefault="00E24265" w:rsidP="005F76AD">
            <w:pPr>
              <w:rPr>
                <w:del w:id="9357" w:author="阿毛" w:date="2021-05-21T17:53:00Z"/>
                <w:rFonts w:ascii="標楷體" w:eastAsia="標楷體" w:hAnsi="標楷體"/>
              </w:rPr>
            </w:pPr>
            <w:del w:id="9358" w:author="阿毛" w:date="2021-05-21T17:53:00Z">
              <w:r w:rsidRPr="00902E50" w:rsidDel="00CB3FDD">
                <w:rPr>
                  <w:rFonts w:ascii="標楷體" w:eastAsia="標楷體" w:hAnsi="標楷體" w:hint="eastAsia"/>
                </w:rPr>
                <w:delText>報送單位代號</w:delText>
              </w:r>
            </w:del>
          </w:p>
        </w:tc>
        <w:tc>
          <w:tcPr>
            <w:tcW w:w="624" w:type="pct"/>
          </w:tcPr>
          <w:p w14:paraId="1B3A5128" w14:textId="2870FDDD" w:rsidR="00E24265" w:rsidRPr="00615D4B" w:rsidDel="00CB3FDD" w:rsidRDefault="00E24265" w:rsidP="005F76AD">
            <w:pPr>
              <w:rPr>
                <w:del w:id="9359" w:author="阿毛" w:date="2021-05-21T17:53:00Z"/>
                <w:rFonts w:ascii="標楷體" w:eastAsia="標楷體" w:hAnsi="標楷體"/>
              </w:rPr>
            </w:pPr>
          </w:p>
        </w:tc>
        <w:tc>
          <w:tcPr>
            <w:tcW w:w="624" w:type="pct"/>
          </w:tcPr>
          <w:p w14:paraId="27483018" w14:textId="11C7CEC5" w:rsidR="00E24265" w:rsidRPr="00615D4B" w:rsidDel="00CB3FDD" w:rsidRDefault="00E24265" w:rsidP="005F76AD">
            <w:pPr>
              <w:rPr>
                <w:del w:id="9360" w:author="阿毛" w:date="2021-05-21T17:53:00Z"/>
                <w:rFonts w:ascii="標楷體" w:eastAsia="標楷體" w:hAnsi="標楷體"/>
              </w:rPr>
            </w:pPr>
          </w:p>
        </w:tc>
        <w:tc>
          <w:tcPr>
            <w:tcW w:w="537" w:type="pct"/>
          </w:tcPr>
          <w:p w14:paraId="1769DAEB" w14:textId="395419FB" w:rsidR="00E24265" w:rsidRPr="00615D4B" w:rsidDel="00CB3FDD" w:rsidRDefault="00E24265" w:rsidP="005F76AD">
            <w:pPr>
              <w:rPr>
                <w:del w:id="9361" w:author="阿毛" w:date="2021-05-21T17:53:00Z"/>
                <w:rFonts w:ascii="標楷體" w:eastAsia="標楷體" w:hAnsi="標楷體"/>
              </w:rPr>
            </w:pPr>
          </w:p>
        </w:tc>
        <w:tc>
          <w:tcPr>
            <w:tcW w:w="299" w:type="pct"/>
          </w:tcPr>
          <w:p w14:paraId="530026D0" w14:textId="6A7597C9" w:rsidR="00E24265" w:rsidRPr="00615D4B" w:rsidDel="00CB3FDD" w:rsidRDefault="00E24265" w:rsidP="005F76AD">
            <w:pPr>
              <w:rPr>
                <w:del w:id="9362" w:author="阿毛" w:date="2021-05-21T17:53:00Z"/>
                <w:rFonts w:ascii="標楷體" w:eastAsia="標楷體" w:hAnsi="標楷體"/>
              </w:rPr>
            </w:pPr>
          </w:p>
        </w:tc>
        <w:tc>
          <w:tcPr>
            <w:tcW w:w="299" w:type="pct"/>
          </w:tcPr>
          <w:p w14:paraId="47DDD14E" w14:textId="3C4CDF8C" w:rsidR="00E24265" w:rsidRPr="00615D4B" w:rsidDel="00CB3FDD" w:rsidRDefault="00E24265" w:rsidP="005F76AD">
            <w:pPr>
              <w:rPr>
                <w:del w:id="9363" w:author="阿毛" w:date="2021-05-21T17:53:00Z"/>
                <w:rFonts w:ascii="標楷體" w:eastAsia="標楷體" w:hAnsi="標楷體"/>
              </w:rPr>
            </w:pPr>
          </w:p>
        </w:tc>
        <w:tc>
          <w:tcPr>
            <w:tcW w:w="1642" w:type="pct"/>
          </w:tcPr>
          <w:p w14:paraId="23B36BB7" w14:textId="6C28DC6B" w:rsidR="00E24265" w:rsidRPr="00615D4B" w:rsidDel="00CB3FDD" w:rsidRDefault="00E24265" w:rsidP="005F76AD">
            <w:pPr>
              <w:rPr>
                <w:del w:id="9364" w:author="阿毛" w:date="2021-05-21T17:53:00Z"/>
                <w:rFonts w:ascii="標楷體" w:eastAsia="標楷體" w:hAnsi="標楷體"/>
              </w:rPr>
            </w:pPr>
          </w:p>
        </w:tc>
      </w:tr>
      <w:tr w:rsidR="00E24265" w:rsidRPr="00615D4B" w:rsidDel="00CB3FDD" w14:paraId="5B66B15A" w14:textId="6AA9DC5F" w:rsidTr="005F76AD">
        <w:trPr>
          <w:trHeight w:val="291"/>
          <w:jc w:val="center"/>
          <w:del w:id="9365" w:author="阿毛" w:date="2021-05-21T17:53:00Z"/>
        </w:trPr>
        <w:tc>
          <w:tcPr>
            <w:tcW w:w="219" w:type="pct"/>
          </w:tcPr>
          <w:p w14:paraId="40370EEF" w14:textId="57D0E6D1" w:rsidR="00E24265" w:rsidRPr="00615D4B" w:rsidDel="00CB3FDD" w:rsidRDefault="00E24265" w:rsidP="005F76AD">
            <w:pPr>
              <w:rPr>
                <w:del w:id="9366" w:author="阿毛" w:date="2021-05-21T17:53:00Z"/>
                <w:rFonts w:ascii="標楷體" w:eastAsia="標楷體" w:hAnsi="標楷體"/>
              </w:rPr>
            </w:pPr>
            <w:del w:id="9367" w:author="阿毛" w:date="2021-05-21T17:53:00Z">
              <w:r w:rsidDel="00CB3FDD">
                <w:rPr>
                  <w:rFonts w:ascii="標楷體" w:eastAsia="標楷體" w:hAnsi="標楷體" w:hint="eastAsia"/>
                </w:rPr>
                <w:delText>4</w:delText>
              </w:r>
            </w:del>
          </w:p>
        </w:tc>
        <w:tc>
          <w:tcPr>
            <w:tcW w:w="756" w:type="pct"/>
          </w:tcPr>
          <w:p w14:paraId="1B44C875" w14:textId="4EFD2ACA" w:rsidR="00E24265" w:rsidRPr="00615D4B" w:rsidDel="00CB3FDD" w:rsidRDefault="00E24265" w:rsidP="005F76AD">
            <w:pPr>
              <w:rPr>
                <w:del w:id="9368" w:author="阿毛" w:date="2021-05-21T17:53:00Z"/>
                <w:rFonts w:ascii="標楷體" w:eastAsia="標楷體" w:hAnsi="標楷體"/>
              </w:rPr>
            </w:pPr>
            <w:del w:id="9369" w:author="阿毛" w:date="2021-05-21T17:53:00Z">
              <w:r w:rsidRPr="00902E50" w:rsidDel="00CB3FDD">
                <w:rPr>
                  <w:rFonts w:ascii="標楷體" w:eastAsia="標楷體" w:hAnsi="標楷體" w:hint="eastAsia"/>
                </w:rPr>
                <w:delText>協商申請日</w:delText>
              </w:r>
            </w:del>
          </w:p>
        </w:tc>
        <w:tc>
          <w:tcPr>
            <w:tcW w:w="624" w:type="pct"/>
          </w:tcPr>
          <w:p w14:paraId="38CAFDFB" w14:textId="615F63EB" w:rsidR="00E24265" w:rsidRPr="00615D4B" w:rsidDel="00CB3FDD" w:rsidRDefault="00E24265" w:rsidP="005F76AD">
            <w:pPr>
              <w:rPr>
                <w:del w:id="9370" w:author="阿毛" w:date="2021-05-21T17:53:00Z"/>
                <w:rFonts w:ascii="標楷體" w:eastAsia="標楷體" w:hAnsi="標楷體"/>
              </w:rPr>
            </w:pPr>
          </w:p>
        </w:tc>
        <w:tc>
          <w:tcPr>
            <w:tcW w:w="624" w:type="pct"/>
          </w:tcPr>
          <w:p w14:paraId="5E7E58FA" w14:textId="238914BA" w:rsidR="00E24265" w:rsidRPr="00615D4B" w:rsidDel="00CB3FDD" w:rsidRDefault="00E24265" w:rsidP="005F76AD">
            <w:pPr>
              <w:rPr>
                <w:del w:id="9371" w:author="阿毛" w:date="2021-05-21T17:53:00Z"/>
                <w:rFonts w:ascii="標楷體" w:eastAsia="標楷體" w:hAnsi="標楷體"/>
              </w:rPr>
            </w:pPr>
          </w:p>
        </w:tc>
        <w:tc>
          <w:tcPr>
            <w:tcW w:w="537" w:type="pct"/>
          </w:tcPr>
          <w:p w14:paraId="30286402" w14:textId="5CECDBB1" w:rsidR="00E24265" w:rsidRPr="00615D4B" w:rsidDel="00CB3FDD" w:rsidRDefault="00E24265" w:rsidP="005F76AD">
            <w:pPr>
              <w:rPr>
                <w:del w:id="9372" w:author="阿毛" w:date="2021-05-21T17:53:00Z"/>
                <w:rFonts w:ascii="標楷體" w:eastAsia="標楷體" w:hAnsi="標楷體"/>
              </w:rPr>
            </w:pPr>
          </w:p>
        </w:tc>
        <w:tc>
          <w:tcPr>
            <w:tcW w:w="299" w:type="pct"/>
          </w:tcPr>
          <w:p w14:paraId="18917DDD" w14:textId="05B4F104" w:rsidR="00E24265" w:rsidRPr="00615D4B" w:rsidDel="00CB3FDD" w:rsidRDefault="00E24265" w:rsidP="005F76AD">
            <w:pPr>
              <w:rPr>
                <w:del w:id="9373" w:author="阿毛" w:date="2021-05-21T17:53:00Z"/>
                <w:rFonts w:ascii="標楷體" w:eastAsia="標楷體" w:hAnsi="標楷體"/>
              </w:rPr>
            </w:pPr>
          </w:p>
        </w:tc>
        <w:tc>
          <w:tcPr>
            <w:tcW w:w="299" w:type="pct"/>
          </w:tcPr>
          <w:p w14:paraId="209658A9" w14:textId="098EE685" w:rsidR="00E24265" w:rsidRPr="00615D4B" w:rsidDel="00CB3FDD" w:rsidRDefault="00E24265" w:rsidP="005F76AD">
            <w:pPr>
              <w:rPr>
                <w:del w:id="9374" w:author="阿毛" w:date="2021-05-21T17:53:00Z"/>
                <w:rFonts w:ascii="標楷體" w:eastAsia="標楷體" w:hAnsi="標楷體"/>
              </w:rPr>
            </w:pPr>
          </w:p>
        </w:tc>
        <w:tc>
          <w:tcPr>
            <w:tcW w:w="1642" w:type="pct"/>
          </w:tcPr>
          <w:p w14:paraId="42D408E9" w14:textId="4A2E3B68" w:rsidR="00E24265" w:rsidRPr="00615D4B" w:rsidDel="00CB3FDD" w:rsidRDefault="00E24265" w:rsidP="005F76AD">
            <w:pPr>
              <w:rPr>
                <w:del w:id="9375" w:author="阿毛" w:date="2021-05-21T17:53:00Z"/>
                <w:rFonts w:ascii="標楷體" w:eastAsia="標楷體" w:hAnsi="標楷體"/>
              </w:rPr>
            </w:pPr>
          </w:p>
        </w:tc>
      </w:tr>
      <w:tr w:rsidR="00E24265" w:rsidRPr="00615D4B" w:rsidDel="00CB3FDD" w14:paraId="23F5C84C" w14:textId="2C62BCFC" w:rsidTr="005F76AD">
        <w:trPr>
          <w:trHeight w:val="291"/>
          <w:jc w:val="center"/>
          <w:del w:id="9376" w:author="阿毛" w:date="2021-05-21T17:53:00Z"/>
        </w:trPr>
        <w:tc>
          <w:tcPr>
            <w:tcW w:w="219" w:type="pct"/>
          </w:tcPr>
          <w:p w14:paraId="0DAEBA51" w14:textId="45F051FE" w:rsidR="00E24265" w:rsidRPr="00615D4B" w:rsidDel="00CB3FDD" w:rsidRDefault="00E24265" w:rsidP="005F76AD">
            <w:pPr>
              <w:rPr>
                <w:del w:id="9377" w:author="阿毛" w:date="2021-05-21T17:53:00Z"/>
                <w:rFonts w:ascii="標楷體" w:eastAsia="標楷體" w:hAnsi="標楷體"/>
              </w:rPr>
            </w:pPr>
            <w:del w:id="9378" w:author="阿毛" w:date="2021-05-21T17:53:00Z">
              <w:r w:rsidDel="00CB3FDD">
                <w:rPr>
                  <w:rFonts w:ascii="標楷體" w:eastAsia="標楷體" w:hAnsi="標楷體" w:hint="eastAsia"/>
                </w:rPr>
                <w:delText>5</w:delText>
              </w:r>
            </w:del>
          </w:p>
        </w:tc>
        <w:tc>
          <w:tcPr>
            <w:tcW w:w="756" w:type="pct"/>
          </w:tcPr>
          <w:p w14:paraId="032E6921" w14:textId="521BCA70" w:rsidR="00E24265" w:rsidRPr="00615D4B" w:rsidDel="00CB3FDD" w:rsidRDefault="00E24265" w:rsidP="005F76AD">
            <w:pPr>
              <w:rPr>
                <w:del w:id="9379" w:author="阿毛" w:date="2021-05-21T17:53:00Z"/>
                <w:rFonts w:ascii="標楷體" w:eastAsia="標楷體" w:hAnsi="標楷體"/>
              </w:rPr>
            </w:pPr>
            <w:del w:id="9380" w:author="阿毛" w:date="2021-05-21T17:53:00Z">
              <w:r w:rsidRPr="00902E50" w:rsidDel="00CB3FDD">
                <w:rPr>
                  <w:rFonts w:ascii="標楷體" w:eastAsia="標楷體" w:hAnsi="標楷體" w:hint="eastAsia"/>
                </w:rPr>
                <w:delText>最大債權金融機構代號</w:delText>
              </w:r>
            </w:del>
          </w:p>
        </w:tc>
        <w:tc>
          <w:tcPr>
            <w:tcW w:w="624" w:type="pct"/>
          </w:tcPr>
          <w:p w14:paraId="2683D734" w14:textId="0F31FB04" w:rsidR="00E24265" w:rsidRPr="00615D4B" w:rsidDel="00CB3FDD" w:rsidRDefault="00E24265" w:rsidP="005F76AD">
            <w:pPr>
              <w:rPr>
                <w:del w:id="9381" w:author="阿毛" w:date="2021-05-21T17:53:00Z"/>
                <w:rFonts w:ascii="標楷體" w:eastAsia="標楷體" w:hAnsi="標楷體"/>
              </w:rPr>
            </w:pPr>
          </w:p>
        </w:tc>
        <w:tc>
          <w:tcPr>
            <w:tcW w:w="624" w:type="pct"/>
          </w:tcPr>
          <w:p w14:paraId="2AE3B2EC" w14:textId="0B777125" w:rsidR="00E24265" w:rsidRPr="00615D4B" w:rsidDel="00CB3FDD" w:rsidRDefault="00E24265" w:rsidP="005F76AD">
            <w:pPr>
              <w:rPr>
                <w:del w:id="9382" w:author="阿毛" w:date="2021-05-21T17:53:00Z"/>
                <w:rFonts w:ascii="標楷體" w:eastAsia="標楷體" w:hAnsi="標楷體"/>
              </w:rPr>
            </w:pPr>
          </w:p>
        </w:tc>
        <w:tc>
          <w:tcPr>
            <w:tcW w:w="537" w:type="pct"/>
          </w:tcPr>
          <w:p w14:paraId="7C53C7B8" w14:textId="003C3DC3" w:rsidR="00E24265" w:rsidRPr="00615D4B" w:rsidDel="00CB3FDD" w:rsidRDefault="00E24265" w:rsidP="005F76AD">
            <w:pPr>
              <w:rPr>
                <w:del w:id="9383" w:author="阿毛" w:date="2021-05-21T17:53:00Z"/>
                <w:rFonts w:ascii="標楷體" w:eastAsia="標楷體" w:hAnsi="標楷體"/>
              </w:rPr>
            </w:pPr>
          </w:p>
        </w:tc>
        <w:tc>
          <w:tcPr>
            <w:tcW w:w="299" w:type="pct"/>
          </w:tcPr>
          <w:p w14:paraId="3521E2B1" w14:textId="221A007D" w:rsidR="00E24265" w:rsidRPr="00615D4B" w:rsidDel="00CB3FDD" w:rsidRDefault="00E24265" w:rsidP="005F76AD">
            <w:pPr>
              <w:rPr>
                <w:del w:id="9384" w:author="阿毛" w:date="2021-05-21T17:53:00Z"/>
                <w:rFonts w:ascii="標楷體" w:eastAsia="標楷體" w:hAnsi="標楷體"/>
              </w:rPr>
            </w:pPr>
          </w:p>
        </w:tc>
        <w:tc>
          <w:tcPr>
            <w:tcW w:w="299" w:type="pct"/>
          </w:tcPr>
          <w:p w14:paraId="70027C16" w14:textId="5A917A0D" w:rsidR="00E24265" w:rsidRPr="00615D4B" w:rsidDel="00CB3FDD" w:rsidRDefault="00E24265" w:rsidP="005F76AD">
            <w:pPr>
              <w:rPr>
                <w:del w:id="9385" w:author="阿毛" w:date="2021-05-21T17:53:00Z"/>
                <w:rFonts w:ascii="標楷體" w:eastAsia="標楷體" w:hAnsi="標楷體"/>
              </w:rPr>
            </w:pPr>
          </w:p>
        </w:tc>
        <w:tc>
          <w:tcPr>
            <w:tcW w:w="1642" w:type="pct"/>
          </w:tcPr>
          <w:p w14:paraId="2A5F4564" w14:textId="1A042742" w:rsidR="00E24265" w:rsidRPr="00615D4B" w:rsidDel="00CB3FDD" w:rsidRDefault="00E24265" w:rsidP="005F76AD">
            <w:pPr>
              <w:rPr>
                <w:del w:id="9386" w:author="阿毛" w:date="2021-05-21T17:53:00Z"/>
                <w:rFonts w:ascii="標楷體" w:eastAsia="標楷體" w:hAnsi="標楷體"/>
              </w:rPr>
            </w:pPr>
          </w:p>
        </w:tc>
      </w:tr>
      <w:tr w:rsidR="00E24265" w:rsidRPr="00615D4B" w:rsidDel="00CB3FDD" w14:paraId="6ACDA8CD" w14:textId="55325E3F" w:rsidTr="005F76AD">
        <w:trPr>
          <w:trHeight w:val="291"/>
          <w:jc w:val="center"/>
          <w:del w:id="9387" w:author="阿毛" w:date="2021-05-21T17:53:00Z"/>
        </w:trPr>
        <w:tc>
          <w:tcPr>
            <w:tcW w:w="219" w:type="pct"/>
          </w:tcPr>
          <w:p w14:paraId="2711E394" w14:textId="7F66ABEE" w:rsidR="00E24265" w:rsidRPr="00615D4B" w:rsidDel="00CB3FDD" w:rsidRDefault="00E24265" w:rsidP="005F76AD">
            <w:pPr>
              <w:rPr>
                <w:del w:id="9388" w:author="阿毛" w:date="2021-05-21T17:53:00Z"/>
                <w:rFonts w:ascii="標楷體" w:eastAsia="標楷體" w:hAnsi="標楷體"/>
              </w:rPr>
            </w:pPr>
            <w:del w:id="9389" w:author="阿毛" w:date="2021-05-21T17:53:00Z">
              <w:r w:rsidDel="00CB3FDD">
                <w:rPr>
                  <w:rFonts w:ascii="標楷體" w:eastAsia="標楷體" w:hAnsi="標楷體" w:hint="eastAsia"/>
                </w:rPr>
                <w:delText>6</w:delText>
              </w:r>
            </w:del>
          </w:p>
        </w:tc>
        <w:tc>
          <w:tcPr>
            <w:tcW w:w="756" w:type="pct"/>
          </w:tcPr>
          <w:p w14:paraId="745461AE" w14:textId="1DD4518B" w:rsidR="00E24265" w:rsidRPr="00615D4B" w:rsidDel="00CB3FDD" w:rsidRDefault="00E24265" w:rsidP="005F76AD">
            <w:pPr>
              <w:rPr>
                <w:del w:id="9390" w:author="阿毛" w:date="2021-05-21T17:53:00Z"/>
                <w:rFonts w:ascii="標楷體" w:eastAsia="標楷體" w:hAnsi="標楷體"/>
              </w:rPr>
            </w:pPr>
            <w:del w:id="9391" w:author="阿毛" w:date="2021-05-21T17:53:00Z">
              <w:r w:rsidRPr="00902E50" w:rsidDel="00CB3FDD">
                <w:rPr>
                  <w:rFonts w:ascii="標楷體" w:eastAsia="標楷體" w:hAnsi="標楷體" w:hint="eastAsia"/>
                </w:rPr>
                <w:delText>是否為本金融機構債務人</w:delText>
              </w:r>
            </w:del>
          </w:p>
        </w:tc>
        <w:tc>
          <w:tcPr>
            <w:tcW w:w="624" w:type="pct"/>
          </w:tcPr>
          <w:p w14:paraId="643443E6" w14:textId="7548F618" w:rsidR="00E24265" w:rsidRPr="00615D4B" w:rsidDel="00CB3FDD" w:rsidRDefault="00E24265" w:rsidP="005F76AD">
            <w:pPr>
              <w:rPr>
                <w:del w:id="9392" w:author="阿毛" w:date="2021-05-21T17:53:00Z"/>
                <w:rFonts w:ascii="標楷體" w:eastAsia="標楷體" w:hAnsi="標楷體"/>
              </w:rPr>
            </w:pPr>
          </w:p>
        </w:tc>
        <w:tc>
          <w:tcPr>
            <w:tcW w:w="624" w:type="pct"/>
          </w:tcPr>
          <w:p w14:paraId="441DB9C7" w14:textId="0B15E431" w:rsidR="00E24265" w:rsidRPr="00615D4B" w:rsidDel="00CB3FDD" w:rsidRDefault="00E24265" w:rsidP="005F76AD">
            <w:pPr>
              <w:rPr>
                <w:del w:id="9393" w:author="阿毛" w:date="2021-05-21T17:53:00Z"/>
                <w:rFonts w:ascii="標楷體" w:eastAsia="標楷體" w:hAnsi="標楷體"/>
              </w:rPr>
            </w:pPr>
          </w:p>
        </w:tc>
        <w:tc>
          <w:tcPr>
            <w:tcW w:w="537" w:type="pct"/>
          </w:tcPr>
          <w:p w14:paraId="436CDE5C" w14:textId="61DFEDD0" w:rsidR="00E24265" w:rsidRPr="00615D4B" w:rsidDel="00CB3FDD" w:rsidRDefault="00E24265" w:rsidP="005F76AD">
            <w:pPr>
              <w:rPr>
                <w:del w:id="9394" w:author="阿毛" w:date="2021-05-21T17:53:00Z"/>
                <w:rFonts w:ascii="標楷體" w:eastAsia="標楷體" w:hAnsi="標楷體"/>
              </w:rPr>
            </w:pPr>
          </w:p>
        </w:tc>
        <w:tc>
          <w:tcPr>
            <w:tcW w:w="299" w:type="pct"/>
          </w:tcPr>
          <w:p w14:paraId="429B4BCF" w14:textId="66B31F60" w:rsidR="00E24265" w:rsidRPr="00615D4B" w:rsidDel="00CB3FDD" w:rsidRDefault="00E24265" w:rsidP="005F76AD">
            <w:pPr>
              <w:rPr>
                <w:del w:id="9395" w:author="阿毛" w:date="2021-05-21T17:53:00Z"/>
                <w:rFonts w:ascii="標楷體" w:eastAsia="標楷體" w:hAnsi="標楷體"/>
              </w:rPr>
            </w:pPr>
          </w:p>
        </w:tc>
        <w:tc>
          <w:tcPr>
            <w:tcW w:w="299" w:type="pct"/>
          </w:tcPr>
          <w:p w14:paraId="5AB81C9D" w14:textId="00C7856A" w:rsidR="00E24265" w:rsidRPr="00615D4B" w:rsidDel="00CB3FDD" w:rsidRDefault="00E24265" w:rsidP="005F76AD">
            <w:pPr>
              <w:rPr>
                <w:del w:id="9396" w:author="阿毛" w:date="2021-05-21T17:53:00Z"/>
                <w:rFonts w:ascii="標楷體" w:eastAsia="標楷體" w:hAnsi="標楷體"/>
              </w:rPr>
            </w:pPr>
          </w:p>
        </w:tc>
        <w:tc>
          <w:tcPr>
            <w:tcW w:w="1642" w:type="pct"/>
          </w:tcPr>
          <w:p w14:paraId="642E99C3" w14:textId="0155D754" w:rsidR="00E24265" w:rsidRPr="00615D4B" w:rsidDel="00CB3FDD" w:rsidRDefault="00E24265" w:rsidP="005F76AD">
            <w:pPr>
              <w:rPr>
                <w:del w:id="9397" w:author="阿毛" w:date="2021-05-21T17:53:00Z"/>
                <w:rFonts w:ascii="標楷體" w:eastAsia="標楷體" w:hAnsi="標楷體"/>
              </w:rPr>
            </w:pPr>
          </w:p>
        </w:tc>
      </w:tr>
      <w:tr w:rsidR="00E24265" w:rsidRPr="00615D4B" w:rsidDel="00CB3FDD" w14:paraId="4D7E2FC1" w14:textId="49BB9B84" w:rsidTr="005F76AD">
        <w:trPr>
          <w:trHeight w:val="291"/>
          <w:jc w:val="center"/>
          <w:del w:id="9398" w:author="阿毛" w:date="2021-05-21T17:53:00Z"/>
        </w:trPr>
        <w:tc>
          <w:tcPr>
            <w:tcW w:w="219" w:type="pct"/>
          </w:tcPr>
          <w:p w14:paraId="6ED1ADF1" w14:textId="7B6F4953" w:rsidR="00E24265" w:rsidRPr="00615D4B" w:rsidDel="00CB3FDD" w:rsidRDefault="00E24265" w:rsidP="005F76AD">
            <w:pPr>
              <w:rPr>
                <w:del w:id="9399" w:author="阿毛" w:date="2021-05-21T17:53:00Z"/>
                <w:rFonts w:ascii="標楷體" w:eastAsia="標楷體" w:hAnsi="標楷體"/>
              </w:rPr>
            </w:pPr>
            <w:del w:id="9400" w:author="阿毛" w:date="2021-05-21T17:53:00Z">
              <w:r w:rsidDel="00CB3FDD">
                <w:rPr>
                  <w:rFonts w:ascii="標楷體" w:eastAsia="標楷體" w:hAnsi="標楷體" w:hint="eastAsia"/>
                </w:rPr>
                <w:delText>7</w:delText>
              </w:r>
            </w:del>
          </w:p>
        </w:tc>
        <w:tc>
          <w:tcPr>
            <w:tcW w:w="756" w:type="pct"/>
          </w:tcPr>
          <w:p w14:paraId="7D0ADEEC" w14:textId="42438C91" w:rsidR="00E24265" w:rsidRPr="00615D4B" w:rsidDel="00CB3FDD" w:rsidRDefault="00E24265" w:rsidP="005F76AD">
            <w:pPr>
              <w:rPr>
                <w:del w:id="9401" w:author="阿毛" w:date="2021-05-21T17:53:00Z"/>
                <w:rFonts w:ascii="標楷體" w:eastAsia="標楷體" w:hAnsi="標楷體"/>
              </w:rPr>
            </w:pPr>
            <w:del w:id="9402" w:author="阿毛" w:date="2021-05-21T17:53:00Z">
              <w:r w:rsidRPr="00902E50" w:rsidDel="00CB3FDD">
                <w:rPr>
                  <w:rFonts w:ascii="標楷體" w:eastAsia="標楷體" w:hAnsi="標楷體" w:hint="eastAsia"/>
                </w:rPr>
                <w:delText>本金融機構有擔保債權筆數</w:delText>
              </w:r>
            </w:del>
          </w:p>
        </w:tc>
        <w:tc>
          <w:tcPr>
            <w:tcW w:w="624" w:type="pct"/>
          </w:tcPr>
          <w:p w14:paraId="251704FD" w14:textId="34747383" w:rsidR="00E24265" w:rsidRPr="00615D4B" w:rsidDel="00CB3FDD" w:rsidRDefault="00E24265" w:rsidP="005F76AD">
            <w:pPr>
              <w:rPr>
                <w:del w:id="9403" w:author="阿毛" w:date="2021-05-21T17:53:00Z"/>
                <w:rFonts w:ascii="標楷體" w:eastAsia="標楷體" w:hAnsi="標楷體"/>
              </w:rPr>
            </w:pPr>
          </w:p>
        </w:tc>
        <w:tc>
          <w:tcPr>
            <w:tcW w:w="624" w:type="pct"/>
          </w:tcPr>
          <w:p w14:paraId="7F271E1F" w14:textId="72804473" w:rsidR="00E24265" w:rsidRPr="00615D4B" w:rsidDel="00CB3FDD" w:rsidRDefault="00E24265" w:rsidP="005F76AD">
            <w:pPr>
              <w:rPr>
                <w:del w:id="9404" w:author="阿毛" w:date="2021-05-21T17:53:00Z"/>
                <w:rFonts w:ascii="標楷體" w:eastAsia="標楷體" w:hAnsi="標楷體"/>
              </w:rPr>
            </w:pPr>
          </w:p>
        </w:tc>
        <w:tc>
          <w:tcPr>
            <w:tcW w:w="537" w:type="pct"/>
          </w:tcPr>
          <w:p w14:paraId="1ABB7EA7" w14:textId="3DCEE424" w:rsidR="00E24265" w:rsidRPr="00615D4B" w:rsidDel="00CB3FDD" w:rsidRDefault="00E24265" w:rsidP="005F76AD">
            <w:pPr>
              <w:rPr>
                <w:del w:id="9405" w:author="阿毛" w:date="2021-05-21T17:53:00Z"/>
                <w:rFonts w:ascii="標楷體" w:eastAsia="標楷體" w:hAnsi="標楷體"/>
              </w:rPr>
            </w:pPr>
          </w:p>
        </w:tc>
        <w:tc>
          <w:tcPr>
            <w:tcW w:w="299" w:type="pct"/>
          </w:tcPr>
          <w:p w14:paraId="25F69C05" w14:textId="4513165D" w:rsidR="00E24265" w:rsidRPr="00615D4B" w:rsidDel="00CB3FDD" w:rsidRDefault="00E24265" w:rsidP="005F76AD">
            <w:pPr>
              <w:rPr>
                <w:del w:id="9406" w:author="阿毛" w:date="2021-05-21T17:53:00Z"/>
                <w:rFonts w:ascii="標楷體" w:eastAsia="標楷體" w:hAnsi="標楷體"/>
              </w:rPr>
            </w:pPr>
          </w:p>
        </w:tc>
        <w:tc>
          <w:tcPr>
            <w:tcW w:w="299" w:type="pct"/>
          </w:tcPr>
          <w:p w14:paraId="00CC2D02" w14:textId="084DCD19" w:rsidR="00E24265" w:rsidRPr="00615D4B" w:rsidDel="00CB3FDD" w:rsidRDefault="00E24265" w:rsidP="005F76AD">
            <w:pPr>
              <w:rPr>
                <w:del w:id="9407" w:author="阿毛" w:date="2021-05-21T17:53:00Z"/>
                <w:rFonts w:ascii="標楷體" w:eastAsia="標楷體" w:hAnsi="標楷體"/>
              </w:rPr>
            </w:pPr>
          </w:p>
        </w:tc>
        <w:tc>
          <w:tcPr>
            <w:tcW w:w="1642" w:type="pct"/>
          </w:tcPr>
          <w:p w14:paraId="33E75A41" w14:textId="2BC1ED5C" w:rsidR="00E24265" w:rsidRPr="00615D4B" w:rsidDel="00CB3FDD" w:rsidRDefault="00E24265" w:rsidP="005F76AD">
            <w:pPr>
              <w:rPr>
                <w:del w:id="9408" w:author="阿毛" w:date="2021-05-21T17:53:00Z"/>
                <w:rFonts w:ascii="標楷體" w:eastAsia="標楷體" w:hAnsi="標楷體"/>
              </w:rPr>
            </w:pPr>
          </w:p>
        </w:tc>
      </w:tr>
      <w:tr w:rsidR="00E24265" w:rsidRPr="00615D4B" w:rsidDel="00CB3FDD" w14:paraId="7F4A1BDB" w14:textId="54CD8383" w:rsidTr="005F76AD">
        <w:trPr>
          <w:trHeight w:val="291"/>
          <w:jc w:val="center"/>
          <w:del w:id="9409" w:author="阿毛" w:date="2021-05-21T17:53:00Z"/>
        </w:trPr>
        <w:tc>
          <w:tcPr>
            <w:tcW w:w="219" w:type="pct"/>
          </w:tcPr>
          <w:p w14:paraId="7CFAD0AB" w14:textId="5B031242" w:rsidR="00E24265" w:rsidRPr="00615D4B" w:rsidDel="00CB3FDD" w:rsidRDefault="00E24265" w:rsidP="005F76AD">
            <w:pPr>
              <w:rPr>
                <w:del w:id="9410" w:author="阿毛" w:date="2021-05-21T17:53:00Z"/>
                <w:rFonts w:ascii="標楷體" w:eastAsia="標楷體" w:hAnsi="標楷體"/>
              </w:rPr>
            </w:pPr>
            <w:del w:id="9411" w:author="阿毛" w:date="2021-05-21T17:53:00Z">
              <w:r w:rsidDel="00CB3FDD">
                <w:rPr>
                  <w:rFonts w:ascii="標楷體" w:eastAsia="標楷體" w:hAnsi="標楷體" w:hint="eastAsia"/>
                </w:rPr>
                <w:delText>8</w:delText>
              </w:r>
            </w:del>
          </w:p>
        </w:tc>
        <w:tc>
          <w:tcPr>
            <w:tcW w:w="756" w:type="pct"/>
          </w:tcPr>
          <w:p w14:paraId="3D2438A4" w14:textId="7CA85224" w:rsidR="00E24265" w:rsidRPr="00615D4B" w:rsidDel="00CB3FDD" w:rsidRDefault="00E24265" w:rsidP="005F76AD">
            <w:pPr>
              <w:rPr>
                <w:del w:id="9412" w:author="阿毛" w:date="2021-05-21T17:53:00Z"/>
                <w:rFonts w:ascii="標楷體" w:eastAsia="標楷體" w:hAnsi="標楷體"/>
              </w:rPr>
            </w:pPr>
            <w:del w:id="9413" w:author="阿毛" w:date="2021-05-21T17:53:00Z">
              <w:r w:rsidRPr="00902E50" w:rsidDel="00CB3FDD">
                <w:rPr>
                  <w:rFonts w:ascii="標楷體" w:eastAsia="標楷體" w:hAnsi="標楷體" w:hint="eastAsia"/>
                </w:rPr>
                <w:delText>信用貸款對內本息餘額</w:delText>
              </w:r>
            </w:del>
          </w:p>
        </w:tc>
        <w:tc>
          <w:tcPr>
            <w:tcW w:w="624" w:type="pct"/>
          </w:tcPr>
          <w:p w14:paraId="319DC39F" w14:textId="60643CEA" w:rsidR="00E24265" w:rsidRPr="00615D4B" w:rsidDel="00CB3FDD" w:rsidRDefault="00E24265" w:rsidP="005F76AD">
            <w:pPr>
              <w:rPr>
                <w:del w:id="9414" w:author="阿毛" w:date="2021-05-21T17:53:00Z"/>
                <w:rFonts w:ascii="標楷體" w:eastAsia="標楷體" w:hAnsi="標楷體"/>
              </w:rPr>
            </w:pPr>
          </w:p>
        </w:tc>
        <w:tc>
          <w:tcPr>
            <w:tcW w:w="624" w:type="pct"/>
          </w:tcPr>
          <w:p w14:paraId="0C666EA6" w14:textId="0081D75F" w:rsidR="00E24265" w:rsidRPr="00615D4B" w:rsidDel="00CB3FDD" w:rsidRDefault="00E24265" w:rsidP="005F76AD">
            <w:pPr>
              <w:rPr>
                <w:del w:id="9415" w:author="阿毛" w:date="2021-05-21T17:53:00Z"/>
                <w:rFonts w:ascii="標楷體" w:eastAsia="標楷體" w:hAnsi="標楷體"/>
              </w:rPr>
            </w:pPr>
          </w:p>
        </w:tc>
        <w:tc>
          <w:tcPr>
            <w:tcW w:w="537" w:type="pct"/>
          </w:tcPr>
          <w:p w14:paraId="50AF9F82" w14:textId="102FFC61" w:rsidR="00E24265" w:rsidRPr="00615D4B" w:rsidDel="00CB3FDD" w:rsidRDefault="00E24265" w:rsidP="005F76AD">
            <w:pPr>
              <w:rPr>
                <w:del w:id="9416" w:author="阿毛" w:date="2021-05-21T17:53:00Z"/>
                <w:rFonts w:ascii="標楷體" w:eastAsia="標楷體" w:hAnsi="標楷體"/>
              </w:rPr>
            </w:pPr>
          </w:p>
        </w:tc>
        <w:tc>
          <w:tcPr>
            <w:tcW w:w="299" w:type="pct"/>
          </w:tcPr>
          <w:p w14:paraId="7C8729D2" w14:textId="1BF1D6CE" w:rsidR="00E24265" w:rsidRPr="00615D4B" w:rsidDel="00CB3FDD" w:rsidRDefault="00E24265" w:rsidP="005F76AD">
            <w:pPr>
              <w:rPr>
                <w:del w:id="9417" w:author="阿毛" w:date="2021-05-21T17:53:00Z"/>
                <w:rFonts w:ascii="標楷體" w:eastAsia="標楷體" w:hAnsi="標楷體"/>
              </w:rPr>
            </w:pPr>
          </w:p>
        </w:tc>
        <w:tc>
          <w:tcPr>
            <w:tcW w:w="299" w:type="pct"/>
          </w:tcPr>
          <w:p w14:paraId="685C5732" w14:textId="27CA5958" w:rsidR="00E24265" w:rsidRPr="00615D4B" w:rsidDel="00CB3FDD" w:rsidRDefault="00E24265" w:rsidP="005F76AD">
            <w:pPr>
              <w:rPr>
                <w:del w:id="9418" w:author="阿毛" w:date="2021-05-21T17:53:00Z"/>
                <w:rFonts w:ascii="標楷體" w:eastAsia="標楷體" w:hAnsi="標楷體"/>
              </w:rPr>
            </w:pPr>
          </w:p>
        </w:tc>
        <w:tc>
          <w:tcPr>
            <w:tcW w:w="1642" w:type="pct"/>
          </w:tcPr>
          <w:p w14:paraId="398A0762" w14:textId="18D23F27" w:rsidR="00E24265" w:rsidRPr="00615D4B" w:rsidDel="00CB3FDD" w:rsidRDefault="00E24265" w:rsidP="005F76AD">
            <w:pPr>
              <w:rPr>
                <w:del w:id="9419" w:author="阿毛" w:date="2021-05-21T17:53:00Z"/>
                <w:rFonts w:ascii="標楷體" w:eastAsia="標楷體" w:hAnsi="標楷體"/>
              </w:rPr>
            </w:pPr>
          </w:p>
        </w:tc>
      </w:tr>
      <w:tr w:rsidR="00E24265" w:rsidRPr="00615D4B" w:rsidDel="00CB3FDD" w14:paraId="591827D7" w14:textId="7D135D5A" w:rsidTr="005F76AD">
        <w:trPr>
          <w:trHeight w:val="291"/>
          <w:jc w:val="center"/>
          <w:del w:id="9420" w:author="阿毛" w:date="2021-05-21T17:53:00Z"/>
        </w:trPr>
        <w:tc>
          <w:tcPr>
            <w:tcW w:w="219" w:type="pct"/>
          </w:tcPr>
          <w:p w14:paraId="591B97EB" w14:textId="53857003" w:rsidR="00E24265" w:rsidRPr="00615D4B" w:rsidDel="00CB3FDD" w:rsidRDefault="00E24265" w:rsidP="005F76AD">
            <w:pPr>
              <w:rPr>
                <w:del w:id="9421" w:author="阿毛" w:date="2021-05-21T17:53:00Z"/>
                <w:rFonts w:ascii="標楷體" w:eastAsia="標楷體" w:hAnsi="標楷體"/>
              </w:rPr>
            </w:pPr>
            <w:del w:id="9422" w:author="阿毛" w:date="2021-05-21T17:53:00Z">
              <w:r w:rsidDel="00CB3FDD">
                <w:rPr>
                  <w:rFonts w:ascii="標楷體" w:eastAsia="標楷體" w:hAnsi="標楷體" w:hint="eastAsia"/>
                </w:rPr>
                <w:delText>9</w:delText>
              </w:r>
            </w:del>
          </w:p>
        </w:tc>
        <w:tc>
          <w:tcPr>
            <w:tcW w:w="756" w:type="pct"/>
          </w:tcPr>
          <w:p w14:paraId="129FF9DA" w14:textId="3EE55D0F" w:rsidR="00E24265" w:rsidRPr="00615D4B" w:rsidDel="00CB3FDD" w:rsidRDefault="00E24265" w:rsidP="005F76AD">
            <w:pPr>
              <w:rPr>
                <w:del w:id="9423" w:author="阿毛" w:date="2021-05-21T17:53:00Z"/>
                <w:rFonts w:ascii="標楷體" w:eastAsia="標楷體" w:hAnsi="標楷體"/>
              </w:rPr>
            </w:pPr>
            <w:del w:id="9424" w:author="阿毛" w:date="2021-05-21T17:53:00Z">
              <w:r w:rsidRPr="00902E50" w:rsidDel="00CB3FDD">
                <w:rPr>
                  <w:rFonts w:ascii="標楷體" w:eastAsia="標楷體" w:hAnsi="標楷體" w:hint="eastAsia"/>
                </w:rPr>
                <w:delText>依民法第323條計算之信用貸款本息餘額</w:delText>
              </w:r>
            </w:del>
          </w:p>
        </w:tc>
        <w:tc>
          <w:tcPr>
            <w:tcW w:w="624" w:type="pct"/>
          </w:tcPr>
          <w:p w14:paraId="1E40CDC1" w14:textId="002FEC7C" w:rsidR="00E24265" w:rsidRPr="00615D4B" w:rsidDel="00CB3FDD" w:rsidRDefault="00E24265" w:rsidP="005F76AD">
            <w:pPr>
              <w:rPr>
                <w:del w:id="9425" w:author="阿毛" w:date="2021-05-21T17:53:00Z"/>
                <w:rFonts w:ascii="標楷體" w:eastAsia="標楷體" w:hAnsi="標楷體"/>
              </w:rPr>
            </w:pPr>
          </w:p>
        </w:tc>
        <w:tc>
          <w:tcPr>
            <w:tcW w:w="624" w:type="pct"/>
          </w:tcPr>
          <w:p w14:paraId="37222960" w14:textId="498FF0F7" w:rsidR="00E24265" w:rsidRPr="00615D4B" w:rsidDel="00CB3FDD" w:rsidRDefault="00E24265" w:rsidP="005F76AD">
            <w:pPr>
              <w:rPr>
                <w:del w:id="9426" w:author="阿毛" w:date="2021-05-21T17:53:00Z"/>
                <w:rFonts w:ascii="標楷體" w:eastAsia="標楷體" w:hAnsi="標楷體"/>
              </w:rPr>
            </w:pPr>
          </w:p>
        </w:tc>
        <w:tc>
          <w:tcPr>
            <w:tcW w:w="537" w:type="pct"/>
          </w:tcPr>
          <w:p w14:paraId="349A0D8F" w14:textId="321C1C1C" w:rsidR="00E24265" w:rsidRPr="00615D4B" w:rsidDel="00CB3FDD" w:rsidRDefault="00E24265" w:rsidP="005F76AD">
            <w:pPr>
              <w:rPr>
                <w:del w:id="9427" w:author="阿毛" w:date="2021-05-21T17:53:00Z"/>
                <w:rFonts w:ascii="標楷體" w:eastAsia="標楷體" w:hAnsi="標楷體"/>
              </w:rPr>
            </w:pPr>
          </w:p>
        </w:tc>
        <w:tc>
          <w:tcPr>
            <w:tcW w:w="299" w:type="pct"/>
          </w:tcPr>
          <w:p w14:paraId="1506FDF2" w14:textId="7B6F2101" w:rsidR="00E24265" w:rsidRPr="00615D4B" w:rsidDel="00CB3FDD" w:rsidRDefault="00E24265" w:rsidP="005F76AD">
            <w:pPr>
              <w:rPr>
                <w:del w:id="9428" w:author="阿毛" w:date="2021-05-21T17:53:00Z"/>
                <w:rFonts w:ascii="標楷體" w:eastAsia="標楷體" w:hAnsi="標楷體"/>
              </w:rPr>
            </w:pPr>
          </w:p>
        </w:tc>
        <w:tc>
          <w:tcPr>
            <w:tcW w:w="299" w:type="pct"/>
          </w:tcPr>
          <w:p w14:paraId="4848DBF8" w14:textId="71522476" w:rsidR="00E24265" w:rsidRPr="00615D4B" w:rsidDel="00CB3FDD" w:rsidRDefault="00E24265" w:rsidP="005F76AD">
            <w:pPr>
              <w:rPr>
                <w:del w:id="9429" w:author="阿毛" w:date="2021-05-21T17:53:00Z"/>
                <w:rFonts w:ascii="標楷體" w:eastAsia="標楷體" w:hAnsi="標楷體"/>
              </w:rPr>
            </w:pPr>
          </w:p>
        </w:tc>
        <w:tc>
          <w:tcPr>
            <w:tcW w:w="1642" w:type="pct"/>
          </w:tcPr>
          <w:p w14:paraId="2E2B95A2" w14:textId="774DC1DE" w:rsidR="00E24265" w:rsidRPr="00615D4B" w:rsidDel="00CB3FDD" w:rsidRDefault="00E24265" w:rsidP="005F76AD">
            <w:pPr>
              <w:rPr>
                <w:del w:id="9430" w:author="阿毛" w:date="2021-05-21T17:53:00Z"/>
                <w:rFonts w:ascii="標楷體" w:eastAsia="標楷體" w:hAnsi="標楷體"/>
              </w:rPr>
            </w:pPr>
          </w:p>
        </w:tc>
      </w:tr>
      <w:tr w:rsidR="00E24265" w:rsidRPr="00615D4B" w:rsidDel="00CB3FDD" w14:paraId="431BF016" w14:textId="48A90269" w:rsidTr="005F76AD">
        <w:trPr>
          <w:trHeight w:val="291"/>
          <w:jc w:val="center"/>
          <w:del w:id="9431" w:author="阿毛" w:date="2021-05-21T17:53:00Z"/>
        </w:trPr>
        <w:tc>
          <w:tcPr>
            <w:tcW w:w="219" w:type="pct"/>
          </w:tcPr>
          <w:p w14:paraId="0EBD4198" w14:textId="4472618B" w:rsidR="00E24265" w:rsidRPr="00615D4B" w:rsidDel="00CB3FDD" w:rsidRDefault="00E24265" w:rsidP="005F76AD">
            <w:pPr>
              <w:rPr>
                <w:del w:id="9432" w:author="阿毛" w:date="2021-05-21T17:53:00Z"/>
                <w:rFonts w:ascii="標楷體" w:eastAsia="標楷體" w:hAnsi="標楷體"/>
              </w:rPr>
            </w:pPr>
            <w:del w:id="9433" w:author="阿毛" w:date="2021-05-21T17:53:00Z">
              <w:r w:rsidDel="00CB3FDD">
                <w:rPr>
                  <w:rFonts w:ascii="標楷體" w:eastAsia="標楷體" w:hAnsi="標楷體" w:hint="eastAsia"/>
                </w:rPr>
                <w:delText>10</w:delText>
              </w:r>
            </w:del>
          </w:p>
        </w:tc>
        <w:tc>
          <w:tcPr>
            <w:tcW w:w="756" w:type="pct"/>
          </w:tcPr>
          <w:p w14:paraId="0D8A1992" w14:textId="05A90781" w:rsidR="00E24265" w:rsidRPr="00615D4B" w:rsidDel="00CB3FDD" w:rsidRDefault="00E24265" w:rsidP="005F76AD">
            <w:pPr>
              <w:rPr>
                <w:del w:id="9434" w:author="阿毛" w:date="2021-05-21T17:53:00Z"/>
                <w:rFonts w:ascii="標楷體" w:eastAsia="標楷體" w:hAnsi="標楷體"/>
              </w:rPr>
            </w:pPr>
            <w:del w:id="9435" w:author="阿毛" w:date="2021-05-21T17:53:00Z">
              <w:r w:rsidRPr="00902E50" w:rsidDel="00CB3FDD">
                <w:rPr>
                  <w:rFonts w:ascii="標楷體" w:eastAsia="標楷體" w:hAnsi="標楷體" w:hint="eastAsia"/>
                </w:rPr>
                <w:delText>信用貸款最近一期繳款金額</w:delText>
              </w:r>
            </w:del>
          </w:p>
        </w:tc>
        <w:tc>
          <w:tcPr>
            <w:tcW w:w="624" w:type="pct"/>
          </w:tcPr>
          <w:p w14:paraId="0603B61B" w14:textId="4091870D" w:rsidR="00E24265" w:rsidRPr="00615D4B" w:rsidDel="00CB3FDD" w:rsidRDefault="00E24265" w:rsidP="005F76AD">
            <w:pPr>
              <w:rPr>
                <w:del w:id="9436" w:author="阿毛" w:date="2021-05-21T17:53:00Z"/>
                <w:rFonts w:ascii="標楷體" w:eastAsia="標楷體" w:hAnsi="標楷體"/>
              </w:rPr>
            </w:pPr>
          </w:p>
        </w:tc>
        <w:tc>
          <w:tcPr>
            <w:tcW w:w="624" w:type="pct"/>
          </w:tcPr>
          <w:p w14:paraId="576DE8E6" w14:textId="29F6D77D" w:rsidR="00E24265" w:rsidRPr="00615D4B" w:rsidDel="00CB3FDD" w:rsidRDefault="00E24265" w:rsidP="005F76AD">
            <w:pPr>
              <w:rPr>
                <w:del w:id="9437" w:author="阿毛" w:date="2021-05-21T17:53:00Z"/>
                <w:rFonts w:ascii="標楷體" w:eastAsia="標楷體" w:hAnsi="標楷體"/>
              </w:rPr>
            </w:pPr>
          </w:p>
        </w:tc>
        <w:tc>
          <w:tcPr>
            <w:tcW w:w="537" w:type="pct"/>
          </w:tcPr>
          <w:p w14:paraId="2E8C9726" w14:textId="7DB5A11C" w:rsidR="00E24265" w:rsidRPr="00615D4B" w:rsidDel="00CB3FDD" w:rsidRDefault="00E24265" w:rsidP="005F76AD">
            <w:pPr>
              <w:rPr>
                <w:del w:id="9438" w:author="阿毛" w:date="2021-05-21T17:53:00Z"/>
                <w:rFonts w:ascii="標楷體" w:eastAsia="標楷體" w:hAnsi="標楷體"/>
              </w:rPr>
            </w:pPr>
          </w:p>
        </w:tc>
        <w:tc>
          <w:tcPr>
            <w:tcW w:w="299" w:type="pct"/>
          </w:tcPr>
          <w:p w14:paraId="628F4D3E" w14:textId="3BF2B30C" w:rsidR="00E24265" w:rsidRPr="00615D4B" w:rsidDel="00CB3FDD" w:rsidRDefault="00E24265" w:rsidP="005F76AD">
            <w:pPr>
              <w:rPr>
                <w:del w:id="9439" w:author="阿毛" w:date="2021-05-21T17:53:00Z"/>
                <w:rFonts w:ascii="標楷體" w:eastAsia="標楷體" w:hAnsi="標楷體"/>
              </w:rPr>
            </w:pPr>
          </w:p>
        </w:tc>
        <w:tc>
          <w:tcPr>
            <w:tcW w:w="299" w:type="pct"/>
          </w:tcPr>
          <w:p w14:paraId="2E932575" w14:textId="68CBA135" w:rsidR="00E24265" w:rsidRPr="00615D4B" w:rsidDel="00CB3FDD" w:rsidRDefault="00E24265" w:rsidP="005F76AD">
            <w:pPr>
              <w:rPr>
                <w:del w:id="9440" w:author="阿毛" w:date="2021-05-21T17:53:00Z"/>
                <w:rFonts w:ascii="標楷體" w:eastAsia="標楷體" w:hAnsi="標楷體"/>
              </w:rPr>
            </w:pPr>
          </w:p>
        </w:tc>
        <w:tc>
          <w:tcPr>
            <w:tcW w:w="1642" w:type="pct"/>
          </w:tcPr>
          <w:p w14:paraId="5E10BC7D" w14:textId="66F463E4" w:rsidR="00E24265" w:rsidRPr="00615D4B" w:rsidDel="00CB3FDD" w:rsidRDefault="00E24265" w:rsidP="005F76AD">
            <w:pPr>
              <w:rPr>
                <w:del w:id="9441" w:author="阿毛" w:date="2021-05-21T17:53:00Z"/>
                <w:rFonts w:ascii="標楷體" w:eastAsia="標楷體" w:hAnsi="標楷體"/>
              </w:rPr>
            </w:pPr>
          </w:p>
        </w:tc>
      </w:tr>
      <w:tr w:rsidR="00E24265" w:rsidRPr="00615D4B" w:rsidDel="00CB3FDD" w14:paraId="1A39770F" w14:textId="3FA54A9F" w:rsidTr="005F76AD">
        <w:trPr>
          <w:trHeight w:val="291"/>
          <w:jc w:val="center"/>
          <w:del w:id="9442" w:author="阿毛" w:date="2021-05-21T17:53:00Z"/>
        </w:trPr>
        <w:tc>
          <w:tcPr>
            <w:tcW w:w="219" w:type="pct"/>
          </w:tcPr>
          <w:p w14:paraId="21D64C51" w14:textId="04A59F4D" w:rsidR="00E24265" w:rsidRPr="00615D4B" w:rsidDel="00CB3FDD" w:rsidRDefault="00E24265" w:rsidP="005F76AD">
            <w:pPr>
              <w:rPr>
                <w:del w:id="9443" w:author="阿毛" w:date="2021-05-21T17:53:00Z"/>
                <w:rFonts w:ascii="標楷體" w:eastAsia="標楷體" w:hAnsi="標楷體"/>
              </w:rPr>
            </w:pPr>
            <w:del w:id="9444" w:author="阿毛" w:date="2021-05-21T17:53:00Z">
              <w:r w:rsidDel="00CB3FDD">
                <w:rPr>
                  <w:rFonts w:ascii="標楷體" w:eastAsia="標楷體" w:hAnsi="標楷體" w:hint="eastAsia"/>
                </w:rPr>
                <w:delText>11</w:delText>
              </w:r>
            </w:del>
          </w:p>
        </w:tc>
        <w:tc>
          <w:tcPr>
            <w:tcW w:w="756" w:type="pct"/>
          </w:tcPr>
          <w:p w14:paraId="353A8E7A" w14:textId="16F74984" w:rsidR="00E24265" w:rsidRPr="00615D4B" w:rsidDel="00CB3FDD" w:rsidRDefault="00E24265" w:rsidP="005F76AD">
            <w:pPr>
              <w:rPr>
                <w:del w:id="9445" w:author="阿毛" w:date="2021-05-21T17:53:00Z"/>
                <w:rFonts w:ascii="標楷體" w:eastAsia="標楷體" w:hAnsi="標楷體"/>
              </w:rPr>
            </w:pPr>
            <w:del w:id="9446" w:author="阿毛" w:date="2021-05-21T17:53:00Z">
              <w:r w:rsidRPr="00902E50" w:rsidDel="00CB3FDD">
                <w:rPr>
                  <w:rFonts w:ascii="標楷體" w:eastAsia="標楷體" w:hAnsi="標楷體" w:hint="eastAsia"/>
                </w:rPr>
                <w:delText>現金卡放款對內本息餘額</w:delText>
              </w:r>
            </w:del>
          </w:p>
        </w:tc>
        <w:tc>
          <w:tcPr>
            <w:tcW w:w="624" w:type="pct"/>
          </w:tcPr>
          <w:p w14:paraId="2278AA00" w14:textId="27CC0BE5" w:rsidR="00E24265" w:rsidRPr="00615D4B" w:rsidDel="00CB3FDD" w:rsidRDefault="00E24265" w:rsidP="005F76AD">
            <w:pPr>
              <w:rPr>
                <w:del w:id="9447" w:author="阿毛" w:date="2021-05-21T17:53:00Z"/>
                <w:rFonts w:ascii="標楷體" w:eastAsia="標楷體" w:hAnsi="標楷體"/>
              </w:rPr>
            </w:pPr>
          </w:p>
        </w:tc>
        <w:tc>
          <w:tcPr>
            <w:tcW w:w="624" w:type="pct"/>
          </w:tcPr>
          <w:p w14:paraId="0A1E8703" w14:textId="59F119D8" w:rsidR="00E24265" w:rsidRPr="00615D4B" w:rsidDel="00CB3FDD" w:rsidRDefault="00E24265" w:rsidP="005F76AD">
            <w:pPr>
              <w:rPr>
                <w:del w:id="9448" w:author="阿毛" w:date="2021-05-21T17:53:00Z"/>
                <w:rFonts w:ascii="標楷體" w:eastAsia="標楷體" w:hAnsi="標楷體"/>
              </w:rPr>
            </w:pPr>
          </w:p>
        </w:tc>
        <w:tc>
          <w:tcPr>
            <w:tcW w:w="537" w:type="pct"/>
          </w:tcPr>
          <w:p w14:paraId="502E3CBB" w14:textId="11796284" w:rsidR="00E24265" w:rsidRPr="00615D4B" w:rsidDel="00CB3FDD" w:rsidRDefault="00E24265" w:rsidP="005F76AD">
            <w:pPr>
              <w:rPr>
                <w:del w:id="9449" w:author="阿毛" w:date="2021-05-21T17:53:00Z"/>
                <w:rFonts w:ascii="標楷體" w:eastAsia="標楷體" w:hAnsi="標楷體"/>
              </w:rPr>
            </w:pPr>
          </w:p>
        </w:tc>
        <w:tc>
          <w:tcPr>
            <w:tcW w:w="299" w:type="pct"/>
          </w:tcPr>
          <w:p w14:paraId="18DCA615" w14:textId="78C51CC5" w:rsidR="00E24265" w:rsidRPr="00615D4B" w:rsidDel="00CB3FDD" w:rsidRDefault="00E24265" w:rsidP="005F76AD">
            <w:pPr>
              <w:rPr>
                <w:del w:id="9450" w:author="阿毛" w:date="2021-05-21T17:53:00Z"/>
                <w:rFonts w:ascii="標楷體" w:eastAsia="標楷體" w:hAnsi="標楷體"/>
              </w:rPr>
            </w:pPr>
          </w:p>
        </w:tc>
        <w:tc>
          <w:tcPr>
            <w:tcW w:w="299" w:type="pct"/>
          </w:tcPr>
          <w:p w14:paraId="63DC266E" w14:textId="3CEDA1F6" w:rsidR="00E24265" w:rsidRPr="00615D4B" w:rsidDel="00CB3FDD" w:rsidRDefault="00E24265" w:rsidP="005F76AD">
            <w:pPr>
              <w:rPr>
                <w:del w:id="9451" w:author="阿毛" w:date="2021-05-21T17:53:00Z"/>
                <w:rFonts w:ascii="標楷體" w:eastAsia="標楷體" w:hAnsi="標楷體"/>
              </w:rPr>
            </w:pPr>
          </w:p>
        </w:tc>
        <w:tc>
          <w:tcPr>
            <w:tcW w:w="1642" w:type="pct"/>
          </w:tcPr>
          <w:p w14:paraId="0FBB29A6" w14:textId="036B1F88" w:rsidR="00E24265" w:rsidRPr="00615D4B" w:rsidDel="00CB3FDD" w:rsidRDefault="00E24265" w:rsidP="005F76AD">
            <w:pPr>
              <w:rPr>
                <w:del w:id="9452" w:author="阿毛" w:date="2021-05-21T17:53:00Z"/>
                <w:rFonts w:ascii="標楷體" w:eastAsia="標楷體" w:hAnsi="標楷體"/>
              </w:rPr>
            </w:pPr>
          </w:p>
        </w:tc>
      </w:tr>
      <w:tr w:rsidR="00E24265" w:rsidRPr="00615D4B" w:rsidDel="00CB3FDD" w14:paraId="7A29B21E" w14:textId="48E2057A" w:rsidTr="005F76AD">
        <w:trPr>
          <w:trHeight w:val="291"/>
          <w:jc w:val="center"/>
          <w:del w:id="9453" w:author="阿毛" w:date="2021-05-21T17:53:00Z"/>
        </w:trPr>
        <w:tc>
          <w:tcPr>
            <w:tcW w:w="219" w:type="pct"/>
          </w:tcPr>
          <w:p w14:paraId="2999454E" w14:textId="1D7730AD" w:rsidR="00E24265" w:rsidRPr="00615D4B" w:rsidDel="00CB3FDD" w:rsidRDefault="00E24265" w:rsidP="005F76AD">
            <w:pPr>
              <w:rPr>
                <w:del w:id="9454" w:author="阿毛" w:date="2021-05-21T17:53:00Z"/>
                <w:rFonts w:ascii="標楷體" w:eastAsia="標楷體" w:hAnsi="標楷體"/>
              </w:rPr>
            </w:pPr>
            <w:del w:id="9455" w:author="阿毛" w:date="2021-05-21T17:53:00Z">
              <w:r w:rsidDel="00CB3FDD">
                <w:rPr>
                  <w:rFonts w:ascii="標楷體" w:eastAsia="標楷體" w:hAnsi="標楷體" w:hint="eastAsia"/>
                </w:rPr>
                <w:delText>12</w:delText>
              </w:r>
            </w:del>
          </w:p>
        </w:tc>
        <w:tc>
          <w:tcPr>
            <w:tcW w:w="756" w:type="pct"/>
          </w:tcPr>
          <w:p w14:paraId="7804866B" w14:textId="61716D7A" w:rsidR="00E24265" w:rsidRPr="00615D4B" w:rsidDel="00CB3FDD" w:rsidRDefault="00E24265" w:rsidP="005F76AD">
            <w:pPr>
              <w:rPr>
                <w:del w:id="9456" w:author="阿毛" w:date="2021-05-21T17:53:00Z"/>
                <w:rFonts w:ascii="標楷體" w:eastAsia="標楷體" w:hAnsi="標楷體"/>
              </w:rPr>
            </w:pPr>
            <w:del w:id="9457" w:author="阿毛" w:date="2021-05-21T17:53:00Z">
              <w:r w:rsidRPr="00902E50" w:rsidDel="00CB3FDD">
                <w:rPr>
                  <w:rFonts w:ascii="標楷體" w:eastAsia="標楷體" w:hAnsi="標楷體" w:hint="eastAsia"/>
                </w:rPr>
                <w:delText>依民法第323條計算之現</w:delText>
              </w:r>
              <w:r w:rsidRPr="00902E50" w:rsidDel="00CB3FDD">
                <w:rPr>
                  <w:rFonts w:ascii="標楷體" w:eastAsia="標楷體" w:hAnsi="標楷體" w:hint="eastAsia"/>
                </w:rPr>
                <w:lastRenderedPageBreak/>
                <w:delText>金卡放款本息餘額</w:delText>
              </w:r>
            </w:del>
          </w:p>
        </w:tc>
        <w:tc>
          <w:tcPr>
            <w:tcW w:w="624" w:type="pct"/>
          </w:tcPr>
          <w:p w14:paraId="60A5A2D7" w14:textId="5781CDAA" w:rsidR="00E24265" w:rsidRPr="00615D4B" w:rsidDel="00CB3FDD" w:rsidRDefault="00E24265" w:rsidP="005F76AD">
            <w:pPr>
              <w:rPr>
                <w:del w:id="9458" w:author="阿毛" w:date="2021-05-21T17:53:00Z"/>
                <w:rFonts w:ascii="標楷體" w:eastAsia="標楷體" w:hAnsi="標楷體"/>
              </w:rPr>
            </w:pPr>
          </w:p>
        </w:tc>
        <w:tc>
          <w:tcPr>
            <w:tcW w:w="624" w:type="pct"/>
          </w:tcPr>
          <w:p w14:paraId="4D650891" w14:textId="29BBE5A0" w:rsidR="00E24265" w:rsidRPr="00615D4B" w:rsidDel="00CB3FDD" w:rsidRDefault="00E24265" w:rsidP="005F76AD">
            <w:pPr>
              <w:rPr>
                <w:del w:id="9459" w:author="阿毛" w:date="2021-05-21T17:53:00Z"/>
                <w:rFonts w:ascii="標楷體" w:eastAsia="標楷體" w:hAnsi="標楷體"/>
              </w:rPr>
            </w:pPr>
          </w:p>
        </w:tc>
        <w:tc>
          <w:tcPr>
            <w:tcW w:w="537" w:type="pct"/>
          </w:tcPr>
          <w:p w14:paraId="3806832F" w14:textId="2864F010" w:rsidR="00E24265" w:rsidRPr="00615D4B" w:rsidDel="00CB3FDD" w:rsidRDefault="00E24265" w:rsidP="005F76AD">
            <w:pPr>
              <w:rPr>
                <w:del w:id="9460" w:author="阿毛" w:date="2021-05-21T17:53:00Z"/>
                <w:rFonts w:ascii="標楷體" w:eastAsia="標楷體" w:hAnsi="標楷體"/>
              </w:rPr>
            </w:pPr>
          </w:p>
        </w:tc>
        <w:tc>
          <w:tcPr>
            <w:tcW w:w="299" w:type="pct"/>
          </w:tcPr>
          <w:p w14:paraId="6CE37A1D" w14:textId="435A4D7C" w:rsidR="00E24265" w:rsidRPr="00615D4B" w:rsidDel="00CB3FDD" w:rsidRDefault="00E24265" w:rsidP="005F76AD">
            <w:pPr>
              <w:rPr>
                <w:del w:id="9461" w:author="阿毛" w:date="2021-05-21T17:53:00Z"/>
                <w:rFonts w:ascii="標楷體" w:eastAsia="標楷體" w:hAnsi="標楷體"/>
              </w:rPr>
            </w:pPr>
          </w:p>
        </w:tc>
        <w:tc>
          <w:tcPr>
            <w:tcW w:w="299" w:type="pct"/>
          </w:tcPr>
          <w:p w14:paraId="6DD094C8" w14:textId="7A5B664F" w:rsidR="00E24265" w:rsidRPr="00615D4B" w:rsidDel="00CB3FDD" w:rsidRDefault="00E24265" w:rsidP="005F76AD">
            <w:pPr>
              <w:rPr>
                <w:del w:id="9462" w:author="阿毛" w:date="2021-05-21T17:53:00Z"/>
                <w:rFonts w:ascii="標楷體" w:eastAsia="標楷體" w:hAnsi="標楷體"/>
              </w:rPr>
            </w:pPr>
          </w:p>
        </w:tc>
        <w:tc>
          <w:tcPr>
            <w:tcW w:w="1642" w:type="pct"/>
          </w:tcPr>
          <w:p w14:paraId="75E8AC5F" w14:textId="1F70E3DB" w:rsidR="00E24265" w:rsidRPr="00615D4B" w:rsidDel="00CB3FDD" w:rsidRDefault="00E24265" w:rsidP="005F76AD">
            <w:pPr>
              <w:rPr>
                <w:del w:id="9463" w:author="阿毛" w:date="2021-05-21T17:53:00Z"/>
                <w:rFonts w:ascii="標楷體" w:eastAsia="標楷體" w:hAnsi="標楷體"/>
              </w:rPr>
            </w:pPr>
          </w:p>
        </w:tc>
      </w:tr>
      <w:tr w:rsidR="00E24265" w:rsidRPr="00615D4B" w:rsidDel="00CB3FDD" w14:paraId="68C64E48" w14:textId="25AE4B85" w:rsidTr="005F76AD">
        <w:trPr>
          <w:trHeight w:val="291"/>
          <w:jc w:val="center"/>
          <w:del w:id="9464" w:author="阿毛" w:date="2021-05-21T17:53:00Z"/>
        </w:trPr>
        <w:tc>
          <w:tcPr>
            <w:tcW w:w="219" w:type="pct"/>
          </w:tcPr>
          <w:p w14:paraId="2CA3219C" w14:textId="64B53329" w:rsidR="00E24265" w:rsidRPr="00615D4B" w:rsidDel="00CB3FDD" w:rsidRDefault="00E24265" w:rsidP="005F76AD">
            <w:pPr>
              <w:rPr>
                <w:del w:id="9465" w:author="阿毛" w:date="2021-05-21T17:53:00Z"/>
                <w:rFonts w:ascii="標楷體" w:eastAsia="標楷體" w:hAnsi="標楷體"/>
              </w:rPr>
            </w:pPr>
            <w:del w:id="9466" w:author="阿毛" w:date="2021-05-21T17:53:00Z">
              <w:r w:rsidDel="00CB3FDD">
                <w:rPr>
                  <w:rFonts w:ascii="標楷體" w:eastAsia="標楷體" w:hAnsi="標楷體" w:hint="eastAsia"/>
                </w:rPr>
                <w:delText>13</w:delText>
              </w:r>
            </w:del>
          </w:p>
        </w:tc>
        <w:tc>
          <w:tcPr>
            <w:tcW w:w="756" w:type="pct"/>
          </w:tcPr>
          <w:p w14:paraId="094D2921" w14:textId="2E04B18A" w:rsidR="00E24265" w:rsidRPr="00615D4B" w:rsidDel="00CB3FDD" w:rsidRDefault="00E24265" w:rsidP="005F76AD">
            <w:pPr>
              <w:rPr>
                <w:del w:id="9467" w:author="阿毛" w:date="2021-05-21T17:53:00Z"/>
                <w:rFonts w:ascii="標楷體" w:eastAsia="標楷體" w:hAnsi="標楷體"/>
              </w:rPr>
            </w:pPr>
            <w:del w:id="9468" w:author="阿毛" w:date="2021-05-21T17:53:00Z">
              <w:r w:rsidRPr="00902E50" w:rsidDel="00CB3FDD">
                <w:rPr>
                  <w:rFonts w:ascii="標楷體" w:eastAsia="標楷體" w:hAnsi="標楷體" w:hint="eastAsia"/>
                </w:rPr>
                <w:delText>現金卡最近一期繳款金額</w:delText>
              </w:r>
            </w:del>
          </w:p>
        </w:tc>
        <w:tc>
          <w:tcPr>
            <w:tcW w:w="624" w:type="pct"/>
          </w:tcPr>
          <w:p w14:paraId="702F8717" w14:textId="051BD38D" w:rsidR="00E24265" w:rsidRPr="00615D4B" w:rsidDel="00CB3FDD" w:rsidRDefault="00E24265" w:rsidP="005F76AD">
            <w:pPr>
              <w:rPr>
                <w:del w:id="9469" w:author="阿毛" w:date="2021-05-21T17:53:00Z"/>
                <w:rFonts w:ascii="標楷體" w:eastAsia="標楷體" w:hAnsi="標楷體"/>
              </w:rPr>
            </w:pPr>
          </w:p>
        </w:tc>
        <w:tc>
          <w:tcPr>
            <w:tcW w:w="624" w:type="pct"/>
          </w:tcPr>
          <w:p w14:paraId="6A5E6EB8" w14:textId="178F8897" w:rsidR="00E24265" w:rsidRPr="00615D4B" w:rsidDel="00CB3FDD" w:rsidRDefault="00E24265" w:rsidP="005F76AD">
            <w:pPr>
              <w:rPr>
                <w:del w:id="9470" w:author="阿毛" w:date="2021-05-21T17:53:00Z"/>
                <w:rFonts w:ascii="標楷體" w:eastAsia="標楷體" w:hAnsi="標楷體"/>
              </w:rPr>
            </w:pPr>
          </w:p>
        </w:tc>
        <w:tc>
          <w:tcPr>
            <w:tcW w:w="537" w:type="pct"/>
          </w:tcPr>
          <w:p w14:paraId="43CA824D" w14:textId="7877BD74" w:rsidR="00E24265" w:rsidRPr="00615D4B" w:rsidDel="00CB3FDD" w:rsidRDefault="00E24265" w:rsidP="005F76AD">
            <w:pPr>
              <w:rPr>
                <w:del w:id="9471" w:author="阿毛" w:date="2021-05-21T17:53:00Z"/>
                <w:rFonts w:ascii="標楷體" w:eastAsia="標楷體" w:hAnsi="標楷體"/>
              </w:rPr>
            </w:pPr>
          </w:p>
        </w:tc>
        <w:tc>
          <w:tcPr>
            <w:tcW w:w="299" w:type="pct"/>
          </w:tcPr>
          <w:p w14:paraId="4AF5AEAC" w14:textId="24ABF89D" w:rsidR="00E24265" w:rsidRPr="00615D4B" w:rsidDel="00CB3FDD" w:rsidRDefault="00E24265" w:rsidP="005F76AD">
            <w:pPr>
              <w:rPr>
                <w:del w:id="9472" w:author="阿毛" w:date="2021-05-21T17:53:00Z"/>
                <w:rFonts w:ascii="標楷體" w:eastAsia="標楷體" w:hAnsi="標楷體"/>
              </w:rPr>
            </w:pPr>
          </w:p>
        </w:tc>
        <w:tc>
          <w:tcPr>
            <w:tcW w:w="299" w:type="pct"/>
          </w:tcPr>
          <w:p w14:paraId="4E3AC923" w14:textId="746D610B" w:rsidR="00E24265" w:rsidRPr="00615D4B" w:rsidDel="00CB3FDD" w:rsidRDefault="00E24265" w:rsidP="005F76AD">
            <w:pPr>
              <w:rPr>
                <w:del w:id="9473" w:author="阿毛" w:date="2021-05-21T17:53:00Z"/>
                <w:rFonts w:ascii="標楷體" w:eastAsia="標楷體" w:hAnsi="標楷體"/>
              </w:rPr>
            </w:pPr>
          </w:p>
        </w:tc>
        <w:tc>
          <w:tcPr>
            <w:tcW w:w="1642" w:type="pct"/>
          </w:tcPr>
          <w:p w14:paraId="40431696" w14:textId="2330E42D" w:rsidR="00E24265" w:rsidRPr="00615D4B" w:rsidDel="00CB3FDD" w:rsidRDefault="00E24265" w:rsidP="005F76AD">
            <w:pPr>
              <w:rPr>
                <w:del w:id="9474" w:author="阿毛" w:date="2021-05-21T17:53:00Z"/>
                <w:rFonts w:ascii="標楷體" w:eastAsia="標楷體" w:hAnsi="標楷體"/>
              </w:rPr>
            </w:pPr>
          </w:p>
        </w:tc>
      </w:tr>
      <w:tr w:rsidR="00E24265" w:rsidRPr="00615D4B" w:rsidDel="00CB3FDD" w14:paraId="47CE0614" w14:textId="2CF987F6" w:rsidTr="005F76AD">
        <w:trPr>
          <w:trHeight w:val="291"/>
          <w:jc w:val="center"/>
          <w:del w:id="9475" w:author="阿毛" w:date="2021-05-21T17:53:00Z"/>
        </w:trPr>
        <w:tc>
          <w:tcPr>
            <w:tcW w:w="219" w:type="pct"/>
          </w:tcPr>
          <w:p w14:paraId="1AB61F89" w14:textId="098A963C" w:rsidR="00E24265" w:rsidRPr="00615D4B" w:rsidDel="00CB3FDD" w:rsidRDefault="00E24265" w:rsidP="005F76AD">
            <w:pPr>
              <w:rPr>
                <w:del w:id="9476" w:author="阿毛" w:date="2021-05-21T17:53:00Z"/>
                <w:rFonts w:ascii="標楷體" w:eastAsia="標楷體" w:hAnsi="標楷體"/>
              </w:rPr>
            </w:pPr>
            <w:del w:id="9477" w:author="阿毛" w:date="2021-05-21T17:53:00Z">
              <w:r w:rsidDel="00CB3FDD">
                <w:rPr>
                  <w:rFonts w:ascii="標楷體" w:eastAsia="標楷體" w:hAnsi="標楷體" w:hint="eastAsia"/>
                </w:rPr>
                <w:delText>14</w:delText>
              </w:r>
            </w:del>
          </w:p>
        </w:tc>
        <w:tc>
          <w:tcPr>
            <w:tcW w:w="756" w:type="pct"/>
          </w:tcPr>
          <w:p w14:paraId="57E49C84" w14:textId="65532500" w:rsidR="00E24265" w:rsidRPr="00615D4B" w:rsidDel="00CB3FDD" w:rsidRDefault="00E24265" w:rsidP="005F76AD">
            <w:pPr>
              <w:rPr>
                <w:del w:id="9478" w:author="阿毛" w:date="2021-05-21T17:53:00Z"/>
                <w:rFonts w:ascii="標楷體" w:eastAsia="標楷體" w:hAnsi="標楷體"/>
              </w:rPr>
            </w:pPr>
            <w:del w:id="9479" w:author="阿毛" w:date="2021-05-21T17:53:00Z">
              <w:r w:rsidRPr="00902E50" w:rsidDel="00CB3FDD">
                <w:rPr>
                  <w:rFonts w:ascii="標楷體" w:eastAsia="標楷體" w:hAnsi="標楷體" w:hint="eastAsia"/>
                </w:rPr>
                <w:delText>信用卡對內本息餘額</w:delText>
              </w:r>
            </w:del>
          </w:p>
        </w:tc>
        <w:tc>
          <w:tcPr>
            <w:tcW w:w="624" w:type="pct"/>
          </w:tcPr>
          <w:p w14:paraId="7855544F" w14:textId="41BF6A3C" w:rsidR="00E24265" w:rsidRPr="00615D4B" w:rsidDel="00CB3FDD" w:rsidRDefault="00E24265" w:rsidP="005F76AD">
            <w:pPr>
              <w:rPr>
                <w:del w:id="9480" w:author="阿毛" w:date="2021-05-21T17:53:00Z"/>
                <w:rFonts w:ascii="標楷體" w:eastAsia="標楷體" w:hAnsi="標楷體"/>
              </w:rPr>
            </w:pPr>
          </w:p>
        </w:tc>
        <w:tc>
          <w:tcPr>
            <w:tcW w:w="624" w:type="pct"/>
          </w:tcPr>
          <w:p w14:paraId="7C904B2A" w14:textId="675B5596" w:rsidR="00E24265" w:rsidRPr="00615D4B" w:rsidDel="00CB3FDD" w:rsidRDefault="00E24265" w:rsidP="005F76AD">
            <w:pPr>
              <w:rPr>
                <w:del w:id="9481" w:author="阿毛" w:date="2021-05-21T17:53:00Z"/>
                <w:rFonts w:ascii="標楷體" w:eastAsia="標楷體" w:hAnsi="標楷體"/>
              </w:rPr>
            </w:pPr>
          </w:p>
        </w:tc>
        <w:tc>
          <w:tcPr>
            <w:tcW w:w="537" w:type="pct"/>
          </w:tcPr>
          <w:p w14:paraId="46A07CD3" w14:textId="35EF5ADF" w:rsidR="00E24265" w:rsidRPr="00615D4B" w:rsidDel="00CB3FDD" w:rsidRDefault="00E24265" w:rsidP="005F76AD">
            <w:pPr>
              <w:rPr>
                <w:del w:id="9482" w:author="阿毛" w:date="2021-05-21T17:53:00Z"/>
                <w:rFonts w:ascii="標楷體" w:eastAsia="標楷體" w:hAnsi="標楷體"/>
              </w:rPr>
            </w:pPr>
          </w:p>
        </w:tc>
        <w:tc>
          <w:tcPr>
            <w:tcW w:w="299" w:type="pct"/>
          </w:tcPr>
          <w:p w14:paraId="15E17A27" w14:textId="3A7DEEC2" w:rsidR="00E24265" w:rsidRPr="00615D4B" w:rsidDel="00CB3FDD" w:rsidRDefault="00E24265" w:rsidP="005F76AD">
            <w:pPr>
              <w:rPr>
                <w:del w:id="9483" w:author="阿毛" w:date="2021-05-21T17:53:00Z"/>
                <w:rFonts w:ascii="標楷體" w:eastAsia="標楷體" w:hAnsi="標楷體"/>
              </w:rPr>
            </w:pPr>
          </w:p>
        </w:tc>
        <w:tc>
          <w:tcPr>
            <w:tcW w:w="299" w:type="pct"/>
          </w:tcPr>
          <w:p w14:paraId="0617F94C" w14:textId="0C3D68D6" w:rsidR="00E24265" w:rsidRPr="00615D4B" w:rsidDel="00CB3FDD" w:rsidRDefault="00E24265" w:rsidP="005F76AD">
            <w:pPr>
              <w:rPr>
                <w:del w:id="9484" w:author="阿毛" w:date="2021-05-21T17:53:00Z"/>
                <w:rFonts w:ascii="標楷體" w:eastAsia="標楷體" w:hAnsi="標楷體"/>
              </w:rPr>
            </w:pPr>
          </w:p>
        </w:tc>
        <w:tc>
          <w:tcPr>
            <w:tcW w:w="1642" w:type="pct"/>
          </w:tcPr>
          <w:p w14:paraId="60C384E4" w14:textId="2AEBA3D9" w:rsidR="00E24265" w:rsidRPr="00615D4B" w:rsidDel="00CB3FDD" w:rsidRDefault="00E24265" w:rsidP="005F76AD">
            <w:pPr>
              <w:rPr>
                <w:del w:id="9485" w:author="阿毛" w:date="2021-05-21T17:53:00Z"/>
                <w:rFonts w:ascii="標楷體" w:eastAsia="標楷體" w:hAnsi="標楷體"/>
              </w:rPr>
            </w:pPr>
          </w:p>
        </w:tc>
      </w:tr>
      <w:tr w:rsidR="00E24265" w:rsidRPr="00615D4B" w:rsidDel="00CB3FDD" w14:paraId="6BE0F002" w14:textId="73AB5B25" w:rsidTr="005F76AD">
        <w:trPr>
          <w:trHeight w:val="291"/>
          <w:jc w:val="center"/>
          <w:del w:id="9486" w:author="阿毛" w:date="2021-05-21T17:53:00Z"/>
        </w:trPr>
        <w:tc>
          <w:tcPr>
            <w:tcW w:w="219" w:type="pct"/>
          </w:tcPr>
          <w:p w14:paraId="45CC12A5" w14:textId="1C495AEF" w:rsidR="00E24265" w:rsidRPr="00615D4B" w:rsidDel="00CB3FDD" w:rsidRDefault="00E24265" w:rsidP="005F76AD">
            <w:pPr>
              <w:rPr>
                <w:del w:id="9487" w:author="阿毛" w:date="2021-05-21T17:53:00Z"/>
                <w:rFonts w:ascii="標楷體" w:eastAsia="標楷體" w:hAnsi="標楷體"/>
              </w:rPr>
            </w:pPr>
            <w:del w:id="9488" w:author="阿毛" w:date="2021-05-21T17:53:00Z">
              <w:r w:rsidDel="00CB3FDD">
                <w:rPr>
                  <w:rFonts w:ascii="標楷體" w:eastAsia="標楷體" w:hAnsi="標楷體" w:hint="eastAsia"/>
                </w:rPr>
                <w:delText>15</w:delText>
              </w:r>
            </w:del>
          </w:p>
        </w:tc>
        <w:tc>
          <w:tcPr>
            <w:tcW w:w="756" w:type="pct"/>
          </w:tcPr>
          <w:p w14:paraId="40F41491" w14:textId="36EDAA2F" w:rsidR="00E24265" w:rsidRPr="00615D4B" w:rsidDel="00CB3FDD" w:rsidRDefault="00E24265" w:rsidP="005F76AD">
            <w:pPr>
              <w:rPr>
                <w:del w:id="9489" w:author="阿毛" w:date="2021-05-21T17:53:00Z"/>
                <w:rFonts w:ascii="標楷體" w:eastAsia="標楷體" w:hAnsi="標楷體"/>
              </w:rPr>
            </w:pPr>
            <w:del w:id="9490" w:author="阿毛" w:date="2021-05-21T17:53:00Z">
              <w:r w:rsidRPr="00902E50" w:rsidDel="00CB3FDD">
                <w:rPr>
                  <w:rFonts w:ascii="標楷體" w:eastAsia="標楷體" w:hAnsi="標楷體" w:hint="eastAsia"/>
                </w:rPr>
                <w:delText>依民法第323條計算之信用卡本息餘額</w:delText>
              </w:r>
            </w:del>
          </w:p>
        </w:tc>
        <w:tc>
          <w:tcPr>
            <w:tcW w:w="624" w:type="pct"/>
          </w:tcPr>
          <w:p w14:paraId="6EC5C33C" w14:textId="56A69A53" w:rsidR="00E24265" w:rsidRPr="00615D4B" w:rsidDel="00CB3FDD" w:rsidRDefault="00E24265" w:rsidP="005F76AD">
            <w:pPr>
              <w:rPr>
                <w:del w:id="9491" w:author="阿毛" w:date="2021-05-21T17:53:00Z"/>
                <w:rFonts w:ascii="標楷體" w:eastAsia="標楷體" w:hAnsi="標楷體"/>
              </w:rPr>
            </w:pPr>
          </w:p>
        </w:tc>
        <w:tc>
          <w:tcPr>
            <w:tcW w:w="624" w:type="pct"/>
          </w:tcPr>
          <w:p w14:paraId="33DFB65B" w14:textId="507B4668" w:rsidR="00E24265" w:rsidRPr="00615D4B" w:rsidDel="00CB3FDD" w:rsidRDefault="00E24265" w:rsidP="005F76AD">
            <w:pPr>
              <w:rPr>
                <w:del w:id="9492" w:author="阿毛" w:date="2021-05-21T17:53:00Z"/>
                <w:rFonts w:ascii="標楷體" w:eastAsia="標楷體" w:hAnsi="標楷體"/>
              </w:rPr>
            </w:pPr>
          </w:p>
        </w:tc>
        <w:tc>
          <w:tcPr>
            <w:tcW w:w="537" w:type="pct"/>
          </w:tcPr>
          <w:p w14:paraId="286387B8" w14:textId="2448DEF9" w:rsidR="00E24265" w:rsidRPr="00615D4B" w:rsidDel="00CB3FDD" w:rsidRDefault="00E24265" w:rsidP="005F76AD">
            <w:pPr>
              <w:rPr>
                <w:del w:id="9493" w:author="阿毛" w:date="2021-05-21T17:53:00Z"/>
                <w:rFonts w:ascii="標楷體" w:eastAsia="標楷體" w:hAnsi="標楷體"/>
              </w:rPr>
            </w:pPr>
          </w:p>
        </w:tc>
        <w:tc>
          <w:tcPr>
            <w:tcW w:w="299" w:type="pct"/>
          </w:tcPr>
          <w:p w14:paraId="0D5A5C56" w14:textId="1A9EAC1C" w:rsidR="00E24265" w:rsidRPr="00615D4B" w:rsidDel="00CB3FDD" w:rsidRDefault="00E24265" w:rsidP="005F76AD">
            <w:pPr>
              <w:rPr>
                <w:del w:id="9494" w:author="阿毛" w:date="2021-05-21T17:53:00Z"/>
                <w:rFonts w:ascii="標楷體" w:eastAsia="標楷體" w:hAnsi="標楷體"/>
              </w:rPr>
            </w:pPr>
          </w:p>
        </w:tc>
        <w:tc>
          <w:tcPr>
            <w:tcW w:w="299" w:type="pct"/>
          </w:tcPr>
          <w:p w14:paraId="5E951573" w14:textId="543D63BF" w:rsidR="00E24265" w:rsidRPr="00615D4B" w:rsidDel="00CB3FDD" w:rsidRDefault="00E24265" w:rsidP="005F76AD">
            <w:pPr>
              <w:rPr>
                <w:del w:id="9495" w:author="阿毛" w:date="2021-05-21T17:53:00Z"/>
                <w:rFonts w:ascii="標楷體" w:eastAsia="標楷體" w:hAnsi="標楷體"/>
              </w:rPr>
            </w:pPr>
          </w:p>
        </w:tc>
        <w:tc>
          <w:tcPr>
            <w:tcW w:w="1642" w:type="pct"/>
          </w:tcPr>
          <w:p w14:paraId="1864BE30" w14:textId="52286B5B" w:rsidR="00E24265" w:rsidRPr="00615D4B" w:rsidDel="00CB3FDD" w:rsidRDefault="00E24265" w:rsidP="005F76AD">
            <w:pPr>
              <w:rPr>
                <w:del w:id="9496" w:author="阿毛" w:date="2021-05-21T17:53:00Z"/>
                <w:rFonts w:ascii="標楷體" w:eastAsia="標楷體" w:hAnsi="標楷體"/>
              </w:rPr>
            </w:pPr>
          </w:p>
        </w:tc>
      </w:tr>
      <w:tr w:rsidR="00E24265" w:rsidRPr="00615D4B" w:rsidDel="00CB3FDD" w14:paraId="647BA31B" w14:textId="2297206C" w:rsidTr="005F76AD">
        <w:trPr>
          <w:trHeight w:val="291"/>
          <w:jc w:val="center"/>
          <w:del w:id="9497" w:author="阿毛" w:date="2021-05-21T17:53:00Z"/>
        </w:trPr>
        <w:tc>
          <w:tcPr>
            <w:tcW w:w="219" w:type="pct"/>
          </w:tcPr>
          <w:p w14:paraId="2F645BE3" w14:textId="6A125F8D" w:rsidR="00E24265" w:rsidRPr="00615D4B" w:rsidDel="00CB3FDD" w:rsidRDefault="00E24265" w:rsidP="005F76AD">
            <w:pPr>
              <w:rPr>
                <w:del w:id="9498" w:author="阿毛" w:date="2021-05-21T17:53:00Z"/>
                <w:rFonts w:ascii="標楷體" w:eastAsia="標楷體" w:hAnsi="標楷體"/>
              </w:rPr>
            </w:pPr>
            <w:del w:id="9499" w:author="阿毛" w:date="2021-05-21T17:53:00Z">
              <w:r w:rsidDel="00CB3FDD">
                <w:rPr>
                  <w:rFonts w:ascii="標楷體" w:eastAsia="標楷體" w:hAnsi="標楷體" w:hint="eastAsia"/>
                </w:rPr>
                <w:delText>16</w:delText>
              </w:r>
            </w:del>
          </w:p>
        </w:tc>
        <w:tc>
          <w:tcPr>
            <w:tcW w:w="756" w:type="pct"/>
          </w:tcPr>
          <w:p w14:paraId="3825E151" w14:textId="3EAB75C8" w:rsidR="00E24265" w:rsidRPr="00615D4B" w:rsidDel="00CB3FDD" w:rsidRDefault="00E24265" w:rsidP="005F76AD">
            <w:pPr>
              <w:rPr>
                <w:del w:id="9500" w:author="阿毛" w:date="2021-05-21T17:53:00Z"/>
                <w:rFonts w:ascii="標楷體" w:eastAsia="標楷體" w:hAnsi="標楷體"/>
              </w:rPr>
            </w:pPr>
            <w:del w:id="9501" w:author="阿毛" w:date="2021-05-21T17:53:00Z">
              <w:r w:rsidRPr="00902E50" w:rsidDel="00CB3FDD">
                <w:rPr>
                  <w:rFonts w:ascii="標楷體" w:eastAsia="標楷體" w:hAnsi="標楷體" w:hint="eastAsia"/>
                </w:rPr>
                <w:delText>信用卡最近一期繳款金額</w:delText>
              </w:r>
            </w:del>
          </w:p>
        </w:tc>
        <w:tc>
          <w:tcPr>
            <w:tcW w:w="624" w:type="pct"/>
          </w:tcPr>
          <w:p w14:paraId="2041AFB4" w14:textId="52D253DE" w:rsidR="00E24265" w:rsidRPr="00615D4B" w:rsidDel="00CB3FDD" w:rsidRDefault="00E24265" w:rsidP="005F76AD">
            <w:pPr>
              <w:rPr>
                <w:del w:id="9502" w:author="阿毛" w:date="2021-05-21T17:53:00Z"/>
                <w:rFonts w:ascii="標楷體" w:eastAsia="標楷體" w:hAnsi="標楷體"/>
              </w:rPr>
            </w:pPr>
          </w:p>
        </w:tc>
        <w:tc>
          <w:tcPr>
            <w:tcW w:w="624" w:type="pct"/>
          </w:tcPr>
          <w:p w14:paraId="12FE469D" w14:textId="69E86029" w:rsidR="00E24265" w:rsidRPr="00615D4B" w:rsidDel="00CB3FDD" w:rsidRDefault="00E24265" w:rsidP="005F76AD">
            <w:pPr>
              <w:rPr>
                <w:del w:id="9503" w:author="阿毛" w:date="2021-05-21T17:53:00Z"/>
                <w:rFonts w:ascii="標楷體" w:eastAsia="標楷體" w:hAnsi="標楷體"/>
              </w:rPr>
            </w:pPr>
          </w:p>
        </w:tc>
        <w:tc>
          <w:tcPr>
            <w:tcW w:w="537" w:type="pct"/>
          </w:tcPr>
          <w:p w14:paraId="3FE7ADAE" w14:textId="12BDF00C" w:rsidR="00E24265" w:rsidRPr="00615D4B" w:rsidDel="00CB3FDD" w:rsidRDefault="00E24265" w:rsidP="005F76AD">
            <w:pPr>
              <w:rPr>
                <w:del w:id="9504" w:author="阿毛" w:date="2021-05-21T17:53:00Z"/>
                <w:rFonts w:ascii="標楷體" w:eastAsia="標楷體" w:hAnsi="標楷體"/>
              </w:rPr>
            </w:pPr>
          </w:p>
        </w:tc>
        <w:tc>
          <w:tcPr>
            <w:tcW w:w="299" w:type="pct"/>
          </w:tcPr>
          <w:p w14:paraId="35FED257" w14:textId="1BAEA619" w:rsidR="00E24265" w:rsidRPr="00615D4B" w:rsidDel="00CB3FDD" w:rsidRDefault="00E24265" w:rsidP="005F76AD">
            <w:pPr>
              <w:rPr>
                <w:del w:id="9505" w:author="阿毛" w:date="2021-05-21T17:53:00Z"/>
                <w:rFonts w:ascii="標楷體" w:eastAsia="標楷體" w:hAnsi="標楷體"/>
              </w:rPr>
            </w:pPr>
          </w:p>
        </w:tc>
        <w:tc>
          <w:tcPr>
            <w:tcW w:w="299" w:type="pct"/>
          </w:tcPr>
          <w:p w14:paraId="0BD81D30" w14:textId="1626C73B" w:rsidR="00E24265" w:rsidRPr="00615D4B" w:rsidDel="00CB3FDD" w:rsidRDefault="00E24265" w:rsidP="005F76AD">
            <w:pPr>
              <w:rPr>
                <w:del w:id="9506" w:author="阿毛" w:date="2021-05-21T17:53:00Z"/>
                <w:rFonts w:ascii="標楷體" w:eastAsia="標楷體" w:hAnsi="標楷體"/>
              </w:rPr>
            </w:pPr>
          </w:p>
        </w:tc>
        <w:tc>
          <w:tcPr>
            <w:tcW w:w="1642" w:type="pct"/>
          </w:tcPr>
          <w:p w14:paraId="7CE47C25" w14:textId="68B5D41C" w:rsidR="00E24265" w:rsidRPr="00615D4B" w:rsidDel="00CB3FDD" w:rsidRDefault="00E24265" w:rsidP="005F76AD">
            <w:pPr>
              <w:rPr>
                <w:del w:id="9507" w:author="阿毛" w:date="2021-05-21T17:53:00Z"/>
                <w:rFonts w:ascii="標楷體" w:eastAsia="標楷體" w:hAnsi="標楷體"/>
              </w:rPr>
            </w:pPr>
          </w:p>
        </w:tc>
      </w:tr>
      <w:tr w:rsidR="00E24265" w:rsidRPr="00615D4B" w:rsidDel="00CB3FDD" w14:paraId="01DF0D4B" w14:textId="0BD9497C" w:rsidTr="005F76AD">
        <w:trPr>
          <w:trHeight w:val="291"/>
          <w:jc w:val="center"/>
          <w:del w:id="9508" w:author="阿毛" w:date="2021-05-21T17:53:00Z"/>
        </w:trPr>
        <w:tc>
          <w:tcPr>
            <w:tcW w:w="219" w:type="pct"/>
          </w:tcPr>
          <w:p w14:paraId="762D32D3" w14:textId="5CBBEC48" w:rsidR="00E24265" w:rsidRPr="00615D4B" w:rsidDel="00CB3FDD" w:rsidRDefault="00E24265" w:rsidP="005F76AD">
            <w:pPr>
              <w:rPr>
                <w:del w:id="9509" w:author="阿毛" w:date="2021-05-21T17:53:00Z"/>
                <w:rFonts w:ascii="標楷體" w:eastAsia="標楷體" w:hAnsi="標楷體"/>
              </w:rPr>
            </w:pPr>
            <w:del w:id="9510" w:author="阿毛" w:date="2021-05-21T17:53:00Z">
              <w:r w:rsidDel="00CB3FDD">
                <w:rPr>
                  <w:rFonts w:ascii="標楷體" w:eastAsia="標楷體" w:hAnsi="標楷體" w:hint="eastAsia"/>
                </w:rPr>
                <w:delText>17</w:delText>
              </w:r>
            </w:del>
          </w:p>
        </w:tc>
        <w:tc>
          <w:tcPr>
            <w:tcW w:w="756" w:type="pct"/>
          </w:tcPr>
          <w:p w14:paraId="3F03B7B2" w14:textId="1A91D3F6" w:rsidR="00E24265" w:rsidRPr="00615D4B" w:rsidDel="00CB3FDD" w:rsidRDefault="00E24265" w:rsidP="005F76AD">
            <w:pPr>
              <w:rPr>
                <w:del w:id="9511" w:author="阿毛" w:date="2021-05-21T17:53:00Z"/>
                <w:rFonts w:ascii="標楷體" w:eastAsia="標楷體" w:hAnsi="標楷體"/>
              </w:rPr>
            </w:pPr>
            <w:del w:id="9512" w:author="阿毛" w:date="2021-05-21T17:53:00Z">
              <w:r w:rsidRPr="00902E50" w:rsidDel="00CB3FDD">
                <w:rPr>
                  <w:rFonts w:ascii="標楷體" w:eastAsia="標楷體" w:hAnsi="標楷體" w:hint="eastAsia"/>
                </w:rPr>
                <w:delText>信用貸款本金</w:delText>
              </w:r>
            </w:del>
          </w:p>
        </w:tc>
        <w:tc>
          <w:tcPr>
            <w:tcW w:w="624" w:type="pct"/>
          </w:tcPr>
          <w:p w14:paraId="0CAB0900" w14:textId="677D384A" w:rsidR="00E24265" w:rsidRPr="00615D4B" w:rsidDel="00CB3FDD" w:rsidRDefault="00E24265" w:rsidP="005F76AD">
            <w:pPr>
              <w:rPr>
                <w:del w:id="9513" w:author="阿毛" w:date="2021-05-21T17:53:00Z"/>
                <w:rFonts w:ascii="標楷體" w:eastAsia="標楷體" w:hAnsi="標楷體"/>
              </w:rPr>
            </w:pPr>
          </w:p>
        </w:tc>
        <w:tc>
          <w:tcPr>
            <w:tcW w:w="624" w:type="pct"/>
          </w:tcPr>
          <w:p w14:paraId="1884F69B" w14:textId="49E56A5D" w:rsidR="00E24265" w:rsidRPr="00615D4B" w:rsidDel="00CB3FDD" w:rsidRDefault="00E24265" w:rsidP="005F76AD">
            <w:pPr>
              <w:rPr>
                <w:del w:id="9514" w:author="阿毛" w:date="2021-05-21T17:53:00Z"/>
                <w:rFonts w:ascii="標楷體" w:eastAsia="標楷體" w:hAnsi="標楷體"/>
              </w:rPr>
            </w:pPr>
          </w:p>
        </w:tc>
        <w:tc>
          <w:tcPr>
            <w:tcW w:w="537" w:type="pct"/>
          </w:tcPr>
          <w:p w14:paraId="3FF5553A" w14:textId="012E58D1" w:rsidR="00E24265" w:rsidRPr="00615D4B" w:rsidDel="00CB3FDD" w:rsidRDefault="00E24265" w:rsidP="005F76AD">
            <w:pPr>
              <w:rPr>
                <w:del w:id="9515" w:author="阿毛" w:date="2021-05-21T17:53:00Z"/>
                <w:rFonts w:ascii="標楷體" w:eastAsia="標楷體" w:hAnsi="標楷體"/>
              </w:rPr>
            </w:pPr>
          </w:p>
        </w:tc>
        <w:tc>
          <w:tcPr>
            <w:tcW w:w="299" w:type="pct"/>
          </w:tcPr>
          <w:p w14:paraId="41D35F66" w14:textId="6A11F409" w:rsidR="00E24265" w:rsidRPr="00615D4B" w:rsidDel="00CB3FDD" w:rsidRDefault="00E24265" w:rsidP="005F76AD">
            <w:pPr>
              <w:rPr>
                <w:del w:id="9516" w:author="阿毛" w:date="2021-05-21T17:53:00Z"/>
                <w:rFonts w:ascii="標楷體" w:eastAsia="標楷體" w:hAnsi="標楷體"/>
              </w:rPr>
            </w:pPr>
          </w:p>
        </w:tc>
        <w:tc>
          <w:tcPr>
            <w:tcW w:w="299" w:type="pct"/>
          </w:tcPr>
          <w:p w14:paraId="64FF90E9" w14:textId="4DCBDA42" w:rsidR="00E24265" w:rsidRPr="00615D4B" w:rsidDel="00CB3FDD" w:rsidRDefault="00E24265" w:rsidP="005F76AD">
            <w:pPr>
              <w:rPr>
                <w:del w:id="9517" w:author="阿毛" w:date="2021-05-21T17:53:00Z"/>
                <w:rFonts w:ascii="標楷體" w:eastAsia="標楷體" w:hAnsi="標楷體"/>
              </w:rPr>
            </w:pPr>
          </w:p>
        </w:tc>
        <w:tc>
          <w:tcPr>
            <w:tcW w:w="1642" w:type="pct"/>
          </w:tcPr>
          <w:p w14:paraId="3B673813" w14:textId="2080E4E1" w:rsidR="00E24265" w:rsidRPr="00615D4B" w:rsidDel="00CB3FDD" w:rsidRDefault="00E24265" w:rsidP="005F76AD">
            <w:pPr>
              <w:rPr>
                <w:del w:id="9518" w:author="阿毛" w:date="2021-05-21T17:53:00Z"/>
                <w:rFonts w:ascii="標楷體" w:eastAsia="標楷體" w:hAnsi="標楷體"/>
              </w:rPr>
            </w:pPr>
          </w:p>
        </w:tc>
      </w:tr>
      <w:tr w:rsidR="00E24265" w:rsidRPr="00615D4B" w:rsidDel="00CB3FDD" w14:paraId="3624FB08" w14:textId="091C0C91" w:rsidTr="005F76AD">
        <w:trPr>
          <w:trHeight w:val="291"/>
          <w:jc w:val="center"/>
          <w:del w:id="9519" w:author="阿毛" w:date="2021-05-21T17:53:00Z"/>
        </w:trPr>
        <w:tc>
          <w:tcPr>
            <w:tcW w:w="219" w:type="pct"/>
          </w:tcPr>
          <w:p w14:paraId="650DA84C" w14:textId="47CA7514" w:rsidR="00E24265" w:rsidRPr="00615D4B" w:rsidDel="00CB3FDD" w:rsidRDefault="00E24265" w:rsidP="005F76AD">
            <w:pPr>
              <w:rPr>
                <w:del w:id="9520" w:author="阿毛" w:date="2021-05-21T17:53:00Z"/>
                <w:rFonts w:ascii="標楷體" w:eastAsia="標楷體" w:hAnsi="標楷體"/>
              </w:rPr>
            </w:pPr>
            <w:del w:id="9521" w:author="阿毛" w:date="2021-05-21T17:53:00Z">
              <w:r w:rsidDel="00CB3FDD">
                <w:rPr>
                  <w:rFonts w:ascii="標楷體" w:eastAsia="標楷體" w:hAnsi="標楷體" w:hint="eastAsia"/>
                </w:rPr>
                <w:delText>18</w:delText>
              </w:r>
            </w:del>
          </w:p>
        </w:tc>
        <w:tc>
          <w:tcPr>
            <w:tcW w:w="756" w:type="pct"/>
          </w:tcPr>
          <w:p w14:paraId="57FE5256" w14:textId="6B934D26" w:rsidR="00E24265" w:rsidRPr="00615D4B" w:rsidDel="00CB3FDD" w:rsidRDefault="00E24265" w:rsidP="005F76AD">
            <w:pPr>
              <w:rPr>
                <w:del w:id="9522" w:author="阿毛" w:date="2021-05-21T17:53:00Z"/>
                <w:rFonts w:ascii="標楷體" w:eastAsia="標楷體" w:hAnsi="標楷體"/>
              </w:rPr>
            </w:pPr>
            <w:del w:id="9523" w:author="阿毛" w:date="2021-05-21T17:53:00Z">
              <w:r w:rsidRPr="00902E50" w:rsidDel="00CB3FDD">
                <w:rPr>
                  <w:rFonts w:ascii="標楷體" w:eastAsia="標楷體" w:hAnsi="標楷體" w:hint="eastAsia"/>
                </w:rPr>
                <w:delText>信用貸款利息</w:delText>
              </w:r>
            </w:del>
          </w:p>
        </w:tc>
        <w:tc>
          <w:tcPr>
            <w:tcW w:w="624" w:type="pct"/>
          </w:tcPr>
          <w:p w14:paraId="52A99F35" w14:textId="0D03AD1C" w:rsidR="00E24265" w:rsidRPr="00615D4B" w:rsidDel="00CB3FDD" w:rsidRDefault="00E24265" w:rsidP="005F76AD">
            <w:pPr>
              <w:rPr>
                <w:del w:id="9524" w:author="阿毛" w:date="2021-05-21T17:53:00Z"/>
                <w:rFonts w:ascii="標楷體" w:eastAsia="標楷體" w:hAnsi="標楷體"/>
              </w:rPr>
            </w:pPr>
          </w:p>
        </w:tc>
        <w:tc>
          <w:tcPr>
            <w:tcW w:w="624" w:type="pct"/>
          </w:tcPr>
          <w:p w14:paraId="504D98A8" w14:textId="6114B9DA" w:rsidR="00E24265" w:rsidRPr="00615D4B" w:rsidDel="00CB3FDD" w:rsidRDefault="00E24265" w:rsidP="005F76AD">
            <w:pPr>
              <w:rPr>
                <w:del w:id="9525" w:author="阿毛" w:date="2021-05-21T17:53:00Z"/>
                <w:rFonts w:ascii="標楷體" w:eastAsia="標楷體" w:hAnsi="標楷體"/>
              </w:rPr>
            </w:pPr>
          </w:p>
        </w:tc>
        <w:tc>
          <w:tcPr>
            <w:tcW w:w="537" w:type="pct"/>
          </w:tcPr>
          <w:p w14:paraId="4BE64E28" w14:textId="732AC040" w:rsidR="00E24265" w:rsidRPr="00615D4B" w:rsidDel="00CB3FDD" w:rsidRDefault="00E24265" w:rsidP="005F76AD">
            <w:pPr>
              <w:rPr>
                <w:del w:id="9526" w:author="阿毛" w:date="2021-05-21T17:53:00Z"/>
                <w:rFonts w:ascii="標楷體" w:eastAsia="標楷體" w:hAnsi="標楷體"/>
              </w:rPr>
            </w:pPr>
          </w:p>
        </w:tc>
        <w:tc>
          <w:tcPr>
            <w:tcW w:w="299" w:type="pct"/>
          </w:tcPr>
          <w:p w14:paraId="5D51284D" w14:textId="4A1E5235" w:rsidR="00E24265" w:rsidRPr="00615D4B" w:rsidDel="00CB3FDD" w:rsidRDefault="00E24265" w:rsidP="005F76AD">
            <w:pPr>
              <w:rPr>
                <w:del w:id="9527" w:author="阿毛" w:date="2021-05-21T17:53:00Z"/>
                <w:rFonts w:ascii="標楷體" w:eastAsia="標楷體" w:hAnsi="標楷體"/>
              </w:rPr>
            </w:pPr>
          </w:p>
        </w:tc>
        <w:tc>
          <w:tcPr>
            <w:tcW w:w="299" w:type="pct"/>
          </w:tcPr>
          <w:p w14:paraId="0D83EEAA" w14:textId="084497F2" w:rsidR="00E24265" w:rsidRPr="00615D4B" w:rsidDel="00CB3FDD" w:rsidRDefault="00E24265" w:rsidP="005F76AD">
            <w:pPr>
              <w:rPr>
                <w:del w:id="9528" w:author="阿毛" w:date="2021-05-21T17:53:00Z"/>
                <w:rFonts w:ascii="標楷體" w:eastAsia="標楷體" w:hAnsi="標楷體"/>
              </w:rPr>
            </w:pPr>
          </w:p>
        </w:tc>
        <w:tc>
          <w:tcPr>
            <w:tcW w:w="1642" w:type="pct"/>
          </w:tcPr>
          <w:p w14:paraId="19679753" w14:textId="4A85C67A" w:rsidR="00E24265" w:rsidRPr="00615D4B" w:rsidDel="00CB3FDD" w:rsidRDefault="00E24265" w:rsidP="005F76AD">
            <w:pPr>
              <w:rPr>
                <w:del w:id="9529" w:author="阿毛" w:date="2021-05-21T17:53:00Z"/>
                <w:rFonts w:ascii="標楷體" w:eastAsia="標楷體" w:hAnsi="標楷體"/>
              </w:rPr>
            </w:pPr>
          </w:p>
        </w:tc>
      </w:tr>
      <w:tr w:rsidR="00E24265" w:rsidRPr="00615D4B" w:rsidDel="00CB3FDD" w14:paraId="1ED2EA79" w14:textId="4DB0650D" w:rsidTr="005F76AD">
        <w:trPr>
          <w:trHeight w:val="291"/>
          <w:jc w:val="center"/>
          <w:del w:id="9530" w:author="阿毛" w:date="2021-05-21T17:53:00Z"/>
        </w:trPr>
        <w:tc>
          <w:tcPr>
            <w:tcW w:w="219" w:type="pct"/>
          </w:tcPr>
          <w:p w14:paraId="43BF3E5E" w14:textId="632EA750" w:rsidR="00E24265" w:rsidRPr="00615D4B" w:rsidDel="00CB3FDD" w:rsidRDefault="00E24265" w:rsidP="005F76AD">
            <w:pPr>
              <w:rPr>
                <w:del w:id="9531" w:author="阿毛" w:date="2021-05-21T17:53:00Z"/>
                <w:rFonts w:ascii="標楷體" w:eastAsia="標楷體" w:hAnsi="標楷體"/>
              </w:rPr>
            </w:pPr>
            <w:del w:id="9532" w:author="阿毛" w:date="2021-05-21T17:53:00Z">
              <w:r w:rsidDel="00CB3FDD">
                <w:rPr>
                  <w:rFonts w:ascii="標楷體" w:eastAsia="標楷體" w:hAnsi="標楷體" w:hint="eastAsia"/>
                </w:rPr>
                <w:delText>19</w:delText>
              </w:r>
            </w:del>
          </w:p>
        </w:tc>
        <w:tc>
          <w:tcPr>
            <w:tcW w:w="756" w:type="pct"/>
          </w:tcPr>
          <w:p w14:paraId="1AC87B89" w14:textId="0E359D76" w:rsidR="00E24265" w:rsidRPr="00615D4B" w:rsidDel="00CB3FDD" w:rsidRDefault="00E24265" w:rsidP="005F76AD">
            <w:pPr>
              <w:rPr>
                <w:del w:id="9533" w:author="阿毛" w:date="2021-05-21T17:53:00Z"/>
                <w:rFonts w:ascii="標楷體" w:eastAsia="標楷體" w:hAnsi="標楷體"/>
              </w:rPr>
            </w:pPr>
            <w:del w:id="9534" w:author="阿毛" w:date="2021-05-21T17:53:00Z">
              <w:r w:rsidRPr="00902E50" w:rsidDel="00CB3FDD">
                <w:rPr>
                  <w:rFonts w:ascii="標楷體" w:eastAsia="標楷體" w:hAnsi="標楷體" w:hint="eastAsia"/>
                </w:rPr>
                <w:delText>信用貸款違約金</w:delText>
              </w:r>
            </w:del>
          </w:p>
        </w:tc>
        <w:tc>
          <w:tcPr>
            <w:tcW w:w="624" w:type="pct"/>
          </w:tcPr>
          <w:p w14:paraId="1837F304" w14:textId="39E67B74" w:rsidR="00E24265" w:rsidRPr="00615D4B" w:rsidDel="00CB3FDD" w:rsidRDefault="00E24265" w:rsidP="005F76AD">
            <w:pPr>
              <w:rPr>
                <w:del w:id="9535" w:author="阿毛" w:date="2021-05-21T17:53:00Z"/>
                <w:rFonts w:ascii="標楷體" w:eastAsia="標楷體" w:hAnsi="標楷體"/>
              </w:rPr>
            </w:pPr>
          </w:p>
        </w:tc>
        <w:tc>
          <w:tcPr>
            <w:tcW w:w="624" w:type="pct"/>
          </w:tcPr>
          <w:p w14:paraId="3572956E" w14:textId="5A1AE4D6" w:rsidR="00E24265" w:rsidRPr="00615D4B" w:rsidDel="00CB3FDD" w:rsidRDefault="00E24265" w:rsidP="005F76AD">
            <w:pPr>
              <w:rPr>
                <w:del w:id="9536" w:author="阿毛" w:date="2021-05-21T17:53:00Z"/>
                <w:rFonts w:ascii="標楷體" w:eastAsia="標楷體" w:hAnsi="標楷體"/>
              </w:rPr>
            </w:pPr>
          </w:p>
        </w:tc>
        <w:tc>
          <w:tcPr>
            <w:tcW w:w="537" w:type="pct"/>
          </w:tcPr>
          <w:p w14:paraId="07DB608D" w14:textId="54C9BB76" w:rsidR="00E24265" w:rsidRPr="00615D4B" w:rsidDel="00CB3FDD" w:rsidRDefault="00E24265" w:rsidP="005F76AD">
            <w:pPr>
              <w:rPr>
                <w:del w:id="9537" w:author="阿毛" w:date="2021-05-21T17:53:00Z"/>
                <w:rFonts w:ascii="標楷體" w:eastAsia="標楷體" w:hAnsi="標楷體"/>
              </w:rPr>
            </w:pPr>
          </w:p>
        </w:tc>
        <w:tc>
          <w:tcPr>
            <w:tcW w:w="299" w:type="pct"/>
          </w:tcPr>
          <w:p w14:paraId="0613AE8F" w14:textId="5A296FEA" w:rsidR="00E24265" w:rsidRPr="00615D4B" w:rsidDel="00CB3FDD" w:rsidRDefault="00E24265" w:rsidP="005F76AD">
            <w:pPr>
              <w:rPr>
                <w:del w:id="9538" w:author="阿毛" w:date="2021-05-21T17:53:00Z"/>
                <w:rFonts w:ascii="標楷體" w:eastAsia="標楷體" w:hAnsi="標楷體"/>
              </w:rPr>
            </w:pPr>
          </w:p>
        </w:tc>
        <w:tc>
          <w:tcPr>
            <w:tcW w:w="299" w:type="pct"/>
          </w:tcPr>
          <w:p w14:paraId="3C1C534E" w14:textId="02B739E1" w:rsidR="00E24265" w:rsidRPr="00615D4B" w:rsidDel="00CB3FDD" w:rsidRDefault="00E24265" w:rsidP="005F76AD">
            <w:pPr>
              <w:rPr>
                <w:del w:id="9539" w:author="阿毛" w:date="2021-05-21T17:53:00Z"/>
                <w:rFonts w:ascii="標楷體" w:eastAsia="標楷體" w:hAnsi="標楷體"/>
              </w:rPr>
            </w:pPr>
          </w:p>
        </w:tc>
        <w:tc>
          <w:tcPr>
            <w:tcW w:w="1642" w:type="pct"/>
          </w:tcPr>
          <w:p w14:paraId="25B4A962" w14:textId="4A34265C" w:rsidR="00E24265" w:rsidRPr="00615D4B" w:rsidDel="00CB3FDD" w:rsidRDefault="00E24265" w:rsidP="005F76AD">
            <w:pPr>
              <w:rPr>
                <w:del w:id="9540" w:author="阿毛" w:date="2021-05-21T17:53:00Z"/>
                <w:rFonts w:ascii="標楷體" w:eastAsia="標楷體" w:hAnsi="標楷體"/>
              </w:rPr>
            </w:pPr>
          </w:p>
        </w:tc>
      </w:tr>
      <w:tr w:rsidR="00E24265" w:rsidRPr="00615D4B" w:rsidDel="00CB3FDD" w14:paraId="48C9901E" w14:textId="2331909A" w:rsidTr="005F76AD">
        <w:trPr>
          <w:trHeight w:val="291"/>
          <w:jc w:val="center"/>
          <w:del w:id="9541" w:author="阿毛" w:date="2021-05-21T17:53:00Z"/>
        </w:trPr>
        <w:tc>
          <w:tcPr>
            <w:tcW w:w="219" w:type="pct"/>
          </w:tcPr>
          <w:p w14:paraId="1C79DD94" w14:textId="3595FD99" w:rsidR="00E24265" w:rsidRPr="00615D4B" w:rsidDel="00CB3FDD" w:rsidRDefault="00E24265" w:rsidP="005F76AD">
            <w:pPr>
              <w:rPr>
                <w:del w:id="9542" w:author="阿毛" w:date="2021-05-21T17:53:00Z"/>
                <w:rFonts w:ascii="標楷體" w:eastAsia="標楷體" w:hAnsi="標楷體"/>
              </w:rPr>
            </w:pPr>
            <w:del w:id="9543" w:author="阿毛" w:date="2021-05-21T17:53:00Z">
              <w:r w:rsidDel="00CB3FDD">
                <w:rPr>
                  <w:rFonts w:ascii="標楷體" w:eastAsia="標楷體" w:hAnsi="標楷體" w:hint="eastAsia"/>
                </w:rPr>
                <w:delText>20</w:delText>
              </w:r>
            </w:del>
          </w:p>
        </w:tc>
        <w:tc>
          <w:tcPr>
            <w:tcW w:w="756" w:type="pct"/>
          </w:tcPr>
          <w:p w14:paraId="0A364465" w14:textId="58EDDF80" w:rsidR="00E24265" w:rsidRPr="00615D4B" w:rsidDel="00CB3FDD" w:rsidRDefault="00E24265" w:rsidP="005F76AD">
            <w:pPr>
              <w:rPr>
                <w:del w:id="9544" w:author="阿毛" w:date="2021-05-21T17:53:00Z"/>
                <w:rFonts w:ascii="標楷體" w:eastAsia="標楷體" w:hAnsi="標楷體"/>
              </w:rPr>
            </w:pPr>
            <w:del w:id="9545" w:author="阿毛" w:date="2021-05-21T17:53:00Z">
              <w:r w:rsidRPr="00902E50" w:rsidDel="00CB3FDD">
                <w:rPr>
                  <w:rFonts w:ascii="標楷體" w:eastAsia="標楷體" w:hAnsi="標楷體" w:hint="eastAsia"/>
                </w:rPr>
                <w:delText>信用貸款其他費用</w:delText>
              </w:r>
            </w:del>
          </w:p>
        </w:tc>
        <w:tc>
          <w:tcPr>
            <w:tcW w:w="624" w:type="pct"/>
          </w:tcPr>
          <w:p w14:paraId="5EEA910F" w14:textId="38A428DD" w:rsidR="00E24265" w:rsidRPr="00615D4B" w:rsidDel="00CB3FDD" w:rsidRDefault="00E24265" w:rsidP="005F76AD">
            <w:pPr>
              <w:rPr>
                <w:del w:id="9546" w:author="阿毛" w:date="2021-05-21T17:53:00Z"/>
                <w:rFonts w:ascii="標楷體" w:eastAsia="標楷體" w:hAnsi="標楷體"/>
              </w:rPr>
            </w:pPr>
          </w:p>
        </w:tc>
        <w:tc>
          <w:tcPr>
            <w:tcW w:w="624" w:type="pct"/>
          </w:tcPr>
          <w:p w14:paraId="67CBD965" w14:textId="0CC06754" w:rsidR="00E24265" w:rsidRPr="00615D4B" w:rsidDel="00CB3FDD" w:rsidRDefault="00E24265" w:rsidP="005F76AD">
            <w:pPr>
              <w:rPr>
                <w:del w:id="9547" w:author="阿毛" w:date="2021-05-21T17:53:00Z"/>
                <w:rFonts w:ascii="標楷體" w:eastAsia="標楷體" w:hAnsi="標楷體"/>
              </w:rPr>
            </w:pPr>
          </w:p>
        </w:tc>
        <w:tc>
          <w:tcPr>
            <w:tcW w:w="537" w:type="pct"/>
          </w:tcPr>
          <w:p w14:paraId="125FD594" w14:textId="4C48A81A" w:rsidR="00E24265" w:rsidRPr="00615D4B" w:rsidDel="00CB3FDD" w:rsidRDefault="00E24265" w:rsidP="005F76AD">
            <w:pPr>
              <w:rPr>
                <w:del w:id="9548" w:author="阿毛" w:date="2021-05-21T17:53:00Z"/>
                <w:rFonts w:ascii="標楷體" w:eastAsia="標楷體" w:hAnsi="標楷體"/>
              </w:rPr>
            </w:pPr>
          </w:p>
        </w:tc>
        <w:tc>
          <w:tcPr>
            <w:tcW w:w="299" w:type="pct"/>
          </w:tcPr>
          <w:p w14:paraId="01915919" w14:textId="1A65DC31" w:rsidR="00E24265" w:rsidRPr="00615D4B" w:rsidDel="00CB3FDD" w:rsidRDefault="00E24265" w:rsidP="005F76AD">
            <w:pPr>
              <w:rPr>
                <w:del w:id="9549" w:author="阿毛" w:date="2021-05-21T17:53:00Z"/>
                <w:rFonts w:ascii="標楷體" w:eastAsia="標楷體" w:hAnsi="標楷體"/>
              </w:rPr>
            </w:pPr>
          </w:p>
        </w:tc>
        <w:tc>
          <w:tcPr>
            <w:tcW w:w="299" w:type="pct"/>
          </w:tcPr>
          <w:p w14:paraId="4013CEC0" w14:textId="50BD091C" w:rsidR="00E24265" w:rsidRPr="00615D4B" w:rsidDel="00CB3FDD" w:rsidRDefault="00E24265" w:rsidP="005F76AD">
            <w:pPr>
              <w:rPr>
                <w:del w:id="9550" w:author="阿毛" w:date="2021-05-21T17:53:00Z"/>
                <w:rFonts w:ascii="標楷體" w:eastAsia="標楷體" w:hAnsi="標楷體"/>
              </w:rPr>
            </w:pPr>
          </w:p>
        </w:tc>
        <w:tc>
          <w:tcPr>
            <w:tcW w:w="1642" w:type="pct"/>
          </w:tcPr>
          <w:p w14:paraId="52EF7E35" w14:textId="7F1351AF" w:rsidR="00E24265" w:rsidRPr="00615D4B" w:rsidDel="00CB3FDD" w:rsidRDefault="00E24265" w:rsidP="005F76AD">
            <w:pPr>
              <w:rPr>
                <w:del w:id="9551" w:author="阿毛" w:date="2021-05-21T17:53:00Z"/>
                <w:rFonts w:ascii="標楷體" w:eastAsia="標楷體" w:hAnsi="標楷體"/>
              </w:rPr>
            </w:pPr>
          </w:p>
        </w:tc>
      </w:tr>
      <w:tr w:rsidR="00E24265" w:rsidRPr="00615D4B" w:rsidDel="00CB3FDD" w14:paraId="42F54E1F" w14:textId="7D0D4320" w:rsidTr="005F76AD">
        <w:trPr>
          <w:trHeight w:val="291"/>
          <w:jc w:val="center"/>
          <w:del w:id="9552" w:author="阿毛" w:date="2021-05-21T17:53:00Z"/>
        </w:trPr>
        <w:tc>
          <w:tcPr>
            <w:tcW w:w="219" w:type="pct"/>
          </w:tcPr>
          <w:p w14:paraId="77AAB912" w14:textId="7002DA5A" w:rsidR="00E24265" w:rsidRPr="00615D4B" w:rsidDel="00CB3FDD" w:rsidRDefault="00E24265" w:rsidP="005F76AD">
            <w:pPr>
              <w:rPr>
                <w:del w:id="9553" w:author="阿毛" w:date="2021-05-21T17:53:00Z"/>
                <w:rFonts w:ascii="標楷體" w:eastAsia="標楷體" w:hAnsi="標楷體"/>
              </w:rPr>
            </w:pPr>
            <w:del w:id="9554" w:author="阿毛" w:date="2021-05-21T17:53:00Z">
              <w:r w:rsidDel="00CB3FDD">
                <w:rPr>
                  <w:rFonts w:ascii="標楷體" w:eastAsia="標楷體" w:hAnsi="標楷體" w:hint="eastAsia"/>
                </w:rPr>
                <w:delText>21</w:delText>
              </w:r>
            </w:del>
          </w:p>
        </w:tc>
        <w:tc>
          <w:tcPr>
            <w:tcW w:w="756" w:type="pct"/>
          </w:tcPr>
          <w:p w14:paraId="6B8AD023" w14:textId="13AAD338" w:rsidR="00E24265" w:rsidRPr="00615D4B" w:rsidDel="00CB3FDD" w:rsidRDefault="00E24265" w:rsidP="005F76AD">
            <w:pPr>
              <w:rPr>
                <w:del w:id="9555" w:author="阿毛" w:date="2021-05-21T17:53:00Z"/>
                <w:rFonts w:ascii="標楷體" w:eastAsia="標楷體" w:hAnsi="標楷體"/>
              </w:rPr>
            </w:pPr>
            <w:del w:id="9556" w:author="阿毛" w:date="2021-05-21T17:53:00Z">
              <w:r w:rsidRPr="00902E50" w:rsidDel="00CB3FDD">
                <w:rPr>
                  <w:rFonts w:ascii="標楷體" w:eastAsia="標楷體" w:hAnsi="標楷體" w:hint="eastAsia"/>
                </w:rPr>
                <w:delText>現金卡本金</w:delText>
              </w:r>
            </w:del>
          </w:p>
        </w:tc>
        <w:tc>
          <w:tcPr>
            <w:tcW w:w="624" w:type="pct"/>
          </w:tcPr>
          <w:p w14:paraId="475FBE6F" w14:textId="1B75DA2C" w:rsidR="00E24265" w:rsidRPr="00615D4B" w:rsidDel="00CB3FDD" w:rsidRDefault="00E24265" w:rsidP="005F76AD">
            <w:pPr>
              <w:rPr>
                <w:del w:id="9557" w:author="阿毛" w:date="2021-05-21T17:53:00Z"/>
                <w:rFonts w:ascii="標楷體" w:eastAsia="標楷體" w:hAnsi="標楷體"/>
              </w:rPr>
            </w:pPr>
          </w:p>
        </w:tc>
        <w:tc>
          <w:tcPr>
            <w:tcW w:w="624" w:type="pct"/>
          </w:tcPr>
          <w:p w14:paraId="3F197B92" w14:textId="133F80C3" w:rsidR="00E24265" w:rsidRPr="00615D4B" w:rsidDel="00CB3FDD" w:rsidRDefault="00E24265" w:rsidP="005F76AD">
            <w:pPr>
              <w:rPr>
                <w:del w:id="9558" w:author="阿毛" w:date="2021-05-21T17:53:00Z"/>
                <w:rFonts w:ascii="標楷體" w:eastAsia="標楷體" w:hAnsi="標楷體"/>
              </w:rPr>
            </w:pPr>
          </w:p>
        </w:tc>
        <w:tc>
          <w:tcPr>
            <w:tcW w:w="537" w:type="pct"/>
          </w:tcPr>
          <w:p w14:paraId="4FA6624F" w14:textId="063B63DA" w:rsidR="00E24265" w:rsidRPr="00615D4B" w:rsidDel="00CB3FDD" w:rsidRDefault="00E24265" w:rsidP="005F76AD">
            <w:pPr>
              <w:rPr>
                <w:del w:id="9559" w:author="阿毛" w:date="2021-05-21T17:53:00Z"/>
                <w:rFonts w:ascii="標楷體" w:eastAsia="標楷體" w:hAnsi="標楷體"/>
              </w:rPr>
            </w:pPr>
          </w:p>
        </w:tc>
        <w:tc>
          <w:tcPr>
            <w:tcW w:w="299" w:type="pct"/>
          </w:tcPr>
          <w:p w14:paraId="3D165B79" w14:textId="2F725FB6" w:rsidR="00E24265" w:rsidRPr="00615D4B" w:rsidDel="00CB3FDD" w:rsidRDefault="00E24265" w:rsidP="005F76AD">
            <w:pPr>
              <w:rPr>
                <w:del w:id="9560" w:author="阿毛" w:date="2021-05-21T17:53:00Z"/>
                <w:rFonts w:ascii="標楷體" w:eastAsia="標楷體" w:hAnsi="標楷體"/>
              </w:rPr>
            </w:pPr>
          </w:p>
        </w:tc>
        <w:tc>
          <w:tcPr>
            <w:tcW w:w="299" w:type="pct"/>
          </w:tcPr>
          <w:p w14:paraId="1DC00494" w14:textId="51CEA7D3" w:rsidR="00E24265" w:rsidRPr="00615D4B" w:rsidDel="00CB3FDD" w:rsidRDefault="00E24265" w:rsidP="005F76AD">
            <w:pPr>
              <w:rPr>
                <w:del w:id="9561" w:author="阿毛" w:date="2021-05-21T17:53:00Z"/>
                <w:rFonts w:ascii="標楷體" w:eastAsia="標楷體" w:hAnsi="標楷體"/>
              </w:rPr>
            </w:pPr>
          </w:p>
        </w:tc>
        <w:tc>
          <w:tcPr>
            <w:tcW w:w="1642" w:type="pct"/>
          </w:tcPr>
          <w:p w14:paraId="6A7C7083" w14:textId="00093A46" w:rsidR="00E24265" w:rsidRPr="00615D4B" w:rsidDel="00CB3FDD" w:rsidRDefault="00E24265" w:rsidP="005F76AD">
            <w:pPr>
              <w:rPr>
                <w:del w:id="9562" w:author="阿毛" w:date="2021-05-21T17:53:00Z"/>
                <w:rFonts w:ascii="標楷體" w:eastAsia="標楷體" w:hAnsi="標楷體"/>
              </w:rPr>
            </w:pPr>
          </w:p>
        </w:tc>
      </w:tr>
      <w:tr w:rsidR="00E24265" w:rsidRPr="00615D4B" w:rsidDel="00CB3FDD" w14:paraId="3A5EA981" w14:textId="340D8896" w:rsidTr="005F76AD">
        <w:trPr>
          <w:trHeight w:val="291"/>
          <w:jc w:val="center"/>
          <w:del w:id="9563" w:author="阿毛" w:date="2021-05-21T17:53:00Z"/>
        </w:trPr>
        <w:tc>
          <w:tcPr>
            <w:tcW w:w="219" w:type="pct"/>
          </w:tcPr>
          <w:p w14:paraId="57C2D0C1" w14:textId="0D8EA86B" w:rsidR="00E24265" w:rsidRPr="00615D4B" w:rsidDel="00CB3FDD" w:rsidRDefault="00E24265" w:rsidP="005F76AD">
            <w:pPr>
              <w:rPr>
                <w:del w:id="9564" w:author="阿毛" w:date="2021-05-21T17:53:00Z"/>
                <w:rFonts w:ascii="標楷體" w:eastAsia="標楷體" w:hAnsi="標楷體"/>
              </w:rPr>
            </w:pPr>
            <w:del w:id="9565" w:author="阿毛" w:date="2021-05-21T17:53:00Z">
              <w:r w:rsidDel="00CB3FDD">
                <w:rPr>
                  <w:rFonts w:ascii="標楷體" w:eastAsia="標楷體" w:hAnsi="標楷體" w:hint="eastAsia"/>
                </w:rPr>
                <w:delText>22</w:delText>
              </w:r>
            </w:del>
          </w:p>
        </w:tc>
        <w:tc>
          <w:tcPr>
            <w:tcW w:w="756" w:type="pct"/>
          </w:tcPr>
          <w:p w14:paraId="67CF5F9E" w14:textId="074B89B5" w:rsidR="00E24265" w:rsidRPr="00615D4B" w:rsidDel="00CB3FDD" w:rsidRDefault="00E24265" w:rsidP="005F76AD">
            <w:pPr>
              <w:rPr>
                <w:del w:id="9566" w:author="阿毛" w:date="2021-05-21T17:53:00Z"/>
                <w:rFonts w:ascii="標楷體" w:eastAsia="標楷體" w:hAnsi="標楷體"/>
              </w:rPr>
            </w:pPr>
            <w:del w:id="9567" w:author="阿毛" w:date="2021-05-21T17:53:00Z">
              <w:r w:rsidRPr="00902E50" w:rsidDel="00CB3FDD">
                <w:rPr>
                  <w:rFonts w:ascii="標楷體" w:eastAsia="標楷體" w:hAnsi="標楷體" w:hint="eastAsia"/>
                </w:rPr>
                <w:delText>現金卡利息</w:delText>
              </w:r>
            </w:del>
          </w:p>
        </w:tc>
        <w:tc>
          <w:tcPr>
            <w:tcW w:w="624" w:type="pct"/>
          </w:tcPr>
          <w:p w14:paraId="199412A2" w14:textId="77EE9FC2" w:rsidR="00E24265" w:rsidRPr="00615D4B" w:rsidDel="00CB3FDD" w:rsidRDefault="00E24265" w:rsidP="005F76AD">
            <w:pPr>
              <w:rPr>
                <w:del w:id="9568" w:author="阿毛" w:date="2021-05-21T17:53:00Z"/>
                <w:rFonts w:ascii="標楷體" w:eastAsia="標楷體" w:hAnsi="標楷體"/>
              </w:rPr>
            </w:pPr>
          </w:p>
        </w:tc>
        <w:tc>
          <w:tcPr>
            <w:tcW w:w="624" w:type="pct"/>
          </w:tcPr>
          <w:p w14:paraId="609B8959" w14:textId="1873C41C" w:rsidR="00E24265" w:rsidRPr="00615D4B" w:rsidDel="00CB3FDD" w:rsidRDefault="00E24265" w:rsidP="005F76AD">
            <w:pPr>
              <w:rPr>
                <w:del w:id="9569" w:author="阿毛" w:date="2021-05-21T17:53:00Z"/>
                <w:rFonts w:ascii="標楷體" w:eastAsia="標楷體" w:hAnsi="標楷體"/>
              </w:rPr>
            </w:pPr>
          </w:p>
        </w:tc>
        <w:tc>
          <w:tcPr>
            <w:tcW w:w="537" w:type="pct"/>
          </w:tcPr>
          <w:p w14:paraId="49F0F386" w14:textId="2C373453" w:rsidR="00E24265" w:rsidRPr="00615D4B" w:rsidDel="00CB3FDD" w:rsidRDefault="00E24265" w:rsidP="005F76AD">
            <w:pPr>
              <w:rPr>
                <w:del w:id="9570" w:author="阿毛" w:date="2021-05-21T17:53:00Z"/>
                <w:rFonts w:ascii="標楷體" w:eastAsia="標楷體" w:hAnsi="標楷體"/>
              </w:rPr>
            </w:pPr>
          </w:p>
        </w:tc>
        <w:tc>
          <w:tcPr>
            <w:tcW w:w="299" w:type="pct"/>
          </w:tcPr>
          <w:p w14:paraId="3BBB2D81" w14:textId="5CDF18EF" w:rsidR="00E24265" w:rsidRPr="00615D4B" w:rsidDel="00CB3FDD" w:rsidRDefault="00E24265" w:rsidP="005F76AD">
            <w:pPr>
              <w:rPr>
                <w:del w:id="9571" w:author="阿毛" w:date="2021-05-21T17:53:00Z"/>
                <w:rFonts w:ascii="標楷體" w:eastAsia="標楷體" w:hAnsi="標楷體"/>
              </w:rPr>
            </w:pPr>
          </w:p>
        </w:tc>
        <w:tc>
          <w:tcPr>
            <w:tcW w:w="299" w:type="pct"/>
          </w:tcPr>
          <w:p w14:paraId="16CD6ED4" w14:textId="75CC7F48" w:rsidR="00E24265" w:rsidRPr="00615D4B" w:rsidDel="00CB3FDD" w:rsidRDefault="00E24265" w:rsidP="005F76AD">
            <w:pPr>
              <w:rPr>
                <w:del w:id="9572" w:author="阿毛" w:date="2021-05-21T17:53:00Z"/>
                <w:rFonts w:ascii="標楷體" w:eastAsia="標楷體" w:hAnsi="標楷體"/>
              </w:rPr>
            </w:pPr>
          </w:p>
        </w:tc>
        <w:tc>
          <w:tcPr>
            <w:tcW w:w="1642" w:type="pct"/>
          </w:tcPr>
          <w:p w14:paraId="622180FF" w14:textId="413BF407" w:rsidR="00E24265" w:rsidRPr="00615D4B" w:rsidDel="00CB3FDD" w:rsidRDefault="00E24265" w:rsidP="005F76AD">
            <w:pPr>
              <w:rPr>
                <w:del w:id="9573" w:author="阿毛" w:date="2021-05-21T17:53:00Z"/>
                <w:rFonts w:ascii="標楷體" w:eastAsia="標楷體" w:hAnsi="標楷體"/>
              </w:rPr>
            </w:pPr>
          </w:p>
        </w:tc>
      </w:tr>
      <w:tr w:rsidR="00E24265" w:rsidRPr="00615D4B" w:rsidDel="00CB3FDD" w14:paraId="5E36EE8D" w14:textId="3D6D59E7" w:rsidTr="005F76AD">
        <w:trPr>
          <w:trHeight w:val="291"/>
          <w:jc w:val="center"/>
          <w:del w:id="9574" w:author="阿毛" w:date="2021-05-21T17:53:00Z"/>
        </w:trPr>
        <w:tc>
          <w:tcPr>
            <w:tcW w:w="219" w:type="pct"/>
          </w:tcPr>
          <w:p w14:paraId="5C997ECC" w14:textId="0624A072" w:rsidR="00E24265" w:rsidRPr="00615D4B" w:rsidDel="00CB3FDD" w:rsidRDefault="00E24265" w:rsidP="005F76AD">
            <w:pPr>
              <w:rPr>
                <w:del w:id="9575" w:author="阿毛" w:date="2021-05-21T17:53:00Z"/>
                <w:rFonts w:ascii="標楷體" w:eastAsia="標楷體" w:hAnsi="標楷體"/>
              </w:rPr>
            </w:pPr>
            <w:del w:id="9576" w:author="阿毛" w:date="2021-05-21T17:53:00Z">
              <w:r w:rsidDel="00CB3FDD">
                <w:rPr>
                  <w:rFonts w:ascii="標楷體" w:eastAsia="標楷體" w:hAnsi="標楷體" w:hint="eastAsia"/>
                </w:rPr>
                <w:delText>23</w:delText>
              </w:r>
            </w:del>
          </w:p>
        </w:tc>
        <w:tc>
          <w:tcPr>
            <w:tcW w:w="756" w:type="pct"/>
          </w:tcPr>
          <w:p w14:paraId="07A23626" w14:textId="203B85DA" w:rsidR="00E24265" w:rsidRPr="00615D4B" w:rsidDel="00CB3FDD" w:rsidRDefault="00E24265" w:rsidP="005F76AD">
            <w:pPr>
              <w:rPr>
                <w:del w:id="9577" w:author="阿毛" w:date="2021-05-21T17:53:00Z"/>
                <w:rFonts w:ascii="標楷體" w:eastAsia="標楷體" w:hAnsi="標楷體"/>
              </w:rPr>
            </w:pPr>
            <w:del w:id="9578" w:author="阿毛" w:date="2021-05-21T17:53:00Z">
              <w:r w:rsidRPr="00902E50" w:rsidDel="00CB3FDD">
                <w:rPr>
                  <w:rFonts w:ascii="標楷體" w:eastAsia="標楷體" w:hAnsi="標楷體" w:hint="eastAsia"/>
                </w:rPr>
                <w:delText>現金卡違約金</w:delText>
              </w:r>
            </w:del>
          </w:p>
        </w:tc>
        <w:tc>
          <w:tcPr>
            <w:tcW w:w="624" w:type="pct"/>
          </w:tcPr>
          <w:p w14:paraId="750401B4" w14:textId="268AC3FA" w:rsidR="00E24265" w:rsidRPr="00615D4B" w:rsidDel="00CB3FDD" w:rsidRDefault="00E24265" w:rsidP="005F76AD">
            <w:pPr>
              <w:rPr>
                <w:del w:id="9579" w:author="阿毛" w:date="2021-05-21T17:53:00Z"/>
                <w:rFonts w:ascii="標楷體" w:eastAsia="標楷體" w:hAnsi="標楷體"/>
              </w:rPr>
            </w:pPr>
          </w:p>
        </w:tc>
        <w:tc>
          <w:tcPr>
            <w:tcW w:w="624" w:type="pct"/>
          </w:tcPr>
          <w:p w14:paraId="35C2558B" w14:textId="348D281C" w:rsidR="00E24265" w:rsidRPr="00615D4B" w:rsidDel="00CB3FDD" w:rsidRDefault="00E24265" w:rsidP="005F76AD">
            <w:pPr>
              <w:rPr>
                <w:del w:id="9580" w:author="阿毛" w:date="2021-05-21T17:53:00Z"/>
                <w:rFonts w:ascii="標楷體" w:eastAsia="標楷體" w:hAnsi="標楷體"/>
              </w:rPr>
            </w:pPr>
          </w:p>
        </w:tc>
        <w:tc>
          <w:tcPr>
            <w:tcW w:w="537" w:type="pct"/>
          </w:tcPr>
          <w:p w14:paraId="7B5898C6" w14:textId="26488F4B" w:rsidR="00E24265" w:rsidRPr="00615D4B" w:rsidDel="00CB3FDD" w:rsidRDefault="00E24265" w:rsidP="005F76AD">
            <w:pPr>
              <w:rPr>
                <w:del w:id="9581" w:author="阿毛" w:date="2021-05-21T17:53:00Z"/>
                <w:rFonts w:ascii="標楷體" w:eastAsia="標楷體" w:hAnsi="標楷體"/>
              </w:rPr>
            </w:pPr>
          </w:p>
        </w:tc>
        <w:tc>
          <w:tcPr>
            <w:tcW w:w="299" w:type="pct"/>
          </w:tcPr>
          <w:p w14:paraId="10E9D79F" w14:textId="48ADF0E9" w:rsidR="00E24265" w:rsidRPr="00615D4B" w:rsidDel="00CB3FDD" w:rsidRDefault="00E24265" w:rsidP="005F76AD">
            <w:pPr>
              <w:rPr>
                <w:del w:id="9582" w:author="阿毛" w:date="2021-05-21T17:53:00Z"/>
                <w:rFonts w:ascii="標楷體" w:eastAsia="標楷體" w:hAnsi="標楷體"/>
              </w:rPr>
            </w:pPr>
          </w:p>
        </w:tc>
        <w:tc>
          <w:tcPr>
            <w:tcW w:w="299" w:type="pct"/>
          </w:tcPr>
          <w:p w14:paraId="7601B39E" w14:textId="53FFEB1E" w:rsidR="00E24265" w:rsidRPr="00615D4B" w:rsidDel="00CB3FDD" w:rsidRDefault="00E24265" w:rsidP="005F76AD">
            <w:pPr>
              <w:rPr>
                <w:del w:id="9583" w:author="阿毛" w:date="2021-05-21T17:53:00Z"/>
                <w:rFonts w:ascii="標楷體" w:eastAsia="標楷體" w:hAnsi="標楷體"/>
              </w:rPr>
            </w:pPr>
          </w:p>
        </w:tc>
        <w:tc>
          <w:tcPr>
            <w:tcW w:w="1642" w:type="pct"/>
          </w:tcPr>
          <w:p w14:paraId="3A54B1D4" w14:textId="1BEBBAE3" w:rsidR="00E24265" w:rsidRPr="00615D4B" w:rsidDel="00CB3FDD" w:rsidRDefault="00E24265" w:rsidP="005F76AD">
            <w:pPr>
              <w:rPr>
                <w:del w:id="9584" w:author="阿毛" w:date="2021-05-21T17:53:00Z"/>
                <w:rFonts w:ascii="標楷體" w:eastAsia="標楷體" w:hAnsi="標楷體"/>
              </w:rPr>
            </w:pPr>
          </w:p>
        </w:tc>
      </w:tr>
      <w:tr w:rsidR="00E24265" w:rsidRPr="00615D4B" w:rsidDel="00CB3FDD" w14:paraId="772CDBA8" w14:textId="5C131EA1" w:rsidTr="005F76AD">
        <w:trPr>
          <w:trHeight w:val="291"/>
          <w:jc w:val="center"/>
          <w:del w:id="9585" w:author="阿毛" w:date="2021-05-21T17:53:00Z"/>
        </w:trPr>
        <w:tc>
          <w:tcPr>
            <w:tcW w:w="219" w:type="pct"/>
          </w:tcPr>
          <w:p w14:paraId="7C6A7D92" w14:textId="609FA2CE" w:rsidR="00E24265" w:rsidRPr="00615D4B" w:rsidDel="00CB3FDD" w:rsidRDefault="00E24265" w:rsidP="005F76AD">
            <w:pPr>
              <w:rPr>
                <w:del w:id="9586" w:author="阿毛" w:date="2021-05-21T17:53:00Z"/>
                <w:rFonts w:ascii="標楷體" w:eastAsia="標楷體" w:hAnsi="標楷體"/>
              </w:rPr>
            </w:pPr>
            <w:del w:id="9587" w:author="阿毛" w:date="2021-05-21T17:53:00Z">
              <w:r w:rsidDel="00CB3FDD">
                <w:rPr>
                  <w:rFonts w:ascii="標楷體" w:eastAsia="標楷體" w:hAnsi="標楷體" w:hint="eastAsia"/>
                </w:rPr>
                <w:delText>24</w:delText>
              </w:r>
            </w:del>
          </w:p>
        </w:tc>
        <w:tc>
          <w:tcPr>
            <w:tcW w:w="756" w:type="pct"/>
          </w:tcPr>
          <w:p w14:paraId="1C604EE4" w14:textId="11C0D50D" w:rsidR="00E24265" w:rsidRPr="00615D4B" w:rsidDel="00CB3FDD" w:rsidRDefault="00E24265" w:rsidP="005F76AD">
            <w:pPr>
              <w:rPr>
                <w:del w:id="9588" w:author="阿毛" w:date="2021-05-21T17:53:00Z"/>
                <w:rFonts w:ascii="標楷體" w:eastAsia="標楷體" w:hAnsi="標楷體"/>
              </w:rPr>
            </w:pPr>
            <w:del w:id="9589" w:author="阿毛" w:date="2021-05-21T17:53:00Z">
              <w:r w:rsidRPr="00902E50" w:rsidDel="00CB3FDD">
                <w:rPr>
                  <w:rFonts w:ascii="標楷體" w:eastAsia="標楷體" w:hAnsi="標楷體" w:hint="eastAsia"/>
                </w:rPr>
                <w:delText>現金卡其他費用</w:delText>
              </w:r>
            </w:del>
          </w:p>
        </w:tc>
        <w:tc>
          <w:tcPr>
            <w:tcW w:w="624" w:type="pct"/>
          </w:tcPr>
          <w:p w14:paraId="35BF3641" w14:textId="2DBA1031" w:rsidR="00E24265" w:rsidRPr="00615D4B" w:rsidDel="00CB3FDD" w:rsidRDefault="00E24265" w:rsidP="005F76AD">
            <w:pPr>
              <w:rPr>
                <w:del w:id="9590" w:author="阿毛" w:date="2021-05-21T17:53:00Z"/>
                <w:rFonts w:ascii="標楷體" w:eastAsia="標楷體" w:hAnsi="標楷體"/>
              </w:rPr>
            </w:pPr>
          </w:p>
        </w:tc>
        <w:tc>
          <w:tcPr>
            <w:tcW w:w="624" w:type="pct"/>
          </w:tcPr>
          <w:p w14:paraId="039122A6" w14:textId="560BF1AE" w:rsidR="00E24265" w:rsidRPr="00615D4B" w:rsidDel="00CB3FDD" w:rsidRDefault="00E24265" w:rsidP="005F76AD">
            <w:pPr>
              <w:rPr>
                <w:del w:id="9591" w:author="阿毛" w:date="2021-05-21T17:53:00Z"/>
                <w:rFonts w:ascii="標楷體" w:eastAsia="標楷體" w:hAnsi="標楷體"/>
              </w:rPr>
            </w:pPr>
          </w:p>
        </w:tc>
        <w:tc>
          <w:tcPr>
            <w:tcW w:w="537" w:type="pct"/>
          </w:tcPr>
          <w:p w14:paraId="71EAF545" w14:textId="23437DCC" w:rsidR="00E24265" w:rsidRPr="00615D4B" w:rsidDel="00CB3FDD" w:rsidRDefault="00E24265" w:rsidP="005F76AD">
            <w:pPr>
              <w:rPr>
                <w:del w:id="9592" w:author="阿毛" w:date="2021-05-21T17:53:00Z"/>
                <w:rFonts w:ascii="標楷體" w:eastAsia="標楷體" w:hAnsi="標楷體"/>
              </w:rPr>
            </w:pPr>
          </w:p>
        </w:tc>
        <w:tc>
          <w:tcPr>
            <w:tcW w:w="299" w:type="pct"/>
          </w:tcPr>
          <w:p w14:paraId="5DD05665" w14:textId="6F3DCFED" w:rsidR="00E24265" w:rsidRPr="00615D4B" w:rsidDel="00CB3FDD" w:rsidRDefault="00E24265" w:rsidP="005F76AD">
            <w:pPr>
              <w:rPr>
                <w:del w:id="9593" w:author="阿毛" w:date="2021-05-21T17:53:00Z"/>
                <w:rFonts w:ascii="標楷體" w:eastAsia="標楷體" w:hAnsi="標楷體"/>
              </w:rPr>
            </w:pPr>
          </w:p>
        </w:tc>
        <w:tc>
          <w:tcPr>
            <w:tcW w:w="299" w:type="pct"/>
          </w:tcPr>
          <w:p w14:paraId="1C8F4420" w14:textId="315EA89E" w:rsidR="00E24265" w:rsidRPr="00615D4B" w:rsidDel="00CB3FDD" w:rsidRDefault="00E24265" w:rsidP="005F76AD">
            <w:pPr>
              <w:rPr>
                <w:del w:id="9594" w:author="阿毛" w:date="2021-05-21T17:53:00Z"/>
                <w:rFonts w:ascii="標楷體" w:eastAsia="標楷體" w:hAnsi="標楷體"/>
              </w:rPr>
            </w:pPr>
          </w:p>
        </w:tc>
        <w:tc>
          <w:tcPr>
            <w:tcW w:w="1642" w:type="pct"/>
          </w:tcPr>
          <w:p w14:paraId="3F353486" w14:textId="17777012" w:rsidR="00E24265" w:rsidRPr="00615D4B" w:rsidDel="00CB3FDD" w:rsidRDefault="00E24265" w:rsidP="005F76AD">
            <w:pPr>
              <w:rPr>
                <w:del w:id="9595" w:author="阿毛" w:date="2021-05-21T17:53:00Z"/>
                <w:rFonts w:ascii="標楷體" w:eastAsia="標楷體" w:hAnsi="標楷體"/>
              </w:rPr>
            </w:pPr>
          </w:p>
        </w:tc>
      </w:tr>
      <w:tr w:rsidR="00E24265" w:rsidRPr="00615D4B" w:rsidDel="00CB3FDD" w14:paraId="7EE23F93" w14:textId="25CF556B" w:rsidTr="005F76AD">
        <w:trPr>
          <w:trHeight w:val="291"/>
          <w:jc w:val="center"/>
          <w:del w:id="9596" w:author="阿毛" w:date="2021-05-21T17:53:00Z"/>
        </w:trPr>
        <w:tc>
          <w:tcPr>
            <w:tcW w:w="219" w:type="pct"/>
          </w:tcPr>
          <w:p w14:paraId="0EF3BA37" w14:textId="42AF5B71" w:rsidR="00E24265" w:rsidRPr="00615D4B" w:rsidDel="00CB3FDD" w:rsidRDefault="00E24265" w:rsidP="005F76AD">
            <w:pPr>
              <w:rPr>
                <w:del w:id="9597" w:author="阿毛" w:date="2021-05-21T17:53:00Z"/>
                <w:rFonts w:ascii="標楷體" w:eastAsia="標楷體" w:hAnsi="標楷體"/>
              </w:rPr>
            </w:pPr>
            <w:del w:id="9598" w:author="阿毛" w:date="2021-05-21T17:53:00Z">
              <w:r w:rsidDel="00CB3FDD">
                <w:rPr>
                  <w:rFonts w:ascii="標楷體" w:eastAsia="標楷體" w:hAnsi="標楷體" w:hint="eastAsia"/>
                </w:rPr>
                <w:delText>25</w:delText>
              </w:r>
            </w:del>
          </w:p>
        </w:tc>
        <w:tc>
          <w:tcPr>
            <w:tcW w:w="756" w:type="pct"/>
          </w:tcPr>
          <w:p w14:paraId="373B7EF6" w14:textId="1685A367" w:rsidR="00E24265" w:rsidRPr="00615D4B" w:rsidDel="00CB3FDD" w:rsidRDefault="00E24265" w:rsidP="005F76AD">
            <w:pPr>
              <w:rPr>
                <w:del w:id="9599" w:author="阿毛" w:date="2021-05-21T17:53:00Z"/>
                <w:rFonts w:ascii="標楷體" w:eastAsia="標楷體" w:hAnsi="標楷體"/>
              </w:rPr>
            </w:pPr>
            <w:del w:id="9600" w:author="阿毛" w:date="2021-05-21T17:53:00Z">
              <w:r w:rsidRPr="00902E50" w:rsidDel="00CB3FDD">
                <w:rPr>
                  <w:rFonts w:ascii="標楷體" w:eastAsia="標楷體" w:hAnsi="標楷體" w:hint="eastAsia"/>
                </w:rPr>
                <w:delText>信用卡本金</w:delText>
              </w:r>
            </w:del>
          </w:p>
        </w:tc>
        <w:tc>
          <w:tcPr>
            <w:tcW w:w="624" w:type="pct"/>
          </w:tcPr>
          <w:p w14:paraId="008278F1" w14:textId="1FDA54F3" w:rsidR="00E24265" w:rsidRPr="00615D4B" w:rsidDel="00CB3FDD" w:rsidRDefault="00E24265" w:rsidP="005F76AD">
            <w:pPr>
              <w:rPr>
                <w:del w:id="9601" w:author="阿毛" w:date="2021-05-21T17:53:00Z"/>
                <w:rFonts w:ascii="標楷體" w:eastAsia="標楷體" w:hAnsi="標楷體"/>
              </w:rPr>
            </w:pPr>
          </w:p>
        </w:tc>
        <w:tc>
          <w:tcPr>
            <w:tcW w:w="624" w:type="pct"/>
          </w:tcPr>
          <w:p w14:paraId="2866534D" w14:textId="15F9C067" w:rsidR="00E24265" w:rsidRPr="00615D4B" w:rsidDel="00CB3FDD" w:rsidRDefault="00E24265" w:rsidP="005F76AD">
            <w:pPr>
              <w:rPr>
                <w:del w:id="9602" w:author="阿毛" w:date="2021-05-21T17:53:00Z"/>
                <w:rFonts w:ascii="標楷體" w:eastAsia="標楷體" w:hAnsi="標楷體"/>
              </w:rPr>
            </w:pPr>
          </w:p>
        </w:tc>
        <w:tc>
          <w:tcPr>
            <w:tcW w:w="537" w:type="pct"/>
          </w:tcPr>
          <w:p w14:paraId="789668B8" w14:textId="2956E5E4" w:rsidR="00E24265" w:rsidRPr="00615D4B" w:rsidDel="00CB3FDD" w:rsidRDefault="00E24265" w:rsidP="005F76AD">
            <w:pPr>
              <w:rPr>
                <w:del w:id="9603" w:author="阿毛" w:date="2021-05-21T17:53:00Z"/>
                <w:rFonts w:ascii="標楷體" w:eastAsia="標楷體" w:hAnsi="標楷體"/>
              </w:rPr>
            </w:pPr>
          </w:p>
        </w:tc>
        <w:tc>
          <w:tcPr>
            <w:tcW w:w="299" w:type="pct"/>
          </w:tcPr>
          <w:p w14:paraId="3D3C4594" w14:textId="05BE37B2" w:rsidR="00E24265" w:rsidRPr="00615D4B" w:rsidDel="00CB3FDD" w:rsidRDefault="00E24265" w:rsidP="005F76AD">
            <w:pPr>
              <w:rPr>
                <w:del w:id="9604" w:author="阿毛" w:date="2021-05-21T17:53:00Z"/>
                <w:rFonts w:ascii="標楷體" w:eastAsia="標楷體" w:hAnsi="標楷體"/>
              </w:rPr>
            </w:pPr>
          </w:p>
        </w:tc>
        <w:tc>
          <w:tcPr>
            <w:tcW w:w="299" w:type="pct"/>
          </w:tcPr>
          <w:p w14:paraId="4C462232" w14:textId="6D6B4F4C" w:rsidR="00E24265" w:rsidRPr="00615D4B" w:rsidDel="00CB3FDD" w:rsidRDefault="00E24265" w:rsidP="005F76AD">
            <w:pPr>
              <w:rPr>
                <w:del w:id="9605" w:author="阿毛" w:date="2021-05-21T17:53:00Z"/>
                <w:rFonts w:ascii="標楷體" w:eastAsia="標楷體" w:hAnsi="標楷體"/>
              </w:rPr>
            </w:pPr>
          </w:p>
        </w:tc>
        <w:tc>
          <w:tcPr>
            <w:tcW w:w="1642" w:type="pct"/>
          </w:tcPr>
          <w:p w14:paraId="399AB36D" w14:textId="48CE1A2F" w:rsidR="00E24265" w:rsidRPr="00615D4B" w:rsidDel="00CB3FDD" w:rsidRDefault="00E24265" w:rsidP="005F76AD">
            <w:pPr>
              <w:rPr>
                <w:del w:id="9606" w:author="阿毛" w:date="2021-05-21T17:53:00Z"/>
                <w:rFonts w:ascii="標楷體" w:eastAsia="標楷體" w:hAnsi="標楷體"/>
              </w:rPr>
            </w:pPr>
          </w:p>
        </w:tc>
      </w:tr>
      <w:tr w:rsidR="00E24265" w:rsidRPr="00615D4B" w:rsidDel="00CB3FDD" w14:paraId="2474DB71" w14:textId="56346A68" w:rsidTr="005F76AD">
        <w:trPr>
          <w:trHeight w:val="291"/>
          <w:jc w:val="center"/>
          <w:del w:id="9607" w:author="阿毛" w:date="2021-05-21T17:53:00Z"/>
        </w:trPr>
        <w:tc>
          <w:tcPr>
            <w:tcW w:w="219" w:type="pct"/>
          </w:tcPr>
          <w:p w14:paraId="48ADE895" w14:textId="65E046C9" w:rsidR="00E24265" w:rsidRPr="00615D4B" w:rsidDel="00CB3FDD" w:rsidRDefault="00E24265" w:rsidP="005F76AD">
            <w:pPr>
              <w:rPr>
                <w:del w:id="9608" w:author="阿毛" w:date="2021-05-21T17:53:00Z"/>
                <w:rFonts w:ascii="標楷體" w:eastAsia="標楷體" w:hAnsi="標楷體"/>
              </w:rPr>
            </w:pPr>
            <w:del w:id="9609" w:author="阿毛" w:date="2021-05-21T17:53:00Z">
              <w:r w:rsidDel="00CB3FDD">
                <w:rPr>
                  <w:rFonts w:ascii="標楷體" w:eastAsia="標楷體" w:hAnsi="標楷體" w:hint="eastAsia"/>
                </w:rPr>
                <w:delText>26</w:delText>
              </w:r>
            </w:del>
          </w:p>
        </w:tc>
        <w:tc>
          <w:tcPr>
            <w:tcW w:w="756" w:type="pct"/>
          </w:tcPr>
          <w:p w14:paraId="52C07179" w14:textId="2841965C" w:rsidR="00E24265" w:rsidRPr="00615D4B" w:rsidDel="00CB3FDD" w:rsidRDefault="00E24265" w:rsidP="005F76AD">
            <w:pPr>
              <w:rPr>
                <w:del w:id="9610" w:author="阿毛" w:date="2021-05-21T17:53:00Z"/>
                <w:rFonts w:ascii="標楷體" w:eastAsia="標楷體" w:hAnsi="標楷體"/>
              </w:rPr>
            </w:pPr>
            <w:del w:id="9611" w:author="阿毛" w:date="2021-05-21T17:53:00Z">
              <w:r w:rsidRPr="00902E50" w:rsidDel="00CB3FDD">
                <w:rPr>
                  <w:rFonts w:ascii="標楷體" w:eastAsia="標楷體" w:hAnsi="標楷體" w:hint="eastAsia"/>
                </w:rPr>
                <w:delText>信用卡利息</w:delText>
              </w:r>
            </w:del>
          </w:p>
        </w:tc>
        <w:tc>
          <w:tcPr>
            <w:tcW w:w="624" w:type="pct"/>
          </w:tcPr>
          <w:p w14:paraId="3BCE0487" w14:textId="77320981" w:rsidR="00E24265" w:rsidRPr="00615D4B" w:rsidDel="00CB3FDD" w:rsidRDefault="00E24265" w:rsidP="005F76AD">
            <w:pPr>
              <w:rPr>
                <w:del w:id="9612" w:author="阿毛" w:date="2021-05-21T17:53:00Z"/>
                <w:rFonts w:ascii="標楷體" w:eastAsia="標楷體" w:hAnsi="標楷體"/>
              </w:rPr>
            </w:pPr>
          </w:p>
        </w:tc>
        <w:tc>
          <w:tcPr>
            <w:tcW w:w="624" w:type="pct"/>
          </w:tcPr>
          <w:p w14:paraId="69907327" w14:textId="55A3A202" w:rsidR="00E24265" w:rsidRPr="00615D4B" w:rsidDel="00CB3FDD" w:rsidRDefault="00E24265" w:rsidP="005F76AD">
            <w:pPr>
              <w:rPr>
                <w:del w:id="9613" w:author="阿毛" w:date="2021-05-21T17:53:00Z"/>
                <w:rFonts w:ascii="標楷體" w:eastAsia="標楷體" w:hAnsi="標楷體"/>
              </w:rPr>
            </w:pPr>
          </w:p>
        </w:tc>
        <w:tc>
          <w:tcPr>
            <w:tcW w:w="537" w:type="pct"/>
          </w:tcPr>
          <w:p w14:paraId="659E7D47" w14:textId="018B0238" w:rsidR="00E24265" w:rsidRPr="00615D4B" w:rsidDel="00CB3FDD" w:rsidRDefault="00E24265" w:rsidP="005F76AD">
            <w:pPr>
              <w:rPr>
                <w:del w:id="9614" w:author="阿毛" w:date="2021-05-21T17:53:00Z"/>
                <w:rFonts w:ascii="標楷體" w:eastAsia="標楷體" w:hAnsi="標楷體"/>
              </w:rPr>
            </w:pPr>
          </w:p>
        </w:tc>
        <w:tc>
          <w:tcPr>
            <w:tcW w:w="299" w:type="pct"/>
          </w:tcPr>
          <w:p w14:paraId="0C38EC08" w14:textId="4CE0C981" w:rsidR="00E24265" w:rsidRPr="00615D4B" w:rsidDel="00CB3FDD" w:rsidRDefault="00E24265" w:rsidP="005F76AD">
            <w:pPr>
              <w:rPr>
                <w:del w:id="9615" w:author="阿毛" w:date="2021-05-21T17:53:00Z"/>
                <w:rFonts w:ascii="標楷體" w:eastAsia="標楷體" w:hAnsi="標楷體"/>
              </w:rPr>
            </w:pPr>
          </w:p>
        </w:tc>
        <w:tc>
          <w:tcPr>
            <w:tcW w:w="299" w:type="pct"/>
          </w:tcPr>
          <w:p w14:paraId="7EC39D35" w14:textId="669F2551" w:rsidR="00E24265" w:rsidRPr="00615D4B" w:rsidDel="00CB3FDD" w:rsidRDefault="00E24265" w:rsidP="005F76AD">
            <w:pPr>
              <w:rPr>
                <w:del w:id="9616" w:author="阿毛" w:date="2021-05-21T17:53:00Z"/>
                <w:rFonts w:ascii="標楷體" w:eastAsia="標楷體" w:hAnsi="標楷體"/>
              </w:rPr>
            </w:pPr>
          </w:p>
        </w:tc>
        <w:tc>
          <w:tcPr>
            <w:tcW w:w="1642" w:type="pct"/>
          </w:tcPr>
          <w:p w14:paraId="31730433" w14:textId="0267765C" w:rsidR="00E24265" w:rsidRPr="00615D4B" w:rsidDel="00CB3FDD" w:rsidRDefault="00E24265" w:rsidP="005F76AD">
            <w:pPr>
              <w:rPr>
                <w:del w:id="9617" w:author="阿毛" w:date="2021-05-21T17:53:00Z"/>
                <w:rFonts w:ascii="標楷體" w:eastAsia="標楷體" w:hAnsi="標楷體"/>
              </w:rPr>
            </w:pPr>
          </w:p>
        </w:tc>
      </w:tr>
      <w:tr w:rsidR="00E24265" w:rsidRPr="00615D4B" w:rsidDel="00CB3FDD" w14:paraId="2CF5D2EB" w14:textId="01C75F39" w:rsidTr="005F76AD">
        <w:trPr>
          <w:trHeight w:val="291"/>
          <w:jc w:val="center"/>
          <w:del w:id="9618" w:author="阿毛" w:date="2021-05-21T17:53:00Z"/>
        </w:trPr>
        <w:tc>
          <w:tcPr>
            <w:tcW w:w="219" w:type="pct"/>
          </w:tcPr>
          <w:p w14:paraId="32133965" w14:textId="26956FD5" w:rsidR="00E24265" w:rsidRPr="00615D4B" w:rsidDel="00CB3FDD" w:rsidRDefault="00E24265" w:rsidP="005F76AD">
            <w:pPr>
              <w:rPr>
                <w:del w:id="9619" w:author="阿毛" w:date="2021-05-21T17:53:00Z"/>
                <w:rFonts w:ascii="標楷體" w:eastAsia="標楷體" w:hAnsi="標楷體"/>
              </w:rPr>
            </w:pPr>
            <w:del w:id="9620" w:author="阿毛" w:date="2021-05-21T17:53:00Z">
              <w:r w:rsidDel="00CB3FDD">
                <w:rPr>
                  <w:rFonts w:ascii="標楷體" w:eastAsia="標楷體" w:hAnsi="標楷體" w:hint="eastAsia"/>
                </w:rPr>
                <w:delText>27</w:delText>
              </w:r>
            </w:del>
          </w:p>
        </w:tc>
        <w:tc>
          <w:tcPr>
            <w:tcW w:w="756" w:type="pct"/>
          </w:tcPr>
          <w:p w14:paraId="268DAC23" w14:textId="0BE4304A" w:rsidR="00E24265" w:rsidRPr="00615D4B" w:rsidDel="00CB3FDD" w:rsidRDefault="00E24265" w:rsidP="005F76AD">
            <w:pPr>
              <w:rPr>
                <w:del w:id="9621" w:author="阿毛" w:date="2021-05-21T17:53:00Z"/>
                <w:rFonts w:ascii="標楷體" w:eastAsia="標楷體" w:hAnsi="標楷體"/>
              </w:rPr>
            </w:pPr>
            <w:del w:id="9622" w:author="阿毛" w:date="2021-05-21T17:53:00Z">
              <w:r w:rsidRPr="00902E50" w:rsidDel="00CB3FDD">
                <w:rPr>
                  <w:rFonts w:ascii="標楷體" w:eastAsia="標楷體" w:hAnsi="標楷體" w:hint="eastAsia"/>
                </w:rPr>
                <w:delText>信用卡違約金</w:delText>
              </w:r>
            </w:del>
          </w:p>
        </w:tc>
        <w:tc>
          <w:tcPr>
            <w:tcW w:w="624" w:type="pct"/>
          </w:tcPr>
          <w:p w14:paraId="24118964" w14:textId="4C1D4BD1" w:rsidR="00E24265" w:rsidRPr="00615D4B" w:rsidDel="00CB3FDD" w:rsidRDefault="00E24265" w:rsidP="005F76AD">
            <w:pPr>
              <w:rPr>
                <w:del w:id="9623" w:author="阿毛" w:date="2021-05-21T17:53:00Z"/>
                <w:rFonts w:ascii="標楷體" w:eastAsia="標楷體" w:hAnsi="標楷體"/>
              </w:rPr>
            </w:pPr>
          </w:p>
        </w:tc>
        <w:tc>
          <w:tcPr>
            <w:tcW w:w="624" w:type="pct"/>
          </w:tcPr>
          <w:p w14:paraId="4FD09087" w14:textId="1AF26EF7" w:rsidR="00E24265" w:rsidRPr="00615D4B" w:rsidDel="00CB3FDD" w:rsidRDefault="00E24265" w:rsidP="005F76AD">
            <w:pPr>
              <w:rPr>
                <w:del w:id="9624" w:author="阿毛" w:date="2021-05-21T17:53:00Z"/>
                <w:rFonts w:ascii="標楷體" w:eastAsia="標楷體" w:hAnsi="標楷體"/>
              </w:rPr>
            </w:pPr>
          </w:p>
        </w:tc>
        <w:tc>
          <w:tcPr>
            <w:tcW w:w="537" w:type="pct"/>
          </w:tcPr>
          <w:p w14:paraId="0F4564A9" w14:textId="6197ABA2" w:rsidR="00E24265" w:rsidRPr="00615D4B" w:rsidDel="00CB3FDD" w:rsidRDefault="00E24265" w:rsidP="005F76AD">
            <w:pPr>
              <w:rPr>
                <w:del w:id="9625" w:author="阿毛" w:date="2021-05-21T17:53:00Z"/>
                <w:rFonts w:ascii="標楷體" w:eastAsia="標楷體" w:hAnsi="標楷體"/>
              </w:rPr>
            </w:pPr>
          </w:p>
        </w:tc>
        <w:tc>
          <w:tcPr>
            <w:tcW w:w="299" w:type="pct"/>
          </w:tcPr>
          <w:p w14:paraId="74336429" w14:textId="12A03EA5" w:rsidR="00E24265" w:rsidRPr="00615D4B" w:rsidDel="00CB3FDD" w:rsidRDefault="00E24265" w:rsidP="005F76AD">
            <w:pPr>
              <w:rPr>
                <w:del w:id="9626" w:author="阿毛" w:date="2021-05-21T17:53:00Z"/>
                <w:rFonts w:ascii="標楷體" w:eastAsia="標楷體" w:hAnsi="標楷體"/>
              </w:rPr>
            </w:pPr>
          </w:p>
        </w:tc>
        <w:tc>
          <w:tcPr>
            <w:tcW w:w="299" w:type="pct"/>
          </w:tcPr>
          <w:p w14:paraId="72965EA5" w14:textId="288FFCC9" w:rsidR="00E24265" w:rsidRPr="00615D4B" w:rsidDel="00CB3FDD" w:rsidRDefault="00E24265" w:rsidP="005F76AD">
            <w:pPr>
              <w:rPr>
                <w:del w:id="9627" w:author="阿毛" w:date="2021-05-21T17:53:00Z"/>
                <w:rFonts w:ascii="標楷體" w:eastAsia="標楷體" w:hAnsi="標楷體"/>
              </w:rPr>
            </w:pPr>
          </w:p>
        </w:tc>
        <w:tc>
          <w:tcPr>
            <w:tcW w:w="1642" w:type="pct"/>
          </w:tcPr>
          <w:p w14:paraId="0DB9D38F" w14:textId="36E17161" w:rsidR="00E24265" w:rsidRPr="00615D4B" w:rsidDel="00CB3FDD" w:rsidRDefault="00E24265" w:rsidP="005F76AD">
            <w:pPr>
              <w:rPr>
                <w:del w:id="9628" w:author="阿毛" w:date="2021-05-21T17:53:00Z"/>
                <w:rFonts w:ascii="標楷體" w:eastAsia="標楷體" w:hAnsi="標楷體"/>
              </w:rPr>
            </w:pPr>
          </w:p>
        </w:tc>
      </w:tr>
      <w:tr w:rsidR="00E24265" w:rsidRPr="00615D4B" w:rsidDel="00CB3FDD" w14:paraId="5BD97C9C" w14:textId="16311DCB" w:rsidTr="005F76AD">
        <w:trPr>
          <w:trHeight w:val="291"/>
          <w:jc w:val="center"/>
          <w:del w:id="9629" w:author="阿毛" w:date="2021-05-21T17:53:00Z"/>
        </w:trPr>
        <w:tc>
          <w:tcPr>
            <w:tcW w:w="219" w:type="pct"/>
          </w:tcPr>
          <w:p w14:paraId="6DA93D29" w14:textId="10333F2F" w:rsidR="00E24265" w:rsidRPr="00615D4B" w:rsidDel="00CB3FDD" w:rsidRDefault="00E24265" w:rsidP="005F76AD">
            <w:pPr>
              <w:rPr>
                <w:del w:id="9630" w:author="阿毛" w:date="2021-05-21T17:53:00Z"/>
                <w:rFonts w:ascii="標楷體" w:eastAsia="標楷體" w:hAnsi="標楷體"/>
              </w:rPr>
            </w:pPr>
            <w:del w:id="9631" w:author="阿毛" w:date="2021-05-21T17:53:00Z">
              <w:r w:rsidDel="00CB3FDD">
                <w:rPr>
                  <w:rFonts w:ascii="標楷體" w:eastAsia="標楷體" w:hAnsi="標楷體" w:hint="eastAsia"/>
                </w:rPr>
                <w:delText>28</w:delText>
              </w:r>
            </w:del>
          </w:p>
        </w:tc>
        <w:tc>
          <w:tcPr>
            <w:tcW w:w="756" w:type="pct"/>
          </w:tcPr>
          <w:p w14:paraId="109C4C27" w14:textId="6ED4094C" w:rsidR="00E24265" w:rsidRPr="00615D4B" w:rsidDel="00CB3FDD" w:rsidRDefault="00E24265" w:rsidP="005F76AD">
            <w:pPr>
              <w:rPr>
                <w:del w:id="9632" w:author="阿毛" w:date="2021-05-21T17:53:00Z"/>
                <w:rFonts w:ascii="標楷體" w:eastAsia="標楷體" w:hAnsi="標楷體"/>
              </w:rPr>
            </w:pPr>
            <w:del w:id="9633" w:author="阿毛" w:date="2021-05-21T17:53:00Z">
              <w:r w:rsidRPr="00902E50" w:rsidDel="00CB3FDD">
                <w:rPr>
                  <w:rFonts w:ascii="標楷體" w:eastAsia="標楷體" w:hAnsi="標楷體" w:hint="eastAsia"/>
                </w:rPr>
                <w:delText>信用卡其他費用</w:delText>
              </w:r>
            </w:del>
          </w:p>
        </w:tc>
        <w:tc>
          <w:tcPr>
            <w:tcW w:w="624" w:type="pct"/>
          </w:tcPr>
          <w:p w14:paraId="57222A31" w14:textId="57759601" w:rsidR="00E24265" w:rsidRPr="00615D4B" w:rsidDel="00CB3FDD" w:rsidRDefault="00E24265" w:rsidP="005F76AD">
            <w:pPr>
              <w:rPr>
                <w:del w:id="9634" w:author="阿毛" w:date="2021-05-21T17:53:00Z"/>
                <w:rFonts w:ascii="標楷體" w:eastAsia="標楷體" w:hAnsi="標楷體"/>
              </w:rPr>
            </w:pPr>
          </w:p>
        </w:tc>
        <w:tc>
          <w:tcPr>
            <w:tcW w:w="624" w:type="pct"/>
          </w:tcPr>
          <w:p w14:paraId="54B97237" w14:textId="550885B2" w:rsidR="00E24265" w:rsidRPr="00615D4B" w:rsidDel="00CB3FDD" w:rsidRDefault="00E24265" w:rsidP="005F76AD">
            <w:pPr>
              <w:rPr>
                <w:del w:id="9635" w:author="阿毛" w:date="2021-05-21T17:53:00Z"/>
                <w:rFonts w:ascii="標楷體" w:eastAsia="標楷體" w:hAnsi="標楷體"/>
              </w:rPr>
            </w:pPr>
          </w:p>
        </w:tc>
        <w:tc>
          <w:tcPr>
            <w:tcW w:w="537" w:type="pct"/>
          </w:tcPr>
          <w:p w14:paraId="695F8EB4" w14:textId="42FDD5A1" w:rsidR="00E24265" w:rsidRPr="00615D4B" w:rsidDel="00CB3FDD" w:rsidRDefault="00E24265" w:rsidP="005F76AD">
            <w:pPr>
              <w:rPr>
                <w:del w:id="9636" w:author="阿毛" w:date="2021-05-21T17:53:00Z"/>
                <w:rFonts w:ascii="標楷體" w:eastAsia="標楷體" w:hAnsi="標楷體"/>
              </w:rPr>
            </w:pPr>
          </w:p>
        </w:tc>
        <w:tc>
          <w:tcPr>
            <w:tcW w:w="299" w:type="pct"/>
          </w:tcPr>
          <w:p w14:paraId="11F290B8" w14:textId="1EF964C5" w:rsidR="00E24265" w:rsidRPr="00615D4B" w:rsidDel="00CB3FDD" w:rsidRDefault="00E24265" w:rsidP="005F76AD">
            <w:pPr>
              <w:rPr>
                <w:del w:id="9637" w:author="阿毛" w:date="2021-05-21T17:53:00Z"/>
                <w:rFonts w:ascii="標楷體" w:eastAsia="標楷體" w:hAnsi="標楷體"/>
              </w:rPr>
            </w:pPr>
          </w:p>
        </w:tc>
        <w:tc>
          <w:tcPr>
            <w:tcW w:w="299" w:type="pct"/>
          </w:tcPr>
          <w:p w14:paraId="21A6A9F4" w14:textId="609BA6E4" w:rsidR="00E24265" w:rsidRPr="00615D4B" w:rsidDel="00CB3FDD" w:rsidRDefault="00E24265" w:rsidP="005F76AD">
            <w:pPr>
              <w:rPr>
                <w:del w:id="9638" w:author="阿毛" w:date="2021-05-21T17:53:00Z"/>
                <w:rFonts w:ascii="標楷體" w:eastAsia="標楷體" w:hAnsi="標楷體"/>
              </w:rPr>
            </w:pPr>
          </w:p>
        </w:tc>
        <w:tc>
          <w:tcPr>
            <w:tcW w:w="1642" w:type="pct"/>
          </w:tcPr>
          <w:p w14:paraId="11D2B795" w14:textId="4E5E640D" w:rsidR="00E24265" w:rsidRPr="00615D4B" w:rsidDel="00CB3FDD" w:rsidRDefault="00E24265" w:rsidP="005F76AD">
            <w:pPr>
              <w:rPr>
                <w:del w:id="9639" w:author="阿毛" w:date="2021-05-21T17:53:00Z"/>
                <w:rFonts w:ascii="標楷體" w:eastAsia="標楷體" w:hAnsi="標楷體"/>
              </w:rPr>
            </w:pPr>
          </w:p>
        </w:tc>
      </w:tr>
      <w:tr w:rsidR="00E24265" w:rsidRPr="00615D4B" w:rsidDel="00CB3FDD" w14:paraId="12B913B3" w14:textId="35C6165B" w:rsidTr="005F76AD">
        <w:trPr>
          <w:trHeight w:val="291"/>
          <w:jc w:val="center"/>
          <w:del w:id="9640" w:author="阿毛" w:date="2021-05-21T17:53:00Z"/>
        </w:trPr>
        <w:tc>
          <w:tcPr>
            <w:tcW w:w="219" w:type="pct"/>
          </w:tcPr>
          <w:p w14:paraId="418E5054" w14:textId="32B41FFC" w:rsidR="00E24265" w:rsidRPr="00615D4B" w:rsidDel="00CB3FDD" w:rsidRDefault="00E24265" w:rsidP="005F76AD">
            <w:pPr>
              <w:rPr>
                <w:del w:id="9641" w:author="阿毛" w:date="2021-05-21T17:53:00Z"/>
                <w:rFonts w:ascii="標楷體" w:eastAsia="標楷體" w:hAnsi="標楷體"/>
              </w:rPr>
            </w:pPr>
            <w:del w:id="9642" w:author="阿毛" w:date="2021-05-21T17:53:00Z">
              <w:r w:rsidDel="00CB3FDD">
                <w:rPr>
                  <w:rFonts w:ascii="標楷體" w:eastAsia="標楷體" w:hAnsi="標楷體" w:hint="eastAsia"/>
                </w:rPr>
                <w:delText>29</w:delText>
              </w:r>
            </w:del>
          </w:p>
        </w:tc>
        <w:tc>
          <w:tcPr>
            <w:tcW w:w="756" w:type="pct"/>
          </w:tcPr>
          <w:p w14:paraId="0BAC7053" w14:textId="21E47098" w:rsidR="00E24265" w:rsidRPr="00615D4B" w:rsidDel="00CB3FDD" w:rsidRDefault="00E24265" w:rsidP="005F76AD">
            <w:pPr>
              <w:rPr>
                <w:del w:id="9643" w:author="阿毛" w:date="2021-05-21T17:53:00Z"/>
                <w:rFonts w:ascii="標楷體" w:eastAsia="標楷體" w:hAnsi="標楷體"/>
              </w:rPr>
            </w:pPr>
            <w:del w:id="9644" w:author="阿毛" w:date="2021-05-21T17:53:00Z">
              <w:r w:rsidRPr="00902E50" w:rsidDel="00CB3FDD">
                <w:rPr>
                  <w:rFonts w:ascii="標楷體" w:eastAsia="標楷體" w:hAnsi="標楷體" w:hint="eastAsia"/>
                </w:rPr>
                <w:delText>轉JCIC文字檔日期</w:delText>
              </w:r>
            </w:del>
          </w:p>
        </w:tc>
        <w:tc>
          <w:tcPr>
            <w:tcW w:w="624" w:type="pct"/>
          </w:tcPr>
          <w:p w14:paraId="715DD067" w14:textId="53C04B10" w:rsidR="00E24265" w:rsidRPr="00615D4B" w:rsidDel="00CB3FDD" w:rsidRDefault="00E24265" w:rsidP="005F76AD">
            <w:pPr>
              <w:rPr>
                <w:del w:id="9645" w:author="阿毛" w:date="2021-05-21T17:53:00Z"/>
                <w:rFonts w:ascii="標楷體" w:eastAsia="標楷體" w:hAnsi="標楷體"/>
              </w:rPr>
            </w:pPr>
          </w:p>
        </w:tc>
        <w:tc>
          <w:tcPr>
            <w:tcW w:w="624" w:type="pct"/>
          </w:tcPr>
          <w:p w14:paraId="3710FEB9" w14:textId="130C8878" w:rsidR="00E24265" w:rsidRPr="00615D4B" w:rsidDel="00CB3FDD" w:rsidRDefault="00E24265" w:rsidP="005F76AD">
            <w:pPr>
              <w:rPr>
                <w:del w:id="9646" w:author="阿毛" w:date="2021-05-21T17:53:00Z"/>
                <w:rFonts w:ascii="標楷體" w:eastAsia="標楷體" w:hAnsi="標楷體"/>
              </w:rPr>
            </w:pPr>
          </w:p>
        </w:tc>
        <w:tc>
          <w:tcPr>
            <w:tcW w:w="537" w:type="pct"/>
          </w:tcPr>
          <w:p w14:paraId="2208CA10" w14:textId="62DC2D65" w:rsidR="00E24265" w:rsidRPr="00615D4B" w:rsidDel="00CB3FDD" w:rsidRDefault="00E24265" w:rsidP="005F76AD">
            <w:pPr>
              <w:rPr>
                <w:del w:id="9647" w:author="阿毛" w:date="2021-05-21T17:53:00Z"/>
                <w:rFonts w:ascii="標楷體" w:eastAsia="標楷體" w:hAnsi="標楷體"/>
              </w:rPr>
            </w:pPr>
          </w:p>
        </w:tc>
        <w:tc>
          <w:tcPr>
            <w:tcW w:w="299" w:type="pct"/>
          </w:tcPr>
          <w:p w14:paraId="463C8CE5" w14:textId="33C678AC" w:rsidR="00E24265" w:rsidRPr="00615D4B" w:rsidDel="00CB3FDD" w:rsidRDefault="00E24265" w:rsidP="005F76AD">
            <w:pPr>
              <w:rPr>
                <w:del w:id="9648" w:author="阿毛" w:date="2021-05-21T17:53:00Z"/>
                <w:rFonts w:ascii="標楷體" w:eastAsia="標楷體" w:hAnsi="標楷體"/>
              </w:rPr>
            </w:pPr>
          </w:p>
        </w:tc>
        <w:tc>
          <w:tcPr>
            <w:tcW w:w="299" w:type="pct"/>
          </w:tcPr>
          <w:p w14:paraId="1BF6192A" w14:textId="6010376C" w:rsidR="00E24265" w:rsidRPr="00615D4B" w:rsidDel="00CB3FDD" w:rsidRDefault="00E24265" w:rsidP="005F76AD">
            <w:pPr>
              <w:rPr>
                <w:del w:id="9649" w:author="阿毛" w:date="2021-05-21T17:53:00Z"/>
                <w:rFonts w:ascii="標楷體" w:eastAsia="標楷體" w:hAnsi="標楷體"/>
              </w:rPr>
            </w:pPr>
          </w:p>
        </w:tc>
        <w:tc>
          <w:tcPr>
            <w:tcW w:w="1642" w:type="pct"/>
          </w:tcPr>
          <w:p w14:paraId="4B303048" w14:textId="692B1B60" w:rsidR="00E24265" w:rsidRPr="00615D4B" w:rsidDel="00CB3FDD" w:rsidRDefault="00E24265" w:rsidP="005F76AD">
            <w:pPr>
              <w:rPr>
                <w:del w:id="9650" w:author="阿毛" w:date="2021-05-21T17:53:00Z"/>
                <w:rFonts w:ascii="標楷體" w:eastAsia="標楷體" w:hAnsi="標楷體"/>
              </w:rPr>
            </w:pPr>
          </w:p>
        </w:tc>
      </w:tr>
    </w:tbl>
    <w:p w14:paraId="61356FD3" w14:textId="0B546ACB" w:rsidR="00E24265" w:rsidDel="00CB3FDD" w:rsidRDefault="00E24265" w:rsidP="00F62379">
      <w:pPr>
        <w:pStyle w:val="42"/>
        <w:spacing w:after="72"/>
        <w:ind w:leftChars="0" w:left="0"/>
        <w:rPr>
          <w:del w:id="9651" w:author="阿毛" w:date="2021-05-21T17:53:00Z"/>
          <w:rFonts w:hAnsi="標楷體"/>
        </w:rPr>
      </w:pPr>
    </w:p>
    <w:p w14:paraId="5A0FDB86" w14:textId="2C5BEAF8" w:rsidR="00E24265" w:rsidDel="00CB3FDD" w:rsidRDefault="00E24265">
      <w:pPr>
        <w:widowControl/>
        <w:rPr>
          <w:del w:id="9652" w:author="阿毛" w:date="2021-05-21T17:53:00Z"/>
          <w:rFonts w:ascii="Arial" w:eastAsia="標楷體" w:hAnsi="標楷體" w:cs="標楷體"/>
          <w:kern w:val="0"/>
          <w:szCs w:val="28"/>
        </w:rPr>
      </w:pPr>
      <w:del w:id="9653" w:author="阿毛" w:date="2021-05-21T17:53:00Z">
        <w:r w:rsidDel="00CB3FDD">
          <w:rPr>
            <w:rFonts w:hAnsi="標楷體"/>
          </w:rPr>
          <w:br w:type="page"/>
        </w:r>
      </w:del>
    </w:p>
    <w:p w14:paraId="2D6596C5" w14:textId="5CD40789" w:rsidR="00E24265" w:rsidRPr="00A03472" w:rsidDel="00CB3FDD" w:rsidRDefault="00E24265">
      <w:pPr>
        <w:pStyle w:val="3"/>
        <w:numPr>
          <w:ilvl w:val="2"/>
          <w:numId w:val="90"/>
        </w:numPr>
        <w:rPr>
          <w:del w:id="9654" w:author="阿毛" w:date="2021-05-21T17:53:00Z"/>
          <w:rFonts w:ascii="標楷體" w:hAnsi="標楷體"/>
        </w:rPr>
        <w:pPrChange w:id="9655" w:author="智誠 楊" w:date="2021-05-10T09:49:00Z">
          <w:pPr>
            <w:pStyle w:val="3"/>
            <w:numPr>
              <w:ilvl w:val="2"/>
              <w:numId w:val="1"/>
            </w:numPr>
            <w:ind w:left="1247" w:hanging="680"/>
          </w:pPr>
        </w:pPrChange>
      </w:pPr>
      <w:del w:id="9656" w:author="阿毛" w:date="2021-05-21T17:53:00Z">
        <w:r w:rsidDel="00CB3FDD">
          <w:rPr>
            <w:rFonts w:ascii="標楷體" w:hAnsi="標楷體"/>
          </w:rPr>
          <w:lastRenderedPageBreak/>
          <w:delText>L</w:delText>
        </w:r>
        <w:r w:rsidDel="00CB3FDD">
          <w:rPr>
            <w:rFonts w:ascii="標楷體" w:hAnsi="標楷體" w:hint="eastAsia"/>
          </w:rPr>
          <w:delText>8304</w:delText>
        </w:r>
        <w:r w:rsidRPr="0028052D" w:rsidDel="00CB3FDD">
          <w:rPr>
            <w:rFonts w:ascii="標楷體" w:hAnsi="標楷體" w:hint="eastAsia"/>
          </w:rPr>
          <w:delText>回報有擔保債權金額資料</w:delText>
        </w:r>
      </w:del>
    </w:p>
    <w:p w14:paraId="2D55DD68" w14:textId="1356DFEB" w:rsidR="00E24265" w:rsidRPr="003972CE" w:rsidDel="00CB3FDD" w:rsidRDefault="00E24265">
      <w:pPr>
        <w:pStyle w:val="a"/>
        <w:rPr>
          <w:del w:id="9657" w:author="阿毛" w:date="2021-05-21T17:53:00Z"/>
        </w:rPr>
      </w:pPr>
      <w:del w:id="9658"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A8BCEA2" w14:textId="24083999" w:rsidTr="005F76AD">
        <w:trPr>
          <w:trHeight w:val="277"/>
          <w:del w:id="965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21BB074" w14:textId="09574388" w:rsidR="00E24265" w:rsidRPr="00615D4B" w:rsidDel="00CB3FDD" w:rsidRDefault="00E24265" w:rsidP="005F76AD">
            <w:pPr>
              <w:rPr>
                <w:del w:id="9660" w:author="阿毛" w:date="2021-05-21T17:53:00Z"/>
                <w:rFonts w:ascii="標楷體" w:eastAsia="標楷體" w:hAnsi="標楷體"/>
              </w:rPr>
            </w:pPr>
            <w:del w:id="9661"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B4D2B89" w14:textId="1D175AEF" w:rsidR="00E24265" w:rsidRPr="00615D4B" w:rsidDel="00CB3FDD" w:rsidRDefault="00E24265" w:rsidP="005F76AD">
            <w:pPr>
              <w:rPr>
                <w:del w:id="9662" w:author="阿毛" w:date="2021-05-21T17:53:00Z"/>
                <w:rFonts w:ascii="標楷體" w:eastAsia="標楷體" w:hAnsi="標楷體"/>
              </w:rPr>
            </w:pPr>
            <w:del w:id="9663" w:author="阿毛" w:date="2021-05-21T17:53:00Z">
              <w:r w:rsidRPr="0028052D" w:rsidDel="00CB3FDD">
                <w:rPr>
                  <w:rFonts w:ascii="標楷體" w:eastAsia="標楷體" w:hAnsi="標楷體" w:hint="eastAsia"/>
                </w:rPr>
                <w:delText>回報有擔保債權金額資料</w:delText>
              </w:r>
            </w:del>
          </w:p>
        </w:tc>
      </w:tr>
      <w:tr w:rsidR="00E24265" w:rsidRPr="00615D4B" w:rsidDel="00CB3FDD" w14:paraId="44222767" w14:textId="24A6A2CD" w:rsidTr="005F76AD">
        <w:trPr>
          <w:trHeight w:val="277"/>
          <w:del w:id="966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082E89A" w14:textId="28EB3B86" w:rsidR="00E24265" w:rsidRPr="00615D4B" w:rsidDel="00CB3FDD" w:rsidRDefault="00E24265" w:rsidP="005F76AD">
            <w:pPr>
              <w:rPr>
                <w:del w:id="9665" w:author="阿毛" w:date="2021-05-21T17:53:00Z"/>
                <w:rFonts w:ascii="標楷體" w:eastAsia="標楷體" w:hAnsi="標楷體"/>
              </w:rPr>
            </w:pPr>
            <w:del w:id="9666"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9224E49" w14:textId="63573C06" w:rsidR="00E24265" w:rsidRPr="00615D4B" w:rsidDel="00CB3FDD" w:rsidRDefault="00E24265" w:rsidP="005F76AD">
            <w:pPr>
              <w:rPr>
                <w:del w:id="9667" w:author="阿毛" w:date="2021-05-21T17:53:00Z"/>
                <w:rFonts w:ascii="標楷體" w:eastAsia="標楷體" w:hAnsi="標楷體"/>
              </w:rPr>
            </w:pPr>
          </w:p>
        </w:tc>
      </w:tr>
      <w:tr w:rsidR="00E24265" w:rsidRPr="00615D4B" w:rsidDel="00CB3FDD" w14:paraId="05F93089" w14:textId="0434B532" w:rsidTr="005F76AD">
        <w:trPr>
          <w:trHeight w:val="773"/>
          <w:del w:id="966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D4E6EEF" w14:textId="39901D57" w:rsidR="00E24265" w:rsidRPr="00615D4B" w:rsidDel="00CB3FDD" w:rsidRDefault="00E24265" w:rsidP="005F76AD">
            <w:pPr>
              <w:rPr>
                <w:del w:id="9669" w:author="阿毛" w:date="2021-05-21T17:53:00Z"/>
                <w:rFonts w:ascii="標楷體" w:eastAsia="標楷體" w:hAnsi="標楷體"/>
              </w:rPr>
            </w:pPr>
            <w:del w:id="9670"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502C2D4" w14:textId="68C261F4" w:rsidR="00E24265" w:rsidRPr="00615D4B" w:rsidDel="00CB3FDD" w:rsidRDefault="00E24265" w:rsidP="005F76AD">
            <w:pPr>
              <w:rPr>
                <w:del w:id="9671" w:author="阿毛" w:date="2021-05-21T17:53:00Z"/>
                <w:rFonts w:ascii="標楷體" w:eastAsia="標楷體" w:hAnsi="標楷體"/>
              </w:rPr>
            </w:pPr>
          </w:p>
        </w:tc>
      </w:tr>
      <w:tr w:rsidR="00E24265" w:rsidRPr="00615D4B" w:rsidDel="00CB3FDD" w14:paraId="507039D7" w14:textId="308D7BA5" w:rsidTr="005F76AD">
        <w:trPr>
          <w:trHeight w:val="321"/>
          <w:del w:id="967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3C7B270" w14:textId="32EC8D71" w:rsidR="00E24265" w:rsidRPr="00615D4B" w:rsidDel="00CB3FDD" w:rsidRDefault="00E24265" w:rsidP="005F76AD">
            <w:pPr>
              <w:rPr>
                <w:del w:id="9673" w:author="阿毛" w:date="2021-05-21T17:53:00Z"/>
                <w:rFonts w:ascii="標楷體" w:eastAsia="標楷體" w:hAnsi="標楷體"/>
              </w:rPr>
            </w:pPr>
            <w:del w:id="9674"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F155524" w14:textId="37FAEE1C" w:rsidR="00E24265" w:rsidRPr="00615D4B" w:rsidDel="00CB3FDD" w:rsidRDefault="00E24265" w:rsidP="005F76AD">
            <w:pPr>
              <w:rPr>
                <w:del w:id="9675" w:author="阿毛" w:date="2021-05-21T17:53:00Z"/>
                <w:rFonts w:ascii="標楷體" w:eastAsia="標楷體" w:hAnsi="標楷體"/>
              </w:rPr>
            </w:pPr>
          </w:p>
        </w:tc>
      </w:tr>
      <w:tr w:rsidR="00E24265" w:rsidRPr="00615D4B" w:rsidDel="00CB3FDD" w14:paraId="4922D96C" w14:textId="09A325C9" w:rsidTr="005F76AD">
        <w:trPr>
          <w:trHeight w:val="1311"/>
          <w:del w:id="967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C67DF4B" w14:textId="5FC7AF85" w:rsidR="00E24265" w:rsidRPr="00615D4B" w:rsidDel="00CB3FDD" w:rsidRDefault="00E24265" w:rsidP="005F76AD">
            <w:pPr>
              <w:rPr>
                <w:del w:id="9677" w:author="阿毛" w:date="2021-05-21T17:53:00Z"/>
                <w:rFonts w:ascii="標楷體" w:eastAsia="標楷體" w:hAnsi="標楷體"/>
              </w:rPr>
            </w:pPr>
            <w:del w:id="9678"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7EE398E" w14:textId="0AA57C6D" w:rsidR="00E24265" w:rsidRPr="00615D4B" w:rsidDel="00CB3FDD" w:rsidRDefault="00E24265" w:rsidP="005F76AD">
            <w:pPr>
              <w:rPr>
                <w:del w:id="9679" w:author="阿毛" w:date="2021-05-21T17:53:00Z"/>
                <w:rFonts w:ascii="標楷體" w:eastAsia="標楷體" w:hAnsi="標楷體"/>
              </w:rPr>
            </w:pPr>
          </w:p>
        </w:tc>
      </w:tr>
      <w:tr w:rsidR="00E24265" w:rsidRPr="00615D4B" w:rsidDel="00CB3FDD" w14:paraId="57241BD7" w14:textId="43D1939A" w:rsidTr="005F76AD">
        <w:trPr>
          <w:trHeight w:val="278"/>
          <w:del w:id="968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FBE018" w14:textId="10F65A31" w:rsidR="00E24265" w:rsidRPr="00615D4B" w:rsidDel="00CB3FDD" w:rsidRDefault="00E24265" w:rsidP="005F76AD">
            <w:pPr>
              <w:rPr>
                <w:del w:id="9681" w:author="阿毛" w:date="2021-05-21T17:53:00Z"/>
                <w:rFonts w:ascii="標楷體" w:eastAsia="標楷體" w:hAnsi="標楷體"/>
              </w:rPr>
            </w:pPr>
            <w:del w:id="9682"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1D0ED15" w14:textId="55EEC392" w:rsidR="00E24265" w:rsidRPr="00615D4B" w:rsidDel="00CB3FDD" w:rsidRDefault="00E24265" w:rsidP="005F76AD">
            <w:pPr>
              <w:rPr>
                <w:del w:id="9683" w:author="阿毛" w:date="2021-05-21T17:53:00Z"/>
                <w:rFonts w:ascii="標楷體" w:eastAsia="標楷體" w:hAnsi="標楷體"/>
              </w:rPr>
            </w:pPr>
          </w:p>
        </w:tc>
      </w:tr>
      <w:tr w:rsidR="00E24265" w:rsidRPr="00615D4B" w:rsidDel="00CB3FDD" w14:paraId="1C518F12" w14:textId="2D3147F4" w:rsidTr="005F76AD">
        <w:trPr>
          <w:trHeight w:val="358"/>
          <w:del w:id="968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4CDF73" w14:textId="7245B704" w:rsidR="00E24265" w:rsidRPr="00615D4B" w:rsidDel="00CB3FDD" w:rsidRDefault="00E24265" w:rsidP="005F76AD">
            <w:pPr>
              <w:rPr>
                <w:del w:id="9685" w:author="阿毛" w:date="2021-05-21T17:53:00Z"/>
                <w:rFonts w:ascii="標楷體" w:eastAsia="標楷體" w:hAnsi="標楷體"/>
              </w:rPr>
            </w:pPr>
            <w:del w:id="9686"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324F82C" w14:textId="778B11A8" w:rsidR="00E24265" w:rsidRPr="00615D4B" w:rsidDel="00CB3FDD" w:rsidRDefault="00E24265" w:rsidP="005F76AD">
            <w:pPr>
              <w:rPr>
                <w:del w:id="9687" w:author="阿毛" w:date="2021-05-21T17:53:00Z"/>
                <w:rFonts w:ascii="標楷體" w:eastAsia="標楷體" w:hAnsi="標楷體"/>
              </w:rPr>
            </w:pPr>
          </w:p>
        </w:tc>
      </w:tr>
      <w:tr w:rsidR="00E24265" w:rsidRPr="00615D4B" w:rsidDel="00CB3FDD" w14:paraId="7B38B2FD" w14:textId="0841A0C1" w:rsidTr="005F76AD">
        <w:trPr>
          <w:trHeight w:val="278"/>
          <w:del w:id="968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EA6C45" w14:textId="3FA0D730" w:rsidR="00E24265" w:rsidRPr="00615D4B" w:rsidDel="00CB3FDD" w:rsidRDefault="00E24265" w:rsidP="005F76AD">
            <w:pPr>
              <w:rPr>
                <w:del w:id="9689" w:author="阿毛" w:date="2021-05-21T17:53:00Z"/>
                <w:rFonts w:ascii="標楷體" w:eastAsia="標楷體" w:hAnsi="標楷體"/>
              </w:rPr>
            </w:pPr>
            <w:del w:id="9690"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F487EE3" w14:textId="186C27DA" w:rsidR="00E24265" w:rsidRPr="00615D4B" w:rsidDel="00CB3FDD" w:rsidRDefault="00E24265" w:rsidP="005F76AD">
            <w:pPr>
              <w:rPr>
                <w:del w:id="9691" w:author="阿毛" w:date="2021-05-21T17:53:00Z"/>
                <w:rFonts w:ascii="標楷體" w:eastAsia="標楷體" w:hAnsi="標楷體"/>
              </w:rPr>
            </w:pPr>
          </w:p>
        </w:tc>
      </w:tr>
    </w:tbl>
    <w:p w14:paraId="49377CA9" w14:textId="58C0B553" w:rsidR="00E24265" w:rsidDel="00CB3FDD" w:rsidRDefault="00E24265" w:rsidP="00E24265">
      <w:pPr>
        <w:rPr>
          <w:del w:id="9692" w:author="阿毛" w:date="2021-05-21T17:53:00Z"/>
        </w:rPr>
      </w:pPr>
    </w:p>
    <w:p w14:paraId="70B636D5" w14:textId="613D05C5" w:rsidR="00E24265" w:rsidRPr="00615D4B" w:rsidDel="00CB3FDD" w:rsidRDefault="00E24265">
      <w:pPr>
        <w:pStyle w:val="a"/>
        <w:rPr>
          <w:del w:id="9693" w:author="阿毛" w:date="2021-05-21T17:53:00Z"/>
        </w:rPr>
      </w:pPr>
      <w:del w:id="9694" w:author="阿毛" w:date="2021-05-21T17:53:00Z">
        <w:r w:rsidRPr="00615D4B" w:rsidDel="00CB3FDD">
          <w:delText>UI</w:delText>
        </w:r>
        <w:r w:rsidRPr="00615D4B" w:rsidDel="00CB3FDD">
          <w:delText>畫面</w:delText>
        </w:r>
      </w:del>
    </w:p>
    <w:p w14:paraId="1962889C" w14:textId="6568699D" w:rsidR="00E24265" w:rsidDel="00CB3FDD" w:rsidRDefault="00E24265" w:rsidP="00E24265">
      <w:pPr>
        <w:pStyle w:val="42"/>
        <w:spacing w:after="72"/>
        <w:ind w:left="1133"/>
        <w:rPr>
          <w:del w:id="9695" w:author="阿毛" w:date="2021-05-21T17:53:00Z"/>
          <w:rFonts w:hAnsi="標楷體"/>
        </w:rPr>
      </w:pPr>
      <w:del w:id="9696" w:author="阿毛" w:date="2021-05-21T17:53:00Z">
        <w:r w:rsidRPr="00743962" w:rsidDel="00CB3FDD">
          <w:rPr>
            <w:rFonts w:hAnsi="標楷體" w:hint="eastAsia"/>
          </w:rPr>
          <w:delText>輸入畫面：</w:delText>
        </w:r>
      </w:del>
    </w:p>
    <w:p w14:paraId="741F8CA1" w14:textId="7AAD3181" w:rsidR="00E24265" w:rsidRPr="00830081" w:rsidDel="00CB3FDD" w:rsidRDefault="00E24265" w:rsidP="00E24265">
      <w:pPr>
        <w:pStyle w:val="42"/>
        <w:spacing w:after="72"/>
        <w:ind w:leftChars="0" w:left="0"/>
        <w:rPr>
          <w:del w:id="9697" w:author="阿毛" w:date="2021-05-21T17:53:00Z"/>
          <w:rFonts w:hAnsi="標楷體"/>
        </w:rPr>
      </w:pPr>
      <w:del w:id="9698" w:author="阿毛" w:date="2021-05-21T17:53:00Z">
        <w:r w:rsidRPr="00F43031" w:rsidDel="00CB3FDD">
          <w:rPr>
            <w:rFonts w:hAnsi="標楷體"/>
            <w:noProof/>
          </w:rPr>
          <w:drawing>
            <wp:inline distT="0" distB="0" distL="0" distR="0" wp14:anchorId="0C927149" wp14:editId="6910AAA0">
              <wp:extent cx="6600099" cy="30632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603392" cy="3064769"/>
                      </a:xfrm>
                      <a:prstGeom prst="rect">
                        <a:avLst/>
                      </a:prstGeom>
                    </pic:spPr>
                  </pic:pic>
                </a:graphicData>
              </a:graphic>
            </wp:inline>
          </w:drawing>
        </w:r>
      </w:del>
    </w:p>
    <w:p w14:paraId="7962F306" w14:textId="615112A1" w:rsidR="00E24265" w:rsidDel="00CB3FDD" w:rsidRDefault="00E24265" w:rsidP="00E24265">
      <w:pPr>
        <w:pStyle w:val="1text"/>
        <w:rPr>
          <w:del w:id="9699" w:author="阿毛" w:date="2021-05-21T17:53:00Z"/>
          <w:rFonts w:ascii="Times New Roman" w:hAnsi="Times New Roman"/>
        </w:rPr>
      </w:pPr>
    </w:p>
    <w:p w14:paraId="641214CE" w14:textId="46410E0E" w:rsidR="00E24265" w:rsidRPr="003972CE" w:rsidDel="00CB3FDD" w:rsidRDefault="00E24265">
      <w:pPr>
        <w:pStyle w:val="a"/>
        <w:rPr>
          <w:del w:id="9700" w:author="阿毛" w:date="2021-05-21T17:53:00Z"/>
        </w:rPr>
      </w:pPr>
      <w:del w:id="9701"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9BB0EC9" w14:textId="73C8C9C5" w:rsidTr="005F76AD">
        <w:trPr>
          <w:trHeight w:val="388"/>
          <w:jc w:val="center"/>
          <w:del w:id="9702" w:author="阿毛" w:date="2021-05-21T17:53:00Z"/>
        </w:trPr>
        <w:tc>
          <w:tcPr>
            <w:tcW w:w="219" w:type="pct"/>
            <w:vMerge w:val="restart"/>
          </w:tcPr>
          <w:p w14:paraId="24B504C5" w14:textId="4761FB63" w:rsidR="00E24265" w:rsidRPr="00615D4B" w:rsidDel="00CB3FDD" w:rsidRDefault="00E24265" w:rsidP="005F76AD">
            <w:pPr>
              <w:rPr>
                <w:del w:id="9703" w:author="阿毛" w:date="2021-05-21T17:53:00Z"/>
                <w:rFonts w:ascii="標楷體" w:eastAsia="標楷體" w:hAnsi="標楷體"/>
              </w:rPr>
            </w:pPr>
            <w:del w:id="9704" w:author="阿毛" w:date="2021-05-21T17:53:00Z">
              <w:r w:rsidRPr="00615D4B" w:rsidDel="00CB3FDD">
                <w:rPr>
                  <w:rFonts w:ascii="標楷體" w:eastAsia="標楷體" w:hAnsi="標楷體"/>
                </w:rPr>
                <w:delText>序號</w:delText>
              </w:r>
            </w:del>
          </w:p>
        </w:tc>
        <w:tc>
          <w:tcPr>
            <w:tcW w:w="756" w:type="pct"/>
            <w:vMerge w:val="restart"/>
          </w:tcPr>
          <w:p w14:paraId="4F84BC8D" w14:textId="3512D1CC" w:rsidR="00E24265" w:rsidRPr="00615D4B" w:rsidDel="00CB3FDD" w:rsidRDefault="00E24265" w:rsidP="005F76AD">
            <w:pPr>
              <w:rPr>
                <w:del w:id="9705" w:author="阿毛" w:date="2021-05-21T17:53:00Z"/>
                <w:rFonts w:ascii="標楷體" w:eastAsia="標楷體" w:hAnsi="標楷體"/>
              </w:rPr>
            </w:pPr>
            <w:del w:id="9706" w:author="阿毛" w:date="2021-05-21T17:53:00Z">
              <w:r w:rsidRPr="00615D4B" w:rsidDel="00CB3FDD">
                <w:rPr>
                  <w:rFonts w:ascii="標楷體" w:eastAsia="標楷體" w:hAnsi="標楷體"/>
                </w:rPr>
                <w:delText>欄位</w:delText>
              </w:r>
            </w:del>
          </w:p>
        </w:tc>
        <w:tc>
          <w:tcPr>
            <w:tcW w:w="2382" w:type="pct"/>
            <w:gridSpan w:val="5"/>
          </w:tcPr>
          <w:p w14:paraId="324255E6" w14:textId="68EF6AD6" w:rsidR="00E24265" w:rsidRPr="00615D4B" w:rsidDel="00CB3FDD" w:rsidRDefault="00E24265" w:rsidP="005F76AD">
            <w:pPr>
              <w:jc w:val="center"/>
              <w:rPr>
                <w:del w:id="9707" w:author="阿毛" w:date="2021-05-21T17:53:00Z"/>
                <w:rFonts w:ascii="標楷體" w:eastAsia="標楷體" w:hAnsi="標楷體"/>
              </w:rPr>
            </w:pPr>
            <w:del w:id="9708" w:author="阿毛" w:date="2021-05-21T17:53:00Z">
              <w:r w:rsidRPr="00615D4B" w:rsidDel="00CB3FDD">
                <w:rPr>
                  <w:rFonts w:ascii="標楷體" w:eastAsia="標楷體" w:hAnsi="標楷體"/>
                </w:rPr>
                <w:delText>說明</w:delText>
              </w:r>
            </w:del>
          </w:p>
        </w:tc>
        <w:tc>
          <w:tcPr>
            <w:tcW w:w="1643" w:type="pct"/>
            <w:vMerge w:val="restart"/>
          </w:tcPr>
          <w:p w14:paraId="35E628E1" w14:textId="66555C74" w:rsidR="00E24265" w:rsidRPr="00615D4B" w:rsidDel="00CB3FDD" w:rsidRDefault="00E24265" w:rsidP="005F76AD">
            <w:pPr>
              <w:rPr>
                <w:del w:id="9709" w:author="阿毛" w:date="2021-05-21T17:53:00Z"/>
                <w:rFonts w:ascii="標楷體" w:eastAsia="標楷體" w:hAnsi="標楷體"/>
              </w:rPr>
            </w:pPr>
            <w:del w:id="9710" w:author="阿毛" w:date="2021-05-21T17:53:00Z">
              <w:r w:rsidRPr="00615D4B" w:rsidDel="00CB3FDD">
                <w:rPr>
                  <w:rFonts w:ascii="標楷體" w:eastAsia="標楷體" w:hAnsi="標楷體"/>
                </w:rPr>
                <w:delText>處理邏輯及注意事項</w:delText>
              </w:r>
            </w:del>
          </w:p>
        </w:tc>
      </w:tr>
      <w:tr w:rsidR="00E24265" w:rsidRPr="00615D4B" w:rsidDel="00CB3FDD" w14:paraId="24E9E5F0" w14:textId="6F080AAB" w:rsidTr="005F76AD">
        <w:trPr>
          <w:trHeight w:val="244"/>
          <w:jc w:val="center"/>
          <w:del w:id="9711" w:author="阿毛" w:date="2021-05-21T17:53:00Z"/>
        </w:trPr>
        <w:tc>
          <w:tcPr>
            <w:tcW w:w="219" w:type="pct"/>
            <w:vMerge/>
          </w:tcPr>
          <w:p w14:paraId="7833270F" w14:textId="78F17F87" w:rsidR="00E24265" w:rsidRPr="00615D4B" w:rsidDel="00CB3FDD" w:rsidRDefault="00E24265" w:rsidP="005F76AD">
            <w:pPr>
              <w:rPr>
                <w:del w:id="9712" w:author="阿毛" w:date="2021-05-21T17:53:00Z"/>
                <w:rFonts w:ascii="標楷體" w:eastAsia="標楷體" w:hAnsi="標楷體"/>
              </w:rPr>
            </w:pPr>
          </w:p>
        </w:tc>
        <w:tc>
          <w:tcPr>
            <w:tcW w:w="756" w:type="pct"/>
            <w:vMerge/>
          </w:tcPr>
          <w:p w14:paraId="5D6E55D2" w14:textId="63B64CB6" w:rsidR="00E24265" w:rsidRPr="00615D4B" w:rsidDel="00CB3FDD" w:rsidRDefault="00E24265" w:rsidP="005F76AD">
            <w:pPr>
              <w:rPr>
                <w:del w:id="9713" w:author="阿毛" w:date="2021-05-21T17:53:00Z"/>
                <w:rFonts w:ascii="標楷體" w:eastAsia="標楷體" w:hAnsi="標楷體"/>
              </w:rPr>
            </w:pPr>
          </w:p>
        </w:tc>
        <w:tc>
          <w:tcPr>
            <w:tcW w:w="624" w:type="pct"/>
          </w:tcPr>
          <w:p w14:paraId="6CDF3E5D" w14:textId="034024CC" w:rsidR="00E24265" w:rsidRPr="00615D4B" w:rsidDel="00CB3FDD" w:rsidRDefault="00E24265" w:rsidP="005F76AD">
            <w:pPr>
              <w:rPr>
                <w:del w:id="9714" w:author="阿毛" w:date="2021-05-21T17:53:00Z"/>
                <w:rFonts w:ascii="標楷體" w:eastAsia="標楷體" w:hAnsi="標楷體"/>
              </w:rPr>
            </w:pPr>
            <w:del w:id="9715" w:author="阿毛" w:date="2021-05-21T17:53:00Z">
              <w:r w:rsidRPr="00615D4B" w:rsidDel="00CB3FDD">
                <w:rPr>
                  <w:rFonts w:ascii="標楷體" w:eastAsia="標楷體" w:hAnsi="標楷體" w:hint="eastAsia"/>
                </w:rPr>
                <w:delText>資料型態長度</w:delText>
              </w:r>
            </w:del>
          </w:p>
        </w:tc>
        <w:tc>
          <w:tcPr>
            <w:tcW w:w="624" w:type="pct"/>
          </w:tcPr>
          <w:p w14:paraId="4B687743" w14:textId="2BCA0CFE" w:rsidR="00E24265" w:rsidRPr="00615D4B" w:rsidDel="00CB3FDD" w:rsidRDefault="00E24265" w:rsidP="005F76AD">
            <w:pPr>
              <w:rPr>
                <w:del w:id="9716" w:author="阿毛" w:date="2021-05-21T17:53:00Z"/>
                <w:rFonts w:ascii="標楷體" w:eastAsia="標楷體" w:hAnsi="標楷體"/>
              </w:rPr>
            </w:pPr>
            <w:del w:id="9717" w:author="阿毛" w:date="2021-05-21T17:53:00Z">
              <w:r w:rsidRPr="00615D4B" w:rsidDel="00CB3FDD">
                <w:rPr>
                  <w:rFonts w:ascii="標楷體" w:eastAsia="標楷體" w:hAnsi="標楷體"/>
                </w:rPr>
                <w:delText>預設值</w:delText>
              </w:r>
            </w:del>
          </w:p>
        </w:tc>
        <w:tc>
          <w:tcPr>
            <w:tcW w:w="537" w:type="pct"/>
          </w:tcPr>
          <w:p w14:paraId="01B41A63" w14:textId="0AD18376" w:rsidR="00E24265" w:rsidRPr="00615D4B" w:rsidDel="00CB3FDD" w:rsidRDefault="00E24265" w:rsidP="005F76AD">
            <w:pPr>
              <w:rPr>
                <w:del w:id="9718" w:author="阿毛" w:date="2021-05-21T17:53:00Z"/>
                <w:rFonts w:ascii="標楷體" w:eastAsia="標楷體" w:hAnsi="標楷體"/>
              </w:rPr>
            </w:pPr>
            <w:del w:id="9719" w:author="阿毛" w:date="2021-05-21T17:53:00Z">
              <w:r w:rsidRPr="00615D4B" w:rsidDel="00CB3FDD">
                <w:rPr>
                  <w:rFonts w:ascii="標楷體" w:eastAsia="標楷體" w:hAnsi="標楷體"/>
                </w:rPr>
                <w:delText>選單內容</w:delText>
              </w:r>
            </w:del>
          </w:p>
        </w:tc>
        <w:tc>
          <w:tcPr>
            <w:tcW w:w="299" w:type="pct"/>
          </w:tcPr>
          <w:p w14:paraId="756501A8" w14:textId="62D20C07" w:rsidR="00E24265" w:rsidRPr="00615D4B" w:rsidDel="00CB3FDD" w:rsidRDefault="00E24265" w:rsidP="005F76AD">
            <w:pPr>
              <w:rPr>
                <w:del w:id="9720" w:author="阿毛" w:date="2021-05-21T17:53:00Z"/>
                <w:rFonts w:ascii="標楷體" w:eastAsia="標楷體" w:hAnsi="標楷體"/>
              </w:rPr>
            </w:pPr>
            <w:del w:id="9721" w:author="阿毛" w:date="2021-05-21T17:53:00Z">
              <w:r w:rsidRPr="00615D4B" w:rsidDel="00CB3FDD">
                <w:rPr>
                  <w:rFonts w:ascii="標楷體" w:eastAsia="標楷體" w:hAnsi="標楷體"/>
                </w:rPr>
                <w:delText>必填</w:delText>
              </w:r>
            </w:del>
          </w:p>
        </w:tc>
        <w:tc>
          <w:tcPr>
            <w:tcW w:w="299" w:type="pct"/>
          </w:tcPr>
          <w:p w14:paraId="3EFD84FE" w14:textId="1D14EB2C" w:rsidR="00E24265" w:rsidRPr="00615D4B" w:rsidDel="00CB3FDD" w:rsidRDefault="00E24265" w:rsidP="005F76AD">
            <w:pPr>
              <w:rPr>
                <w:del w:id="9722" w:author="阿毛" w:date="2021-05-21T17:53:00Z"/>
                <w:rFonts w:ascii="標楷體" w:eastAsia="標楷體" w:hAnsi="標楷體"/>
              </w:rPr>
            </w:pPr>
            <w:del w:id="9723" w:author="阿毛" w:date="2021-05-21T17:53:00Z">
              <w:r w:rsidRPr="00615D4B" w:rsidDel="00CB3FDD">
                <w:rPr>
                  <w:rFonts w:ascii="標楷體" w:eastAsia="標楷體" w:hAnsi="標楷體"/>
                </w:rPr>
                <w:delText>R/W</w:delText>
              </w:r>
            </w:del>
          </w:p>
        </w:tc>
        <w:tc>
          <w:tcPr>
            <w:tcW w:w="1643" w:type="pct"/>
            <w:vMerge/>
          </w:tcPr>
          <w:p w14:paraId="1EE3D187" w14:textId="468ECAD4" w:rsidR="00E24265" w:rsidRPr="00615D4B" w:rsidDel="00CB3FDD" w:rsidRDefault="00E24265" w:rsidP="005F76AD">
            <w:pPr>
              <w:rPr>
                <w:del w:id="9724" w:author="阿毛" w:date="2021-05-21T17:53:00Z"/>
                <w:rFonts w:ascii="標楷體" w:eastAsia="標楷體" w:hAnsi="標楷體"/>
              </w:rPr>
            </w:pPr>
          </w:p>
        </w:tc>
      </w:tr>
      <w:tr w:rsidR="00E24265" w:rsidRPr="00615D4B" w:rsidDel="00CB3FDD" w14:paraId="1FA203AD" w14:textId="152E64FF" w:rsidTr="005F76AD">
        <w:trPr>
          <w:trHeight w:val="291"/>
          <w:jc w:val="center"/>
          <w:del w:id="9725" w:author="阿毛" w:date="2021-05-21T17:53:00Z"/>
        </w:trPr>
        <w:tc>
          <w:tcPr>
            <w:tcW w:w="219" w:type="pct"/>
          </w:tcPr>
          <w:p w14:paraId="3C26DD03" w14:textId="442C1793" w:rsidR="00E24265" w:rsidRPr="00615D4B" w:rsidDel="00CB3FDD" w:rsidRDefault="00E24265" w:rsidP="005F76AD">
            <w:pPr>
              <w:rPr>
                <w:del w:id="9726" w:author="阿毛" w:date="2021-05-21T17:53:00Z"/>
                <w:rFonts w:ascii="標楷體" w:eastAsia="標楷體" w:hAnsi="標楷體"/>
              </w:rPr>
            </w:pPr>
            <w:del w:id="9727" w:author="阿毛" w:date="2021-05-21T17:53:00Z">
              <w:r w:rsidDel="00CB3FDD">
                <w:rPr>
                  <w:rFonts w:ascii="標楷體" w:eastAsia="標楷體" w:hAnsi="標楷體" w:hint="eastAsia"/>
                </w:rPr>
                <w:delText>1</w:delText>
              </w:r>
            </w:del>
          </w:p>
        </w:tc>
        <w:tc>
          <w:tcPr>
            <w:tcW w:w="756" w:type="pct"/>
          </w:tcPr>
          <w:p w14:paraId="39F9981A" w14:textId="61A9BDB8" w:rsidR="00E24265" w:rsidRPr="00615D4B" w:rsidDel="00CB3FDD" w:rsidRDefault="00E24265" w:rsidP="005F76AD">
            <w:pPr>
              <w:rPr>
                <w:del w:id="9728" w:author="阿毛" w:date="2021-05-21T17:53:00Z"/>
                <w:rFonts w:ascii="標楷體" w:eastAsia="標楷體" w:hAnsi="標楷體"/>
              </w:rPr>
            </w:pPr>
            <w:del w:id="9729" w:author="阿毛" w:date="2021-05-21T17:53:00Z">
              <w:r w:rsidRPr="00071BBA" w:rsidDel="00CB3FDD">
                <w:rPr>
                  <w:rFonts w:ascii="標楷體" w:eastAsia="標楷體" w:hAnsi="標楷體" w:hint="eastAsia"/>
                </w:rPr>
                <w:delText>交易代碼</w:delText>
              </w:r>
            </w:del>
          </w:p>
        </w:tc>
        <w:tc>
          <w:tcPr>
            <w:tcW w:w="624" w:type="pct"/>
          </w:tcPr>
          <w:p w14:paraId="374CF962" w14:textId="47E020B2" w:rsidR="00E24265" w:rsidRPr="00615D4B" w:rsidDel="00CB3FDD" w:rsidRDefault="00E24265" w:rsidP="005F76AD">
            <w:pPr>
              <w:rPr>
                <w:del w:id="9730" w:author="阿毛" w:date="2021-05-21T17:53:00Z"/>
                <w:rFonts w:ascii="標楷體" w:eastAsia="標楷體" w:hAnsi="標楷體"/>
              </w:rPr>
            </w:pPr>
          </w:p>
        </w:tc>
        <w:tc>
          <w:tcPr>
            <w:tcW w:w="624" w:type="pct"/>
          </w:tcPr>
          <w:p w14:paraId="1F07F993" w14:textId="7C53393B" w:rsidR="00E24265" w:rsidRPr="00615D4B" w:rsidDel="00CB3FDD" w:rsidRDefault="00E24265" w:rsidP="005F76AD">
            <w:pPr>
              <w:rPr>
                <w:del w:id="9731" w:author="阿毛" w:date="2021-05-21T17:53:00Z"/>
                <w:rFonts w:ascii="標楷體" w:eastAsia="標楷體" w:hAnsi="標楷體"/>
              </w:rPr>
            </w:pPr>
          </w:p>
        </w:tc>
        <w:tc>
          <w:tcPr>
            <w:tcW w:w="537" w:type="pct"/>
          </w:tcPr>
          <w:p w14:paraId="0FFE2F22" w14:textId="468D6DD3" w:rsidR="00E24265" w:rsidRPr="00615D4B" w:rsidDel="00CB3FDD" w:rsidRDefault="00E24265" w:rsidP="005F76AD">
            <w:pPr>
              <w:rPr>
                <w:del w:id="9732" w:author="阿毛" w:date="2021-05-21T17:53:00Z"/>
                <w:rFonts w:ascii="標楷體" w:eastAsia="標楷體" w:hAnsi="標楷體"/>
              </w:rPr>
            </w:pPr>
            <w:del w:id="9733" w:author="阿毛" w:date="2021-05-21T17:53:00Z">
              <w:r w:rsidDel="00CB3FDD">
                <w:rPr>
                  <w:rFonts w:ascii="標楷體" w:eastAsia="標楷體" w:hAnsi="標楷體" w:hint="eastAsia"/>
                </w:rPr>
                <w:delText>下拉式選單</w:delText>
              </w:r>
            </w:del>
          </w:p>
        </w:tc>
        <w:tc>
          <w:tcPr>
            <w:tcW w:w="299" w:type="pct"/>
          </w:tcPr>
          <w:p w14:paraId="2562DDB5" w14:textId="3ABB16D0" w:rsidR="00E24265" w:rsidRPr="00615D4B" w:rsidDel="00CB3FDD" w:rsidRDefault="00E24265" w:rsidP="005F76AD">
            <w:pPr>
              <w:rPr>
                <w:del w:id="9734" w:author="阿毛" w:date="2021-05-21T17:53:00Z"/>
                <w:rFonts w:ascii="標楷體" w:eastAsia="標楷體" w:hAnsi="標楷體"/>
              </w:rPr>
            </w:pPr>
          </w:p>
        </w:tc>
        <w:tc>
          <w:tcPr>
            <w:tcW w:w="299" w:type="pct"/>
          </w:tcPr>
          <w:p w14:paraId="5CE01EA0" w14:textId="3666F744" w:rsidR="00E24265" w:rsidRPr="00615D4B" w:rsidDel="00CB3FDD" w:rsidRDefault="00E24265" w:rsidP="005F76AD">
            <w:pPr>
              <w:rPr>
                <w:del w:id="9735" w:author="阿毛" w:date="2021-05-21T17:53:00Z"/>
                <w:rFonts w:ascii="標楷體" w:eastAsia="標楷體" w:hAnsi="標楷體"/>
              </w:rPr>
            </w:pPr>
          </w:p>
        </w:tc>
        <w:tc>
          <w:tcPr>
            <w:tcW w:w="1643" w:type="pct"/>
          </w:tcPr>
          <w:p w14:paraId="1D03D0F8" w14:textId="6C7303C3" w:rsidR="00E24265" w:rsidRPr="00EC503A" w:rsidDel="00CB3FDD" w:rsidRDefault="00E24265" w:rsidP="005F76AD">
            <w:pPr>
              <w:rPr>
                <w:del w:id="9736" w:author="阿毛" w:date="2021-05-21T17:53:00Z"/>
                <w:rFonts w:ascii="標楷體" w:eastAsia="標楷體" w:hAnsi="標楷體"/>
              </w:rPr>
            </w:pPr>
            <w:del w:id="9737" w:author="阿毛" w:date="2021-05-21T17:53:00Z">
              <w:r w:rsidDel="00CB3FDD">
                <w:rPr>
                  <w:rFonts w:ascii="標楷體" w:eastAsia="標楷體" w:hAnsi="標楷體" w:hint="eastAsia"/>
                </w:rPr>
                <w:delText>1:</w:delText>
              </w:r>
              <w:r w:rsidRPr="00EC503A" w:rsidDel="00CB3FDD">
                <w:rPr>
                  <w:rFonts w:ascii="標楷體" w:eastAsia="標楷體" w:hAnsi="標楷體" w:hint="eastAsia"/>
                </w:rPr>
                <w:delText>新增</w:delText>
              </w:r>
            </w:del>
          </w:p>
          <w:p w14:paraId="367482B3" w14:textId="240A5428" w:rsidR="00E24265" w:rsidRPr="00EC503A" w:rsidDel="00CB3FDD" w:rsidRDefault="00E24265" w:rsidP="005F76AD">
            <w:pPr>
              <w:rPr>
                <w:del w:id="9738" w:author="阿毛" w:date="2021-05-21T17:53:00Z"/>
                <w:rFonts w:ascii="標楷體" w:eastAsia="標楷體" w:hAnsi="標楷體"/>
              </w:rPr>
            </w:pPr>
            <w:del w:id="9739" w:author="阿毛" w:date="2021-05-21T17:53:00Z">
              <w:r w:rsidDel="00CB3FDD">
                <w:rPr>
                  <w:rFonts w:ascii="標楷體" w:eastAsia="標楷體" w:hAnsi="標楷體" w:hint="eastAsia"/>
                </w:rPr>
                <w:delText>2:</w:delText>
              </w:r>
              <w:r w:rsidRPr="00EC503A" w:rsidDel="00CB3FDD">
                <w:rPr>
                  <w:rFonts w:ascii="標楷體" w:eastAsia="標楷體" w:hAnsi="標楷體" w:hint="eastAsia"/>
                </w:rPr>
                <w:delText>異動</w:delText>
              </w:r>
            </w:del>
          </w:p>
          <w:p w14:paraId="2EC6E73E" w14:textId="5FA69852" w:rsidR="00E24265" w:rsidRPr="00615D4B" w:rsidDel="00CB3FDD" w:rsidRDefault="00E24265" w:rsidP="005F76AD">
            <w:pPr>
              <w:rPr>
                <w:del w:id="9740" w:author="阿毛" w:date="2021-05-21T17:53:00Z"/>
                <w:rFonts w:ascii="標楷體" w:eastAsia="標楷體" w:hAnsi="標楷體"/>
              </w:rPr>
            </w:pPr>
            <w:del w:id="9741" w:author="阿毛" w:date="2021-05-21T17:53:00Z">
              <w:r w:rsidDel="00CB3FDD">
                <w:rPr>
                  <w:rFonts w:ascii="標楷體" w:eastAsia="標楷體" w:hAnsi="標楷體" w:hint="eastAsia"/>
                </w:rPr>
                <w:lastRenderedPageBreak/>
                <w:delText>4:</w:delText>
              </w:r>
              <w:r w:rsidRPr="00EC503A" w:rsidDel="00CB3FDD">
                <w:rPr>
                  <w:rFonts w:ascii="標楷體" w:eastAsia="標楷體" w:hAnsi="標楷體" w:hint="eastAsia"/>
                </w:rPr>
                <w:delText>刪除</w:delText>
              </w:r>
            </w:del>
          </w:p>
        </w:tc>
      </w:tr>
      <w:tr w:rsidR="00E24265" w:rsidRPr="00615D4B" w:rsidDel="00CB3FDD" w14:paraId="69C61353" w14:textId="439C307E" w:rsidTr="005F76AD">
        <w:trPr>
          <w:trHeight w:val="291"/>
          <w:jc w:val="center"/>
          <w:del w:id="9742" w:author="阿毛" w:date="2021-05-21T17:53:00Z"/>
        </w:trPr>
        <w:tc>
          <w:tcPr>
            <w:tcW w:w="219" w:type="pct"/>
          </w:tcPr>
          <w:p w14:paraId="2573C8A2" w14:textId="0B610F9F" w:rsidR="00E24265" w:rsidRPr="00615D4B" w:rsidDel="00CB3FDD" w:rsidRDefault="00E24265" w:rsidP="005F76AD">
            <w:pPr>
              <w:rPr>
                <w:del w:id="9743" w:author="阿毛" w:date="2021-05-21T17:53:00Z"/>
                <w:rFonts w:ascii="標楷體" w:eastAsia="標楷體" w:hAnsi="標楷體"/>
              </w:rPr>
            </w:pPr>
            <w:del w:id="9744" w:author="阿毛" w:date="2021-05-21T17:53:00Z">
              <w:r w:rsidDel="00CB3FDD">
                <w:rPr>
                  <w:rFonts w:ascii="標楷體" w:eastAsia="標楷體" w:hAnsi="標楷體" w:hint="eastAsia"/>
                </w:rPr>
                <w:lastRenderedPageBreak/>
                <w:delText>2</w:delText>
              </w:r>
            </w:del>
          </w:p>
        </w:tc>
        <w:tc>
          <w:tcPr>
            <w:tcW w:w="756" w:type="pct"/>
          </w:tcPr>
          <w:p w14:paraId="65E4BEF3" w14:textId="06EDB05D" w:rsidR="00E24265" w:rsidRPr="00615D4B" w:rsidDel="00CB3FDD" w:rsidRDefault="00E24265" w:rsidP="005F76AD">
            <w:pPr>
              <w:rPr>
                <w:del w:id="9745" w:author="阿毛" w:date="2021-05-21T17:53:00Z"/>
                <w:rFonts w:ascii="標楷體" w:eastAsia="標楷體" w:hAnsi="標楷體"/>
              </w:rPr>
            </w:pPr>
            <w:del w:id="9746" w:author="阿毛" w:date="2021-05-21T17:53:00Z">
              <w:r w:rsidRPr="00071BBA" w:rsidDel="00CB3FDD">
                <w:rPr>
                  <w:rFonts w:ascii="標楷體" w:eastAsia="標楷體" w:hAnsi="標楷體" w:hint="eastAsia"/>
                </w:rPr>
                <w:delText>債務人IDN</w:delText>
              </w:r>
            </w:del>
          </w:p>
        </w:tc>
        <w:tc>
          <w:tcPr>
            <w:tcW w:w="624" w:type="pct"/>
          </w:tcPr>
          <w:p w14:paraId="137E50CA" w14:textId="67939E46" w:rsidR="00E24265" w:rsidRPr="00615D4B" w:rsidDel="00CB3FDD" w:rsidRDefault="00E24265" w:rsidP="005F76AD">
            <w:pPr>
              <w:rPr>
                <w:del w:id="9747" w:author="阿毛" w:date="2021-05-21T17:53:00Z"/>
                <w:rFonts w:ascii="標楷體" w:eastAsia="標楷體" w:hAnsi="標楷體"/>
              </w:rPr>
            </w:pPr>
          </w:p>
        </w:tc>
        <w:tc>
          <w:tcPr>
            <w:tcW w:w="624" w:type="pct"/>
          </w:tcPr>
          <w:p w14:paraId="6FEE070F" w14:textId="252BD001" w:rsidR="00E24265" w:rsidRPr="00615D4B" w:rsidDel="00CB3FDD" w:rsidRDefault="00E24265" w:rsidP="005F76AD">
            <w:pPr>
              <w:rPr>
                <w:del w:id="9748" w:author="阿毛" w:date="2021-05-21T17:53:00Z"/>
                <w:rFonts w:ascii="標楷體" w:eastAsia="標楷體" w:hAnsi="標楷體"/>
              </w:rPr>
            </w:pPr>
          </w:p>
        </w:tc>
        <w:tc>
          <w:tcPr>
            <w:tcW w:w="537" w:type="pct"/>
          </w:tcPr>
          <w:p w14:paraId="1991B4B3" w14:textId="1CD77169" w:rsidR="00E24265" w:rsidRPr="00615D4B" w:rsidDel="00CB3FDD" w:rsidRDefault="00E24265" w:rsidP="005F76AD">
            <w:pPr>
              <w:rPr>
                <w:del w:id="9749" w:author="阿毛" w:date="2021-05-21T17:53:00Z"/>
                <w:rFonts w:ascii="標楷體" w:eastAsia="標楷體" w:hAnsi="標楷體"/>
              </w:rPr>
            </w:pPr>
          </w:p>
        </w:tc>
        <w:tc>
          <w:tcPr>
            <w:tcW w:w="299" w:type="pct"/>
          </w:tcPr>
          <w:p w14:paraId="05CE0063" w14:textId="102681B8" w:rsidR="00E24265" w:rsidRPr="00615D4B" w:rsidDel="00CB3FDD" w:rsidRDefault="00E24265" w:rsidP="005F76AD">
            <w:pPr>
              <w:rPr>
                <w:del w:id="9750" w:author="阿毛" w:date="2021-05-21T17:53:00Z"/>
                <w:rFonts w:ascii="標楷體" w:eastAsia="標楷體" w:hAnsi="標楷體"/>
              </w:rPr>
            </w:pPr>
          </w:p>
        </w:tc>
        <w:tc>
          <w:tcPr>
            <w:tcW w:w="299" w:type="pct"/>
          </w:tcPr>
          <w:p w14:paraId="4AF182C6" w14:textId="304B28A4" w:rsidR="00E24265" w:rsidRPr="00615D4B" w:rsidDel="00CB3FDD" w:rsidRDefault="00E24265" w:rsidP="005F76AD">
            <w:pPr>
              <w:rPr>
                <w:del w:id="9751" w:author="阿毛" w:date="2021-05-21T17:53:00Z"/>
                <w:rFonts w:ascii="標楷體" w:eastAsia="標楷體" w:hAnsi="標楷體"/>
              </w:rPr>
            </w:pPr>
          </w:p>
        </w:tc>
        <w:tc>
          <w:tcPr>
            <w:tcW w:w="1643" w:type="pct"/>
          </w:tcPr>
          <w:p w14:paraId="2E32B13C" w14:textId="4E62E947" w:rsidR="00E24265" w:rsidRPr="00615D4B" w:rsidDel="00CB3FDD" w:rsidRDefault="00E24265" w:rsidP="005F76AD">
            <w:pPr>
              <w:rPr>
                <w:del w:id="9752" w:author="阿毛" w:date="2021-05-21T17:53:00Z"/>
                <w:rFonts w:ascii="標楷體" w:eastAsia="標楷體" w:hAnsi="標楷體"/>
              </w:rPr>
            </w:pPr>
          </w:p>
        </w:tc>
      </w:tr>
      <w:tr w:rsidR="00E24265" w:rsidRPr="00615D4B" w:rsidDel="00CB3FDD" w14:paraId="6CB3FEE7" w14:textId="56389E54" w:rsidTr="005F76AD">
        <w:trPr>
          <w:trHeight w:val="291"/>
          <w:jc w:val="center"/>
          <w:del w:id="9753" w:author="阿毛" w:date="2021-05-21T17:53:00Z"/>
        </w:trPr>
        <w:tc>
          <w:tcPr>
            <w:tcW w:w="219" w:type="pct"/>
          </w:tcPr>
          <w:p w14:paraId="6EE050C2" w14:textId="62BDDDD7" w:rsidR="00E24265" w:rsidRPr="00615D4B" w:rsidDel="00CB3FDD" w:rsidRDefault="00E24265" w:rsidP="005F76AD">
            <w:pPr>
              <w:rPr>
                <w:del w:id="9754" w:author="阿毛" w:date="2021-05-21T17:53:00Z"/>
                <w:rFonts w:ascii="標楷體" w:eastAsia="標楷體" w:hAnsi="標楷體"/>
              </w:rPr>
            </w:pPr>
            <w:del w:id="9755" w:author="阿毛" w:date="2021-05-21T17:53:00Z">
              <w:r w:rsidDel="00CB3FDD">
                <w:rPr>
                  <w:rFonts w:ascii="標楷體" w:eastAsia="標楷體" w:hAnsi="標楷體" w:hint="eastAsia"/>
                </w:rPr>
                <w:delText>3</w:delText>
              </w:r>
            </w:del>
          </w:p>
        </w:tc>
        <w:tc>
          <w:tcPr>
            <w:tcW w:w="756" w:type="pct"/>
          </w:tcPr>
          <w:p w14:paraId="2E871B1D" w14:textId="44376638" w:rsidR="00E24265" w:rsidRPr="00615D4B" w:rsidDel="00CB3FDD" w:rsidRDefault="00E24265" w:rsidP="005F76AD">
            <w:pPr>
              <w:rPr>
                <w:del w:id="9756" w:author="阿毛" w:date="2021-05-21T17:53:00Z"/>
                <w:rFonts w:ascii="標楷體" w:eastAsia="標楷體" w:hAnsi="標楷體"/>
              </w:rPr>
            </w:pPr>
            <w:del w:id="9757" w:author="阿毛" w:date="2021-05-21T17:53:00Z">
              <w:r w:rsidRPr="00071BBA" w:rsidDel="00CB3FDD">
                <w:rPr>
                  <w:rFonts w:ascii="標楷體" w:eastAsia="標楷體" w:hAnsi="標楷體" w:hint="eastAsia"/>
                </w:rPr>
                <w:delText>報送單位代號</w:delText>
              </w:r>
            </w:del>
          </w:p>
        </w:tc>
        <w:tc>
          <w:tcPr>
            <w:tcW w:w="624" w:type="pct"/>
          </w:tcPr>
          <w:p w14:paraId="1027EC19" w14:textId="1C5956AD" w:rsidR="00E24265" w:rsidRPr="00615D4B" w:rsidDel="00CB3FDD" w:rsidRDefault="00E24265" w:rsidP="005F76AD">
            <w:pPr>
              <w:rPr>
                <w:del w:id="9758" w:author="阿毛" w:date="2021-05-21T17:53:00Z"/>
                <w:rFonts w:ascii="標楷體" w:eastAsia="標楷體" w:hAnsi="標楷體"/>
              </w:rPr>
            </w:pPr>
          </w:p>
        </w:tc>
        <w:tc>
          <w:tcPr>
            <w:tcW w:w="624" w:type="pct"/>
          </w:tcPr>
          <w:p w14:paraId="66993646" w14:textId="2A5EE6A4" w:rsidR="00E24265" w:rsidRPr="00615D4B" w:rsidDel="00CB3FDD" w:rsidRDefault="00E24265" w:rsidP="005F76AD">
            <w:pPr>
              <w:rPr>
                <w:del w:id="9759" w:author="阿毛" w:date="2021-05-21T17:53:00Z"/>
                <w:rFonts w:ascii="標楷體" w:eastAsia="標楷體" w:hAnsi="標楷體"/>
              </w:rPr>
            </w:pPr>
          </w:p>
        </w:tc>
        <w:tc>
          <w:tcPr>
            <w:tcW w:w="537" w:type="pct"/>
          </w:tcPr>
          <w:p w14:paraId="1EC4084E" w14:textId="15C2F979" w:rsidR="00E24265" w:rsidRPr="00615D4B" w:rsidDel="00CB3FDD" w:rsidRDefault="00E24265" w:rsidP="005F76AD">
            <w:pPr>
              <w:rPr>
                <w:del w:id="9760" w:author="阿毛" w:date="2021-05-21T17:53:00Z"/>
                <w:rFonts w:ascii="標楷體" w:eastAsia="標楷體" w:hAnsi="標楷體"/>
              </w:rPr>
            </w:pPr>
          </w:p>
        </w:tc>
        <w:tc>
          <w:tcPr>
            <w:tcW w:w="299" w:type="pct"/>
          </w:tcPr>
          <w:p w14:paraId="617F48E3" w14:textId="73E94CE7" w:rsidR="00E24265" w:rsidRPr="00615D4B" w:rsidDel="00CB3FDD" w:rsidRDefault="00E24265" w:rsidP="005F76AD">
            <w:pPr>
              <w:rPr>
                <w:del w:id="9761" w:author="阿毛" w:date="2021-05-21T17:53:00Z"/>
                <w:rFonts w:ascii="標楷體" w:eastAsia="標楷體" w:hAnsi="標楷體"/>
              </w:rPr>
            </w:pPr>
          </w:p>
        </w:tc>
        <w:tc>
          <w:tcPr>
            <w:tcW w:w="299" w:type="pct"/>
          </w:tcPr>
          <w:p w14:paraId="6B1C2147" w14:textId="583831BA" w:rsidR="00E24265" w:rsidRPr="00615D4B" w:rsidDel="00CB3FDD" w:rsidRDefault="00E24265" w:rsidP="005F76AD">
            <w:pPr>
              <w:rPr>
                <w:del w:id="9762" w:author="阿毛" w:date="2021-05-21T17:53:00Z"/>
                <w:rFonts w:ascii="標楷體" w:eastAsia="標楷體" w:hAnsi="標楷體"/>
              </w:rPr>
            </w:pPr>
          </w:p>
        </w:tc>
        <w:tc>
          <w:tcPr>
            <w:tcW w:w="1643" w:type="pct"/>
          </w:tcPr>
          <w:p w14:paraId="31358174" w14:textId="7ED8977D" w:rsidR="00E24265" w:rsidRPr="00615D4B" w:rsidDel="00CB3FDD" w:rsidRDefault="00E24265" w:rsidP="005F76AD">
            <w:pPr>
              <w:rPr>
                <w:del w:id="9763" w:author="阿毛" w:date="2021-05-21T17:53:00Z"/>
                <w:rFonts w:ascii="標楷體" w:eastAsia="標楷體" w:hAnsi="標楷體"/>
              </w:rPr>
            </w:pPr>
          </w:p>
        </w:tc>
      </w:tr>
      <w:tr w:rsidR="00E24265" w:rsidRPr="00615D4B" w:rsidDel="00CB3FDD" w14:paraId="3A41F3A3" w14:textId="142DC133" w:rsidTr="005F76AD">
        <w:trPr>
          <w:trHeight w:val="291"/>
          <w:jc w:val="center"/>
          <w:del w:id="9764" w:author="阿毛" w:date="2021-05-21T17:53:00Z"/>
        </w:trPr>
        <w:tc>
          <w:tcPr>
            <w:tcW w:w="219" w:type="pct"/>
          </w:tcPr>
          <w:p w14:paraId="5046D3DC" w14:textId="1DF211A0" w:rsidR="00E24265" w:rsidRPr="00615D4B" w:rsidDel="00CB3FDD" w:rsidRDefault="00E24265" w:rsidP="005F76AD">
            <w:pPr>
              <w:rPr>
                <w:del w:id="9765" w:author="阿毛" w:date="2021-05-21T17:53:00Z"/>
                <w:rFonts w:ascii="標楷體" w:eastAsia="標楷體" w:hAnsi="標楷體"/>
              </w:rPr>
            </w:pPr>
            <w:del w:id="9766" w:author="阿毛" w:date="2021-05-21T17:53:00Z">
              <w:r w:rsidDel="00CB3FDD">
                <w:rPr>
                  <w:rFonts w:ascii="標楷體" w:eastAsia="標楷體" w:hAnsi="標楷體" w:hint="eastAsia"/>
                </w:rPr>
                <w:delText>4</w:delText>
              </w:r>
            </w:del>
          </w:p>
        </w:tc>
        <w:tc>
          <w:tcPr>
            <w:tcW w:w="756" w:type="pct"/>
          </w:tcPr>
          <w:p w14:paraId="483A8726" w14:textId="548FB749" w:rsidR="00E24265" w:rsidRPr="00615D4B" w:rsidDel="00CB3FDD" w:rsidRDefault="00E24265" w:rsidP="005F76AD">
            <w:pPr>
              <w:rPr>
                <w:del w:id="9767" w:author="阿毛" w:date="2021-05-21T17:53:00Z"/>
                <w:rFonts w:ascii="標楷體" w:eastAsia="標楷體" w:hAnsi="標楷體"/>
              </w:rPr>
            </w:pPr>
            <w:del w:id="9768" w:author="阿毛" w:date="2021-05-21T17:53:00Z">
              <w:r w:rsidRPr="00071BBA" w:rsidDel="00CB3FDD">
                <w:rPr>
                  <w:rFonts w:ascii="標楷體" w:eastAsia="標楷體" w:hAnsi="標楷體" w:hint="eastAsia"/>
                </w:rPr>
                <w:delText>協商申請日</w:delText>
              </w:r>
            </w:del>
          </w:p>
        </w:tc>
        <w:tc>
          <w:tcPr>
            <w:tcW w:w="624" w:type="pct"/>
          </w:tcPr>
          <w:p w14:paraId="085F89AF" w14:textId="28774A75" w:rsidR="00E24265" w:rsidRPr="00615D4B" w:rsidDel="00CB3FDD" w:rsidRDefault="00E24265" w:rsidP="005F76AD">
            <w:pPr>
              <w:rPr>
                <w:del w:id="9769" w:author="阿毛" w:date="2021-05-21T17:53:00Z"/>
                <w:rFonts w:ascii="標楷體" w:eastAsia="標楷體" w:hAnsi="標楷體"/>
              </w:rPr>
            </w:pPr>
          </w:p>
        </w:tc>
        <w:tc>
          <w:tcPr>
            <w:tcW w:w="624" w:type="pct"/>
          </w:tcPr>
          <w:p w14:paraId="5431BFFC" w14:textId="0370234E" w:rsidR="00E24265" w:rsidRPr="00615D4B" w:rsidDel="00CB3FDD" w:rsidRDefault="00E24265" w:rsidP="005F76AD">
            <w:pPr>
              <w:rPr>
                <w:del w:id="9770" w:author="阿毛" w:date="2021-05-21T17:53:00Z"/>
                <w:rFonts w:ascii="標楷體" w:eastAsia="標楷體" w:hAnsi="標楷體"/>
              </w:rPr>
            </w:pPr>
          </w:p>
        </w:tc>
        <w:tc>
          <w:tcPr>
            <w:tcW w:w="537" w:type="pct"/>
          </w:tcPr>
          <w:p w14:paraId="139F1658" w14:textId="00070EAD" w:rsidR="00E24265" w:rsidRPr="00615D4B" w:rsidDel="00CB3FDD" w:rsidRDefault="00E24265" w:rsidP="005F76AD">
            <w:pPr>
              <w:rPr>
                <w:del w:id="9771" w:author="阿毛" w:date="2021-05-21T17:53:00Z"/>
                <w:rFonts w:ascii="標楷體" w:eastAsia="標楷體" w:hAnsi="標楷體"/>
              </w:rPr>
            </w:pPr>
          </w:p>
        </w:tc>
        <w:tc>
          <w:tcPr>
            <w:tcW w:w="299" w:type="pct"/>
          </w:tcPr>
          <w:p w14:paraId="5928E1BE" w14:textId="29CAC430" w:rsidR="00E24265" w:rsidRPr="00615D4B" w:rsidDel="00CB3FDD" w:rsidRDefault="00E24265" w:rsidP="005F76AD">
            <w:pPr>
              <w:rPr>
                <w:del w:id="9772" w:author="阿毛" w:date="2021-05-21T17:53:00Z"/>
                <w:rFonts w:ascii="標楷體" w:eastAsia="標楷體" w:hAnsi="標楷體"/>
              </w:rPr>
            </w:pPr>
          </w:p>
        </w:tc>
        <w:tc>
          <w:tcPr>
            <w:tcW w:w="299" w:type="pct"/>
          </w:tcPr>
          <w:p w14:paraId="10692392" w14:textId="62D527E6" w:rsidR="00E24265" w:rsidRPr="00615D4B" w:rsidDel="00CB3FDD" w:rsidRDefault="00E24265" w:rsidP="005F76AD">
            <w:pPr>
              <w:rPr>
                <w:del w:id="9773" w:author="阿毛" w:date="2021-05-21T17:53:00Z"/>
                <w:rFonts w:ascii="標楷體" w:eastAsia="標楷體" w:hAnsi="標楷體"/>
              </w:rPr>
            </w:pPr>
          </w:p>
        </w:tc>
        <w:tc>
          <w:tcPr>
            <w:tcW w:w="1643" w:type="pct"/>
          </w:tcPr>
          <w:p w14:paraId="2C8660F2" w14:textId="26688E74" w:rsidR="00E24265" w:rsidRPr="00615D4B" w:rsidDel="00CB3FDD" w:rsidRDefault="00E24265" w:rsidP="005F76AD">
            <w:pPr>
              <w:rPr>
                <w:del w:id="9774" w:author="阿毛" w:date="2021-05-21T17:53:00Z"/>
                <w:rFonts w:ascii="標楷體" w:eastAsia="標楷體" w:hAnsi="標楷體"/>
              </w:rPr>
            </w:pPr>
          </w:p>
        </w:tc>
      </w:tr>
      <w:tr w:rsidR="00E24265" w:rsidRPr="00615D4B" w:rsidDel="00CB3FDD" w14:paraId="1A704FF0" w14:textId="256C6E2C" w:rsidTr="005F76AD">
        <w:trPr>
          <w:trHeight w:val="291"/>
          <w:jc w:val="center"/>
          <w:del w:id="9775" w:author="阿毛" w:date="2021-05-21T17:53:00Z"/>
        </w:trPr>
        <w:tc>
          <w:tcPr>
            <w:tcW w:w="219" w:type="pct"/>
          </w:tcPr>
          <w:p w14:paraId="0F2C983F" w14:textId="157D1271" w:rsidR="00E24265" w:rsidRPr="00615D4B" w:rsidDel="00CB3FDD" w:rsidRDefault="00E24265" w:rsidP="005F76AD">
            <w:pPr>
              <w:rPr>
                <w:del w:id="9776" w:author="阿毛" w:date="2021-05-21T17:53:00Z"/>
                <w:rFonts w:ascii="標楷體" w:eastAsia="標楷體" w:hAnsi="標楷體"/>
              </w:rPr>
            </w:pPr>
            <w:del w:id="9777" w:author="阿毛" w:date="2021-05-21T17:53:00Z">
              <w:r w:rsidDel="00CB3FDD">
                <w:rPr>
                  <w:rFonts w:ascii="標楷體" w:eastAsia="標楷體" w:hAnsi="標楷體" w:hint="eastAsia"/>
                </w:rPr>
                <w:delText>5</w:delText>
              </w:r>
            </w:del>
          </w:p>
        </w:tc>
        <w:tc>
          <w:tcPr>
            <w:tcW w:w="756" w:type="pct"/>
          </w:tcPr>
          <w:p w14:paraId="3CD96F2C" w14:textId="015C46F7" w:rsidR="00E24265" w:rsidRPr="00615D4B" w:rsidDel="00CB3FDD" w:rsidRDefault="00E24265" w:rsidP="005F76AD">
            <w:pPr>
              <w:rPr>
                <w:del w:id="9778" w:author="阿毛" w:date="2021-05-21T17:53:00Z"/>
                <w:rFonts w:ascii="標楷體" w:eastAsia="標楷體" w:hAnsi="標楷體"/>
              </w:rPr>
            </w:pPr>
            <w:del w:id="9779" w:author="阿毛" w:date="2021-05-21T17:53:00Z">
              <w:r w:rsidRPr="00071BBA" w:rsidDel="00CB3FDD">
                <w:rPr>
                  <w:rFonts w:ascii="標楷體" w:eastAsia="標楷體" w:hAnsi="標楷體" w:hint="eastAsia"/>
                </w:rPr>
                <w:delText>最大債權金融機構代號</w:delText>
              </w:r>
            </w:del>
          </w:p>
        </w:tc>
        <w:tc>
          <w:tcPr>
            <w:tcW w:w="624" w:type="pct"/>
          </w:tcPr>
          <w:p w14:paraId="7C8AACFE" w14:textId="4C1B2368" w:rsidR="00E24265" w:rsidRPr="00615D4B" w:rsidDel="00CB3FDD" w:rsidRDefault="00E24265" w:rsidP="005F76AD">
            <w:pPr>
              <w:rPr>
                <w:del w:id="9780" w:author="阿毛" w:date="2021-05-21T17:53:00Z"/>
                <w:rFonts w:ascii="標楷體" w:eastAsia="標楷體" w:hAnsi="標楷體"/>
              </w:rPr>
            </w:pPr>
          </w:p>
        </w:tc>
        <w:tc>
          <w:tcPr>
            <w:tcW w:w="624" w:type="pct"/>
          </w:tcPr>
          <w:p w14:paraId="6F1B8D72" w14:textId="482A3708" w:rsidR="00E24265" w:rsidRPr="00615D4B" w:rsidDel="00CB3FDD" w:rsidRDefault="00E24265" w:rsidP="005F76AD">
            <w:pPr>
              <w:rPr>
                <w:del w:id="9781" w:author="阿毛" w:date="2021-05-21T17:53:00Z"/>
                <w:rFonts w:ascii="標楷體" w:eastAsia="標楷體" w:hAnsi="標楷體"/>
              </w:rPr>
            </w:pPr>
          </w:p>
        </w:tc>
        <w:tc>
          <w:tcPr>
            <w:tcW w:w="537" w:type="pct"/>
          </w:tcPr>
          <w:p w14:paraId="0F0E5450" w14:textId="168E0294" w:rsidR="00E24265" w:rsidRPr="00615D4B" w:rsidDel="00CB3FDD" w:rsidRDefault="00E24265" w:rsidP="005F76AD">
            <w:pPr>
              <w:rPr>
                <w:del w:id="9782" w:author="阿毛" w:date="2021-05-21T17:53:00Z"/>
                <w:rFonts w:ascii="標楷體" w:eastAsia="標楷體" w:hAnsi="標楷體"/>
              </w:rPr>
            </w:pPr>
          </w:p>
        </w:tc>
        <w:tc>
          <w:tcPr>
            <w:tcW w:w="299" w:type="pct"/>
          </w:tcPr>
          <w:p w14:paraId="33C54B51" w14:textId="6105A4FB" w:rsidR="00E24265" w:rsidRPr="00615D4B" w:rsidDel="00CB3FDD" w:rsidRDefault="00E24265" w:rsidP="005F76AD">
            <w:pPr>
              <w:rPr>
                <w:del w:id="9783" w:author="阿毛" w:date="2021-05-21T17:53:00Z"/>
                <w:rFonts w:ascii="標楷體" w:eastAsia="標楷體" w:hAnsi="標楷體"/>
              </w:rPr>
            </w:pPr>
          </w:p>
        </w:tc>
        <w:tc>
          <w:tcPr>
            <w:tcW w:w="299" w:type="pct"/>
          </w:tcPr>
          <w:p w14:paraId="32E73C7E" w14:textId="30971A62" w:rsidR="00E24265" w:rsidRPr="00615D4B" w:rsidDel="00CB3FDD" w:rsidRDefault="00E24265" w:rsidP="005F76AD">
            <w:pPr>
              <w:rPr>
                <w:del w:id="9784" w:author="阿毛" w:date="2021-05-21T17:53:00Z"/>
                <w:rFonts w:ascii="標楷體" w:eastAsia="標楷體" w:hAnsi="標楷體"/>
              </w:rPr>
            </w:pPr>
          </w:p>
        </w:tc>
        <w:tc>
          <w:tcPr>
            <w:tcW w:w="1643" w:type="pct"/>
          </w:tcPr>
          <w:p w14:paraId="6C086DFC" w14:textId="2FDBFC57" w:rsidR="00E24265" w:rsidRPr="00615D4B" w:rsidDel="00CB3FDD" w:rsidRDefault="00E24265" w:rsidP="005F76AD">
            <w:pPr>
              <w:rPr>
                <w:del w:id="9785" w:author="阿毛" w:date="2021-05-21T17:53:00Z"/>
                <w:rFonts w:ascii="標楷體" w:eastAsia="標楷體" w:hAnsi="標楷體"/>
              </w:rPr>
            </w:pPr>
          </w:p>
        </w:tc>
      </w:tr>
      <w:tr w:rsidR="00E24265" w:rsidRPr="00615D4B" w:rsidDel="00CB3FDD" w14:paraId="29C85956" w14:textId="6F4EEEA2" w:rsidTr="005F76AD">
        <w:trPr>
          <w:trHeight w:val="291"/>
          <w:jc w:val="center"/>
          <w:del w:id="9786" w:author="阿毛" w:date="2021-05-21T17:53:00Z"/>
        </w:trPr>
        <w:tc>
          <w:tcPr>
            <w:tcW w:w="219" w:type="pct"/>
          </w:tcPr>
          <w:p w14:paraId="61B77989" w14:textId="53A02F3D" w:rsidR="00E24265" w:rsidRPr="00615D4B" w:rsidDel="00CB3FDD" w:rsidRDefault="00E24265" w:rsidP="005F76AD">
            <w:pPr>
              <w:rPr>
                <w:del w:id="9787" w:author="阿毛" w:date="2021-05-21T17:53:00Z"/>
                <w:rFonts w:ascii="標楷體" w:eastAsia="標楷體" w:hAnsi="標楷體"/>
              </w:rPr>
            </w:pPr>
            <w:del w:id="9788" w:author="阿毛" w:date="2021-05-21T17:53:00Z">
              <w:r w:rsidDel="00CB3FDD">
                <w:rPr>
                  <w:rFonts w:ascii="標楷體" w:eastAsia="標楷體" w:hAnsi="標楷體" w:hint="eastAsia"/>
                </w:rPr>
                <w:delText>6</w:delText>
              </w:r>
            </w:del>
          </w:p>
        </w:tc>
        <w:tc>
          <w:tcPr>
            <w:tcW w:w="756" w:type="pct"/>
          </w:tcPr>
          <w:p w14:paraId="56BE6452" w14:textId="3543DB7F" w:rsidR="00E24265" w:rsidRPr="00615D4B" w:rsidDel="00CB3FDD" w:rsidRDefault="00E24265" w:rsidP="005F76AD">
            <w:pPr>
              <w:rPr>
                <w:del w:id="9789" w:author="阿毛" w:date="2021-05-21T17:53:00Z"/>
                <w:rFonts w:ascii="標楷體" w:eastAsia="標楷體" w:hAnsi="標楷體"/>
              </w:rPr>
            </w:pPr>
            <w:del w:id="9790" w:author="阿毛" w:date="2021-05-21T17:53:00Z">
              <w:r w:rsidRPr="00071BBA" w:rsidDel="00CB3FDD">
                <w:rPr>
                  <w:rFonts w:ascii="標楷體" w:eastAsia="標楷體" w:hAnsi="標楷體" w:hint="eastAsia"/>
                </w:rPr>
                <w:delText>帳號</w:delText>
              </w:r>
            </w:del>
          </w:p>
        </w:tc>
        <w:tc>
          <w:tcPr>
            <w:tcW w:w="624" w:type="pct"/>
          </w:tcPr>
          <w:p w14:paraId="611B78AD" w14:textId="07486823" w:rsidR="00E24265" w:rsidRPr="00615D4B" w:rsidDel="00CB3FDD" w:rsidRDefault="00E24265" w:rsidP="005F76AD">
            <w:pPr>
              <w:rPr>
                <w:del w:id="9791" w:author="阿毛" w:date="2021-05-21T17:53:00Z"/>
                <w:rFonts w:ascii="標楷體" w:eastAsia="標楷體" w:hAnsi="標楷體"/>
              </w:rPr>
            </w:pPr>
          </w:p>
        </w:tc>
        <w:tc>
          <w:tcPr>
            <w:tcW w:w="624" w:type="pct"/>
          </w:tcPr>
          <w:p w14:paraId="75F16B59" w14:textId="7FCFC7C0" w:rsidR="00E24265" w:rsidRPr="00615D4B" w:rsidDel="00CB3FDD" w:rsidRDefault="00E24265" w:rsidP="005F76AD">
            <w:pPr>
              <w:rPr>
                <w:del w:id="9792" w:author="阿毛" w:date="2021-05-21T17:53:00Z"/>
                <w:rFonts w:ascii="標楷體" w:eastAsia="標楷體" w:hAnsi="標楷體"/>
              </w:rPr>
            </w:pPr>
          </w:p>
        </w:tc>
        <w:tc>
          <w:tcPr>
            <w:tcW w:w="537" w:type="pct"/>
          </w:tcPr>
          <w:p w14:paraId="49B021C1" w14:textId="612F0410" w:rsidR="00E24265" w:rsidRPr="00615D4B" w:rsidDel="00CB3FDD" w:rsidRDefault="00E24265" w:rsidP="005F76AD">
            <w:pPr>
              <w:rPr>
                <w:del w:id="9793" w:author="阿毛" w:date="2021-05-21T17:53:00Z"/>
                <w:rFonts w:ascii="標楷體" w:eastAsia="標楷體" w:hAnsi="標楷體"/>
              </w:rPr>
            </w:pPr>
          </w:p>
        </w:tc>
        <w:tc>
          <w:tcPr>
            <w:tcW w:w="299" w:type="pct"/>
          </w:tcPr>
          <w:p w14:paraId="050BBCAA" w14:textId="63BBC8A1" w:rsidR="00E24265" w:rsidRPr="00615D4B" w:rsidDel="00CB3FDD" w:rsidRDefault="00E24265" w:rsidP="005F76AD">
            <w:pPr>
              <w:rPr>
                <w:del w:id="9794" w:author="阿毛" w:date="2021-05-21T17:53:00Z"/>
                <w:rFonts w:ascii="標楷體" w:eastAsia="標楷體" w:hAnsi="標楷體"/>
              </w:rPr>
            </w:pPr>
          </w:p>
        </w:tc>
        <w:tc>
          <w:tcPr>
            <w:tcW w:w="299" w:type="pct"/>
          </w:tcPr>
          <w:p w14:paraId="2E51672D" w14:textId="360CBB21" w:rsidR="00E24265" w:rsidRPr="00615D4B" w:rsidDel="00CB3FDD" w:rsidRDefault="00E24265" w:rsidP="005F76AD">
            <w:pPr>
              <w:rPr>
                <w:del w:id="9795" w:author="阿毛" w:date="2021-05-21T17:53:00Z"/>
                <w:rFonts w:ascii="標楷體" w:eastAsia="標楷體" w:hAnsi="標楷體"/>
              </w:rPr>
            </w:pPr>
          </w:p>
        </w:tc>
        <w:tc>
          <w:tcPr>
            <w:tcW w:w="1643" w:type="pct"/>
          </w:tcPr>
          <w:p w14:paraId="03F003A4" w14:textId="2173B762" w:rsidR="00E24265" w:rsidRPr="00615D4B" w:rsidDel="00CB3FDD" w:rsidRDefault="00E24265" w:rsidP="005F76AD">
            <w:pPr>
              <w:rPr>
                <w:del w:id="9796" w:author="阿毛" w:date="2021-05-21T17:53:00Z"/>
                <w:rFonts w:ascii="標楷體" w:eastAsia="標楷體" w:hAnsi="標楷體"/>
              </w:rPr>
            </w:pPr>
          </w:p>
        </w:tc>
      </w:tr>
      <w:tr w:rsidR="00E24265" w:rsidRPr="00615D4B" w:rsidDel="00CB3FDD" w14:paraId="674B3BF8" w14:textId="35AA9C33" w:rsidTr="005F76AD">
        <w:trPr>
          <w:trHeight w:val="291"/>
          <w:jc w:val="center"/>
          <w:del w:id="9797" w:author="阿毛" w:date="2021-05-21T17:53:00Z"/>
        </w:trPr>
        <w:tc>
          <w:tcPr>
            <w:tcW w:w="219" w:type="pct"/>
          </w:tcPr>
          <w:p w14:paraId="0617F8E9" w14:textId="3C6B187D" w:rsidR="00E24265" w:rsidRPr="00615D4B" w:rsidDel="00CB3FDD" w:rsidRDefault="00E24265" w:rsidP="005F76AD">
            <w:pPr>
              <w:rPr>
                <w:del w:id="9798" w:author="阿毛" w:date="2021-05-21T17:53:00Z"/>
                <w:rFonts w:ascii="標楷體" w:eastAsia="標楷體" w:hAnsi="標楷體"/>
              </w:rPr>
            </w:pPr>
            <w:del w:id="9799" w:author="阿毛" w:date="2021-05-21T17:53:00Z">
              <w:r w:rsidDel="00CB3FDD">
                <w:rPr>
                  <w:rFonts w:ascii="標楷體" w:eastAsia="標楷體" w:hAnsi="標楷體" w:hint="eastAsia"/>
                </w:rPr>
                <w:delText>7</w:delText>
              </w:r>
            </w:del>
          </w:p>
        </w:tc>
        <w:tc>
          <w:tcPr>
            <w:tcW w:w="756" w:type="pct"/>
          </w:tcPr>
          <w:p w14:paraId="60B4ACC1" w14:textId="0EB1FF78" w:rsidR="00E24265" w:rsidRPr="00615D4B" w:rsidDel="00CB3FDD" w:rsidRDefault="00E24265" w:rsidP="005F76AD">
            <w:pPr>
              <w:rPr>
                <w:del w:id="9800" w:author="阿毛" w:date="2021-05-21T17:53:00Z"/>
                <w:rFonts w:ascii="標楷體" w:eastAsia="標楷體" w:hAnsi="標楷體"/>
              </w:rPr>
            </w:pPr>
            <w:del w:id="9801" w:author="阿毛" w:date="2021-05-21T17:53:00Z">
              <w:r w:rsidRPr="00071BBA" w:rsidDel="00CB3FDD">
                <w:rPr>
                  <w:rFonts w:ascii="標楷體" w:eastAsia="標楷體" w:hAnsi="標楷體" w:hint="eastAsia"/>
                </w:rPr>
                <w:delText>擔保品類別</w:delText>
              </w:r>
            </w:del>
          </w:p>
        </w:tc>
        <w:tc>
          <w:tcPr>
            <w:tcW w:w="624" w:type="pct"/>
          </w:tcPr>
          <w:p w14:paraId="0E54451A" w14:textId="5DA2501F" w:rsidR="00E24265" w:rsidRPr="00615D4B" w:rsidDel="00CB3FDD" w:rsidRDefault="00E24265" w:rsidP="005F76AD">
            <w:pPr>
              <w:rPr>
                <w:del w:id="9802" w:author="阿毛" w:date="2021-05-21T17:53:00Z"/>
                <w:rFonts w:ascii="標楷體" w:eastAsia="標楷體" w:hAnsi="標楷體"/>
              </w:rPr>
            </w:pPr>
          </w:p>
        </w:tc>
        <w:tc>
          <w:tcPr>
            <w:tcW w:w="624" w:type="pct"/>
          </w:tcPr>
          <w:p w14:paraId="51EBB9E1" w14:textId="36E89193" w:rsidR="00E24265" w:rsidRPr="00615D4B" w:rsidDel="00CB3FDD" w:rsidRDefault="00E24265" w:rsidP="005F76AD">
            <w:pPr>
              <w:rPr>
                <w:del w:id="9803" w:author="阿毛" w:date="2021-05-21T17:53:00Z"/>
                <w:rFonts w:ascii="標楷體" w:eastAsia="標楷體" w:hAnsi="標楷體"/>
              </w:rPr>
            </w:pPr>
          </w:p>
        </w:tc>
        <w:tc>
          <w:tcPr>
            <w:tcW w:w="537" w:type="pct"/>
          </w:tcPr>
          <w:p w14:paraId="5B46D8DC" w14:textId="218CC0AF" w:rsidR="00E24265" w:rsidRPr="00615D4B" w:rsidDel="00CB3FDD" w:rsidRDefault="00E24265" w:rsidP="005F76AD">
            <w:pPr>
              <w:rPr>
                <w:del w:id="9804" w:author="阿毛" w:date="2021-05-21T17:53:00Z"/>
                <w:rFonts w:ascii="標楷體" w:eastAsia="標楷體" w:hAnsi="標楷體"/>
              </w:rPr>
            </w:pPr>
            <w:del w:id="9805" w:author="阿毛" w:date="2021-05-21T17:53:00Z">
              <w:r w:rsidDel="00CB3FDD">
                <w:rPr>
                  <w:rFonts w:ascii="標楷體" w:eastAsia="標楷體" w:hAnsi="標楷體" w:hint="eastAsia"/>
                </w:rPr>
                <w:delText>下拉式選單</w:delText>
              </w:r>
            </w:del>
          </w:p>
        </w:tc>
        <w:tc>
          <w:tcPr>
            <w:tcW w:w="299" w:type="pct"/>
          </w:tcPr>
          <w:p w14:paraId="47FA4DE2" w14:textId="2FC8ADCD" w:rsidR="00E24265" w:rsidRPr="00615D4B" w:rsidDel="00CB3FDD" w:rsidRDefault="00E24265" w:rsidP="005F76AD">
            <w:pPr>
              <w:rPr>
                <w:del w:id="9806" w:author="阿毛" w:date="2021-05-21T17:53:00Z"/>
                <w:rFonts w:ascii="標楷體" w:eastAsia="標楷體" w:hAnsi="標楷體"/>
              </w:rPr>
            </w:pPr>
          </w:p>
        </w:tc>
        <w:tc>
          <w:tcPr>
            <w:tcW w:w="299" w:type="pct"/>
          </w:tcPr>
          <w:p w14:paraId="688AA866" w14:textId="40C05C1A" w:rsidR="00E24265" w:rsidRPr="00615D4B" w:rsidDel="00CB3FDD" w:rsidRDefault="00E24265" w:rsidP="005F76AD">
            <w:pPr>
              <w:rPr>
                <w:del w:id="9807" w:author="阿毛" w:date="2021-05-21T17:53:00Z"/>
                <w:rFonts w:ascii="標楷體" w:eastAsia="標楷體" w:hAnsi="標楷體"/>
              </w:rPr>
            </w:pPr>
          </w:p>
        </w:tc>
        <w:tc>
          <w:tcPr>
            <w:tcW w:w="1643" w:type="pct"/>
          </w:tcPr>
          <w:p w14:paraId="2A6B2DF8" w14:textId="03323B01" w:rsidR="00E24265" w:rsidRPr="00EC503A" w:rsidDel="00CB3FDD" w:rsidRDefault="00E24265" w:rsidP="005F76AD">
            <w:pPr>
              <w:rPr>
                <w:del w:id="9808" w:author="阿毛" w:date="2021-05-21T17:53:00Z"/>
                <w:rFonts w:ascii="標楷體" w:eastAsia="標楷體" w:hAnsi="標楷體"/>
              </w:rPr>
            </w:pPr>
            <w:del w:id="9809" w:author="阿毛" w:date="2021-05-21T17:53:00Z">
              <w:r w:rsidRPr="00EC503A" w:rsidDel="00CB3FDD">
                <w:rPr>
                  <w:rFonts w:ascii="標楷體" w:eastAsia="標楷體" w:hAnsi="標楷體" w:hint="eastAsia"/>
                </w:rPr>
                <w:delText>1:純信用</w:delText>
              </w:r>
            </w:del>
          </w:p>
          <w:p w14:paraId="6CCF3F8F" w14:textId="2B30A499" w:rsidR="00E24265" w:rsidRPr="00EC503A" w:rsidDel="00CB3FDD" w:rsidRDefault="00E24265" w:rsidP="005F76AD">
            <w:pPr>
              <w:rPr>
                <w:del w:id="9810" w:author="阿毛" w:date="2021-05-21T17:53:00Z"/>
                <w:rFonts w:ascii="標楷體" w:eastAsia="標楷體" w:hAnsi="標楷體"/>
              </w:rPr>
            </w:pPr>
            <w:del w:id="9811" w:author="阿毛" w:date="2021-05-21T17:53:00Z">
              <w:r w:rsidRPr="00EC503A" w:rsidDel="00CB3FDD">
                <w:rPr>
                  <w:rFonts w:ascii="標楷體" w:eastAsia="標楷體" w:hAnsi="標楷體" w:hint="eastAsia"/>
                </w:rPr>
                <w:delText>2:信用保險</w:delText>
              </w:r>
            </w:del>
          </w:p>
          <w:p w14:paraId="65C64131" w14:textId="7892F72A" w:rsidR="00E24265" w:rsidRPr="00EC503A" w:rsidDel="00CB3FDD" w:rsidRDefault="00E24265" w:rsidP="005F76AD">
            <w:pPr>
              <w:rPr>
                <w:del w:id="9812" w:author="阿毛" w:date="2021-05-21T17:53:00Z"/>
                <w:rFonts w:ascii="標楷體" w:eastAsia="標楷體" w:hAnsi="標楷體"/>
              </w:rPr>
            </w:pPr>
            <w:del w:id="9813" w:author="阿毛" w:date="2021-05-21T17:53:00Z">
              <w:r w:rsidRPr="00EC503A" w:rsidDel="00CB3FDD">
                <w:rPr>
                  <w:rFonts w:ascii="標楷體" w:eastAsia="標楷體" w:hAnsi="標楷體" w:hint="eastAsia"/>
                </w:rPr>
                <w:delText>3:政府(或金融機構)保證</w:delText>
              </w:r>
            </w:del>
          </w:p>
          <w:p w14:paraId="01BFD28A" w14:textId="0379DE95" w:rsidR="00E24265" w:rsidRPr="00EC503A" w:rsidDel="00CB3FDD" w:rsidRDefault="00E24265" w:rsidP="005F76AD">
            <w:pPr>
              <w:rPr>
                <w:del w:id="9814" w:author="阿毛" w:date="2021-05-21T17:53:00Z"/>
                <w:rFonts w:ascii="標楷體" w:eastAsia="標楷體" w:hAnsi="標楷體"/>
              </w:rPr>
            </w:pPr>
            <w:del w:id="9815" w:author="阿毛" w:date="2021-05-21T17:53:00Z">
              <w:r w:rsidRPr="00EC503A" w:rsidDel="00CB3FDD">
                <w:rPr>
                  <w:rFonts w:ascii="標楷體" w:eastAsia="標楷體" w:hAnsi="標楷體" w:hint="eastAsia"/>
                </w:rPr>
                <w:delText>4:其他機構保證</w:delText>
              </w:r>
            </w:del>
          </w:p>
          <w:p w14:paraId="36FCB487" w14:textId="20F47B7A" w:rsidR="00E24265" w:rsidRPr="00EC503A" w:rsidDel="00CB3FDD" w:rsidRDefault="00E24265" w:rsidP="005F76AD">
            <w:pPr>
              <w:rPr>
                <w:del w:id="9816" w:author="阿毛" w:date="2021-05-21T17:53:00Z"/>
                <w:rFonts w:ascii="標楷體" w:eastAsia="標楷體" w:hAnsi="標楷體"/>
              </w:rPr>
            </w:pPr>
            <w:del w:id="9817" w:author="阿毛" w:date="2021-05-21T17:53:00Z">
              <w:r w:rsidRPr="00EC503A" w:rsidDel="00CB3FDD">
                <w:rPr>
                  <w:rFonts w:ascii="標楷體" w:eastAsia="標楷體" w:hAnsi="標楷體" w:hint="eastAsia"/>
                </w:rPr>
                <w:delText>5:中小企業信用保證基金保證</w:delText>
              </w:r>
            </w:del>
          </w:p>
          <w:p w14:paraId="17A661F6" w14:textId="7D24146E" w:rsidR="00E24265" w:rsidRPr="00EC503A" w:rsidDel="00CB3FDD" w:rsidRDefault="00E24265" w:rsidP="005F76AD">
            <w:pPr>
              <w:rPr>
                <w:del w:id="9818" w:author="阿毛" w:date="2021-05-21T17:53:00Z"/>
                <w:rFonts w:ascii="標楷體" w:eastAsia="標楷體" w:hAnsi="標楷體"/>
              </w:rPr>
            </w:pPr>
            <w:del w:id="9819" w:author="阿毛" w:date="2021-05-21T17:53:00Z">
              <w:r w:rsidRPr="00EC503A" w:rsidDel="00CB3FDD">
                <w:rPr>
                  <w:rFonts w:ascii="標楷體" w:eastAsia="標楷體" w:hAnsi="標楷體" w:hint="eastAsia"/>
                </w:rPr>
                <w:delText>6:農業信用保證基金保證</w:delText>
              </w:r>
            </w:del>
          </w:p>
          <w:p w14:paraId="6508C659" w14:textId="1D4611BF" w:rsidR="00E24265" w:rsidRPr="00EC503A" w:rsidDel="00CB3FDD" w:rsidRDefault="00E24265" w:rsidP="005F76AD">
            <w:pPr>
              <w:rPr>
                <w:del w:id="9820" w:author="阿毛" w:date="2021-05-21T17:53:00Z"/>
                <w:rFonts w:ascii="標楷體" w:eastAsia="標楷體" w:hAnsi="標楷體"/>
              </w:rPr>
            </w:pPr>
            <w:del w:id="9821" w:author="阿毛" w:date="2021-05-21T17:53:00Z">
              <w:r w:rsidRPr="00EC503A" w:rsidDel="00CB3FDD">
                <w:rPr>
                  <w:rFonts w:ascii="標楷體" w:eastAsia="標楷體" w:hAnsi="標楷體" w:hint="eastAsia"/>
                </w:rPr>
                <w:delText>7:華僑貸款信用保證基金保證</w:delText>
              </w:r>
            </w:del>
          </w:p>
          <w:p w14:paraId="1CAE3613" w14:textId="5136F651" w:rsidR="00E24265" w:rsidRPr="00EC503A" w:rsidDel="00CB3FDD" w:rsidRDefault="00E24265" w:rsidP="005F76AD">
            <w:pPr>
              <w:rPr>
                <w:del w:id="9822" w:author="阿毛" w:date="2021-05-21T17:53:00Z"/>
                <w:rFonts w:ascii="標楷體" w:eastAsia="標楷體" w:hAnsi="標楷體"/>
              </w:rPr>
            </w:pPr>
            <w:del w:id="9823" w:author="阿毛" w:date="2021-05-21T17:53:00Z">
              <w:r w:rsidRPr="00EC503A" w:rsidDel="00CB3FDD">
                <w:rPr>
                  <w:rFonts w:ascii="標楷體" w:eastAsia="標楷體" w:hAnsi="標楷體" w:hint="eastAsia"/>
                </w:rPr>
                <w:delText>8:國際合作發展基金會信用保證</w:delText>
              </w:r>
            </w:del>
          </w:p>
          <w:p w14:paraId="625D4666" w14:textId="4AA4640A" w:rsidR="00E24265" w:rsidRPr="00EC503A" w:rsidDel="00CB3FDD" w:rsidRDefault="00E24265" w:rsidP="005F76AD">
            <w:pPr>
              <w:rPr>
                <w:del w:id="9824" w:author="阿毛" w:date="2021-05-21T17:53:00Z"/>
                <w:rFonts w:ascii="標楷體" w:eastAsia="標楷體" w:hAnsi="標楷體"/>
              </w:rPr>
            </w:pPr>
            <w:del w:id="9825" w:author="阿毛" w:date="2021-05-21T17:53:00Z">
              <w:r w:rsidRPr="00EC503A" w:rsidDel="00CB3FDD">
                <w:rPr>
                  <w:rFonts w:ascii="標楷體" w:eastAsia="標楷體" w:hAnsi="標楷體" w:hint="eastAsia"/>
                </w:rPr>
                <w:delText>9:原住民族綜合發展基金信用保證</w:delText>
              </w:r>
            </w:del>
          </w:p>
          <w:p w14:paraId="2F62AC8B" w14:textId="599607A1" w:rsidR="00E24265" w:rsidRPr="00EC503A" w:rsidDel="00CB3FDD" w:rsidRDefault="00E24265" w:rsidP="005F76AD">
            <w:pPr>
              <w:rPr>
                <w:del w:id="9826" w:author="阿毛" w:date="2021-05-21T17:53:00Z"/>
                <w:rFonts w:ascii="標楷體" w:eastAsia="標楷體" w:hAnsi="標楷體"/>
              </w:rPr>
            </w:pPr>
            <w:del w:id="9827" w:author="阿毛" w:date="2021-05-21T17:53:00Z">
              <w:r w:rsidRPr="00EC503A" w:rsidDel="00CB3FDD">
                <w:rPr>
                  <w:rFonts w:ascii="標楷體" w:eastAsia="標楷體" w:hAnsi="標楷體" w:hint="eastAsia"/>
                </w:rPr>
                <w:delText>10:債券(公債)</w:delText>
              </w:r>
            </w:del>
          </w:p>
          <w:p w14:paraId="77822324" w14:textId="6054435C" w:rsidR="00E24265" w:rsidRPr="00EC503A" w:rsidDel="00CB3FDD" w:rsidRDefault="00E24265" w:rsidP="005F76AD">
            <w:pPr>
              <w:rPr>
                <w:del w:id="9828" w:author="阿毛" w:date="2021-05-21T17:53:00Z"/>
                <w:rFonts w:ascii="標楷體" w:eastAsia="標楷體" w:hAnsi="標楷體"/>
              </w:rPr>
            </w:pPr>
            <w:del w:id="9829" w:author="阿毛" w:date="2021-05-21T17:53:00Z">
              <w:r w:rsidRPr="00EC503A" w:rsidDel="00CB3FDD">
                <w:rPr>
                  <w:rFonts w:ascii="標楷體" w:eastAsia="標楷體" w:hAnsi="標楷體" w:hint="eastAsia"/>
                </w:rPr>
                <w:delText>11:擔保公司債</w:delText>
              </w:r>
            </w:del>
          </w:p>
          <w:p w14:paraId="568B0354" w14:textId="08492689" w:rsidR="00E24265" w:rsidRPr="00EC503A" w:rsidDel="00CB3FDD" w:rsidRDefault="00E24265" w:rsidP="005F76AD">
            <w:pPr>
              <w:rPr>
                <w:del w:id="9830" w:author="阿毛" w:date="2021-05-21T17:53:00Z"/>
                <w:rFonts w:ascii="標楷體" w:eastAsia="標楷體" w:hAnsi="標楷體"/>
              </w:rPr>
            </w:pPr>
            <w:del w:id="9831" w:author="阿毛" w:date="2021-05-21T17:53:00Z">
              <w:r w:rsidRPr="00EC503A" w:rsidDel="00CB3FDD">
                <w:rPr>
                  <w:rFonts w:ascii="標楷體" w:eastAsia="標楷體" w:hAnsi="標楷體" w:hint="eastAsia"/>
                </w:rPr>
                <w:delText>12:無擔保公司債</w:delText>
              </w:r>
            </w:del>
          </w:p>
          <w:p w14:paraId="2E0B930B" w14:textId="6978A1AA" w:rsidR="00E24265" w:rsidRPr="00EC503A" w:rsidDel="00CB3FDD" w:rsidRDefault="00E24265" w:rsidP="005F76AD">
            <w:pPr>
              <w:rPr>
                <w:del w:id="9832" w:author="阿毛" w:date="2021-05-21T17:53:00Z"/>
                <w:rFonts w:ascii="標楷體" w:eastAsia="標楷體" w:hAnsi="標楷體"/>
              </w:rPr>
            </w:pPr>
            <w:del w:id="9833" w:author="阿毛" w:date="2021-05-21T17:53:00Z">
              <w:r w:rsidRPr="00EC503A" w:rsidDel="00CB3FDD">
                <w:rPr>
                  <w:rFonts w:ascii="標楷體" w:eastAsia="標楷體" w:hAnsi="標楷體" w:hint="eastAsia"/>
                </w:rPr>
                <w:delText>13:金融債券</w:delText>
              </w:r>
            </w:del>
          </w:p>
          <w:p w14:paraId="0D14EB8F" w14:textId="2757F037" w:rsidR="00E24265" w:rsidRPr="00EC503A" w:rsidDel="00CB3FDD" w:rsidRDefault="00E24265" w:rsidP="005F76AD">
            <w:pPr>
              <w:rPr>
                <w:del w:id="9834" w:author="阿毛" w:date="2021-05-21T17:53:00Z"/>
                <w:rFonts w:ascii="標楷體" w:eastAsia="標楷體" w:hAnsi="標楷體"/>
              </w:rPr>
            </w:pPr>
            <w:del w:id="9835" w:author="阿毛" w:date="2021-05-21T17:53:00Z">
              <w:r w:rsidRPr="00EC503A" w:rsidDel="00CB3FDD">
                <w:rPr>
                  <w:rFonts w:ascii="標楷體" w:eastAsia="標楷體" w:hAnsi="標楷體" w:hint="eastAsia"/>
                </w:rPr>
                <w:delText>14:股票(或股權憑證)</w:delText>
              </w:r>
            </w:del>
          </w:p>
          <w:p w14:paraId="769D8943" w14:textId="79592838" w:rsidR="00E24265" w:rsidRPr="00EC503A" w:rsidDel="00CB3FDD" w:rsidRDefault="00E24265" w:rsidP="005F76AD">
            <w:pPr>
              <w:rPr>
                <w:del w:id="9836" w:author="阿毛" w:date="2021-05-21T17:53:00Z"/>
                <w:rFonts w:ascii="標楷體" w:eastAsia="標楷體" w:hAnsi="標楷體"/>
              </w:rPr>
            </w:pPr>
            <w:del w:id="9837" w:author="阿毛" w:date="2021-05-21T17:53:00Z">
              <w:r w:rsidRPr="00EC503A" w:rsidDel="00CB3FDD">
                <w:rPr>
                  <w:rFonts w:ascii="標楷體" w:eastAsia="標楷體" w:hAnsi="標楷體" w:hint="eastAsia"/>
                </w:rPr>
                <w:delText>15:證券融資</w:delText>
              </w:r>
            </w:del>
          </w:p>
          <w:p w14:paraId="14A7D803" w14:textId="17E72A5C" w:rsidR="00E24265" w:rsidRPr="00EC503A" w:rsidDel="00CB3FDD" w:rsidRDefault="00E24265" w:rsidP="005F76AD">
            <w:pPr>
              <w:rPr>
                <w:del w:id="9838" w:author="阿毛" w:date="2021-05-21T17:53:00Z"/>
                <w:rFonts w:ascii="標楷體" w:eastAsia="標楷體" w:hAnsi="標楷體"/>
              </w:rPr>
            </w:pPr>
            <w:del w:id="9839" w:author="阿毛" w:date="2021-05-21T17:53:00Z">
              <w:r w:rsidRPr="00EC503A" w:rsidDel="00CB3FDD">
                <w:rPr>
                  <w:rFonts w:ascii="標楷體" w:eastAsia="標楷體" w:hAnsi="標楷體" w:hint="eastAsia"/>
                </w:rPr>
                <w:delText>16:國庫券</w:delText>
              </w:r>
            </w:del>
          </w:p>
          <w:p w14:paraId="0616AA8F" w14:textId="0F027666" w:rsidR="00E24265" w:rsidRPr="00EC503A" w:rsidDel="00CB3FDD" w:rsidRDefault="00E24265" w:rsidP="005F76AD">
            <w:pPr>
              <w:rPr>
                <w:del w:id="9840" w:author="阿毛" w:date="2021-05-21T17:53:00Z"/>
                <w:rFonts w:ascii="標楷體" w:eastAsia="標楷體" w:hAnsi="標楷體"/>
              </w:rPr>
            </w:pPr>
            <w:del w:id="9841" w:author="阿毛" w:date="2021-05-21T17:53:00Z">
              <w:r w:rsidRPr="00EC503A" w:rsidDel="00CB3FDD">
                <w:rPr>
                  <w:rFonts w:ascii="標楷體" w:eastAsia="標楷體" w:hAnsi="標楷體" w:hint="eastAsia"/>
                </w:rPr>
                <w:delText>17:儲蓄券</w:delText>
              </w:r>
            </w:del>
          </w:p>
          <w:p w14:paraId="2E99DDA8" w14:textId="0C0C315F" w:rsidR="00E24265" w:rsidRPr="00EC503A" w:rsidDel="00CB3FDD" w:rsidRDefault="00E24265" w:rsidP="005F76AD">
            <w:pPr>
              <w:rPr>
                <w:del w:id="9842" w:author="阿毛" w:date="2021-05-21T17:53:00Z"/>
                <w:rFonts w:ascii="標楷體" w:eastAsia="標楷體" w:hAnsi="標楷體"/>
              </w:rPr>
            </w:pPr>
            <w:del w:id="9843" w:author="阿毛" w:date="2021-05-21T17:53:00Z">
              <w:r w:rsidRPr="00EC503A" w:rsidDel="00CB3FDD">
                <w:rPr>
                  <w:rFonts w:ascii="標楷體" w:eastAsia="標楷體" w:hAnsi="標楷體" w:hint="eastAsia"/>
                </w:rPr>
                <w:delText>18:中央銀行可轉讓定期存單</w:delText>
              </w:r>
            </w:del>
          </w:p>
          <w:p w14:paraId="5FD9483A" w14:textId="1D77D0F2" w:rsidR="00E24265" w:rsidRPr="00EC503A" w:rsidDel="00CB3FDD" w:rsidRDefault="00E24265" w:rsidP="005F76AD">
            <w:pPr>
              <w:rPr>
                <w:del w:id="9844" w:author="阿毛" w:date="2021-05-21T17:53:00Z"/>
                <w:rFonts w:ascii="標楷體" w:eastAsia="標楷體" w:hAnsi="標楷體"/>
              </w:rPr>
            </w:pPr>
            <w:del w:id="9845" w:author="阿毛" w:date="2021-05-21T17:53:00Z">
              <w:r w:rsidRPr="00EC503A" w:rsidDel="00CB3FDD">
                <w:rPr>
                  <w:rFonts w:ascii="標楷體" w:eastAsia="標楷體" w:hAnsi="標楷體" w:hint="eastAsia"/>
                </w:rPr>
                <w:delText>19:一般金融機構可轉讓定期存單</w:delText>
              </w:r>
            </w:del>
          </w:p>
          <w:p w14:paraId="2DB4BCE0" w14:textId="0EE00B76" w:rsidR="00E24265" w:rsidRPr="00EC503A" w:rsidDel="00CB3FDD" w:rsidRDefault="00E24265" w:rsidP="005F76AD">
            <w:pPr>
              <w:rPr>
                <w:del w:id="9846" w:author="阿毛" w:date="2021-05-21T17:53:00Z"/>
                <w:rFonts w:ascii="標楷體" w:eastAsia="標楷體" w:hAnsi="標楷體"/>
              </w:rPr>
            </w:pPr>
            <w:del w:id="9847" w:author="阿毛" w:date="2021-05-21T17:53:00Z">
              <w:r w:rsidRPr="00EC503A" w:rsidDel="00CB3FDD">
                <w:rPr>
                  <w:rFonts w:ascii="標楷體" w:eastAsia="標楷體" w:hAnsi="標楷體" w:hint="eastAsia"/>
                </w:rPr>
                <w:delText>20:匯票</w:delText>
              </w:r>
            </w:del>
          </w:p>
          <w:p w14:paraId="09BEB51F" w14:textId="1AFBDF3B" w:rsidR="00E24265" w:rsidRPr="00EC503A" w:rsidDel="00CB3FDD" w:rsidRDefault="00E24265" w:rsidP="005F76AD">
            <w:pPr>
              <w:rPr>
                <w:del w:id="9848" w:author="阿毛" w:date="2021-05-21T17:53:00Z"/>
                <w:rFonts w:ascii="標楷體" w:eastAsia="標楷體" w:hAnsi="標楷體"/>
              </w:rPr>
            </w:pPr>
            <w:del w:id="9849" w:author="阿毛" w:date="2021-05-21T17:53:00Z">
              <w:r w:rsidRPr="00EC503A" w:rsidDel="00CB3FDD">
                <w:rPr>
                  <w:rFonts w:ascii="標楷體" w:eastAsia="標楷體" w:hAnsi="標楷體" w:hint="eastAsia"/>
                </w:rPr>
                <w:delText>21:本票</w:delText>
              </w:r>
            </w:del>
          </w:p>
          <w:p w14:paraId="74370E45" w14:textId="16121446" w:rsidR="00E24265" w:rsidRPr="00EC503A" w:rsidDel="00CB3FDD" w:rsidRDefault="00E24265" w:rsidP="005F76AD">
            <w:pPr>
              <w:rPr>
                <w:del w:id="9850" w:author="阿毛" w:date="2021-05-21T17:53:00Z"/>
                <w:rFonts w:ascii="標楷體" w:eastAsia="標楷體" w:hAnsi="標楷體"/>
              </w:rPr>
            </w:pPr>
            <w:del w:id="9851" w:author="阿毛" w:date="2021-05-21T17:53:00Z">
              <w:r w:rsidRPr="00EC503A" w:rsidDel="00CB3FDD">
                <w:rPr>
                  <w:rFonts w:ascii="標楷體" w:eastAsia="標楷體" w:hAnsi="標楷體" w:hint="eastAsia"/>
                </w:rPr>
                <w:delText>22:應收票據(含支票)</w:delText>
              </w:r>
            </w:del>
          </w:p>
          <w:p w14:paraId="7F2B6D1E" w14:textId="5A55A39B" w:rsidR="00E24265" w:rsidRPr="00EC503A" w:rsidDel="00CB3FDD" w:rsidRDefault="00E24265" w:rsidP="005F76AD">
            <w:pPr>
              <w:rPr>
                <w:del w:id="9852" w:author="阿毛" w:date="2021-05-21T17:53:00Z"/>
                <w:rFonts w:ascii="標楷體" w:eastAsia="標楷體" w:hAnsi="標楷體"/>
              </w:rPr>
            </w:pPr>
            <w:del w:id="9853" w:author="阿毛" w:date="2021-05-21T17:53:00Z">
              <w:r w:rsidRPr="00EC503A" w:rsidDel="00CB3FDD">
                <w:rPr>
                  <w:rFonts w:ascii="標楷體" w:eastAsia="標楷體" w:hAnsi="標楷體" w:hint="eastAsia"/>
                </w:rPr>
                <w:delText>23:信託憑證</w:delText>
              </w:r>
            </w:del>
          </w:p>
          <w:p w14:paraId="40060212" w14:textId="7F0724A3" w:rsidR="00E24265" w:rsidRPr="00EC503A" w:rsidDel="00CB3FDD" w:rsidRDefault="00E24265" w:rsidP="005F76AD">
            <w:pPr>
              <w:rPr>
                <w:del w:id="9854" w:author="阿毛" w:date="2021-05-21T17:53:00Z"/>
                <w:rFonts w:ascii="標楷體" w:eastAsia="標楷體" w:hAnsi="標楷體"/>
              </w:rPr>
            </w:pPr>
            <w:del w:id="9855" w:author="阿毛" w:date="2021-05-21T17:53:00Z">
              <w:r w:rsidRPr="00EC503A" w:rsidDel="00CB3FDD">
                <w:rPr>
                  <w:rFonts w:ascii="標楷體" w:eastAsia="標楷體" w:hAnsi="標楷體" w:hint="eastAsia"/>
                </w:rPr>
                <w:delText>24:受益憑證</w:delText>
              </w:r>
            </w:del>
          </w:p>
          <w:p w14:paraId="418A5537" w14:textId="4E77478B" w:rsidR="00E24265" w:rsidRPr="00EC503A" w:rsidDel="00CB3FDD" w:rsidRDefault="00E24265" w:rsidP="005F76AD">
            <w:pPr>
              <w:rPr>
                <w:del w:id="9856" w:author="阿毛" w:date="2021-05-21T17:53:00Z"/>
                <w:rFonts w:ascii="標楷體" w:eastAsia="標楷體" w:hAnsi="標楷體"/>
              </w:rPr>
            </w:pPr>
            <w:del w:id="9857" w:author="阿毛" w:date="2021-05-21T17:53:00Z">
              <w:r w:rsidRPr="00EC503A" w:rsidDel="00CB3FDD">
                <w:rPr>
                  <w:rFonts w:ascii="標楷體" w:eastAsia="標楷體" w:hAnsi="標楷體" w:hint="eastAsia"/>
                </w:rPr>
                <w:delText>25:信用狀</w:delText>
              </w:r>
            </w:del>
          </w:p>
          <w:p w14:paraId="72F3EF4D" w14:textId="5228E448" w:rsidR="00E24265" w:rsidRPr="00EC503A" w:rsidDel="00CB3FDD" w:rsidRDefault="00E24265" w:rsidP="005F76AD">
            <w:pPr>
              <w:rPr>
                <w:del w:id="9858" w:author="阿毛" w:date="2021-05-21T17:53:00Z"/>
                <w:rFonts w:ascii="標楷體" w:eastAsia="標楷體" w:hAnsi="標楷體"/>
              </w:rPr>
            </w:pPr>
            <w:del w:id="9859" w:author="阿毛" w:date="2021-05-21T17:53:00Z">
              <w:r w:rsidRPr="00EC503A" w:rsidDel="00CB3FDD">
                <w:rPr>
                  <w:rFonts w:ascii="標楷體" w:eastAsia="標楷體" w:hAnsi="標楷體" w:hint="eastAsia"/>
                </w:rPr>
                <w:delText>26:存單</w:delText>
              </w:r>
            </w:del>
          </w:p>
          <w:p w14:paraId="13305263" w14:textId="789C415E" w:rsidR="00E24265" w:rsidRPr="00EC503A" w:rsidDel="00CB3FDD" w:rsidRDefault="00E24265" w:rsidP="005F76AD">
            <w:pPr>
              <w:rPr>
                <w:del w:id="9860" w:author="阿毛" w:date="2021-05-21T17:53:00Z"/>
                <w:rFonts w:ascii="標楷體" w:eastAsia="標楷體" w:hAnsi="標楷體"/>
              </w:rPr>
            </w:pPr>
            <w:del w:id="9861" w:author="阿毛" w:date="2021-05-21T17:53:00Z">
              <w:r w:rsidRPr="00EC503A" w:rsidDel="00CB3FDD">
                <w:rPr>
                  <w:rFonts w:ascii="標楷體" w:eastAsia="標楷體" w:hAnsi="標楷體" w:hint="eastAsia"/>
                </w:rPr>
                <w:delText>27:保險(單)</w:delText>
              </w:r>
            </w:del>
          </w:p>
          <w:p w14:paraId="3FD56BB8" w14:textId="4E6EE534" w:rsidR="00E24265" w:rsidRPr="00EC503A" w:rsidDel="00CB3FDD" w:rsidRDefault="00E24265" w:rsidP="005F76AD">
            <w:pPr>
              <w:rPr>
                <w:del w:id="9862" w:author="阿毛" w:date="2021-05-21T17:53:00Z"/>
                <w:rFonts w:ascii="標楷體" w:eastAsia="標楷體" w:hAnsi="標楷體"/>
              </w:rPr>
            </w:pPr>
            <w:del w:id="9863" w:author="阿毛" w:date="2021-05-21T17:53:00Z">
              <w:r w:rsidRPr="00EC503A" w:rsidDel="00CB3FDD">
                <w:rPr>
                  <w:rFonts w:ascii="標楷體" w:eastAsia="標楷體" w:hAnsi="標楷體" w:hint="eastAsia"/>
                </w:rPr>
                <w:delText>28:倉單</w:delText>
              </w:r>
            </w:del>
          </w:p>
          <w:p w14:paraId="79923DD1" w14:textId="6C81774C" w:rsidR="00E24265" w:rsidRPr="00EC503A" w:rsidDel="00CB3FDD" w:rsidRDefault="00E24265" w:rsidP="005F76AD">
            <w:pPr>
              <w:rPr>
                <w:del w:id="9864" w:author="阿毛" w:date="2021-05-21T17:53:00Z"/>
                <w:rFonts w:ascii="標楷體" w:eastAsia="標楷體" w:hAnsi="標楷體"/>
              </w:rPr>
            </w:pPr>
            <w:del w:id="9865" w:author="阿毛" w:date="2021-05-21T17:53:00Z">
              <w:r w:rsidRPr="00EC503A" w:rsidDel="00CB3FDD">
                <w:rPr>
                  <w:rFonts w:ascii="標楷體" w:eastAsia="標楷體" w:hAnsi="標楷體" w:hint="eastAsia"/>
                </w:rPr>
                <w:lastRenderedPageBreak/>
                <w:delText>29:其他票券</w:delText>
              </w:r>
            </w:del>
          </w:p>
          <w:p w14:paraId="7A5A822B" w14:textId="32611AD6" w:rsidR="00E24265" w:rsidRPr="00EC503A" w:rsidDel="00CB3FDD" w:rsidRDefault="00E24265" w:rsidP="005F76AD">
            <w:pPr>
              <w:rPr>
                <w:del w:id="9866" w:author="阿毛" w:date="2021-05-21T17:53:00Z"/>
                <w:rFonts w:ascii="標楷體" w:eastAsia="標楷體" w:hAnsi="標楷體"/>
              </w:rPr>
            </w:pPr>
            <w:del w:id="9867" w:author="阿毛" w:date="2021-05-21T17:53:00Z">
              <w:r w:rsidRPr="00EC503A" w:rsidDel="00CB3FDD">
                <w:rPr>
                  <w:rFonts w:ascii="標楷體" w:eastAsia="標楷體" w:hAnsi="標楷體" w:hint="eastAsia"/>
                </w:rPr>
                <w:delText>30:應收帳款債權</w:delText>
              </w:r>
            </w:del>
          </w:p>
          <w:p w14:paraId="7D40A693" w14:textId="59D54B71" w:rsidR="00E24265" w:rsidRPr="00EC503A" w:rsidDel="00CB3FDD" w:rsidRDefault="00E24265" w:rsidP="005F76AD">
            <w:pPr>
              <w:rPr>
                <w:del w:id="9868" w:author="阿毛" w:date="2021-05-21T17:53:00Z"/>
                <w:rFonts w:ascii="標楷體" w:eastAsia="標楷體" w:hAnsi="標楷體"/>
              </w:rPr>
            </w:pPr>
            <w:del w:id="9869" w:author="阿毛" w:date="2021-05-21T17:53:00Z">
              <w:r w:rsidRPr="00EC503A" w:rsidDel="00CB3FDD">
                <w:rPr>
                  <w:rFonts w:ascii="標楷體" w:eastAsia="標楷體" w:hAnsi="標楷體" w:hint="eastAsia"/>
                </w:rPr>
                <w:delText>31:其他有價證券</w:delText>
              </w:r>
            </w:del>
          </w:p>
          <w:p w14:paraId="34435874" w14:textId="693A67D0" w:rsidR="00E24265" w:rsidRPr="00EC503A" w:rsidDel="00CB3FDD" w:rsidRDefault="00E24265" w:rsidP="005F76AD">
            <w:pPr>
              <w:rPr>
                <w:del w:id="9870" w:author="阿毛" w:date="2021-05-21T17:53:00Z"/>
                <w:rFonts w:ascii="標楷體" w:eastAsia="標楷體" w:hAnsi="標楷體"/>
              </w:rPr>
            </w:pPr>
            <w:del w:id="9871" w:author="阿毛" w:date="2021-05-21T17:53:00Z">
              <w:r w:rsidRPr="00EC503A" w:rsidDel="00CB3FDD">
                <w:rPr>
                  <w:rFonts w:ascii="標楷體" w:eastAsia="標楷體" w:hAnsi="標楷體" w:hint="eastAsia"/>
                </w:rPr>
                <w:delText>32:其他權利質權</w:delText>
              </w:r>
            </w:del>
          </w:p>
          <w:p w14:paraId="16A52825" w14:textId="108DAA52" w:rsidR="00E24265" w:rsidRPr="00EC503A" w:rsidDel="00CB3FDD" w:rsidRDefault="00E24265" w:rsidP="005F76AD">
            <w:pPr>
              <w:rPr>
                <w:del w:id="9872" w:author="阿毛" w:date="2021-05-21T17:53:00Z"/>
                <w:rFonts w:ascii="標楷體" w:eastAsia="標楷體" w:hAnsi="標楷體"/>
              </w:rPr>
            </w:pPr>
            <w:del w:id="9873" w:author="阿毛" w:date="2021-05-21T17:53:00Z">
              <w:r w:rsidRPr="00EC503A" w:rsidDel="00CB3FDD">
                <w:rPr>
                  <w:rFonts w:ascii="標楷體" w:eastAsia="標楷體" w:hAnsi="標楷體" w:hint="eastAsia"/>
                </w:rPr>
                <w:delText>33:房地建地(不含建物)</w:delText>
              </w:r>
            </w:del>
          </w:p>
          <w:p w14:paraId="5901CA4A" w14:textId="631E7317" w:rsidR="00E24265" w:rsidRPr="00EC503A" w:rsidDel="00CB3FDD" w:rsidRDefault="00E24265" w:rsidP="005F76AD">
            <w:pPr>
              <w:rPr>
                <w:del w:id="9874" w:author="阿毛" w:date="2021-05-21T17:53:00Z"/>
                <w:rFonts w:ascii="標楷體" w:eastAsia="標楷體" w:hAnsi="標楷體"/>
              </w:rPr>
            </w:pPr>
            <w:del w:id="9875" w:author="阿毛" w:date="2021-05-21T17:53:00Z">
              <w:r w:rsidRPr="00EC503A" w:rsidDel="00CB3FDD">
                <w:rPr>
                  <w:rFonts w:ascii="標楷體" w:eastAsia="標楷體" w:hAnsi="標楷體" w:hint="eastAsia"/>
                </w:rPr>
                <w:delText>34:空地</w:delText>
              </w:r>
            </w:del>
          </w:p>
          <w:p w14:paraId="34BA5139" w14:textId="59AED13B" w:rsidR="00E24265" w:rsidRPr="00EC503A" w:rsidDel="00CB3FDD" w:rsidRDefault="00E24265" w:rsidP="005F76AD">
            <w:pPr>
              <w:rPr>
                <w:del w:id="9876" w:author="阿毛" w:date="2021-05-21T17:53:00Z"/>
                <w:rFonts w:ascii="標楷體" w:eastAsia="標楷體" w:hAnsi="標楷體"/>
              </w:rPr>
            </w:pPr>
            <w:del w:id="9877" w:author="阿毛" w:date="2021-05-21T17:53:00Z">
              <w:r w:rsidRPr="00EC503A" w:rsidDel="00CB3FDD">
                <w:rPr>
                  <w:rFonts w:ascii="標楷體" w:eastAsia="標楷體" w:hAnsi="標楷體" w:hint="eastAsia"/>
                </w:rPr>
                <w:delText>35:農地</w:delText>
              </w:r>
            </w:del>
          </w:p>
          <w:p w14:paraId="6ACAD777" w14:textId="70C66D27" w:rsidR="00E24265" w:rsidRPr="00EC503A" w:rsidDel="00CB3FDD" w:rsidRDefault="00E24265" w:rsidP="005F76AD">
            <w:pPr>
              <w:rPr>
                <w:del w:id="9878" w:author="阿毛" w:date="2021-05-21T17:53:00Z"/>
                <w:rFonts w:ascii="標楷體" w:eastAsia="標楷體" w:hAnsi="標楷體"/>
              </w:rPr>
            </w:pPr>
            <w:del w:id="9879" w:author="阿毛" w:date="2021-05-21T17:53:00Z">
              <w:r w:rsidRPr="00EC503A" w:rsidDel="00CB3FDD">
                <w:rPr>
                  <w:rFonts w:ascii="標楷體" w:eastAsia="標楷體" w:hAnsi="標楷體" w:hint="eastAsia"/>
                </w:rPr>
                <w:delText>36:林地</w:delText>
              </w:r>
            </w:del>
          </w:p>
          <w:p w14:paraId="02B8CF52" w14:textId="048EA8FC" w:rsidR="00E24265" w:rsidRPr="00EC503A" w:rsidDel="00CB3FDD" w:rsidRDefault="00E24265" w:rsidP="005F76AD">
            <w:pPr>
              <w:rPr>
                <w:del w:id="9880" w:author="阿毛" w:date="2021-05-21T17:53:00Z"/>
                <w:rFonts w:ascii="標楷體" w:eastAsia="標楷體" w:hAnsi="標楷體"/>
              </w:rPr>
            </w:pPr>
            <w:del w:id="9881" w:author="阿毛" w:date="2021-05-21T17:53:00Z">
              <w:r w:rsidRPr="00EC503A" w:rsidDel="00CB3FDD">
                <w:rPr>
                  <w:rFonts w:ascii="標楷體" w:eastAsia="標楷體" w:hAnsi="標楷體" w:hint="eastAsia"/>
                </w:rPr>
                <w:delText>37:養殖地</w:delText>
              </w:r>
            </w:del>
          </w:p>
          <w:p w14:paraId="06F61D3D" w14:textId="4CF806F5" w:rsidR="00E24265" w:rsidRPr="00EC503A" w:rsidDel="00CB3FDD" w:rsidRDefault="00E24265" w:rsidP="005F76AD">
            <w:pPr>
              <w:rPr>
                <w:del w:id="9882" w:author="阿毛" w:date="2021-05-21T17:53:00Z"/>
                <w:rFonts w:ascii="標楷體" w:eastAsia="標楷體" w:hAnsi="標楷體"/>
              </w:rPr>
            </w:pPr>
            <w:del w:id="9883" w:author="阿毛" w:date="2021-05-21T17:53:00Z">
              <w:r w:rsidRPr="00EC503A" w:rsidDel="00CB3FDD">
                <w:rPr>
                  <w:rFonts w:ascii="標楷體" w:eastAsia="標楷體" w:hAnsi="標楷體" w:hint="eastAsia"/>
                </w:rPr>
                <w:delText>38:土地及建物(住宅用)</w:delText>
              </w:r>
            </w:del>
          </w:p>
          <w:p w14:paraId="2ACC533A" w14:textId="2323E94B" w:rsidR="00E24265" w:rsidRPr="00EC503A" w:rsidDel="00CB3FDD" w:rsidRDefault="00E24265" w:rsidP="005F76AD">
            <w:pPr>
              <w:rPr>
                <w:del w:id="9884" w:author="阿毛" w:date="2021-05-21T17:53:00Z"/>
                <w:rFonts w:ascii="標楷體" w:eastAsia="標楷體" w:hAnsi="標楷體"/>
              </w:rPr>
            </w:pPr>
            <w:del w:id="9885" w:author="阿毛" w:date="2021-05-21T17:53:00Z">
              <w:r w:rsidRPr="00EC503A" w:rsidDel="00CB3FDD">
                <w:rPr>
                  <w:rFonts w:ascii="標楷體" w:eastAsia="標楷體" w:hAnsi="標楷體" w:hint="eastAsia"/>
                </w:rPr>
                <w:delText>39:土地及廠房</w:delText>
              </w:r>
            </w:del>
          </w:p>
          <w:p w14:paraId="7BA1AD07" w14:textId="7A89962C" w:rsidR="00E24265" w:rsidRPr="00EC503A" w:rsidDel="00CB3FDD" w:rsidRDefault="00E24265" w:rsidP="005F76AD">
            <w:pPr>
              <w:rPr>
                <w:del w:id="9886" w:author="阿毛" w:date="2021-05-21T17:53:00Z"/>
                <w:rFonts w:ascii="標楷體" w:eastAsia="標楷體" w:hAnsi="標楷體"/>
              </w:rPr>
            </w:pPr>
            <w:del w:id="9887" w:author="阿毛" w:date="2021-05-21T17:53:00Z">
              <w:r w:rsidRPr="00EC503A" w:rsidDel="00CB3FDD">
                <w:rPr>
                  <w:rFonts w:ascii="標楷體" w:eastAsia="標楷體" w:hAnsi="標楷體" w:hint="eastAsia"/>
                </w:rPr>
                <w:delText>40:不含土地之建物(住宅用)</w:delText>
              </w:r>
            </w:del>
          </w:p>
          <w:p w14:paraId="0477D5C1" w14:textId="60850111" w:rsidR="00E24265" w:rsidRPr="00EC503A" w:rsidDel="00CB3FDD" w:rsidRDefault="00E24265" w:rsidP="005F76AD">
            <w:pPr>
              <w:rPr>
                <w:del w:id="9888" w:author="阿毛" w:date="2021-05-21T17:53:00Z"/>
                <w:rFonts w:ascii="標楷體" w:eastAsia="標楷體" w:hAnsi="標楷體"/>
              </w:rPr>
            </w:pPr>
            <w:del w:id="9889" w:author="阿毛" w:date="2021-05-21T17:53:00Z">
              <w:r w:rsidRPr="00EC503A" w:rsidDel="00CB3FDD">
                <w:rPr>
                  <w:rFonts w:ascii="標楷體" w:eastAsia="標楷體" w:hAnsi="標楷體" w:hint="eastAsia"/>
                </w:rPr>
                <w:delText>41:不含土地之廠房</w:delText>
              </w:r>
            </w:del>
          </w:p>
          <w:p w14:paraId="044FEDB6" w14:textId="3ABFD48C" w:rsidR="00E24265" w:rsidRPr="00EC503A" w:rsidDel="00CB3FDD" w:rsidRDefault="00E24265" w:rsidP="005F76AD">
            <w:pPr>
              <w:rPr>
                <w:del w:id="9890" w:author="阿毛" w:date="2021-05-21T17:53:00Z"/>
                <w:rFonts w:ascii="標楷體" w:eastAsia="標楷體" w:hAnsi="標楷體"/>
              </w:rPr>
            </w:pPr>
            <w:del w:id="9891" w:author="阿毛" w:date="2021-05-21T17:53:00Z">
              <w:r w:rsidRPr="00EC503A" w:rsidDel="00CB3FDD">
                <w:rPr>
                  <w:rFonts w:ascii="標楷體" w:eastAsia="標楷體" w:hAnsi="標楷體" w:hint="eastAsia"/>
                </w:rPr>
                <w:delText>42:高爾夫球場</w:delText>
              </w:r>
            </w:del>
          </w:p>
          <w:p w14:paraId="095F131F" w14:textId="42A51C15" w:rsidR="00E24265" w:rsidRPr="00EC503A" w:rsidDel="00CB3FDD" w:rsidRDefault="00E24265" w:rsidP="005F76AD">
            <w:pPr>
              <w:rPr>
                <w:del w:id="9892" w:author="阿毛" w:date="2021-05-21T17:53:00Z"/>
                <w:rFonts w:ascii="標楷體" w:eastAsia="標楷體" w:hAnsi="標楷體"/>
              </w:rPr>
            </w:pPr>
            <w:del w:id="9893" w:author="阿毛" w:date="2021-05-21T17:53:00Z">
              <w:r w:rsidRPr="00EC503A" w:rsidDel="00CB3FDD">
                <w:rPr>
                  <w:rFonts w:ascii="標楷體" w:eastAsia="標楷體" w:hAnsi="標楷體" w:hint="eastAsia"/>
                </w:rPr>
                <w:delText>43:土地及建物(商業用)</w:delText>
              </w:r>
            </w:del>
          </w:p>
          <w:p w14:paraId="1F6D41FD" w14:textId="7648F9DD" w:rsidR="00E24265" w:rsidRPr="00EC503A" w:rsidDel="00CB3FDD" w:rsidRDefault="00E24265" w:rsidP="005F76AD">
            <w:pPr>
              <w:rPr>
                <w:del w:id="9894" w:author="阿毛" w:date="2021-05-21T17:53:00Z"/>
                <w:rFonts w:ascii="標楷體" w:eastAsia="標楷體" w:hAnsi="標楷體"/>
              </w:rPr>
            </w:pPr>
            <w:del w:id="9895" w:author="阿毛" w:date="2021-05-21T17:53:00Z">
              <w:r w:rsidRPr="00EC503A" w:rsidDel="00CB3FDD">
                <w:rPr>
                  <w:rFonts w:ascii="標楷體" w:eastAsia="標楷體" w:hAnsi="標楷體" w:hint="eastAsia"/>
                </w:rPr>
                <w:delText>44:不含土地之建物(商業用)</w:delText>
              </w:r>
            </w:del>
          </w:p>
          <w:p w14:paraId="3D894374" w14:textId="6D450E91" w:rsidR="00E24265" w:rsidRPr="00EC503A" w:rsidDel="00CB3FDD" w:rsidRDefault="00E24265" w:rsidP="005F76AD">
            <w:pPr>
              <w:rPr>
                <w:del w:id="9896" w:author="阿毛" w:date="2021-05-21T17:53:00Z"/>
                <w:rFonts w:ascii="標楷體" w:eastAsia="標楷體" w:hAnsi="標楷體"/>
              </w:rPr>
            </w:pPr>
            <w:del w:id="9897" w:author="阿毛" w:date="2021-05-21T17:53:00Z">
              <w:r w:rsidRPr="00EC503A" w:rsidDel="00CB3FDD">
                <w:rPr>
                  <w:rFonts w:ascii="標楷體" w:eastAsia="標楷體" w:hAnsi="標楷體" w:hint="eastAsia"/>
                </w:rPr>
                <w:delText>45:其他不動產</w:delText>
              </w:r>
            </w:del>
          </w:p>
          <w:p w14:paraId="55ED89FD" w14:textId="2E94F7CF" w:rsidR="00E24265" w:rsidRPr="00EC503A" w:rsidDel="00CB3FDD" w:rsidRDefault="00E24265" w:rsidP="005F76AD">
            <w:pPr>
              <w:rPr>
                <w:del w:id="9898" w:author="阿毛" w:date="2021-05-21T17:53:00Z"/>
                <w:rFonts w:ascii="標楷體" w:eastAsia="標楷體" w:hAnsi="標楷體"/>
              </w:rPr>
            </w:pPr>
            <w:del w:id="9899" w:author="阿毛" w:date="2021-05-21T17:53:00Z">
              <w:r w:rsidRPr="00EC503A" w:rsidDel="00CB3FDD">
                <w:rPr>
                  <w:rFonts w:ascii="標楷體" w:eastAsia="標楷體" w:hAnsi="標楷體" w:hint="eastAsia"/>
                </w:rPr>
                <w:delText>46:機器設備</w:delText>
              </w:r>
            </w:del>
          </w:p>
          <w:p w14:paraId="14D38861" w14:textId="6512EEB8" w:rsidR="00E24265" w:rsidRPr="00EC503A" w:rsidDel="00CB3FDD" w:rsidRDefault="00E24265" w:rsidP="005F76AD">
            <w:pPr>
              <w:rPr>
                <w:del w:id="9900" w:author="阿毛" w:date="2021-05-21T17:53:00Z"/>
                <w:rFonts w:ascii="標楷體" w:eastAsia="標楷體" w:hAnsi="標楷體"/>
              </w:rPr>
            </w:pPr>
            <w:del w:id="9901" w:author="阿毛" w:date="2021-05-21T17:53:00Z">
              <w:r w:rsidRPr="00EC503A" w:rsidDel="00CB3FDD">
                <w:rPr>
                  <w:rFonts w:ascii="標楷體" w:eastAsia="標楷體" w:hAnsi="標楷體" w:hint="eastAsia"/>
                </w:rPr>
                <w:delText>47:車輛</w:delText>
              </w:r>
            </w:del>
          </w:p>
          <w:p w14:paraId="1223A012" w14:textId="14AB743E" w:rsidR="00E24265" w:rsidRPr="00EC503A" w:rsidDel="00CB3FDD" w:rsidRDefault="00E24265" w:rsidP="005F76AD">
            <w:pPr>
              <w:rPr>
                <w:del w:id="9902" w:author="阿毛" w:date="2021-05-21T17:53:00Z"/>
                <w:rFonts w:ascii="標楷體" w:eastAsia="標楷體" w:hAnsi="標楷體"/>
              </w:rPr>
            </w:pPr>
            <w:del w:id="9903" w:author="阿毛" w:date="2021-05-21T17:53:00Z">
              <w:r w:rsidRPr="00EC503A" w:rsidDel="00CB3FDD">
                <w:rPr>
                  <w:rFonts w:ascii="標楷體" w:eastAsia="標楷體" w:hAnsi="標楷體" w:hint="eastAsia"/>
                </w:rPr>
                <w:delText>48:船舶</w:delText>
              </w:r>
            </w:del>
          </w:p>
          <w:p w14:paraId="7BC09A2B" w14:textId="293E2E98" w:rsidR="00E24265" w:rsidRPr="00EC503A" w:rsidDel="00CB3FDD" w:rsidRDefault="00E24265" w:rsidP="005F76AD">
            <w:pPr>
              <w:rPr>
                <w:del w:id="9904" w:author="阿毛" w:date="2021-05-21T17:53:00Z"/>
                <w:rFonts w:ascii="標楷體" w:eastAsia="標楷體" w:hAnsi="標楷體"/>
              </w:rPr>
            </w:pPr>
            <w:del w:id="9905" w:author="阿毛" w:date="2021-05-21T17:53:00Z">
              <w:r w:rsidRPr="00EC503A" w:rsidDel="00CB3FDD">
                <w:rPr>
                  <w:rFonts w:ascii="標楷體" w:eastAsia="標楷體" w:hAnsi="標楷體" w:hint="eastAsia"/>
                </w:rPr>
                <w:delText>49:漁船</w:delText>
              </w:r>
            </w:del>
          </w:p>
          <w:p w14:paraId="26E75657" w14:textId="34A98C30" w:rsidR="00E24265" w:rsidRPr="00EC503A" w:rsidDel="00CB3FDD" w:rsidRDefault="00E24265" w:rsidP="005F76AD">
            <w:pPr>
              <w:rPr>
                <w:del w:id="9906" w:author="阿毛" w:date="2021-05-21T17:53:00Z"/>
                <w:rFonts w:ascii="標楷體" w:eastAsia="標楷體" w:hAnsi="標楷體"/>
              </w:rPr>
            </w:pPr>
            <w:del w:id="9907" w:author="阿毛" w:date="2021-05-21T17:53:00Z">
              <w:r w:rsidRPr="00EC503A" w:rsidDel="00CB3FDD">
                <w:rPr>
                  <w:rFonts w:ascii="標楷體" w:eastAsia="標楷體" w:hAnsi="標楷體" w:hint="eastAsia"/>
                </w:rPr>
                <w:delText>50:航空器</w:delText>
              </w:r>
            </w:del>
          </w:p>
          <w:p w14:paraId="13E7FEAE" w14:textId="7770A14C" w:rsidR="00E24265" w:rsidRPr="00EC503A" w:rsidDel="00CB3FDD" w:rsidRDefault="00E24265" w:rsidP="005F76AD">
            <w:pPr>
              <w:rPr>
                <w:del w:id="9908" w:author="阿毛" w:date="2021-05-21T17:53:00Z"/>
                <w:rFonts w:ascii="標楷體" w:eastAsia="標楷體" w:hAnsi="標楷體"/>
              </w:rPr>
            </w:pPr>
            <w:del w:id="9909" w:author="阿毛" w:date="2021-05-21T17:53:00Z">
              <w:r w:rsidRPr="00EC503A" w:rsidDel="00CB3FDD">
                <w:rPr>
                  <w:rFonts w:ascii="標楷體" w:eastAsia="標楷體" w:hAnsi="標楷體" w:hint="eastAsia"/>
                </w:rPr>
                <w:delText>51:工具</w:delText>
              </w:r>
            </w:del>
          </w:p>
          <w:p w14:paraId="46222018" w14:textId="794B708F" w:rsidR="00E24265" w:rsidRPr="00EC503A" w:rsidDel="00CB3FDD" w:rsidRDefault="00E24265" w:rsidP="005F76AD">
            <w:pPr>
              <w:rPr>
                <w:del w:id="9910" w:author="阿毛" w:date="2021-05-21T17:53:00Z"/>
                <w:rFonts w:ascii="標楷體" w:eastAsia="標楷體" w:hAnsi="標楷體"/>
              </w:rPr>
            </w:pPr>
            <w:del w:id="9911" w:author="阿毛" w:date="2021-05-21T17:53:00Z">
              <w:r w:rsidRPr="00EC503A" w:rsidDel="00CB3FDD">
                <w:rPr>
                  <w:rFonts w:ascii="標楷體" w:eastAsia="標楷體" w:hAnsi="標楷體" w:hint="eastAsia"/>
                </w:rPr>
                <w:delText>52:原料</w:delText>
              </w:r>
            </w:del>
          </w:p>
          <w:p w14:paraId="26360C1E" w14:textId="1139F948" w:rsidR="00E24265" w:rsidRPr="00EC503A" w:rsidDel="00CB3FDD" w:rsidRDefault="00E24265" w:rsidP="005F76AD">
            <w:pPr>
              <w:rPr>
                <w:del w:id="9912" w:author="阿毛" w:date="2021-05-21T17:53:00Z"/>
                <w:rFonts w:ascii="標楷體" w:eastAsia="標楷體" w:hAnsi="標楷體"/>
              </w:rPr>
            </w:pPr>
            <w:del w:id="9913" w:author="阿毛" w:date="2021-05-21T17:53:00Z">
              <w:r w:rsidRPr="00EC503A" w:rsidDel="00CB3FDD">
                <w:rPr>
                  <w:rFonts w:ascii="標楷體" w:eastAsia="標楷體" w:hAnsi="標楷體" w:hint="eastAsia"/>
                </w:rPr>
                <w:delText>53:半製品</w:delText>
              </w:r>
            </w:del>
          </w:p>
          <w:p w14:paraId="027B94BF" w14:textId="6BC16BB7" w:rsidR="00E24265" w:rsidRPr="00EC503A" w:rsidDel="00CB3FDD" w:rsidRDefault="00E24265" w:rsidP="005F76AD">
            <w:pPr>
              <w:rPr>
                <w:del w:id="9914" w:author="阿毛" w:date="2021-05-21T17:53:00Z"/>
                <w:rFonts w:ascii="標楷體" w:eastAsia="標楷體" w:hAnsi="標楷體"/>
              </w:rPr>
            </w:pPr>
            <w:del w:id="9915" w:author="阿毛" w:date="2021-05-21T17:53:00Z">
              <w:r w:rsidRPr="00EC503A" w:rsidDel="00CB3FDD">
                <w:rPr>
                  <w:rFonts w:ascii="標楷體" w:eastAsia="標楷體" w:hAnsi="標楷體" w:hint="eastAsia"/>
                </w:rPr>
                <w:delText>54:商品</w:delText>
              </w:r>
            </w:del>
          </w:p>
          <w:p w14:paraId="5A061F8E" w14:textId="58499032" w:rsidR="00E24265" w:rsidRPr="00EC503A" w:rsidDel="00CB3FDD" w:rsidRDefault="00E24265" w:rsidP="005F76AD">
            <w:pPr>
              <w:rPr>
                <w:del w:id="9916" w:author="阿毛" w:date="2021-05-21T17:53:00Z"/>
                <w:rFonts w:ascii="標楷體" w:eastAsia="標楷體" w:hAnsi="標楷體"/>
              </w:rPr>
            </w:pPr>
            <w:del w:id="9917" w:author="阿毛" w:date="2021-05-21T17:53:00Z">
              <w:r w:rsidRPr="00EC503A" w:rsidDel="00CB3FDD">
                <w:rPr>
                  <w:rFonts w:ascii="標楷體" w:eastAsia="標楷體" w:hAnsi="標楷體" w:hint="eastAsia"/>
                </w:rPr>
                <w:delText>55:農林漁牧產品</w:delText>
              </w:r>
            </w:del>
          </w:p>
          <w:p w14:paraId="37F55EF5" w14:textId="5864D206" w:rsidR="00E24265" w:rsidRPr="00EC503A" w:rsidDel="00CB3FDD" w:rsidRDefault="00E24265" w:rsidP="005F76AD">
            <w:pPr>
              <w:rPr>
                <w:del w:id="9918" w:author="阿毛" w:date="2021-05-21T17:53:00Z"/>
                <w:rFonts w:ascii="標楷體" w:eastAsia="標楷體" w:hAnsi="標楷體"/>
              </w:rPr>
            </w:pPr>
            <w:del w:id="9919" w:author="阿毛" w:date="2021-05-21T17:53:00Z">
              <w:r w:rsidRPr="00EC503A" w:rsidDel="00CB3FDD">
                <w:rPr>
                  <w:rFonts w:ascii="標楷體" w:eastAsia="標楷體" w:hAnsi="標楷體" w:hint="eastAsia"/>
                </w:rPr>
                <w:delText>56:畜牧</w:delText>
              </w:r>
            </w:del>
          </w:p>
          <w:p w14:paraId="5B48BBB6" w14:textId="305F5391" w:rsidR="00E24265" w:rsidRPr="00EC503A" w:rsidDel="00CB3FDD" w:rsidRDefault="00E24265" w:rsidP="005F76AD">
            <w:pPr>
              <w:rPr>
                <w:del w:id="9920" w:author="阿毛" w:date="2021-05-21T17:53:00Z"/>
                <w:rFonts w:ascii="標楷體" w:eastAsia="標楷體" w:hAnsi="標楷體"/>
              </w:rPr>
            </w:pPr>
            <w:del w:id="9921" w:author="阿毛" w:date="2021-05-21T17:53:00Z">
              <w:r w:rsidRPr="00EC503A" w:rsidDel="00CB3FDD">
                <w:rPr>
                  <w:rFonts w:ascii="標楷體" w:eastAsia="標楷體" w:hAnsi="標楷體" w:hint="eastAsia"/>
                </w:rPr>
                <w:delText>57:其他動產</w:delText>
              </w:r>
            </w:del>
          </w:p>
          <w:p w14:paraId="105625BD" w14:textId="076B8D81" w:rsidR="00E24265" w:rsidRPr="00EC503A" w:rsidDel="00CB3FDD" w:rsidRDefault="00E24265" w:rsidP="005F76AD">
            <w:pPr>
              <w:rPr>
                <w:del w:id="9922" w:author="阿毛" w:date="2021-05-21T17:53:00Z"/>
                <w:rFonts w:ascii="標楷體" w:eastAsia="標楷體" w:hAnsi="標楷體"/>
              </w:rPr>
            </w:pPr>
            <w:del w:id="9923" w:author="阿毛" w:date="2021-05-21T17:53:00Z">
              <w:r w:rsidRPr="00EC503A" w:rsidDel="00CB3FDD">
                <w:rPr>
                  <w:rFonts w:ascii="標楷體" w:eastAsia="標楷體" w:hAnsi="標楷體" w:hint="eastAsia"/>
                </w:rPr>
                <w:delText>58:黃金</w:delText>
              </w:r>
            </w:del>
          </w:p>
          <w:p w14:paraId="53F2775C" w14:textId="6CC8E573" w:rsidR="00E24265" w:rsidRPr="00EC503A" w:rsidDel="00CB3FDD" w:rsidRDefault="00E24265" w:rsidP="005F76AD">
            <w:pPr>
              <w:rPr>
                <w:del w:id="9924" w:author="阿毛" w:date="2021-05-21T17:53:00Z"/>
                <w:rFonts w:ascii="標楷體" w:eastAsia="標楷體" w:hAnsi="標楷體"/>
              </w:rPr>
            </w:pPr>
            <w:del w:id="9925" w:author="阿毛" w:date="2021-05-21T17:53:00Z">
              <w:r w:rsidRPr="00EC503A" w:rsidDel="00CB3FDD">
                <w:rPr>
                  <w:rFonts w:ascii="標楷體" w:eastAsia="標楷體" w:hAnsi="標楷體" w:hint="eastAsia"/>
                </w:rPr>
                <w:delText>59:珠寶</w:delText>
              </w:r>
            </w:del>
          </w:p>
          <w:p w14:paraId="17D9EB00" w14:textId="4AE6792B" w:rsidR="00E24265" w:rsidRPr="00EC503A" w:rsidDel="00CB3FDD" w:rsidRDefault="00E24265" w:rsidP="005F76AD">
            <w:pPr>
              <w:rPr>
                <w:del w:id="9926" w:author="阿毛" w:date="2021-05-21T17:53:00Z"/>
                <w:rFonts w:ascii="標楷體" w:eastAsia="標楷體" w:hAnsi="標楷體"/>
              </w:rPr>
            </w:pPr>
            <w:del w:id="9927" w:author="阿毛" w:date="2021-05-21T17:53:00Z">
              <w:r w:rsidRPr="00EC503A" w:rsidDel="00CB3FDD">
                <w:rPr>
                  <w:rFonts w:ascii="標楷體" w:eastAsia="標楷體" w:hAnsi="標楷體" w:hint="eastAsia"/>
                </w:rPr>
                <w:delText>60:古董</w:delText>
              </w:r>
            </w:del>
          </w:p>
          <w:p w14:paraId="1E192C07" w14:textId="3FED4FB8" w:rsidR="00E24265" w:rsidRPr="00EC503A" w:rsidDel="00CB3FDD" w:rsidRDefault="00E24265" w:rsidP="005F76AD">
            <w:pPr>
              <w:rPr>
                <w:del w:id="9928" w:author="阿毛" w:date="2021-05-21T17:53:00Z"/>
                <w:rFonts w:ascii="標楷體" w:eastAsia="標楷體" w:hAnsi="標楷體"/>
              </w:rPr>
            </w:pPr>
            <w:del w:id="9929" w:author="阿毛" w:date="2021-05-21T17:53:00Z">
              <w:r w:rsidRPr="00EC503A" w:rsidDel="00CB3FDD">
                <w:rPr>
                  <w:rFonts w:ascii="標楷體" w:eastAsia="標楷體" w:hAnsi="標楷體" w:hint="eastAsia"/>
                </w:rPr>
                <w:delText>61:字畫</w:delText>
              </w:r>
            </w:del>
          </w:p>
          <w:p w14:paraId="46BAD7E4" w14:textId="60923C3D" w:rsidR="00E24265" w:rsidRPr="00EC503A" w:rsidDel="00CB3FDD" w:rsidRDefault="00E24265" w:rsidP="005F76AD">
            <w:pPr>
              <w:rPr>
                <w:del w:id="9930" w:author="阿毛" w:date="2021-05-21T17:53:00Z"/>
                <w:rFonts w:ascii="標楷體" w:eastAsia="標楷體" w:hAnsi="標楷體"/>
              </w:rPr>
            </w:pPr>
            <w:del w:id="9931" w:author="阿毛" w:date="2021-05-21T17:53:00Z">
              <w:r w:rsidRPr="00EC503A" w:rsidDel="00CB3FDD">
                <w:rPr>
                  <w:rFonts w:ascii="標楷體" w:eastAsia="標楷體" w:hAnsi="標楷體" w:hint="eastAsia"/>
                </w:rPr>
                <w:delText>62:藝品</w:delText>
              </w:r>
            </w:del>
          </w:p>
          <w:p w14:paraId="08F92D62" w14:textId="4E95A5AD" w:rsidR="00E24265" w:rsidRPr="00EC503A" w:rsidDel="00CB3FDD" w:rsidRDefault="00E24265" w:rsidP="005F76AD">
            <w:pPr>
              <w:rPr>
                <w:del w:id="9932" w:author="阿毛" w:date="2021-05-21T17:53:00Z"/>
                <w:rFonts w:ascii="標楷體" w:eastAsia="標楷體" w:hAnsi="標楷體"/>
              </w:rPr>
            </w:pPr>
            <w:del w:id="9933" w:author="阿毛" w:date="2021-05-21T17:53:00Z">
              <w:r w:rsidRPr="00EC503A" w:rsidDel="00CB3FDD">
                <w:rPr>
                  <w:rFonts w:ascii="標楷體" w:eastAsia="標楷體" w:hAnsi="標楷體" w:hint="eastAsia"/>
                </w:rPr>
                <w:delText>63:其他貴重物品</w:delText>
              </w:r>
            </w:del>
          </w:p>
          <w:p w14:paraId="5A4EBD20" w14:textId="75CE4AFF" w:rsidR="00E24265" w:rsidRPr="00EC503A" w:rsidDel="00CB3FDD" w:rsidRDefault="00E24265" w:rsidP="005F76AD">
            <w:pPr>
              <w:rPr>
                <w:del w:id="9934" w:author="阿毛" w:date="2021-05-21T17:53:00Z"/>
                <w:rFonts w:ascii="標楷體" w:eastAsia="標楷體" w:hAnsi="標楷體"/>
              </w:rPr>
            </w:pPr>
            <w:del w:id="9935" w:author="阿毛" w:date="2021-05-21T17:53:00Z">
              <w:r w:rsidRPr="00EC503A" w:rsidDel="00CB3FDD">
                <w:rPr>
                  <w:rFonts w:ascii="標楷體" w:eastAsia="標楷體" w:hAnsi="標楷體" w:hint="eastAsia"/>
                </w:rPr>
                <w:delText>64:中小企業信保回報有擔</w:delText>
              </w:r>
            </w:del>
          </w:p>
          <w:p w14:paraId="19BA5B21" w14:textId="201CEC7E" w:rsidR="00E24265" w:rsidRPr="00EC503A" w:rsidDel="00CB3FDD" w:rsidRDefault="00E24265" w:rsidP="005F76AD">
            <w:pPr>
              <w:rPr>
                <w:del w:id="9936" w:author="阿毛" w:date="2021-05-21T17:53:00Z"/>
                <w:rFonts w:ascii="標楷體" w:eastAsia="標楷體" w:hAnsi="標楷體"/>
              </w:rPr>
            </w:pPr>
            <w:del w:id="9937" w:author="阿毛" w:date="2021-05-21T17:53:00Z">
              <w:r w:rsidRPr="00EC503A" w:rsidDel="00CB3FDD">
                <w:rPr>
                  <w:rFonts w:ascii="標楷體" w:eastAsia="標楷體" w:hAnsi="標楷體" w:hint="eastAsia"/>
                </w:rPr>
                <w:delText>65:農業信保回報有擔</w:delText>
              </w:r>
            </w:del>
          </w:p>
          <w:p w14:paraId="1D46C70C" w14:textId="4FF80A1A" w:rsidR="00E24265" w:rsidRPr="00EC503A" w:rsidDel="00CB3FDD" w:rsidRDefault="00E24265" w:rsidP="005F76AD">
            <w:pPr>
              <w:rPr>
                <w:del w:id="9938" w:author="阿毛" w:date="2021-05-21T17:53:00Z"/>
                <w:rFonts w:ascii="標楷體" w:eastAsia="標楷體" w:hAnsi="標楷體"/>
              </w:rPr>
            </w:pPr>
            <w:del w:id="9939" w:author="阿毛" w:date="2021-05-21T17:53:00Z">
              <w:r w:rsidRPr="00EC503A" w:rsidDel="00CB3FDD">
                <w:rPr>
                  <w:rFonts w:ascii="標楷體" w:eastAsia="標楷體" w:hAnsi="標楷體" w:hint="eastAsia"/>
                </w:rPr>
                <w:delText>66:華僑放款信保回報有擔</w:delText>
              </w:r>
            </w:del>
          </w:p>
          <w:p w14:paraId="3F4EEAD4" w14:textId="6A59610F" w:rsidR="00E24265" w:rsidRPr="00EC503A" w:rsidDel="00CB3FDD" w:rsidRDefault="00E24265" w:rsidP="005F76AD">
            <w:pPr>
              <w:rPr>
                <w:del w:id="9940" w:author="阿毛" w:date="2021-05-21T17:53:00Z"/>
                <w:rFonts w:ascii="標楷體" w:eastAsia="標楷體" w:hAnsi="標楷體"/>
              </w:rPr>
            </w:pPr>
            <w:del w:id="9941" w:author="阿毛" w:date="2021-05-21T17:53:00Z">
              <w:r w:rsidRPr="00EC503A" w:rsidDel="00CB3FDD">
                <w:rPr>
                  <w:rFonts w:ascii="標楷體" w:eastAsia="標楷體" w:hAnsi="標楷體" w:hint="eastAsia"/>
                </w:rPr>
                <w:delText>67:國合會信保回報有擔</w:delText>
              </w:r>
            </w:del>
          </w:p>
          <w:p w14:paraId="5193AE31" w14:textId="6DFED1C3" w:rsidR="00E24265" w:rsidRPr="00EC503A" w:rsidDel="00CB3FDD" w:rsidRDefault="00E24265" w:rsidP="005F76AD">
            <w:pPr>
              <w:rPr>
                <w:del w:id="9942" w:author="阿毛" w:date="2021-05-21T17:53:00Z"/>
                <w:rFonts w:ascii="標楷體" w:eastAsia="標楷體" w:hAnsi="標楷體"/>
              </w:rPr>
            </w:pPr>
            <w:del w:id="9943" w:author="阿毛" w:date="2021-05-21T17:53:00Z">
              <w:r w:rsidRPr="00EC503A" w:rsidDel="00CB3FDD">
                <w:rPr>
                  <w:rFonts w:ascii="標楷體" w:eastAsia="標楷體" w:hAnsi="標楷體" w:hint="eastAsia"/>
                </w:rPr>
                <w:lastRenderedPageBreak/>
                <w:delText>68:原住民族信保回報有擔</w:delText>
              </w:r>
            </w:del>
          </w:p>
          <w:p w14:paraId="298E6C36" w14:textId="71EA27B2" w:rsidR="00E24265" w:rsidRPr="00EC503A" w:rsidDel="00CB3FDD" w:rsidRDefault="00E24265" w:rsidP="005F76AD">
            <w:pPr>
              <w:rPr>
                <w:del w:id="9944" w:author="阿毛" w:date="2021-05-21T17:53:00Z"/>
                <w:rFonts w:ascii="標楷體" w:eastAsia="標楷體" w:hAnsi="標楷體"/>
              </w:rPr>
            </w:pPr>
            <w:del w:id="9945" w:author="阿毛" w:date="2021-05-21T17:53:00Z">
              <w:r w:rsidRPr="00EC503A" w:rsidDel="00CB3FDD">
                <w:rPr>
                  <w:rFonts w:ascii="標楷體" w:eastAsia="標楷體" w:hAnsi="標楷體" w:hint="eastAsia"/>
                </w:rPr>
                <w:delText>69:保證人有資力</w:delText>
              </w:r>
            </w:del>
          </w:p>
          <w:p w14:paraId="57DA285C" w14:textId="3CBCE504" w:rsidR="00E24265" w:rsidRPr="00615D4B" w:rsidDel="00CB3FDD" w:rsidRDefault="00E24265" w:rsidP="005F76AD">
            <w:pPr>
              <w:rPr>
                <w:del w:id="9946" w:author="阿毛" w:date="2021-05-21T17:53:00Z"/>
                <w:rFonts w:ascii="標楷體" w:eastAsia="標楷體" w:hAnsi="標楷體"/>
              </w:rPr>
            </w:pPr>
            <w:del w:id="9947" w:author="阿毛" w:date="2021-05-21T17:53:00Z">
              <w:r w:rsidRPr="00EC503A" w:rsidDel="00CB3FDD">
                <w:rPr>
                  <w:rFonts w:ascii="標楷體" w:eastAsia="標楷體" w:hAnsi="標楷體" w:hint="eastAsia"/>
                </w:rPr>
                <w:delText>70:保證債務無須代負履行責任</w:delText>
              </w:r>
            </w:del>
          </w:p>
        </w:tc>
      </w:tr>
      <w:tr w:rsidR="00E24265" w:rsidRPr="00615D4B" w:rsidDel="00CB3FDD" w14:paraId="351A5A68" w14:textId="785862CB" w:rsidTr="005F76AD">
        <w:trPr>
          <w:trHeight w:val="291"/>
          <w:jc w:val="center"/>
          <w:del w:id="9948" w:author="阿毛" w:date="2021-05-21T17:53:00Z"/>
        </w:trPr>
        <w:tc>
          <w:tcPr>
            <w:tcW w:w="219" w:type="pct"/>
          </w:tcPr>
          <w:p w14:paraId="4C487E2C" w14:textId="795B3E91" w:rsidR="00E24265" w:rsidRPr="00615D4B" w:rsidDel="00CB3FDD" w:rsidRDefault="00E24265" w:rsidP="005F76AD">
            <w:pPr>
              <w:rPr>
                <w:del w:id="9949" w:author="阿毛" w:date="2021-05-21T17:53:00Z"/>
                <w:rFonts w:ascii="標楷體" w:eastAsia="標楷體" w:hAnsi="標楷體"/>
              </w:rPr>
            </w:pPr>
            <w:del w:id="9950" w:author="阿毛" w:date="2021-05-21T17:53:00Z">
              <w:r w:rsidDel="00CB3FDD">
                <w:rPr>
                  <w:rFonts w:ascii="標楷體" w:eastAsia="標楷體" w:hAnsi="標楷體" w:hint="eastAsia"/>
                </w:rPr>
                <w:lastRenderedPageBreak/>
                <w:delText>8</w:delText>
              </w:r>
            </w:del>
          </w:p>
        </w:tc>
        <w:tc>
          <w:tcPr>
            <w:tcW w:w="756" w:type="pct"/>
          </w:tcPr>
          <w:p w14:paraId="141D391A" w14:textId="03C6A107" w:rsidR="00E24265" w:rsidRPr="00615D4B" w:rsidDel="00CB3FDD" w:rsidRDefault="00E24265" w:rsidP="005F76AD">
            <w:pPr>
              <w:rPr>
                <w:del w:id="9951" w:author="阿毛" w:date="2021-05-21T17:53:00Z"/>
                <w:rFonts w:ascii="標楷體" w:eastAsia="標楷體" w:hAnsi="標楷體"/>
              </w:rPr>
            </w:pPr>
            <w:del w:id="9952" w:author="阿毛" w:date="2021-05-21T17:53:00Z">
              <w:r w:rsidRPr="00071BBA" w:rsidDel="00CB3FDD">
                <w:rPr>
                  <w:rFonts w:ascii="標楷體" w:eastAsia="標楷體" w:hAnsi="標楷體" w:hint="eastAsia"/>
                </w:rPr>
                <w:delText>原借款金額</w:delText>
              </w:r>
            </w:del>
          </w:p>
        </w:tc>
        <w:tc>
          <w:tcPr>
            <w:tcW w:w="624" w:type="pct"/>
          </w:tcPr>
          <w:p w14:paraId="40244920" w14:textId="761C324D" w:rsidR="00E24265" w:rsidRPr="00615D4B" w:rsidDel="00CB3FDD" w:rsidRDefault="00E24265" w:rsidP="005F76AD">
            <w:pPr>
              <w:rPr>
                <w:del w:id="9953" w:author="阿毛" w:date="2021-05-21T17:53:00Z"/>
                <w:rFonts w:ascii="標楷體" w:eastAsia="標楷體" w:hAnsi="標楷體"/>
              </w:rPr>
            </w:pPr>
          </w:p>
        </w:tc>
        <w:tc>
          <w:tcPr>
            <w:tcW w:w="624" w:type="pct"/>
          </w:tcPr>
          <w:p w14:paraId="4B1630AF" w14:textId="32C2ACFC" w:rsidR="00E24265" w:rsidRPr="00615D4B" w:rsidDel="00CB3FDD" w:rsidRDefault="00E24265" w:rsidP="005F76AD">
            <w:pPr>
              <w:rPr>
                <w:del w:id="9954" w:author="阿毛" w:date="2021-05-21T17:53:00Z"/>
                <w:rFonts w:ascii="標楷體" w:eastAsia="標楷體" w:hAnsi="標楷體"/>
              </w:rPr>
            </w:pPr>
          </w:p>
        </w:tc>
        <w:tc>
          <w:tcPr>
            <w:tcW w:w="537" w:type="pct"/>
          </w:tcPr>
          <w:p w14:paraId="2D567E2B" w14:textId="71730082" w:rsidR="00E24265" w:rsidRPr="00615D4B" w:rsidDel="00CB3FDD" w:rsidRDefault="00E24265" w:rsidP="005F76AD">
            <w:pPr>
              <w:rPr>
                <w:del w:id="9955" w:author="阿毛" w:date="2021-05-21T17:53:00Z"/>
                <w:rFonts w:ascii="標楷體" w:eastAsia="標楷體" w:hAnsi="標楷體"/>
              </w:rPr>
            </w:pPr>
          </w:p>
        </w:tc>
        <w:tc>
          <w:tcPr>
            <w:tcW w:w="299" w:type="pct"/>
          </w:tcPr>
          <w:p w14:paraId="6A33143B" w14:textId="63E76792" w:rsidR="00E24265" w:rsidRPr="00615D4B" w:rsidDel="00CB3FDD" w:rsidRDefault="00E24265" w:rsidP="005F76AD">
            <w:pPr>
              <w:rPr>
                <w:del w:id="9956" w:author="阿毛" w:date="2021-05-21T17:53:00Z"/>
                <w:rFonts w:ascii="標楷體" w:eastAsia="標楷體" w:hAnsi="標楷體"/>
              </w:rPr>
            </w:pPr>
          </w:p>
        </w:tc>
        <w:tc>
          <w:tcPr>
            <w:tcW w:w="299" w:type="pct"/>
          </w:tcPr>
          <w:p w14:paraId="449C08C1" w14:textId="3F7D3F0E" w:rsidR="00E24265" w:rsidRPr="00615D4B" w:rsidDel="00CB3FDD" w:rsidRDefault="00E24265" w:rsidP="005F76AD">
            <w:pPr>
              <w:rPr>
                <w:del w:id="9957" w:author="阿毛" w:date="2021-05-21T17:53:00Z"/>
                <w:rFonts w:ascii="標楷體" w:eastAsia="標楷體" w:hAnsi="標楷體"/>
              </w:rPr>
            </w:pPr>
          </w:p>
        </w:tc>
        <w:tc>
          <w:tcPr>
            <w:tcW w:w="1643" w:type="pct"/>
          </w:tcPr>
          <w:p w14:paraId="3108AE7A" w14:textId="42E8CEF5" w:rsidR="00E24265" w:rsidRPr="00615D4B" w:rsidDel="00CB3FDD" w:rsidRDefault="00E24265" w:rsidP="005F76AD">
            <w:pPr>
              <w:rPr>
                <w:del w:id="9958" w:author="阿毛" w:date="2021-05-21T17:53:00Z"/>
                <w:rFonts w:ascii="標楷體" w:eastAsia="標楷體" w:hAnsi="標楷體"/>
              </w:rPr>
            </w:pPr>
          </w:p>
        </w:tc>
      </w:tr>
      <w:tr w:rsidR="00E24265" w:rsidRPr="00615D4B" w:rsidDel="00CB3FDD" w14:paraId="15060C24" w14:textId="776FF78A" w:rsidTr="005F76AD">
        <w:trPr>
          <w:trHeight w:val="291"/>
          <w:jc w:val="center"/>
          <w:del w:id="9959" w:author="阿毛" w:date="2021-05-21T17:53:00Z"/>
        </w:trPr>
        <w:tc>
          <w:tcPr>
            <w:tcW w:w="219" w:type="pct"/>
          </w:tcPr>
          <w:p w14:paraId="4F0B2AB0" w14:textId="47786E5F" w:rsidR="00E24265" w:rsidRPr="00615D4B" w:rsidDel="00CB3FDD" w:rsidRDefault="00E24265" w:rsidP="005F76AD">
            <w:pPr>
              <w:rPr>
                <w:del w:id="9960" w:author="阿毛" w:date="2021-05-21T17:53:00Z"/>
                <w:rFonts w:ascii="標楷體" w:eastAsia="標楷體" w:hAnsi="標楷體"/>
              </w:rPr>
            </w:pPr>
            <w:del w:id="9961" w:author="阿毛" w:date="2021-05-21T17:53:00Z">
              <w:r w:rsidDel="00CB3FDD">
                <w:rPr>
                  <w:rFonts w:ascii="標楷體" w:eastAsia="標楷體" w:hAnsi="標楷體" w:hint="eastAsia"/>
                </w:rPr>
                <w:delText>9</w:delText>
              </w:r>
            </w:del>
          </w:p>
        </w:tc>
        <w:tc>
          <w:tcPr>
            <w:tcW w:w="756" w:type="pct"/>
          </w:tcPr>
          <w:p w14:paraId="7A7172C8" w14:textId="12F69EFD" w:rsidR="00E24265" w:rsidRPr="00615D4B" w:rsidDel="00CB3FDD" w:rsidRDefault="00E24265" w:rsidP="005F76AD">
            <w:pPr>
              <w:rPr>
                <w:del w:id="9962" w:author="阿毛" w:date="2021-05-21T17:53:00Z"/>
                <w:rFonts w:ascii="標楷體" w:eastAsia="標楷體" w:hAnsi="標楷體"/>
              </w:rPr>
            </w:pPr>
            <w:del w:id="9963" w:author="阿毛" w:date="2021-05-21T17:53:00Z">
              <w:r w:rsidRPr="00071BBA" w:rsidDel="00CB3FDD">
                <w:rPr>
                  <w:rFonts w:ascii="標楷體" w:eastAsia="標楷體" w:hAnsi="標楷體" w:hint="eastAsia"/>
                </w:rPr>
                <w:delText>授信餘額</w:delText>
              </w:r>
            </w:del>
          </w:p>
        </w:tc>
        <w:tc>
          <w:tcPr>
            <w:tcW w:w="624" w:type="pct"/>
          </w:tcPr>
          <w:p w14:paraId="6D4D627B" w14:textId="1A3E1812" w:rsidR="00E24265" w:rsidRPr="00615D4B" w:rsidDel="00CB3FDD" w:rsidRDefault="00E24265" w:rsidP="005F76AD">
            <w:pPr>
              <w:rPr>
                <w:del w:id="9964" w:author="阿毛" w:date="2021-05-21T17:53:00Z"/>
                <w:rFonts w:ascii="標楷體" w:eastAsia="標楷體" w:hAnsi="標楷體"/>
              </w:rPr>
            </w:pPr>
          </w:p>
        </w:tc>
        <w:tc>
          <w:tcPr>
            <w:tcW w:w="624" w:type="pct"/>
          </w:tcPr>
          <w:p w14:paraId="4CC80464" w14:textId="5B2E1AF1" w:rsidR="00E24265" w:rsidRPr="00615D4B" w:rsidDel="00CB3FDD" w:rsidRDefault="00E24265" w:rsidP="005F76AD">
            <w:pPr>
              <w:rPr>
                <w:del w:id="9965" w:author="阿毛" w:date="2021-05-21T17:53:00Z"/>
                <w:rFonts w:ascii="標楷體" w:eastAsia="標楷體" w:hAnsi="標楷體"/>
              </w:rPr>
            </w:pPr>
          </w:p>
        </w:tc>
        <w:tc>
          <w:tcPr>
            <w:tcW w:w="537" w:type="pct"/>
          </w:tcPr>
          <w:p w14:paraId="305D45F9" w14:textId="12CC766E" w:rsidR="00E24265" w:rsidRPr="00615D4B" w:rsidDel="00CB3FDD" w:rsidRDefault="00E24265" w:rsidP="005F76AD">
            <w:pPr>
              <w:rPr>
                <w:del w:id="9966" w:author="阿毛" w:date="2021-05-21T17:53:00Z"/>
                <w:rFonts w:ascii="標楷體" w:eastAsia="標楷體" w:hAnsi="標楷體"/>
              </w:rPr>
            </w:pPr>
          </w:p>
        </w:tc>
        <w:tc>
          <w:tcPr>
            <w:tcW w:w="299" w:type="pct"/>
          </w:tcPr>
          <w:p w14:paraId="05522C8A" w14:textId="48E81C7F" w:rsidR="00E24265" w:rsidRPr="00615D4B" w:rsidDel="00CB3FDD" w:rsidRDefault="00E24265" w:rsidP="005F76AD">
            <w:pPr>
              <w:rPr>
                <w:del w:id="9967" w:author="阿毛" w:date="2021-05-21T17:53:00Z"/>
                <w:rFonts w:ascii="標楷體" w:eastAsia="標楷體" w:hAnsi="標楷體"/>
              </w:rPr>
            </w:pPr>
          </w:p>
        </w:tc>
        <w:tc>
          <w:tcPr>
            <w:tcW w:w="299" w:type="pct"/>
          </w:tcPr>
          <w:p w14:paraId="3C835DC2" w14:textId="0B9A195E" w:rsidR="00E24265" w:rsidRPr="00615D4B" w:rsidDel="00CB3FDD" w:rsidRDefault="00E24265" w:rsidP="005F76AD">
            <w:pPr>
              <w:rPr>
                <w:del w:id="9968" w:author="阿毛" w:date="2021-05-21T17:53:00Z"/>
                <w:rFonts w:ascii="標楷體" w:eastAsia="標楷體" w:hAnsi="標楷體"/>
              </w:rPr>
            </w:pPr>
          </w:p>
        </w:tc>
        <w:tc>
          <w:tcPr>
            <w:tcW w:w="1643" w:type="pct"/>
          </w:tcPr>
          <w:p w14:paraId="16B0BB17" w14:textId="31CBEDD6" w:rsidR="00E24265" w:rsidRPr="00615D4B" w:rsidDel="00CB3FDD" w:rsidRDefault="00E24265" w:rsidP="005F76AD">
            <w:pPr>
              <w:rPr>
                <w:del w:id="9969" w:author="阿毛" w:date="2021-05-21T17:53:00Z"/>
                <w:rFonts w:ascii="標楷體" w:eastAsia="標楷體" w:hAnsi="標楷體"/>
              </w:rPr>
            </w:pPr>
          </w:p>
        </w:tc>
      </w:tr>
      <w:tr w:rsidR="00E24265" w:rsidRPr="00615D4B" w:rsidDel="00CB3FDD" w14:paraId="40C3519B" w14:textId="085B4E0E" w:rsidTr="005F76AD">
        <w:trPr>
          <w:trHeight w:val="291"/>
          <w:jc w:val="center"/>
          <w:del w:id="9970" w:author="阿毛" w:date="2021-05-21T17:53:00Z"/>
        </w:trPr>
        <w:tc>
          <w:tcPr>
            <w:tcW w:w="219" w:type="pct"/>
          </w:tcPr>
          <w:p w14:paraId="240C900E" w14:textId="30792DE3" w:rsidR="00E24265" w:rsidRPr="00615D4B" w:rsidDel="00CB3FDD" w:rsidRDefault="00E24265" w:rsidP="005F76AD">
            <w:pPr>
              <w:rPr>
                <w:del w:id="9971" w:author="阿毛" w:date="2021-05-21T17:53:00Z"/>
                <w:rFonts w:ascii="標楷體" w:eastAsia="標楷體" w:hAnsi="標楷體"/>
              </w:rPr>
            </w:pPr>
            <w:del w:id="9972" w:author="阿毛" w:date="2021-05-21T17:53:00Z">
              <w:r w:rsidDel="00CB3FDD">
                <w:rPr>
                  <w:rFonts w:ascii="標楷體" w:eastAsia="標楷體" w:hAnsi="標楷體" w:hint="eastAsia"/>
                </w:rPr>
                <w:delText>10</w:delText>
              </w:r>
            </w:del>
          </w:p>
        </w:tc>
        <w:tc>
          <w:tcPr>
            <w:tcW w:w="756" w:type="pct"/>
          </w:tcPr>
          <w:p w14:paraId="10FF2DCC" w14:textId="086D9D24" w:rsidR="00E24265" w:rsidRPr="00615D4B" w:rsidDel="00CB3FDD" w:rsidRDefault="00E24265" w:rsidP="005F76AD">
            <w:pPr>
              <w:rPr>
                <w:del w:id="9973" w:author="阿毛" w:date="2021-05-21T17:53:00Z"/>
                <w:rFonts w:ascii="標楷體" w:eastAsia="標楷體" w:hAnsi="標楷體"/>
              </w:rPr>
            </w:pPr>
            <w:del w:id="9974" w:author="阿毛" w:date="2021-05-21T17:53:00Z">
              <w:r w:rsidRPr="00071BBA" w:rsidDel="00CB3FDD">
                <w:rPr>
                  <w:rFonts w:ascii="標楷體" w:eastAsia="標楷體" w:hAnsi="標楷體" w:hint="eastAsia"/>
                </w:rPr>
                <w:delText>每期應付金額</w:delText>
              </w:r>
            </w:del>
          </w:p>
        </w:tc>
        <w:tc>
          <w:tcPr>
            <w:tcW w:w="624" w:type="pct"/>
          </w:tcPr>
          <w:p w14:paraId="288CB43E" w14:textId="70322539" w:rsidR="00E24265" w:rsidRPr="00615D4B" w:rsidDel="00CB3FDD" w:rsidRDefault="00E24265" w:rsidP="005F76AD">
            <w:pPr>
              <w:rPr>
                <w:del w:id="9975" w:author="阿毛" w:date="2021-05-21T17:53:00Z"/>
                <w:rFonts w:ascii="標楷體" w:eastAsia="標楷體" w:hAnsi="標楷體"/>
              </w:rPr>
            </w:pPr>
          </w:p>
        </w:tc>
        <w:tc>
          <w:tcPr>
            <w:tcW w:w="624" w:type="pct"/>
          </w:tcPr>
          <w:p w14:paraId="38EB6CCA" w14:textId="4ECAEFEC" w:rsidR="00E24265" w:rsidRPr="00615D4B" w:rsidDel="00CB3FDD" w:rsidRDefault="00E24265" w:rsidP="005F76AD">
            <w:pPr>
              <w:rPr>
                <w:del w:id="9976" w:author="阿毛" w:date="2021-05-21T17:53:00Z"/>
                <w:rFonts w:ascii="標楷體" w:eastAsia="標楷體" w:hAnsi="標楷體"/>
              </w:rPr>
            </w:pPr>
          </w:p>
        </w:tc>
        <w:tc>
          <w:tcPr>
            <w:tcW w:w="537" w:type="pct"/>
          </w:tcPr>
          <w:p w14:paraId="3AB9590D" w14:textId="5A630015" w:rsidR="00E24265" w:rsidRPr="00615D4B" w:rsidDel="00CB3FDD" w:rsidRDefault="00E24265" w:rsidP="005F76AD">
            <w:pPr>
              <w:rPr>
                <w:del w:id="9977" w:author="阿毛" w:date="2021-05-21T17:53:00Z"/>
                <w:rFonts w:ascii="標楷體" w:eastAsia="標楷體" w:hAnsi="標楷體"/>
              </w:rPr>
            </w:pPr>
          </w:p>
        </w:tc>
        <w:tc>
          <w:tcPr>
            <w:tcW w:w="299" w:type="pct"/>
          </w:tcPr>
          <w:p w14:paraId="739A0F20" w14:textId="23070D2F" w:rsidR="00E24265" w:rsidRPr="00615D4B" w:rsidDel="00CB3FDD" w:rsidRDefault="00E24265" w:rsidP="005F76AD">
            <w:pPr>
              <w:rPr>
                <w:del w:id="9978" w:author="阿毛" w:date="2021-05-21T17:53:00Z"/>
                <w:rFonts w:ascii="標楷體" w:eastAsia="標楷體" w:hAnsi="標楷體"/>
              </w:rPr>
            </w:pPr>
          </w:p>
        </w:tc>
        <w:tc>
          <w:tcPr>
            <w:tcW w:w="299" w:type="pct"/>
          </w:tcPr>
          <w:p w14:paraId="784342CC" w14:textId="60917899" w:rsidR="00E24265" w:rsidRPr="00615D4B" w:rsidDel="00CB3FDD" w:rsidRDefault="00E24265" w:rsidP="005F76AD">
            <w:pPr>
              <w:rPr>
                <w:del w:id="9979" w:author="阿毛" w:date="2021-05-21T17:53:00Z"/>
                <w:rFonts w:ascii="標楷體" w:eastAsia="標楷體" w:hAnsi="標楷體"/>
              </w:rPr>
            </w:pPr>
          </w:p>
        </w:tc>
        <w:tc>
          <w:tcPr>
            <w:tcW w:w="1643" w:type="pct"/>
          </w:tcPr>
          <w:p w14:paraId="476675D5" w14:textId="47CC6C15" w:rsidR="00E24265" w:rsidRPr="00615D4B" w:rsidDel="00CB3FDD" w:rsidRDefault="00E24265" w:rsidP="005F76AD">
            <w:pPr>
              <w:rPr>
                <w:del w:id="9980" w:author="阿毛" w:date="2021-05-21T17:53:00Z"/>
                <w:rFonts w:ascii="標楷體" w:eastAsia="標楷體" w:hAnsi="標楷體"/>
              </w:rPr>
            </w:pPr>
          </w:p>
        </w:tc>
      </w:tr>
      <w:tr w:rsidR="00E24265" w:rsidRPr="00615D4B" w:rsidDel="00CB3FDD" w14:paraId="30124649" w14:textId="773E2030" w:rsidTr="005F76AD">
        <w:trPr>
          <w:trHeight w:val="291"/>
          <w:jc w:val="center"/>
          <w:del w:id="9981" w:author="阿毛" w:date="2021-05-21T17:53:00Z"/>
        </w:trPr>
        <w:tc>
          <w:tcPr>
            <w:tcW w:w="219" w:type="pct"/>
          </w:tcPr>
          <w:p w14:paraId="201E905C" w14:textId="4B1C6AFA" w:rsidR="00E24265" w:rsidRPr="00615D4B" w:rsidDel="00CB3FDD" w:rsidRDefault="00E24265" w:rsidP="005F76AD">
            <w:pPr>
              <w:rPr>
                <w:del w:id="9982" w:author="阿毛" w:date="2021-05-21T17:53:00Z"/>
                <w:rFonts w:ascii="標楷體" w:eastAsia="標楷體" w:hAnsi="標楷體"/>
              </w:rPr>
            </w:pPr>
            <w:del w:id="9983" w:author="阿毛" w:date="2021-05-21T17:53:00Z">
              <w:r w:rsidDel="00CB3FDD">
                <w:rPr>
                  <w:rFonts w:ascii="標楷體" w:eastAsia="標楷體" w:hAnsi="標楷體" w:hint="eastAsia"/>
                </w:rPr>
                <w:delText>11</w:delText>
              </w:r>
            </w:del>
          </w:p>
        </w:tc>
        <w:tc>
          <w:tcPr>
            <w:tcW w:w="756" w:type="pct"/>
          </w:tcPr>
          <w:p w14:paraId="4F94E639" w14:textId="7E8DC72D" w:rsidR="00E24265" w:rsidRPr="00615D4B" w:rsidDel="00CB3FDD" w:rsidRDefault="00E24265" w:rsidP="005F76AD">
            <w:pPr>
              <w:rPr>
                <w:del w:id="9984" w:author="阿毛" w:date="2021-05-21T17:53:00Z"/>
                <w:rFonts w:ascii="標楷體" w:eastAsia="標楷體" w:hAnsi="標楷體"/>
              </w:rPr>
            </w:pPr>
            <w:del w:id="9985" w:author="阿毛" w:date="2021-05-21T17:53:00Z">
              <w:r w:rsidRPr="00071BBA" w:rsidDel="00CB3FDD">
                <w:rPr>
                  <w:rFonts w:ascii="標楷體" w:eastAsia="標楷體" w:hAnsi="標楷體" w:hint="eastAsia"/>
                </w:rPr>
                <w:delText>最近一期繳款金額</w:delText>
              </w:r>
            </w:del>
          </w:p>
        </w:tc>
        <w:tc>
          <w:tcPr>
            <w:tcW w:w="624" w:type="pct"/>
          </w:tcPr>
          <w:p w14:paraId="1E50F984" w14:textId="201EF3E6" w:rsidR="00E24265" w:rsidRPr="00615D4B" w:rsidDel="00CB3FDD" w:rsidRDefault="00E24265" w:rsidP="005F76AD">
            <w:pPr>
              <w:rPr>
                <w:del w:id="9986" w:author="阿毛" w:date="2021-05-21T17:53:00Z"/>
                <w:rFonts w:ascii="標楷體" w:eastAsia="標楷體" w:hAnsi="標楷體"/>
              </w:rPr>
            </w:pPr>
          </w:p>
        </w:tc>
        <w:tc>
          <w:tcPr>
            <w:tcW w:w="624" w:type="pct"/>
          </w:tcPr>
          <w:p w14:paraId="23810A82" w14:textId="5E7F7D6B" w:rsidR="00E24265" w:rsidRPr="00615D4B" w:rsidDel="00CB3FDD" w:rsidRDefault="00E24265" w:rsidP="005F76AD">
            <w:pPr>
              <w:rPr>
                <w:del w:id="9987" w:author="阿毛" w:date="2021-05-21T17:53:00Z"/>
                <w:rFonts w:ascii="標楷體" w:eastAsia="標楷體" w:hAnsi="標楷體"/>
              </w:rPr>
            </w:pPr>
          </w:p>
        </w:tc>
        <w:tc>
          <w:tcPr>
            <w:tcW w:w="537" w:type="pct"/>
          </w:tcPr>
          <w:p w14:paraId="287CD0A1" w14:textId="5BFB5AEB" w:rsidR="00E24265" w:rsidRPr="00615D4B" w:rsidDel="00CB3FDD" w:rsidRDefault="00E24265" w:rsidP="005F76AD">
            <w:pPr>
              <w:rPr>
                <w:del w:id="9988" w:author="阿毛" w:date="2021-05-21T17:53:00Z"/>
                <w:rFonts w:ascii="標楷體" w:eastAsia="標楷體" w:hAnsi="標楷體"/>
              </w:rPr>
            </w:pPr>
          </w:p>
        </w:tc>
        <w:tc>
          <w:tcPr>
            <w:tcW w:w="299" w:type="pct"/>
          </w:tcPr>
          <w:p w14:paraId="575C7B31" w14:textId="54DBDC89" w:rsidR="00E24265" w:rsidRPr="00615D4B" w:rsidDel="00CB3FDD" w:rsidRDefault="00E24265" w:rsidP="005F76AD">
            <w:pPr>
              <w:rPr>
                <w:del w:id="9989" w:author="阿毛" w:date="2021-05-21T17:53:00Z"/>
                <w:rFonts w:ascii="標楷體" w:eastAsia="標楷體" w:hAnsi="標楷體"/>
              </w:rPr>
            </w:pPr>
          </w:p>
        </w:tc>
        <w:tc>
          <w:tcPr>
            <w:tcW w:w="299" w:type="pct"/>
          </w:tcPr>
          <w:p w14:paraId="11EEE450" w14:textId="11A85494" w:rsidR="00E24265" w:rsidRPr="00615D4B" w:rsidDel="00CB3FDD" w:rsidRDefault="00E24265" w:rsidP="005F76AD">
            <w:pPr>
              <w:rPr>
                <w:del w:id="9990" w:author="阿毛" w:date="2021-05-21T17:53:00Z"/>
                <w:rFonts w:ascii="標楷體" w:eastAsia="標楷體" w:hAnsi="標楷體"/>
              </w:rPr>
            </w:pPr>
          </w:p>
        </w:tc>
        <w:tc>
          <w:tcPr>
            <w:tcW w:w="1643" w:type="pct"/>
          </w:tcPr>
          <w:p w14:paraId="14B99EEA" w14:textId="01C17F52" w:rsidR="00E24265" w:rsidRPr="00615D4B" w:rsidDel="00CB3FDD" w:rsidRDefault="00E24265" w:rsidP="005F76AD">
            <w:pPr>
              <w:rPr>
                <w:del w:id="9991" w:author="阿毛" w:date="2021-05-21T17:53:00Z"/>
                <w:rFonts w:ascii="標楷體" w:eastAsia="標楷體" w:hAnsi="標楷體"/>
              </w:rPr>
            </w:pPr>
          </w:p>
        </w:tc>
      </w:tr>
      <w:tr w:rsidR="00E24265" w:rsidRPr="00615D4B" w:rsidDel="00CB3FDD" w14:paraId="715954CD" w14:textId="1BEBADF8" w:rsidTr="005F76AD">
        <w:trPr>
          <w:trHeight w:val="291"/>
          <w:jc w:val="center"/>
          <w:del w:id="9992" w:author="阿毛" w:date="2021-05-21T17:53:00Z"/>
        </w:trPr>
        <w:tc>
          <w:tcPr>
            <w:tcW w:w="219" w:type="pct"/>
          </w:tcPr>
          <w:p w14:paraId="481F18BD" w14:textId="4BE3C360" w:rsidR="00E24265" w:rsidRPr="00615D4B" w:rsidDel="00CB3FDD" w:rsidRDefault="00E24265" w:rsidP="005F76AD">
            <w:pPr>
              <w:rPr>
                <w:del w:id="9993" w:author="阿毛" w:date="2021-05-21T17:53:00Z"/>
                <w:rFonts w:ascii="標楷體" w:eastAsia="標楷體" w:hAnsi="標楷體"/>
              </w:rPr>
            </w:pPr>
            <w:del w:id="9994" w:author="阿毛" w:date="2021-05-21T17:53:00Z">
              <w:r w:rsidDel="00CB3FDD">
                <w:rPr>
                  <w:rFonts w:ascii="標楷體" w:eastAsia="標楷體" w:hAnsi="標楷體" w:hint="eastAsia"/>
                </w:rPr>
                <w:delText>12</w:delText>
              </w:r>
            </w:del>
          </w:p>
        </w:tc>
        <w:tc>
          <w:tcPr>
            <w:tcW w:w="756" w:type="pct"/>
          </w:tcPr>
          <w:p w14:paraId="6C04E9AB" w14:textId="3B582747" w:rsidR="00E24265" w:rsidRPr="00615D4B" w:rsidDel="00CB3FDD" w:rsidRDefault="00E24265" w:rsidP="005F76AD">
            <w:pPr>
              <w:rPr>
                <w:del w:id="9995" w:author="阿毛" w:date="2021-05-21T17:53:00Z"/>
                <w:rFonts w:ascii="標楷體" w:eastAsia="標楷體" w:hAnsi="標楷體"/>
              </w:rPr>
            </w:pPr>
            <w:del w:id="9996" w:author="阿毛" w:date="2021-05-21T17:53:00Z">
              <w:r w:rsidRPr="00071BBA" w:rsidDel="00CB3FDD">
                <w:rPr>
                  <w:rFonts w:ascii="標楷體" w:eastAsia="標楷體" w:hAnsi="標楷體" w:hint="eastAsia"/>
                </w:rPr>
                <w:delText>最後繳息日</w:delText>
              </w:r>
            </w:del>
          </w:p>
        </w:tc>
        <w:tc>
          <w:tcPr>
            <w:tcW w:w="624" w:type="pct"/>
          </w:tcPr>
          <w:p w14:paraId="13852B40" w14:textId="3FE7AF60" w:rsidR="00E24265" w:rsidRPr="00615D4B" w:rsidDel="00CB3FDD" w:rsidRDefault="00E24265" w:rsidP="005F76AD">
            <w:pPr>
              <w:rPr>
                <w:del w:id="9997" w:author="阿毛" w:date="2021-05-21T17:53:00Z"/>
                <w:rFonts w:ascii="標楷體" w:eastAsia="標楷體" w:hAnsi="標楷體"/>
              </w:rPr>
            </w:pPr>
          </w:p>
        </w:tc>
        <w:tc>
          <w:tcPr>
            <w:tcW w:w="624" w:type="pct"/>
          </w:tcPr>
          <w:p w14:paraId="76D8FFE7" w14:textId="363FD4E3" w:rsidR="00E24265" w:rsidRPr="00615D4B" w:rsidDel="00CB3FDD" w:rsidRDefault="00E24265" w:rsidP="005F76AD">
            <w:pPr>
              <w:rPr>
                <w:del w:id="9998" w:author="阿毛" w:date="2021-05-21T17:53:00Z"/>
                <w:rFonts w:ascii="標楷體" w:eastAsia="標楷體" w:hAnsi="標楷體"/>
              </w:rPr>
            </w:pPr>
          </w:p>
        </w:tc>
        <w:tc>
          <w:tcPr>
            <w:tcW w:w="537" w:type="pct"/>
          </w:tcPr>
          <w:p w14:paraId="7DDE2FF5" w14:textId="49D6C83B" w:rsidR="00E24265" w:rsidRPr="00615D4B" w:rsidDel="00CB3FDD" w:rsidRDefault="00E24265" w:rsidP="005F76AD">
            <w:pPr>
              <w:rPr>
                <w:del w:id="9999" w:author="阿毛" w:date="2021-05-21T17:53:00Z"/>
                <w:rFonts w:ascii="標楷體" w:eastAsia="標楷體" w:hAnsi="標楷體"/>
              </w:rPr>
            </w:pPr>
          </w:p>
        </w:tc>
        <w:tc>
          <w:tcPr>
            <w:tcW w:w="299" w:type="pct"/>
          </w:tcPr>
          <w:p w14:paraId="4FE2D1B3" w14:textId="4FCC4903" w:rsidR="00E24265" w:rsidRPr="00615D4B" w:rsidDel="00CB3FDD" w:rsidRDefault="00E24265" w:rsidP="005F76AD">
            <w:pPr>
              <w:rPr>
                <w:del w:id="10000" w:author="阿毛" w:date="2021-05-21T17:53:00Z"/>
                <w:rFonts w:ascii="標楷體" w:eastAsia="標楷體" w:hAnsi="標楷體"/>
              </w:rPr>
            </w:pPr>
          </w:p>
        </w:tc>
        <w:tc>
          <w:tcPr>
            <w:tcW w:w="299" w:type="pct"/>
          </w:tcPr>
          <w:p w14:paraId="4B939811" w14:textId="6B19E02A" w:rsidR="00E24265" w:rsidRPr="00615D4B" w:rsidDel="00CB3FDD" w:rsidRDefault="00E24265" w:rsidP="005F76AD">
            <w:pPr>
              <w:rPr>
                <w:del w:id="10001" w:author="阿毛" w:date="2021-05-21T17:53:00Z"/>
                <w:rFonts w:ascii="標楷體" w:eastAsia="標楷體" w:hAnsi="標楷體"/>
              </w:rPr>
            </w:pPr>
          </w:p>
        </w:tc>
        <w:tc>
          <w:tcPr>
            <w:tcW w:w="1643" w:type="pct"/>
          </w:tcPr>
          <w:p w14:paraId="783DAE6C" w14:textId="5AB9908F" w:rsidR="00E24265" w:rsidRPr="00615D4B" w:rsidDel="00CB3FDD" w:rsidRDefault="00E24265" w:rsidP="005F76AD">
            <w:pPr>
              <w:rPr>
                <w:del w:id="10002" w:author="阿毛" w:date="2021-05-21T17:53:00Z"/>
                <w:rFonts w:ascii="標楷體" w:eastAsia="標楷體" w:hAnsi="標楷體"/>
              </w:rPr>
            </w:pPr>
          </w:p>
        </w:tc>
      </w:tr>
      <w:tr w:rsidR="00E24265" w:rsidRPr="00615D4B" w:rsidDel="00CB3FDD" w14:paraId="45A09D8B" w14:textId="31F32789" w:rsidTr="005F76AD">
        <w:trPr>
          <w:trHeight w:val="291"/>
          <w:jc w:val="center"/>
          <w:del w:id="10003" w:author="阿毛" w:date="2021-05-21T17:53:00Z"/>
        </w:trPr>
        <w:tc>
          <w:tcPr>
            <w:tcW w:w="219" w:type="pct"/>
          </w:tcPr>
          <w:p w14:paraId="0B172826" w14:textId="63FF4C1C" w:rsidR="00E24265" w:rsidRPr="00615D4B" w:rsidDel="00CB3FDD" w:rsidRDefault="00E24265" w:rsidP="005F76AD">
            <w:pPr>
              <w:rPr>
                <w:del w:id="10004" w:author="阿毛" w:date="2021-05-21T17:53:00Z"/>
                <w:rFonts w:ascii="標楷體" w:eastAsia="標楷體" w:hAnsi="標楷體"/>
              </w:rPr>
            </w:pPr>
            <w:del w:id="10005" w:author="阿毛" w:date="2021-05-21T17:53:00Z">
              <w:r w:rsidDel="00CB3FDD">
                <w:rPr>
                  <w:rFonts w:ascii="標楷體" w:eastAsia="標楷體" w:hAnsi="標楷體" w:hint="eastAsia"/>
                </w:rPr>
                <w:delText>13</w:delText>
              </w:r>
            </w:del>
          </w:p>
        </w:tc>
        <w:tc>
          <w:tcPr>
            <w:tcW w:w="756" w:type="pct"/>
          </w:tcPr>
          <w:p w14:paraId="126BEE08" w14:textId="2DF685D6" w:rsidR="00E24265" w:rsidRPr="00615D4B" w:rsidDel="00CB3FDD" w:rsidRDefault="00E24265" w:rsidP="005F76AD">
            <w:pPr>
              <w:rPr>
                <w:del w:id="10006" w:author="阿毛" w:date="2021-05-21T17:53:00Z"/>
                <w:rFonts w:ascii="標楷體" w:eastAsia="標楷體" w:hAnsi="標楷體"/>
              </w:rPr>
            </w:pPr>
            <w:del w:id="10007" w:author="阿毛" w:date="2021-05-21T17:53:00Z">
              <w:r w:rsidRPr="00071BBA" w:rsidDel="00CB3FDD">
                <w:rPr>
                  <w:rFonts w:ascii="標楷體" w:eastAsia="標楷體" w:hAnsi="標楷體" w:hint="eastAsia"/>
                </w:rPr>
                <w:delText>已到期尚未清償金額</w:delText>
              </w:r>
            </w:del>
          </w:p>
        </w:tc>
        <w:tc>
          <w:tcPr>
            <w:tcW w:w="624" w:type="pct"/>
          </w:tcPr>
          <w:p w14:paraId="51977389" w14:textId="65792F51" w:rsidR="00E24265" w:rsidRPr="00615D4B" w:rsidDel="00CB3FDD" w:rsidRDefault="00E24265" w:rsidP="005F76AD">
            <w:pPr>
              <w:rPr>
                <w:del w:id="10008" w:author="阿毛" w:date="2021-05-21T17:53:00Z"/>
                <w:rFonts w:ascii="標楷體" w:eastAsia="標楷體" w:hAnsi="標楷體"/>
              </w:rPr>
            </w:pPr>
          </w:p>
        </w:tc>
        <w:tc>
          <w:tcPr>
            <w:tcW w:w="624" w:type="pct"/>
          </w:tcPr>
          <w:p w14:paraId="3A382550" w14:textId="751928B0" w:rsidR="00E24265" w:rsidRPr="00615D4B" w:rsidDel="00CB3FDD" w:rsidRDefault="00E24265" w:rsidP="005F76AD">
            <w:pPr>
              <w:rPr>
                <w:del w:id="10009" w:author="阿毛" w:date="2021-05-21T17:53:00Z"/>
                <w:rFonts w:ascii="標楷體" w:eastAsia="標楷體" w:hAnsi="標楷體"/>
              </w:rPr>
            </w:pPr>
          </w:p>
        </w:tc>
        <w:tc>
          <w:tcPr>
            <w:tcW w:w="537" w:type="pct"/>
          </w:tcPr>
          <w:p w14:paraId="16FC4009" w14:textId="613AE837" w:rsidR="00E24265" w:rsidRPr="00615D4B" w:rsidDel="00CB3FDD" w:rsidRDefault="00E24265" w:rsidP="005F76AD">
            <w:pPr>
              <w:rPr>
                <w:del w:id="10010" w:author="阿毛" w:date="2021-05-21T17:53:00Z"/>
                <w:rFonts w:ascii="標楷體" w:eastAsia="標楷體" w:hAnsi="標楷體"/>
              </w:rPr>
            </w:pPr>
          </w:p>
        </w:tc>
        <w:tc>
          <w:tcPr>
            <w:tcW w:w="299" w:type="pct"/>
          </w:tcPr>
          <w:p w14:paraId="6631682B" w14:textId="2BEB5E9F" w:rsidR="00E24265" w:rsidRPr="00615D4B" w:rsidDel="00CB3FDD" w:rsidRDefault="00E24265" w:rsidP="005F76AD">
            <w:pPr>
              <w:rPr>
                <w:del w:id="10011" w:author="阿毛" w:date="2021-05-21T17:53:00Z"/>
                <w:rFonts w:ascii="標楷體" w:eastAsia="標楷體" w:hAnsi="標楷體"/>
              </w:rPr>
            </w:pPr>
          </w:p>
        </w:tc>
        <w:tc>
          <w:tcPr>
            <w:tcW w:w="299" w:type="pct"/>
          </w:tcPr>
          <w:p w14:paraId="10761DBB" w14:textId="7F99CF07" w:rsidR="00E24265" w:rsidRPr="00615D4B" w:rsidDel="00CB3FDD" w:rsidRDefault="00E24265" w:rsidP="005F76AD">
            <w:pPr>
              <w:rPr>
                <w:del w:id="10012" w:author="阿毛" w:date="2021-05-21T17:53:00Z"/>
                <w:rFonts w:ascii="標楷體" w:eastAsia="標楷體" w:hAnsi="標楷體"/>
              </w:rPr>
            </w:pPr>
          </w:p>
        </w:tc>
        <w:tc>
          <w:tcPr>
            <w:tcW w:w="1643" w:type="pct"/>
          </w:tcPr>
          <w:p w14:paraId="1E5F35D3" w14:textId="4AA83481" w:rsidR="00E24265" w:rsidRPr="00615D4B" w:rsidDel="00CB3FDD" w:rsidRDefault="00E24265" w:rsidP="005F76AD">
            <w:pPr>
              <w:rPr>
                <w:del w:id="10013" w:author="阿毛" w:date="2021-05-21T17:53:00Z"/>
                <w:rFonts w:ascii="標楷體" w:eastAsia="標楷體" w:hAnsi="標楷體"/>
              </w:rPr>
            </w:pPr>
          </w:p>
        </w:tc>
      </w:tr>
      <w:tr w:rsidR="00E24265" w:rsidRPr="00615D4B" w:rsidDel="00CB3FDD" w14:paraId="0164D557" w14:textId="22987192" w:rsidTr="005F76AD">
        <w:trPr>
          <w:trHeight w:val="291"/>
          <w:jc w:val="center"/>
          <w:del w:id="10014" w:author="阿毛" w:date="2021-05-21T17:53:00Z"/>
        </w:trPr>
        <w:tc>
          <w:tcPr>
            <w:tcW w:w="219" w:type="pct"/>
          </w:tcPr>
          <w:p w14:paraId="3DC8B8AF" w14:textId="3B401DCF" w:rsidR="00E24265" w:rsidRPr="00615D4B" w:rsidDel="00CB3FDD" w:rsidRDefault="00E24265" w:rsidP="005F76AD">
            <w:pPr>
              <w:rPr>
                <w:del w:id="10015" w:author="阿毛" w:date="2021-05-21T17:53:00Z"/>
                <w:rFonts w:ascii="標楷體" w:eastAsia="標楷體" w:hAnsi="標楷體"/>
              </w:rPr>
            </w:pPr>
            <w:del w:id="10016" w:author="阿毛" w:date="2021-05-21T17:53:00Z">
              <w:r w:rsidDel="00CB3FDD">
                <w:rPr>
                  <w:rFonts w:ascii="標楷體" w:eastAsia="標楷體" w:hAnsi="標楷體" w:hint="eastAsia"/>
                </w:rPr>
                <w:delText>14</w:delText>
              </w:r>
            </w:del>
          </w:p>
        </w:tc>
        <w:tc>
          <w:tcPr>
            <w:tcW w:w="756" w:type="pct"/>
          </w:tcPr>
          <w:p w14:paraId="5861ED96" w14:textId="7776E03B" w:rsidR="00E24265" w:rsidRPr="00615D4B" w:rsidDel="00CB3FDD" w:rsidRDefault="00E24265" w:rsidP="005F76AD">
            <w:pPr>
              <w:rPr>
                <w:del w:id="10017" w:author="阿毛" w:date="2021-05-21T17:53:00Z"/>
                <w:rFonts w:ascii="標楷體" w:eastAsia="標楷體" w:hAnsi="標楷體"/>
              </w:rPr>
            </w:pPr>
            <w:del w:id="10018" w:author="阿毛" w:date="2021-05-21T17:53:00Z">
              <w:r w:rsidRPr="00071BBA" w:rsidDel="00CB3FDD">
                <w:rPr>
                  <w:rFonts w:ascii="標楷體" w:eastAsia="標楷體" w:hAnsi="標楷體" w:hint="eastAsia"/>
                </w:rPr>
                <w:delText>每月應還款日</w:delText>
              </w:r>
            </w:del>
          </w:p>
        </w:tc>
        <w:tc>
          <w:tcPr>
            <w:tcW w:w="624" w:type="pct"/>
          </w:tcPr>
          <w:p w14:paraId="3FE46F6E" w14:textId="26851DA3" w:rsidR="00E24265" w:rsidRPr="00615D4B" w:rsidDel="00CB3FDD" w:rsidRDefault="00E24265" w:rsidP="005F76AD">
            <w:pPr>
              <w:rPr>
                <w:del w:id="10019" w:author="阿毛" w:date="2021-05-21T17:53:00Z"/>
                <w:rFonts w:ascii="標楷體" w:eastAsia="標楷體" w:hAnsi="標楷體"/>
              </w:rPr>
            </w:pPr>
          </w:p>
        </w:tc>
        <w:tc>
          <w:tcPr>
            <w:tcW w:w="624" w:type="pct"/>
          </w:tcPr>
          <w:p w14:paraId="3993A3EE" w14:textId="5BCEC6C3" w:rsidR="00E24265" w:rsidRPr="00615D4B" w:rsidDel="00CB3FDD" w:rsidRDefault="00E24265" w:rsidP="005F76AD">
            <w:pPr>
              <w:rPr>
                <w:del w:id="10020" w:author="阿毛" w:date="2021-05-21T17:53:00Z"/>
                <w:rFonts w:ascii="標楷體" w:eastAsia="標楷體" w:hAnsi="標楷體"/>
              </w:rPr>
            </w:pPr>
          </w:p>
        </w:tc>
        <w:tc>
          <w:tcPr>
            <w:tcW w:w="537" w:type="pct"/>
          </w:tcPr>
          <w:p w14:paraId="7004BA8C" w14:textId="26AC0ACC" w:rsidR="00E24265" w:rsidRPr="00615D4B" w:rsidDel="00CB3FDD" w:rsidRDefault="00E24265" w:rsidP="005F76AD">
            <w:pPr>
              <w:rPr>
                <w:del w:id="10021" w:author="阿毛" w:date="2021-05-21T17:53:00Z"/>
                <w:rFonts w:ascii="標楷體" w:eastAsia="標楷體" w:hAnsi="標楷體"/>
              </w:rPr>
            </w:pPr>
          </w:p>
        </w:tc>
        <w:tc>
          <w:tcPr>
            <w:tcW w:w="299" w:type="pct"/>
          </w:tcPr>
          <w:p w14:paraId="00758BF1" w14:textId="3126F36D" w:rsidR="00E24265" w:rsidRPr="00615D4B" w:rsidDel="00CB3FDD" w:rsidRDefault="00E24265" w:rsidP="005F76AD">
            <w:pPr>
              <w:rPr>
                <w:del w:id="10022" w:author="阿毛" w:date="2021-05-21T17:53:00Z"/>
                <w:rFonts w:ascii="標楷體" w:eastAsia="標楷體" w:hAnsi="標楷體"/>
              </w:rPr>
            </w:pPr>
          </w:p>
        </w:tc>
        <w:tc>
          <w:tcPr>
            <w:tcW w:w="299" w:type="pct"/>
          </w:tcPr>
          <w:p w14:paraId="3886526D" w14:textId="3E5562BB" w:rsidR="00E24265" w:rsidRPr="00615D4B" w:rsidDel="00CB3FDD" w:rsidRDefault="00E24265" w:rsidP="005F76AD">
            <w:pPr>
              <w:rPr>
                <w:del w:id="10023" w:author="阿毛" w:date="2021-05-21T17:53:00Z"/>
                <w:rFonts w:ascii="標楷體" w:eastAsia="標楷體" w:hAnsi="標楷體"/>
              </w:rPr>
            </w:pPr>
          </w:p>
        </w:tc>
        <w:tc>
          <w:tcPr>
            <w:tcW w:w="1643" w:type="pct"/>
          </w:tcPr>
          <w:p w14:paraId="1414EA15" w14:textId="6CB97A5F" w:rsidR="00E24265" w:rsidRPr="00615D4B" w:rsidDel="00CB3FDD" w:rsidRDefault="00E24265" w:rsidP="005F76AD">
            <w:pPr>
              <w:rPr>
                <w:del w:id="10024" w:author="阿毛" w:date="2021-05-21T17:53:00Z"/>
                <w:rFonts w:ascii="標楷體" w:eastAsia="標楷體" w:hAnsi="標楷體"/>
              </w:rPr>
            </w:pPr>
          </w:p>
        </w:tc>
      </w:tr>
      <w:tr w:rsidR="00E24265" w:rsidRPr="00615D4B" w:rsidDel="00CB3FDD" w14:paraId="27E6316B" w14:textId="2D6C2922" w:rsidTr="005F76AD">
        <w:trPr>
          <w:trHeight w:val="291"/>
          <w:jc w:val="center"/>
          <w:del w:id="10025" w:author="阿毛" w:date="2021-05-21T17:53:00Z"/>
        </w:trPr>
        <w:tc>
          <w:tcPr>
            <w:tcW w:w="219" w:type="pct"/>
          </w:tcPr>
          <w:p w14:paraId="14591671" w14:textId="1D898DD5" w:rsidR="00E24265" w:rsidRPr="00615D4B" w:rsidDel="00CB3FDD" w:rsidRDefault="00E24265" w:rsidP="005F76AD">
            <w:pPr>
              <w:rPr>
                <w:del w:id="10026" w:author="阿毛" w:date="2021-05-21T17:53:00Z"/>
                <w:rFonts w:ascii="標楷體" w:eastAsia="標楷體" w:hAnsi="標楷體"/>
              </w:rPr>
            </w:pPr>
            <w:del w:id="10027" w:author="阿毛" w:date="2021-05-21T17:53:00Z">
              <w:r w:rsidDel="00CB3FDD">
                <w:rPr>
                  <w:rFonts w:ascii="標楷體" w:eastAsia="標楷體" w:hAnsi="標楷體" w:hint="eastAsia"/>
                </w:rPr>
                <w:delText>15</w:delText>
              </w:r>
            </w:del>
          </w:p>
        </w:tc>
        <w:tc>
          <w:tcPr>
            <w:tcW w:w="756" w:type="pct"/>
          </w:tcPr>
          <w:p w14:paraId="38BEAA7E" w14:textId="0EDDD0F8" w:rsidR="00E24265" w:rsidRPr="00615D4B" w:rsidDel="00CB3FDD" w:rsidRDefault="00E24265" w:rsidP="005F76AD">
            <w:pPr>
              <w:rPr>
                <w:del w:id="10028" w:author="阿毛" w:date="2021-05-21T17:53:00Z"/>
                <w:rFonts w:ascii="標楷體" w:eastAsia="標楷體" w:hAnsi="標楷體"/>
              </w:rPr>
            </w:pPr>
            <w:del w:id="10029" w:author="阿毛" w:date="2021-05-21T17:53:00Z">
              <w:r w:rsidRPr="00071BBA" w:rsidDel="00CB3FDD">
                <w:rPr>
                  <w:rFonts w:ascii="標楷體" w:eastAsia="標楷體" w:hAnsi="標楷體" w:hint="eastAsia"/>
                </w:rPr>
                <w:delText>契約起始年月</w:delText>
              </w:r>
            </w:del>
          </w:p>
        </w:tc>
        <w:tc>
          <w:tcPr>
            <w:tcW w:w="624" w:type="pct"/>
          </w:tcPr>
          <w:p w14:paraId="059F8705" w14:textId="6EA67C8D" w:rsidR="00E24265" w:rsidRPr="00615D4B" w:rsidDel="00CB3FDD" w:rsidRDefault="00E24265" w:rsidP="005F76AD">
            <w:pPr>
              <w:rPr>
                <w:del w:id="10030" w:author="阿毛" w:date="2021-05-21T17:53:00Z"/>
                <w:rFonts w:ascii="標楷體" w:eastAsia="標楷體" w:hAnsi="標楷體"/>
              </w:rPr>
            </w:pPr>
          </w:p>
        </w:tc>
        <w:tc>
          <w:tcPr>
            <w:tcW w:w="624" w:type="pct"/>
          </w:tcPr>
          <w:p w14:paraId="540B8183" w14:textId="040531DA" w:rsidR="00E24265" w:rsidRPr="00615D4B" w:rsidDel="00CB3FDD" w:rsidRDefault="00E24265" w:rsidP="005F76AD">
            <w:pPr>
              <w:rPr>
                <w:del w:id="10031" w:author="阿毛" w:date="2021-05-21T17:53:00Z"/>
                <w:rFonts w:ascii="標楷體" w:eastAsia="標楷體" w:hAnsi="標楷體"/>
              </w:rPr>
            </w:pPr>
          </w:p>
        </w:tc>
        <w:tc>
          <w:tcPr>
            <w:tcW w:w="537" w:type="pct"/>
          </w:tcPr>
          <w:p w14:paraId="58746F5B" w14:textId="565618CA" w:rsidR="00E24265" w:rsidRPr="00615D4B" w:rsidDel="00CB3FDD" w:rsidRDefault="00E24265" w:rsidP="005F76AD">
            <w:pPr>
              <w:rPr>
                <w:del w:id="10032" w:author="阿毛" w:date="2021-05-21T17:53:00Z"/>
                <w:rFonts w:ascii="標楷體" w:eastAsia="標楷體" w:hAnsi="標楷體"/>
              </w:rPr>
            </w:pPr>
          </w:p>
        </w:tc>
        <w:tc>
          <w:tcPr>
            <w:tcW w:w="299" w:type="pct"/>
          </w:tcPr>
          <w:p w14:paraId="05E0DE10" w14:textId="4001D7BF" w:rsidR="00E24265" w:rsidRPr="00615D4B" w:rsidDel="00CB3FDD" w:rsidRDefault="00E24265" w:rsidP="005F76AD">
            <w:pPr>
              <w:rPr>
                <w:del w:id="10033" w:author="阿毛" w:date="2021-05-21T17:53:00Z"/>
                <w:rFonts w:ascii="標楷體" w:eastAsia="標楷體" w:hAnsi="標楷體"/>
              </w:rPr>
            </w:pPr>
          </w:p>
        </w:tc>
        <w:tc>
          <w:tcPr>
            <w:tcW w:w="299" w:type="pct"/>
          </w:tcPr>
          <w:p w14:paraId="1EB3C3C9" w14:textId="21BE967A" w:rsidR="00E24265" w:rsidRPr="00615D4B" w:rsidDel="00CB3FDD" w:rsidRDefault="00E24265" w:rsidP="005F76AD">
            <w:pPr>
              <w:rPr>
                <w:del w:id="10034" w:author="阿毛" w:date="2021-05-21T17:53:00Z"/>
                <w:rFonts w:ascii="標楷體" w:eastAsia="標楷體" w:hAnsi="標楷體"/>
              </w:rPr>
            </w:pPr>
          </w:p>
        </w:tc>
        <w:tc>
          <w:tcPr>
            <w:tcW w:w="1643" w:type="pct"/>
          </w:tcPr>
          <w:p w14:paraId="716AC3CB" w14:textId="279F82DD" w:rsidR="00E24265" w:rsidRPr="00615D4B" w:rsidDel="00CB3FDD" w:rsidRDefault="00E24265" w:rsidP="005F76AD">
            <w:pPr>
              <w:rPr>
                <w:del w:id="10035" w:author="阿毛" w:date="2021-05-21T17:53:00Z"/>
                <w:rFonts w:ascii="標楷體" w:eastAsia="標楷體" w:hAnsi="標楷體"/>
              </w:rPr>
            </w:pPr>
          </w:p>
        </w:tc>
      </w:tr>
      <w:tr w:rsidR="00E24265" w:rsidRPr="00615D4B" w:rsidDel="00CB3FDD" w14:paraId="6346B4B6" w14:textId="662B439B" w:rsidTr="005F76AD">
        <w:trPr>
          <w:trHeight w:val="291"/>
          <w:jc w:val="center"/>
          <w:del w:id="10036" w:author="阿毛" w:date="2021-05-21T17:53:00Z"/>
        </w:trPr>
        <w:tc>
          <w:tcPr>
            <w:tcW w:w="219" w:type="pct"/>
          </w:tcPr>
          <w:p w14:paraId="45029449" w14:textId="35A7E51F" w:rsidR="00E24265" w:rsidRPr="00615D4B" w:rsidDel="00CB3FDD" w:rsidRDefault="00E24265" w:rsidP="005F76AD">
            <w:pPr>
              <w:rPr>
                <w:del w:id="10037" w:author="阿毛" w:date="2021-05-21T17:53:00Z"/>
                <w:rFonts w:ascii="標楷體" w:eastAsia="標楷體" w:hAnsi="標楷體"/>
              </w:rPr>
            </w:pPr>
            <w:del w:id="10038" w:author="阿毛" w:date="2021-05-21T17:53:00Z">
              <w:r w:rsidDel="00CB3FDD">
                <w:rPr>
                  <w:rFonts w:ascii="標楷體" w:eastAsia="標楷體" w:hAnsi="標楷體" w:hint="eastAsia"/>
                </w:rPr>
                <w:delText>16</w:delText>
              </w:r>
            </w:del>
          </w:p>
        </w:tc>
        <w:tc>
          <w:tcPr>
            <w:tcW w:w="756" w:type="pct"/>
          </w:tcPr>
          <w:p w14:paraId="0EFF9A20" w14:textId="766F268A" w:rsidR="00E24265" w:rsidRPr="00615D4B" w:rsidDel="00CB3FDD" w:rsidRDefault="00E24265" w:rsidP="005F76AD">
            <w:pPr>
              <w:rPr>
                <w:del w:id="10039" w:author="阿毛" w:date="2021-05-21T17:53:00Z"/>
                <w:rFonts w:ascii="標楷體" w:eastAsia="標楷體" w:hAnsi="標楷體"/>
              </w:rPr>
            </w:pPr>
            <w:del w:id="10040" w:author="阿毛" w:date="2021-05-21T17:53:00Z">
              <w:r w:rsidRPr="00071BBA" w:rsidDel="00CB3FDD">
                <w:rPr>
                  <w:rFonts w:ascii="標楷體" w:eastAsia="標楷體" w:hAnsi="標楷體" w:hint="eastAsia"/>
                </w:rPr>
                <w:delText>契約截止年月</w:delText>
              </w:r>
            </w:del>
          </w:p>
        </w:tc>
        <w:tc>
          <w:tcPr>
            <w:tcW w:w="624" w:type="pct"/>
          </w:tcPr>
          <w:p w14:paraId="7EC87CC9" w14:textId="21267FDC" w:rsidR="00E24265" w:rsidRPr="00615D4B" w:rsidDel="00CB3FDD" w:rsidRDefault="00E24265" w:rsidP="005F76AD">
            <w:pPr>
              <w:rPr>
                <w:del w:id="10041" w:author="阿毛" w:date="2021-05-21T17:53:00Z"/>
                <w:rFonts w:ascii="標楷體" w:eastAsia="標楷體" w:hAnsi="標楷體"/>
              </w:rPr>
            </w:pPr>
          </w:p>
        </w:tc>
        <w:tc>
          <w:tcPr>
            <w:tcW w:w="624" w:type="pct"/>
          </w:tcPr>
          <w:p w14:paraId="6C682FF1" w14:textId="5D03DAFC" w:rsidR="00E24265" w:rsidRPr="00615D4B" w:rsidDel="00CB3FDD" w:rsidRDefault="00E24265" w:rsidP="005F76AD">
            <w:pPr>
              <w:rPr>
                <w:del w:id="10042" w:author="阿毛" w:date="2021-05-21T17:53:00Z"/>
                <w:rFonts w:ascii="標楷體" w:eastAsia="標楷體" w:hAnsi="標楷體"/>
              </w:rPr>
            </w:pPr>
          </w:p>
        </w:tc>
        <w:tc>
          <w:tcPr>
            <w:tcW w:w="537" w:type="pct"/>
          </w:tcPr>
          <w:p w14:paraId="74041361" w14:textId="77F4DAFF" w:rsidR="00E24265" w:rsidRPr="00615D4B" w:rsidDel="00CB3FDD" w:rsidRDefault="00E24265" w:rsidP="005F76AD">
            <w:pPr>
              <w:rPr>
                <w:del w:id="10043" w:author="阿毛" w:date="2021-05-21T17:53:00Z"/>
                <w:rFonts w:ascii="標楷體" w:eastAsia="標楷體" w:hAnsi="標楷體"/>
              </w:rPr>
            </w:pPr>
          </w:p>
        </w:tc>
        <w:tc>
          <w:tcPr>
            <w:tcW w:w="299" w:type="pct"/>
          </w:tcPr>
          <w:p w14:paraId="5B68608E" w14:textId="07826698" w:rsidR="00E24265" w:rsidRPr="00615D4B" w:rsidDel="00CB3FDD" w:rsidRDefault="00E24265" w:rsidP="005F76AD">
            <w:pPr>
              <w:rPr>
                <w:del w:id="10044" w:author="阿毛" w:date="2021-05-21T17:53:00Z"/>
                <w:rFonts w:ascii="標楷體" w:eastAsia="標楷體" w:hAnsi="標楷體"/>
              </w:rPr>
            </w:pPr>
          </w:p>
        </w:tc>
        <w:tc>
          <w:tcPr>
            <w:tcW w:w="299" w:type="pct"/>
          </w:tcPr>
          <w:p w14:paraId="4E4D0C37" w14:textId="30A695BC" w:rsidR="00E24265" w:rsidRPr="00615D4B" w:rsidDel="00CB3FDD" w:rsidRDefault="00E24265" w:rsidP="005F76AD">
            <w:pPr>
              <w:rPr>
                <w:del w:id="10045" w:author="阿毛" w:date="2021-05-21T17:53:00Z"/>
                <w:rFonts w:ascii="標楷體" w:eastAsia="標楷體" w:hAnsi="標楷體"/>
              </w:rPr>
            </w:pPr>
          </w:p>
        </w:tc>
        <w:tc>
          <w:tcPr>
            <w:tcW w:w="1643" w:type="pct"/>
          </w:tcPr>
          <w:p w14:paraId="7CDA71A5" w14:textId="01CB0FD6" w:rsidR="00E24265" w:rsidRPr="00615D4B" w:rsidDel="00CB3FDD" w:rsidRDefault="00E24265" w:rsidP="005F76AD">
            <w:pPr>
              <w:rPr>
                <w:del w:id="10046" w:author="阿毛" w:date="2021-05-21T17:53:00Z"/>
                <w:rFonts w:ascii="標楷體" w:eastAsia="標楷體" w:hAnsi="標楷體"/>
              </w:rPr>
            </w:pPr>
          </w:p>
        </w:tc>
      </w:tr>
      <w:tr w:rsidR="00E24265" w:rsidRPr="00615D4B" w:rsidDel="00CB3FDD" w14:paraId="7868F296" w14:textId="63D2B48D" w:rsidTr="005F76AD">
        <w:trPr>
          <w:trHeight w:val="291"/>
          <w:jc w:val="center"/>
          <w:del w:id="10047" w:author="阿毛" w:date="2021-05-21T17:53:00Z"/>
        </w:trPr>
        <w:tc>
          <w:tcPr>
            <w:tcW w:w="219" w:type="pct"/>
          </w:tcPr>
          <w:p w14:paraId="2A8F8801" w14:textId="79DBFF39" w:rsidR="00E24265" w:rsidRPr="00615D4B" w:rsidDel="00CB3FDD" w:rsidRDefault="00E24265" w:rsidP="005F76AD">
            <w:pPr>
              <w:rPr>
                <w:del w:id="10048" w:author="阿毛" w:date="2021-05-21T17:53:00Z"/>
                <w:rFonts w:ascii="標楷體" w:eastAsia="標楷體" w:hAnsi="標楷體"/>
              </w:rPr>
            </w:pPr>
            <w:del w:id="10049" w:author="阿毛" w:date="2021-05-21T17:53:00Z">
              <w:r w:rsidDel="00CB3FDD">
                <w:rPr>
                  <w:rFonts w:ascii="標楷體" w:eastAsia="標楷體" w:hAnsi="標楷體" w:hint="eastAsia"/>
                </w:rPr>
                <w:delText>17</w:delText>
              </w:r>
            </w:del>
          </w:p>
        </w:tc>
        <w:tc>
          <w:tcPr>
            <w:tcW w:w="756" w:type="pct"/>
          </w:tcPr>
          <w:p w14:paraId="5F6158B1" w14:textId="0E4BCD84" w:rsidR="00E24265" w:rsidRPr="00615D4B" w:rsidDel="00CB3FDD" w:rsidRDefault="00E24265" w:rsidP="005F76AD">
            <w:pPr>
              <w:rPr>
                <w:del w:id="10050" w:author="阿毛" w:date="2021-05-21T17:53:00Z"/>
                <w:rFonts w:ascii="標楷體" w:eastAsia="標楷體" w:hAnsi="標楷體"/>
              </w:rPr>
            </w:pPr>
            <w:del w:id="10051" w:author="阿毛" w:date="2021-05-21T17:53:00Z">
              <w:r w:rsidRPr="00071BBA" w:rsidDel="00CB3FDD">
                <w:rPr>
                  <w:rFonts w:ascii="標楷體" w:eastAsia="標楷體" w:hAnsi="標楷體" w:hint="eastAsia"/>
                </w:rPr>
                <w:delText>轉JCIC文字檔日期</w:delText>
              </w:r>
            </w:del>
          </w:p>
        </w:tc>
        <w:tc>
          <w:tcPr>
            <w:tcW w:w="624" w:type="pct"/>
          </w:tcPr>
          <w:p w14:paraId="34945F55" w14:textId="0D180A89" w:rsidR="00E24265" w:rsidRPr="00615D4B" w:rsidDel="00CB3FDD" w:rsidRDefault="00E24265" w:rsidP="005F76AD">
            <w:pPr>
              <w:rPr>
                <w:del w:id="10052" w:author="阿毛" w:date="2021-05-21T17:53:00Z"/>
                <w:rFonts w:ascii="標楷體" w:eastAsia="標楷體" w:hAnsi="標楷體"/>
              </w:rPr>
            </w:pPr>
          </w:p>
        </w:tc>
        <w:tc>
          <w:tcPr>
            <w:tcW w:w="624" w:type="pct"/>
          </w:tcPr>
          <w:p w14:paraId="3B1A2256" w14:textId="6E58EB7B" w:rsidR="00E24265" w:rsidRPr="00615D4B" w:rsidDel="00CB3FDD" w:rsidRDefault="00E24265" w:rsidP="005F76AD">
            <w:pPr>
              <w:rPr>
                <w:del w:id="10053" w:author="阿毛" w:date="2021-05-21T17:53:00Z"/>
                <w:rFonts w:ascii="標楷體" w:eastAsia="標楷體" w:hAnsi="標楷體"/>
              </w:rPr>
            </w:pPr>
          </w:p>
        </w:tc>
        <w:tc>
          <w:tcPr>
            <w:tcW w:w="537" w:type="pct"/>
          </w:tcPr>
          <w:p w14:paraId="74A40AA4" w14:textId="644EB2FC" w:rsidR="00E24265" w:rsidRPr="00615D4B" w:rsidDel="00CB3FDD" w:rsidRDefault="00E24265" w:rsidP="005F76AD">
            <w:pPr>
              <w:rPr>
                <w:del w:id="10054" w:author="阿毛" w:date="2021-05-21T17:53:00Z"/>
                <w:rFonts w:ascii="標楷體" w:eastAsia="標楷體" w:hAnsi="標楷體"/>
              </w:rPr>
            </w:pPr>
          </w:p>
        </w:tc>
        <w:tc>
          <w:tcPr>
            <w:tcW w:w="299" w:type="pct"/>
          </w:tcPr>
          <w:p w14:paraId="543927C5" w14:textId="3A355D91" w:rsidR="00E24265" w:rsidRPr="00615D4B" w:rsidDel="00CB3FDD" w:rsidRDefault="00E24265" w:rsidP="005F76AD">
            <w:pPr>
              <w:rPr>
                <w:del w:id="10055" w:author="阿毛" w:date="2021-05-21T17:53:00Z"/>
                <w:rFonts w:ascii="標楷體" w:eastAsia="標楷體" w:hAnsi="標楷體"/>
              </w:rPr>
            </w:pPr>
          </w:p>
        </w:tc>
        <w:tc>
          <w:tcPr>
            <w:tcW w:w="299" w:type="pct"/>
          </w:tcPr>
          <w:p w14:paraId="2FB78383" w14:textId="2C534C5C" w:rsidR="00E24265" w:rsidRPr="00615D4B" w:rsidDel="00CB3FDD" w:rsidRDefault="00E24265" w:rsidP="005F76AD">
            <w:pPr>
              <w:rPr>
                <w:del w:id="10056" w:author="阿毛" w:date="2021-05-21T17:53:00Z"/>
                <w:rFonts w:ascii="標楷體" w:eastAsia="標楷體" w:hAnsi="標楷體"/>
              </w:rPr>
            </w:pPr>
          </w:p>
        </w:tc>
        <w:tc>
          <w:tcPr>
            <w:tcW w:w="1643" w:type="pct"/>
          </w:tcPr>
          <w:p w14:paraId="2E3D155A" w14:textId="12A5203E" w:rsidR="00E24265" w:rsidRPr="00615D4B" w:rsidDel="00CB3FDD" w:rsidRDefault="00E24265" w:rsidP="005F76AD">
            <w:pPr>
              <w:rPr>
                <w:del w:id="10057" w:author="阿毛" w:date="2021-05-21T17:53:00Z"/>
                <w:rFonts w:ascii="標楷體" w:eastAsia="標楷體" w:hAnsi="標楷體"/>
              </w:rPr>
            </w:pPr>
          </w:p>
        </w:tc>
      </w:tr>
    </w:tbl>
    <w:p w14:paraId="6D2F5CF9" w14:textId="256570BF" w:rsidR="00E24265" w:rsidDel="00CB3FDD" w:rsidRDefault="00E24265" w:rsidP="00F62379">
      <w:pPr>
        <w:pStyle w:val="42"/>
        <w:spacing w:after="72"/>
        <w:ind w:leftChars="0" w:left="0"/>
        <w:rPr>
          <w:del w:id="10058" w:author="阿毛" w:date="2021-05-21T17:53:00Z"/>
          <w:rFonts w:hAnsi="標楷體"/>
        </w:rPr>
      </w:pPr>
    </w:p>
    <w:p w14:paraId="4D0EBFA8" w14:textId="6F749EA1" w:rsidR="00E24265" w:rsidDel="00CB3FDD" w:rsidRDefault="00E24265">
      <w:pPr>
        <w:widowControl/>
        <w:rPr>
          <w:del w:id="10059" w:author="阿毛" w:date="2021-05-21T17:53:00Z"/>
          <w:rFonts w:ascii="Arial" w:eastAsia="標楷體" w:hAnsi="標楷體" w:cs="標楷體"/>
          <w:kern w:val="0"/>
          <w:szCs w:val="28"/>
        </w:rPr>
      </w:pPr>
      <w:del w:id="10060" w:author="阿毛" w:date="2021-05-21T17:53:00Z">
        <w:r w:rsidDel="00CB3FDD">
          <w:rPr>
            <w:rFonts w:hAnsi="標楷體"/>
          </w:rPr>
          <w:br w:type="page"/>
        </w:r>
      </w:del>
    </w:p>
    <w:p w14:paraId="49DB6BF8" w14:textId="2A948D71" w:rsidR="00E24265" w:rsidRPr="00A03472" w:rsidDel="00CB3FDD" w:rsidRDefault="00E24265">
      <w:pPr>
        <w:pStyle w:val="3"/>
        <w:numPr>
          <w:ilvl w:val="2"/>
          <w:numId w:val="91"/>
        </w:numPr>
        <w:rPr>
          <w:del w:id="10061" w:author="阿毛" w:date="2021-05-21T17:53:00Z"/>
          <w:rFonts w:ascii="標楷體" w:hAnsi="標楷體"/>
        </w:rPr>
        <w:pPrChange w:id="10062" w:author="智誠 楊" w:date="2021-05-10T09:49:00Z">
          <w:pPr>
            <w:pStyle w:val="3"/>
            <w:numPr>
              <w:ilvl w:val="2"/>
              <w:numId w:val="1"/>
            </w:numPr>
            <w:ind w:left="1247" w:hanging="680"/>
          </w:pPr>
        </w:pPrChange>
      </w:pPr>
      <w:del w:id="10063" w:author="阿毛" w:date="2021-05-21T17:53:00Z">
        <w:r w:rsidDel="00CB3FDD">
          <w:rPr>
            <w:rFonts w:ascii="標楷體" w:hAnsi="標楷體"/>
          </w:rPr>
          <w:lastRenderedPageBreak/>
          <w:delText>L</w:delText>
        </w:r>
        <w:r w:rsidDel="00CB3FDD">
          <w:rPr>
            <w:rFonts w:ascii="標楷體" w:hAnsi="標楷體" w:hint="eastAsia"/>
          </w:rPr>
          <w:delText>8305</w:delText>
        </w:r>
        <w:r w:rsidRPr="001C4189" w:rsidDel="00CB3FDD">
          <w:rPr>
            <w:rFonts w:ascii="標楷體" w:hAnsi="標楷體" w:hint="eastAsia"/>
          </w:rPr>
          <w:delText>請求同意債務清償方案通知資料</w:delText>
        </w:r>
      </w:del>
    </w:p>
    <w:p w14:paraId="01C9DE11" w14:textId="29CC0EC9" w:rsidR="00E24265" w:rsidRPr="003972CE" w:rsidDel="00CB3FDD" w:rsidRDefault="00E24265">
      <w:pPr>
        <w:pStyle w:val="a"/>
        <w:rPr>
          <w:del w:id="10064" w:author="阿毛" w:date="2021-05-21T17:53:00Z"/>
        </w:rPr>
      </w:pPr>
      <w:del w:id="10065"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1061C18" w14:textId="108A64CB" w:rsidTr="005F76AD">
        <w:trPr>
          <w:trHeight w:val="277"/>
          <w:del w:id="1006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858E4E7" w14:textId="5C30F9D0" w:rsidR="00E24265" w:rsidRPr="00615D4B" w:rsidDel="00CB3FDD" w:rsidRDefault="00E24265" w:rsidP="005F76AD">
            <w:pPr>
              <w:rPr>
                <w:del w:id="10067" w:author="阿毛" w:date="2021-05-21T17:53:00Z"/>
                <w:rFonts w:ascii="標楷體" w:eastAsia="標楷體" w:hAnsi="標楷體"/>
              </w:rPr>
            </w:pPr>
            <w:del w:id="10068"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5524AA3" w14:textId="53B637E0" w:rsidR="00E24265" w:rsidRPr="00615D4B" w:rsidDel="00CB3FDD" w:rsidRDefault="00E24265" w:rsidP="005F76AD">
            <w:pPr>
              <w:rPr>
                <w:del w:id="10069" w:author="阿毛" w:date="2021-05-21T17:53:00Z"/>
                <w:rFonts w:ascii="標楷體" w:eastAsia="標楷體" w:hAnsi="標楷體"/>
              </w:rPr>
            </w:pPr>
            <w:del w:id="10070" w:author="阿毛" w:date="2021-05-21T17:53:00Z">
              <w:r w:rsidRPr="001C4189" w:rsidDel="00CB3FDD">
                <w:rPr>
                  <w:rFonts w:ascii="標楷體" w:eastAsia="標楷體" w:hAnsi="標楷體" w:hint="eastAsia"/>
                </w:rPr>
                <w:delText>請求同意債務清償方案通知資料</w:delText>
              </w:r>
            </w:del>
          </w:p>
        </w:tc>
      </w:tr>
      <w:tr w:rsidR="00E24265" w:rsidRPr="00615D4B" w:rsidDel="00CB3FDD" w14:paraId="6F56D142" w14:textId="5CE1E696" w:rsidTr="005F76AD">
        <w:trPr>
          <w:trHeight w:val="277"/>
          <w:del w:id="1007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2708621" w14:textId="26C48D23" w:rsidR="00E24265" w:rsidRPr="00615D4B" w:rsidDel="00CB3FDD" w:rsidRDefault="00E24265" w:rsidP="005F76AD">
            <w:pPr>
              <w:rPr>
                <w:del w:id="10072" w:author="阿毛" w:date="2021-05-21T17:53:00Z"/>
                <w:rFonts w:ascii="標楷體" w:eastAsia="標楷體" w:hAnsi="標楷體"/>
              </w:rPr>
            </w:pPr>
            <w:del w:id="10073"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1D68FC9" w14:textId="5D673ED2" w:rsidR="00E24265" w:rsidRPr="00615D4B" w:rsidDel="00CB3FDD" w:rsidRDefault="00E24265" w:rsidP="005F76AD">
            <w:pPr>
              <w:rPr>
                <w:del w:id="10074" w:author="阿毛" w:date="2021-05-21T17:53:00Z"/>
                <w:rFonts w:ascii="標楷體" w:eastAsia="標楷體" w:hAnsi="標楷體"/>
              </w:rPr>
            </w:pPr>
          </w:p>
        </w:tc>
      </w:tr>
      <w:tr w:rsidR="00E24265" w:rsidRPr="00615D4B" w:rsidDel="00CB3FDD" w14:paraId="0EA75EDD" w14:textId="11AFB880" w:rsidTr="005F76AD">
        <w:trPr>
          <w:trHeight w:val="773"/>
          <w:del w:id="1007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0A6B680" w14:textId="432BB361" w:rsidR="00E24265" w:rsidRPr="00615D4B" w:rsidDel="00CB3FDD" w:rsidRDefault="00E24265" w:rsidP="005F76AD">
            <w:pPr>
              <w:rPr>
                <w:del w:id="10076" w:author="阿毛" w:date="2021-05-21T17:53:00Z"/>
                <w:rFonts w:ascii="標楷體" w:eastAsia="標楷體" w:hAnsi="標楷體"/>
              </w:rPr>
            </w:pPr>
            <w:del w:id="10077"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6B4517F" w14:textId="7E8D66DA" w:rsidR="00E24265" w:rsidRPr="00615D4B" w:rsidDel="00CB3FDD" w:rsidRDefault="00E24265" w:rsidP="005F76AD">
            <w:pPr>
              <w:rPr>
                <w:del w:id="10078" w:author="阿毛" w:date="2021-05-21T17:53:00Z"/>
                <w:rFonts w:ascii="標楷體" w:eastAsia="標楷體" w:hAnsi="標楷體"/>
              </w:rPr>
            </w:pPr>
          </w:p>
        </w:tc>
      </w:tr>
      <w:tr w:rsidR="00E24265" w:rsidRPr="00615D4B" w:rsidDel="00CB3FDD" w14:paraId="60658178" w14:textId="67E4ECBE" w:rsidTr="005F76AD">
        <w:trPr>
          <w:trHeight w:val="321"/>
          <w:del w:id="10079"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EF0313" w14:textId="1A7D5525" w:rsidR="00E24265" w:rsidRPr="00615D4B" w:rsidDel="00CB3FDD" w:rsidRDefault="00E24265" w:rsidP="005F76AD">
            <w:pPr>
              <w:rPr>
                <w:del w:id="10080" w:author="阿毛" w:date="2021-05-21T17:53:00Z"/>
                <w:rFonts w:ascii="標楷體" w:eastAsia="標楷體" w:hAnsi="標楷體"/>
              </w:rPr>
            </w:pPr>
            <w:del w:id="10081"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D55D1FB" w14:textId="5538320C" w:rsidR="00E24265" w:rsidRPr="00615D4B" w:rsidDel="00CB3FDD" w:rsidRDefault="00E24265" w:rsidP="005F76AD">
            <w:pPr>
              <w:rPr>
                <w:del w:id="10082" w:author="阿毛" w:date="2021-05-21T17:53:00Z"/>
                <w:rFonts w:ascii="標楷體" w:eastAsia="標楷體" w:hAnsi="標楷體"/>
              </w:rPr>
            </w:pPr>
          </w:p>
        </w:tc>
      </w:tr>
      <w:tr w:rsidR="00E24265" w:rsidRPr="00615D4B" w:rsidDel="00CB3FDD" w14:paraId="3765FF68" w14:textId="472754EC" w:rsidTr="005F76AD">
        <w:trPr>
          <w:trHeight w:val="1311"/>
          <w:del w:id="1008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124B907" w14:textId="4A0A4442" w:rsidR="00E24265" w:rsidRPr="00615D4B" w:rsidDel="00CB3FDD" w:rsidRDefault="00E24265" w:rsidP="005F76AD">
            <w:pPr>
              <w:rPr>
                <w:del w:id="10084" w:author="阿毛" w:date="2021-05-21T17:53:00Z"/>
                <w:rFonts w:ascii="標楷體" w:eastAsia="標楷體" w:hAnsi="標楷體"/>
              </w:rPr>
            </w:pPr>
            <w:del w:id="10085"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8DB129D" w14:textId="06E981DB" w:rsidR="00E24265" w:rsidRPr="00615D4B" w:rsidDel="00CB3FDD" w:rsidRDefault="00E24265" w:rsidP="005F76AD">
            <w:pPr>
              <w:rPr>
                <w:del w:id="10086" w:author="阿毛" w:date="2021-05-21T17:53:00Z"/>
                <w:rFonts w:ascii="標楷體" w:eastAsia="標楷體" w:hAnsi="標楷體"/>
              </w:rPr>
            </w:pPr>
          </w:p>
        </w:tc>
      </w:tr>
      <w:tr w:rsidR="00E24265" w:rsidRPr="00615D4B" w:rsidDel="00CB3FDD" w14:paraId="28F7A989" w14:textId="160696B6" w:rsidTr="005F76AD">
        <w:trPr>
          <w:trHeight w:val="278"/>
          <w:del w:id="1008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F04019C" w14:textId="76C95A4A" w:rsidR="00E24265" w:rsidRPr="00615D4B" w:rsidDel="00CB3FDD" w:rsidRDefault="00E24265" w:rsidP="005F76AD">
            <w:pPr>
              <w:rPr>
                <w:del w:id="10088" w:author="阿毛" w:date="2021-05-21T17:53:00Z"/>
                <w:rFonts w:ascii="標楷體" w:eastAsia="標楷體" w:hAnsi="標楷體"/>
              </w:rPr>
            </w:pPr>
            <w:del w:id="10089"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7BEACCB" w14:textId="2599BD79" w:rsidR="00E24265" w:rsidRPr="00615D4B" w:rsidDel="00CB3FDD" w:rsidRDefault="00E24265" w:rsidP="005F76AD">
            <w:pPr>
              <w:rPr>
                <w:del w:id="10090" w:author="阿毛" w:date="2021-05-21T17:53:00Z"/>
                <w:rFonts w:ascii="標楷體" w:eastAsia="標楷體" w:hAnsi="標楷體"/>
              </w:rPr>
            </w:pPr>
          </w:p>
        </w:tc>
      </w:tr>
      <w:tr w:rsidR="00E24265" w:rsidRPr="00615D4B" w:rsidDel="00CB3FDD" w14:paraId="2632A272" w14:textId="0970C3E1" w:rsidTr="005F76AD">
        <w:trPr>
          <w:trHeight w:val="358"/>
          <w:del w:id="1009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2FB2AE" w14:textId="7D34C999" w:rsidR="00E24265" w:rsidRPr="00615D4B" w:rsidDel="00CB3FDD" w:rsidRDefault="00E24265" w:rsidP="005F76AD">
            <w:pPr>
              <w:rPr>
                <w:del w:id="10092" w:author="阿毛" w:date="2021-05-21T17:53:00Z"/>
                <w:rFonts w:ascii="標楷體" w:eastAsia="標楷體" w:hAnsi="標楷體"/>
              </w:rPr>
            </w:pPr>
            <w:del w:id="10093"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0E682C0" w14:textId="6D26ED76" w:rsidR="00E24265" w:rsidRPr="00615D4B" w:rsidDel="00CB3FDD" w:rsidRDefault="00E24265" w:rsidP="005F76AD">
            <w:pPr>
              <w:rPr>
                <w:del w:id="10094" w:author="阿毛" w:date="2021-05-21T17:53:00Z"/>
                <w:rFonts w:ascii="標楷體" w:eastAsia="標楷體" w:hAnsi="標楷體"/>
              </w:rPr>
            </w:pPr>
          </w:p>
        </w:tc>
      </w:tr>
      <w:tr w:rsidR="00E24265" w:rsidRPr="00615D4B" w:rsidDel="00CB3FDD" w14:paraId="40F11A93" w14:textId="2C30B148" w:rsidTr="005F76AD">
        <w:trPr>
          <w:trHeight w:val="278"/>
          <w:del w:id="1009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F8EA6B5" w14:textId="161A127E" w:rsidR="00E24265" w:rsidRPr="00615D4B" w:rsidDel="00CB3FDD" w:rsidRDefault="00E24265" w:rsidP="005F76AD">
            <w:pPr>
              <w:rPr>
                <w:del w:id="10096" w:author="阿毛" w:date="2021-05-21T17:53:00Z"/>
                <w:rFonts w:ascii="標楷體" w:eastAsia="標楷體" w:hAnsi="標楷體"/>
              </w:rPr>
            </w:pPr>
            <w:del w:id="10097"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E9E7B69" w14:textId="014416F0" w:rsidR="00E24265" w:rsidRPr="00615D4B" w:rsidDel="00CB3FDD" w:rsidRDefault="00E24265" w:rsidP="005F76AD">
            <w:pPr>
              <w:rPr>
                <w:del w:id="10098" w:author="阿毛" w:date="2021-05-21T17:53:00Z"/>
                <w:rFonts w:ascii="標楷體" w:eastAsia="標楷體" w:hAnsi="標楷體"/>
              </w:rPr>
            </w:pPr>
          </w:p>
        </w:tc>
      </w:tr>
    </w:tbl>
    <w:p w14:paraId="7C95526A" w14:textId="630DE48E" w:rsidR="00E24265" w:rsidDel="00CB3FDD" w:rsidRDefault="00E24265" w:rsidP="00E24265">
      <w:pPr>
        <w:rPr>
          <w:del w:id="10099" w:author="阿毛" w:date="2021-05-21T17:53:00Z"/>
        </w:rPr>
      </w:pPr>
    </w:p>
    <w:p w14:paraId="0787A49F" w14:textId="3BA23534" w:rsidR="00E24265" w:rsidRPr="00615D4B" w:rsidDel="00CB3FDD" w:rsidRDefault="00E24265">
      <w:pPr>
        <w:pStyle w:val="a"/>
        <w:rPr>
          <w:del w:id="10100" w:author="阿毛" w:date="2021-05-21T17:53:00Z"/>
        </w:rPr>
      </w:pPr>
      <w:del w:id="10101" w:author="阿毛" w:date="2021-05-21T17:53:00Z">
        <w:r w:rsidRPr="00615D4B" w:rsidDel="00CB3FDD">
          <w:delText>UI</w:delText>
        </w:r>
        <w:r w:rsidRPr="00615D4B" w:rsidDel="00CB3FDD">
          <w:delText>畫面</w:delText>
        </w:r>
      </w:del>
    </w:p>
    <w:p w14:paraId="79C321D4" w14:textId="200CEDA7" w:rsidR="00E24265" w:rsidDel="00CB3FDD" w:rsidRDefault="00E24265" w:rsidP="00E24265">
      <w:pPr>
        <w:pStyle w:val="42"/>
        <w:spacing w:after="72"/>
        <w:ind w:left="1133"/>
        <w:rPr>
          <w:del w:id="10102" w:author="阿毛" w:date="2021-05-21T17:53:00Z"/>
          <w:rFonts w:hAnsi="標楷體"/>
        </w:rPr>
      </w:pPr>
      <w:del w:id="10103" w:author="阿毛" w:date="2021-05-21T17:53:00Z">
        <w:r w:rsidRPr="00743962" w:rsidDel="00CB3FDD">
          <w:rPr>
            <w:rFonts w:hAnsi="標楷體" w:hint="eastAsia"/>
          </w:rPr>
          <w:delText>輸入畫面：</w:delText>
        </w:r>
      </w:del>
    </w:p>
    <w:p w14:paraId="4DF5B973" w14:textId="594B4E70" w:rsidR="00E24265" w:rsidDel="00CB3FDD" w:rsidRDefault="00E24265" w:rsidP="00E24265">
      <w:pPr>
        <w:pStyle w:val="42"/>
        <w:spacing w:after="72"/>
        <w:ind w:leftChars="0" w:left="0"/>
        <w:rPr>
          <w:del w:id="10104" w:author="阿毛" w:date="2021-05-21T17:53:00Z"/>
          <w:rFonts w:hAnsi="標楷體"/>
        </w:rPr>
      </w:pPr>
      <w:del w:id="10105" w:author="阿毛" w:date="2021-05-21T17:53:00Z">
        <w:r w:rsidRPr="00F43031" w:rsidDel="00CB3FDD">
          <w:rPr>
            <w:rFonts w:hAnsi="標楷體"/>
            <w:noProof/>
          </w:rPr>
          <w:drawing>
            <wp:inline distT="0" distB="0" distL="0" distR="0" wp14:anchorId="3F6EBA4C" wp14:editId="15EDBBAC">
              <wp:extent cx="6477630" cy="34442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477630" cy="3444240"/>
                      </a:xfrm>
                      <a:prstGeom prst="rect">
                        <a:avLst/>
                      </a:prstGeom>
                    </pic:spPr>
                  </pic:pic>
                </a:graphicData>
              </a:graphic>
            </wp:inline>
          </w:drawing>
        </w:r>
        <w:r w:rsidRPr="00F43031" w:rsidDel="00CB3FDD">
          <w:rPr>
            <w:noProof/>
          </w:rPr>
          <w:delText xml:space="preserve"> </w:delText>
        </w:r>
        <w:r w:rsidRPr="00F43031" w:rsidDel="00CB3FDD">
          <w:rPr>
            <w:rFonts w:hAnsi="標楷體"/>
            <w:noProof/>
          </w:rPr>
          <w:lastRenderedPageBreak/>
          <w:drawing>
            <wp:inline distT="0" distB="0" distL="0" distR="0" wp14:anchorId="5C456297" wp14:editId="6CE42208">
              <wp:extent cx="6573473" cy="24536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73473" cy="2453640"/>
                      </a:xfrm>
                      <a:prstGeom prst="rect">
                        <a:avLst/>
                      </a:prstGeom>
                    </pic:spPr>
                  </pic:pic>
                </a:graphicData>
              </a:graphic>
            </wp:inline>
          </w:drawing>
        </w:r>
      </w:del>
    </w:p>
    <w:p w14:paraId="66D85F4B" w14:textId="390D154D" w:rsidR="00E24265" w:rsidDel="00CB3FDD" w:rsidRDefault="00E24265" w:rsidP="00E24265">
      <w:pPr>
        <w:pStyle w:val="42"/>
        <w:spacing w:after="72"/>
        <w:ind w:leftChars="0" w:left="0"/>
        <w:rPr>
          <w:del w:id="10106" w:author="阿毛" w:date="2021-05-21T17:53:00Z"/>
          <w:rFonts w:hAnsi="標楷體"/>
        </w:rPr>
      </w:pPr>
    </w:p>
    <w:p w14:paraId="15CCBD61" w14:textId="45F6F30E" w:rsidR="00E24265" w:rsidDel="00CB3FDD" w:rsidRDefault="00E24265" w:rsidP="00E24265">
      <w:pPr>
        <w:pStyle w:val="1text"/>
        <w:ind w:left="0"/>
        <w:rPr>
          <w:del w:id="10107" w:author="阿毛" w:date="2021-05-21T17:53:00Z"/>
          <w:rFonts w:ascii="Times New Roman" w:hAnsi="Times New Roman"/>
        </w:rPr>
      </w:pPr>
    </w:p>
    <w:p w14:paraId="6A89F2C0" w14:textId="598C939B" w:rsidR="00E24265" w:rsidRPr="003972CE" w:rsidDel="00CB3FDD" w:rsidRDefault="00E24265">
      <w:pPr>
        <w:pStyle w:val="a"/>
        <w:rPr>
          <w:del w:id="10108" w:author="阿毛" w:date="2021-05-21T17:53:00Z"/>
        </w:rPr>
      </w:pPr>
      <w:del w:id="10109"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29B7D25" w14:textId="594878B0" w:rsidTr="005F76AD">
        <w:trPr>
          <w:trHeight w:val="388"/>
          <w:jc w:val="center"/>
          <w:del w:id="10110" w:author="阿毛" w:date="2021-05-21T17:53:00Z"/>
        </w:trPr>
        <w:tc>
          <w:tcPr>
            <w:tcW w:w="219" w:type="pct"/>
            <w:vMerge w:val="restart"/>
          </w:tcPr>
          <w:p w14:paraId="493298A6" w14:textId="194838BE" w:rsidR="00E24265" w:rsidRPr="00615D4B" w:rsidDel="00CB3FDD" w:rsidRDefault="00E24265" w:rsidP="005F76AD">
            <w:pPr>
              <w:rPr>
                <w:del w:id="10111" w:author="阿毛" w:date="2021-05-21T17:53:00Z"/>
                <w:rFonts w:ascii="標楷體" w:eastAsia="標楷體" w:hAnsi="標楷體"/>
              </w:rPr>
            </w:pPr>
            <w:del w:id="10112" w:author="阿毛" w:date="2021-05-21T17:53:00Z">
              <w:r w:rsidRPr="00615D4B" w:rsidDel="00CB3FDD">
                <w:rPr>
                  <w:rFonts w:ascii="標楷體" w:eastAsia="標楷體" w:hAnsi="標楷體"/>
                </w:rPr>
                <w:delText>序號</w:delText>
              </w:r>
            </w:del>
          </w:p>
        </w:tc>
        <w:tc>
          <w:tcPr>
            <w:tcW w:w="756" w:type="pct"/>
            <w:vMerge w:val="restart"/>
          </w:tcPr>
          <w:p w14:paraId="3516FD89" w14:textId="0C2CB733" w:rsidR="00E24265" w:rsidRPr="00615D4B" w:rsidDel="00CB3FDD" w:rsidRDefault="00E24265" w:rsidP="005F76AD">
            <w:pPr>
              <w:rPr>
                <w:del w:id="10113" w:author="阿毛" w:date="2021-05-21T17:53:00Z"/>
                <w:rFonts w:ascii="標楷體" w:eastAsia="標楷體" w:hAnsi="標楷體"/>
              </w:rPr>
            </w:pPr>
            <w:del w:id="10114" w:author="阿毛" w:date="2021-05-21T17:53:00Z">
              <w:r w:rsidRPr="00615D4B" w:rsidDel="00CB3FDD">
                <w:rPr>
                  <w:rFonts w:ascii="標楷體" w:eastAsia="標楷體" w:hAnsi="標楷體"/>
                </w:rPr>
                <w:delText>欄位</w:delText>
              </w:r>
            </w:del>
          </w:p>
        </w:tc>
        <w:tc>
          <w:tcPr>
            <w:tcW w:w="2382" w:type="pct"/>
            <w:gridSpan w:val="5"/>
          </w:tcPr>
          <w:p w14:paraId="4E093375" w14:textId="104376C8" w:rsidR="00E24265" w:rsidRPr="00615D4B" w:rsidDel="00CB3FDD" w:rsidRDefault="00E24265" w:rsidP="005F76AD">
            <w:pPr>
              <w:jc w:val="center"/>
              <w:rPr>
                <w:del w:id="10115" w:author="阿毛" w:date="2021-05-21T17:53:00Z"/>
                <w:rFonts w:ascii="標楷體" w:eastAsia="標楷體" w:hAnsi="標楷體"/>
              </w:rPr>
            </w:pPr>
            <w:del w:id="10116" w:author="阿毛" w:date="2021-05-21T17:53:00Z">
              <w:r w:rsidRPr="00615D4B" w:rsidDel="00CB3FDD">
                <w:rPr>
                  <w:rFonts w:ascii="標楷體" w:eastAsia="標楷體" w:hAnsi="標楷體"/>
                </w:rPr>
                <w:delText>說明</w:delText>
              </w:r>
            </w:del>
          </w:p>
        </w:tc>
        <w:tc>
          <w:tcPr>
            <w:tcW w:w="1643" w:type="pct"/>
            <w:vMerge w:val="restart"/>
          </w:tcPr>
          <w:p w14:paraId="5207DC4E" w14:textId="6AD71B8A" w:rsidR="00E24265" w:rsidRPr="00615D4B" w:rsidDel="00CB3FDD" w:rsidRDefault="00E24265" w:rsidP="005F76AD">
            <w:pPr>
              <w:rPr>
                <w:del w:id="10117" w:author="阿毛" w:date="2021-05-21T17:53:00Z"/>
                <w:rFonts w:ascii="標楷體" w:eastAsia="標楷體" w:hAnsi="標楷體"/>
              </w:rPr>
            </w:pPr>
            <w:del w:id="10118" w:author="阿毛" w:date="2021-05-21T17:53:00Z">
              <w:r w:rsidRPr="00615D4B" w:rsidDel="00CB3FDD">
                <w:rPr>
                  <w:rFonts w:ascii="標楷體" w:eastAsia="標楷體" w:hAnsi="標楷體"/>
                </w:rPr>
                <w:delText>處理邏輯及注意事項</w:delText>
              </w:r>
            </w:del>
          </w:p>
        </w:tc>
      </w:tr>
      <w:tr w:rsidR="00E24265" w:rsidRPr="00615D4B" w:rsidDel="00CB3FDD" w14:paraId="49E38952" w14:textId="0EF5080A" w:rsidTr="005F76AD">
        <w:trPr>
          <w:trHeight w:val="244"/>
          <w:jc w:val="center"/>
          <w:del w:id="10119" w:author="阿毛" w:date="2021-05-21T17:53:00Z"/>
        </w:trPr>
        <w:tc>
          <w:tcPr>
            <w:tcW w:w="219" w:type="pct"/>
            <w:vMerge/>
          </w:tcPr>
          <w:p w14:paraId="721CC1FD" w14:textId="4C4AE602" w:rsidR="00E24265" w:rsidRPr="00615D4B" w:rsidDel="00CB3FDD" w:rsidRDefault="00E24265" w:rsidP="005F76AD">
            <w:pPr>
              <w:rPr>
                <w:del w:id="10120" w:author="阿毛" w:date="2021-05-21T17:53:00Z"/>
                <w:rFonts w:ascii="標楷體" w:eastAsia="標楷體" w:hAnsi="標楷體"/>
              </w:rPr>
            </w:pPr>
          </w:p>
        </w:tc>
        <w:tc>
          <w:tcPr>
            <w:tcW w:w="756" w:type="pct"/>
            <w:vMerge/>
          </w:tcPr>
          <w:p w14:paraId="544B0709" w14:textId="7066AE0B" w:rsidR="00E24265" w:rsidRPr="00615D4B" w:rsidDel="00CB3FDD" w:rsidRDefault="00E24265" w:rsidP="005F76AD">
            <w:pPr>
              <w:rPr>
                <w:del w:id="10121" w:author="阿毛" w:date="2021-05-21T17:53:00Z"/>
                <w:rFonts w:ascii="標楷體" w:eastAsia="標楷體" w:hAnsi="標楷體"/>
              </w:rPr>
            </w:pPr>
          </w:p>
        </w:tc>
        <w:tc>
          <w:tcPr>
            <w:tcW w:w="624" w:type="pct"/>
          </w:tcPr>
          <w:p w14:paraId="5D59D57C" w14:textId="7D08634E" w:rsidR="00E24265" w:rsidRPr="00615D4B" w:rsidDel="00CB3FDD" w:rsidRDefault="00E24265" w:rsidP="005F76AD">
            <w:pPr>
              <w:rPr>
                <w:del w:id="10122" w:author="阿毛" w:date="2021-05-21T17:53:00Z"/>
                <w:rFonts w:ascii="標楷體" w:eastAsia="標楷體" w:hAnsi="標楷體"/>
              </w:rPr>
            </w:pPr>
            <w:del w:id="10123" w:author="阿毛" w:date="2021-05-21T17:53:00Z">
              <w:r w:rsidRPr="00615D4B" w:rsidDel="00CB3FDD">
                <w:rPr>
                  <w:rFonts w:ascii="標楷體" w:eastAsia="標楷體" w:hAnsi="標楷體" w:hint="eastAsia"/>
                </w:rPr>
                <w:delText>資料型態長度</w:delText>
              </w:r>
            </w:del>
          </w:p>
        </w:tc>
        <w:tc>
          <w:tcPr>
            <w:tcW w:w="624" w:type="pct"/>
          </w:tcPr>
          <w:p w14:paraId="5A5FE17E" w14:textId="57114903" w:rsidR="00E24265" w:rsidRPr="00615D4B" w:rsidDel="00CB3FDD" w:rsidRDefault="00E24265" w:rsidP="005F76AD">
            <w:pPr>
              <w:rPr>
                <w:del w:id="10124" w:author="阿毛" w:date="2021-05-21T17:53:00Z"/>
                <w:rFonts w:ascii="標楷體" w:eastAsia="標楷體" w:hAnsi="標楷體"/>
              </w:rPr>
            </w:pPr>
            <w:del w:id="10125" w:author="阿毛" w:date="2021-05-21T17:53:00Z">
              <w:r w:rsidRPr="00615D4B" w:rsidDel="00CB3FDD">
                <w:rPr>
                  <w:rFonts w:ascii="標楷體" w:eastAsia="標楷體" w:hAnsi="標楷體"/>
                </w:rPr>
                <w:delText>預設值</w:delText>
              </w:r>
            </w:del>
          </w:p>
        </w:tc>
        <w:tc>
          <w:tcPr>
            <w:tcW w:w="537" w:type="pct"/>
          </w:tcPr>
          <w:p w14:paraId="2B5A8ABF" w14:textId="0305D81F" w:rsidR="00E24265" w:rsidRPr="00615D4B" w:rsidDel="00CB3FDD" w:rsidRDefault="00E24265" w:rsidP="005F76AD">
            <w:pPr>
              <w:rPr>
                <w:del w:id="10126" w:author="阿毛" w:date="2021-05-21T17:53:00Z"/>
                <w:rFonts w:ascii="標楷體" w:eastAsia="標楷體" w:hAnsi="標楷體"/>
              </w:rPr>
            </w:pPr>
            <w:del w:id="10127" w:author="阿毛" w:date="2021-05-21T17:53:00Z">
              <w:r w:rsidRPr="00615D4B" w:rsidDel="00CB3FDD">
                <w:rPr>
                  <w:rFonts w:ascii="標楷體" w:eastAsia="標楷體" w:hAnsi="標楷體"/>
                </w:rPr>
                <w:delText>選單內容</w:delText>
              </w:r>
            </w:del>
          </w:p>
        </w:tc>
        <w:tc>
          <w:tcPr>
            <w:tcW w:w="299" w:type="pct"/>
          </w:tcPr>
          <w:p w14:paraId="4B899169" w14:textId="5D2A0219" w:rsidR="00E24265" w:rsidRPr="00615D4B" w:rsidDel="00CB3FDD" w:rsidRDefault="00E24265" w:rsidP="005F76AD">
            <w:pPr>
              <w:rPr>
                <w:del w:id="10128" w:author="阿毛" w:date="2021-05-21T17:53:00Z"/>
                <w:rFonts w:ascii="標楷體" w:eastAsia="標楷體" w:hAnsi="標楷體"/>
              </w:rPr>
            </w:pPr>
            <w:del w:id="10129" w:author="阿毛" w:date="2021-05-21T17:53:00Z">
              <w:r w:rsidRPr="00615D4B" w:rsidDel="00CB3FDD">
                <w:rPr>
                  <w:rFonts w:ascii="標楷體" w:eastAsia="標楷體" w:hAnsi="標楷體"/>
                </w:rPr>
                <w:delText>必填</w:delText>
              </w:r>
            </w:del>
          </w:p>
        </w:tc>
        <w:tc>
          <w:tcPr>
            <w:tcW w:w="299" w:type="pct"/>
          </w:tcPr>
          <w:p w14:paraId="779C42AE" w14:textId="10C69C2F" w:rsidR="00E24265" w:rsidRPr="00615D4B" w:rsidDel="00CB3FDD" w:rsidRDefault="00E24265" w:rsidP="005F76AD">
            <w:pPr>
              <w:rPr>
                <w:del w:id="10130" w:author="阿毛" w:date="2021-05-21T17:53:00Z"/>
                <w:rFonts w:ascii="標楷體" w:eastAsia="標楷體" w:hAnsi="標楷體"/>
              </w:rPr>
            </w:pPr>
            <w:del w:id="10131" w:author="阿毛" w:date="2021-05-21T17:53:00Z">
              <w:r w:rsidRPr="00615D4B" w:rsidDel="00CB3FDD">
                <w:rPr>
                  <w:rFonts w:ascii="標楷體" w:eastAsia="標楷體" w:hAnsi="標楷體"/>
                </w:rPr>
                <w:delText>R/W</w:delText>
              </w:r>
            </w:del>
          </w:p>
        </w:tc>
        <w:tc>
          <w:tcPr>
            <w:tcW w:w="1643" w:type="pct"/>
            <w:vMerge/>
          </w:tcPr>
          <w:p w14:paraId="40B70FBC" w14:textId="2E625F76" w:rsidR="00E24265" w:rsidRPr="00615D4B" w:rsidDel="00CB3FDD" w:rsidRDefault="00E24265" w:rsidP="005F76AD">
            <w:pPr>
              <w:rPr>
                <w:del w:id="10132" w:author="阿毛" w:date="2021-05-21T17:53:00Z"/>
                <w:rFonts w:ascii="標楷體" w:eastAsia="標楷體" w:hAnsi="標楷體"/>
              </w:rPr>
            </w:pPr>
          </w:p>
        </w:tc>
      </w:tr>
      <w:tr w:rsidR="00E24265" w:rsidRPr="00615D4B" w:rsidDel="00CB3FDD" w14:paraId="5F0F5B03" w14:textId="06AB87CC" w:rsidTr="005F76AD">
        <w:trPr>
          <w:trHeight w:val="291"/>
          <w:jc w:val="center"/>
          <w:del w:id="10133" w:author="阿毛" w:date="2021-05-21T17:53:00Z"/>
        </w:trPr>
        <w:tc>
          <w:tcPr>
            <w:tcW w:w="219" w:type="pct"/>
          </w:tcPr>
          <w:p w14:paraId="3917E974" w14:textId="694216C3" w:rsidR="00E24265" w:rsidRPr="00D6003A" w:rsidDel="00CB3FDD" w:rsidRDefault="00E24265" w:rsidP="005F76AD">
            <w:pPr>
              <w:pStyle w:val="af9"/>
              <w:numPr>
                <w:ilvl w:val="0"/>
                <w:numId w:val="34"/>
              </w:numPr>
              <w:ind w:leftChars="0"/>
              <w:rPr>
                <w:del w:id="10134" w:author="阿毛" w:date="2021-05-21T17:53:00Z"/>
                <w:rFonts w:ascii="標楷體" w:eastAsia="標楷體" w:hAnsi="標楷體"/>
              </w:rPr>
            </w:pPr>
          </w:p>
        </w:tc>
        <w:tc>
          <w:tcPr>
            <w:tcW w:w="756" w:type="pct"/>
          </w:tcPr>
          <w:p w14:paraId="6563D8BC" w14:textId="12AF8434" w:rsidR="00E24265" w:rsidRPr="00615D4B" w:rsidDel="00CB3FDD" w:rsidRDefault="00E24265" w:rsidP="005F76AD">
            <w:pPr>
              <w:rPr>
                <w:del w:id="10135" w:author="阿毛" w:date="2021-05-21T17:53:00Z"/>
                <w:rFonts w:ascii="標楷體" w:eastAsia="標楷體" w:hAnsi="標楷體"/>
              </w:rPr>
            </w:pPr>
            <w:del w:id="10136" w:author="阿毛" w:date="2021-05-21T17:53:00Z">
              <w:r w:rsidRPr="00461CA9" w:rsidDel="00CB3FDD">
                <w:rPr>
                  <w:rFonts w:ascii="標楷體" w:eastAsia="標楷體" w:hAnsi="標楷體" w:hint="eastAsia"/>
                </w:rPr>
                <w:delText>交易代碼</w:delText>
              </w:r>
            </w:del>
          </w:p>
        </w:tc>
        <w:tc>
          <w:tcPr>
            <w:tcW w:w="624" w:type="pct"/>
          </w:tcPr>
          <w:p w14:paraId="427E9D15" w14:textId="726F7762" w:rsidR="00E24265" w:rsidRPr="00615D4B" w:rsidDel="00CB3FDD" w:rsidRDefault="00E24265" w:rsidP="005F76AD">
            <w:pPr>
              <w:rPr>
                <w:del w:id="10137" w:author="阿毛" w:date="2021-05-21T17:53:00Z"/>
                <w:rFonts w:ascii="標楷體" w:eastAsia="標楷體" w:hAnsi="標楷體"/>
              </w:rPr>
            </w:pPr>
          </w:p>
        </w:tc>
        <w:tc>
          <w:tcPr>
            <w:tcW w:w="624" w:type="pct"/>
          </w:tcPr>
          <w:p w14:paraId="0E5D00FA" w14:textId="3943E928" w:rsidR="00E24265" w:rsidRPr="00615D4B" w:rsidDel="00CB3FDD" w:rsidRDefault="00E24265" w:rsidP="005F76AD">
            <w:pPr>
              <w:rPr>
                <w:del w:id="10138" w:author="阿毛" w:date="2021-05-21T17:53:00Z"/>
                <w:rFonts w:ascii="標楷體" w:eastAsia="標楷體" w:hAnsi="標楷體"/>
              </w:rPr>
            </w:pPr>
          </w:p>
        </w:tc>
        <w:tc>
          <w:tcPr>
            <w:tcW w:w="537" w:type="pct"/>
          </w:tcPr>
          <w:p w14:paraId="20FB4233" w14:textId="2C29C4E5" w:rsidR="00E24265" w:rsidRPr="00615D4B" w:rsidDel="00CB3FDD" w:rsidRDefault="00E24265" w:rsidP="005F76AD">
            <w:pPr>
              <w:rPr>
                <w:del w:id="10139" w:author="阿毛" w:date="2021-05-21T17:53:00Z"/>
                <w:rFonts w:ascii="標楷體" w:eastAsia="標楷體" w:hAnsi="標楷體"/>
              </w:rPr>
            </w:pPr>
            <w:del w:id="10140" w:author="阿毛" w:date="2021-05-21T17:53:00Z">
              <w:r w:rsidDel="00CB3FDD">
                <w:rPr>
                  <w:rFonts w:ascii="標楷體" w:eastAsia="標楷體" w:hAnsi="標楷體" w:hint="eastAsia"/>
                </w:rPr>
                <w:delText>下拉式選單</w:delText>
              </w:r>
            </w:del>
          </w:p>
        </w:tc>
        <w:tc>
          <w:tcPr>
            <w:tcW w:w="299" w:type="pct"/>
          </w:tcPr>
          <w:p w14:paraId="62276E06" w14:textId="5973470D" w:rsidR="00E24265" w:rsidRPr="00615D4B" w:rsidDel="00CB3FDD" w:rsidRDefault="00E24265" w:rsidP="005F76AD">
            <w:pPr>
              <w:rPr>
                <w:del w:id="10141" w:author="阿毛" w:date="2021-05-21T17:53:00Z"/>
                <w:rFonts w:ascii="標楷體" w:eastAsia="標楷體" w:hAnsi="標楷體"/>
              </w:rPr>
            </w:pPr>
          </w:p>
        </w:tc>
        <w:tc>
          <w:tcPr>
            <w:tcW w:w="299" w:type="pct"/>
          </w:tcPr>
          <w:p w14:paraId="1DB4D1AB" w14:textId="3679B0F7" w:rsidR="00E24265" w:rsidRPr="00615D4B" w:rsidDel="00CB3FDD" w:rsidRDefault="00E24265" w:rsidP="005F76AD">
            <w:pPr>
              <w:rPr>
                <w:del w:id="10142" w:author="阿毛" w:date="2021-05-21T17:53:00Z"/>
                <w:rFonts w:ascii="標楷體" w:eastAsia="標楷體" w:hAnsi="標楷體"/>
              </w:rPr>
            </w:pPr>
          </w:p>
        </w:tc>
        <w:tc>
          <w:tcPr>
            <w:tcW w:w="1643" w:type="pct"/>
          </w:tcPr>
          <w:p w14:paraId="3CDC5FC4" w14:textId="6EB3E626" w:rsidR="00E24265" w:rsidDel="00CB3FDD" w:rsidRDefault="00E24265" w:rsidP="005F76AD">
            <w:pPr>
              <w:rPr>
                <w:del w:id="10143" w:author="阿毛" w:date="2021-05-21T17:53:00Z"/>
                <w:rFonts w:ascii="標楷體" w:eastAsia="標楷體" w:hAnsi="標楷體"/>
              </w:rPr>
            </w:pPr>
            <w:del w:id="10144" w:author="阿毛" w:date="2021-05-21T17:53:00Z">
              <w:r w:rsidDel="00CB3FDD">
                <w:rPr>
                  <w:rFonts w:ascii="標楷體" w:eastAsia="標楷體" w:hAnsi="標楷體" w:hint="eastAsia"/>
                </w:rPr>
                <w:delText>1:新增</w:delText>
              </w:r>
            </w:del>
          </w:p>
          <w:p w14:paraId="6D52C974" w14:textId="43280969" w:rsidR="00E24265" w:rsidDel="00CB3FDD" w:rsidRDefault="00E24265" w:rsidP="005F76AD">
            <w:pPr>
              <w:rPr>
                <w:del w:id="10145" w:author="阿毛" w:date="2021-05-21T17:53:00Z"/>
                <w:rFonts w:ascii="標楷體" w:eastAsia="標楷體" w:hAnsi="標楷體"/>
              </w:rPr>
            </w:pPr>
            <w:del w:id="10146" w:author="阿毛" w:date="2021-05-21T17:53:00Z">
              <w:r w:rsidDel="00CB3FDD">
                <w:rPr>
                  <w:rFonts w:ascii="標楷體" w:eastAsia="標楷體" w:hAnsi="標楷體" w:hint="eastAsia"/>
                </w:rPr>
                <w:delText>2:異動</w:delText>
              </w:r>
            </w:del>
          </w:p>
          <w:p w14:paraId="1C074C85" w14:textId="41FC49E4" w:rsidR="00E24265" w:rsidRPr="00615D4B" w:rsidDel="00CB3FDD" w:rsidRDefault="00E24265" w:rsidP="005F76AD">
            <w:pPr>
              <w:rPr>
                <w:del w:id="10147" w:author="阿毛" w:date="2021-05-21T17:53:00Z"/>
                <w:rFonts w:ascii="標楷體" w:eastAsia="標楷體" w:hAnsi="標楷體"/>
              </w:rPr>
            </w:pPr>
            <w:del w:id="10148" w:author="阿毛" w:date="2021-05-21T17:53:00Z">
              <w:r w:rsidDel="00CB3FDD">
                <w:rPr>
                  <w:rFonts w:ascii="標楷體" w:eastAsia="標楷體" w:hAnsi="標楷體" w:hint="eastAsia"/>
                </w:rPr>
                <w:delText>3:補件</w:delText>
              </w:r>
            </w:del>
          </w:p>
        </w:tc>
      </w:tr>
      <w:tr w:rsidR="00E24265" w:rsidRPr="00615D4B" w:rsidDel="00CB3FDD" w14:paraId="74274A5C" w14:textId="13D60D6E" w:rsidTr="005F76AD">
        <w:trPr>
          <w:trHeight w:val="291"/>
          <w:jc w:val="center"/>
          <w:del w:id="10149" w:author="阿毛" w:date="2021-05-21T17:53:00Z"/>
        </w:trPr>
        <w:tc>
          <w:tcPr>
            <w:tcW w:w="219" w:type="pct"/>
          </w:tcPr>
          <w:p w14:paraId="6B2373FB" w14:textId="7D855A06" w:rsidR="00E24265" w:rsidRPr="00D6003A" w:rsidDel="00CB3FDD" w:rsidRDefault="00E24265" w:rsidP="005F76AD">
            <w:pPr>
              <w:pStyle w:val="af9"/>
              <w:numPr>
                <w:ilvl w:val="0"/>
                <w:numId w:val="34"/>
              </w:numPr>
              <w:ind w:leftChars="0"/>
              <w:rPr>
                <w:del w:id="10150" w:author="阿毛" w:date="2021-05-21T17:53:00Z"/>
                <w:rFonts w:ascii="標楷體" w:eastAsia="標楷體" w:hAnsi="標楷體"/>
              </w:rPr>
            </w:pPr>
          </w:p>
        </w:tc>
        <w:tc>
          <w:tcPr>
            <w:tcW w:w="756" w:type="pct"/>
          </w:tcPr>
          <w:p w14:paraId="4A25419E" w14:textId="03EE7828" w:rsidR="00E24265" w:rsidRPr="00615D4B" w:rsidDel="00CB3FDD" w:rsidRDefault="00E24265" w:rsidP="005F76AD">
            <w:pPr>
              <w:rPr>
                <w:del w:id="10151" w:author="阿毛" w:date="2021-05-21T17:53:00Z"/>
                <w:rFonts w:ascii="標楷體" w:eastAsia="標楷體" w:hAnsi="標楷體"/>
              </w:rPr>
            </w:pPr>
            <w:del w:id="10152" w:author="阿毛" w:date="2021-05-21T17:53:00Z">
              <w:r w:rsidRPr="00461CA9" w:rsidDel="00CB3FDD">
                <w:rPr>
                  <w:rFonts w:ascii="標楷體" w:eastAsia="標楷體" w:hAnsi="標楷體" w:hint="eastAsia"/>
                </w:rPr>
                <w:delText>債務人IDN</w:delText>
              </w:r>
            </w:del>
          </w:p>
        </w:tc>
        <w:tc>
          <w:tcPr>
            <w:tcW w:w="624" w:type="pct"/>
          </w:tcPr>
          <w:p w14:paraId="125337B9" w14:textId="6E845385" w:rsidR="00E24265" w:rsidRPr="00615D4B" w:rsidDel="00CB3FDD" w:rsidRDefault="00E24265" w:rsidP="005F76AD">
            <w:pPr>
              <w:rPr>
                <w:del w:id="10153" w:author="阿毛" w:date="2021-05-21T17:53:00Z"/>
                <w:rFonts w:ascii="標楷體" w:eastAsia="標楷體" w:hAnsi="標楷體"/>
              </w:rPr>
            </w:pPr>
          </w:p>
        </w:tc>
        <w:tc>
          <w:tcPr>
            <w:tcW w:w="624" w:type="pct"/>
          </w:tcPr>
          <w:p w14:paraId="1D8D6836" w14:textId="65850FF9" w:rsidR="00E24265" w:rsidRPr="00615D4B" w:rsidDel="00CB3FDD" w:rsidRDefault="00E24265" w:rsidP="005F76AD">
            <w:pPr>
              <w:rPr>
                <w:del w:id="10154" w:author="阿毛" w:date="2021-05-21T17:53:00Z"/>
                <w:rFonts w:ascii="標楷體" w:eastAsia="標楷體" w:hAnsi="標楷體"/>
              </w:rPr>
            </w:pPr>
          </w:p>
        </w:tc>
        <w:tc>
          <w:tcPr>
            <w:tcW w:w="537" w:type="pct"/>
          </w:tcPr>
          <w:p w14:paraId="54E39557" w14:textId="3CC2AAA2" w:rsidR="00E24265" w:rsidRPr="00615D4B" w:rsidDel="00CB3FDD" w:rsidRDefault="00E24265" w:rsidP="005F76AD">
            <w:pPr>
              <w:rPr>
                <w:del w:id="10155" w:author="阿毛" w:date="2021-05-21T17:53:00Z"/>
                <w:rFonts w:ascii="標楷體" w:eastAsia="標楷體" w:hAnsi="標楷體"/>
              </w:rPr>
            </w:pPr>
          </w:p>
        </w:tc>
        <w:tc>
          <w:tcPr>
            <w:tcW w:w="299" w:type="pct"/>
          </w:tcPr>
          <w:p w14:paraId="39E50D83" w14:textId="1318E744" w:rsidR="00E24265" w:rsidRPr="00615D4B" w:rsidDel="00CB3FDD" w:rsidRDefault="00E24265" w:rsidP="005F76AD">
            <w:pPr>
              <w:rPr>
                <w:del w:id="10156" w:author="阿毛" w:date="2021-05-21T17:53:00Z"/>
                <w:rFonts w:ascii="標楷體" w:eastAsia="標楷體" w:hAnsi="標楷體"/>
              </w:rPr>
            </w:pPr>
          </w:p>
        </w:tc>
        <w:tc>
          <w:tcPr>
            <w:tcW w:w="299" w:type="pct"/>
          </w:tcPr>
          <w:p w14:paraId="23442B71" w14:textId="3D6CCA16" w:rsidR="00E24265" w:rsidRPr="00615D4B" w:rsidDel="00CB3FDD" w:rsidRDefault="00E24265" w:rsidP="005F76AD">
            <w:pPr>
              <w:rPr>
                <w:del w:id="10157" w:author="阿毛" w:date="2021-05-21T17:53:00Z"/>
                <w:rFonts w:ascii="標楷體" w:eastAsia="標楷體" w:hAnsi="標楷體"/>
              </w:rPr>
            </w:pPr>
          </w:p>
        </w:tc>
        <w:tc>
          <w:tcPr>
            <w:tcW w:w="1643" w:type="pct"/>
          </w:tcPr>
          <w:p w14:paraId="09434128" w14:textId="1191722E" w:rsidR="00E24265" w:rsidRPr="00615D4B" w:rsidDel="00CB3FDD" w:rsidRDefault="00E24265" w:rsidP="005F76AD">
            <w:pPr>
              <w:rPr>
                <w:del w:id="10158" w:author="阿毛" w:date="2021-05-21T17:53:00Z"/>
                <w:rFonts w:ascii="標楷體" w:eastAsia="標楷體" w:hAnsi="標楷體"/>
              </w:rPr>
            </w:pPr>
          </w:p>
        </w:tc>
      </w:tr>
      <w:tr w:rsidR="00E24265" w:rsidRPr="00615D4B" w:rsidDel="00CB3FDD" w14:paraId="13D9FD12" w14:textId="29A6A18A" w:rsidTr="005F76AD">
        <w:trPr>
          <w:trHeight w:val="291"/>
          <w:jc w:val="center"/>
          <w:del w:id="10159" w:author="阿毛" w:date="2021-05-21T17:53:00Z"/>
        </w:trPr>
        <w:tc>
          <w:tcPr>
            <w:tcW w:w="219" w:type="pct"/>
          </w:tcPr>
          <w:p w14:paraId="225C996B" w14:textId="15CDE9B7" w:rsidR="00E24265" w:rsidRPr="00D6003A" w:rsidDel="00CB3FDD" w:rsidRDefault="00E24265" w:rsidP="005F76AD">
            <w:pPr>
              <w:pStyle w:val="af9"/>
              <w:numPr>
                <w:ilvl w:val="0"/>
                <w:numId w:val="34"/>
              </w:numPr>
              <w:ind w:leftChars="0"/>
              <w:rPr>
                <w:del w:id="10160" w:author="阿毛" w:date="2021-05-21T17:53:00Z"/>
                <w:rFonts w:ascii="標楷體" w:eastAsia="標楷體" w:hAnsi="標楷體"/>
              </w:rPr>
            </w:pPr>
          </w:p>
        </w:tc>
        <w:tc>
          <w:tcPr>
            <w:tcW w:w="756" w:type="pct"/>
          </w:tcPr>
          <w:p w14:paraId="55766A39" w14:textId="6757C4F3" w:rsidR="00E24265" w:rsidRPr="00615D4B" w:rsidDel="00CB3FDD" w:rsidRDefault="00E24265" w:rsidP="005F76AD">
            <w:pPr>
              <w:rPr>
                <w:del w:id="10161" w:author="阿毛" w:date="2021-05-21T17:53:00Z"/>
                <w:rFonts w:ascii="標楷體" w:eastAsia="標楷體" w:hAnsi="標楷體"/>
              </w:rPr>
            </w:pPr>
            <w:del w:id="10162" w:author="阿毛" w:date="2021-05-21T17:53:00Z">
              <w:r w:rsidRPr="00461CA9" w:rsidDel="00CB3FDD">
                <w:rPr>
                  <w:rFonts w:ascii="標楷體" w:eastAsia="標楷體" w:hAnsi="標楷體" w:hint="eastAsia"/>
                </w:rPr>
                <w:delText>報送單位代號</w:delText>
              </w:r>
            </w:del>
          </w:p>
        </w:tc>
        <w:tc>
          <w:tcPr>
            <w:tcW w:w="624" w:type="pct"/>
          </w:tcPr>
          <w:p w14:paraId="3AD5EA11" w14:textId="2D2B993C" w:rsidR="00E24265" w:rsidRPr="00615D4B" w:rsidDel="00CB3FDD" w:rsidRDefault="00E24265" w:rsidP="005F76AD">
            <w:pPr>
              <w:rPr>
                <w:del w:id="10163" w:author="阿毛" w:date="2021-05-21T17:53:00Z"/>
                <w:rFonts w:ascii="標楷體" w:eastAsia="標楷體" w:hAnsi="標楷體"/>
              </w:rPr>
            </w:pPr>
          </w:p>
        </w:tc>
        <w:tc>
          <w:tcPr>
            <w:tcW w:w="624" w:type="pct"/>
          </w:tcPr>
          <w:p w14:paraId="3B817474" w14:textId="7CA26F68" w:rsidR="00E24265" w:rsidRPr="00615D4B" w:rsidDel="00CB3FDD" w:rsidRDefault="00E24265" w:rsidP="005F76AD">
            <w:pPr>
              <w:rPr>
                <w:del w:id="10164" w:author="阿毛" w:date="2021-05-21T17:53:00Z"/>
                <w:rFonts w:ascii="標楷體" w:eastAsia="標楷體" w:hAnsi="標楷體"/>
              </w:rPr>
            </w:pPr>
          </w:p>
        </w:tc>
        <w:tc>
          <w:tcPr>
            <w:tcW w:w="537" w:type="pct"/>
          </w:tcPr>
          <w:p w14:paraId="705D5DA7" w14:textId="7E98D619" w:rsidR="00E24265" w:rsidRPr="00615D4B" w:rsidDel="00CB3FDD" w:rsidRDefault="00E24265" w:rsidP="005F76AD">
            <w:pPr>
              <w:rPr>
                <w:del w:id="10165" w:author="阿毛" w:date="2021-05-21T17:53:00Z"/>
                <w:rFonts w:ascii="標楷體" w:eastAsia="標楷體" w:hAnsi="標楷體"/>
              </w:rPr>
            </w:pPr>
          </w:p>
        </w:tc>
        <w:tc>
          <w:tcPr>
            <w:tcW w:w="299" w:type="pct"/>
          </w:tcPr>
          <w:p w14:paraId="48DED5DD" w14:textId="485A7DE2" w:rsidR="00E24265" w:rsidRPr="00615D4B" w:rsidDel="00CB3FDD" w:rsidRDefault="00E24265" w:rsidP="005F76AD">
            <w:pPr>
              <w:rPr>
                <w:del w:id="10166" w:author="阿毛" w:date="2021-05-21T17:53:00Z"/>
                <w:rFonts w:ascii="標楷體" w:eastAsia="標楷體" w:hAnsi="標楷體"/>
              </w:rPr>
            </w:pPr>
          </w:p>
        </w:tc>
        <w:tc>
          <w:tcPr>
            <w:tcW w:w="299" w:type="pct"/>
          </w:tcPr>
          <w:p w14:paraId="27BF656A" w14:textId="529C2A3B" w:rsidR="00E24265" w:rsidRPr="00615D4B" w:rsidDel="00CB3FDD" w:rsidRDefault="00E24265" w:rsidP="005F76AD">
            <w:pPr>
              <w:rPr>
                <w:del w:id="10167" w:author="阿毛" w:date="2021-05-21T17:53:00Z"/>
                <w:rFonts w:ascii="標楷體" w:eastAsia="標楷體" w:hAnsi="標楷體"/>
              </w:rPr>
            </w:pPr>
          </w:p>
        </w:tc>
        <w:tc>
          <w:tcPr>
            <w:tcW w:w="1643" w:type="pct"/>
          </w:tcPr>
          <w:p w14:paraId="74A25D16" w14:textId="4C0CFF30" w:rsidR="00E24265" w:rsidRPr="00615D4B" w:rsidDel="00CB3FDD" w:rsidRDefault="00E24265" w:rsidP="005F76AD">
            <w:pPr>
              <w:rPr>
                <w:del w:id="10168" w:author="阿毛" w:date="2021-05-21T17:53:00Z"/>
                <w:rFonts w:ascii="標楷體" w:eastAsia="標楷體" w:hAnsi="標楷體"/>
              </w:rPr>
            </w:pPr>
          </w:p>
        </w:tc>
      </w:tr>
      <w:tr w:rsidR="00E24265" w:rsidRPr="00615D4B" w:rsidDel="00CB3FDD" w14:paraId="4ABC12F4" w14:textId="278CBCD7" w:rsidTr="005F76AD">
        <w:trPr>
          <w:trHeight w:val="291"/>
          <w:jc w:val="center"/>
          <w:del w:id="10169" w:author="阿毛" w:date="2021-05-21T17:53:00Z"/>
        </w:trPr>
        <w:tc>
          <w:tcPr>
            <w:tcW w:w="219" w:type="pct"/>
          </w:tcPr>
          <w:p w14:paraId="2CCE5A8E" w14:textId="78900172" w:rsidR="00E24265" w:rsidRPr="00D6003A" w:rsidDel="00CB3FDD" w:rsidRDefault="00E24265" w:rsidP="005F76AD">
            <w:pPr>
              <w:pStyle w:val="af9"/>
              <w:numPr>
                <w:ilvl w:val="0"/>
                <w:numId w:val="34"/>
              </w:numPr>
              <w:ind w:leftChars="0"/>
              <w:rPr>
                <w:del w:id="10170" w:author="阿毛" w:date="2021-05-21T17:53:00Z"/>
                <w:rFonts w:ascii="標楷體" w:eastAsia="標楷體" w:hAnsi="標楷體"/>
              </w:rPr>
            </w:pPr>
          </w:p>
        </w:tc>
        <w:tc>
          <w:tcPr>
            <w:tcW w:w="756" w:type="pct"/>
          </w:tcPr>
          <w:p w14:paraId="0374CA36" w14:textId="266DD898" w:rsidR="00E24265" w:rsidRPr="00615D4B" w:rsidDel="00CB3FDD" w:rsidRDefault="00E24265" w:rsidP="005F76AD">
            <w:pPr>
              <w:rPr>
                <w:del w:id="10171" w:author="阿毛" w:date="2021-05-21T17:53:00Z"/>
                <w:rFonts w:ascii="標楷體" w:eastAsia="標楷體" w:hAnsi="標楷體"/>
              </w:rPr>
            </w:pPr>
            <w:del w:id="10172" w:author="阿毛" w:date="2021-05-21T17:53:00Z">
              <w:r w:rsidRPr="00461CA9" w:rsidDel="00CB3FDD">
                <w:rPr>
                  <w:rFonts w:ascii="標楷體" w:eastAsia="標楷體" w:hAnsi="標楷體" w:hint="eastAsia"/>
                </w:rPr>
                <w:delText>協商申請日</w:delText>
              </w:r>
            </w:del>
          </w:p>
        </w:tc>
        <w:tc>
          <w:tcPr>
            <w:tcW w:w="624" w:type="pct"/>
          </w:tcPr>
          <w:p w14:paraId="327E3E2D" w14:textId="5F1B02CD" w:rsidR="00E24265" w:rsidRPr="00615D4B" w:rsidDel="00CB3FDD" w:rsidRDefault="00E24265" w:rsidP="005F76AD">
            <w:pPr>
              <w:rPr>
                <w:del w:id="10173" w:author="阿毛" w:date="2021-05-21T17:53:00Z"/>
                <w:rFonts w:ascii="標楷體" w:eastAsia="標楷體" w:hAnsi="標楷體"/>
              </w:rPr>
            </w:pPr>
          </w:p>
        </w:tc>
        <w:tc>
          <w:tcPr>
            <w:tcW w:w="624" w:type="pct"/>
          </w:tcPr>
          <w:p w14:paraId="302425E8" w14:textId="2A476C88" w:rsidR="00E24265" w:rsidRPr="00615D4B" w:rsidDel="00CB3FDD" w:rsidRDefault="00E24265" w:rsidP="005F76AD">
            <w:pPr>
              <w:rPr>
                <w:del w:id="10174" w:author="阿毛" w:date="2021-05-21T17:53:00Z"/>
                <w:rFonts w:ascii="標楷體" w:eastAsia="標楷體" w:hAnsi="標楷體"/>
              </w:rPr>
            </w:pPr>
          </w:p>
        </w:tc>
        <w:tc>
          <w:tcPr>
            <w:tcW w:w="537" w:type="pct"/>
          </w:tcPr>
          <w:p w14:paraId="75CEFBC9" w14:textId="111B7321" w:rsidR="00E24265" w:rsidRPr="00615D4B" w:rsidDel="00CB3FDD" w:rsidRDefault="00E24265" w:rsidP="005F76AD">
            <w:pPr>
              <w:rPr>
                <w:del w:id="10175" w:author="阿毛" w:date="2021-05-21T17:53:00Z"/>
                <w:rFonts w:ascii="標楷體" w:eastAsia="標楷體" w:hAnsi="標楷體"/>
              </w:rPr>
            </w:pPr>
          </w:p>
        </w:tc>
        <w:tc>
          <w:tcPr>
            <w:tcW w:w="299" w:type="pct"/>
          </w:tcPr>
          <w:p w14:paraId="209E4B4D" w14:textId="651C64AB" w:rsidR="00E24265" w:rsidRPr="00615D4B" w:rsidDel="00CB3FDD" w:rsidRDefault="00E24265" w:rsidP="005F76AD">
            <w:pPr>
              <w:rPr>
                <w:del w:id="10176" w:author="阿毛" w:date="2021-05-21T17:53:00Z"/>
                <w:rFonts w:ascii="標楷體" w:eastAsia="標楷體" w:hAnsi="標楷體"/>
              </w:rPr>
            </w:pPr>
          </w:p>
        </w:tc>
        <w:tc>
          <w:tcPr>
            <w:tcW w:w="299" w:type="pct"/>
          </w:tcPr>
          <w:p w14:paraId="73BB976B" w14:textId="0D4EF05B" w:rsidR="00E24265" w:rsidRPr="00615D4B" w:rsidDel="00CB3FDD" w:rsidRDefault="00E24265" w:rsidP="005F76AD">
            <w:pPr>
              <w:rPr>
                <w:del w:id="10177" w:author="阿毛" w:date="2021-05-21T17:53:00Z"/>
                <w:rFonts w:ascii="標楷體" w:eastAsia="標楷體" w:hAnsi="標楷體"/>
              </w:rPr>
            </w:pPr>
          </w:p>
        </w:tc>
        <w:tc>
          <w:tcPr>
            <w:tcW w:w="1643" w:type="pct"/>
          </w:tcPr>
          <w:p w14:paraId="7EACEAE3" w14:textId="28678CAE" w:rsidR="00E24265" w:rsidRPr="00615D4B" w:rsidDel="00CB3FDD" w:rsidRDefault="00E24265" w:rsidP="005F76AD">
            <w:pPr>
              <w:rPr>
                <w:del w:id="10178" w:author="阿毛" w:date="2021-05-21T17:53:00Z"/>
                <w:rFonts w:ascii="標楷體" w:eastAsia="標楷體" w:hAnsi="標楷體"/>
              </w:rPr>
            </w:pPr>
          </w:p>
        </w:tc>
      </w:tr>
      <w:tr w:rsidR="00E24265" w:rsidRPr="00615D4B" w:rsidDel="00CB3FDD" w14:paraId="30D5E1E7" w14:textId="1F6D9649" w:rsidTr="005F76AD">
        <w:trPr>
          <w:trHeight w:val="291"/>
          <w:jc w:val="center"/>
          <w:del w:id="10179" w:author="阿毛" w:date="2021-05-21T17:53:00Z"/>
        </w:trPr>
        <w:tc>
          <w:tcPr>
            <w:tcW w:w="219" w:type="pct"/>
          </w:tcPr>
          <w:p w14:paraId="2C300AA9" w14:textId="5D353E79" w:rsidR="00E24265" w:rsidRPr="00D6003A" w:rsidDel="00CB3FDD" w:rsidRDefault="00E24265" w:rsidP="005F76AD">
            <w:pPr>
              <w:pStyle w:val="af9"/>
              <w:numPr>
                <w:ilvl w:val="0"/>
                <w:numId w:val="34"/>
              </w:numPr>
              <w:ind w:leftChars="0"/>
              <w:rPr>
                <w:del w:id="10180" w:author="阿毛" w:date="2021-05-21T17:53:00Z"/>
                <w:rFonts w:ascii="標楷體" w:eastAsia="標楷體" w:hAnsi="標楷體"/>
              </w:rPr>
            </w:pPr>
          </w:p>
        </w:tc>
        <w:tc>
          <w:tcPr>
            <w:tcW w:w="756" w:type="pct"/>
          </w:tcPr>
          <w:p w14:paraId="4A15BE13" w14:textId="511F3FCD" w:rsidR="00E24265" w:rsidRPr="00615D4B" w:rsidDel="00CB3FDD" w:rsidRDefault="00E24265" w:rsidP="005F76AD">
            <w:pPr>
              <w:rPr>
                <w:del w:id="10181" w:author="阿毛" w:date="2021-05-21T17:53:00Z"/>
                <w:rFonts w:ascii="標楷體" w:eastAsia="標楷體" w:hAnsi="標楷體"/>
              </w:rPr>
            </w:pPr>
            <w:del w:id="10182" w:author="阿毛" w:date="2021-05-21T17:53:00Z">
              <w:r w:rsidRPr="00461CA9" w:rsidDel="00CB3FDD">
                <w:rPr>
                  <w:rFonts w:ascii="標楷體" w:eastAsia="標楷體" w:hAnsi="標楷體" w:hint="eastAsia"/>
                </w:rPr>
                <w:delText>負債主因</w:delText>
              </w:r>
            </w:del>
          </w:p>
        </w:tc>
        <w:tc>
          <w:tcPr>
            <w:tcW w:w="624" w:type="pct"/>
          </w:tcPr>
          <w:p w14:paraId="3F29C016" w14:textId="36DF8C2A" w:rsidR="00E24265" w:rsidRPr="00615D4B" w:rsidDel="00CB3FDD" w:rsidRDefault="00E24265" w:rsidP="005F76AD">
            <w:pPr>
              <w:rPr>
                <w:del w:id="10183" w:author="阿毛" w:date="2021-05-21T17:53:00Z"/>
                <w:rFonts w:ascii="標楷體" w:eastAsia="標楷體" w:hAnsi="標楷體"/>
              </w:rPr>
            </w:pPr>
          </w:p>
        </w:tc>
        <w:tc>
          <w:tcPr>
            <w:tcW w:w="624" w:type="pct"/>
          </w:tcPr>
          <w:p w14:paraId="3FBAD606" w14:textId="3911084A" w:rsidR="00E24265" w:rsidRPr="00615D4B" w:rsidDel="00CB3FDD" w:rsidRDefault="00E24265" w:rsidP="005F76AD">
            <w:pPr>
              <w:rPr>
                <w:del w:id="10184" w:author="阿毛" w:date="2021-05-21T17:53:00Z"/>
                <w:rFonts w:ascii="標楷體" w:eastAsia="標楷體" w:hAnsi="標楷體"/>
              </w:rPr>
            </w:pPr>
          </w:p>
        </w:tc>
        <w:tc>
          <w:tcPr>
            <w:tcW w:w="537" w:type="pct"/>
          </w:tcPr>
          <w:p w14:paraId="7DB16956" w14:textId="5B0C9401" w:rsidR="00E24265" w:rsidRPr="00615D4B" w:rsidDel="00CB3FDD" w:rsidRDefault="00E24265" w:rsidP="005F76AD">
            <w:pPr>
              <w:rPr>
                <w:del w:id="10185" w:author="阿毛" w:date="2021-05-21T17:53:00Z"/>
                <w:rFonts w:ascii="標楷體" w:eastAsia="標楷體" w:hAnsi="標楷體"/>
              </w:rPr>
            </w:pPr>
            <w:del w:id="10186" w:author="阿毛" w:date="2021-05-21T17:53:00Z">
              <w:r w:rsidDel="00CB3FDD">
                <w:rPr>
                  <w:rFonts w:ascii="標楷體" w:eastAsia="標楷體" w:hAnsi="標楷體" w:hint="eastAsia"/>
                </w:rPr>
                <w:delText>下拉式選單</w:delText>
              </w:r>
            </w:del>
          </w:p>
        </w:tc>
        <w:tc>
          <w:tcPr>
            <w:tcW w:w="299" w:type="pct"/>
          </w:tcPr>
          <w:p w14:paraId="1A22FB2F" w14:textId="0C96DC8F" w:rsidR="00E24265" w:rsidRPr="00615D4B" w:rsidDel="00CB3FDD" w:rsidRDefault="00E24265" w:rsidP="005F76AD">
            <w:pPr>
              <w:rPr>
                <w:del w:id="10187" w:author="阿毛" w:date="2021-05-21T17:53:00Z"/>
                <w:rFonts w:ascii="標楷體" w:eastAsia="標楷體" w:hAnsi="標楷體"/>
              </w:rPr>
            </w:pPr>
          </w:p>
        </w:tc>
        <w:tc>
          <w:tcPr>
            <w:tcW w:w="299" w:type="pct"/>
          </w:tcPr>
          <w:p w14:paraId="4B0B0620" w14:textId="12980689" w:rsidR="00E24265" w:rsidRPr="00615D4B" w:rsidDel="00CB3FDD" w:rsidRDefault="00E24265" w:rsidP="005F76AD">
            <w:pPr>
              <w:rPr>
                <w:del w:id="10188" w:author="阿毛" w:date="2021-05-21T17:53:00Z"/>
                <w:rFonts w:ascii="標楷體" w:eastAsia="標楷體" w:hAnsi="標楷體"/>
              </w:rPr>
            </w:pPr>
          </w:p>
        </w:tc>
        <w:tc>
          <w:tcPr>
            <w:tcW w:w="1643" w:type="pct"/>
          </w:tcPr>
          <w:p w14:paraId="00F6E17B" w14:textId="7B0CD425" w:rsidR="00E24265" w:rsidRPr="00683E9E" w:rsidDel="00CB3FDD" w:rsidRDefault="00E24265" w:rsidP="005F76AD">
            <w:pPr>
              <w:rPr>
                <w:del w:id="10189" w:author="阿毛" w:date="2021-05-21T17:53:00Z"/>
                <w:rFonts w:ascii="標楷體" w:eastAsia="標楷體" w:hAnsi="標楷體"/>
              </w:rPr>
            </w:pPr>
            <w:del w:id="10190" w:author="阿毛" w:date="2021-05-21T17:53:00Z">
              <w:r w:rsidRPr="00683E9E" w:rsidDel="00CB3FDD">
                <w:rPr>
                  <w:rFonts w:ascii="標楷體" w:eastAsia="標楷體" w:hAnsi="標楷體" w:hint="eastAsia"/>
                </w:rPr>
                <w:delText>1:投資或創業失敗</w:delText>
              </w:r>
            </w:del>
          </w:p>
          <w:p w14:paraId="1A34D5B9" w14:textId="4FED9B39" w:rsidR="00E24265" w:rsidRPr="00683E9E" w:rsidDel="00CB3FDD" w:rsidRDefault="00E24265" w:rsidP="005F76AD">
            <w:pPr>
              <w:rPr>
                <w:del w:id="10191" w:author="阿毛" w:date="2021-05-21T17:53:00Z"/>
                <w:rFonts w:ascii="標楷體" w:eastAsia="標楷體" w:hAnsi="標楷體"/>
              </w:rPr>
            </w:pPr>
            <w:del w:id="10192" w:author="阿毛" w:date="2021-05-21T17:53:00Z">
              <w:r w:rsidRPr="00683E9E" w:rsidDel="00CB3FDD">
                <w:rPr>
                  <w:rFonts w:ascii="標楷體" w:eastAsia="標楷體" w:hAnsi="標楷體" w:hint="eastAsia"/>
                </w:rPr>
                <w:delText>2:過度消費,以債養債</w:delText>
              </w:r>
            </w:del>
          </w:p>
          <w:p w14:paraId="77F7C9DC" w14:textId="01656675" w:rsidR="00E24265" w:rsidRPr="00683E9E" w:rsidDel="00CB3FDD" w:rsidRDefault="00E24265" w:rsidP="005F76AD">
            <w:pPr>
              <w:rPr>
                <w:del w:id="10193" w:author="阿毛" w:date="2021-05-21T17:53:00Z"/>
                <w:rFonts w:ascii="標楷體" w:eastAsia="標楷體" w:hAnsi="標楷體"/>
              </w:rPr>
            </w:pPr>
            <w:del w:id="10194" w:author="阿毛" w:date="2021-05-21T17:53:00Z">
              <w:r w:rsidRPr="00683E9E" w:rsidDel="00CB3FDD">
                <w:rPr>
                  <w:rFonts w:ascii="標楷體" w:eastAsia="標楷體" w:hAnsi="標楷體" w:hint="eastAsia"/>
                </w:rPr>
                <w:delText>3:遭逢重大傷病或災變</w:delText>
              </w:r>
            </w:del>
          </w:p>
          <w:p w14:paraId="7807F657" w14:textId="05F2658F" w:rsidR="00E24265" w:rsidRPr="00683E9E" w:rsidDel="00CB3FDD" w:rsidRDefault="00E24265" w:rsidP="005F76AD">
            <w:pPr>
              <w:rPr>
                <w:del w:id="10195" w:author="阿毛" w:date="2021-05-21T17:53:00Z"/>
                <w:rFonts w:ascii="標楷體" w:eastAsia="標楷體" w:hAnsi="標楷體"/>
              </w:rPr>
            </w:pPr>
            <w:del w:id="10196" w:author="阿毛" w:date="2021-05-21T17:53:00Z">
              <w:r w:rsidRPr="00683E9E" w:rsidDel="00CB3FDD">
                <w:rPr>
                  <w:rFonts w:ascii="標楷體" w:eastAsia="標楷體" w:hAnsi="標楷體" w:hint="eastAsia"/>
                </w:rPr>
                <w:delText>4:個人與家庭收入減少(含失業、減薪)</w:delText>
              </w:r>
            </w:del>
          </w:p>
          <w:p w14:paraId="6482621C" w14:textId="783680FB" w:rsidR="00E24265" w:rsidRPr="00683E9E" w:rsidDel="00CB3FDD" w:rsidRDefault="00E24265" w:rsidP="005F76AD">
            <w:pPr>
              <w:rPr>
                <w:del w:id="10197" w:author="阿毛" w:date="2021-05-21T17:53:00Z"/>
                <w:rFonts w:ascii="標楷體" w:eastAsia="標楷體" w:hAnsi="標楷體"/>
              </w:rPr>
            </w:pPr>
            <w:del w:id="10198" w:author="阿毛" w:date="2021-05-21T17:53:00Z">
              <w:r w:rsidRPr="00683E9E" w:rsidDel="00CB3FDD">
                <w:rPr>
                  <w:rFonts w:ascii="標楷體" w:eastAsia="標楷體" w:hAnsi="標楷體" w:hint="eastAsia"/>
                </w:rPr>
                <w:delText>5:收入穩定但支付超過能力可負擔之費用、如昂貴教育、補習學雜費用或購置不動產</w:delText>
              </w:r>
            </w:del>
          </w:p>
          <w:p w14:paraId="78FACBC6" w14:textId="006D677F" w:rsidR="00E24265" w:rsidRPr="00683E9E" w:rsidDel="00CB3FDD" w:rsidRDefault="00E24265" w:rsidP="005F76AD">
            <w:pPr>
              <w:rPr>
                <w:del w:id="10199" w:author="阿毛" w:date="2021-05-21T17:53:00Z"/>
                <w:rFonts w:ascii="標楷體" w:eastAsia="標楷體" w:hAnsi="標楷體"/>
              </w:rPr>
            </w:pPr>
            <w:del w:id="10200" w:author="阿毛" w:date="2021-05-21T17:53:00Z">
              <w:r w:rsidRPr="00683E9E" w:rsidDel="00CB3FDD">
                <w:rPr>
                  <w:rFonts w:ascii="標楷體" w:eastAsia="標楷體" w:hAnsi="標楷體" w:hint="eastAsia"/>
                </w:rPr>
                <w:delText>6:收入穩定但因銀行或政府政策改變提高月付金,導致無法負荷</w:delText>
              </w:r>
            </w:del>
          </w:p>
          <w:p w14:paraId="48685195" w14:textId="604D54F5" w:rsidR="00E24265" w:rsidRPr="00683E9E" w:rsidDel="00CB3FDD" w:rsidRDefault="00E24265" w:rsidP="005F76AD">
            <w:pPr>
              <w:rPr>
                <w:del w:id="10201" w:author="阿毛" w:date="2021-05-21T17:53:00Z"/>
                <w:rFonts w:ascii="標楷體" w:eastAsia="標楷體" w:hAnsi="標楷體"/>
              </w:rPr>
            </w:pPr>
            <w:del w:id="10202" w:author="阿毛" w:date="2021-05-21T17:53:00Z">
              <w:r w:rsidRPr="00683E9E" w:rsidDel="00CB3FDD">
                <w:rPr>
                  <w:rFonts w:ascii="標楷體" w:eastAsia="標楷體" w:hAnsi="標楷體" w:hint="eastAsia"/>
                </w:rPr>
                <w:delText>7:被詐騙集團詐騙</w:delText>
              </w:r>
            </w:del>
          </w:p>
          <w:p w14:paraId="650E9545" w14:textId="60C69EF8" w:rsidR="00E24265" w:rsidRPr="00683E9E" w:rsidDel="00CB3FDD" w:rsidRDefault="00E24265" w:rsidP="005F76AD">
            <w:pPr>
              <w:rPr>
                <w:del w:id="10203" w:author="阿毛" w:date="2021-05-21T17:53:00Z"/>
                <w:rFonts w:ascii="標楷體" w:eastAsia="標楷體" w:hAnsi="標楷體"/>
              </w:rPr>
            </w:pPr>
            <w:del w:id="10204" w:author="阿毛" w:date="2021-05-21T17:53:00Z">
              <w:r w:rsidRPr="00683E9E" w:rsidDel="00CB3FDD">
                <w:rPr>
                  <w:rFonts w:ascii="標楷體" w:eastAsia="標楷體" w:hAnsi="標楷體" w:hint="eastAsia"/>
                </w:rPr>
                <w:delText>8:為他人做保或遭他人倒帳</w:delText>
              </w:r>
            </w:del>
          </w:p>
          <w:p w14:paraId="7B817797" w14:textId="28033DFB" w:rsidR="00E24265" w:rsidRPr="00615D4B" w:rsidDel="00CB3FDD" w:rsidRDefault="00E24265" w:rsidP="005F76AD">
            <w:pPr>
              <w:rPr>
                <w:del w:id="10205" w:author="阿毛" w:date="2021-05-21T17:53:00Z"/>
                <w:rFonts w:ascii="標楷體" w:eastAsia="標楷體" w:hAnsi="標楷體"/>
              </w:rPr>
            </w:pPr>
            <w:del w:id="10206" w:author="阿毛" w:date="2021-05-21T17:53:00Z">
              <w:r w:rsidRPr="00683E9E" w:rsidDel="00CB3FDD">
                <w:rPr>
                  <w:rFonts w:ascii="標楷體" w:eastAsia="標楷體" w:hAnsi="標楷體" w:hint="eastAsia"/>
                </w:rPr>
                <w:delText>9:繼承債務</w:delText>
              </w:r>
            </w:del>
          </w:p>
        </w:tc>
      </w:tr>
      <w:tr w:rsidR="00E24265" w:rsidRPr="00615D4B" w:rsidDel="00CB3FDD" w14:paraId="5D6DE2E1" w14:textId="2E723D03" w:rsidTr="005F76AD">
        <w:trPr>
          <w:trHeight w:val="291"/>
          <w:jc w:val="center"/>
          <w:del w:id="10207" w:author="阿毛" w:date="2021-05-21T17:53:00Z"/>
        </w:trPr>
        <w:tc>
          <w:tcPr>
            <w:tcW w:w="219" w:type="pct"/>
          </w:tcPr>
          <w:p w14:paraId="1848331C" w14:textId="4A2B28AA" w:rsidR="00E24265" w:rsidRPr="00D6003A" w:rsidDel="00CB3FDD" w:rsidRDefault="00E24265" w:rsidP="005F76AD">
            <w:pPr>
              <w:pStyle w:val="af9"/>
              <w:numPr>
                <w:ilvl w:val="0"/>
                <w:numId w:val="34"/>
              </w:numPr>
              <w:ind w:leftChars="0"/>
              <w:rPr>
                <w:del w:id="10208" w:author="阿毛" w:date="2021-05-21T17:53:00Z"/>
                <w:rFonts w:ascii="標楷體" w:eastAsia="標楷體" w:hAnsi="標楷體"/>
              </w:rPr>
            </w:pPr>
          </w:p>
        </w:tc>
        <w:tc>
          <w:tcPr>
            <w:tcW w:w="756" w:type="pct"/>
          </w:tcPr>
          <w:p w14:paraId="24DD8AFF" w14:textId="1887515C" w:rsidR="00E24265" w:rsidRPr="00615D4B" w:rsidDel="00CB3FDD" w:rsidRDefault="00E24265" w:rsidP="005F76AD">
            <w:pPr>
              <w:rPr>
                <w:del w:id="10209" w:author="阿毛" w:date="2021-05-21T17:53:00Z"/>
                <w:rFonts w:ascii="標楷體" w:eastAsia="標楷體" w:hAnsi="標楷體"/>
              </w:rPr>
            </w:pPr>
            <w:del w:id="10210" w:author="阿毛" w:date="2021-05-21T17:53:00Z">
              <w:r w:rsidRPr="00461CA9" w:rsidDel="00CB3FDD">
                <w:rPr>
                  <w:rFonts w:ascii="標楷體" w:eastAsia="標楷體" w:hAnsi="標楷體" w:hint="eastAsia"/>
                </w:rPr>
                <w:delText>無擔保金融債務協商總金額</w:delText>
              </w:r>
            </w:del>
          </w:p>
        </w:tc>
        <w:tc>
          <w:tcPr>
            <w:tcW w:w="624" w:type="pct"/>
          </w:tcPr>
          <w:p w14:paraId="622A1999" w14:textId="1A48FFC8" w:rsidR="00E24265" w:rsidRPr="00615D4B" w:rsidDel="00CB3FDD" w:rsidRDefault="00E24265" w:rsidP="005F76AD">
            <w:pPr>
              <w:rPr>
                <w:del w:id="10211" w:author="阿毛" w:date="2021-05-21T17:53:00Z"/>
                <w:rFonts w:ascii="標楷體" w:eastAsia="標楷體" w:hAnsi="標楷體"/>
              </w:rPr>
            </w:pPr>
          </w:p>
        </w:tc>
        <w:tc>
          <w:tcPr>
            <w:tcW w:w="624" w:type="pct"/>
          </w:tcPr>
          <w:p w14:paraId="0424EEEF" w14:textId="7D894876" w:rsidR="00E24265" w:rsidRPr="00615D4B" w:rsidDel="00CB3FDD" w:rsidRDefault="00E24265" w:rsidP="005F76AD">
            <w:pPr>
              <w:rPr>
                <w:del w:id="10212" w:author="阿毛" w:date="2021-05-21T17:53:00Z"/>
                <w:rFonts w:ascii="標楷體" w:eastAsia="標楷體" w:hAnsi="標楷體"/>
              </w:rPr>
            </w:pPr>
          </w:p>
        </w:tc>
        <w:tc>
          <w:tcPr>
            <w:tcW w:w="537" w:type="pct"/>
          </w:tcPr>
          <w:p w14:paraId="17EEECF7" w14:textId="16ADC889" w:rsidR="00E24265" w:rsidRPr="00615D4B" w:rsidDel="00CB3FDD" w:rsidRDefault="00E24265" w:rsidP="005F76AD">
            <w:pPr>
              <w:rPr>
                <w:del w:id="10213" w:author="阿毛" w:date="2021-05-21T17:53:00Z"/>
                <w:rFonts w:ascii="標楷體" w:eastAsia="標楷體" w:hAnsi="標楷體"/>
              </w:rPr>
            </w:pPr>
          </w:p>
        </w:tc>
        <w:tc>
          <w:tcPr>
            <w:tcW w:w="299" w:type="pct"/>
          </w:tcPr>
          <w:p w14:paraId="440584AA" w14:textId="23F2F861" w:rsidR="00E24265" w:rsidRPr="00615D4B" w:rsidDel="00CB3FDD" w:rsidRDefault="00E24265" w:rsidP="005F76AD">
            <w:pPr>
              <w:rPr>
                <w:del w:id="10214" w:author="阿毛" w:date="2021-05-21T17:53:00Z"/>
                <w:rFonts w:ascii="標楷體" w:eastAsia="標楷體" w:hAnsi="標楷體"/>
              </w:rPr>
            </w:pPr>
          </w:p>
        </w:tc>
        <w:tc>
          <w:tcPr>
            <w:tcW w:w="299" w:type="pct"/>
          </w:tcPr>
          <w:p w14:paraId="22BF4BCC" w14:textId="3B2F5517" w:rsidR="00E24265" w:rsidRPr="00615D4B" w:rsidDel="00CB3FDD" w:rsidRDefault="00E24265" w:rsidP="005F76AD">
            <w:pPr>
              <w:rPr>
                <w:del w:id="10215" w:author="阿毛" w:date="2021-05-21T17:53:00Z"/>
                <w:rFonts w:ascii="標楷體" w:eastAsia="標楷體" w:hAnsi="標楷體"/>
              </w:rPr>
            </w:pPr>
          </w:p>
        </w:tc>
        <w:tc>
          <w:tcPr>
            <w:tcW w:w="1643" w:type="pct"/>
          </w:tcPr>
          <w:p w14:paraId="1FCB8304" w14:textId="21E02182" w:rsidR="00E24265" w:rsidRPr="00615D4B" w:rsidDel="00CB3FDD" w:rsidRDefault="00E24265" w:rsidP="005F76AD">
            <w:pPr>
              <w:rPr>
                <w:del w:id="10216" w:author="阿毛" w:date="2021-05-21T17:53:00Z"/>
                <w:rFonts w:ascii="標楷體" w:eastAsia="標楷體" w:hAnsi="標楷體"/>
              </w:rPr>
            </w:pPr>
          </w:p>
        </w:tc>
      </w:tr>
      <w:tr w:rsidR="00E24265" w:rsidRPr="00615D4B" w:rsidDel="00CB3FDD" w14:paraId="50E3B0EF" w14:textId="47286428" w:rsidTr="005F76AD">
        <w:trPr>
          <w:trHeight w:val="291"/>
          <w:jc w:val="center"/>
          <w:del w:id="10217" w:author="阿毛" w:date="2021-05-21T17:53:00Z"/>
        </w:trPr>
        <w:tc>
          <w:tcPr>
            <w:tcW w:w="219" w:type="pct"/>
          </w:tcPr>
          <w:p w14:paraId="5BA5B4F1" w14:textId="6F9B6C30" w:rsidR="00E24265" w:rsidRPr="00D6003A" w:rsidDel="00CB3FDD" w:rsidRDefault="00E24265" w:rsidP="005F76AD">
            <w:pPr>
              <w:pStyle w:val="af9"/>
              <w:numPr>
                <w:ilvl w:val="0"/>
                <w:numId w:val="34"/>
              </w:numPr>
              <w:ind w:leftChars="0"/>
              <w:rPr>
                <w:del w:id="10218" w:author="阿毛" w:date="2021-05-21T17:53:00Z"/>
                <w:rFonts w:ascii="標楷體" w:eastAsia="標楷體" w:hAnsi="標楷體"/>
              </w:rPr>
            </w:pPr>
          </w:p>
        </w:tc>
        <w:tc>
          <w:tcPr>
            <w:tcW w:w="756" w:type="pct"/>
          </w:tcPr>
          <w:p w14:paraId="7F1B6E45" w14:textId="5FC514F4" w:rsidR="00E24265" w:rsidRPr="00615D4B" w:rsidDel="00CB3FDD" w:rsidRDefault="00E24265" w:rsidP="005F76AD">
            <w:pPr>
              <w:rPr>
                <w:del w:id="10219" w:author="阿毛" w:date="2021-05-21T17:53:00Z"/>
                <w:rFonts w:ascii="標楷體" w:eastAsia="標楷體" w:hAnsi="標楷體"/>
              </w:rPr>
            </w:pPr>
            <w:del w:id="10220" w:author="阿毛" w:date="2021-05-21T17:53:00Z">
              <w:r w:rsidRPr="00461CA9" w:rsidDel="00CB3FDD">
                <w:rPr>
                  <w:rFonts w:ascii="標楷體" w:eastAsia="標楷體" w:hAnsi="標楷體" w:hint="eastAsia"/>
                </w:rPr>
                <w:delText>期數</w:delText>
              </w:r>
            </w:del>
          </w:p>
        </w:tc>
        <w:tc>
          <w:tcPr>
            <w:tcW w:w="624" w:type="pct"/>
          </w:tcPr>
          <w:p w14:paraId="5A623C69" w14:textId="26C1BEE4" w:rsidR="00E24265" w:rsidRPr="00615D4B" w:rsidDel="00CB3FDD" w:rsidRDefault="00E24265" w:rsidP="005F76AD">
            <w:pPr>
              <w:rPr>
                <w:del w:id="10221" w:author="阿毛" w:date="2021-05-21T17:53:00Z"/>
                <w:rFonts w:ascii="標楷體" w:eastAsia="標楷體" w:hAnsi="標楷體"/>
              </w:rPr>
            </w:pPr>
          </w:p>
        </w:tc>
        <w:tc>
          <w:tcPr>
            <w:tcW w:w="624" w:type="pct"/>
          </w:tcPr>
          <w:p w14:paraId="05B45EFE" w14:textId="71C4FA08" w:rsidR="00E24265" w:rsidRPr="00615D4B" w:rsidDel="00CB3FDD" w:rsidRDefault="00E24265" w:rsidP="005F76AD">
            <w:pPr>
              <w:rPr>
                <w:del w:id="10222" w:author="阿毛" w:date="2021-05-21T17:53:00Z"/>
                <w:rFonts w:ascii="標楷體" w:eastAsia="標楷體" w:hAnsi="標楷體"/>
              </w:rPr>
            </w:pPr>
          </w:p>
        </w:tc>
        <w:tc>
          <w:tcPr>
            <w:tcW w:w="537" w:type="pct"/>
          </w:tcPr>
          <w:p w14:paraId="73ACD764" w14:textId="2CB8F081" w:rsidR="00E24265" w:rsidRPr="00615D4B" w:rsidDel="00CB3FDD" w:rsidRDefault="00E24265" w:rsidP="005F76AD">
            <w:pPr>
              <w:rPr>
                <w:del w:id="10223" w:author="阿毛" w:date="2021-05-21T17:53:00Z"/>
                <w:rFonts w:ascii="標楷體" w:eastAsia="標楷體" w:hAnsi="標楷體"/>
              </w:rPr>
            </w:pPr>
          </w:p>
        </w:tc>
        <w:tc>
          <w:tcPr>
            <w:tcW w:w="299" w:type="pct"/>
          </w:tcPr>
          <w:p w14:paraId="48CFFC1B" w14:textId="4DEF5868" w:rsidR="00E24265" w:rsidRPr="00615D4B" w:rsidDel="00CB3FDD" w:rsidRDefault="00E24265" w:rsidP="005F76AD">
            <w:pPr>
              <w:rPr>
                <w:del w:id="10224" w:author="阿毛" w:date="2021-05-21T17:53:00Z"/>
                <w:rFonts w:ascii="標楷體" w:eastAsia="標楷體" w:hAnsi="標楷體"/>
              </w:rPr>
            </w:pPr>
          </w:p>
        </w:tc>
        <w:tc>
          <w:tcPr>
            <w:tcW w:w="299" w:type="pct"/>
          </w:tcPr>
          <w:p w14:paraId="6E077D7C" w14:textId="721F7BEC" w:rsidR="00E24265" w:rsidRPr="00615D4B" w:rsidDel="00CB3FDD" w:rsidRDefault="00E24265" w:rsidP="005F76AD">
            <w:pPr>
              <w:rPr>
                <w:del w:id="10225" w:author="阿毛" w:date="2021-05-21T17:53:00Z"/>
                <w:rFonts w:ascii="標楷體" w:eastAsia="標楷體" w:hAnsi="標楷體"/>
              </w:rPr>
            </w:pPr>
          </w:p>
        </w:tc>
        <w:tc>
          <w:tcPr>
            <w:tcW w:w="1643" w:type="pct"/>
          </w:tcPr>
          <w:p w14:paraId="3065EA8B" w14:textId="3CE20D63" w:rsidR="00E24265" w:rsidRPr="00615D4B" w:rsidDel="00CB3FDD" w:rsidRDefault="00E24265" w:rsidP="005F76AD">
            <w:pPr>
              <w:rPr>
                <w:del w:id="10226" w:author="阿毛" w:date="2021-05-21T17:53:00Z"/>
                <w:rFonts w:ascii="標楷體" w:eastAsia="標楷體" w:hAnsi="標楷體"/>
              </w:rPr>
            </w:pPr>
          </w:p>
        </w:tc>
      </w:tr>
      <w:tr w:rsidR="00E24265" w:rsidRPr="00615D4B" w:rsidDel="00CB3FDD" w14:paraId="770EE278" w14:textId="30A1EFDF" w:rsidTr="005F76AD">
        <w:trPr>
          <w:trHeight w:val="291"/>
          <w:jc w:val="center"/>
          <w:del w:id="10227" w:author="阿毛" w:date="2021-05-21T17:53:00Z"/>
        </w:trPr>
        <w:tc>
          <w:tcPr>
            <w:tcW w:w="219" w:type="pct"/>
          </w:tcPr>
          <w:p w14:paraId="4A07A3E1" w14:textId="73974086" w:rsidR="00E24265" w:rsidRPr="00D6003A" w:rsidDel="00CB3FDD" w:rsidRDefault="00E24265" w:rsidP="005F76AD">
            <w:pPr>
              <w:pStyle w:val="af9"/>
              <w:numPr>
                <w:ilvl w:val="0"/>
                <w:numId w:val="34"/>
              </w:numPr>
              <w:ind w:leftChars="0"/>
              <w:rPr>
                <w:del w:id="10228" w:author="阿毛" w:date="2021-05-21T17:53:00Z"/>
                <w:rFonts w:ascii="標楷體" w:eastAsia="標楷體" w:hAnsi="標楷體"/>
              </w:rPr>
            </w:pPr>
          </w:p>
        </w:tc>
        <w:tc>
          <w:tcPr>
            <w:tcW w:w="756" w:type="pct"/>
          </w:tcPr>
          <w:p w14:paraId="2226CD86" w14:textId="0926CB21" w:rsidR="00E24265" w:rsidRPr="00615D4B" w:rsidDel="00CB3FDD" w:rsidRDefault="00E24265" w:rsidP="005F76AD">
            <w:pPr>
              <w:rPr>
                <w:del w:id="10229" w:author="阿毛" w:date="2021-05-21T17:53:00Z"/>
                <w:rFonts w:ascii="標楷體" w:eastAsia="標楷體" w:hAnsi="標楷體"/>
              </w:rPr>
            </w:pPr>
            <w:del w:id="10230" w:author="阿毛" w:date="2021-05-21T17:53:00Z">
              <w:r w:rsidRPr="00461CA9" w:rsidDel="00CB3FDD">
                <w:rPr>
                  <w:rFonts w:ascii="標楷體" w:eastAsia="標楷體" w:hAnsi="標楷體" w:hint="eastAsia"/>
                </w:rPr>
                <w:delText>利率</w:delText>
              </w:r>
            </w:del>
          </w:p>
        </w:tc>
        <w:tc>
          <w:tcPr>
            <w:tcW w:w="624" w:type="pct"/>
          </w:tcPr>
          <w:p w14:paraId="45A75EE7" w14:textId="304B77DF" w:rsidR="00E24265" w:rsidRPr="00615D4B" w:rsidDel="00CB3FDD" w:rsidRDefault="00E24265" w:rsidP="005F76AD">
            <w:pPr>
              <w:rPr>
                <w:del w:id="10231" w:author="阿毛" w:date="2021-05-21T17:53:00Z"/>
                <w:rFonts w:ascii="標楷體" w:eastAsia="標楷體" w:hAnsi="標楷體"/>
              </w:rPr>
            </w:pPr>
          </w:p>
        </w:tc>
        <w:tc>
          <w:tcPr>
            <w:tcW w:w="624" w:type="pct"/>
          </w:tcPr>
          <w:p w14:paraId="40F099DC" w14:textId="5A427968" w:rsidR="00E24265" w:rsidRPr="00615D4B" w:rsidDel="00CB3FDD" w:rsidRDefault="00E24265" w:rsidP="005F76AD">
            <w:pPr>
              <w:rPr>
                <w:del w:id="10232" w:author="阿毛" w:date="2021-05-21T17:53:00Z"/>
                <w:rFonts w:ascii="標楷體" w:eastAsia="標楷體" w:hAnsi="標楷體"/>
              </w:rPr>
            </w:pPr>
          </w:p>
        </w:tc>
        <w:tc>
          <w:tcPr>
            <w:tcW w:w="537" w:type="pct"/>
          </w:tcPr>
          <w:p w14:paraId="694B73DF" w14:textId="43386AFD" w:rsidR="00E24265" w:rsidRPr="00615D4B" w:rsidDel="00CB3FDD" w:rsidRDefault="00E24265" w:rsidP="005F76AD">
            <w:pPr>
              <w:rPr>
                <w:del w:id="10233" w:author="阿毛" w:date="2021-05-21T17:53:00Z"/>
                <w:rFonts w:ascii="標楷體" w:eastAsia="標楷體" w:hAnsi="標楷體"/>
              </w:rPr>
            </w:pPr>
          </w:p>
        </w:tc>
        <w:tc>
          <w:tcPr>
            <w:tcW w:w="299" w:type="pct"/>
          </w:tcPr>
          <w:p w14:paraId="0EA921E2" w14:textId="666D4E70" w:rsidR="00E24265" w:rsidRPr="00615D4B" w:rsidDel="00CB3FDD" w:rsidRDefault="00E24265" w:rsidP="005F76AD">
            <w:pPr>
              <w:rPr>
                <w:del w:id="10234" w:author="阿毛" w:date="2021-05-21T17:53:00Z"/>
                <w:rFonts w:ascii="標楷體" w:eastAsia="標楷體" w:hAnsi="標楷體"/>
              </w:rPr>
            </w:pPr>
          </w:p>
        </w:tc>
        <w:tc>
          <w:tcPr>
            <w:tcW w:w="299" w:type="pct"/>
          </w:tcPr>
          <w:p w14:paraId="098595D9" w14:textId="0A67196C" w:rsidR="00E24265" w:rsidRPr="00615D4B" w:rsidDel="00CB3FDD" w:rsidRDefault="00E24265" w:rsidP="005F76AD">
            <w:pPr>
              <w:rPr>
                <w:del w:id="10235" w:author="阿毛" w:date="2021-05-21T17:53:00Z"/>
                <w:rFonts w:ascii="標楷體" w:eastAsia="標楷體" w:hAnsi="標楷體"/>
              </w:rPr>
            </w:pPr>
          </w:p>
        </w:tc>
        <w:tc>
          <w:tcPr>
            <w:tcW w:w="1643" w:type="pct"/>
          </w:tcPr>
          <w:p w14:paraId="64D268E4" w14:textId="30470BF1" w:rsidR="00E24265" w:rsidRPr="00615D4B" w:rsidDel="00CB3FDD" w:rsidRDefault="00E24265" w:rsidP="005F76AD">
            <w:pPr>
              <w:rPr>
                <w:del w:id="10236" w:author="阿毛" w:date="2021-05-21T17:53:00Z"/>
                <w:rFonts w:ascii="標楷體" w:eastAsia="標楷體" w:hAnsi="標楷體"/>
              </w:rPr>
            </w:pPr>
          </w:p>
        </w:tc>
      </w:tr>
      <w:tr w:rsidR="00E24265" w:rsidRPr="00615D4B" w:rsidDel="00CB3FDD" w14:paraId="065FE772" w14:textId="00DF0652" w:rsidTr="005F76AD">
        <w:trPr>
          <w:trHeight w:val="291"/>
          <w:jc w:val="center"/>
          <w:del w:id="10237" w:author="阿毛" w:date="2021-05-21T17:53:00Z"/>
        </w:trPr>
        <w:tc>
          <w:tcPr>
            <w:tcW w:w="219" w:type="pct"/>
          </w:tcPr>
          <w:p w14:paraId="1113082A" w14:textId="4F7C1740" w:rsidR="00E24265" w:rsidRPr="00D6003A" w:rsidDel="00CB3FDD" w:rsidRDefault="00E24265" w:rsidP="005F76AD">
            <w:pPr>
              <w:pStyle w:val="af9"/>
              <w:numPr>
                <w:ilvl w:val="0"/>
                <w:numId w:val="34"/>
              </w:numPr>
              <w:ind w:leftChars="0"/>
              <w:rPr>
                <w:del w:id="10238" w:author="阿毛" w:date="2021-05-21T17:53:00Z"/>
                <w:rFonts w:ascii="標楷體" w:eastAsia="標楷體" w:hAnsi="標楷體"/>
              </w:rPr>
            </w:pPr>
          </w:p>
        </w:tc>
        <w:tc>
          <w:tcPr>
            <w:tcW w:w="756" w:type="pct"/>
          </w:tcPr>
          <w:p w14:paraId="222CDC65" w14:textId="7751E9E9" w:rsidR="00E24265" w:rsidRPr="00615D4B" w:rsidDel="00CB3FDD" w:rsidRDefault="00E24265" w:rsidP="005F76AD">
            <w:pPr>
              <w:rPr>
                <w:del w:id="10239" w:author="阿毛" w:date="2021-05-21T17:53:00Z"/>
                <w:rFonts w:ascii="標楷體" w:eastAsia="標楷體" w:hAnsi="標楷體"/>
              </w:rPr>
            </w:pPr>
            <w:del w:id="10240" w:author="阿毛" w:date="2021-05-21T17:53:00Z">
              <w:r w:rsidRPr="00461CA9" w:rsidDel="00CB3FDD">
                <w:rPr>
                  <w:rFonts w:ascii="標楷體" w:eastAsia="標楷體" w:hAnsi="標楷體" w:hint="eastAsia"/>
                </w:rPr>
                <w:delText>協商方案估計月付金</w:delText>
              </w:r>
            </w:del>
          </w:p>
        </w:tc>
        <w:tc>
          <w:tcPr>
            <w:tcW w:w="624" w:type="pct"/>
          </w:tcPr>
          <w:p w14:paraId="2E0FDDD1" w14:textId="1C87813D" w:rsidR="00E24265" w:rsidRPr="00615D4B" w:rsidDel="00CB3FDD" w:rsidRDefault="00E24265" w:rsidP="005F76AD">
            <w:pPr>
              <w:rPr>
                <w:del w:id="10241" w:author="阿毛" w:date="2021-05-21T17:53:00Z"/>
                <w:rFonts w:ascii="標楷體" w:eastAsia="標楷體" w:hAnsi="標楷體"/>
              </w:rPr>
            </w:pPr>
          </w:p>
        </w:tc>
        <w:tc>
          <w:tcPr>
            <w:tcW w:w="624" w:type="pct"/>
          </w:tcPr>
          <w:p w14:paraId="31BD6D93" w14:textId="1575C2BA" w:rsidR="00E24265" w:rsidRPr="00615D4B" w:rsidDel="00CB3FDD" w:rsidRDefault="00E24265" w:rsidP="005F76AD">
            <w:pPr>
              <w:rPr>
                <w:del w:id="10242" w:author="阿毛" w:date="2021-05-21T17:53:00Z"/>
                <w:rFonts w:ascii="標楷體" w:eastAsia="標楷體" w:hAnsi="標楷體"/>
              </w:rPr>
            </w:pPr>
          </w:p>
        </w:tc>
        <w:tc>
          <w:tcPr>
            <w:tcW w:w="537" w:type="pct"/>
          </w:tcPr>
          <w:p w14:paraId="4B21614A" w14:textId="61BC0A92" w:rsidR="00E24265" w:rsidRPr="00615D4B" w:rsidDel="00CB3FDD" w:rsidRDefault="00E24265" w:rsidP="005F76AD">
            <w:pPr>
              <w:rPr>
                <w:del w:id="10243" w:author="阿毛" w:date="2021-05-21T17:53:00Z"/>
                <w:rFonts w:ascii="標楷體" w:eastAsia="標楷體" w:hAnsi="標楷體"/>
              </w:rPr>
            </w:pPr>
          </w:p>
        </w:tc>
        <w:tc>
          <w:tcPr>
            <w:tcW w:w="299" w:type="pct"/>
          </w:tcPr>
          <w:p w14:paraId="5A9E3942" w14:textId="05EE7B4E" w:rsidR="00E24265" w:rsidRPr="00615D4B" w:rsidDel="00CB3FDD" w:rsidRDefault="00E24265" w:rsidP="005F76AD">
            <w:pPr>
              <w:rPr>
                <w:del w:id="10244" w:author="阿毛" w:date="2021-05-21T17:53:00Z"/>
                <w:rFonts w:ascii="標楷體" w:eastAsia="標楷體" w:hAnsi="標楷體"/>
              </w:rPr>
            </w:pPr>
          </w:p>
        </w:tc>
        <w:tc>
          <w:tcPr>
            <w:tcW w:w="299" w:type="pct"/>
          </w:tcPr>
          <w:p w14:paraId="03078FF7" w14:textId="28FD00E8" w:rsidR="00E24265" w:rsidRPr="00615D4B" w:rsidDel="00CB3FDD" w:rsidRDefault="00E24265" w:rsidP="005F76AD">
            <w:pPr>
              <w:rPr>
                <w:del w:id="10245" w:author="阿毛" w:date="2021-05-21T17:53:00Z"/>
                <w:rFonts w:ascii="標楷體" w:eastAsia="標楷體" w:hAnsi="標楷體"/>
              </w:rPr>
            </w:pPr>
          </w:p>
        </w:tc>
        <w:tc>
          <w:tcPr>
            <w:tcW w:w="1643" w:type="pct"/>
          </w:tcPr>
          <w:p w14:paraId="542ABB4A" w14:textId="0D188626" w:rsidR="00E24265" w:rsidRPr="00615D4B" w:rsidDel="00CB3FDD" w:rsidRDefault="00E24265" w:rsidP="005F76AD">
            <w:pPr>
              <w:rPr>
                <w:del w:id="10246" w:author="阿毛" w:date="2021-05-21T17:53:00Z"/>
                <w:rFonts w:ascii="標楷體" w:eastAsia="標楷體" w:hAnsi="標楷體"/>
              </w:rPr>
            </w:pPr>
          </w:p>
        </w:tc>
      </w:tr>
      <w:tr w:rsidR="00E24265" w:rsidRPr="00615D4B" w:rsidDel="00CB3FDD" w14:paraId="66B38EFA" w14:textId="6C4643EA" w:rsidTr="005F76AD">
        <w:trPr>
          <w:trHeight w:val="291"/>
          <w:jc w:val="center"/>
          <w:del w:id="10247" w:author="阿毛" w:date="2021-05-21T17:53:00Z"/>
        </w:trPr>
        <w:tc>
          <w:tcPr>
            <w:tcW w:w="219" w:type="pct"/>
          </w:tcPr>
          <w:p w14:paraId="283EB790" w14:textId="07023935" w:rsidR="00E24265" w:rsidRPr="00D6003A" w:rsidDel="00CB3FDD" w:rsidRDefault="00E24265" w:rsidP="005F76AD">
            <w:pPr>
              <w:pStyle w:val="af9"/>
              <w:numPr>
                <w:ilvl w:val="0"/>
                <w:numId w:val="34"/>
              </w:numPr>
              <w:ind w:leftChars="0"/>
              <w:rPr>
                <w:del w:id="10248" w:author="阿毛" w:date="2021-05-21T17:53:00Z"/>
                <w:rFonts w:ascii="標楷體" w:eastAsia="標楷體" w:hAnsi="標楷體"/>
              </w:rPr>
            </w:pPr>
          </w:p>
        </w:tc>
        <w:tc>
          <w:tcPr>
            <w:tcW w:w="756" w:type="pct"/>
          </w:tcPr>
          <w:p w14:paraId="0914DD2B" w14:textId="2B5EB46E" w:rsidR="00E24265" w:rsidRPr="00615D4B" w:rsidDel="00CB3FDD" w:rsidRDefault="00E24265" w:rsidP="005F76AD">
            <w:pPr>
              <w:rPr>
                <w:del w:id="10249" w:author="阿毛" w:date="2021-05-21T17:53:00Z"/>
                <w:rFonts w:ascii="標楷體" w:eastAsia="標楷體" w:hAnsi="標楷體"/>
              </w:rPr>
            </w:pPr>
            <w:del w:id="10250" w:author="阿毛" w:date="2021-05-21T17:53:00Z">
              <w:r w:rsidRPr="00461CA9" w:rsidDel="00CB3FDD">
                <w:rPr>
                  <w:rFonts w:ascii="標楷體" w:eastAsia="標楷體" w:hAnsi="標楷體" w:hint="eastAsia"/>
                </w:rPr>
                <w:delText>最近年度綜合所得總額</w:delText>
              </w:r>
            </w:del>
          </w:p>
        </w:tc>
        <w:tc>
          <w:tcPr>
            <w:tcW w:w="624" w:type="pct"/>
          </w:tcPr>
          <w:p w14:paraId="00756389" w14:textId="6B3CB5E7" w:rsidR="00E24265" w:rsidRPr="00615D4B" w:rsidDel="00CB3FDD" w:rsidRDefault="00E24265" w:rsidP="005F76AD">
            <w:pPr>
              <w:rPr>
                <w:del w:id="10251" w:author="阿毛" w:date="2021-05-21T17:53:00Z"/>
                <w:rFonts w:ascii="標楷體" w:eastAsia="標楷體" w:hAnsi="標楷體"/>
              </w:rPr>
            </w:pPr>
          </w:p>
        </w:tc>
        <w:tc>
          <w:tcPr>
            <w:tcW w:w="624" w:type="pct"/>
          </w:tcPr>
          <w:p w14:paraId="327838FD" w14:textId="131B45DF" w:rsidR="00E24265" w:rsidRPr="00615D4B" w:rsidDel="00CB3FDD" w:rsidRDefault="00E24265" w:rsidP="005F76AD">
            <w:pPr>
              <w:rPr>
                <w:del w:id="10252" w:author="阿毛" w:date="2021-05-21T17:53:00Z"/>
                <w:rFonts w:ascii="標楷體" w:eastAsia="標楷體" w:hAnsi="標楷體"/>
              </w:rPr>
            </w:pPr>
          </w:p>
        </w:tc>
        <w:tc>
          <w:tcPr>
            <w:tcW w:w="537" w:type="pct"/>
          </w:tcPr>
          <w:p w14:paraId="492F20EC" w14:textId="185445AB" w:rsidR="00E24265" w:rsidRPr="00615D4B" w:rsidDel="00CB3FDD" w:rsidRDefault="00E24265" w:rsidP="005F76AD">
            <w:pPr>
              <w:rPr>
                <w:del w:id="10253" w:author="阿毛" w:date="2021-05-21T17:53:00Z"/>
                <w:rFonts w:ascii="標楷體" w:eastAsia="標楷體" w:hAnsi="標楷體"/>
              </w:rPr>
            </w:pPr>
          </w:p>
        </w:tc>
        <w:tc>
          <w:tcPr>
            <w:tcW w:w="299" w:type="pct"/>
          </w:tcPr>
          <w:p w14:paraId="300EC900" w14:textId="740179CC" w:rsidR="00E24265" w:rsidRPr="00615D4B" w:rsidDel="00CB3FDD" w:rsidRDefault="00E24265" w:rsidP="005F76AD">
            <w:pPr>
              <w:rPr>
                <w:del w:id="10254" w:author="阿毛" w:date="2021-05-21T17:53:00Z"/>
                <w:rFonts w:ascii="標楷體" w:eastAsia="標楷體" w:hAnsi="標楷體"/>
              </w:rPr>
            </w:pPr>
          </w:p>
        </w:tc>
        <w:tc>
          <w:tcPr>
            <w:tcW w:w="299" w:type="pct"/>
          </w:tcPr>
          <w:p w14:paraId="4241DD44" w14:textId="77AA8EA7" w:rsidR="00E24265" w:rsidRPr="00615D4B" w:rsidDel="00CB3FDD" w:rsidRDefault="00E24265" w:rsidP="005F76AD">
            <w:pPr>
              <w:rPr>
                <w:del w:id="10255" w:author="阿毛" w:date="2021-05-21T17:53:00Z"/>
                <w:rFonts w:ascii="標楷體" w:eastAsia="標楷體" w:hAnsi="標楷體"/>
              </w:rPr>
            </w:pPr>
          </w:p>
        </w:tc>
        <w:tc>
          <w:tcPr>
            <w:tcW w:w="1643" w:type="pct"/>
          </w:tcPr>
          <w:p w14:paraId="73D2527E" w14:textId="652F8D22" w:rsidR="00E24265" w:rsidRPr="00615D4B" w:rsidDel="00CB3FDD" w:rsidRDefault="00E24265" w:rsidP="005F76AD">
            <w:pPr>
              <w:rPr>
                <w:del w:id="10256" w:author="阿毛" w:date="2021-05-21T17:53:00Z"/>
                <w:rFonts w:ascii="標楷體" w:eastAsia="標楷體" w:hAnsi="標楷體"/>
              </w:rPr>
            </w:pPr>
          </w:p>
        </w:tc>
      </w:tr>
      <w:tr w:rsidR="00E24265" w:rsidRPr="00615D4B" w:rsidDel="00CB3FDD" w14:paraId="55EDA1C3" w14:textId="5343042D" w:rsidTr="005F76AD">
        <w:trPr>
          <w:trHeight w:val="291"/>
          <w:jc w:val="center"/>
          <w:del w:id="10257" w:author="阿毛" w:date="2021-05-21T17:53:00Z"/>
        </w:trPr>
        <w:tc>
          <w:tcPr>
            <w:tcW w:w="219" w:type="pct"/>
          </w:tcPr>
          <w:p w14:paraId="1180F98B" w14:textId="5EA85DCB" w:rsidR="00E24265" w:rsidRPr="00D6003A" w:rsidDel="00CB3FDD" w:rsidRDefault="00E24265" w:rsidP="005F76AD">
            <w:pPr>
              <w:pStyle w:val="af9"/>
              <w:numPr>
                <w:ilvl w:val="0"/>
                <w:numId w:val="34"/>
              </w:numPr>
              <w:ind w:leftChars="0"/>
              <w:rPr>
                <w:del w:id="10258" w:author="阿毛" w:date="2021-05-21T17:53:00Z"/>
                <w:rFonts w:ascii="標楷體" w:eastAsia="標楷體" w:hAnsi="標楷體"/>
              </w:rPr>
            </w:pPr>
          </w:p>
        </w:tc>
        <w:tc>
          <w:tcPr>
            <w:tcW w:w="756" w:type="pct"/>
          </w:tcPr>
          <w:p w14:paraId="1BF2127B" w14:textId="6B0CBE78" w:rsidR="00E24265" w:rsidRPr="00615D4B" w:rsidDel="00CB3FDD" w:rsidRDefault="00E24265" w:rsidP="005F76AD">
            <w:pPr>
              <w:rPr>
                <w:del w:id="10259" w:author="阿毛" w:date="2021-05-21T17:53:00Z"/>
                <w:rFonts w:ascii="標楷體" w:eastAsia="標楷體" w:hAnsi="標楷體"/>
              </w:rPr>
            </w:pPr>
            <w:del w:id="10260" w:author="阿毛" w:date="2021-05-21T17:53:00Z">
              <w:r w:rsidRPr="00461CA9" w:rsidDel="00CB3FDD">
                <w:rPr>
                  <w:rFonts w:ascii="標楷體" w:eastAsia="標楷體" w:hAnsi="標楷體" w:hint="eastAsia"/>
                </w:rPr>
                <w:delText>最近年度別</w:delText>
              </w:r>
            </w:del>
          </w:p>
        </w:tc>
        <w:tc>
          <w:tcPr>
            <w:tcW w:w="624" w:type="pct"/>
          </w:tcPr>
          <w:p w14:paraId="30BBA903" w14:textId="62F3E89E" w:rsidR="00E24265" w:rsidRPr="00615D4B" w:rsidDel="00CB3FDD" w:rsidRDefault="00E24265" w:rsidP="005F76AD">
            <w:pPr>
              <w:rPr>
                <w:del w:id="10261" w:author="阿毛" w:date="2021-05-21T17:53:00Z"/>
                <w:rFonts w:ascii="標楷體" w:eastAsia="標楷體" w:hAnsi="標楷體"/>
              </w:rPr>
            </w:pPr>
          </w:p>
        </w:tc>
        <w:tc>
          <w:tcPr>
            <w:tcW w:w="624" w:type="pct"/>
          </w:tcPr>
          <w:p w14:paraId="2A4FB800" w14:textId="422FEC4F" w:rsidR="00E24265" w:rsidRPr="00615D4B" w:rsidDel="00CB3FDD" w:rsidRDefault="00E24265" w:rsidP="005F76AD">
            <w:pPr>
              <w:rPr>
                <w:del w:id="10262" w:author="阿毛" w:date="2021-05-21T17:53:00Z"/>
                <w:rFonts w:ascii="標楷體" w:eastAsia="標楷體" w:hAnsi="標楷體"/>
              </w:rPr>
            </w:pPr>
          </w:p>
        </w:tc>
        <w:tc>
          <w:tcPr>
            <w:tcW w:w="537" w:type="pct"/>
          </w:tcPr>
          <w:p w14:paraId="4F529EA8" w14:textId="438976A7" w:rsidR="00E24265" w:rsidRPr="00615D4B" w:rsidDel="00CB3FDD" w:rsidRDefault="00E24265" w:rsidP="005F76AD">
            <w:pPr>
              <w:rPr>
                <w:del w:id="10263" w:author="阿毛" w:date="2021-05-21T17:53:00Z"/>
                <w:rFonts w:ascii="標楷體" w:eastAsia="標楷體" w:hAnsi="標楷體"/>
              </w:rPr>
            </w:pPr>
          </w:p>
        </w:tc>
        <w:tc>
          <w:tcPr>
            <w:tcW w:w="299" w:type="pct"/>
          </w:tcPr>
          <w:p w14:paraId="2F9D77E3" w14:textId="0B99CA59" w:rsidR="00E24265" w:rsidRPr="00615D4B" w:rsidDel="00CB3FDD" w:rsidRDefault="00E24265" w:rsidP="005F76AD">
            <w:pPr>
              <w:rPr>
                <w:del w:id="10264" w:author="阿毛" w:date="2021-05-21T17:53:00Z"/>
                <w:rFonts w:ascii="標楷體" w:eastAsia="標楷體" w:hAnsi="標楷體"/>
              </w:rPr>
            </w:pPr>
          </w:p>
        </w:tc>
        <w:tc>
          <w:tcPr>
            <w:tcW w:w="299" w:type="pct"/>
          </w:tcPr>
          <w:p w14:paraId="470D05AC" w14:textId="25F47E78" w:rsidR="00E24265" w:rsidRPr="00615D4B" w:rsidDel="00CB3FDD" w:rsidRDefault="00E24265" w:rsidP="005F76AD">
            <w:pPr>
              <w:rPr>
                <w:del w:id="10265" w:author="阿毛" w:date="2021-05-21T17:53:00Z"/>
                <w:rFonts w:ascii="標楷體" w:eastAsia="標楷體" w:hAnsi="標楷體"/>
              </w:rPr>
            </w:pPr>
          </w:p>
        </w:tc>
        <w:tc>
          <w:tcPr>
            <w:tcW w:w="1643" w:type="pct"/>
          </w:tcPr>
          <w:p w14:paraId="599F78E4" w14:textId="2FA475AC" w:rsidR="00E24265" w:rsidRPr="00615D4B" w:rsidDel="00CB3FDD" w:rsidRDefault="00E24265" w:rsidP="005F76AD">
            <w:pPr>
              <w:rPr>
                <w:del w:id="10266" w:author="阿毛" w:date="2021-05-21T17:53:00Z"/>
                <w:rFonts w:ascii="標楷體" w:eastAsia="標楷體" w:hAnsi="標楷體"/>
              </w:rPr>
            </w:pPr>
          </w:p>
        </w:tc>
      </w:tr>
      <w:tr w:rsidR="00E24265" w:rsidRPr="00615D4B" w:rsidDel="00CB3FDD" w14:paraId="0D24AC81" w14:textId="490F7F7D" w:rsidTr="005F76AD">
        <w:trPr>
          <w:trHeight w:val="291"/>
          <w:jc w:val="center"/>
          <w:del w:id="10267" w:author="阿毛" w:date="2021-05-21T17:53:00Z"/>
        </w:trPr>
        <w:tc>
          <w:tcPr>
            <w:tcW w:w="219" w:type="pct"/>
          </w:tcPr>
          <w:p w14:paraId="18639500" w14:textId="4D041122" w:rsidR="00E24265" w:rsidRPr="00D6003A" w:rsidDel="00CB3FDD" w:rsidRDefault="00E24265" w:rsidP="005F76AD">
            <w:pPr>
              <w:pStyle w:val="af9"/>
              <w:numPr>
                <w:ilvl w:val="0"/>
                <w:numId w:val="34"/>
              </w:numPr>
              <w:ind w:leftChars="0"/>
              <w:rPr>
                <w:del w:id="10268" w:author="阿毛" w:date="2021-05-21T17:53:00Z"/>
                <w:rFonts w:ascii="標楷體" w:eastAsia="標楷體" w:hAnsi="標楷體"/>
              </w:rPr>
            </w:pPr>
          </w:p>
        </w:tc>
        <w:tc>
          <w:tcPr>
            <w:tcW w:w="756" w:type="pct"/>
          </w:tcPr>
          <w:p w14:paraId="3F57EEB3" w14:textId="40F8DB58" w:rsidR="00E24265" w:rsidRPr="00615D4B" w:rsidDel="00CB3FDD" w:rsidRDefault="00E24265" w:rsidP="005F76AD">
            <w:pPr>
              <w:rPr>
                <w:del w:id="10269" w:author="阿毛" w:date="2021-05-21T17:53:00Z"/>
                <w:rFonts w:ascii="標楷體" w:eastAsia="標楷體" w:hAnsi="標楷體"/>
              </w:rPr>
            </w:pPr>
            <w:del w:id="10270" w:author="阿毛" w:date="2021-05-21T17:53:00Z">
              <w:r w:rsidRPr="00461CA9" w:rsidDel="00CB3FDD">
                <w:rPr>
                  <w:rFonts w:ascii="標楷體" w:eastAsia="標楷體" w:hAnsi="標楷體" w:hint="eastAsia"/>
                </w:rPr>
                <w:delText>前二年度綜合所得總額</w:delText>
              </w:r>
            </w:del>
          </w:p>
        </w:tc>
        <w:tc>
          <w:tcPr>
            <w:tcW w:w="624" w:type="pct"/>
          </w:tcPr>
          <w:p w14:paraId="2B6D30BB" w14:textId="2603A5EC" w:rsidR="00E24265" w:rsidRPr="00615D4B" w:rsidDel="00CB3FDD" w:rsidRDefault="00E24265" w:rsidP="005F76AD">
            <w:pPr>
              <w:rPr>
                <w:del w:id="10271" w:author="阿毛" w:date="2021-05-21T17:53:00Z"/>
                <w:rFonts w:ascii="標楷體" w:eastAsia="標楷體" w:hAnsi="標楷體"/>
              </w:rPr>
            </w:pPr>
          </w:p>
        </w:tc>
        <w:tc>
          <w:tcPr>
            <w:tcW w:w="624" w:type="pct"/>
          </w:tcPr>
          <w:p w14:paraId="16F33866" w14:textId="7501183C" w:rsidR="00E24265" w:rsidRPr="00615D4B" w:rsidDel="00CB3FDD" w:rsidRDefault="00E24265" w:rsidP="005F76AD">
            <w:pPr>
              <w:rPr>
                <w:del w:id="10272" w:author="阿毛" w:date="2021-05-21T17:53:00Z"/>
                <w:rFonts w:ascii="標楷體" w:eastAsia="標楷體" w:hAnsi="標楷體"/>
              </w:rPr>
            </w:pPr>
          </w:p>
        </w:tc>
        <w:tc>
          <w:tcPr>
            <w:tcW w:w="537" w:type="pct"/>
          </w:tcPr>
          <w:p w14:paraId="0BC758F4" w14:textId="460BBD44" w:rsidR="00E24265" w:rsidRPr="00615D4B" w:rsidDel="00CB3FDD" w:rsidRDefault="00E24265" w:rsidP="005F76AD">
            <w:pPr>
              <w:rPr>
                <w:del w:id="10273" w:author="阿毛" w:date="2021-05-21T17:53:00Z"/>
                <w:rFonts w:ascii="標楷體" w:eastAsia="標楷體" w:hAnsi="標楷體"/>
              </w:rPr>
            </w:pPr>
          </w:p>
        </w:tc>
        <w:tc>
          <w:tcPr>
            <w:tcW w:w="299" w:type="pct"/>
          </w:tcPr>
          <w:p w14:paraId="79AC4F72" w14:textId="4B68C320" w:rsidR="00E24265" w:rsidRPr="00615D4B" w:rsidDel="00CB3FDD" w:rsidRDefault="00E24265" w:rsidP="005F76AD">
            <w:pPr>
              <w:rPr>
                <w:del w:id="10274" w:author="阿毛" w:date="2021-05-21T17:53:00Z"/>
                <w:rFonts w:ascii="標楷體" w:eastAsia="標楷體" w:hAnsi="標楷體"/>
              </w:rPr>
            </w:pPr>
          </w:p>
        </w:tc>
        <w:tc>
          <w:tcPr>
            <w:tcW w:w="299" w:type="pct"/>
          </w:tcPr>
          <w:p w14:paraId="6270BB34" w14:textId="0D129246" w:rsidR="00E24265" w:rsidRPr="00615D4B" w:rsidDel="00CB3FDD" w:rsidRDefault="00E24265" w:rsidP="005F76AD">
            <w:pPr>
              <w:rPr>
                <w:del w:id="10275" w:author="阿毛" w:date="2021-05-21T17:53:00Z"/>
                <w:rFonts w:ascii="標楷體" w:eastAsia="標楷體" w:hAnsi="標楷體"/>
              </w:rPr>
            </w:pPr>
          </w:p>
        </w:tc>
        <w:tc>
          <w:tcPr>
            <w:tcW w:w="1643" w:type="pct"/>
          </w:tcPr>
          <w:p w14:paraId="19CA9E39" w14:textId="1C822D45" w:rsidR="00E24265" w:rsidRPr="00615D4B" w:rsidDel="00CB3FDD" w:rsidRDefault="00E24265" w:rsidP="005F76AD">
            <w:pPr>
              <w:rPr>
                <w:del w:id="10276" w:author="阿毛" w:date="2021-05-21T17:53:00Z"/>
                <w:rFonts w:ascii="標楷體" w:eastAsia="標楷體" w:hAnsi="標楷體"/>
              </w:rPr>
            </w:pPr>
          </w:p>
        </w:tc>
      </w:tr>
      <w:tr w:rsidR="00E24265" w:rsidRPr="00615D4B" w:rsidDel="00CB3FDD" w14:paraId="5E0FF3B5" w14:textId="1AE818FD" w:rsidTr="005F76AD">
        <w:trPr>
          <w:trHeight w:val="291"/>
          <w:jc w:val="center"/>
          <w:del w:id="10277" w:author="阿毛" w:date="2021-05-21T17:53:00Z"/>
        </w:trPr>
        <w:tc>
          <w:tcPr>
            <w:tcW w:w="219" w:type="pct"/>
          </w:tcPr>
          <w:p w14:paraId="52FA8264" w14:textId="729ACCED" w:rsidR="00E24265" w:rsidRPr="00D6003A" w:rsidDel="00CB3FDD" w:rsidRDefault="00E24265" w:rsidP="005F76AD">
            <w:pPr>
              <w:pStyle w:val="af9"/>
              <w:numPr>
                <w:ilvl w:val="0"/>
                <w:numId w:val="34"/>
              </w:numPr>
              <w:ind w:leftChars="0"/>
              <w:rPr>
                <w:del w:id="10278" w:author="阿毛" w:date="2021-05-21T17:53:00Z"/>
                <w:rFonts w:ascii="標楷體" w:eastAsia="標楷體" w:hAnsi="標楷體"/>
              </w:rPr>
            </w:pPr>
          </w:p>
        </w:tc>
        <w:tc>
          <w:tcPr>
            <w:tcW w:w="756" w:type="pct"/>
          </w:tcPr>
          <w:p w14:paraId="6F6912A3" w14:textId="2700A119" w:rsidR="00E24265" w:rsidRPr="00615D4B" w:rsidDel="00CB3FDD" w:rsidRDefault="00E24265" w:rsidP="005F76AD">
            <w:pPr>
              <w:rPr>
                <w:del w:id="10279" w:author="阿毛" w:date="2021-05-21T17:53:00Z"/>
                <w:rFonts w:ascii="標楷體" w:eastAsia="標楷體" w:hAnsi="標楷體"/>
              </w:rPr>
            </w:pPr>
            <w:del w:id="10280" w:author="阿毛" w:date="2021-05-21T17:53:00Z">
              <w:r w:rsidRPr="00461CA9" w:rsidDel="00CB3FDD">
                <w:rPr>
                  <w:rFonts w:ascii="標楷體" w:eastAsia="標楷體" w:hAnsi="標楷體" w:hint="eastAsia"/>
                </w:rPr>
                <w:delText>前二年度別</w:delText>
              </w:r>
            </w:del>
          </w:p>
        </w:tc>
        <w:tc>
          <w:tcPr>
            <w:tcW w:w="624" w:type="pct"/>
          </w:tcPr>
          <w:p w14:paraId="2CFCEF07" w14:textId="5E310C8E" w:rsidR="00E24265" w:rsidRPr="00615D4B" w:rsidDel="00CB3FDD" w:rsidRDefault="00E24265" w:rsidP="005F76AD">
            <w:pPr>
              <w:rPr>
                <w:del w:id="10281" w:author="阿毛" w:date="2021-05-21T17:53:00Z"/>
                <w:rFonts w:ascii="標楷體" w:eastAsia="標楷體" w:hAnsi="標楷體"/>
              </w:rPr>
            </w:pPr>
          </w:p>
        </w:tc>
        <w:tc>
          <w:tcPr>
            <w:tcW w:w="624" w:type="pct"/>
          </w:tcPr>
          <w:p w14:paraId="7E6AA419" w14:textId="1ABB8093" w:rsidR="00E24265" w:rsidRPr="00615D4B" w:rsidDel="00CB3FDD" w:rsidRDefault="00E24265" w:rsidP="005F76AD">
            <w:pPr>
              <w:rPr>
                <w:del w:id="10282" w:author="阿毛" w:date="2021-05-21T17:53:00Z"/>
                <w:rFonts w:ascii="標楷體" w:eastAsia="標楷體" w:hAnsi="標楷體"/>
              </w:rPr>
            </w:pPr>
          </w:p>
        </w:tc>
        <w:tc>
          <w:tcPr>
            <w:tcW w:w="537" w:type="pct"/>
          </w:tcPr>
          <w:p w14:paraId="5C265B00" w14:textId="26404AD7" w:rsidR="00E24265" w:rsidRPr="00615D4B" w:rsidDel="00CB3FDD" w:rsidRDefault="00E24265" w:rsidP="005F76AD">
            <w:pPr>
              <w:rPr>
                <w:del w:id="10283" w:author="阿毛" w:date="2021-05-21T17:53:00Z"/>
                <w:rFonts w:ascii="標楷體" w:eastAsia="標楷體" w:hAnsi="標楷體"/>
              </w:rPr>
            </w:pPr>
          </w:p>
        </w:tc>
        <w:tc>
          <w:tcPr>
            <w:tcW w:w="299" w:type="pct"/>
          </w:tcPr>
          <w:p w14:paraId="467DFC05" w14:textId="0B83DFDE" w:rsidR="00E24265" w:rsidRPr="00615D4B" w:rsidDel="00CB3FDD" w:rsidRDefault="00E24265" w:rsidP="005F76AD">
            <w:pPr>
              <w:rPr>
                <w:del w:id="10284" w:author="阿毛" w:date="2021-05-21T17:53:00Z"/>
                <w:rFonts w:ascii="標楷體" w:eastAsia="標楷體" w:hAnsi="標楷體"/>
              </w:rPr>
            </w:pPr>
          </w:p>
        </w:tc>
        <w:tc>
          <w:tcPr>
            <w:tcW w:w="299" w:type="pct"/>
          </w:tcPr>
          <w:p w14:paraId="6A3A30AB" w14:textId="5D2FFF3E" w:rsidR="00E24265" w:rsidRPr="00615D4B" w:rsidDel="00CB3FDD" w:rsidRDefault="00E24265" w:rsidP="005F76AD">
            <w:pPr>
              <w:rPr>
                <w:del w:id="10285" w:author="阿毛" w:date="2021-05-21T17:53:00Z"/>
                <w:rFonts w:ascii="標楷體" w:eastAsia="標楷體" w:hAnsi="標楷體"/>
              </w:rPr>
            </w:pPr>
          </w:p>
        </w:tc>
        <w:tc>
          <w:tcPr>
            <w:tcW w:w="1643" w:type="pct"/>
          </w:tcPr>
          <w:p w14:paraId="5569FCB1" w14:textId="155FE530" w:rsidR="00E24265" w:rsidRPr="00615D4B" w:rsidDel="00CB3FDD" w:rsidRDefault="00E24265" w:rsidP="005F76AD">
            <w:pPr>
              <w:rPr>
                <w:del w:id="10286" w:author="阿毛" w:date="2021-05-21T17:53:00Z"/>
                <w:rFonts w:ascii="標楷體" w:eastAsia="標楷體" w:hAnsi="標楷體"/>
              </w:rPr>
            </w:pPr>
          </w:p>
        </w:tc>
      </w:tr>
      <w:tr w:rsidR="00E24265" w:rsidRPr="00615D4B" w:rsidDel="00CB3FDD" w14:paraId="7A5DAE44" w14:textId="311110F5" w:rsidTr="005F76AD">
        <w:trPr>
          <w:trHeight w:val="291"/>
          <w:jc w:val="center"/>
          <w:del w:id="10287" w:author="阿毛" w:date="2021-05-21T17:53:00Z"/>
        </w:trPr>
        <w:tc>
          <w:tcPr>
            <w:tcW w:w="219" w:type="pct"/>
          </w:tcPr>
          <w:p w14:paraId="250545B1" w14:textId="55135E60" w:rsidR="00E24265" w:rsidRPr="00D6003A" w:rsidDel="00CB3FDD" w:rsidRDefault="00E24265" w:rsidP="005F76AD">
            <w:pPr>
              <w:pStyle w:val="af9"/>
              <w:numPr>
                <w:ilvl w:val="0"/>
                <w:numId w:val="34"/>
              </w:numPr>
              <w:ind w:leftChars="0"/>
              <w:rPr>
                <w:del w:id="10288" w:author="阿毛" w:date="2021-05-21T17:53:00Z"/>
                <w:rFonts w:ascii="標楷體" w:eastAsia="標楷體" w:hAnsi="標楷體"/>
              </w:rPr>
            </w:pPr>
          </w:p>
        </w:tc>
        <w:tc>
          <w:tcPr>
            <w:tcW w:w="756" w:type="pct"/>
          </w:tcPr>
          <w:p w14:paraId="564F5018" w14:textId="3CEB517C" w:rsidR="00E24265" w:rsidRPr="00615D4B" w:rsidDel="00CB3FDD" w:rsidRDefault="00E24265" w:rsidP="005F76AD">
            <w:pPr>
              <w:rPr>
                <w:del w:id="10289" w:author="阿毛" w:date="2021-05-21T17:53:00Z"/>
                <w:rFonts w:ascii="標楷體" w:eastAsia="標楷體" w:hAnsi="標楷體"/>
              </w:rPr>
            </w:pPr>
            <w:del w:id="10290" w:author="阿毛" w:date="2021-05-21T17:53:00Z">
              <w:r w:rsidRPr="00461CA9" w:rsidDel="00CB3FDD">
                <w:rPr>
                  <w:rFonts w:ascii="標楷體" w:eastAsia="標楷體" w:hAnsi="標楷體" w:hint="eastAsia"/>
                </w:rPr>
                <w:delText>目前每月收入</w:delText>
              </w:r>
            </w:del>
          </w:p>
        </w:tc>
        <w:tc>
          <w:tcPr>
            <w:tcW w:w="624" w:type="pct"/>
          </w:tcPr>
          <w:p w14:paraId="3BC09CC9" w14:textId="2AA1D6DE" w:rsidR="00E24265" w:rsidRPr="00615D4B" w:rsidDel="00CB3FDD" w:rsidRDefault="00E24265" w:rsidP="005F76AD">
            <w:pPr>
              <w:rPr>
                <w:del w:id="10291" w:author="阿毛" w:date="2021-05-21T17:53:00Z"/>
                <w:rFonts w:ascii="標楷體" w:eastAsia="標楷體" w:hAnsi="標楷體"/>
              </w:rPr>
            </w:pPr>
          </w:p>
        </w:tc>
        <w:tc>
          <w:tcPr>
            <w:tcW w:w="624" w:type="pct"/>
          </w:tcPr>
          <w:p w14:paraId="674B8C5B" w14:textId="1DBCCDCE" w:rsidR="00E24265" w:rsidRPr="00615D4B" w:rsidDel="00CB3FDD" w:rsidRDefault="00E24265" w:rsidP="005F76AD">
            <w:pPr>
              <w:rPr>
                <w:del w:id="10292" w:author="阿毛" w:date="2021-05-21T17:53:00Z"/>
                <w:rFonts w:ascii="標楷體" w:eastAsia="標楷體" w:hAnsi="標楷體"/>
              </w:rPr>
            </w:pPr>
          </w:p>
        </w:tc>
        <w:tc>
          <w:tcPr>
            <w:tcW w:w="537" w:type="pct"/>
          </w:tcPr>
          <w:p w14:paraId="585467E2" w14:textId="6F30126D" w:rsidR="00E24265" w:rsidRPr="00615D4B" w:rsidDel="00CB3FDD" w:rsidRDefault="00E24265" w:rsidP="005F76AD">
            <w:pPr>
              <w:rPr>
                <w:del w:id="10293" w:author="阿毛" w:date="2021-05-21T17:53:00Z"/>
                <w:rFonts w:ascii="標楷體" w:eastAsia="標楷體" w:hAnsi="標楷體"/>
              </w:rPr>
            </w:pPr>
          </w:p>
        </w:tc>
        <w:tc>
          <w:tcPr>
            <w:tcW w:w="299" w:type="pct"/>
          </w:tcPr>
          <w:p w14:paraId="3922275D" w14:textId="223FE173" w:rsidR="00E24265" w:rsidRPr="00615D4B" w:rsidDel="00CB3FDD" w:rsidRDefault="00E24265" w:rsidP="005F76AD">
            <w:pPr>
              <w:rPr>
                <w:del w:id="10294" w:author="阿毛" w:date="2021-05-21T17:53:00Z"/>
                <w:rFonts w:ascii="標楷體" w:eastAsia="標楷體" w:hAnsi="標楷體"/>
              </w:rPr>
            </w:pPr>
          </w:p>
        </w:tc>
        <w:tc>
          <w:tcPr>
            <w:tcW w:w="299" w:type="pct"/>
          </w:tcPr>
          <w:p w14:paraId="6E4CE197" w14:textId="07B8CA61" w:rsidR="00E24265" w:rsidRPr="00615D4B" w:rsidDel="00CB3FDD" w:rsidRDefault="00E24265" w:rsidP="005F76AD">
            <w:pPr>
              <w:rPr>
                <w:del w:id="10295" w:author="阿毛" w:date="2021-05-21T17:53:00Z"/>
                <w:rFonts w:ascii="標楷體" w:eastAsia="標楷體" w:hAnsi="標楷體"/>
              </w:rPr>
            </w:pPr>
          </w:p>
        </w:tc>
        <w:tc>
          <w:tcPr>
            <w:tcW w:w="1643" w:type="pct"/>
          </w:tcPr>
          <w:p w14:paraId="167750A6" w14:textId="5738974C" w:rsidR="00E24265" w:rsidRPr="00615D4B" w:rsidDel="00CB3FDD" w:rsidRDefault="00E24265" w:rsidP="005F76AD">
            <w:pPr>
              <w:rPr>
                <w:del w:id="10296" w:author="阿毛" w:date="2021-05-21T17:53:00Z"/>
                <w:rFonts w:ascii="標楷體" w:eastAsia="標楷體" w:hAnsi="標楷體"/>
              </w:rPr>
            </w:pPr>
          </w:p>
        </w:tc>
      </w:tr>
      <w:tr w:rsidR="00E24265" w:rsidRPr="00615D4B" w:rsidDel="00CB3FDD" w14:paraId="647C3CCB" w14:textId="6B246350" w:rsidTr="005F76AD">
        <w:trPr>
          <w:trHeight w:val="291"/>
          <w:jc w:val="center"/>
          <w:del w:id="10297" w:author="阿毛" w:date="2021-05-21T17:53:00Z"/>
        </w:trPr>
        <w:tc>
          <w:tcPr>
            <w:tcW w:w="219" w:type="pct"/>
          </w:tcPr>
          <w:p w14:paraId="76F36F38" w14:textId="76C45261" w:rsidR="00E24265" w:rsidRPr="00D6003A" w:rsidDel="00CB3FDD" w:rsidRDefault="00E24265" w:rsidP="005F76AD">
            <w:pPr>
              <w:pStyle w:val="af9"/>
              <w:numPr>
                <w:ilvl w:val="0"/>
                <w:numId w:val="34"/>
              </w:numPr>
              <w:ind w:leftChars="0"/>
              <w:rPr>
                <w:del w:id="10298" w:author="阿毛" w:date="2021-05-21T17:53:00Z"/>
                <w:rFonts w:ascii="標楷體" w:eastAsia="標楷體" w:hAnsi="標楷體"/>
              </w:rPr>
            </w:pPr>
          </w:p>
        </w:tc>
        <w:tc>
          <w:tcPr>
            <w:tcW w:w="756" w:type="pct"/>
          </w:tcPr>
          <w:p w14:paraId="73FEB5BF" w14:textId="679639A4" w:rsidR="00E24265" w:rsidRPr="00615D4B" w:rsidDel="00CB3FDD" w:rsidRDefault="00E24265" w:rsidP="005F76AD">
            <w:pPr>
              <w:rPr>
                <w:del w:id="10299" w:author="阿毛" w:date="2021-05-21T17:53:00Z"/>
                <w:rFonts w:ascii="標楷體" w:eastAsia="標楷體" w:hAnsi="標楷體"/>
              </w:rPr>
            </w:pPr>
            <w:del w:id="10300" w:author="阿毛" w:date="2021-05-21T17:53:00Z">
              <w:r w:rsidRPr="00461CA9" w:rsidDel="00CB3FDD">
                <w:rPr>
                  <w:rFonts w:ascii="標楷體" w:eastAsia="標楷體" w:hAnsi="標楷體" w:hint="eastAsia"/>
                </w:rPr>
                <w:delText>生活支出總額</w:delText>
              </w:r>
            </w:del>
          </w:p>
        </w:tc>
        <w:tc>
          <w:tcPr>
            <w:tcW w:w="624" w:type="pct"/>
          </w:tcPr>
          <w:p w14:paraId="0D8F4AB7" w14:textId="092E488F" w:rsidR="00E24265" w:rsidRPr="00615D4B" w:rsidDel="00CB3FDD" w:rsidRDefault="00E24265" w:rsidP="005F76AD">
            <w:pPr>
              <w:rPr>
                <w:del w:id="10301" w:author="阿毛" w:date="2021-05-21T17:53:00Z"/>
                <w:rFonts w:ascii="標楷體" w:eastAsia="標楷體" w:hAnsi="標楷體"/>
              </w:rPr>
            </w:pPr>
          </w:p>
        </w:tc>
        <w:tc>
          <w:tcPr>
            <w:tcW w:w="624" w:type="pct"/>
          </w:tcPr>
          <w:p w14:paraId="4D31F85D" w14:textId="4FA252B7" w:rsidR="00E24265" w:rsidRPr="00615D4B" w:rsidDel="00CB3FDD" w:rsidRDefault="00E24265" w:rsidP="005F76AD">
            <w:pPr>
              <w:rPr>
                <w:del w:id="10302" w:author="阿毛" w:date="2021-05-21T17:53:00Z"/>
                <w:rFonts w:ascii="標楷體" w:eastAsia="標楷體" w:hAnsi="標楷體"/>
              </w:rPr>
            </w:pPr>
          </w:p>
        </w:tc>
        <w:tc>
          <w:tcPr>
            <w:tcW w:w="537" w:type="pct"/>
          </w:tcPr>
          <w:p w14:paraId="1111F63C" w14:textId="214C1C3C" w:rsidR="00E24265" w:rsidRPr="00615D4B" w:rsidDel="00CB3FDD" w:rsidRDefault="00E24265" w:rsidP="005F76AD">
            <w:pPr>
              <w:rPr>
                <w:del w:id="10303" w:author="阿毛" w:date="2021-05-21T17:53:00Z"/>
                <w:rFonts w:ascii="標楷體" w:eastAsia="標楷體" w:hAnsi="標楷體"/>
              </w:rPr>
            </w:pPr>
          </w:p>
        </w:tc>
        <w:tc>
          <w:tcPr>
            <w:tcW w:w="299" w:type="pct"/>
          </w:tcPr>
          <w:p w14:paraId="7920053B" w14:textId="7FE3F6E5" w:rsidR="00E24265" w:rsidRPr="00615D4B" w:rsidDel="00CB3FDD" w:rsidRDefault="00E24265" w:rsidP="005F76AD">
            <w:pPr>
              <w:rPr>
                <w:del w:id="10304" w:author="阿毛" w:date="2021-05-21T17:53:00Z"/>
                <w:rFonts w:ascii="標楷體" w:eastAsia="標楷體" w:hAnsi="標楷體"/>
              </w:rPr>
            </w:pPr>
          </w:p>
        </w:tc>
        <w:tc>
          <w:tcPr>
            <w:tcW w:w="299" w:type="pct"/>
          </w:tcPr>
          <w:p w14:paraId="5C75936E" w14:textId="6783ABDF" w:rsidR="00E24265" w:rsidRPr="00615D4B" w:rsidDel="00CB3FDD" w:rsidRDefault="00E24265" w:rsidP="005F76AD">
            <w:pPr>
              <w:rPr>
                <w:del w:id="10305" w:author="阿毛" w:date="2021-05-21T17:53:00Z"/>
                <w:rFonts w:ascii="標楷體" w:eastAsia="標楷體" w:hAnsi="標楷體"/>
              </w:rPr>
            </w:pPr>
          </w:p>
        </w:tc>
        <w:tc>
          <w:tcPr>
            <w:tcW w:w="1643" w:type="pct"/>
          </w:tcPr>
          <w:p w14:paraId="25A5CB7D" w14:textId="41656D71" w:rsidR="00E24265" w:rsidRPr="00615D4B" w:rsidDel="00CB3FDD" w:rsidRDefault="00E24265" w:rsidP="005F76AD">
            <w:pPr>
              <w:rPr>
                <w:del w:id="10306" w:author="阿毛" w:date="2021-05-21T17:53:00Z"/>
                <w:rFonts w:ascii="標楷體" w:eastAsia="標楷體" w:hAnsi="標楷體"/>
              </w:rPr>
            </w:pPr>
          </w:p>
        </w:tc>
      </w:tr>
      <w:tr w:rsidR="00E24265" w:rsidRPr="00615D4B" w:rsidDel="00CB3FDD" w14:paraId="47DC771F" w14:textId="02920E41" w:rsidTr="005F76AD">
        <w:trPr>
          <w:trHeight w:val="291"/>
          <w:jc w:val="center"/>
          <w:del w:id="10307" w:author="阿毛" w:date="2021-05-21T17:53:00Z"/>
        </w:trPr>
        <w:tc>
          <w:tcPr>
            <w:tcW w:w="219" w:type="pct"/>
          </w:tcPr>
          <w:p w14:paraId="0D353567" w14:textId="6E02D70A" w:rsidR="00E24265" w:rsidRPr="00D6003A" w:rsidDel="00CB3FDD" w:rsidRDefault="00E24265" w:rsidP="005F76AD">
            <w:pPr>
              <w:pStyle w:val="af9"/>
              <w:numPr>
                <w:ilvl w:val="0"/>
                <w:numId w:val="34"/>
              </w:numPr>
              <w:ind w:leftChars="0"/>
              <w:rPr>
                <w:del w:id="10308" w:author="阿毛" w:date="2021-05-21T17:53:00Z"/>
                <w:rFonts w:ascii="標楷體" w:eastAsia="標楷體" w:hAnsi="標楷體"/>
              </w:rPr>
            </w:pPr>
          </w:p>
        </w:tc>
        <w:tc>
          <w:tcPr>
            <w:tcW w:w="756" w:type="pct"/>
          </w:tcPr>
          <w:p w14:paraId="4D4E7B59" w14:textId="77F618D9" w:rsidR="00E24265" w:rsidRPr="00615D4B" w:rsidDel="00CB3FDD" w:rsidRDefault="00E24265" w:rsidP="005F76AD">
            <w:pPr>
              <w:rPr>
                <w:del w:id="10309" w:author="阿毛" w:date="2021-05-21T17:53:00Z"/>
                <w:rFonts w:ascii="標楷體" w:eastAsia="標楷體" w:hAnsi="標楷體"/>
              </w:rPr>
            </w:pPr>
            <w:del w:id="10310" w:author="阿毛" w:date="2021-05-21T17:53:00Z">
              <w:r w:rsidRPr="00461CA9" w:rsidDel="00CB3FDD">
                <w:rPr>
                  <w:rFonts w:ascii="標楷體" w:eastAsia="標楷體" w:hAnsi="標楷體" w:hint="eastAsia"/>
                </w:rPr>
                <w:delText>目前主要所得來源公司名稱</w:delText>
              </w:r>
            </w:del>
          </w:p>
        </w:tc>
        <w:tc>
          <w:tcPr>
            <w:tcW w:w="624" w:type="pct"/>
          </w:tcPr>
          <w:p w14:paraId="56DED162" w14:textId="37243BB0" w:rsidR="00E24265" w:rsidRPr="00615D4B" w:rsidDel="00CB3FDD" w:rsidRDefault="00E24265" w:rsidP="005F76AD">
            <w:pPr>
              <w:rPr>
                <w:del w:id="10311" w:author="阿毛" w:date="2021-05-21T17:53:00Z"/>
                <w:rFonts w:ascii="標楷體" w:eastAsia="標楷體" w:hAnsi="標楷體"/>
              </w:rPr>
            </w:pPr>
          </w:p>
        </w:tc>
        <w:tc>
          <w:tcPr>
            <w:tcW w:w="624" w:type="pct"/>
          </w:tcPr>
          <w:p w14:paraId="3D138474" w14:textId="04129659" w:rsidR="00E24265" w:rsidRPr="00615D4B" w:rsidDel="00CB3FDD" w:rsidRDefault="00E24265" w:rsidP="005F76AD">
            <w:pPr>
              <w:rPr>
                <w:del w:id="10312" w:author="阿毛" w:date="2021-05-21T17:53:00Z"/>
                <w:rFonts w:ascii="標楷體" w:eastAsia="標楷體" w:hAnsi="標楷體"/>
              </w:rPr>
            </w:pPr>
          </w:p>
        </w:tc>
        <w:tc>
          <w:tcPr>
            <w:tcW w:w="537" w:type="pct"/>
          </w:tcPr>
          <w:p w14:paraId="30CD268A" w14:textId="581E8BC7" w:rsidR="00E24265" w:rsidRPr="00615D4B" w:rsidDel="00CB3FDD" w:rsidRDefault="00E24265" w:rsidP="005F76AD">
            <w:pPr>
              <w:rPr>
                <w:del w:id="10313" w:author="阿毛" w:date="2021-05-21T17:53:00Z"/>
                <w:rFonts w:ascii="標楷體" w:eastAsia="標楷體" w:hAnsi="標楷體"/>
              </w:rPr>
            </w:pPr>
          </w:p>
        </w:tc>
        <w:tc>
          <w:tcPr>
            <w:tcW w:w="299" w:type="pct"/>
          </w:tcPr>
          <w:p w14:paraId="494C5226" w14:textId="26E53B05" w:rsidR="00E24265" w:rsidRPr="00615D4B" w:rsidDel="00CB3FDD" w:rsidRDefault="00E24265" w:rsidP="005F76AD">
            <w:pPr>
              <w:rPr>
                <w:del w:id="10314" w:author="阿毛" w:date="2021-05-21T17:53:00Z"/>
                <w:rFonts w:ascii="標楷體" w:eastAsia="標楷體" w:hAnsi="標楷體"/>
              </w:rPr>
            </w:pPr>
          </w:p>
        </w:tc>
        <w:tc>
          <w:tcPr>
            <w:tcW w:w="299" w:type="pct"/>
          </w:tcPr>
          <w:p w14:paraId="0FF869BA" w14:textId="4315ED9B" w:rsidR="00E24265" w:rsidRPr="00615D4B" w:rsidDel="00CB3FDD" w:rsidRDefault="00E24265" w:rsidP="005F76AD">
            <w:pPr>
              <w:rPr>
                <w:del w:id="10315" w:author="阿毛" w:date="2021-05-21T17:53:00Z"/>
                <w:rFonts w:ascii="標楷體" w:eastAsia="標楷體" w:hAnsi="標楷體"/>
              </w:rPr>
            </w:pPr>
          </w:p>
        </w:tc>
        <w:tc>
          <w:tcPr>
            <w:tcW w:w="1643" w:type="pct"/>
          </w:tcPr>
          <w:p w14:paraId="47FCC9F4" w14:textId="3B493564" w:rsidR="00E24265" w:rsidRPr="00615D4B" w:rsidDel="00CB3FDD" w:rsidRDefault="00E24265" w:rsidP="005F76AD">
            <w:pPr>
              <w:rPr>
                <w:del w:id="10316" w:author="阿毛" w:date="2021-05-21T17:53:00Z"/>
                <w:rFonts w:ascii="標楷體" w:eastAsia="標楷體" w:hAnsi="標楷體"/>
              </w:rPr>
            </w:pPr>
          </w:p>
        </w:tc>
      </w:tr>
      <w:tr w:rsidR="00E24265" w:rsidRPr="00615D4B" w:rsidDel="00CB3FDD" w14:paraId="4264B31F" w14:textId="6D444ADF" w:rsidTr="005F76AD">
        <w:trPr>
          <w:trHeight w:val="291"/>
          <w:jc w:val="center"/>
          <w:del w:id="10317" w:author="阿毛" w:date="2021-05-21T17:53:00Z"/>
        </w:trPr>
        <w:tc>
          <w:tcPr>
            <w:tcW w:w="219" w:type="pct"/>
          </w:tcPr>
          <w:p w14:paraId="6FD2C629" w14:textId="38398DAF" w:rsidR="00E24265" w:rsidRPr="00D6003A" w:rsidDel="00CB3FDD" w:rsidRDefault="00E24265" w:rsidP="005F76AD">
            <w:pPr>
              <w:pStyle w:val="af9"/>
              <w:numPr>
                <w:ilvl w:val="0"/>
                <w:numId w:val="34"/>
              </w:numPr>
              <w:ind w:leftChars="0"/>
              <w:rPr>
                <w:del w:id="10318" w:author="阿毛" w:date="2021-05-21T17:53:00Z"/>
                <w:rFonts w:ascii="標楷體" w:eastAsia="標楷體" w:hAnsi="標楷體"/>
              </w:rPr>
            </w:pPr>
          </w:p>
        </w:tc>
        <w:tc>
          <w:tcPr>
            <w:tcW w:w="756" w:type="pct"/>
          </w:tcPr>
          <w:p w14:paraId="0409144D" w14:textId="19191651" w:rsidR="00E24265" w:rsidRPr="00615D4B" w:rsidDel="00CB3FDD" w:rsidRDefault="00E24265" w:rsidP="005F76AD">
            <w:pPr>
              <w:rPr>
                <w:del w:id="10319" w:author="阿毛" w:date="2021-05-21T17:53:00Z"/>
                <w:rFonts w:ascii="標楷體" w:eastAsia="標楷體" w:hAnsi="標楷體"/>
              </w:rPr>
            </w:pPr>
            <w:del w:id="10320" w:author="阿毛" w:date="2021-05-21T17:53:00Z">
              <w:r w:rsidRPr="00461CA9" w:rsidDel="00CB3FDD">
                <w:rPr>
                  <w:rFonts w:ascii="標楷體" w:eastAsia="標楷體" w:hAnsi="標楷體" w:hint="eastAsia"/>
                </w:rPr>
                <w:delText>目前主要所得公司統編</w:delText>
              </w:r>
            </w:del>
          </w:p>
        </w:tc>
        <w:tc>
          <w:tcPr>
            <w:tcW w:w="624" w:type="pct"/>
          </w:tcPr>
          <w:p w14:paraId="6B5C75C2" w14:textId="7279E130" w:rsidR="00E24265" w:rsidRPr="00615D4B" w:rsidDel="00CB3FDD" w:rsidRDefault="00E24265" w:rsidP="005F76AD">
            <w:pPr>
              <w:rPr>
                <w:del w:id="10321" w:author="阿毛" w:date="2021-05-21T17:53:00Z"/>
                <w:rFonts w:ascii="標楷體" w:eastAsia="標楷體" w:hAnsi="標楷體"/>
              </w:rPr>
            </w:pPr>
          </w:p>
        </w:tc>
        <w:tc>
          <w:tcPr>
            <w:tcW w:w="624" w:type="pct"/>
          </w:tcPr>
          <w:p w14:paraId="551E7EA0" w14:textId="48C0DE61" w:rsidR="00E24265" w:rsidRPr="00615D4B" w:rsidDel="00CB3FDD" w:rsidRDefault="00E24265" w:rsidP="005F76AD">
            <w:pPr>
              <w:rPr>
                <w:del w:id="10322" w:author="阿毛" w:date="2021-05-21T17:53:00Z"/>
                <w:rFonts w:ascii="標楷體" w:eastAsia="標楷體" w:hAnsi="標楷體"/>
              </w:rPr>
            </w:pPr>
          </w:p>
        </w:tc>
        <w:tc>
          <w:tcPr>
            <w:tcW w:w="537" w:type="pct"/>
          </w:tcPr>
          <w:p w14:paraId="0DEC9060" w14:textId="2A201777" w:rsidR="00E24265" w:rsidRPr="00615D4B" w:rsidDel="00CB3FDD" w:rsidRDefault="00E24265" w:rsidP="005F76AD">
            <w:pPr>
              <w:rPr>
                <w:del w:id="10323" w:author="阿毛" w:date="2021-05-21T17:53:00Z"/>
                <w:rFonts w:ascii="標楷體" w:eastAsia="標楷體" w:hAnsi="標楷體"/>
              </w:rPr>
            </w:pPr>
          </w:p>
        </w:tc>
        <w:tc>
          <w:tcPr>
            <w:tcW w:w="299" w:type="pct"/>
          </w:tcPr>
          <w:p w14:paraId="476B7AF5" w14:textId="2C30FD1C" w:rsidR="00E24265" w:rsidRPr="00615D4B" w:rsidDel="00CB3FDD" w:rsidRDefault="00E24265" w:rsidP="005F76AD">
            <w:pPr>
              <w:rPr>
                <w:del w:id="10324" w:author="阿毛" w:date="2021-05-21T17:53:00Z"/>
                <w:rFonts w:ascii="標楷體" w:eastAsia="標楷體" w:hAnsi="標楷體"/>
              </w:rPr>
            </w:pPr>
          </w:p>
        </w:tc>
        <w:tc>
          <w:tcPr>
            <w:tcW w:w="299" w:type="pct"/>
          </w:tcPr>
          <w:p w14:paraId="0158D8CF" w14:textId="6E6ADC95" w:rsidR="00E24265" w:rsidRPr="00615D4B" w:rsidDel="00CB3FDD" w:rsidRDefault="00E24265" w:rsidP="005F76AD">
            <w:pPr>
              <w:rPr>
                <w:del w:id="10325" w:author="阿毛" w:date="2021-05-21T17:53:00Z"/>
                <w:rFonts w:ascii="標楷體" w:eastAsia="標楷體" w:hAnsi="標楷體"/>
              </w:rPr>
            </w:pPr>
          </w:p>
        </w:tc>
        <w:tc>
          <w:tcPr>
            <w:tcW w:w="1643" w:type="pct"/>
          </w:tcPr>
          <w:p w14:paraId="48821B78" w14:textId="149D2FED" w:rsidR="00E24265" w:rsidRPr="00615D4B" w:rsidDel="00CB3FDD" w:rsidRDefault="00E24265" w:rsidP="005F76AD">
            <w:pPr>
              <w:rPr>
                <w:del w:id="10326" w:author="阿毛" w:date="2021-05-21T17:53:00Z"/>
                <w:rFonts w:ascii="標楷體" w:eastAsia="標楷體" w:hAnsi="標楷體"/>
              </w:rPr>
            </w:pPr>
          </w:p>
        </w:tc>
      </w:tr>
      <w:tr w:rsidR="00E24265" w:rsidRPr="00615D4B" w:rsidDel="00CB3FDD" w14:paraId="79B76B1F" w14:textId="75540669" w:rsidTr="005F76AD">
        <w:trPr>
          <w:trHeight w:val="291"/>
          <w:jc w:val="center"/>
          <w:del w:id="10327" w:author="阿毛" w:date="2021-05-21T17:53:00Z"/>
        </w:trPr>
        <w:tc>
          <w:tcPr>
            <w:tcW w:w="219" w:type="pct"/>
          </w:tcPr>
          <w:p w14:paraId="2C387A1D" w14:textId="6FF93A8E" w:rsidR="00E24265" w:rsidRPr="00D6003A" w:rsidDel="00CB3FDD" w:rsidRDefault="00E24265" w:rsidP="005F76AD">
            <w:pPr>
              <w:pStyle w:val="af9"/>
              <w:numPr>
                <w:ilvl w:val="0"/>
                <w:numId w:val="34"/>
              </w:numPr>
              <w:ind w:leftChars="0"/>
              <w:rPr>
                <w:del w:id="10328" w:author="阿毛" w:date="2021-05-21T17:53:00Z"/>
                <w:rFonts w:ascii="標楷體" w:eastAsia="標楷體" w:hAnsi="標楷體"/>
              </w:rPr>
            </w:pPr>
          </w:p>
        </w:tc>
        <w:tc>
          <w:tcPr>
            <w:tcW w:w="756" w:type="pct"/>
          </w:tcPr>
          <w:p w14:paraId="0DB179D0" w14:textId="3B258919" w:rsidR="00E24265" w:rsidRPr="00615D4B" w:rsidDel="00CB3FDD" w:rsidRDefault="00E24265" w:rsidP="005F76AD">
            <w:pPr>
              <w:rPr>
                <w:del w:id="10329" w:author="阿毛" w:date="2021-05-21T17:53:00Z"/>
                <w:rFonts w:ascii="標楷體" w:eastAsia="標楷體" w:hAnsi="標楷體"/>
              </w:rPr>
            </w:pPr>
            <w:del w:id="10330" w:author="阿毛" w:date="2021-05-21T17:53:00Z">
              <w:r w:rsidRPr="00461CA9" w:rsidDel="00CB3FDD">
                <w:rPr>
                  <w:rFonts w:ascii="標楷體" w:eastAsia="標楷體" w:hAnsi="標楷體" w:hint="eastAsia"/>
                </w:rPr>
                <w:delText>債務人名下車輛數量</w:delText>
              </w:r>
            </w:del>
          </w:p>
        </w:tc>
        <w:tc>
          <w:tcPr>
            <w:tcW w:w="624" w:type="pct"/>
          </w:tcPr>
          <w:p w14:paraId="6C9ADAC8" w14:textId="2A0966D7" w:rsidR="00E24265" w:rsidRPr="00615D4B" w:rsidDel="00CB3FDD" w:rsidRDefault="00E24265" w:rsidP="005F76AD">
            <w:pPr>
              <w:rPr>
                <w:del w:id="10331" w:author="阿毛" w:date="2021-05-21T17:53:00Z"/>
                <w:rFonts w:ascii="標楷體" w:eastAsia="標楷體" w:hAnsi="標楷體"/>
              </w:rPr>
            </w:pPr>
          </w:p>
        </w:tc>
        <w:tc>
          <w:tcPr>
            <w:tcW w:w="624" w:type="pct"/>
          </w:tcPr>
          <w:p w14:paraId="0BC809AB" w14:textId="45BB0904" w:rsidR="00E24265" w:rsidRPr="00615D4B" w:rsidDel="00CB3FDD" w:rsidRDefault="00E24265" w:rsidP="005F76AD">
            <w:pPr>
              <w:rPr>
                <w:del w:id="10332" w:author="阿毛" w:date="2021-05-21T17:53:00Z"/>
                <w:rFonts w:ascii="標楷體" w:eastAsia="標楷體" w:hAnsi="標楷體"/>
              </w:rPr>
            </w:pPr>
          </w:p>
        </w:tc>
        <w:tc>
          <w:tcPr>
            <w:tcW w:w="537" w:type="pct"/>
          </w:tcPr>
          <w:p w14:paraId="1427A4E3" w14:textId="3355C029" w:rsidR="00E24265" w:rsidRPr="00615D4B" w:rsidDel="00CB3FDD" w:rsidRDefault="00E24265" w:rsidP="005F76AD">
            <w:pPr>
              <w:rPr>
                <w:del w:id="10333" w:author="阿毛" w:date="2021-05-21T17:53:00Z"/>
                <w:rFonts w:ascii="標楷體" w:eastAsia="標楷體" w:hAnsi="標楷體"/>
              </w:rPr>
            </w:pPr>
          </w:p>
        </w:tc>
        <w:tc>
          <w:tcPr>
            <w:tcW w:w="299" w:type="pct"/>
          </w:tcPr>
          <w:p w14:paraId="4FED620B" w14:textId="7BB9B956" w:rsidR="00E24265" w:rsidRPr="00615D4B" w:rsidDel="00CB3FDD" w:rsidRDefault="00E24265" w:rsidP="005F76AD">
            <w:pPr>
              <w:rPr>
                <w:del w:id="10334" w:author="阿毛" w:date="2021-05-21T17:53:00Z"/>
                <w:rFonts w:ascii="標楷體" w:eastAsia="標楷體" w:hAnsi="標楷體"/>
              </w:rPr>
            </w:pPr>
          </w:p>
        </w:tc>
        <w:tc>
          <w:tcPr>
            <w:tcW w:w="299" w:type="pct"/>
          </w:tcPr>
          <w:p w14:paraId="60D72812" w14:textId="1F080D48" w:rsidR="00E24265" w:rsidRPr="00615D4B" w:rsidDel="00CB3FDD" w:rsidRDefault="00E24265" w:rsidP="005F76AD">
            <w:pPr>
              <w:rPr>
                <w:del w:id="10335" w:author="阿毛" w:date="2021-05-21T17:53:00Z"/>
                <w:rFonts w:ascii="標楷體" w:eastAsia="標楷體" w:hAnsi="標楷體"/>
              </w:rPr>
            </w:pPr>
          </w:p>
        </w:tc>
        <w:tc>
          <w:tcPr>
            <w:tcW w:w="1643" w:type="pct"/>
          </w:tcPr>
          <w:p w14:paraId="39291FD8" w14:textId="12F25282" w:rsidR="00E24265" w:rsidRPr="00615D4B" w:rsidDel="00CB3FDD" w:rsidRDefault="00E24265" w:rsidP="005F76AD">
            <w:pPr>
              <w:rPr>
                <w:del w:id="10336" w:author="阿毛" w:date="2021-05-21T17:53:00Z"/>
                <w:rFonts w:ascii="標楷體" w:eastAsia="標楷體" w:hAnsi="標楷體"/>
              </w:rPr>
            </w:pPr>
          </w:p>
        </w:tc>
      </w:tr>
      <w:tr w:rsidR="00E24265" w:rsidRPr="00615D4B" w:rsidDel="00CB3FDD" w14:paraId="413C457C" w14:textId="1C6D114E" w:rsidTr="005F76AD">
        <w:trPr>
          <w:trHeight w:val="291"/>
          <w:jc w:val="center"/>
          <w:del w:id="10337" w:author="阿毛" w:date="2021-05-21T17:53:00Z"/>
        </w:trPr>
        <w:tc>
          <w:tcPr>
            <w:tcW w:w="219" w:type="pct"/>
          </w:tcPr>
          <w:p w14:paraId="0C95734F" w14:textId="3386EB66" w:rsidR="00E24265" w:rsidRPr="00D6003A" w:rsidDel="00CB3FDD" w:rsidRDefault="00E24265" w:rsidP="005F76AD">
            <w:pPr>
              <w:pStyle w:val="af9"/>
              <w:numPr>
                <w:ilvl w:val="0"/>
                <w:numId w:val="34"/>
              </w:numPr>
              <w:ind w:leftChars="0"/>
              <w:rPr>
                <w:del w:id="10338" w:author="阿毛" w:date="2021-05-21T17:53:00Z"/>
                <w:rFonts w:ascii="標楷體" w:eastAsia="標楷體" w:hAnsi="標楷體"/>
              </w:rPr>
            </w:pPr>
          </w:p>
        </w:tc>
        <w:tc>
          <w:tcPr>
            <w:tcW w:w="756" w:type="pct"/>
          </w:tcPr>
          <w:p w14:paraId="5C7558AB" w14:textId="0309EC19" w:rsidR="00E24265" w:rsidRPr="00615D4B" w:rsidDel="00CB3FDD" w:rsidRDefault="00E24265" w:rsidP="005F76AD">
            <w:pPr>
              <w:rPr>
                <w:del w:id="10339" w:author="阿毛" w:date="2021-05-21T17:53:00Z"/>
                <w:rFonts w:ascii="標楷體" w:eastAsia="標楷體" w:hAnsi="標楷體"/>
              </w:rPr>
            </w:pPr>
            <w:del w:id="10340" w:author="阿毛" w:date="2021-05-21T17:53:00Z">
              <w:r w:rsidRPr="00461CA9" w:rsidDel="00CB3FDD">
                <w:rPr>
                  <w:rFonts w:ascii="標楷體" w:eastAsia="標楷體" w:hAnsi="標楷體" w:hint="eastAsia"/>
                </w:rPr>
                <w:delText>債務人名下建物筆數</w:delText>
              </w:r>
            </w:del>
          </w:p>
        </w:tc>
        <w:tc>
          <w:tcPr>
            <w:tcW w:w="624" w:type="pct"/>
          </w:tcPr>
          <w:p w14:paraId="1CD77017" w14:textId="2EB32412" w:rsidR="00E24265" w:rsidRPr="00615D4B" w:rsidDel="00CB3FDD" w:rsidRDefault="00E24265" w:rsidP="005F76AD">
            <w:pPr>
              <w:rPr>
                <w:del w:id="10341" w:author="阿毛" w:date="2021-05-21T17:53:00Z"/>
                <w:rFonts w:ascii="標楷體" w:eastAsia="標楷體" w:hAnsi="標楷體"/>
              </w:rPr>
            </w:pPr>
          </w:p>
        </w:tc>
        <w:tc>
          <w:tcPr>
            <w:tcW w:w="624" w:type="pct"/>
          </w:tcPr>
          <w:p w14:paraId="0FF3DF47" w14:textId="297B87BB" w:rsidR="00E24265" w:rsidRPr="00615D4B" w:rsidDel="00CB3FDD" w:rsidRDefault="00E24265" w:rsidP="005F76AD">
            <w:pPr>
              <w:rPr>
                <w:del w:id="10342" w:author="阿毛" w:date="2021-05-21T17:53:00Z"/>
                <w:rFonts w:ascii="標楷體" w:eastAsia="標楷體" w:hAnsi="標楷體"/>
              </w:rPr>
            </w:pPr>
          </w:p>
        </w:tc>
        <w:tc>
          <w:tcPr>
            <w:tcW w:w="537" w:type="pct"/>
          </w:tcPr>
          <w:p w14:paraId="19C94DC2" w14:textId="0312DC77" w:rsidR="00E24265" w:rsidRPr="00615D4B" w:rsidDel="00CB3FDD" w:rsidRDefault="00E24265" w:rsidP="005F76AD">
            <w:pPr>
              <w:rPr>
                <w:del w:id="10343" w:author="阿毛" w:date="2021-05-21T17:53:00Z"/>
                <w:rFonts w:ascii="標楷體" w:eastAsia="標楷體" w:hAnsi="標楷體"/>
              </w:rPr>
            </w:pPr>
          </w:p>
        </w:tc>
        <w:tc>
          <w:tcPr>
            <w:tcW w:w="299" w:type="pct"/>
          </w:tcPr>
          <w:p w14:paraId="5AB8D056" w14:textId="05A0784F" w:rsidR="00E24265" w:rsidRPr="00615D4B" w:rsidDel="00CB3FDD" w:rsidRDefault="00E24265" w:rsidP="005F76AD">
            <w:pPr>
              <w:rPr>
                <w:del w:id="10344" w:author="阿毛" w:date="2021-05-21T17:53:00Z"/>
                <w:rFonts w:ascii="標楷體" w:eastAsia="標楷體" w:hAnsi="標楷體"/>
              </w:rPr>
            </w:pPr>
          </w:p>
        </w:tc>
        <w:tc>
          <w:tcPr>
            <w:tcW w:w="299" w:type="pct"/>
          </w:tcPr>
          <w:p w14:paraId="7F1D4A4E" w14:textId="78340F38" w:rsidR="00E24265" w:rsidRPr="00615D4B" w:rsidDel="00CB3FDD" w:rsidRDefault="00E24265" w:rsidP="005F76AD">
            <w:pPr>
              <w:rPr>
                <w:del w:id="10345" w:author="阿毛" w:date="2021-05-21T17:53:00Z"/>
                <w:rFonts w:ascii="標楷體" w:eastAsia="標楷體" w:hAnsi="標楷體"/>
              </w:rPr>
            </w:pPr>
          </w:p>
        </w:tc>
        <w:tc>
          <w:tcPr>
            <w:tcW w:w="1643" w:type="pct"/>
          </w:tcPr>
          <w:p w14:paraId="21B89517" w14:textId="0038C1BD" w:rsidR="00E24265" w:rsidRPr="00615D4B" w:rsidDel="00CB3FDD" w:rsidRDefault="00E24265" w:rsidP="005F76AD">
            <w:pPr>
              <w:rPr>
                <w:del w:id="10346" w:author="阿毛" w:date="2021-05-21T17:53:00Z"/>
                <w:rFonts w:ascii="標楷體" w:eastAsia="標楷體" w:hAnsi="標楷體"/>
              </w:rPr>
            </w:pPr>
          </w:p>
        </w:tc>
      </w:tr>
      <w:tr w:rsidR="00E24265" w:rsidRPr="00615D4B" w:rsidDel="00CB3FDD" w14:paraId="650E021F" w14:textId="537886EA" w:rsidTr="005F76AD">
        <w:trPr>
          <w:trHeight w:val="291"/>
          <w:jc w:val="center"/>
          <w:del w:id="10347" w:author="阿毛" w:date="2021-05-21T17:53:00Z"/>
        </w:trPr>
        <w:tc>
          <w:tcPr>
            <w:tcW w:w="219" w:type="pct"/>
          </w:tcPr>
          <w:p w14:paraId="40426D61" w14:textId="1F3DA62C" w:rsidR="00E24265" w:rsidRPr="00D6003A" w:rsidDel="00CB3FDD" w:rsidRDefault="00E24265" w:rsidP="005F76AD">
            <w:pPr>
              <w:pStyle w:val="af9"/>
              <w:numPr>
                <w:ilvl w:val="0"/>
                <w:numId w:val="34"/>
              </w:numPr>
              <w:ind w:leftChars="0"/>
              <w:rPr>
                <w:del w:id="10348" w:author="阿毛" w:date="2021-05-21T17:53:00Z"/>
                <w:rFonts w:ascii="標楷體" w:eastAsia="標楷體" w:hAnsi="標楷體"/>
              </w:rPr>
            </w:pPr>
          </w:p>
        </w:tc>
        <w:tc>
          <w:tcPr>
            <w:tcW w:w="756" w:type="pct"/>
          </w:tcPr>
          <w:p w14:paraId="4F6AF914" w14:textId="32D09A32" w:rsidR="00E24265" w:rsidRPr="00615D4B" w:rsidDel="00CB3FDD" w:rsidRDefault="00E24265" w:rsidP="005F76AD">
            <w:pPr>
              <w:rPr>
                <w:del w:id="10349" w:author="阿毛" w:date="2021-05-21T17:53:00Z"/>
                <w:rFonts w:ascii="標楷體" w:eastAsia="標楷體" w:hAnsi="標楷體"/>
              </w:rPr>
            </w:pPr>
            <w:del w:id="10350" w:author="阿毛" w:date="2021-05-21T17:53:00Z">
              <w:r w:rsidRPr="00461CA9" w:rsidDel="00CB3FDD">
                <w:rPr>
                  <w:rFonts w:ascii="標楷體" w:eastAsia="標楷體" w:hAnsi="標楷體" w:hint="eastAsia"/>
                </w:rPr>
                <w:delText>債務人名下土地筆數</w:delText>
              </w:r>
            </w:del>
          </w:p>
        </w:tc>
        <w:tc>
          <w:tcPr>
            <w:tcW w:w="624" w:type="pct"/>
          </w:tcPr>
          <w:p w14:paraId="55E2621C" w14:textId="07B84476" w:rsidR="00E24265" w:rsidRPr="00615D4B" w:rsidDel="00CB3FDD" w:rsidRDefault="00E24265" w:rsidP="005F76AD">
            <w:pPr>
              <w:rPr>
                <w:del w:id="10351" w:author="阿毛" w:date="2021-05-21T17:53:00Z"/>
                <w:rFonts w:ascii="標楷體" w:eastAsia="標楷體" w:hAnsi="標楷體"/>
              </w:rPr>
            </w:pPr>
          </w:p>
        </w:tc>
        <w:tc>
          <w:tcPr>
            <w:tcW w:w="624" w:type="pct"/>
          </w:tcPr>
          <w:p w14:paraId="68DAB0F3" w14:textId="4327239B" w:rsidR="00E24265" w:rsidRPr="00615D4B" w:rsidDel="00CB3FDD" w:rsidRDefault="00E24265" w:rsidP="005F76AD">
            <w:pPr>
              <w:rPr>
                <w:del w:id="10352" w:author="阿毛" w:date="2021-05-21T17:53:00Z"/>
                <w:rFonts w:ascii="標楷體" w:eastAsia="標楷體" w:hAnsi="標楷體"/>
              </w:rPr>
            </w:pPr>
          </w:p>
        </w:tc>
        <w:tc>
          <w:tcPr>
            <w:tcW w:w="537" w:type="pct"/>
          </w:tcPr>
          <w:p w14:paraId="28C33FE2" w14:textId="4F8DC8C0" w:rsidR="00E24265" w:rsidRPr="00615D4B" w:rsidDel="00CB3FDD" w:rsidRDefault="00E24265" w:rsidP="005F76AD">
            <w:pPr>
              <w:rPr>
                <w:del w:id="10353" w:author="阿毛" w:date="2021-05-21T17:53:00Z"/>
                <w:rFonts w:ascii="標楷體" w:eastAsia="標楷體" w:hAnsi="標楷體"/>
              </w:rPr>
            </w:pPr>
          </w:p>
        </w:tc>
        <w:tc>
          <w:tcPr>
            <w:tcW w:w="299" w:type="pct"/>
          </w:tcPr>
          <w:p w14:paraId="65768044" w14:textId="0D5B469E" w:rsidR="00E24265" w:rsidRPr="00615D4B" w:rsidDel="00CB3FDD" w:rsidRDefault="00E24265" w:rsidP="005F76AD">
            <w:pPr>
              <w:rPr>
                <w:del w:id="10354" w:author="阿毛" w:date="2021-05-21T17:53:00Z"/>
                <w:rFonts w:ascii="標楷體" w:eastAsia="標楷體" w:hAnsi="標楷體"/>
              </w:rPr>
            </w:pPr>
          </w:p>
        </w:tc>
        <w:tc>
          <w:tcPr>
            <w:tcW w:w="299" w:type="pct"/>
          </w:tcPr>
          <w:p w14:paraId="0E238F44" w14:textId="01B0DF36" w:rsidR="00E24265" w:rsidRPr="00615D4B" w:rsidDel="00CB3FDD" w:rsidRDefault="00E24265" w:rsidP="005F76AD">
            <w:pPr>
              <w:rPr>
                <w:del w:id="10355" w:author="阿毛" w:date="2021-05-21T17:53:00Z"/>
                <w:rFonts w:ascii="標楷體" w:eastAsia="標楷體" w:hAnsi="標楷體"/>
              </w:rPr>
            </w:pPr>
          </w:p>
        </w:tc>
        <w:tc>
          <w:tcPr>
            <w:tcW w:w="1643" w:type="pct"/>
          </w:tcPr>
          <w:p w14:paraId="053BE006" w14:textId="796FDCDA" w:rsidR="00E24265" w:rsidRPr="00615D4B" w:rsidDel="00CB3FDD" w:rsidRDefault="00E24265" w:rsidP="005F76AD">
            <w:pPr>
              <w:rPr>
                <w:del w:id="10356" w:author="阿毛" w:date="2021-05-21T17:53:00Z"/>
                <w:rFonts w:ascii="標楷體" w:eastAsia="標楷體" w:hAnsi="標楷體"/>
              </w:rPr>
            </w:pPr>
          </w:p>
        </w:tc>
      </w:tr>
      <w:tr w:rsidR="00E24265" w:rsidRPr="00615D4B" w:rsidDel="00CB3FDD" w14:paraId="77FCF785" w14:textId="2FD4EE46" w:rsidTr="005F76AD">
        <w:trPr>
          <w:trHeight w:val="291"/>
          <w:jc w:val="center"/>
          <w:del w:id="10357" w:author="阿毛" w:date="2021-05-21T17:53:00Z"/>
        </w:trPr>
        <w:tc>
          <w:tcPr>
            <w:tcW w:w="219" w:type="pct"/>
          </w:tcPr>
          <w:p w14:paraId="65744516" w14:textId="51DCA92E" w:rsidR="00E24265" w:rsidRPr="00D6003A" w:rsidDel="00CB3FDD" w:rsidRDefault="00E24265" w:rsidP="005F76AD">
            <w:pPr>
              <w:pStyle w:val="af9"/>
              <w:numPr>
                <w:ilvl w:val="0"/>
                <w:numId w:val="34"/>
              </w:numPr>
              <w:ind w:leftChars="0"/>
              <w:rPr>
                <w:del w:id="10358" w:author="阿毛" w:date="2021-05-21T17:53:00Z"/>
                <w:rFonts w:ascii="標楷體" w:eastAsia="標楷體" w:hAnsi="標楷體"/>
              </w:rPr>
            </w:pPr>
          </w:p>
        </w:tc>
        <w:tc>
          <w:tcPr>
            <w:tcW w:w="756" w:type="pct"/>
          </w:tcPr>
          <w:p w14:paraId="388B576D" w14:textId="27BDF06B" w:rsidR="00E24265" w:rsidRPr="00615D4B" w:rsidDel="00CB3FDD" w:rsidRDefault="00E24265" w:rsidP="005F76AD">
            <w:pPr>
              <w:rPr>
                <w:del w:id="10359" w:author="阿毛" w:date="2021-05-21T17:53:00Z"/>
                <w:rFonts w:ascii="標楷體" w:eastAsia="標楷體" w:hAnsi="標楷體"/>
              </w:rPr>
            </w:pPr>
            <w:del w:id="10360" w:author="阿毛" w:date="2021-05-21T17:53:00Z">
              <w:r w:rsidRPr="00461CA9" w:rsidDel="00CB3FDD">
                <w:rPr>
                  <w:rFonts w:ascii="標楷體" w:eastAsia="標楷體" w:hAnsi="標楷體" w:hint="eastAsia"/>
                </w:rPr>
                <w:delText>撫養子女人數</w:delText>
              </w:r>
            </w:del>
          </w:p>
        </w:tc>
        <w:tc>
          <w:tcPr>
            <w:tcW w:w="624" w:type="pct"/>
          </w:tcPr>
          <w:p w14:paraId="54A5C2CB" w14:textId="3CBD0C0B" w:rsidR="00E24265" w:rsidRPr="00615D4B" w:rsidDel="00CB3FDD" w:rsidRDefault="00E24265" w:rsidP="005F76AD">
            <w:pPr>
              <w:rPr>
                <w:del w:id="10361" w:author="阿毛" w:date="2021-05-21T17:53:00Z"/>
                <w:rFonts w:ascii="標楷體" w:eastAsia="標楷體" w:hAnsi="標楷體"/>
              </w:rPr>
            </w:pPr>
          </w:p>
        </w:tc>
        <w:tc>
          <w:tcPr>
            <w:tcW w:w="624" w:type="pct"/>
          </w:tcPr>
          <w:p w14:paraId="762EC98C" w14:textId="3B83CD4D" w:rsidR="00E24265" w:rsidRPr="00615D4B" w:rsidDel="00CB3FDD" w:rsidRDefault="00E24265" w:rsidP="005F76AD">
            <w:pPr>
              <w:rPr>
                <w:del w:id="10362" w:author="阿毛" w:date="2021-05-21T17:53:00Z"/>
                <w:rFonts w:ascii="標楷體" w:eastAsia="標楷體" w:hAnsi="標楷體"/>
              </w:rPr>
            </w:pPr>
          </w:p>
        </w:tc>
        <w:tc>
          <w:tcPr>
            <w:tcW w:w="537" w:type="pct"/>
          </w:tcPr>
          <w:p w14:paraId="7BF6FDF6" w14:textId="4A67CB81" w:rsidR="00E24265" w:rsidRPr="00615D4B" w:rsidDel="00CB3FDD" w:rsidRDefault="00E24265" w:rsidP="005F76AD">
            <w:pPr>
              <w:rPr>
                <w:del w:id="10363" w:author="阿毛" w:date="2021-05-21T17:53:00Z"/>
                <w:rFonts w:ascii="標楷體" w:eastAsia="標楷體" w:hAnsi="標楷體"/>
              </w:rPr>
            </w:pPr>
          </w:p>
        </w:tc>
        <w:tc>
          <w:tcPr>
            <w:tcW w:w="299" w:type="pct"/>
          </w:tcPr>
          <w:p w14:paraId="4D79BB2E" w14:textId="0AF6E71D" w:rsidR="00E24265" w:rsidRPr="00615D4B" w:rsidDel="00CB3FDD" w:rsidRDefault="00E24265" w:rsidP="005F76AD">
            <w:pPr>
              <w:rPr>
                <w:del w:id="10364" w:author="阿毛" w:date="2021-05-21T17:53:00Z"/>
                <w:rFonts w:ascii="標楷體" w:eastAsia="標楷體" w:hAnsi="標楷體"/>
              </w:rPr>
            </w:pPr>
          </w:p>
        </w:tc>
        <w:tc>
          <w:tcPr>
            <w:tcW w:w="299" w:type="pct"/>
          </w:tcPr>
          <w:p w14:paraId="520EB471" w14:textId="3D0CEF72" w:rsidR="00E24265" w:rsidRPr="00615D4B" w:rsidDel="00CB3FDD" w:rsidRDefault="00E24265" w:rsidP="005F76AD">
            <w:pPr>
              <w:rPr>
                <w:del w:id="10365" w:author="阿毛" w:date="2021-05-21T17:53:00Z"/>
                <w:rFonts w:ascii="標楷體" w:eastAsia="標楷體" w:hAnsi="標楷體"/>
              </w:rPr>
            </w:pPr>
          </w:p>
        </w:tc>
        <w:tc>
          <w:tcPr>
            <w:tcW w:w="1643" w:type="pct"/>
          </w:tcPr>
          <w:p w14:paraId="192D4000" w14:textId="344AACD3" w:rsidR="00E24265" w:rsidRPr="00615D4B" w:rsidDel="00CB3FDD" w:rsidRDefault="00E24265" w:rsidP="005F76AD">
            <w:pPr>
              <w:rPr>
                <w:del w:id="10366" w:author="阿毛" w:date="2021-05-21T17:53:00Z"/>
                <w:rFonts w:ascii="標楷體" w:eastAsia="標楷體" w:hAnsi="標楷體"/>
              </w:rPr>
            </w:pPr>
          </w:p>
        </w:tc>
      </w:tr>
      <w:tr w:rsidR="00E24265" w:rsidRPr="00615D4B" w:rsidDel="00CB3FDD" w14:paraId="2F9332CF" w14:textId="26395102" w:rsidTr="005F76AD">
        <w:trPr>
          <w:trHeight w:val="291"/>
          <w:jc w:val="center"/>
          <w:del w:id="10367" w:author="阿毛" w:date="2021-05-21T17:53:00Z"/>
        </w:trPr>
        <w:tc>
          <w:tcPr>
            <w:tcW w:w="219" w:type="pct"/>
          </w:tcPr>
          <w:p w14:paraId="3EB09A02" w14:textId="16C5C22F" w:rsidR="00E24265" w:rsidRPr="00D6003A" w:rsidDel="00CB3FDD" w:rsidRDefault="00E24265" w:rsidP="005F76AD">
            <w:pPr>
              <w:pStyle w:val="af9"/>
              <w:numPr>
                <w:ilvl w:val="0"/>
                <w:numId w:val="34"/>
              </w:numPr>
              <w:ind w:leftChars="0"/>
              <w:rPr>
                <w:del w:id="10368" w:author="阿毛" w:date="2021-05-21T17:53:00Z"/>
                <w:rFonts w:ascii="標楷體" w:eastAsia="標楷體" w:hAnsi="標楷體"/>
              </w:rPr>
            </w:pPr>
          </w:p>
        </w:tc>
        <w:tc>
          <w:tcPr>
            <w:tcW w:w="756" w:type="pct"/>
          </w:tcPr>
          <w:p w14:paraId="18111FC3" w14:textId="7E74713A" w:rsidR="00E24265" w:rsidRPr="00615D4B" w:rsidDel="00CB3FDD" w:rsidRDefault="00E24265" w:rsidP="005F76AD">
            <w:pPr>
              <w:rPr>
                <w:del w:id="10369" w:author="阿毛" w:date="2021-05-21T17:53:00Z"/>
                <w:rFonts w:ascii="標楷體" w:eastAsia="標楷體" w:hAnsi="標楷體"/>
              </w:rPr>
            </w:pPr>
            <w:del w:id="10370" w:author="阿毛" w:date="2021-05-21T17:53:00Z">
              <w:r w:rsidRPr="00461CA9" w:rsidDel="00CB3FDD">
                <w:rPr>
                  <w:rFonts w:ascii="標楷體" w:eastAsia="標楷體" w:hAnsi="標楷體" w:hint="eastAsia"/>
                </w:rPr>
                <w:delText>撫養子女責任比率</w:delText>
              </w:r>
            </w:del>
          </w:p>
        </w:tc>
        <w:tc>
          <w:tcPr>
            <w:tcW w:w="624" w:type="pct"/>
          </w:tcPr>
          <w:p w14:paraId="63FC37EE" w14:textId="5428C7F0" w:rsidR="00E24265" w:rsidRPr="00615D4B" w:rsidDel="00CB3FDD" w:rsidRDefault="00E24265" w:rsidP="005F76AD">
            <w:pPr>
              <w:rPr>
                <w:del w:id="10371" w:author="阿毛" w:date="2021-05-21T17:53:00Z"/>
                <w:rFonts w:ascii="標楷體" w:eastAsia="標楷體" w:hAnsi="標楷體"/>
              </w:rPr>
            </w:pPr>
          </w:p>
        </w:tc>
        <w:tc>
          <w:tcPr>
            <w:tcW w:w="624" w:type="pct"/>
          </w:tcPr>
          <w:p w14:paraId="5DFA9939" w14:textId="3B8B246B" w:rsidR="00E24265" w:rsidRPr="00615D4B" w:rsidDel="00CB3FDD" w:rsidRDefault="00E24265" w:rsidP="005F76AD">
            <w:pPr>
              <w:rPr>
                <w:del w:id="10372" w:author="阿毛" w:date="2021-05-21T17:53:00Z"/>
                <w:rFonts w:ascii="標楷體" w:eastAsia="標楷體" w:hAnsi="標楷體"/>
              </w:rPr>
            </w:pPr>
          </w:p>
        </w:tc>
        <w:tc>
          <w:tcPr>
            <w:tcW w:w="537" w:type="pct"/>
          </w:tcPr>
          <w:p w14:paraId="71D511E5" w14:textId="6400FBBA" w:rsidR="00E24265" w:rsidRPr="00615D4B" w:rsidDel="00CB3FDD" w:rsidRDefault="00E24265" w:rsidP="005F76AD">
            <w:pPr>
              <w:rPr>
                <w:del w:id="10373" w:author="阿毛" w:date="2021-05-21T17:53:00Z"/>
                <w:rFonts w:ascii="標楷體" w:eastAsia="標楷體" w:hAnsi="標楷體"/>
              </w:rPr>
            </w:pPr>
          </w:p>
        </w:tc>
        <w:tc>
          <w:tcPr>
            <w:tcW w:w="299" w:type="pct"/>
          </w:tcPr>
          <w:p w14:paraId="161C7781" w14:textId="14C60D21" w:rsidR="00E24265" w:rsidRPr="00615D4B" w:rsidDel="00CB3FDD" w:rsidRDefault="00E24265" w:rsidP="005F76AD">
            <w:pPr>
              <w:rPr>
                <w:del w:id="10374" w:author="阿毛" w:date="2021-05-21T17:53:00Z"/>
                <w:rFonts w:ascii="標楷體" w:eastAsia="標楷體" w:hAnsi="標楷體"/>
              </w:rPr>
            </w:pPr>
          </w:p>
        </w:tc>
        <w:tc>
          <w:tcPr>
            <w:tcW w:w="299" w:type="pct"/>
          </w:tcPr>
          <w:p w14:paraId="5D214656" w14:textId="0CF25673" w:rsidR="00E24265" w:rsidRPr="00615D4B" w:rsidDel="00CB3FDD" w:rsidRDefault="00E24265" w:rsidP="005F76AD">
            <w:pPr>
              <w:rPr>
                <w:del w:id="10375" w:author="阿毛" w:date="2021-05-21T17:53:00Z"/>
                <w:rFonts w:ascii="標楷體" w:eastAsia="標楷體" w:hAnsi="標楷體"/>
              </w:rPr>
            </w:pPr>
          </w:p>
        </w:tc>
        <w:tc>
          <w:tcPr>
            <w:tcW w:w="1643" w:type="pct"/>
          </w:tcPr>
          <w:p w14:paraId="60942D1A" w14:textId="47EB3ABD" w:rsidR="00E24265" w:rsidRPr="00615D4B" w:rsidDel="00CB3FDD" w:rsidRDefault="00E24265" w:rsidP="005F76AD">
            <w:pPr>
              <w:rPr>
                <w:del w:id="10376" w:author="阿毛" w:date="2021-05-21T17:53:00Z"/>
                <w:rFonts w:ascii="標楷體" w:eastAsia="標楷體" w:hAnsi="標楷體"/>
              </w:rPr>
            </w:pPr>
          </w:p>
        </w:tc>
      </w:tr>
      <w:tr w:rsidR="00E24265" w:rsidRPr="00615D4B" w:rsidDel="00CB3FDD" w14:paraId="5830489D" w14:textId="479DD4B3" w:rsidTr="005F76AD">
        <w:trPr>
          <w:trHeight w:val="291"/>
          <w:jc w:val="center"/>
          <w:del w:id="10377" w:author="阿毛" w:date="2021-05-21T17:53:00Z"/>
        </w:trPr>
        <w:tc>
          <w:tcPr>
            <w:tcW w:w="219" w:type="pct"/>
          </w:tcPr>
          <w:p w14:paraId="3D110C69" w14:textId="7FE5863A" w:rsidR="00E24265" w:rsidRPr="00D6003A" w:rsidDel="00CB3FDD" w:rsidRDefault="00E24265" w:rsidP="005F76AD">
            <w:pPr>
              <w:pStyle w:val="af9"/>
              <w:numPr>
                <w:ilvl w:val="0"/>
                <w:numId w:val="34"/>
              </w:numPr>
              <w:ind w:leftChars="0"/>
              <w:rPr>
                <w:del w:id="10378" w:author="阿毛" w:date="2021-05-21T17:53:00Z"/>
                <w:rFonts w:ascii="標楷體" w:eastAsia="標楷體" w:hAnsi="標楷體"/>
              </w:rPr>
            </w:pPr>
          </w:p>
        </w:tc>
        <w:tc>
          <w:tcPr>
            <w:tcW w:w="756" w:type="pct"/>
          </w:tcPr>
          <w:p w14:paraId="5215F07C" w14:textId="0040D630" w:rsidR="00E24265" w:rsidRPr="00615D4B" w:rsidDel="00CB3FDD" w:rsidRDefault="00E24265" w:rsidP="005F76AD">
            <w:pPr>
              <w:rPr>
                <w:del w:id="10379" w:author="阿毛" w:date="2021-05-21T17:53:00Z"/>
                <w:rFonts w:ascii="標楷體" w:eastAsia="標楷體" w:hAnsi="標楷體"/>
              </w:rPr>
            </w:pPr>
            <w:del w:id="10380" w:author="阿毛" w:date="2021-05-21T17:53:00Z">
              <w:r w:rsidRPr="00461CA9" w:rsidDel="00CB3FDD">
                <w:rPr>
                  <w:rFonts w:ascii="標楷體" w:eastAsia="標楷體" w:hAnsi="標楷體" w:hint="eastAsia"/>
                </w:rPr>
                <w:delText>撫養父母人數</w:delText>
              </w:r>
            </w:del>
          </w:p>
        </w:tc>
        <w:tc>
          <w:tcPr>
            <w:tcW w:w="624" w:type="pct"/>
          </w:tcPr>
          <w:p w14:paraId="2EB7A4CE" w14:textId="5265A157" w:rsidR="00E24265" w:rsidRPr="00615D4B" w:rsidDel="00CB3FDD" w:rsidRDefault="00E24265" w:rsidP="005F76AD">
            <w:pPr>
              <w:rPr>
                <w:del w:id="10381" w:author="阿毛" w:date="2021-05-21T17:53:00Z"/>
                <w:rFonts w:ascii="標楷體" w:eastAsia="標楷體" w:hAnsi="標楷體"/>
              </w:rPr>
            </w:pPr>
          </w:p>
        </w:tc>
        <w:tc>
          <w:tcPr>
            <w:tcW w:w="624" w:type="pct"/>
          </w:tcPr>
          <w:p w14:paraId="563A51EB" w14:textId="1FEB5F66" w:rsidR="00E24265" w:rsidRPr="00615D4B" w:rsidDel="00CB3FDD" w:rsidRDefault="00E24265" w:rsidP="005F76AD">
            <w:pPr>
              <w:rPr>
                <w:del w:id="10382" w:author="阿毛" w:date="2021-05-21T17:53:00Z"/>
                <w:rFonts w:ascii="標楷體" w:eastAsia="標楷體" w:hAnsi="標楷體"/>
              </w:rPr>
            </w:pPr>
          </w:p>
        </w:tc>
        <w:tc>
          <w:tcPr>
            <w:tcW w:w="537" w:type="pct"/>
          </w:tcPr>
          <w:p w14:paraId="16659178" w14:textId="23B79749" w:rsidR="00E24265" w:rsidRPr="00615D4B" w:rsidDel="00CB3FDD" w:rsidRDefault="00E24265" w:rsidP="005F76AD">
            <w:pPr>
              <w:rPr>
                <w:del w:id="10383" w:author="阿毛" w:date="2021-05-21T17:53:00Z"/>
                <w:rFonts w:ascii="標楷體" w:eastAsia="標楷體" w:hAnsi="標楷體"/>
              </w:rPr>
            </w:pPr>
          </w:p>
        </w:tc>
        <w:tc>
          <w:tcPr>
            <w:tcW w:w="299" w:type="pct"/>
          </w:tcPr>
          <w:p w14:paraId="518A6E0D" w14:textId="55338D15" w:rsidR="00E24265" w:rsidRPr="00615D4B" w:rsidDel="00CB3FDD" w:rsidRDefault="00E24265" w:rsidP="005F76AD">
            <w:pPr>
              <w:rPr>
                <w:del w:id="10384" w:author="阿毛" w:date="2021-05-21T17:53:00Z"/>
                <w:rFonts w:ascii="標楷體" w:eastAsia="標楷體" w:hAnsi="標楷體"/>
              </w:rPr>
            </w:pPr>
          </w:p>
        </w:tc>
        <w:tc>
          <w:tcPr>
            <w:tcW w:w="299" w:type="pct"/>
          </w:tcPr>
          <w:p w14:paraId="46ACD12C" w14:textId="35B835FF" w:rsidR="00E24265" w:rsidRPr="00615D4B" w:rsidDel="00CB3FDD" w:rsidRDefault="00E24265" w:rsidP="005F76AD">
            <w:pPr>
              <w:rPr>
                <w:del w:id="10385" w:author="阿毛" w:date="2021-05-21T17:53:00Z"/>
                <w:rFonts w:ascii="標楷體" w:eastAsia="標楷體" w:hAnsi="標楷體"/>
              </w:rPr>
            </w:pPr>
          </w:p>
        </w:tc>
        <w:tc>
          <w:tcPr>
            <w:tcW w:w="1643" w:type="pct"/>
          </w:tcPr>
          <w:p w14:paraId="6EE166C3" w14:textId="76FC4988" w:rsidR="00E24265" w:rsidRPr="00615D4B" w:rsidDel="00CB3FDD" w:rsidRDefault="00E24265" w:rsidP="005F76AD">
            <w:pPr>
              <w:rPr>
                <w:del w:id="10386" w:author="阿毛" w:date="2021-05-21T17:53:00Z"/>
                <w:rFonts w:ascii="標楷體" w:eastAsia="標楷體" w:hAnsi="標楷體"/>
              </w:rPr>
            </w:pPr>
          </w:p>
        </w:tc>
      </w:tr>
      <w:tr w:rsidR="00E24265" w:rsidRPr="00615D4B" w:rsidDel="00CB3FDD" w14:paraId="584CFFFA" w14:textId="75FCDC5A" w:rsidTr="005F76AD">
        <w:trPr>
          <w:trHeight w:val="291"/>
          <w:jc w:val="center"/>
          <w:del w:id="10387" w:author="阿毛" w:date="2021-05-21T17:53:00Z"/>
        </w:trPr>
        <w:tc>
          <w:tcPr>
            <w:tcW w:w="219" w:type="pct"/>
          </w:tcPr>
          <w:p w14:paraId="4F5E9FF4" w14:textId="0CF5BF42" w:rsidR="00E24265" w:rsidRPr="00D6003A" w:rsidDel="00CB3FDD" w:rsidRDefault="00E24265" w:rsidP="005F76AD">
            <w:pPr>
              <w:pStyle w:val="af9"/>
              <w:numPr>
                <w:ilvl w:val="0"/>
                <w:numId w:val="34"/>
              </w:numPr>
              <w:ind w:leftChars="0"/>
              <w:rPr>
                <w:del w:id="10388" w:author="阿毛" w:date="2021-05-21T17:53:00Z"/>
                <w:rFonts w:ascii="標楷體" w:eastAsia="標楷體" w:hAnsi="標楷體"/>
              </w:rPr>
            </w:pPr>
          </w:p>
        </w:tc>
        <w:tc>
          <w:tcPr>
            <w:tcW w:w="756" w:type="pct"/>
          </w:tcPr>
          <w:p w14:paraId="7C2B2336" w14:textId="66C1BC2F" w:rsidR="00E24265" w:rsidRPr="00615D4B" w:rsidDel="00CB3FDD" w:rsidRDefault="00E24265" w:rsidP="005F76AD">
            <w:pPr>
              <w:rPr>
                <w:del w:id="10389" w:author="阿毛" w:date="2021-05-21T17:53:00Z"/>
                <w:rFonts w:ascii="標楷體" w:eastAsia="標楷體" w:hAnsi="標楷體"/>
              </w:rPr>
            </w:pPr>
            <w:del w:id="10390" w:author="阿毛" w:date="2021-05-21T17:53:00Z">
              <w:r w:rsidRPr="00461CA9" w:rsidDel="00CB3FDD">
                <w:rPr>
                  <w:rFonts w:ascii="標楷體" w:eastAsia="標楷體" w:hAnsi="標楷體" w:hint="eastAsia"/>
                </w:rPr>
                <w:delText>撫養父母責任比率</w:delText>
              </w:r>
            </w:del>
          </w:p>
        </w:tc>
        <w:tc>
          <w:tcPr>
            <w:tcW w:w="624" w:type="pct"/>
          </w:tcPr>
          <w:p w14:paraId="1DF2CB13" w14:textId="315D46DE" w:rsidR="00E24265" w:rsidRPr="00615D4B" w:rsidDel="00CB3FDD" w:rsidRDefault="00E24265" w:rsidP="005F76AD">
            <w:pPr>
              <w:rPr>
                <w:del w:id="10391" w:author="阿毛" w:date="2021-05-21T17:53:00Z"/>
                <w:rFonts w:ascii="標楷體" w:eastAsia="標楷體" w:hAnsi="標楷體"/>
              </w:rPr>
            </w:pPr>
          </w:p>
        </w:tc>
        <w:tc>
          <w:tcPr>
            <w:tcW w:w="624" w:type="pct"/>
          </w:tcPr>
          <w:p w14:paraId="06656682" w14:textId="62748CC9" w:rsidR="00E24265" w:rsidRPr="00615D4B" w:rsidDel="00CB3FDD" w:rsidRDefault="00E24265" w:rsidP="005F76AD">
            <w:pPr>
              <w:rPr>
                <w:del w:id="10392" w:author="阿毛" w:date="2021-05-21T17:53:00Z"/>
                <w:rFonts w:ascii="標楷體" w:eastAsia="標楷體" w:hAnsi="標楷體"/>
              </w:rPr>
            </w:pPr>
          </w:p>
        </w:tc>
        <w:tc>
          <w:tcPr>
            <w:tcW w:w="537" w:type="pct"/>
          </w:tcPr>
          <w:p w14:paraId="7B1A2B17" w14:textId="2C49E891" w:rsidR="00E24265" w:rsidRPr="00615D4B" w:rsidDel="00CB3FDD" w:rsidRDefault="00E24265" w:rsidP="005F76AD">
            <w:pPr>
              <w:rPr>
                <w:del w:id="10393" w:author="阿毛" w:date="2021-05-21T17:53:00Z"/>
                <w:rFonts w:ascii="標楷體" w:eastAsia="標楷體" w:hAnsi="標楷體"/>
              </w:rPr>
            </w:pPr>
          </w:p>
        </w:tc>
        <w:tc>
          <w:tcPr>
            <w:tcW w:w="299" w:type="pct"/>
          </w:tcPr>
          <w:p w14:paraId="35F41574" w14:textId="2A6BCB95" w:rsidR="00E24265" w:rsidRPr="00615D4B" w:rsidDel="00CB3FDD" w:rsidRDefault="00E24265" w:rsidP="005F76AD">
            <w:pPr>
              <w:rPr>
                <w:del w:id="10394" w:author="阿毛" w:date="2021-05-21T17:53:00Z"/>
                <w:rFonts w:ascii="標楷體" w:eastAsia="標楷體" w:hAnsi="標楷體"/>
              </w:rPr>
            </w:pPr>
          </w:p>
        </w:tc>
        <w:tc>
          <w:tcPr>
            <w:tcW w:w="299" w:type="pct"/>
          </w:tcPr>
          <w:p w14:paraId="6FE7E5F8" w14:textId="046DE2DB" w:rsidR="00E24265" w:rsidRPr="00615D4B" w:rsidDel="00CB3FDD" w:rsidRDefault="00E24265" w:rsidP="005F76AD">
            <w:pPr>
              <w:rPr>
                <w:del w:id="10395" w:author="阿毛" w:date="2021-05-21T17:53:00Z"/>
                <w:rFonts w:ascii="標楷體" w:eastAsia="標楷體" w:hAnsi="標楷體"/>
              </w:rPr>
            </w:pPr>
          </w:p>
        </w:tc>
        <w:tc>
          <w:tcPr>
            <w:tcW w:w="1643" w:type="pct"/>
          </w:tcPr>
          <w:p w14:paraId="2E6E4B56" w14:textId="06A4A93A" w:rsidR="00E24265" w:rsidRPr="00615D4B" w:rsidDel="00CB3FDD" w:rsidRDefault="00E24265" w:rsidP="005F76AD">
            <w:pPr>
              <w:rPr>
                <w:del w:id="10396" w:author="阿毛" w:date="2021-05-21T17:53:00Z"/>
                <w:rFonts w:ascii="標楷體" w:eastAsia="標楷體" w:hAnsi="標楷體"/>
              </w:rPr>
            </w:pPr>
          </w:p>
        </w:tc>
      </w:tr>
      <w:tr w:rsidR="00E24265" w:rsidRPr="00615D4B" w:rsidDel="00CB3FDD" w14:paraId="5BAE6BA7" w14:textId="7924451E" w:rsidTr="005F76AD">
        <w:trPr>
          <w:trHeight w:val="291"/>
          <w:jc w:val="center"/>
          <w:del w:id="10397" w:author="阿毛" w:date="2021-05-21T17:53:00Z"/>
        </w:trPr>
        <w:tc>
          <w:tcPr>
            <w:tcW w:w="219" w:type="pct"/>
          </w:tcPr>
          <w:p w14:paraId="1D04FC94" w14:textId="009E5113" w:rsidR="00E24265" w:rsidRPr="00D6003A" w:rsidDel="00CB3FDD" w:rsidRDefault="00E24265" w:rsidP="005F76AD">
            <w:pPr>
              <w:pStyle w:val="af9"/>
              <w:numPr>
                <w:ilvl w:val="0"/>
                <w:numId w:val="34"/>
              </w:numPr>
              <w:ind w:leftChars="0"/>
              <w:rPr>
                <w:del w:id="10398" w:author="阿毛" w:date="2021-05-21T17:53:00Z"/>
                <w:rFonts w:ascii="標楷體" w:eastAsia="標楷體" w:hAnsi="標楷體"/>
              </w:rPr>
            </w:pPr>
          </w:p>
        </w:tc>
        <w:tc>
          <w:tcPr>
            <w:tcW w:w="756" w:type="pct"/>
          </w:tcPr>
          <w:p w14:paraId="635A7CAD" w14:textId="0BCC0E1B" w:rsidR="00E24265" w:rsidRPr="00615D4B" w:rsidDel="00CB3FDD" w:rsidRDefault="00E24265" w:rsidP="005F76AD">
            <w:pPr>
              <w:rPr>
                <w:del w:id="10399" w:author="阿毛" w:date="2021-05-21T17:53:00Z"/>
                <w:rFonts w:ascii="標楷體" w:eastAsia="標楷體" w:hAnsi="標楷體"/>
              </w:rPr>
            </w:pPr>
            <w:del w:id="10400" w:author="阿毛" w:date="2021-05-21T17:53:00Z">
              <w:r w:rsidRPr="00461CA9" w:rsidDel="00CB3FDD">
                <w:rPr>
                  <w:rFonts w:ascii="標楷體" w:eastAsia="標楷體" w:hAnsi="標楷體" w:hint="eastAsia"/>
                </w:rPr>
                <w:delText>其他法定撫養人數</w:delText>
              </w:r>
            </w:del>
          </w:p>
        </w:tc>
        <w:tc>
          <w:tcPr>
            <w:tcW w:w="624" w:type="pct"/>
          </w:tcPr>
          <w:p w14:paraId="216DDA8E" w14:textId="2E45CCF8" w:rsidR="00E24265" w:rsidRPr="00615D4B" w:rsidDel="00CB3FDD" w:rsidRDefault="00E24265" w:rsidP="005F76AD">
            <w:pPr>
              <w:rPr>
                <w:del w:id="10401" w:author="阿毛" w:date="2021-05-21T17:53:00Z"/>
                <w:rFonts w:ascii="標楷體" w:eastAsia="標楷體" w:hAnsi="標楷體"/>
              </w:rPr>
            </w:pPr>
          </w:p>
        </w:tc>
        <w:tc>
          <w:tcPr>
            <w:tcW w:w="624" w:type="pct"/>
          </w:tcPr>
          <w:p w14:paraId="0E664E09" w14:textId="46D5118C" w:rsidR="00E24265" w:rsidRPr="00615D4B" w:rsidDel="00CB3FDD" w:rsidRDefault="00E24265" w:rsidP="005F76AD">
            <w:pPr>
              <w:rPr>
                <w:del w:id="10402" w:author="阿毛" w:date="2021-05-21T17:53:00Z"/>
                <w:rFonts w:ascii="標楷體" w:eastAsia="標楷體" w:hAnsi="標楷體"/>
              </w:rPr>
            </w:pPr>
          </w:p>
        </w:tc>
        <w:tc>
          <w:tcPr>
            <w:tcW w:w="537" w:type="pct"/>
          </w:tcPr>
          <w:p w14:paraId="05CC5796" w14:textId="770EFE53" w:rsidR="00E24265" w:rsidRPr="00615D4B" w:rsidDel="00CB3FDD" w:rsidRDefault="00E24265" w:rsidP="005F76AD">
            <w:pPr>
              <w:rPr>
                <w:del w:id="10403" w:author="阿毛" w:date="2021-05-21T17:53:00Z"/>
                <w:rFonts w:ascii="標楷體" w:eastAsia="標楷體" w:hAnsi="標楷體"/>
              </w:rPr>
            </w:pPr>
          </w:p>
        </w:tc>
        <w:tc>
          <w:tcPr>
            <w:tcW w:w="299" w:type="pct"/>
          </w:tcPr>
          <w:p w14:paraId="0B48BE55" w14:textId="153FA786" w:rsidR="00E24265" w:rsidRPr="00615D4B" w:rsidDel="00CB3FDD" w:rsidRDefault="00E24265" w:rsidP="005F76AD">
            <w:pPr>
              <w:rPr>
                <w:del w:id="10404" w:author="阿毛" w:date="2021-05-21T17:53:00Z"/>
                <w:rFonts w:ascii="標楷體" w:eastAsia="標楷體" w:hAnsi="標楷體"/>
              </w:rPr>
            </w:pPr>
          </w:p>
        </w:tc>
        <w:tc>
          <w:tcPr>
            <w:tcW w:w="299" w:type="pct"/>
          </w:tcPr>
          <w:p w14:paraId="00BA7622" w14:textId="460A6C69" w:rsidR="00E24265" w:rsidRPr="00615D4B" w:rsidDel="00CB3FDD" w:rsidRDefault="00E24265" w:rsidP="005F76AD">
            <w:pPr>
              <w:rPr>
                <w:del w:id="10405" w:author="阿毛" w:date="2021-05-21T17:53:00Z"/>
                <w:rFonts w:ascii="標楷體" w:eastAsia="標楷體" w:hAnsi="標楷體"/>
              </w:rPr>
            </w:pPr>
          </w:p>
        </w:tc>
        <w:tc>
          <w:tcPr>
            <w:tcW w:w="1643" w:type="pct"/>
          </w:tcPr>
          <w:p w14:paraId="0C52B31F" w14:textId="18EDE2D8" w:rsidR="00E24265" w:rsidRPr="00615D4B" w:rsidDel="00CB3FDD" w:rsidRDefault="00E24265" w:rsidP="005F76AD">
            <w:pPr>
              <w:rPr>
                <w:del w:id="10406" w:author="阿毛" w:date="2021-05-21T17:53:00Z"/>
                <w:rFonts w:ascii="標楷體" w:eastAsia="標楷體" w:hAnsi="標楷體"/>
              </w:rPr>
            </w:pPr>
          </w:p>
        </w:tc>
      </w:tr>
      <w:tr w:rsidR="00E24265" w:rsidRPr="00615D4B" w:rsidDel="00CB3FDD" w14:paraId="41B9EBFB" w14:textId="670E51C0" w:rsidTr="005F76AD">
        <w:trPr>
          <w:trHeight w:val="291"/>
          <w:jc w:val="center"/>
          <w:del w:id="10407" w:author="阿毛" w:date="2021-05-21T17:53:00Z"/>
        </w:trPr>
        <w:tc>
          <w:tcPr>
            <w:tcW w:w="219" w:type="pct"/>
          </w:tcPr>
          <w:p w14:paraId="4D64BE45" w14:textId="7F7C8921" w:rsidR="00E24265" w:rsidRPr="00D6003A" w:rsidDel="00CB3FDD" w:rsidRDefault="00E24265" w:rsidP="005F76AD">
            <w:pPr>
              <w:pStyle w:val="af9"/>
              <w:numPr>
                <w:ilvl w:val="0"/>
                <w:numId w:val="34"/>
              </w:numPr>
              <w:ind w:leftChars="0"/>
              <w:rPr>
                <w:del w:id="10408" w:author="阿毛" w:date="2021-05-21T17:53:00Z"/>
                <w:rFonts w:ascii="標楷體" w:eastAsia="標楷體" w:hAnsi="標楷體"/>
              </w:rPr>
            </w:pPr>
          </w:p>
        </w:tc>
        <w:tc>
          <w:tcPr>
            <w:tcW w:w="756" w:type="pct"/>
          </w:tcPr>
          <w:p w14:paraId="2CE44212" w14:textId="5ADC2B45" w:rsidR="00E24265" w:rsidRPr="00615D4B" w:rsidDel="00CB3FDD" w:rsidRDefault="00E24265" w:rsidP="005F76AD">
            <w:pPr>
              <w:rPr>
                <w:del w:id="10409" w:author="阿毛" w:date="2021-05-21T17:53:00Z"/>
                <w:rFonts w:ascii="標楷體" w:eastAsia="標楷體" w:hAnsi="標楷體"/>
              </w:rPr>
            </w:pPr>
            <w:del w:id="10410" w:author="阿毛" w:date="2021-05-21T17:53:00Z">
              <w:r w:rsidRPr="00461CA9" w:rsidDel="00CB3FDD">
                <w:rPr>
                  <w:rFonts w:ascii="標楷體" w:eastAsia="標楷體" w:hAnsi="標楷體" w:hint="eastAsia"/>
                </w:rPr>
                <w:delText>其他法定撫養人之責任比率</w:delText>
              </w:r>
            </w:del>
          </w:p>
        </w:tc>
        <w:tc>
          <w:tcPr>
            <w:tcW w:w="624" w:type="pct"/>
          </w:tcPr>
          <w:p w14:paraId="4BC780AF" w14:textId="4B74ECE7" w:rsidR="00E24265" w:rsidRPr="00615D4B" w:rsidDel="00CB3FDD" w:rsidRDefault="00E24265" w:rsidP="005F76AD">
            <w:pPr>
              <w:rPr>
                <w:del w:id="10411" w:author="阿毛" w:date="2021-05-21T17:53:00Z"/>
                <w:rFonts w:ascii="標楷體" w:eastAsia="標楷體" w:hAnsi="標楷體"/>
              </w:rPr>
            </w:pPr>
          </w:p>
        </w:tc>
        <w:tc>
          <w:tcPr>
            <w:tcW w:w="624" w:type="pct"/>
          </w:tcPr>
          <w:p w14:paraId="3FA092BD" w14:textId="5FB136E7" w:rsidR="00E24265" w:rsidRPr="00615D4B" w:rsidDel="00CB3FDD" w:rsidRDefault="00E24265" w:rsidP="005F76AD">
            <w:pPr>
              <w:rPr>
                <w:del w:id="10412" w:author="阿毛" w:date="2021-05-21T17:53:00Z"/>
                <w:rFonts w:ascii="標楷體" w:eastAsia="標楷體" w:hAnsi="標楷體"/>
              </w:rPr>
            </w:pPr>
          </w:p>
        </w:tc>
        <w:tc>
          <w:tcPr>
            <w:tcW w:w="537" w:type="pct"/>
          </w:tcPr>
          <w:p w14:paraId="0E2A3C59" w14:textId="2C9425B8" w:rsidR="00E24265" w:rsidRPr="00615D4B" w:rsidDel="00CB3FDD" w:rsidRDefault="00E24265" w:rsidP="005F76AD">
            <w:pPr>
              <w:rPr>
                <w:del w:id="10413" w:author="阿毛" w:date="2021-05-21T17:53:00Z"/>
                <w:rFonts w:ascii="標楷體" w:eastAsia="標楷體" w:hAnsi="標楷體"/>
              </w:rPr>
            </w:pPr>
          </w:p>
        </w:tc>
        <w:tc>
          <w:tcPr>
            <w:tcW w:w="299" w:type="pct"/>
          </w:tcPr>
          <w:p w14:paraId="0559D417" w14:textId="4A77C99A" w:rsidR="00E24265" w:rsidRPr="00615D4B" w:rsidDel="00CB3FDD" w:rsidRDefault="00E24265" w:rsidP="005F76AD">
            <w:pPr>
              <w:rPr>
                <w:del w:id="10414" w:author="阿毛" w:date="2021-05-21T17:53:00Z"/>
                <w:rFonts w:ascii="標楷體" w:eastAsia="標楷體" w:hAnsi="標楷體"/>
              </w:rPr>
            </w:pPr>
          </w:p>
        </w:tc>
        <w:tc>
          <w:tcPr>
            <w:tcW w:w="299" w:type="pct"/>
          </w:tcPr>
          <w:p w14:paraId="622A1AD8" w14:textId="707DF6E7" w:rsidR="00E24265" w:rsidRPr="00615D4B" w:rsidDel="00CB3FDD" w:rsidRDefault="00E24265" w:rsidP="005F76AD">
            <w:pPr>
              <w:rPr>
                <w:del w:id="10415" w:author="阿毛" w:date="2021-05-21T17:53:00Z"/>
                <w:rFonts w:ascii="標楷體" w:eastAsia="標楷體" w:hAnsi="標楷體"/>
              </w:rPr>
            </w:pPr>
          </w:p>
        </w:tc>
        <w:tc>
          <w:tcPr>
            <w:tcW w:w="1643" w:type="pct"/>
          </w:tcPr>
          <w:p w14:paraId="0454BBEB" w14:textId="2B75F394" w:rsidR="00E24265" w:rsidRPr="00615D4B" w:rsidDel="00CB3FDD" w:rsidRDefault="00E24265" w:rsidP="005F76AD">
            <w:pPr>
              <w:rPr>
                <w:del w:id="10416" w:author="阿毛" w:date="2021-05-21T17:53:00Z"/>
                <w:rFonts w:ascii="標楷體" w:eastAsia="標楷體" w:hAnsi="標楷體"/>
              </w:rPr>
            </w:pPr>
          </w:p>
        </w:tc>
      </w:tr>
      <w:tr w:rsidR="00E24265" w:rsidRPr="00615D4B" w:rsidDel="00CB3FDD" w14:paraId="1510D6AF" w14:textId="20DF93E0" w:rsidTr="005F76AD">
        <w:trPr>
          <w:trHeight w:val="291"/>
          <w:jc w:val="center"/>
          <w:del w:id="10417" w:author="阿毛" w:date="2021-05-21T17:53:00Z"/>
        </w:trPr>
        <w:tc>
          <w:tcPr>
            <w:tcW w:w="219" w:type="pct"/>
          </w:tcPr>
          <w:p w14:paraId="149ECC36" w14:textId="2B631C8D" w:rsidR="00E24265" w:rsidRPr="00D6003A" w:rsidDel="00CB3FDD" w:rsidRDefault="00E24265" w:rsidP="005F76AD">
            <w:pPr>
              <w:pStyle w:val="af9"/>
              <w:numPr>
                <w:ilvl w:val="0"/>
                <w:numId w:val="34"/>
              </w:numPr>
              <w:ind w:leftChars="0"/>
              <w:rPr>
                <w:del w:id="10418" w:author="阿毛" w:date="2021-05-21T17:53:00Z"/>
                <w:rFonts w:ascii="標楷體" w:eastAsia="標楷體" w:hAnsi="標楷體"/>
              </w:rPr>
            </w:pPr>
          </w:p>
        </w:tc>
        <w:tc>
          <w:tcPr>
            <w:tcW w:w="756" w:type="pct"/>
          </w:tcPr>
          <w:p w14:paraId="2B0CE6CB" w14:textId="1F240525" w:rsidR="00E24265" w:rsidRPr="00615D4B" w:rsidDel="00CB3FDD" w:rsidRDefault="00E24265" w:rsidP="005F76AD">
            <w:pPr>
              <w:rPr>
                <w:del w:id="10419" w:author="阿毛" w:date="2021-05-21T17:53:00Z"/>
                <w:rFonts w:ascii="標楷體" w:eastAsia="標楷體" w:hAnsi="標楷體"/>
              </w:rPr>
            </w:pPr>
            <w:del w:id="10420" w:author="阿毛" w:date="2021-05-21T17:53:00Z">
              <w:r w:rsidRPr="00461CA9" w:rsidDel="00CB3FDD">
                <w:rPr>
                  <w:rFonts w:ascii="標楷體" w:eastAsia="標楷體" w:hAnsi="標楷體" w:hint="eastAsia"/>
                </w:rPr>
                <w:delText>屬二階段還款方案之階段註記</w:delText>
              </w:r>
            </w:del>
          </w:p>
        </w:tc>
        <w:tc>
          <w:tcPr>
            <w:tcW w:w="624" w:type="pct"/>
          </w:tcPr>
          <w:p w14:paraId="28FED5E9" w14:textId="43E62DBD" w:rsidR="00E24265" w:rsidRPr="00615D4B" w:rsidDel="00CB3FDD" w:rsidRDefault="00E24265" w:rsidP="005F76AD">
            <w:pPr>
              <w:rPr>
                <w:del w:id="10421" w:author="阿毛" w:date="2021-05-21T17:53:00Z"/>
                <w:rFonts w:ascii="標楷體" w:eastAsia="標楷體" w:hAnsi="標楷體"/>
              </w:rPr>
            </w:pPr>
          </w:p>
        </w:tc>
        <w:tc>
          <w:tcPr>
            <w:tcW w:w="624" w:type="pct"/>
          </w:tcPr>
          <w:p w14:paraId="53610F27" w14:textId="70758892" w:rsidR="00E24265" w:rsidRPr="00615D4B" w:rsidDel="00CB3FDD" w:rsidRDefault="00E24265" w:rsidP="005F76AD">
            <w:pPr>
              <w:rPr>
                <w:del w:id="10422" w:author="阿毛" w:date="2021-05-21T17:53:00Z"/>
                <w:rFonts w:ascii="標楷體" w:eastAsia="標楷體" w:hAnsi="標楷體"/>
              </w:rPr>
            </w:pPr>
          </w:p>
        </w:tc>
        <w:tc>
          <w:tcPr>
            <w:tcW w:w="537" w:type="pct"/>
          </w:tcPr>
          <w:p w14:paraId="4D8F3E42" w14:textId="68052BDE" w:rsidR="00E24265" w:rsidRPr="00615D4B" w:rsidDel="00CB3FDD" w:rsidRDefault="00E24265" w:rsidP="005F76AD">
            <w:pPr>
              <w:rPr>
                <w:del w:id="10423" w:author="阿毛" w:date="2021-05-21T17:53:00Z"/>
                <w:rFonts w:ascii="標楷體" w:eastAsia="標楷體" w:hAnsi="標楷體"/>
              </w:rPr>
            </w:pPr>
          </w:p>
        </w:tc>
        <w:tc>
          <w:tcPr>
            <w:tcW w:w="299" w:type="pct"/>
          </w:tcPr>
          <w:p w14:paraId="0B5443D2" w14:textId="2970D3F8" w:rsidR="00E24265" w:rsidRPr="00615D4B" w:rsidDel="00CB3FDD" w:rsidRDefault="00E24265" w:rsidP="005F76AD">
            <w:pPr>
              <w:rPr>
                <w:del w:id="10424" w:author="阿毛" w:date="2021-05-21T17:53:00Z"/>
                <w:rFonts w:ascii="標楷體" w:eastAsia="標楷體" w:hAnsi="標楷體"/>
              </w:rPr>
            </w:pPr>
          </w:p>
        </w:tc>
        <w:tc>
          <w:tcPr>
            <w:tcW w:w="299" w:type="pct"/>
          </w:tcPr>
          <w:p w14:paraId="3ABA7A99" w14:textId="68808F48" w:rsidR="00E24265" w:rsidRPr="00615D4B" w:rsidDel="00CB3FDD" w:rsidRDefault="00E24265" w:rsidP="005F76AD">
            <w:pPr>
              <w:rPr>
                <w:del w:id="10425" w:author="阿毛" w:date="2021-05-21T17:53:00Z"/>
                <w:rFonts w:ascii="標楷體" w:eastAsia="標楷體" w:hAnsi="標楷體"/>
              </w:rPr>
            </w:pPr>
          </w:p>
        </w:tc>
        <w:tc>
          <w:tcPr>
            <w:tcW w:w="1643" w:type="pct"/>
          </w:tcPr>
          <w:p w14:paraId="1EFE18F9" w14:textId="2705B438" w:rsidR="00E24265" w:rsidRPr="00615D4B" w:rsidDel="00CB3FDD" w:rsidRDefault="00E24265" w:rsidP="005F76AD">
            <w:pPr>
              <w:rPr>
                <w:del w:id="10426" w:author="阿毛" w:date="2021-05-21T17:53:00Z"/>
                <w:rFonts w:ascii="標楷體" w:eastAsia="標楷體" w:hAnsi="標楷體"/>
              </w:rPr>
            </w:pPr>
          </w:p>
        </w:tc>
      </w:tr>
      <w:tr w:rsidR="00E24265" w:rsidRPr="00615D4B" w:rsidDel="00CB3FDD" w14:paraId="25E92619" w14:textId="332E6ED5" w:rsidTr="005F76AD">
        <w:trPr>
          <w:trHeight w:val="291"/>
          <w:jc w:val="center"/>
          <w:del w:id="10427" w:author="阿毛" w:date="2021-05-21T17:53:00Z"/>
        </w:trPr>
        <w:tc>
          <w:tcPr>
            <w:tcW w:w="219" w:type="pct"/>
          </w:tcPr>
          <w:p w14:paraId="4208C354" w14:textId="3C38AF73" w:rsidR="00E24265" w:rsidRPr="00D6003A" w:rsidDel="00CB3FDD" w:rsidRDefault="00E24265" w:rsidP="005F76AD">
            <w:pPr>
              <w:pStyle w:val="af9"/>
              <w:numPr>
                <w:ilvl w:val="0"/>
                <w:numId w:val="34"/>
              </w:numPr>
              <w:ind w:leftChars="0"/>
              <w:rPr>
                <w:del w:id="10428" w:author="阿毛" w:date="2021-05-21T17:53:00Z"/>
                <w:rFonts w:ascii="標楷體" w:eastAsia="標楷體" w:hAnsi="標楷體"/>
              </w:rPr>
            </w:pPr>
          </w:p>
        </w:tc>
        <w:tc>
          <w:tcPr>
            <w:tcW w:w="756" w:type="pct"/>
          </w:tcPr>
          <w:p w14:paraId="653A397E" w14:textId="1C0D47CB" w:rsidR="00E24265" w:rsidRPr="00615D4B" w:rsidDel="00CB3FDD" w:rsidRDefault="00E24265" w:rsidP="005F76AD">
            <w:pPr>
              <w:rPr>
                <w:del w:id="10429" w:author="阿毛" w:date="2021-05-21T17:53:00Z"/>
                <w:rFonts w:ascii="標楷體" w:eastAsia="標楷體" w:hAnsi="標楷體"/>
              </w:rPr>
            </w:pPr>
            <w:del w:id="10430" w:author="阿毛" w:date="2021-05-21T17:53:00Z">
              <w:r w:rsidRPr="00461CA9" w:rsidDel="00CB3FDD">
                <w:rPr>
                  <w:rFonts w:ascii="標楷體" w:eastAsia="標楷體" w:hAnsi="標楷體" w:hint="eastAsia"/>
                </w:rPr>
                <w:delText>第一階段最後一期應繳金額</w:delText>
              </w:r>
            </w:del>
          </w:p>
        </w:tc>
        <w:tc>
          <w:tcPr>
            <w:tcW w:w="624" w:type="pct"/>
          </w:tcPr>
          <w:p w14:paraId="05BC77A9" w14:textId="4487F097" w:rsidR="00E24265" w:rsidRPr="00615D4B" w:rsidDel="00CB3FDD" w:rsidRDefault="00E24265" w:rsidP="005F76AD">
            <w:pPr>
              <w:rPr>
                <w:del w:id="10431" w:author="阿毛" w:date="2021-05-21T17:53:00Z"/>
                <w:rFonts w:ascii="標楷體" w:eastAsia="標楷體" w:hAnsi="標楷體"/>
              </w:rPr>
            </w:pPr>
          </w:p>
        </w:tc>
        <w:tc>
          <w:tcPr>
            <w:tcW w:w="624" w:type="pct"/>
          </w:tcPr>
          <w:p w14:paraId="2A473C8D" w14:textId="2E25B363" w:rsidR="00E24265" w:rsidRPr="00615D4B" w:rsidDel="00CB3FDD" w:rsidRDefault="00E24265" w:rsidP="005F76AD">
            <w:pPr>
              <w:rPr>
                <w:del w:id="10432" w:author="阿毛" w:date="2021-05-21T17:53:00Z"/>
                <w:rFonts w:ascii="標楷體" w:eastAsia="標楷體" w:hAnsi="標楷體"/>
              </w:rPr>
            </w:pPr>
          </w:p>
        </w:tc>
        <w:tc>
          <w:tcPr>
            <w:tcW w:w="537" w:type="pct"/>
          </w:tcPr>
          <w:p w14:paraId="09EAC2DF" w14:textId="775FB155" w:rsidR="00E24265" w:rsidRPr="00615D4B" w:rsidDel="00CB3FDD" w:rsidRDefault="00E24265" w:rsidP="005F76AD">
            <w:pPr>
              <w:rPr>
                <w:del w:id="10433" w:author="阿毛" w:date="2021-05-21T17:53:00Z"/>
                <w:rFonts w:ascii="標楷體" w:eastAsia="標楷體" w:hAnsi="標楷體"/>
              </w:rPr>
            </w:pPr>
          </w:p>
        </w:tc>
        <w:tc>
          <w:tcPr>
            <w:tcW w:w="299" w:type="pct"/>
          </w:tcPr>
          <w:p w14:paraId="0E4289BB" w14:textId="2D22F7F3" w:rsidR="00E24265" w:rsidRPr="00615D4B" w:rsidDel="00CB3FDD" w:rsidRDefault="00E24265" w:rsidP="005F76AD">
            <w:pPr>
              <w:rPr>
                <w:del w:id="10434" w:author="阿毛" w:date="2021-05-21T17:53:00Z"/>
                <w:rFonts w:ascii="標楷體" w:eastAsia="標楷體" w:hAnsi="標楷體"/>
              </w:rPr>
            </w:pPr>
          </w:p>
        </w:tc>
        <w:tc>
          <w:tcPr>
            <w:tcW w:w="299" w:type="pct"/>
          </w:tcPr>
          <w:p w14:paraId="29AA7E90" w14:textId="318EF8AC" w:rsidR="00E24265" w:rsidRPr="00615D4B" w:rsidDel="00CB3FDD" w:rsidRDefault="00E24265" w:rsidP="005F76AD">
            <w:pPr>
              <w:rPr>
                <w:del w:id="10435" w:author="阿毛" w:date="2021-05-21T17:53:00Z"/>
                <w:rFonts w:ascii="標楷體" w:eastAsia="標楷體" w:hAnsi="標楷體"/>
              </w:rPr>
            </w:pPr>
          </w:p>
        </w:tc>
        <w:tc>
          <w:tcPr>
            <w:tcW w:w="1643" w:type="pct"/>
          </w:tcPr>
          <w:p w14:paraId="0CC61390" w14:textId="54E6BEB1" w:rsidR="00E24265" w:rsidRPr="00615D4B" w:rsidDel="00CB3FDD" w:rsidRDefault="00E24265" w:rsidP="005F76AD">
            <w:pPr>
              <w:rPr>
                <w:del w:id="10436" w:author="阿毛" w:date="2021-05-21T17:53:00Z"/>
                <w:rFonts w:ascii="標楷體" w:eastAsia="標楷體" w:hAnsi="標楷體"/>
              </w:rPr>
            </w:pPr>
          </w:p>
        </w:tc>
      </w:tr>
      <w:tr w:rsidR="00E24265" w:rsidRPr="00615D4B" w:rsidDel="00CB3FDD" w14:paraId="50F90A19" w14:textId="52A9F338" w:rsidTr="005F76AD">
        <w:trPr>
          <w:trHeight w:val="291"/>
          <w:jc w:val="center"/>
          <w:del w:id="10437" w:author="阿毛" w:date="2021-05-21T17:53:00Z"/>
        </w:trPr>
        <w:tc>
          <w:tcPr>
            <w:tcW w:w="219" w:type="pct"/>
          </w:tcPr>
          <w:p w14:paraId="7C675C0E" w14:textId="175EB5C0" w:rsidR="00E24265" w:rsidRPr="00D6003A" w:rsidDel="00CB3FDD" w:rsidRDefault="00E24265" w:rsidP="005F76AD">
            <w:pPr>
              <w:pStyle w:val="af9"/>
              <w:numPr>
                <w:ilvl w:val="0"/>
                <w:numId w:val="34"/>
              </w:numPr>
              <w:ind w:leftChars="0"/>
              <w:rPr>
                <w:del w:id="10438" w:author="阿毛" w:date="2021-05-21T17:53:00Z"/>
                <w:rFonts w:ascii="標楷體" w:eastAsia="標楷體" w:hAnsi="標楷體"/>
              </w:rPr>
            </w:pPr>
          </w:p>
        </w:tc>
        <w:tc>
          <w:tcPr>
            <w:tcW w:w="756" w:type="pct"/>
          </w:tcPr>
          <w:p w14:paraId="24437029" w14:textId="7421B1D2" w:rsidR="00E24265" w:rsidRPr="00615D4B" w:rsidDel="00CB3FDD" w:rsidRDefault="00E24265" w:rsidP="005F76AD">
            <w:pPr>
              <w:rPr>
                <w:del w:id="10439" w:author="阿毛" w:date="2021-05-21T17:53:00Z"/>
                <w:rFonts w:ascii="標楷體" w:eastAsia="標楷體" w:hAnsi="標楷體"/>
              </w:rPr>
            </w:pPr>
            <w:del w:id="10440" w:author="阿毛" w:date="2021-05-21T17:53:00Z">
              <w:r w:rsidRPr="00461CA9" w:rsidDel="00CB3FDD">
                <w:rPr>
                  <w:rFonts w:ascii="標楷體" w:eastAsia="標楷體" w:hAnsi="標楷體" w:hint="eastAsia"/>
                </w:rPr>
                <w:delText>第二階段期數</w:delText>
              </w:r>
            </w:del>
          </w:p>
        </w:tc>
        <w:tc>
          <w:tcPr>
            <w:tcW w:w="624" w:type="pct"/>
          </w:tcPr>
          <w:p w14:paraId="4A329E19" w14:textId="4BAFC4E4" w:rsidR="00E24265" w:rsidRPr="00615D4B" w:rsidDel="00CB3FDD" w:rsidRDefault="00E24265" w:rsidP="005F76AD">
            <w:pPr>
              <w:rPr>
                <w:del w:id="10441" w:author="阿毛" w:date="2021-05-21T17:53:00Z"/>
                <w:rFonts w:ascii="標楷體" w:eastAsia="標楷體" w:hAnsi="標楷體"/>
              </w:rPr>
            </w:pPr>
          </w:p>
        </w:tc>
        <w:tc>
          <w:tcPr>
            <w:tcW w:w="624" w:type="pct"/>
          </w:tcPr>
          <w:p w14:paraId="12E810AF" w14:textId="3121458E" w:rsidR="00E24265" w:rsidRPr="00615D4B" w:rsidDel="00CB3FDD" w:rsidRDefault="00E24265" w:rsidP="005F76AD">
            <w:pPr>
              <w:rPr>
                <w:del w:id="10442" w:author="阿毛" w:date="2021-05-21T17:53:00Z"/>
                <w:rFonts w:ascii="標楷體" w:eastAsia="標楷體" w:hAnsi="標楷體"/>
              </w:rPr>
            </w:pPr>
          </w:p>
        </w:tc>
        <w:tc>
          <w:tcPr>
            <w:tcW w:w="537" w:type="pct"/>
          </w:tcPr>
          <w:p w14:paraId="6BD4B6C1" w14:textId="6476338C" w:rsidR="00E24265" w:rsidRPr="00615D4B" w:rsidDel="00CB3FDD" w:rsidRDefault="00E24265" w:rsidP="005F76AD">
            <w:pPr>
              <w:rPr>
                <w:del w:id="10443" w:author="阿毛" w:date="2021-05-21T17:53:00Z"/>
                <w:rFonts w:ascii="標楷體" w:eastAsia="標楷體" w:hAnsi="標楷體"/>
              </w:rPr>
            </w:pPr>
          </w:p>
        </w:tc>
        <w:tc>
          <w:tcPr>
            <w:tcW w:w="299" w:type="pct"/>
          </w:tcPr>
          <w:p w14:paraId="5A73F842" w14:textId="25A46F55" w:rsidR="00E24265" w:rsidRPr="00615D4B" w:rsidDel="00CB3FDD" w:rsidRDefault="00E24265" w:rsidP="005F76AD">
            <w:pPr>
              <w:rPr>
                <w:del w:id="10444" w:author="阿毛" w:date="2021-05-21T17:53:00Z"/>
                <w:rFonts w:ascii="標楷體" w:eastAsia="標楷體" w:hAnsi="標楷體"/>
              </w:rPr>
            </w:pPr>
          </w:p>
        </w:tc>
        <w:tc>
          <w:tcPr>
            <w:tcW w:w="299" w:type="pct"/>
          </w:tcPr>
          <w:p w14:paraId="2E07D66B" w14:textId="304FD1D1" w:rsidR="00E24265" w:rsidRPr="00615D4B" w:rsidDel="00CB3FDD" w:rsidRDefault="00E24265" w:rsidP="005F76AD">
            <w:pPr>
              <w:rPr>
                <w:del w:id="10445" w:author="阿毛" w:date="2021-05-21T17:53:00Z"/>
                <w:rFonts w:ascii="標楷體" w:eastAsia="標楷體" w:hAnsi="標楷體"/>
              </w:rPr>
            </w:pPr>
          </w:p>
        </w:tc>
        <w:tc>
          <w:tcPr>
            <w:tcW w:w="1643" w:type="pct"/>
          </w:tcPr>
          <w:p w14:paraId="7DB9838F" w14:textId="013112C6" w:rsidR="00E24265" w:rsidRPr="00615D4B" w:rsidDel="00CB3FDD" w:rsidRDefault="00E24265" w:rsidP="005F76AD">
            <w:pPr>
              <w:rPr>
                <w:del w:id="10446" w:author="阿毛" w:date="2021-05-21T17:53:00Z"/>
                <w:rFonts w:ascii="標楷體" w:eastAsia="標楷體" w:hAnsi="標楷體"/>
              </w:rPr>
            </w:pPr>
          </w:p>
        </w:tc>
      </w:tr>
      <w:tr w:rsidR="00E24265" w:rsidRPr="00615D4B" w:rsidDel="00CB3FDD" w14:paraId="2EB99E0C" w14:textId="196DA15E" w:rsidTr="005F76AD">
        <w:trPr>
          <w:trHeight w:val="291"/>
          <w:jc w:val="center"/>
          <w:del w:id="10447" w:author="阿毛" w:date="2021-05-21T17:53:00Z"/>
        </w:trPr>
        <w:tc>
          <w:tcPr>
            <w:tcW w:w="219" w:type="pct"/>
          </w:tcPr>
          <w:p w14:paraId="7D053260" w14:textId="5CE49B83" w:rsidR="00E24265" w:rsidRPr="00D6003A" w:rsidDel="00CB3FDD" w:rsidRDefault="00E24265" w:rsidP="005F76AD">
            <w:pPr>
              <w:pStyle w:val="af9"/>
              <w:numPr>
                <w:ilvl w:val="0"/>
                <w:numId w:val="34"/>
              </w:numPr>
              <w:ind w:leftChars="0"/>
              <w:rPr>
                <w:del w:id="10448" w:author="阿毛" w:date="2021-05-21T17:53:00Z"/>
                <w:rFonts w:ascii="標楷體" w:eastAsia="標楷體" w:hAnsi="標楷體"/>
              </w:rPr>
            </w:pPr>
          </w:p>
        </w:tc>
        <w:tc>
          <w:tcPr>
            <w:tcW w:w="756" w:type="pct"/>
          </w:tcPr>
          <w:p w14:paraId="4B6A9026" w14:textId="2454E169" w:rsidR="00E24265" w:rsidRPr="00615D4B" w:rsidDel="00CB3FDD" w:rsidRDefault="00E24265" w:rsidP="005F76AD">
            <w:pPr>
              <w:rPr>
                <w:del w:id="10449" w:author="阿毛" w:date="2021-05-21T17:53:00Z"/>
                <w:rFonts w:ascii="標楷體" w:eastAsia="標楷體" w:hAnsi="標楷體"/>
              </w:rPr>
            </w:pPr>
            <w:del w:id="10450" w:author="阿毛" w:date="2021-05-21T17:53:00Z">
              <w:r w:rsidRPr="00461CA9" w:rsidDel="00CB3FDD">
                <w:rPr>
                  <w:rFonts w:ascii="標楷體" w:eastAsia="標楷體" w:hAnsi="標楷體" w:hint="eastAsia"/>
                </w:rPr>
                <w:delText>第二階段利率</w:delText>
              </w:r>
            </w:del>
          </w:p>
        </w:tc>
        <w:tc>
          <w:tcPr>
            <w:tcW w:w="624" w:type="pct"/>
          </w:tcPr>
          <w:p w14:paraId="5228E4A2" w14:textId="67583336" w:rsidR="00E24265" w:rsidRPr="00615D4B" w:rsidDel="00CB3FDD" w:rsidRDefault="00E24265" w:rsidP="005F76AD">
            <w:pPr>
              <w:rPr>
                <w:del w:id="10451" w:author="阿毛" w:date="2021-05-21T17:53:00Z"/>
                <w:rFonts w:ascii="標楷體" w:eastAsia="標楷體" w:hAnsi="標楷體"/>
              </w:rPr>
            </w:pPr>
          </w:p>
        </w:tc>
        <w:tc>
          <w:tcPr>
            <w:tcW w:w="624" w:type="pct"/>
          </w:tcPr>
          <w:p w14:paraId="05D80B19" w14:textId="3DB1960E" w:rsidR="00E24265" w:rsidRPr="00615D4B" w:rsidDel="00CB3FDD" w:rsidRDefault="00E24265" w:rsidP="005F76AD">
            <w:pPr>
              <w:rPr>
                <w:del w:id="10452" w:author="阿毛" w:date="2021-05-21T17:53:00Z"/>
                <w:rFonts w:ascii="標楷體" w:eastAsia="標楷體" w:hAnsi="標楷體"/>
              </w:rPr>
            </w:pPr>
          </w:p>
        </w:tc>
        <w:tc>
          <w:tcPr>
            <w:tcW w:w="537" w:type="pct"/>
          </w:tcPr>
          <w:p w14:paraId="4C2E754E" w14:textId="60D65F17" w:rsidR="00E24265" w:rsidRPr="00615D4B" w:rsidDel="00CB3FDD" w:rsidRDefault="00E24265" w:rsidP="005F76AD">
            <w:pPr>
              <w:rPr>
                <w:del w:id="10453" w:author="阿毛" w:date="2021-05-21T17:53:00Z"/>
                <w:rFonts w:ascii="標楷體" w:eastAsia="標楷體" w:hAnsi="標楷體"/>
              </w:rPr>
            </w:pPr>
          </w:p>
        </w:tc>
        <w:tc>
          <w:tcPr>
            <w:tcW w:w="299" w:type="pct"/>
          </w:tcPr>
          <w:p w14:paraId="2D570628" w14:textId="1B0AE48D" w:rsidR="00E24265" w:rsidRPr="00615D4B" w:rsidDel="00CB3FDD" w:rsidRDefault="00E24265" w:rsidP="005F76AD">
            <w:pPr>
              <w:rPr>
                <w:del w:id="10454" w:author="阿毛" w:date="2021-05-21T17:53:00Z"/>
                <w:rFonts w:ascii="標楷體" w:eastAsia="標楷體" w:hAnsi="標楷體"/>
              </w:rPr>
            </w:pPr>
          </w:p>
        </w:tc>
        <w:tc>
          <w:tcPr>
            <w:tcW w:w="299" w:type="pct"/>
          </w:tcPr>
          <w:p w14:paraId="7E93F7AE" w14:textId="0BEEBDFB" w:rsidR="00E24265" w:rsidRPr="00615D4B" w:rsidDel="00CB3FDD" w:rsidRDefault="00E24265" w:rsidP="005F76AD">
            <w:pPr>
              <w:rPr>
                <w:del w:id="10455" w:author="阿毛" w:date="2021-05-21T17:53:00Z"/>
                <w:rFonts w:ascii="標楷體" w:eastAsia="標楷體" w:hAnsi="標楷體"/>
              </w:rPr>
            </w:pPr>
          </w:p>
        </w:tc>
        <w:tc>
          <w:tcPr>
            <w:tcW w:w="1643" w:type="pct"/>
          </w:tcPr>
          <w:p w14:paraId="0D91D589" w14:textId="60FB07F8" w:rsidR="00E24265" w:rsidRPr="00615D4B" w:rsidDel="00CB3FDD" w:rsidRDefault="00E24265" w:rsidP="005F76AD">
            <w:pPr>
              <w:rPr>
                <w:del w:id="10456" w:author="阿毛" w:date="2021-05-21T17:53:00Z"/>
                <w:rFonts w:ascii="標楷體" w:eastAsia="標楷體" w:hAnsi="標楷體"/>
              </w:rPr>
            </w:pPr>
          </w:p>
        </w:tc>
      </w:tr>
      <w:tr w:rsidR="00E24265" w:rsidRPr="00615D4B" w:rsidDel="00CB3FDD" w14:paraId="7D1532D8" w14:textId="21A8CFD6" w:rsidTr="005F76AD">
        <w:trPr>
          <w:trHeight w:val="291"/>
          <w:jc w:val="center"/>
          <w:del w:id="10457" w:author="阿毛" w:date="2021-05-21T17:53:00Z"/>
        </w:trPr>
        <w:tc>
          <w:tcPr>
            <w:tcW w:w="219" w:type="pct"/>
          </w:tcPr>
          <w:p w14:paraId="21F0EB75" w14:textId="1DD458AF" w:rsidR="00E24265" w:rsidRPr="00D6003A" w:rsidDel="00CB3FDD" w:rsidRDefault="00E24265" w:rsidP="005F76AD">
            <w:pPr>
              <w:pStyle w:val="af9"/>
              <w:numPr>
                <w:ilvl w:val="0"/>
                <w:numId w:val="34"/>
              </w:numPr>
              <w:ind w:leftChars="0"/>
              <w:rPr>
                <w:del w:id="10458" w:author="阿毛" w:date="2021-05-21T17:53:00Z"/>
                <w:rFonts w:ascii="標楷體" w:eastAsia="標楷體" w:hAnsi="標楷體"/>
              </w:rPr>
            </w:pPr>
          </w:p>
        </w:tc>
        <w:tc>
          <w:tcPr>
            <w:tcW w:w="756" w:type="pct"/>
          </w:tcPr>
          <w:p w14:paraId="3285AAB7" w14:textId="1B4DD027" w:rsidR="00E24265" w:rsidRPr="00615D4B" w:rsidDel="00CB3FDD" w:rsidRDefault="00E24265" w:rsidP="005F76AD">
            <w:pPr>
              <w:rPr>
                <w:del w:id="10459" w:author="阿毛" w:date="2021-05-21T17:53:00Z"/>
                <w:rFonts w:ascii="標楷體" w:eastAsia="標楷體" w:hAnsi="標楷體"/>
              </w:rPr>
            </w:pPr>
            <w:del w:id="10460" w:author="阿毛" w:date="2021-05-21T17:53:00Z">
              <w:r w:rsidRPr="00461CA9" w:rsidDel="00CB3FDD">
                <w:rPr>
                  <w:rFonts w:ascii="標楷體" w:eastAsia="標楷體" w:hAnsi="標楷體" w:hint="eastAsia"/>
                </w:rPr>
                <w:delText>第二階段協商方案估計月付金</w:delText>
              </w:r>
            </w:del>
          </w:p>
        </w:tc>
        <w:tc>
          <w:tcPr>
            <w:tcW w:w="624" w:type="pct"/>
          </w:tcPr>
          <w:p w14:paraId="4CF305B2" w14:textId="13371DBF" w:rsidR="00E24265" w:rsidRPr="00615D4B" w:rsidDel="00CB3FDD" w:rsidRDefault="00E24265" w:rsidP="005F76AD">
            <w:pPr>
              <w:rPr>
                <w:del w:id="10461" w:author="阿毛" w:date="2021-05-21T17:53:00Z"/>
                <w:rFonts w:ascii="標楷體" w:eastAsia="標楷體" w:hAnsi="標楷體"/>
              </w:rPr>
            </w:pPr>
          </w:p>
        </w:tc>
        <w:tc>
          <w:tcPr>
            <w:tcW w:w="624" w:type="pct"/>
          </w:tcPr>
          <w:p w14:paraId="222E67FD" w14:textId="447CD6FE" w:rsidR="00E24265" w:rsidRPr="00615D4B" w:rsidDel="00CB3FDD" w:rsidRDefault="00E24265" w:rsidP="005F76AD">
            <w:pPr>
              <w:rPr>
                <w:del w:id="10462" w:author="阿毛" w:date="2021-05-21T17:53:00Z"/>
                <w:rFonts w:ascii="標楷體" w:eastAsia="標楷體" w:hAnsi="標楷體"/>
              </w:rPr>
            </w:pPr>
          </w:p>
        </w:tc>
        <w:tc>
          <w:tcPr>
            <w:tcW w:w="537" w:type="pct"/>
          </w:tcPr>
          <w:p w14:paraId="69582515" w14:textId="0450A75E" w:rsidR="00E24265" w:rsidRPr="00615D4B" w:rsidDel="00CB3FDD" w:rsidRDefault="00E24265" w:rsidP="005F76AD">
            <w:pPr>
              <w:rPr>
                <w:del w:id="10463" w:author="阿毛" w:date="2021-05-21T17:53:00Z"/>
                <w:rFonts w:ascii="標楷體" w:eastAsia="標楷體" w:hAnsi="標楷體"/>
              </w:rPr>
            </w:pPr>
          </w:p>
        </w:tc>
        <w:tc>
          <w:tcPr>
            <w:tcW w:w="299" w:type="pct"/>
          </w:tcPr>
          <w:p w14:paraId="75937E1A" w14:textId="25317381" w:rsidR="00E24265" w:rsidRPr="00615D4B" w:rsidDel="00CB3FDD" w:rsidRDefault="00E24265" w:rsidP="005F76AD">
            <w:pPr>
              <w:rPr>
                <w:del w:id="10464" w:author="阿毛" w:date="2021-05-21T17:53:00Z"/>
                <w:rFonts w:ascii="標楷體" w:eastAsia="標楷體" w:hAnsi="標楷體"/>
              </w:rPr>
            </w:pPr>
          </w:p>
        </w:tc>
        <w:tc>
          <w:tcPr>
            <w:tcW w:w="299" w:type="pct"/>
          </w:tcPr>
          <w:p w14:paraId="3659A5BB" w14:textId="7528D1BC" w:rsidR="00E24265" w:rsidRPr="00615D4B" w:rsidDel="00CB3FDD" w:rsidRDefault="00E24265" w:rsidP="005F76AD">
            <w:pPr>
              <w:rPr>
                <w:del w:id="10465" w:author="阿毛" w:date="2021-05-21T17:53:00Z"/>
                <w:rFonts w:ascii="標楷體" w:eastAsia="標楷體" w:hAnsi="標楷體"/>
              </w:rPr>
            </w:pPr>
          </w:p>
        </w:tc>
        <w:tc>
          <w:tcPr>
            <w:tcW w:w="1643" w:type="pct"/>
          </w:tcPr>
          <w:p w14:paraId="2837BB32" w14:textId="3A030A24" w:rsidR="00E24265" w:rsidRPr="00615D4B" w:rsidDel="00CB3FDD" w:rsidRDefault="00E24265" w:rsidP="005F76AD">
            <w:pPr>
              <w:rPr>
                <w:del w:id="10466" w:author="阿毛" w:date="2021-05-21T17:53:00Z"/>
                <w:rFonts w:ascii="標楷體" w:eastAsia="標楷體" w:hAnsi="標楷體"/>
              </w:rPr>
            </w:pPr>
          </w:p>
        </w:tc>
      </w:tr>
      <w:tr w:rsidR="00E24265" w:rsidRPr="00615D4B" w:rsidDel="00CB3FDD" w14:paraId="7C139773" w14:textId="173636B2" w:rsidTr="005F76AD">
        <w:trPr>
          <w:trHeight w:val="291"/>
          <w:jc w:val="center"/>
          <w:del w:id="10467" w:author="阿毛" w:date="2021-05-21T17:53:00Z"/>
        </w:trPr>
        <w:tc>
          <w:tcPr>
            <w:tcW w:w="219" w:type="pct"/>
          </w:tcPr>
          <w:p w14:paraId="314C85D3" w14:textId="643A0687" w:rsidR="00E24265" w:rsidRPr="00D6003A" w:rsidDel="00CB3FDD" w:rsidRDefault="00E24265" w:rsidP="005F76AD">
            <w:pPr>
              <w:pStyle w:val="af9"/>
              <w:numPr>
                <w:ilvl w:val="0"/>
                <w:numId w:val="34"/>
              </w:numPr>
              <w:ind w:leftChars="0"/>
              <w:rPr>
                <w:del w:id="10468" w:author="阿毛" w:date="2021-05-21T17:53:00Z"/>
                <w:rFonts w:ascii="標楷體" w:eastAsia="標楷體" w:hAnsi="標楷體"/>
              </w:rPr>
            </w:pPr>
          </w:p>
        </w:tc>
        <w:tc>
          <w:tcPr>
            <w:tcW w:w="756" w:type="pct"/>
          </w:tcPr>
          <w:p w14:paraId="5FB6C525" w14:textId="63EAC9F5" w:rsidR="00E24265" w:rsidRPr="00615D4B" w:rsidDel="00CB3FDD" w:rsidRDefault="00E24265" w:rsidP="005F76AD">
            <w:pPr>
              <w:rPr>
                <w:del w:id="10469" w:author="阿毛" w:date="2021-05-21T17:53:00Z"/>
                <w:rFonts w:ascii="標楷體" w:eastAsia="標楷體" w:hAnsi="標楷體"/>
              </w:rPr>
            </w:pPr>
            <w:del w:id="10470" w:author="阿毛" w:date="2021-05-21T17:53:00Z">
              <w:r w:rsidRPr="00461CA9" w:rsidDel="00CB3FDD">
                <w:rPr>
                  <w:rFonts w:ascii="標楷體" w:eastAsia="標楷體" w:hAnsi="標楷體" w:hint="eastAsia"/>
                </w:rPr>
                <w:delText>第二階段最後一期應繳金額</w:delText>
              </w:r>
            </w:del>
          </w:p>
        </w:tc>
        <w:tc>
          <w:tcPr>
            <w:tcW w:w="624" w:type="pct"/>
          </w:tcPr>
          <w:p w14:paraId="01B5FFF3" w14:textId="4152AB6C" w:rsidR="00E24265" w:rsidRPr="00615D4B" w:rsidDel="00CB3FDD" w:rsidRDefault="00E24265" w:rsidP="005F76AD">
            <w:pPr>
              <w:rPr>
                <w:del w:id="10471" w:author="阿毛" w:date="2021-05-21T17:53:00Z"/>
                <w:rFonts w:ascii="標楷體" w:eastAsia="標楷體" w:hAnsi="標楷體"/>
              </w:rPr>
            </w:pPr>
          </w:p>
        </w:tc>
        <w:tc>
          <w:tcPr>
            <w:tcW w:w="624" w:type="pct"/>
          </w:tcPr>
          <w:p w14:paraId="3E28C925" w14:textId="1B872BE6" w:rsidR="00E24265" w:rsidRPr="00615D4B" w:rsidDel="00CB3FDD" w:rsidRDefault="00E24265" w:rsidP="005F76AD">
            <w:pPr>
              <w:rPr>
                <w:del w:id="10472" w:author="阿毛" w:date="2021-05-21T17:53:00Z"/>
                <w:rFonts w:ascii="標楷體" w:eastAsia="標楷體" w:hAnsi="標楷體"/>
              </w:rPr>
            </w:pPr>
          </w:p>
        </w:tc>
        <w:tc>
          <w:tcPr>
            <w:tcW w:w="537" w:type="pct"/>
          </w:tcPr>
          <w:p w14:paraId="3DB96F4E" w14:textId="2BABCBFB" w:rsidR="00E24265" w:rsidRPr="00615D4B" w:rsidDel="00CB3FDD" w:rsidRDefault="00E24265" w:rsidP="005F76AD">
            <w:pPr>
              <w:rPr>
                <w:del w:id="10473" w:author="阿毛" w:date="2021-05-21T17:53:00Z"/>
                <w:rFonts w:ascii="標楷體" w:eastAsia="標楷體" w:hAnsi="標楷體"/>
              </w:rPr>
            </w:pPr>
          </w:p>
        </w:tc>
        <w:tc>
          <w:tcPr>
            <w:tcW w:w="299" w:type="pct"/>
          </w:tcPr>
          <w:p w14:paraId="0DEFCC2B" w14:textId="78BD2336" w:rsidR="00E24265" w:rsidRPr="00615D4B" w:rsidDel="00CB3FDD" w:rsidRDefault="00E24265" w:rsidP="005F76AD">
            <w:pPr>
              <w:rPr>
                <w:del w:id="10474" w:author="阿毛" w:date="2021-05-21T17:53:00Z"/>
                <w:rFonts w:ascii="標楷體" w:eastAsia="標楷體" w:hAnsi="標楷體"/>
              </w:rPr>
            </w:pPr>
          </w:p>
        </w:tc>
        <w:tc>
          <w:tcPr>
            <w:tcW w:w="299" w:type="pct"/>
          </w:tcPr>
          <w:p w14:paraId="43785660" w14:textId="0AFCD651" w:rsidR="00E24265" w:rsidRPr="00615D4B" w:rsidDel="00CB3FDD" w:rsidRDefault="00E24265" w:rsidP="005F76AD">
            <w:pPr>
              <w:rPr>
                <w:del w:id="10475" w:author="阿毛" w:date="2021-05-21T17:53:00Z"/>
                <w:rFonts w:ascii="標楷體" w:eastAsia="標楷體" w:hAnsi="標楷體"/>
              </w:rPr>
            </w:pPr>
          </w:p>
        </w:tc>
        <w:tc>
          <w:tcPr>
            <w:tcW w:w="1643" w:type="pct"/>
          </w:tcPr>
          <w:p w14:paraId="7A968906" w14:textId="20B6931B" w:rsidR="00E24265" w:rsidRPr="00615D4B" w:rsidDel="00CB3FDD" w:rsidRDefault="00E24265" w:rsidP="005F76AD">
            <w:pPr>
              <w:rPr>
                <w:del w:id="10476" w:author="阿毛" w:date="2021-05-21T17:53:00Z"/>
                <w:rFonts w:ascii="標楷體" w:eastAsia="標楷體" w:hAnsi="標楷體"/>
              </w:rPr>
            </w:pPr>
          </w:p>
        </w:tc>
      </w:tr>
      <w:tr w:rsidR="00E24265" w:rsidRPr="00615D4B" w:rsidDel="00CB3FDD" w14:paraId="51DC2728" w14:textId="3DE074DE" w:rsidTr="005F76AD">
        <w:trPr>
          <w:trHeight w:val="291"/>
          <w:jc w:val="center"/>
          <w:del w:id="10477" w:author="阿毛" w:date="2021-05-21T17:53:00Z"/>
        </w:trPr>
        <w:tc>
          <w:tcPr>
            <w:tcW w:w="219" w:type="pct"/>
          </w:tcPr>
          <w:p w14:paraId="16A602C0" w14:textId="15DD13DF" w:rsidR="00E24265" w:rsidRPr="00D6003A" w:rsidDel="00CB3FDD" w:rsidRDefault="00E24265" w:rsidP="005F76AD">
            <w:pPr>
              <w:pStyle w:val="af9"/>
              <w:numPr>
                <w:ilvl w:val="0"/>
                <w:numId w:val="34"/>
              </w:numPr>
              <w:ind w:leftChars="0"/>
              <w:rPr>
                <w:del w:id="10478" w:author="阿毛" w:date="2021-05-21T17:53:00Z"/>
                <w:rFonts w:ascii="標楷體" w:eastAsia="標楷體" w:hAnsi="標楷體"/>
              </w:rPr>
            </w:pPr>
          </w:p>
        </w:tc>
        <w:tc>
          <w:tcPr>
            <w:tcW w:w="756" w:type="pct"/>
          </w:tcPr>
          <w:p w14:paraId="79C44FD8" w14:textId="1CB43F1A" w:rsidR="00E24265" w:rsidRPr="00615D4B" w:rsidDel="00CB3FDD" w:rsidRDefault="00E24265" w:rsidP="005F76AD">
            <w:pPr>
              <w:rPr>
                <w:del w:id="10479" w:author="阿毛" w:date="2021-05-21T17:53:00Z"/>
                <w:rFonts w:ascii="標楷體" w:eastAsia="標楷體" w:hAnsi="標楷體"/>
              </w:rPr>
            </w:pPr>
            <w:del w:id="10480" w:author="阿毛" w:date="2021-05-21T17:53:00Z">
              <w:r w:rsidRPr="00461CA9" w:rsidDel="00CB3FDD">
                <w:rPr>
                  <w:rFonts w:ascii="標楷體" w:eastAsia="標楷體" w:hAnsi="標楷體" w:hint="eastAsia"/>
                </w:rPr>
                <w:delText>轉JCIC文字檔日期</w:delText>
              </w:r>
            </w:del>
          </w:p>
        </w:tc>
        <w:tc>
          <w:tcPr>
            <w:tcW w:w="624" w:type="pct"/>
          </w:tcPr>
          <w:p w14:paraId="7B381856" w14:textId="49E57733" w:rsidR="00E24265" w:rsidRPr="00615D4B" w:rsidDel="00CB3FDD" w:rsidRDefault="00E24265" w:rsidP="005F76AD">
            <w:pPr>
              <w:rPr>
                <w:del w:id="10481" w:author="阿毛" w:date="2021-05-21T17:53:00Z"/>
                <w:rFonts w:ascii="標楷體" w:eastAsia="標楷體" w:hAnsi="標楷體"/>
              </w:rPr>
            </w:pPr>
          </w:p>
        </w:tc>
        <w:tc>
          <w:tcPr>
            <w:tcW w:w="624" w:type="pct"/>
          </w:tcPr>
          <w:p w14:paraId="320A99A6" w14:textId="031AC68F" w:rsidR="00E24265" w:rsidRPr="00615D4B" w:rsidDel="00CB3FDD" w:rsidRDefault="00E24265" w:rsidP="005F76AD">
            <w:pPr>
              <w:rPr>
                <w:del w:id="10482" w:author="阿毛" w:date="2021-05-21T17:53:00Z"/>
                <w:rFonts w:ascii="標楷體" w:eastAsia="標楷體" w:hAnsi="標楷體"/>
              </w:rPr>
            </w:pPr>
          </w:p>
        </w:tc>
        <w:tc>
          <w:tcPr>
            <w:tcW w:w="537" w:type="pct"/>
          </w:tcPr>
          <w:p w14:paraId="5BB53943" w14:textId="3540060F" w:rsidR="00E24265" w:rsidRPr="00615D4B" w:rsidDel="00CB3FDD" w:rsidRDefault="00E24265" w:rsidP="005F76AD">
            <w:pPr>
              <w:rPr>
                <w:del w:id="10483" w:author="阿毛" w:date="2021-05-21T17:53:00Z"/>
                <w:rFonts w:ascii="標楷體" w:eastAsia="標楷體" w:hAnsi="標楷體"/>
              </w:rPr>
            </w:pPr>
          </w:p>
        </w:tc>
        <w:tc>
          <w:tcPr>
            <w:tcW w:w="299" w:type="pct"/>
          </w:tcPr>
          <w:p w14:paraId="5262B5E0" w14:textId="74354A6F" w:rsidR="00E24265" w:rsidRPr="00615D4B" w:rsidDel="00CB3FDD" w:rsidRDefault="00E24265" w:rsidP="005F76AD">
            <w:pPr>
              <w:rPr>
                <w:del w:id="10484" w:author="阿毛" w:date="2021-05-21T17:53:00Z"/>
                <w:rFonts w:ascii="標楷體" w:eastAsia="標楷體" w:hAnsi="標楷體"/>
              </w:rPr>
            </w:pPr>
          </w:p>
        </w:tc>
        <w:tc>
          <w:tcPr>
            <w:tcW w:w="299" w:type="pct"/>
          </w:tcPr>
          <w:p w14:paraId="2FE839DA" w14:textId="3B758520" w:rsidR="00E24265" w:rsidRPr="00615D4B" w:rsidDel="00CB3FDD" w:rsidRDefault="00E24265" w:rsidP="005F76AD">
            <w:pPr>
              <w:rPr>
                <w:del w:id="10485" w:author="阿毛" w:date="2021-05-21T17:53:00Z"/>
                <w:rFonts w:ascii="標楷體" w:eastAsia="標楷體" w:hAnsi="標楷體"/>
              </w:rPr>
            </w:pPr>
          </w:p>
        </w:tc>
        <w:tc>
          <w:tcPr>
            <w:tcW w:w="1643" w:type="pct"/>
          </w:tcPr>
          <w:p w14:paraId="7B00341D" w14:textId="2680FFC2" w:rsidR="00E24265" w:rsidRPr="00615D4B" w:rsidDel="00CB3FDD" w:rsidRDefault="00E24265" w:rsidP="005F76AD">
            <w:pPr>
              <w:rPr>
                <w:del w:id="10486" w:author="阿毛" w:date="2021-05-21T17:53:00Z"/>
                <w:rFonts w:ascii="標楷體" w:eastAsia="標楷體" w:hAnsi="標楷體"/>
              </w:rPr>
            </w:pPr>
          </w:p>
        </w:tc>
      </w:tr>
    </w:tbl>
    <w:p w14:paraId="05D715A8" w14:textId="66F035BF" w:rsidR="00E24265" w:rsidDel="00CB3FDD" w:rsidRDefault="00E24265" w:rsidP="00F62379">
      <w:pPr>
        <w:pStyle w:val="42"/>
        <w:spacing w:after="72"/>
        <w:ind w:leftChars="0" w:left="0"/>
        <w:rPr>
          <w:del w:id="10487" w:author="阿毛" w:date="2021-05-21T17:53:00Z"/>
          <w:rFonts w:hAnsi="標楷體"/>
        </w:rPr>
      </w:pPr>
    </w:p>
    <w:p w14:paraId="276685A1" w14:textId="5B0FB89B" w:rsidR="00E24265" w:rsidDel="00CB3FDD" w:rsidRDefault="00E24265">
      <w:pPr>
        <w:widowControl/>
        <w:rPr>
          <w:del w:id="10488" w:author="阿毛" w:date="2021-05-21T17:53:00Z"/>
          <w:rFonts w:ascii="Arial" w:eastAsia="標楷體" w:hAnsi="標楷體" w:cs="標楷體"/>
          <w:kern w:val="0"/>
          <w:szCs w:val="28"/>
        </w:rPr>
      </w:pPr>
      <w:del w:id="10489" w:author="阿毛" w:date="2021-05-21T17:53:00Z">
        <w:r w:rsidDel="00CB3FDD">
          <w:rPr>
            <w:rFonts w:hAnsi="標楷體"/>
          </w:rPr>
          <w:br w:type="page"/>
        </w:r>
      </w:del>
    </w:p>
    <w:p w14:paraId="232142CA" w14:textId="4FB92574" w:rsidR="00E24265" w:rsidRPr="00A03472" w:rsidDel="00CB3FDD" w:rsidRDefault="00E24265">
      <w:pPr>
        <w:pStyle w:val="3"/>
        <w:numPr>
          <w:ilvl w:val="2"/>
          <w:numId w:val="92"/>
        </w:numPr>
        <w:rPr>
          <w:del w:id="10490" w:author="阿毛" w:date="2021-05-21T17:53:00Z"/>
          <w:rFonts w:ascii="標楷體" w:hAnsi="標楷體"/>
        </w:rPr>
        <w:pPrChange w:id="10491" w:author="智誠 楊" w:date="2021-05-10T09:50:00Z">
          <w:pPr>
            <w:pStyle w:val="3"/>
            <w:numPr>
              <w:ilvl w:val="2"/>
              <w:numId w:val="1"/>
            </w:numPr>
            <w:ind w:left="1247" w:hanging="680"/>
          </w:pPr>
        </w:pPrChange>
      </w:pPr>
      <w:del w:id="10492" w:author="阿毛" w:date="2021-05-21T17:53:00Z">
        <w:r w:rsidDel="00CB3FDD">
          <w:rPr>
            <w:rFonts w:ascii="標楷體" w:hAnsi="標楷體"/>
          </w:rPr>
          <w:lastRenderedPageBreak/>
          <w:delText>L</w:delText>
        </w:r>
        <w:r w:rsidDel="00CB3FDD">
          <w:rPr>
            <w:rFonts w:ascii="標楷體" w:hAnsi="標楷體" w:hint="eastAsia"/>
          </w:rPr>
          <w:delText>8306</w:delText>
        </w:r>
        <w:r w:rsidRPr="00733495" w:rsidDel="00CB3FDD">
          <w:rPr>
            <w:rFonts w:ascii="標楷體" w:hAnsi="標楷體" w:hint="eastAsia"/>
          </w:rPr>
          <w:delText>回報是否同意債務清償方案資料</w:delText>
        </w:r>
      </w:del>
    </w:p>
    <w:p w14:paraId="4E0BF5EE" w14:textId="5659C273" w:rsidR="00E24265" w:rsidRPr="003972CE" w:rsidDel="00CB3FDD" w:rsidRDefault="00E24265">
      <w:pPr>
        <w:pStyle w:val="a"/>
        <w:rPr>
          <w:del w:id="10493" w:author="阿毛" w:date="2021-05-21T17:53:00Z"/>
        </w:rPr>
      </w:pPr>
      <w:del w:id="10494"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4B1B236" w14:textId="5F10BB25" w:rsidTr="005F76AD">
        <w:trPr>
          <w:trHeight w:val="277"/>
          <w:del w:id="10495"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BE68E4B" w14:textId="0D6F339B" w:rsidR="00E24265" w:rsidRPr="00615D4B" w:rsidDel="00CB3FDD" w:rsidRDefault="00E24265" w:rsidP="005F76AD">
            <w:pPr>
              <w:rPr>
                <w:del w:id="10496" w:author="阿毛" w:date="2021-05-21T17:53:00Z"/>
                <w:rFonts w:ascii="標楷體" w:eastAsia="標楷體" w:hAnsi="標楷體"/>
              </w:rPr>
            </w:pPr>
            <w:del w:id="10497"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6ED9D21" w14:textId="7CC9A6CB" w:rsidR="00E24265" w:rsidRPr="00615D4B" w:rsidDel="00CB3FDD" w:rsidRDefault="00E24265" w:rsidP="005F76AD">
            <w:pPr>
              <w:rPr>
                <w:del w:id="10498" w:author="阿毛" w:date="2021-05-21T17:53:00Z"/>
                <w:rFonts w:ascii="標楷體" w:eastAsia="標楷體" w:hAnsi="標楷體"/>
              </w:rPr>
            </w:pPr>
            <w:del w:id="10499" w:author="阿毛" w:date="2021-05-21T17:53:00Z">
              <w:r w:rsidRPr="00733495" w:rsidDel="00CB3FDD">
                <w:rPr>
                  <w:rFonts w:ascii="標楷體" w:eastAsia="標楷體" w:hAnsi="標楷體" w:hint="eastAsia"/>
                </w:rPr>
                <w:delText>回報是否同意債務清償方案資料</w:delText>
              </w:r>
            </w:del>
          </w:p>
        </w:tc>
      </w:tr>
      <w:tr w:rsidR="00E24265" w:rsidRPr="00615D4B" w:rsidDel="00CB3FDD" w14:paraId="32EF4610" w14:textId="6506A930" w:rsidTr="005F76AD">
        <w:trPr>
          <w:trHeight w:val="277"/>
          <w:del w:id="1050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00E9670" w14:textId="32F571CA" w:rsidR="00E24265" w:rsidRPr="00615D4B" w:rsidDel="00CB3FDD" w:rsidRDefault="00E24265" w:rsidP="005F76AD">
            <w:pPr>
              <w:rPr>
                <w:del w:id="10501" w:author="阿毛" w:date="2021-05-21T17:53:00Z"/>
                <w:rFonts w:ascii="標楷體" w:eastAsia="標楷體" w:hAnsi="標楷體"/>
              </w:rPr>
            </w:pPr>
            <w:del w:id="10502"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AAE11D7" w14:textId="0D1B227C" w:rsidR="00E24265" w:rsidRPr="00615D4B" w:rsidDel="00CB3FDD" w:rsidRDefault="00E24265" w:rsidP="005F76AD">
            <w:pPr>
              <w:rPr>
                <w:del w:id="10503" w:author="阿毛" w:date="2021-05-21T17:53:00Z"/>
                <w:rFonts w:ascii="標楷體" w:eastAsia="標楷體" w:hAnsi="標楷體"/>
              </w:rPr>
            </w:pPr>
          </w:p>
        </w:tc>
      </w:tr>
      <w:tr w:rsidR="00E24265" w:rsidRPr="00615D4B" w:rsidDel="00CB3FDD" w14:paraId="30CE4997" w14:textId="6C7C15BB" w:rsidTr="005F76AD">
        <w:trPr>
          <w:trHeight w:val="773"/>
          <w:del w:id="1050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05FAF4D" w14:textId="6040FA43" w:rsidR="00E24265" w:rsidRPr="00615D4B" w:rsidDel="00CB3FDD" w:rsidRDefault="00E24265" w:rsidP="005F76AD">
            <w:pPr>
              <w:rPr>
                <w:del w:id="10505" w:author="阿毛" w:date="2021-05-21T17:53:00Z"/>
                <w:rFonts w:ascii="標楷體" w:eastAsia="標楷體" w:hAnsi="標楷體"/>
              </w:rPr>
            </w:pPr>
            <w:del w:id="10506"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1D4EE7F" w14:textId="37CDC7F0" w:rsidR="00E24265" w:rsidRPr="00615D4B" w:rsidDel="00CB3FDD" w:rsidRDefault="00E24265" w:rsidP="005F76AD">
            <w:pPr>
              <w:rPr>
                <w:del w:id="10507" w:author="阿毛" w:date="2021-05-21T17:53:00Z"/>
                <w:rFonts w:ascii="標楷體" w:eastAsia="標楷體" w:hAnsi="標楷體"/>
              </w:rPr>
            </w:pPr>
          </w:p>
        </w:tc>
      </w:tr>
      <w:tr w:rsidR="00E24265" w:rsidRPr="00615D4B" w:rsidDel="00CB3FDD" w14:paraId="40C21CA1" w14:textId="7D170A11" w:rsidTr="005F76AD">
        <w:trPr>
          <w:trHeight w:val="321"/>
          <w:del w:id="1050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4E9FC52" w14:textId="0115FAB5" w:rsidR="00E24265" w:rsidRPr="00615D4B" w:rsidDel="00CB3FDD" w:rsidRDefault="00E24265" w:rsidP="005F76AD">
            <w:pPr>
              <w:rPr>
                <w:del w:id="10509" w:author="阿毛" w:date="2021-05-21T17:53:00Z"/>
                <w:rFonts w:ascii="標楷體" w:eastAsia="標楷體" w:hAnsi="標楷體"/>
              </w:rPr>
            </w:pPr>
            <w:del w:id="10510"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4F81C728" w14:textId="433FAE85" w:rsidR="00E24265" w:rsidRPr="00615D4B" w:rsidDel="00CB3FDD" w:rsidRDefault="00E24265" w:rsidP="005F76AD">
            <w:pPr>
              <w:rPr>
                <w:del w:id="10511" w:author="阿毛" w:date="2021-05-21T17:53:00Z"/>
                <w:rFonts w:ascii="標楷體" w:eastAsia="標楷體" w:hAnsi="標楷體"/>
              </w:rPr>
            </w:pPr>
          </w:p>
        </w:tc>
      </w:tr>
      <w:tr w:rsidR="00E24265" w:rsidRPr="00615D4B" w:rsidDel="00CB3FDD" w14:paraId="3812F248" w14:textId="0C6D4BC7" w:rsidTr="005F76AD">
        <w:trPr>
          <w:trHeight w:val="1311"/>
          <w:del w:id="1051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1D110D2" w14:textId="6DD13342" w:rsidR="00E24265" w:rsidRPr="00615D4B" w:rsidDel="00CB3FDD" w:rsidRDefault="00E24265" w:rsidP="005F76AD">
            <w:pPr>
              <w:rPr>
                <w:del w:id="10513" w:author="阿毛" w:date="2021-05-21T17:53:00Z"/>
                <w:rFonts w:ascii="標楷體" w:eastAsia="標楷體" w:hAnsi="標楷體"/>
              </w:rPr>
            </w:pPr>
            <w:del w:id="10514"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C7F3B4D" w14:textId="0DA84BB6" w:rsidR="00E24265" w:rsidRPr="00615D4B" w:rsidDel="00CB3FDD" w:rsidRDefault="00E24265" w:rsidP="005F76AD">
            <w:pPr>
              <w:rPr>
                <w:del w:id="10515" w:author="阿毛" w:date="2021-05-21T17:53:00Z"/>
                <w:rFonts w:ascii="標楷體" w:eastAsia="標楷體" w:hAnsi="標楷體"/>
              </w:rPr>
            </w:pPr>
          </w:p>
        </w:tc>
      </w:tr>
      <w:tr w:rsidR="00E24265" w:rsidRPr="00615D4B" w:rsidDel="00CB3FDD" w14:paraId="7C27D8B6" w14:textId="099BE1DA" w:rsidTr="005F76AD">
        <w:trPr>
          <w:trHeight w:val="278"/>
          <w:del w:id="1051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E590FE" w14:textId="7A1E4A79" w:rsidR="00E24265" w:rsidRPr="00615D4B" w:rsidDel="00CB3FDD" w:rsidRDefault="00E24265" w:rsidP="005F76AD">
            <w:pPr>
              <w:rPr>
                <w:del w:id="10517" w:author="阿毛" w:date="2021-05-21T17:53:00Z"/>
                <w:rFonts w:ascii="標楷體" w:eastAsia="標楷體" w:hAnsi="標楷體"/>
              </w:rPr>
            </w:pPr>
            <w:del w:id="10518"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6F83C24" w14:textId="771C0940" w:rsidR="00E24265" w:rsidRPr="00615D4B" w:rsidDel="00CB3FDD" w:rsidRDefault="00E24265" w:rsidP="005F76AD">
            <w:pPr>
              <w:rPr>
                <w:del w:id="10519" w:author="阿毛" w:date="2021-05-21T17:53:00Z"/>
                <w:rFonts w:ascii="標楷體" w:eastAsia="標楷體" w:hAnsi="標楷體"/>
              </w:rPr>
            </w:pPr>
          </w:p>
        </w:tc>
      </w:tr>
      <w:tr w:rsidR="00E24265" w:rsidRPr="00615D4B" w:rsidDel="00CB3FDD" w14:paraId="6D742256" w14:textId="374ED82C" w:rsidTr="005F76AD">
        <w:trPr>
          <w:trHeight w:val="358"/>
          <w:del w:id="1052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FB1C1B2" w14:textId="3552EFF4" w:rsidR="00E24265" w:rsidRPr="00615D4B" w:rsidDel="00CB3FDD" w:rsidRDefault="00E24265" w:rsidP="005F76AD">
            <w:pPr>
              <w:rPr>
                <w:del w:id="10521" w:author="阿毛" w:date="2021-05-21T17:53:00Z"/>
                <w:rFonts w:ascii="標楷體" w:eastAsia="標楷體" w:hAnsi="標楷體"/>
              </w:rPr>
            </w:pPr>
            <w:del w:id="10522"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1607BA5" w14:textId="49CC225B" w:rsidR="00E24265" w:rsidRPr="00615D4B" w:rsidDel="00CB3FDD" w:rsidRDefault="00E24265" w:rsidP="005F76AD">
            <w:pPr>
              <w:rPr>
                <w:del w:id="10523" w:author="阿毛" w:date="2021-05-21T17:53:00Z"/>
                <w:rFonts w:ascii="標楷體" w:eastAsia="標楷體" w:hAnsi="標楷體"/>
              </w:rPr>
            </w:pPr>
          </w:p>
        </w:tc>
      </w:tr>
      <w:tr w:rsidR="00E24265" w:rsidRPr="00615D4B" w:rsidDel="00CB3FDD" w14:paraId="2620ADAA" w14:textId="3C484158" w:rsidTr="005F76AD">
        <w:trPr>
          <w:trHeight w:val="278"/>
          <w:del w:id="1052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B561C54" w14:textId="223E718B" w:rsidR="00E24265" w:rsidRPr="00615D4B" w:rsidDel="00CB3FDD" w:rsidRDefault="00E24265" w:rsidP="005F76AD">
            <w:pPr>
              <w:rPr>
                <w:del w:id="10525" w:author="阿毛" w:date="2021-05-21T17:53:00Z"/>
                <w:rFonts w:ascii="標楷體" w:eastAsia="標楷體" w:hAnsi="標楷體"/>
              </w:rPr>
            </w:pPr>
            <w:del w:id="10526"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18994DC" w14:textId="509697BE" w:rsidR="00E24265" w:rsidRPr="00615D4B" w:rsidDel="00CB3FDD" w:rsidRDefault="00E24265" w:rsidP="005F76AD">
            <w:pPr>
              <w:rPr>
                <w:del w:id="10527" w:author="阿毛" w:date="2021-05-21T17:53:00Z"/>
                <w:rFonts w:ascii="標楷體" w:eastAsia="標楷體" w:hAnsi="標楷體"/>
              </w:rPr>
            </w:pPr>
          </w:p>
        </w:tc>
      </w:tr>
    </w:tbl>
    <w:p w14:paraId="4EB32242" w14:textId="3AFFA755" w:rsidR="00E24265" w:rsidDel="00CB3FDD" w:rsidRDefault="00E24265" w:rsidP="00E24265">
      <w:pPr>
        <w:rPr>
          <w:del w:id="10528" w:author="阿毛" w:date="2021-05-21T17:53:00Z"/>
        </w:rPr>
      </w:pPr>
    </w:p>
    <w:p w14:paraId="49360D1A" w14:textId="7F30670F" w:rsidR="00E24265" w:rsidRPr="00615D4B" w:rsidDel="00CB3FDD" w:rsidRDefault="00E24265">
      <w:pPr>
        <w:pStyle w:val="a"/>
        <w:rPr>
          <w:del w:id="10529" w:author="阿毛" w:date="2021-05-21T17:53:00Z"/>
        </w:rPr>
      </w:pPr>
      <w:del w:id="10530" w:author="阿毛" w:date="2021-05-21T17:53:00Z">
        <w:r w:rsidRPr="00615D4B" w:rsidDel="00CB3FDD">
          <w:delText>UI</w:delText>
        </w:r>
        <w:r w:rsidRPr="00615D4B" w:rsidDel="00CB3FDD">
          <w:delText>畫面</w:delText>
        </w:r>
      </w:del>
    </w:p>
    <w:p w14:paraId="39A17118" w14:textId="25073B23" w:rsidR="00E24265" w:rsidDel="00CB3FDD" w:rsidRDefault="00E24265" w:rsidP="00E24265">
      <w:pPr>
        <w:pStyle w:val="42"/>
        <w:spacing w:after="72"/>
        <w:ind w:left="1133"/>
        <w:rPr>
          <w:del w:id="10531" w:author="阿毛" w:date="2021-05-21T17:53:00Z"/>
          <w:rFonts w:hAnsi="標楷體"/>
        </w:rPr>
      </w:pPr>
      <w:del w:id="10532" w:author="阿毛" w:date="2021-05-21T17:53:00Z">
        <w:r w:rsidRPr="00743962" w:rsidDel="00CB3FDD">
          <w:rPr>
            <w:rFonts w:hAnsi="標楷體" w:hint="eastAsia"/>
          </w:rPr>
          <w:delText>輸入畫面：</w:delText>
        </w:r>
      </w:del>
    </w:p>
    <w:p w14:paraId="017C669C" w14:textId="2174835C" w:rsidR="00E24265" w:rsidDel="00CB3FDD" w:rsidRDefault="00E24265" w:rsidP="00E24265">
      <w:pPr>
        <w:pStyle w:val="42"/>
        <w:spacing w:after="72"/>
        <w:ind w:leftChars="0" w:left="0"/>
        <w:rPr>
          <w:del w:id="10533" w:author="阿毛" w:date="2021-05-21T17:53:00Z"/>
          <w:rFonts w:hAnsi="標楷體"/>
        </w:rPr>
      </w:pPr>
    </w:p>
    <w:p w14:paraId="1C792DB0" w14:textId="46939C77" w:rsidR="00E24265" w:rsidRPr="00F75903" w:rsidDel="00CB3FDD" w:rsidRDefault="00E24265" w:rsidP="00E24265">
      <w:pPr>
        <w:pStyle w:val="42"/>
        <w:spacing w:after="72"/>
        <w:ind w:leftChars="0" w:left="0"/>
        <w:rPr>
          <w:del w:id="10534" w:author="阿毛" w:date="2021-05-21T17:53:00Z"/>
          <w:rFonts w:hAnsi="標楷體"/>
        </w:rPr>
      </w:pPr>
      <w:del w:id="10535" w:author="阿毛" w:date="2021-05-21T17:53:00Z">
        <w:r w:rsidRPr="00F75903" w:rsidDel="00CB3FDD">
          <w:rPr>
            <w:rFonts w:hAnsi="標楷體"/>
            <w:noProof/>
          </w:rPr>
          <w:drawing>
            <wp:inline distT="0" distB="0" distL="0" distR="0" wp14:anchorId="06FA6B52" wp14:editId="4FF3D72B">
              <wp:extent cx="6760029" cy="22783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760029" cy="2278380"/>
                      </a:xfrm>
                      <a:prstGeom prst="rect">
                        <a:avLst/>
                      </a:prstGeom>
                    </pic:spPr>
                  </pic:pic>
                </a:graphicData>
              </a:graphic>
            </wp:inline>
          </w:drawing>
        </w:r>
      </w:del>
    </w:p>
    <w:p w14:paraId="6FDA898F" w14:textId="27E64A5D" w:rsidR="00E24265" w:rsidDel="00CB3FDD" w:rsidRDefault="00E24265" w:rsidP="00E24265">
      <w:pPr>
        <w:pStyle w:val="1text"/>
        <w:rPr>
          <w:del w:id="10536" w:author="阿毛" w:date="2021-05-21T17:53:00Z"/>
          <w:rFonts w:ascii="Times New Roman" w:hAnsi="Times New Roman"/>
        </w:rPr>
      </w:pPr>
    </w:p>
    <w:p w14:paraId="2DDC2960" w14:textId="1D2F35BD" w:rsidR="00E24265" w:rsidRPr="003972CE" w:rsidDel="00CB3FDD" w:rsidRDefault="00E24265">
      <w:pPr>
        <w:pStyle w:val="a"/>
        <w:rPr>
          <w:del w:id="10537" w:author="阿毛" w:date="2021-05-21T17:53:00Z"/>
        </w:rPr>
      </w:pPr>
      <w:del w:id="10538"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1A6EFCE" w14:textId="714D8284" w:rsidTr="005F76AD">
        <w:trPr>
          <w:trHeight w:val="388"/>
          <w:jc w:val="center"/>
          <w:del w:id="10539" w:author="阿毛" w:date="2021-05-21T17:53:00Z"/>
        </w:trPr>
        <w:tc>
          <w:tcPr>
            <w:tcW w:w="219" w:type="pct"/>
            <w:vMerge w:val="restart"/>
          </w:tcPr>
          <w:p w14:paraId="722C11D4" w14:textId="5FAA1467" w:rsidR="00E24265" w:rsidRPr="00615D4B" w:rsidDel="00CB3FDD" w:rsidRDefault="00E24265" w:rsidP="005F76AD">
            <w:pPr>
              <w:rPr>
                <w:del w:id="10540" w:author="阿毛" w:date="2021-05-21T17:53:00Z"/>
                <w:rFonts w:ascii="標楷體" w:eastAsia="標楷體" w:hAnsi="標楷體"/>
              </w:rPr>
            </w:pPr>
            <w:del w:id="10541" w:author="阿毛" w:date="2021-05-21T17:53:00Z">
              <w:r w:rsidRPr="00615D4B" w:rsidDel="00CB3FDD">
                <w:rPr>
                  <w:rFonts w:ascii="標楷體" w:eastAsia="標楷體" w:hAnsi="標楷體"/>
                </w:rPr>
                <w:delText>序號</w:delText>
              </w:r>
            </w:del>
          </w:p>
        </w:tc>
        <w:tc>
          <w:tcPr>
            <w:tcW w:w="756" w:type="pct"/>
            <w:vMerge w:val="restart"/>
          </w:tcPr>
          <w:p w14:paraId="1FB4D692" w14:textId="4194E23C" w:rsidR="00E24265" w:rsidRPr="00615D4B" w:rsidDel="00CB3FDD" w:rsidRDefault="00E24265" w:rsidP="005F76AD">
            <w:pPr>
              <w:rPr>
                <w:del w:id="10542" w:author="阿毛" w:date="2021-05-21T17:53:00Z"/>
                <w:rFonts w:ascii="標楷體" w:eastAsia="標楷體" w:hAnsi="標楷體"/>
              </w:rPr>
            </w:pPr>
            <w:del w:id="10543" w:author="阿毛" w:date="2021-05-21T17:53:00Z">
              <w:r w:rsidRPr="00615D4B" w:rsidDel="00CB3FDD">
                <w:rPr>
                  <w:rFonts w:ascii="標楷體" w:eastAsia="標楷體" w:hAnsi="標楷體"/>
                </w:rPr>
                <w:delText>欄位</w:delText>
              </w:r>
            </w:del>
          </w:p>
        </w:tc>
        <w:tc>
          <w:tcPr>
            <w:tcW w:w="2382" w:type="pct"/>
            <w:gridSpan w:val="5"/>
          </w:tcPr>
          <w:p w14:paraId="77986FE2" w14:textId="34E0A15B" w:rsidR="00E24265" w:rsidRPr="00615D4B" w:rsidDel="00CB3FDD" w:rsidRDefault="00E24265" w:rsidP="005F76AD">
            <w:pPr>
              <w:jc w:val="center"/>
              <w:rPr>
                <w:del w:id="10544" w:author="阿毛" w:date="2021-05-21T17:53:00Z"/>
                <w:rFonts w:ascii="標楷體" w:eastAsia="標楷體" w:hAnsi="標楷體"/>
              </w:rPr>
            </w:pPr>
            <w:del w:id="10545" w:author="阿毛" w:date="2021-05-21T17:53:00Z">
              <w:r w:rsidRPr="00615D4B" w:rsidDel="00CB3FDD">
                <w:rPr>
                  <w:rFonts w:ascii="標楷體" w:eastAsia="標楷體" w:hAnsi="標楷體"/>
                </w:rPr>
                <w:delText>說明</w:delText>
              </w:r>
            </w:del>
          </w:p>
        </w:tc>
        <w:tc>
          <w:tcPr>
            <w:tcW w:w="1643" w:type="pct"/>
            <w:vMerge w:val="restart"/>
          </w:tcPr>
          <w:p w14:paraId="2E0930EE" w14:textId="5B694A20" w:rsidR="00E24265" w:rsidRPr="00615D4B" w:rsidDel="00CB3FDD" w:rsidRDefault="00E24265" w:rsidP="005F76AD">
            <w:pPr>
              <w:rPr>
                <w:del w:id="10546" w:author="阿毛" w:date="2021-05-21T17:53:00Z"/>
                <w:rFonts w:ascii="標楷體" w:eastAsia="標楷體" w:hAnsi="標楷體"/>
              </w:rPr>
            </w:pPr>
            <w:del w:id="10547" w:author="阿毛" w:date="2021-05-21T17:53:00Z">
              <w:r w:rsidRPr="00615D4B" w:rsidDel="00CB3FDD">
                <w:rPr>
                  <w:rFonts w:ascii="標楷體" w:eastAsia="標楷體" w:hAnsi="標楷體"/>
                </w:rPr>
                <w:delText>處理邏輯及注意事項</w:delText>
              </w:r>
            </w:del>
          </w:p>
        </w:tc>
      </w:tr>
      <w:tr w:rsidR="00E24265" w:rsidRPr="00615D4B" w:rsidDel="00CB3FDD" w14:paraId="55611B56" w14:textId="42415D55" w:rsidTr="005F76AD">
        <w:trPr>
          <w:trHeight w:val="244"/>
          <w:jc w:val="center"/>
          <w:del w:id="10548" w:author="阿毛" w:date="2021-05-21T17:53:00Z"/>
        </w:trPr>
        <w:tc>
          <w:tcPr>
            <w:tcW w:w="219" w:type="pct"/>
            <w:vMerge/>
          </w:tcPr>
          <w:p w14:paraId="6C4A8767" w14:textId="4594FA70" w:rsidR="00E24265" w:rsidRPr="00615D4B" w:rsidDel="00CB3FDD" w:rsidRDefault="00E24265" w:rsidP="005F76AD">
            <w:pPr>
              <w:rPr>
                <w:del w:id="10549" w:author="阿毛" w:date="2021-05-21T17:53:00Z"/>
                <w:rFonts w:ascii="標楷體" w:eastAsia="標楷體" w:hAnsi="標楷體"/>
              </w:rPr>
            </w:pPr>
          </w:p>
        </w:tc>
        <w:tc>
          <w:tcPr>
            <w:tcW w:w="756" w:type="pct"/>
            <w:vMerge/>
          </w:tcPr>
          <w:p w14:paraId="023964E5" w14:textId="7F587785" w:rsidR="00E24265" w:rsidRPr="00615D4B" w:rsidDel="00CB3FDD" w:rsidRDefault="00E24265" w:rsidP="005F76AD">
            <w:pPr>
              <w:rPr>
                <w:del w:id="10550" w:author="阿毛" w:date="2021-05-21T17:53:00Z"/>
                <w:rFonts w:ascii="標楷體" w:eastAsia="標楷體" w:hAnsi="標楷體"/>
              </w:rPr>
            </w:pPr>
          </w:p>
        </w:tc>
        <w:tc>
          <w:tcPr>
            <w:tcW w:w="624" w:type="pct"/>
          </w:tcPr>
          <w:p w14:paraId="6EE05D03" w14:textId="6F0941A5" w:rsidR="00E24265" w:rsidRPr="00615D4B" w:rsidDel="00CB3FDD" w:rsidRDefault="00E24265" w:rsidP="005F76AD">
            <w:pPr>
              <w:rPr>
                <w:del w:id="10551" w:author="阿毛" w:date="2021-05-21T17:53:00Z"/>
                <w:rFonts w:ascii="標楷體" w:eastAsia="標楷體" w:hAnsi="標楷體"/>
              </w:rPr>
            </w:pPr>
            <w:del w:id="10552" w:author="阿毛" w:date="2021-05-21T17:53:00Z">
              <w:r w:rsidRPr="00615D4B" w:rsidDel="00CB3FDD">
                <w:rPr>
                  <w:rFonts w:ascii="標楷體" w:eastAsia="標楷體" w:hAnsi="標楷體" w:hint="eastAsia"/>
                </w:rPr>
                <w:delText>資料型態長度</w:delText>
              </w:r>
            </w:del>
          </w:p>
        </w:tc>
        <w:tc>
          <w:tcPr>
            <w:tcW w:w="624" w:type="pct"/>
          </w:tcPr>
          <w:p w14:paraId="305D224C" w14:textId="107F1C67" w:rsidR="00E24265" w:rsidRPr="00615D4B" w:rsidDel="00CB3FDD" w:rsidRDefault="00E24265" w:rsidP="005F76AD">
            <w:pPr>
              <w:rPr>
                <w:del w:id="10553" w:author="阿毛" w:date="2021-05-21T17:53:00Z"/>
                <w:rFonts w:ascii="標楷體" w:eastAsia="標楷體" w:hAnsi="標楷體"/>
              </w:rPr>
            </w:pPr>
            <w:del w:id="10554" w:author="阿毛" w:date="2021-05-21T17:53:00Z">
              <w:r w:rsidRPr="00615D4B" w:rsidDel="00CB3FDD">
                <w:rPr>
                  <w:rFonts w:ascii="標楷體" w:eastAsia="標楷體" w:hAnsi="標楷體"/>
                </w:rPr>
                <w:delText>預設值</w:delText>
              </w:r>
            </w:del>
          </w:p>
        </w:tc>
        <w:tc>
          <w:tcPr>
            <w:tcW w:w="537" w:type="pct"/>
          </w:tcPr>
          <w:p w14:paraId="7FF97EDE" w14:textId="52598870" w:rsidR="00E24265" w:rsidRPr="00615D4B" w:rsidDel="00CB3FDD" w:rsidRDefault="00E24265" w:rsidP="005F76AD">
            <w:pPr>
              <w:rPr>
                <w:del w:id="10555" w:author="阿毛" w:date="2021-05-21T17:53:00Z"/>
                <w:rFonts w:ascii="標楷體" w:eastAsia="標楷體" w:hAnsi="標楷體"/>
              </w:rPr>
            </w:pPr>
            <w:del w:id="10556" w:author="阿毛" w:date="2021-05-21T17:53:00Z">
              <w:r w:rsidRPr="00615D4B" w:rsidDel="00CB3FDD">
                <w:rPr>
                  <w:rFonts w:ascii="標楷體" w:eastAsia="標楷體" w:hAnsi="標楷體"/>
                </w:rPr>
                <w:delText>選單內容</w:delText>
              </w:r>
            </w:del>
          </w:p>
        </w:tc>
        <w:tc>
          <w:tcPr>
            <w:tcW w:w="299" w:type="pct"/>
          </w:tcPr>
          <w:p w14:paraId="218512DF" w14:textId="16A457B3" w:rsidR="00E24265" w:rsidRPr="00615D4B" w:rsidDel="00CB3FDD" w:rsidRDefault="00E24265" w:rsidP="005F76AD">
            <w:pPr>
              <w:rPr>
                <w:del w:id="10557" w:author="阿毛" w:date="2021-05-21T17:53:00Z"/>
                <w:rFonts w:ascii="標楷體" w:eastAsia="標楷體" w:hAnsi="標楷體"/>
              </w:rPr>
            </w:pPr>
            <w:del w:id="10558" w:author="阿毛" w:date="2021-05-21T17:53:00Z">
              <w:r w:rsidRPr="00615D4B" w:rsidDel="00CB3FDD">
                <w:rPr>
                  <w:rFonts w:ascii="標楷體" w:eastAsia="標楷體" w:hAnsi="標楷體"/>
                </w:rPr>
                <w:delText>必填</w:delText>
              </w:r>
            </w:del>
          </w:p>
        </w:tc>
        <w:tc>
          <w:tcPr>
            <w:tcW w:w="299" w:type="pct"/>
          </w:tcPr>
          <w:p w14:paraId="0931B12F" w14:textId="59DFAC54" w:rsidR="00E24265" w:rsidRPr="00615D4B" w:rsidDel="00CB3FDD" w:rsidRDefault="00E24265" w:rsidP="005F76AD">
            <w:pPr>
              <w:rPr>
                <w:del w:id="10559" w:author="阿毛" w:date="2021-05-21T17:53:00Z"/>
                <w:rFonts w:ascii="標楷體" w:eastAsia="標楷體" w:hAnsi="標楷體"/>
              </w:rPr>
            </w:pPr>
            <w:del w:id="10560" w:author="阿毛" w:date="2021-05-21T17:53:00Z">
              <w:r w:rsidRPr="00615D4B" w:rsidDel="00CB3FDD">
                <w:rPr>
                  <w:rFonts w:ascii="標楷體" w:eastAsia="標楷體" w:hAnsi="標楷體"/>
                </w:rPr>
                <w:delText>R/W</w:delText>
              </w:r>
            </w:del>
          </w:p>
        </w:tc>
        <w:tc>
          <w:tcPr>
            <w:tcW w:w="1643" w:type="pct"/>
            <w:vMerge/>
          </w:tcPr>
          <w:p w14:paraId="52670614" w14:textId="74E2F797" w:rsidR="00E24265" w:rsidRPr="00615D4B" w:rsidDel="00CB3FDD" w:rsidRDefault="00E24265" w:rsidP="005F76AD">
            <w:pPr>
              <w:rPr>
                <w:del w:id="10561" w:author="阿毛" w:date="2021-05-21T17:53:00Z"/>
                <w:rFonts w:ascii="標楷體" w:eastAsia="標楷體" w:hAnsi="標楷體"/>
              </w:rPr>
            </w:pPr>
          </w:p>
        </w:tc>
      </w:tr>
      <w:tr w:rsidR="00E24265" w:rsidRPr="00615D4B" w:rsidDel="00CB3FDD" w14:paraId="585DB591" w14:textId="24910DA3" w:rsidTr="005F76AD">
        <w:trPr>
          <w:trHeight w:val="291"/>
          <w:jc w:val="center"/>
          <w:del w:id="10562" w:author="阿毛" w:date="2021-05-21T17:53:00Z"/>
        </w:trPr>
        <w:tc>
          <w:tcPr>
            <w:tcW w:w="219" w:type="pct"/>
          </w:tcPr>
          <w:p w14:paraId="09628591" w14:textId="60A65AEC" w:rsidR="00E24265" w:rsidRPr="00D6003A" w:rsidDel="00CB3FDD" w:rsidRDefault="00E24265" w:rsidP="005F76AD">
            <w:pPr>
              <w:pStyle w:val="af9"/>
              <w:numPr>
                <w:ilvl w:val="0"/>
                <w:numId w:val="35"/>
              </w:numPr>
              <w:ind w:leftChars="0"/>
              <w:rPr>
                <w:del w:id="10563" w:author="阿毛" w:date="2021-05-21T17:53:00Z"/>
                <w:rFonts w:ascii="標楷體" w:eastAsia="標楷體" w:hAnsi="標楷體"/>
              </w:rPr>
            </w:pPr>
          </w:p>
        </w:tc>
        <w:tc>
          <w:tcPr>
            <w:tcW w:w="756" w:type="pct"/>
          </w:tcPr>
          <w:p w14:paraId="23AABE8E" w14:textId="7DCE1356" w:rsidR="00E24265" w:rsidRPr="00615D4B" w:rsidDel="00CB3FDD" w:rsidRDefault="00E24265" w:rsidP="005F76AD">
            <w:pPr>
              <w:rPr>
                <w:del w:id="10564" w:author="阿毛" w:date="2021-05-21T17:53:00Z"/>
                <w:rFonts w:ascii="標楷體" w:eastAsia="標楷體" w:hAnsi="標楷體"/>
              </w:rPr>
            </w:pPr>
            <w:del w:id="10565" w:author="阿毛" w:date="2021-05-21T17:53:00Z">
              <w:r w:rsidRPr="00F4452F" w:rsidDel="00CB3FDD">
                <w:rPr>
                  <w:rFonts w:ascii="標楷體" w:eastAsia="標楷體" w:hAnsi="標楷體" w:hint="eastAsia"/>
                </w:rPr>
                <w:delText>交易代碼</w:delText>
              </w:r>
            </w:del>
          </w:p>
        </w:tc>
        <w:tc>
          <w:tcPr>
            <w:tcW w:w="624" w:type="pct"/>
          </w:tcPr>
          <w:p w14:paraId="685D0DDF" w14:textId="65C8CD37" w:rsidR="00E24265" w:rsidRPr="00615D4B" w:rsidDel="00CB3FDD" w:rsidRDefault="00E24265" w:rsidP="005F76AD">
            <w:pPr>
              <w:rPr>
                <w:del w:id="10566" w:author="阿毛" w:date="2021-05-21T17:53:00Z"/>
                <w:rFonts w:ascii="標楷體" w:eastAsia="標楷體" w:hAnsi="標楷體"/>
              </w:rPr>
            </w:pPr>
          </w:p>
        </w:tc>
        <w:tc>
          <w:tcPr>
            <w:tcW w:w="624" w:type="pct"/>
          </w:tcPr>
          <w:p w14:paraId="54EA1E5E" w14:textId="6375A44D" w:rsidR="00E24265" w:rsidRPr="00615D4B" w:rsidDel="00CB3FDD" w:rsidRDefault="00E24265" w:rsidP="005F76AD">
            <w:pPr>
              <w:rPr>
                <w:del w:id="10567" w:author="阿毛" w:date="2021-05-21T17:53:00Z"/>
                <w:rFonts w:ascii="標楷體" w:eastAsia="標楷體" w:hAnsi="標楷體"/>
              </w:rPr>
            </w:pPr>
          </w:p>
        </w:tc>
        <w:tc>
          <w:tcPr>
            <w:tcW w:w="537" w:type="pct"/>
          </w:tcPr>
          <w:p w14:paraId="349BEDBE" w14:textId="5F3FD754" w:rsidR="00E24265" w:rsidRPr="00615D4B" w:rsidDel="00CB3FDD" w:rsidRDefault="00E24265" w:rsidP="005F76AD">
            <w:pPr>
              <w:rPr>
                <w:del w:id="10568" w:author="阿毛" w:date="2021-05-21T17:53:00Z"/>
                <w:rFonts w:ascii="標楷體" w:eastAsia="標楷體" w:hAnsi="標楷體"/>
              </w:rPr>
            </w:pPr>
            <w:del w:id="10569" w:author="阿毛" w:date="2021-05-21T17:53:00Z">
              <w:r w:rsidDel="00CB3FDD">
                <w:rPr>
                  <w:rFonts w:ascii="標楷體" w:eastAsia="標楷體" w:hAnsi="標楷體" w:hint="eastAsia"/>
                </w:rPr>
                <w:delText>下拉式選單</w:delText>
              </w:r>
            </w:del>
          </w:p>
        </w:tc>
        <w:tc>
          <w:tcPr>
            <w:tcW w:w="299" w:type="pct"/>
          </w:tcPr>
          <w:p w14:paraId="5CFC5396" w14:textId="2F34946C" w:rsidR="00E24265" w:rsidRPr="00615D4B" w:rsidDel="00CB3FDD" w:rsidRDefault="00E24265" w:rsidP="005F76AD">
            <w:pPr>
              <w:rPr>
                <w:del w:id="10570" w:author="阿毛" w:date="2021-05-21T17:53:00Z"/>
                <w:rFonts w:ascii="標楷體" w:eastAsia="標楷體" w:hAnsi="標楷體"/>
              </w:rPr>
            </w:pPr>
          </w:p>
        </w:tc>
        <w:tc>
          <w:tcPr>
            <w:tcW w:w="299" w:type="pct"/>
          </w:tcPr>
          <w:p w14:paraId="571F78DC" w14:textId="0F2EC416" w:rsidR="00E24265" w:rsidRPr="00615D4B" w:rsidDel="00CB3FDD" w:rsidRDefault="00E24265" w:rsidP="005F76AD">
            <w:pPr>
              <w:rPr>
                <w:del w:id="10571" w:author="阿毛" w:date="2021-05-21T17:53:00Z"/>
                <w:rFonts w:ascii="標楷體" w:eastAsia="標楷體" w:hAnsi="標楷體"/>
              </w:rPr>
            </w:pPr>
          </w:p>
        </w:tc>
        <w:tc>
          <w:tcPr>
            <w:tcW w:w="1643" w:type="pct"/>
          </w:tcPr>
          <w:p w14:paraId="6D6C61D1" w14:textId="32876BEE" w:rsidR="00E24265" w:rsidDel="00CB3FDD" w:rsidRDefault="00E24265" w:rsidP="005F76AD">
            <w:pPr>
              <w:rPr>
                <w:del w:id="10572" w:author="阿毛" w:date="2021-05-21T17:53:00Z"/>
                <w:rFonts w:ascii="標楷體" w:eastAsia="標楷體" w:hAnsi="標楷體"/>
              </w:rPr>
            </w:pPr>
            <w:del w:id="10573" w:author="阿毛" w:date="2021-05-21T17:53:00Z">
              <w:r w:rsidDel="00CB3FDD">
                <w:rPr>
                  <w:rFonts w:ascii="標楷體" w:eastAsia="標楷體" w:hAnsi="標楷體" w:hint="eastAsia"/>
                </w:rPr>
                <w:delText>1</w:delText>
              </w:r>
              <w:r w:rsidRPr="000D1F0F" w:rsidDel="00CB3FDD">
                <w:rPr>
                  <w:rFonts w:ascii="標楷體" w:eastAsia="標楷體" w:hAnsi="標楷體" w:hint="eastAsia"/>
                </w:rPr>
                <w:delText>:新增</w:delText>
              </w:r>
            </w:del>
          </w:p>
          <w:p w14:paraId="71F17D38" w14:textId="6F36CE31" w:rsidR="00E24265" w:rsidRPr="00615D4B" w:rsidDel="00CB3FDD" w:rsidRDefault="00E24265" w:rsidP="005F76AD">
            <w:pPr>
              <w:rPr>
                <w:del w:id="10574" w:author="阿毛" w:date="2021-05-21T17:53:00Z"/>
                <w:rFonts w:ascii="標楷體" w:eastAsia="標楷體" w:hAnsi="標楷體"/>
              </w:rPr>
            </w:pPr>
            <w:del w:id="10575" w:author="阿毛" w:date="2021-05-21T17:53:00Z">
              <w:r w:rsidRPr="000D1F0F" w:rsidDel="00CB3FDD">
                <w:rPr>
                  <w:rFonts w:ascii="標楷體" w:eastAsia="標楷體" w:hAnsi="標楷體" w:hint="eastAsia"/>
                </w:rPr>
                <w:delText>2:異動</w:delText>
              </w:r>
            </w:del>
          </w:p>
        </w:tc>
      </w:tr>
      <w:tr w:rsidR="00E24265" w:rsidRPr="00615D4B" w:rsidDel="00CB3FDD" w14:paraId="75981FB3" w14:textId="4BCA14F6" w:rsidTr="005F76AD">
        <w:trPr>
          <w:trHeight w:val="291"/>
          <w:jc w:val="center"/>
          <w:del w:id="10576" w:author="阿毛" w:date="2021-05-21T17:53:00Z"/>
        </w:trPr>
        <w:tc>
          <w:tcPr>
            <w:tcW w:w="219" w:type="pct"/>
          </w:tcPr>
          <w:p w14:paraId="1E0B6EFE" w14:textId="6BC4E5FA" w:rsidR="00E24265" w:rsidRPr="00D6003A" w:rsidDel="00CB3FDD" w:rsidRDefault="00E24265" w:rsidP="005F76AD">
            <w:pPr>
              <w:pStyle w:val="af9"/>
              <w:numPr>
                <w:ilvl w:val="0"/>
                <w:numId w:val="35"/>
              </w:numPr>
              <w:ind w:leftChars="0"/>
              <w:rPr>
                <w:del w:id="10577" w:author="阿毛" w:date="2021-05-21T17:53:00Z"/>
                <w:rFonts w:ascii="標楷體" w:eastAsia="標楷體" w:hAnsi="標楷體"/>
              </w:rPr>
            </w:pPr>
          </w:p>
        </w:tc>
        <w:tc>
          <w:tcPr>
            <w:tcW w:w="756" w:type="pct"/>
          </w:tcPr>
          <w:p w14:paraId="37ADCEA8" w14:textId="10E3E521" w:rsidR="00E24265" w:rsidRPr="00615D4B" w:rsidDel="00CB3FDD" w:rsidRDefault="00E24265" w:rsidP="005F76AD">
            <w:pPr>
              <w:rPr>
                <w:del w:id="10578" w:author="阿毛" w:date="2021-05-21T17:53:00Z"/>
                <w:rFonts w:ascii="標楷體" w:eastAsia="標楷體" w:hAnsi="標楷體"/>
              </w:rPr>
            </w:pPr>
            <w:del w:id="10579" w:author="阿毛" w:date="2021-05-21T17:53:00Z">
              <w:r w:rsidRPr="00F4452F" w:rsidDel="00CB3FDD">
                <w:rPr>
                  <w:rFonts w:ascii="標楷體" w:eastAsia="標楷體" w:hAnsi="標楷體" w:hint="eastAsia"/>
                </w:rPr>
                <w:delText>債務人IDN</w:delText>
              </w:r>
            </w:del>
          </w:p>
        </w:tc>
        <w:tc>
          <w:tcPr>
            <w:tcW w:w="624" w:type="pct"/>
          </w:tcPr>
          <w:p w14:paraId="21DDC858" w14:textId="11D9EB5F" w:rsidR="00E24265" w:rsidRPr="00615D4B" w:rsidDel="00CB3FDD" w:rsidRDefault="00E24265" w:rsidP="005F76AD">
            <w:pPr>
              <w:rPr>
                <w:del w:id="10580" w:author="阿毛" w:date="2021-05-21T17:53:00Z"/>
                <w:rFonts w:ascii="標楷體" w:eastAsia="標楷體" w:hAnsi="標楷體"/>
              </w:rPr>
            </w:pPr>
          </w:p>
        </w:tc>
        <w:tc>
          <w:tcPr>
            <w:tcW w:w="624" w:type="pct"/>
          </w:tcPr>
          <w:p w14:paraId="545B8C1E" w14:textId="702760D1" w:rsidR="00E24265" w:rsidRPr="00615D4B" w:rsidDel="00CB3FDD" w:rsidRDefault="00E24265" w:rsidP="005F76AD">
            <w:pPr>
              <w:rPr>
                <w:del w:id="10581" w:author="阿毛" w:date="2021-05-21T17:53:00Z"/>
                <w:rFonts w:ascii="標楷體" w:eastAsia="標楷體" w:hAnsi="標楷體"/>
              </w:rPr>
            </w:pPr>
          </w:p>
        </w:tc>
        <w:tc>
          <w:tcPr>
            <w:tcW w:w="537" w:type="pct"/>
          </w:tcPr>
          <w:p w14:paraId="571B44EC" w14:textId="31BA32CE" w:rsidR="00E24265" w:rsidRPr="00615D4B" w:rsidDel="00CB3FDD" w:rsidRDefault="00E24265" w:rsidP="005F76AD">
            <w:pPr>
              <w:rPr>
                <w:del w:id="10582" w:author="阿毛" w:date="2021-05-21T17:53:00Z"/>
                <w:rFonts w:ascii="標楷體" w:eastAsia="標楷體" w:hAnsi="標楷體"/>
              </w:rPr>
            </w:pPr>
          </w:p>
        </w:tc>
        <w:tc>
          <w:tcPr>
            <w:tcW w:w="299" w:type="pct"/>
          </w:tcPr>
          <w:p w14:paraId="4C2FEC66" w14:textId="4F3BCC7F" w:rsidR="00E24265" w:rsidRPr="00615D4B" w:rsidDel="00CB3FDD" w:rsidRDefault="00E24265" w:rsidP="005F76AD">
            <w:pPr>
              <w:rPr>
                <w:del w:id="10583" w:author="阿毛" w:date="2021-05-21T17:53:00Z"/>
                <w:rFonts w:ascii="標楷體" w:eastAsia="標楷體" w:hAnsi="標楷體"/>
              </w:rPr>
            </w:pPr>
          </w:p>
        </w:tc>
        <w:tc>
          <w:tcPr>
            <w:tcW w:w="299" w:type="pct"/>
          </w:tcPr>
          <w:p w14:paraId="658CD6A6" w14:textId="4420FECD" w:rsidR="00E24265" w:rsidRPr="00615D4B" w:rsidDel="00CB3FDD" w:rsidRDefault="00E24265" w:rsidP="005F76AD">
            <w:pPr>
              <w:rPr>
                <w:del w:id="10584" w:author="阿毛" w:date="2021-05-21T17:53:00Z"/>
                <w:rFonts w:ascii="標楷體" w:eastAsia="標楷體" w:hAnsi="標楷體"/>
              </w:rPr>
            </w:pPr>
          </w:p>
        </w:tc>
        <w:tc>
          <w:tcPr>
            <w:tcW w:w="1643" w:type="pct"/>
          </w:tcPr>
          <w:p w14:paraId="67139716" w14:textId="40DBD012" w:rsidR="00E24265" w:rsidRPr="00615D4B" w:rsidDel="00CB3FDD" w:rsidRDefault="00E24265" w:rsidP="005F76AD">
            <w:pPr>
              <w:rPr>
                <w:del w:id="10585" w:author="阿毛" w:date="2021-05-21T17:53:00Z"/>
                <w:rFonts w:ascii="標楷體" w:eastAsia="標楷體" w:hAnsi="標楷體"/>
              </w:rPr>
            </w:pPr>
          </w:p>
        </w:tc>
      </w:tr>
      <w:tr w:rsidR="00E24265" w:rsidRPr="00615D4B" w:rsidDel="00CB3FDD" w14:paraId="3B9E6223" w14:textId="4E4A562B" w:rsidTr="005F76AD">
        <w:trPr>
          <w:trHeight w:val="291"/>
          <w:jc w:val="center"/>
          <w:del w:id="10586" w:author="阿毛" w:date="2021-05-21T17:53:00Z"/>
        </w:trPr>
        <w:tc>
          <w:tcPr>
            <w:tcW w:w="219" w:type="pct"/>
          </w:tcPr>
          <w:p w14:paraId="680507C4" w14:textId="2292F3B7" w:rsidR="00E24265" w:rsidRPr="00D6003A" w:rsidDel="00CB3FDD" w:rsidRDefault="00E24265" w:rsidP="005F76AD">
            <w:pPr>
              <w:pStyle w:val="af9"/>
              <w:numPr>
                <w:ilvl w:val="0"/>
                <w:numId w:val="35"/>
              </w:numPr>
              <w:ind w:leftChars="0"/>
              <w:rPr>
                <w:del w:id="10587" w:author="阿毛" w:date="2021-05-21T17:53:00Z"/>
                <w:rFonts w:ascii="標楷體" w:eastAsia="標楷體" w:hAnsi="標楷體"/>
              </w:rPr>
            </w:pPr>
          </w:p>
        </w:tc>
        <w:tc>
          <w:tcPr>
            <w:tcW w:w="756" w:type="pct"/>
          </w:tcPr>
          <w:p w14:paraId="2407E038" w14:textId="60BB8D6B" w:rsidR="00E24265" w:rsidRPr="00615D4B" w:rsidDel="00CB3FDD" w:rsidRDefault="00E24265" w:rsidP="005F76AD">
            <w:pPr>
              <w:rPr>
                <w:del w:id="10588" w:author="阿毛" w:date="2021-05-21T17:53:00Z"/>
                <w:rFonts w:ascii="標楷體" w:eastAsia="標楷體" w:hAnsi="標楷體"/>
              </w:rPr>
            </w:pPr>
            <w:del w:id="10589" w:author="阿毛" w:date="2021-05-21T17:53:00Z">
              <w:r w:rsidRPr="00F4452F" w:rsidDel="00CB3FDD">
                <w:rPr>
                  <w:rFonts w:ascii="標楷體" w:eastAsia="標楷體" w:hAnsi="標楷體" w:hint="eastAsia"/>
                </w:rPr>
                <w:delText>報送單位代號</w:delText>
              </w:r>
            </w:del>
          </w:p>
        </w:tc>
        <w:tc>
          <w:tcPr>
            <w:tcW w:w="624" w:type="pct"/>
          </w:tcPr>
          <w:p w14:paraId="5D317B0A" w14:textId="162D3770" w:rsidR="00E24265" w:rsidRPr="00615D4B" w:rsidDel="00CB3FDD" w:rsidRDefault="00E24265" w:rsidP="005F76AD">
            <w:pPr>
              <w:rPr>
                <w:del w:id="10590" w:author="阿毛" w:date="2021-05-21T17:53:00Z"/>
                <w:rFonts w:ascii="標楷體" w:eastAsia="標楷體" w:hAnsi="標楷體"/>
              </w:rPr>
            </w:pPr>
          </w:p>
        </w:tc>
        <w:tc>
          <w:tcPr>
            <w:tcW w:w="624" w:type="pct"/>
          </w:tcPr>
          <w:p w14:paraId="4E4A1F66" w14:textId="5FB476F0" w:rsidR="00E24265" w:rsidRPr="00615D4B" w:rsidDel="00CB3FDD" w:rsidRDefault="00E24265" w:rsidP="005F76AD">
            <w:pPr>
              <w:rPr>
                <w:del w:id="10591" w:author="阿毛" w:date="2021-05-21T17:53:00Z"/>
                <w:rFonts w:ascii="標楷體" w:eastAsia="標楷體" w:hAnsi="標楷體"/>
              </w:rPr>
            </w:pPr>
          </w:p>
        </w:tc>
        <w:tc>
          <w:tcPr>
            <w:tcW w:w="537" w:type="pct"/>
          </w:tcPr>
          <w:p w14:paraId="0CA3740F" w14:textId="2943B852" w:rsidR="00E24265" w:rsidRPr="00615D4B" w:rsidDel="00CB3FDD" w:rsidRDefault="00E24265" w:rsidP="005F76AD">
            <w:pPr>
              <w:rPr>
                <w:del w:id="10592" w:author="阿毛" w:date="2021-05-21T17:53:00Z"/>
                <w:rFonts w:ascii="標楷體" w:eastAsia="標楷體" w:hAnsi="標楷體"/>
              </w:rPr>
            </w:pPr>
          </w:p>
        </w:tc>
        <w:tc>
          <w:tcPr>
            <w:tcW w:w="299" w:type="pct"/>
          </w:tcPr>
          <w:p w14:paraId="75A81B6B" w14:textId="2602E12E" w:rsidR="00E24265" w:rsidRPr="00615D4B" w:rsidDel="00CB3FDD" w:rsidRDefault="00E24265" w:rsidP="005F76AD">
            <w:pPr>
              <w:rPr>
                <w:del w:id="10593" w:author="阿毛" w:date="2021-05-21T17:53:00Z"/>
                <w:rFonts w:ascii="標楷體" w:eastAsia="標楷體" w:hAnsi="標楷體"/>
              </w:rPr>
            </w:pPr>
          </w:p>
        </w:tc>
        <w:tc>
          <w:tcPr>
            <w:tcW w:w="299" w:type="pct"/>
          </w:tcPr>
          <w:p w14:paraId="4D30CC02" w14:textId="57856ED0" w:rsidR="00E24265" w:rsidRPr="00615D4B" w:rsidDel="00CB3FDD" w:rsidRDefault="00E24265" w:rsidP="005F76AD">
            <w:pPr>
              <w:rPr>
                <w:del w:id="10594" w:author="阿毛" w:date="2021-05-21T17:53:00Z"/>
                <w:rFonts w:ascii="標楷體" w:eastAsia="標楷體" w:hAnsi="標楷體"/>
              </w:rPr>
            </w:pPr>
          </w:p>
        </w:tc>
        <w:tc>
          <w:tcPr>
            <w:tcW w:w="1643" w:type="pct"/>
          </w:tcPr>
          <w:p w14:paraId="640F578B" w14:textId="34F8F7E2" w:rsidR="00E24265" w:rsidRPr="00615D4B" w:rsidDel="00CB3FDD" w:rsidRDefault="00E24265" w:rsidP="005F76AD">
            <w:pPr>
              <w:rPr>
                <w:del w:id="10595" w:author="阿毛" w:date="2021-05-21T17:53:00Z"/>
                <w:rFonts w:ascii="標楷體" w:eastAsia="標楷體" w:hAnsi="標楷體"/>
              </w:rPr>
            </w:pPr>
          </w:p>
        </w:tc>
      </w:tr>
      <w:tr w:rsidR="00E24265" w:rsidRPr="00615D4B" w:rsidDel="00CB3FDD" w14:paraId="3F557857" w14:textId="472832FF" w:rsidTr="005F76AD">
        <w:trPr>
          <w:trHeight w:val="291"/>
          <w:jc w:val="center"/>
          <w:del w:id="10596" w:author="阿毛" w:date="2021-05-21T17:53:00Z"/>
        </w:trPr>
        <w:tc>
          <w:tcPr>
            <w:tcW w:w="219" w:type="pct"/>
          </w:tcPr>
          <w:p w14:paraId="4627AF1B" w14:textId="14D88AE3" w:rsidR="00E24265" w:rsidRPr="00D6003A" w:rsidDel="00CB3FDD" w:rsidRDefault="00E24265" w:rsidP="005F76AD">
            <w:pPr>
              <w:pStyle w:val="af9"/>
              <w:numPr>
                <w:ilvl w:val="0"/>
                <w:numId w:val="35"/>
              </w:numPr>
              <w:ind w:leftChars="0"/>
              <w:rPr>
                <w:del w:id="10597" w:author="阿毛" w:date="2021-05-21T17:53:00Z"/>
                <w:rFonts w:ascii="標楷體" w:eastAsia="標楷體" w:hAnsi="標楷體"/>
              </w:rPr>
            </w:pPr>
          </w:p>
        </w:tc>
        <w:tc>
          <w:tcPr>
            <w:tcW w:w="756" w:type="pct"/>
          </w:tcPr>
          <w:p w14:paraId="7B758934" w14:textId="1D987473" w:rsidR="00E24265" w:rsidRPr="00615D4B" w:rsidDel="00CB3FDD" w:rsidRDefault="00E24265" w:rsidP="005F76AD">
            <w:pPr>
              <w:rPr>
                <w:del w:id="10598" w:author="阿毛" w:date="2021-05-21T17:53:00Z"/>
                <w:rFonts w:ascii="標楷體" w:eastAsia="標楷體" w:hAnsi="標楷體"/>
              </w:rPr>
            </w:pPr>
            <w:del w:id="10599" w:author="阿毛" w:date="2021-05-21T17:53:00Z">
              <w:r w:rsidRPr="00F4452F" w:rsidDel="00CB3FDD">
                <w:rPr>
                  <w:rFonts w:ascii="標楷體" w:eastAsia="標楷體" w:hAnsi="標楷體" w:hint="eastAsia"/>
                </w:rPr>
                <w:delText>協商申請日</w:delText>
              </w:r>
            </w:del>
          </w:p>
        </w:tc>
        <w:tc>
          <w:tcPr>
            <w:tcW w:w="624" w:type="pct"/>
          </w:tcPr>
          <w:p w14:paraId="671D8D65" w14:textId="7CB80EC1" w:rsidR="00E24265" w:rsidRPr="00615D4B" w:rsidDel="00CB3FDD" w:rsidRDefault="00E24265" w:rsidP="005F76AD">
            <w:pPr>
              <w:rPr>
                <w:del w:id="10600" w:author="阿毛" w:date="2021-05-21T17:53:00Z"/>
                <w:rFonts w:ascii="標楷體" w:eastAsia="標楷體" w:hAnsi="標楷體"/>
              </w:rPr>
            </w:pPr>
          </w:p>
        </w:tc>
        <w:tc>
          <w:tcPr>
            <w:tcW w:w="624" w:type="pct"/>
          </w:tcPr>
          <w:p w14:paraId="73C63F1E" w14:textId="3C1AFE0C" w:rsidR="00E24265" w:rsidRPr="00615D4B" w:rsidDel="00CB3FDD" w:rsidRDefault="00E24265" w:rsidP="005F76AD">
            <w:pPr>
              <w:rPr>
                <w:del w:id="10601" w:author="阿毛" w:date="2021-05-21T17:53:00Z"/>
                <w:rFonts w:ascii="標楷體" w:eastAsia="標楷體" w:hAnsi="標楷體"/>
              </w:rPr>
            </w:pPr>
          </w:p>
        </w:tc>
        <w:tc>
          <w:tcPr>
            <w:tcW w:w="537" w:type="pct"/>
          </w:tcPr>
          <w:p w14:paraId="17706387" w14:textId="7290D69E" w:rsidR="00E24265" w:rsidRPr="00615D4B" w:rsidDel="00CB3FDD" w:rsidRDefault="00E24265" w:rsidP="005F76AD">
            <w:pPr>
              <w:rPr>
                <w:del w:id="10602" w:author="阿毛" w:date="2021-05-21T17:53:00Z"/>
                <w:rFonts w:ascii="標楷體" w:eastAsia="標楷體" w:hAnsi="標楷體"/>
              </w:rPr>
            </w:pPr>
          </w:p>
        </w:tc>
        <w:tc>
          <w:tcPr>
            <w:tcW w:w="299" w:type="pct"/>
          </w:tcPr>
          <w:p w14:paraId="4DA6EECF" w14:textId="39865772" w:rsidR="00E24265" w:rsidRPr="00615D4B" w:rsidDel="00CB3FDD" w:rsidRDefault="00E24265" w:rsidP="005F76AD">
            <w:pPr>
              <w:rPr>
                <w:del w:id="10603" w:author="阿毛" w:date="2021-05-21T17:53:00Z"/>
                <w:rFonts w:ascii="標楷體" w:eastAsia="標楷體" w:hAnsi="標楷體"/>
              </w:rPr>
            </w:pPr>
          </w:p>
        </w:tc>
        <w:tc>
          <w:tcPr>
            <w:tcW w:w="299" w:type="pct"/>
          </w:tcPr>
          <w:p w14:paraId="182460F4" w14:textId="71D5878E" w:rsidR="00E24265" w:rsidRPr="00615D4B" w:rsidDel="00CB3FDD" w:rsidRDefault="00E24265" w:rsidP="005F76AD">
            <w:pPr>
              <w:rPr>
                <w:del w:id="10604" w:author="阿毛" w:date="2021-05-21T17:53:00Z"/>
                <w:rFonts w:ascii="標楷體" w:eastAsia="標楷體" w:hAnsi="標楷體"/>
              </w:rPr>
            </w:pPr>
          </w:p>
        </w:tc>
        <w:tc>
          <w:tcPr>
            <w:tcW w:w="1643" w:type="pct"/>
          </w:tcPr>
          <w:p w14:paraId="46A83DBE" w14:textId="27BE35F1" w:rsidR="00E24265" w:rsidRPr="00615D4B" w:rsidDel="00CB3FDD" w:rsidRDefault="00E24265" w:rsidP="005F76AD">
            <w:pPr>
              <w:rPr>
                <w:del w:id="10605" w:author="阿毛" w:date="2021-05-21T17:53:00Z"/>
                <w:rFonts w:ascii="標楷體" w:eastAsia="標楷體" w:hAnsi="標楷體"/>
              </w:rPr>
            </w:pPr>
          </w:p>
        </w:tc>
      </w:tr>
      <w:tr w:rsidR="00E24265" w:rsidRPr="00615D4B" w:rsidDel="00CB3FDD" w14:paraId="344B7D3E" w14:textId="75A7FC55" w:rsidTr="005F76AD">
        <w:trPr>
          <w:trHeight w:val="291"/>
          <w:jc w:val="center"/>
          <w:del w:id="10606" w:author="阿毛" w:date="2021-05-21T17:53:00Z"/>
        </w:trPr>
        <w:tc>
          <w:tcPr>
            <w:tcW w:w="219" w:type="pct"/>
          </w:tcPr>
          <w:p w14:paraId="4CF68509" w14:textId="6C392F4F" w:rsidR="00E24265" w:rsidRPr="00D6003A" w:rsidDel="00CB3FDD" w:rsidRDefault="00E24265" w:rsidP="005F76AD">
            <w:pPr>
              <w:pStyle w:val="af9"/>
              <w:numPr>
                <w:ilvl w:val="0"/>
                <w:numId w:val="35"/>
              </w:numPr>
              <w:ind w:leftChars="0"/>
              <w:rPr>
                <w:del w:id="10607" w:author="阿毛" w:date="2021-05-21T17:53:00Z"/>
                <w:rFonts w:ascii="標楷體" w:eastAsia="標楷體" w:hAnsi="標楷體"/>
              </w:rPr>
            </w:pPr>
          </w:p>
        </w:tc>
        <w:tc>
          <w:tcPr>
            <w:tcW w:w="756" w:type="pct"/>
          </w:tcPr>
          <w:p w14:paraId="285A8589" w14:textId="62F9E707" w:rsidR="00E24265" w:rsidRPr="00615D4B" w:rsidDel="00CB3FDD" w:rsidRDefault="00E24265" w:rsidP="005F76AD">
            <w:pPr>
              <w:rPr>
                <w:del w:id="10608" w:author="阿毛" w:date="2021-05-21T17:53:00Z"/>
                <w:rFonts w:ascii="標楷體" w:eastAsia="標楷體" w:hAnsi="標楷體"/>
              </w:rPr>
            </w:pPr>
            <w:del w:id="10609" w:author="阿毛" w:date="2021-05-21T17:53:00Z">
              <w:r w:rsidRPr="00F4452F" w:rsidDel="00CB3FDD">
                <w:rPr>
                  <w:rFonts w:ascii="標楷體" w:eastAsia="標楷體" w:hAnsi="標楷體" w:hint="eastAsia"/>
                </w:rPr>
                <w:delText>最大債權金融機構代號</w:delText>
              </w:r>
            </w:del>
          </w:p>
        </w:tc>
        <w:tc>
          <w:tcPr>
            <w:tcW w:w="624" w:type="pct"/>
          </w:tcPr>
          <w:p w14:paraId="33C19563" w14:textId="2820E1A5" w:rsidR="00E24265" w:rsidRPr="00615D4B" w:rsidDel="00CB3FDD" w:rsidRDefault="00E24265" w:rsidP="005F76AD">
            <w:pPr>
              <w:rPr>
                <w:del w:id="10610" w:author="阿毛" w:date="2021-05-21T17:53:00Z"/>
                <w:rFonts w:ascii="標楷體" w:eastAsia="標楷體" w:hAnsi="標楷體"/>
              </w:rPr>
            </w:pPr>
          </w:p>
        </w:tc>
        <w:tc>
          <w:tcPr>
            <w:tcW w:w="624" w:type="pct"/>
          </w:tcPr>
          <w:p w14:paraId="248CCEC8" w14:textId="107D3237" w:rsidR="00E24265" w:rsidRPr="00615D4B" w:rsidDel="00CB3FDD" w:rsidRDefault="00E24265" w:rsidP="005F76AD">
            <w:pPr>
              <w:rPr>
                <w:del w:id="10611" w:author="阿毛" w:date="2021-05-21T17:53:00Z"/>
                <w:rFonts w:ascii="標楷體" w:eastAsia="標楷體" w:hAnsi="標楷體"/>
              </w:rPr>
            </w:pPr>
          </w:p>
        </w:tc>
        <w:tc>
          <w:tcPr>
            <w:tcW w:w="537" w:type="pct"/>
          </w:tcPr>
          <w:p w14:paraId="48E5A400" w14:textId="2DFC0F18" w:rsidR="00E24265" w:rsidRPr="00615D4B" w:rsidDel="00CB3FDD" w:rsidRDefault="00E24265" w:rsidP="005F76AD">
            <w:pPr>
              <w:rPr>
                <w:del w:id="10612" w:author="阿毛" w:date="2021-05-21T17:53:00Z"/>
                <w:rFonts w:ascii="標楷體" w:eastAsia="標楷體" w:hAnsi="標楷體"/>
              </w:rPr>
            </w:pPr>
          </w:p>
        </w:tc>
        <w:tc>
          <w:tcPr>
            <w:tcW w:w="299" w:type="pct"/>
          </w:tcPr>
          <w:p w14:paraId="2CD16992" w14:textId="39DBDE84" w:rsidR="00E24265" w:rsidRPr="00615D4B" w:rsidDel="00CB3FDD" w:rsidRDefault="00E24265" w:rsidP="005F76AD">
            <w:pPr>
              <w:rPr>
                <w:del w:id="10613" w:author="阿毛" w:date="2021-05-21T17:53:00Z"/>
                <w:rFonts w:ascii="標楷體" w:eastAsia="標楷體" w:hAnsi="標楷體"/>
              </w:rPr>
            </w:pPr>
          </w:p>
        </w:tc>
        <w:tc>
          <w:tcPr>
            <w:tcW w:w="299" w:type="pct"/>
          </w:tcPr>
          <w:p w14:paraId="78CBCA25" w14:textId="42F43CC7" w:rsidR="00E24265" w:rsidRPr="00615D4B" w:rsidDel="00CB3FDD" w:rsidRDefault="00E24265" w:rsidP="005F76AD">
            <w:pPr>
              <w:rPr>
                <w:del w:id="10614" w:author="阿毛" w:date="2021-05-21T17:53:00Z"/>
                <w:rFonts w:ascii="標楷體" w:eastAsia="標楷體" w:hAnsi="標楷體"/>
              </w:rPr>
            </w:pPr>
          </w:p>
        </w:tc>
        <w:tc>
          <w:tcPr>
            <w:tcW w:w="1643" w:type="pct"/>
          </w:tcPr>
          <w:p w14:paraId="3D16F1EA" w14:textId="2ECC7B6E" w:rsidR="00E24265" w:rsidRPr="00615D4B" w:rsidDel="00CB3FDD" w:rsidRDefault="00E24265" w:rsidP="005F76AD">
            <w:pPr>
              <w:rPr>
                <w:del w:id="10615" w:author="阿毛" w:date="2021-05-21T17:53:00Z"/>
                <w:rFonts w:ascii="標楷體" w:eastAsia="標楷體" w:hAnsi="標楷體"/>
              </w:rPr>
            </w:pPr>
          </w:p>
        </w:tc>
      </w:tr>
      <w:tr w:rsidR="00E24265" w:rsidRPr="00615D4B" w:rsidDel="00CB3FDD" w14:paraId="760533DC" w14:textId="06333DDB" w:rsidTr="005F76AD">
        <w:trPr>
          <w:trHeight w:val="291"/>
          <w:jc w:val="center"/>
          <w:del w:id="10616" w:author="阿毛" w:date="2021-05-21T17:53:00Z"/>
        </w:trPr>
        <w:tc>
          <w:tcPr>
            <w:tcW w:w="219" w:type="pct"/>
          </w:tcPr>
          <w:p w14:paraId="4F108831" w14:textId="48882CC2" w:rsidR="00E24265" w:rsidRPr="00D6003A" w:rsidDel="00CB3FDD" w:rsidRDefault="00E24265" w:rsidP="005F76AD">
            <w:pPr>
              <w:pStyle w:val="af9"/>
              <w:numPr>
                <w:ilvl w:val="0"/>
                <w:numId w:val="35"/>
              </w:numPr>
              <w:ind w:leftChars="0"/>
              <w:rPr>
                <w:del w:id="10617" w:author="阿毛" w:date="2021-05-21T17:53:00Z"/>
                <w:rFonts w:ascii="標楷體" w:eastAsia="標楷體" w:hAnsi="標楷體"/>
              </w:rPr>
            </w:pPr>
          </w:p>
        </w:tc>
        <w:tc>
          <w:tcPr>
            <w:tcW w:w="756" w:type="pct"/>
          </w:tcPr>
          <w:p w14:paraId="4845A361" w14:textId="027FF491" w:rsidR="00E24265" w:rsidRPr="00615D4B" w:rsidDel="00CB3FDD" w:rsidRDefault="00E24265" w:rsidP="005F76AD">
            <w:pPr>
              <w:rPr>
                <w:del w:id="10618" w:author="阿毛" w:date="2021-05-21T17:53:00Z"/>
                <w:rFonts w:ascii="標楷體" w:eastAsia="標楷體" w:hAnsi="標楷體"/>
              </w:rPr>
            </w:pPr>
            <w:del w:id="10619" w:author="阿毛" w:date="2021-05-21T17:53:00Z">
              <w:r w:rsidRPr="00F4452F" w:rsidDel="00CB3FDD">
                <w:rPr>
                  <w:rFonts w:ascii="標楷體" w:eastAsia="標楷體" w:hAnsi="標楷體" w:hint="eastAsia"/>
                </w:rPr>
                <w:delText>是否同意債務清償方案</w:delText>
              </w:r>
            </w:del>
          </w:p>
        </w:tc>
        <w:tc>
          <w:tcPr>
            <w:tcW w:w="624" w:type="pct"/>
          </w:tcPr>
          <w:p w14:paraId="3299A970" w14:textId="01D60E42" w:rsidR="00E24265" w:rsidRPr="00615D4B" w:rsidDel="00CB3FDD" w:rsidRDefault="00E24265" w:rsidP="005F76AD">
            <w:pPr>
              <w:rPr>
                <w:del w:id="10620" w:author="阿毛" w:date="2021-05-21T17:53:00Z"/>
                <w:rFonts w:ascii="標楷體" w:eastAsia="標楷體" w:hAnsi="標楷體"/>
              </w:rPr>
            </w:pPr>
          </w:p>
        </w:tc>
        <w:tc>
          <w:tcPr>
            <w:tcW w:w="624" w:type="pct"/>
          </w:tcPr>
          <w:p w14:paraId="4C06086D" w14:textId="0BEDBA92" w:rsidR="00E24265" w:rsidRPr="00615D4B" w:rsidDel="00CB3FDD" w:rsidRDefault="00E24265" w:rsidP="005F76AD">
            <w:pPr>
              <w:rPr>
                <w:del w:id="10621" w:author="阿毛" w:date="2021-05-21T17:53:00Z"/>
                <w:rFonts w:ascii="標楷體" w:eastAsia="標楷體" w:hAnsi="標楷體"/>
              </w:rPr>
            </w:pPr>
          </w:p>
        </w:tc>
        <w:tc>
          <w:tcPr>
            <w:tcW w:w="537" w:type="pct"/>
          </w:tcPr>
          <w:p w14:paraId="1E7E162A" w14:textId="3A1B2D2E" w:rsidR="00E24265" w:rsidRPr="00615D4B" w:rsidDel="00CB3FDD" w:rsidRDefault="00E24265" w:rsidP="005F76AD">
            <w:pPr>
              <w:rPr>
                <w:del w:id="10622" w:author="阿毛" w:date="2021-05-21T17:53:00Z"/>
                <w:rFonts w:ascii="標楷體" w:eastAsia="標楷體" w:hAnsi="標楷體"/>
              </w:rPr>
            </w:pPr>
          </w:p>
        </w:tc>
        <w:tc>
          <w:tcPr>
            <w:tcW w:w="299" w:type="pct"/>
          </w:tcPr>
          <w:p w14:paraId="6625178E" w14:textId="3FA10E21" w:rsidR="00E24265" w:rsidRPr="00615D4B" w:rsidDel="00CB3FDD" w:rsidRDefault="00E24265" w:rsidP="005F76AD">
            <w:pPr>
              <w:rPr>
                <w:del w:id="10623" w:author="阿毛" w:date="2021-05-21T17:53:00Z"/>
                <w:rFonts w:ascii="標楷體" w:eastAsia="標楷體" w:hAnsi="標楷體"/>
              </w:rPr>
            </w:pPr>
          </w:p>
        </w:tc>
        <w:tc>
          <w:tcPr>
            <w:tcW w:w="299" w:type="pct"/>
          </w:tcPr>
          <w:p w14:paraId="38059BAC" w14:textId="20A7D624" w:rsidR="00E24265" w:rsidRPr="00615D4B" w:rsidDel="00CB3FDD" w:rsidRDefault="00E24265" w:rsidP="005F76AD">
            <w:pPr>
              <w:rPr>
                <w:del w:id="10624" w:author="阿毛" w:date="2021-05-21T17:53:00Z"/>
                <w:rFonts w:ascii="標楷體" w:eastAsia="標楷體" w:hAnsi="標楷體"/>
              </w:rPr>
            </w:pPr>
          </w:p>
        </w:tc>
        <w:tc>
          <w:tcPr>
            <w:tcW w:w="1643" w:type="pct"/>
          </w:tcPr>
          <w:p w14:paraId="4A31DD57" w14:textId="1666F0DE" w:rsidR="00E24265" w:rsidRPr="00615D4B" w:rsidDel="00CB3FDD" w:rsidRDefault="00E24265" w:rsidP="005F76AD">
            <w:pPr>
              <w:rPr>
                <w:del w:id="10625" w:author="阿毛" w:date="2021-05-21T17:53:00Z"/>
                <w:rFonts w:ascii="標楷體" w:eastAsia="標楷體" w:hAnsi="標楷體"/>
              </w:rPr>
            </w:pPr>
            <w:del w:id="10626" w:author="阿毛" w:date="2021-05-21T17:53:00Z">
              <w:r w:rsidRPr="00676AFE" w:rsidDel="00CB3FDD">
                <w:rPr>
                  <w:rFonts w:ascii="標楷體" w:eastAsia="標楷體" w:hAnsi="標楷體" w:hint="eastAsia"/>
                </w:rPr>
                <w:delText>輸入Y或N</w:delText>
              </w:r>
            </w:del>
          </w:p>
        </w:tc>
      </w:tr>
      <w:tr w:rsidR="00E24265" w:rsidRPr="00615D4B" w:rsidDel="00CB3FDD" w14:paraId="31222F92" w14:textId="0470501F" w:rsidTr="005F76AD">
        <w:trPr>
          <w:trHeight w:val="291"/>
          <w:jc w:val="center"/>
          <w:del w:id="10627" w:author="阿毛" w:date="2021-05-21T17:53:00Z"/>
        </w:trPr>
        <w:tc>
          <w:tcPr>
            <w:tcW w:w="219" w:type="pct"/>
          </w:tcPr>
          <w:p w14:paraId="40A37648" w14:textId="76D8BFCA" w:rsidR="00E24265" w:rsidRPr="00D6003A" w:rsidDel="00CB3FDD" w:rsidRDefault="00E24265" w:rsidP="005F76AD">
            <w:pPr>
              <w:pStyle w:val="af9"/>
              <w:numPr>
                <w:ilvl w:val="0"/>
                <w:numId w:val="35"/>
              </w:numPr>
              <w:ind w:leftChars="0"/>
              <w:rPr>
                <w:del w:id="10628" w:author="阿毛" w:date="2021-05-21T17:53:00Z"/>
                <w:rFonts w:ascii="標楷體" w:eastAsia="標楷體" w:hAnsi="標楷體"/>
              </w:rPr>
            </w:pPr>
          </w:p>
        </w:tc>
        <w:tc>
          <w:tcPr>
            <w:tcW w:w="756" w:type="pct"/>
          </w:tcPr>
          <w:p w14:paraId="59FD8FA2" w14:textId="0410AF43" w:rsidR="00E24265" w:rsidRPr="00615D4B" w:rsidDel="00CB3FDD" w:rsidRDefault="00E24265" w:rsidP="005F76AD">
            <w:pPr>
              <w:rPr>
                <w:del w:id="10629" w:author="阿毛" w:date="2021-05-21T17:53:00Z"/>
                <w:rFonts w:ascii="標楷體" w:eastAsia="標楷體" w:hAnsi="標楷體"/>
              </w:rPr>
            </w:pPr>
            <w:del w:id="10630" w:author="阿毛" w:date="2021-05-21T17:53:00Z">
              <w:r w:rsidRPr="00F4452F" w:rsidDel="00CB3FDD">
                <w:rPr>
                  <w:rFonts w:ascii="標楷體" w:eastAsia="標楷體" w:hAnsi="標楷體" w:hint="eastAsia"/>
                </w:rPr>
                <w:delText>轉JCIC文字檔日期</w:delText>
              </w:r>
            </w:del>
          </w:p>
        </w:tc>
        <w:tc>
          <w:tcPr>
            <w:tcW w:w="624" w:type="pct"/>
          </w:tcPr>
          <w:p w14:paraId="6F7C0DC5" w14:textId="0F205A43" w:rsidR="00E24265" w:rsidRPr="00615D4B" w:rsidDel="00CB3FDD" w:rsidRDefault="00E24265" w:rsidP="005F76AD">
            <w:pPr>
              <w:rPr>
                <w:del w:id="10631" w:author="阿毛" w:date="2021-05-21T17:53:00Z"/>
                <w:rFonts w:ascii="標楷體" w:eastAsia="標楷體" w:hAnsi="標楷體"/>
              </w:rPr>
            </w:pPr>
          </w:p>
        </w:tc>
        <w:tc>
          <w:tcPr>
            <w:tcW w:w="624" w:type="pct"/>
          </w:tcPr>
          <w:p w14:paraId="05292931" w14:textId="6733634D" w:rsidR="00E24265" w:rsidRPr="00615D4B" w:rsidDel="00CB3FDD" w:rsidRDefault="00E24265" w:rsidP="005F76AD">
            <w:pPr>
              <w:rPr>
                <w:del w:id="10632" w:author="阿毛" w:date="2021-05-21T17:53:00Z"/>
                <w:rFonts w:ascii="標楷體" w:eastAsia="標楷體" w:hAnsi="標楷體"/>
              </w:rPr>
            </w:pPr>
          </w:p>
        </w:tc>
        <w:tc>
          <w:tcPr>
            <w:tcW w:w="537" w:type="pct"/>
          </w:tcPr>
          <w:p w14:paraId="171E0290" w14:textId="39756C32" w:rsidR="00E24265" w:rsidRPr="00615D4B" w:rsidDel="00CB3FDD" w:rsidRDefault="00E24265" w:rsidP="005F76AD">
            <w:pPr>
              <w:rPr>
                <w:del w:id="10633" w:author="阿毛" w:date="2021-05-21T17:53:00Z"/>
                <w:rFonts w:ascii="標楷體" w:eastAsia="標楷體" w:hAnsi="標楷體"/>
              </w:rPr>
            </w:pPr>
          </w:p>
        </w:tc>
        <w:tc>
          <w:tcPr>
            <w:tcW w:w="299" w:type="pct"/>
          </w:tcPr>
          <w:p w14:paraId="755505E8" w14:textId="68C4913B" w:rsidR="00E24265" w:rsidRPr="00615D4B" w:rsidDel="00CB3FDD" w:rsidRDefault="00E24265" w:rsidP="005F76AD">
            <w:pPr>
              <w:rPr>
                <w:del w:id="10634" w:author="阿毛" w:date="2021-05-21T17:53:00Z"/>
                <w:rFonts w:ascii="標楷體" w:eastAsia="標楷體" w:hAnsi="標楷體"/>
              </w:rPr>
            </w:pPr>
          </w:p>
        </w:tc>
        <w:tc>
          <w:tcPr>
            <w:tcW w:w="299" w:type="pct"/>
          </w:tcPr>
          <w:p w14:paraId="59D08CF1" w14:textId="580460D2" w:rsidR="00E24265" w:rsidRPr="00615D4B" w:rsidDel="00CB3FDD" w:rsidRDefault="00E24265" w:rsidP="005F76AD">
            <w:pPr>
              <w:rPr>
                <w:del w:id="10635" w:author="阿毛" w:date="2021-05-21T17:53:00Z"/>
                <w:rFonts w:ascii="標楷體" w:eastAsia="標楷體" w:hAnsi="標楷體"/>
              </w:rPr>
            </w:pPr>
          </w:p>
        </w:tc>
        <w:tc>
          <w:tcPr>
            <w:tcW w:w="1643" w:type="pct"/>
          </w:tcPr>
          <w:p w14:paraId="30BBD68A" w14:textId="3B0330B4" w:rsidR="00E24265" w:rsidRPr="00615D4B" w:rsidDel="00CB3FDD" w:rsidRDefault="00E24265" w:rsidP="005F76AD">
            <w:pPr>
              <w:rPr>
                <w:del w:id="10636" w:author="阿毛" w:date="2021-05-21T17:53:00Z"/>
                <w:rFonts w:ascii="標楷體" w:eastAsia="標楷體" w:hAnsi="標楷體"/>
              </w:rPr>
            </w:pPr>
          </w:p>
        </w:tc>
      </w:tr>
    </w:tbl>
    <w:p w14:paraId="0787B9CD" w14:textId="63BE69DC" w:rsidR="00E24265" w:rsidDel="00CB3FDD" w:rsidRDefault="00E24265" w:rsidP="00E24265">
      <w:pPr>
        <w:widowControl/>
        <w:rPr>
          <w:del w:id="10637" w:author="阿毛" w:date="2021-05-21T17:53:00Z"/>
        </w:rPr>
      </w:pPr>
    </w:p>
    <w:p w14:paraId="7CEFA511" w14:textId="2B26EBBD" w:rsidR="00E24265" w:rsidRPr="00A03472" w:rsidDel="00CB3FDD" w:rsidRDefault="00E24265">
      <w:pPr>
        <w:pStyle w:val="3"/>
        <w:numPr>
          <w:ilvl w:val="2"/>
          <w:numId w:val="93"/>
        </w:numPr>
        <w:rPr>
          <w:del w:id="10638" w:author="阿毛" w:date="2021-05-21T17:53:00Z"/>
          <w:rFonts w:ascii="標楷體" w:hAnsi="標楷體"/>
        </w:rPr>
        <w:pPrChange w:id="10639" w:author="智誠 楊" w:date="2021-05-10T09:50:00Z">
          <w:pPr>
            <w:pStyle w:val="3"/>
            <w:numPr>
              <w:ilvl w:val="2"/>
              <w:numId w:val="1"/>
            </w:numPr>
            <w:ind w:left="1247" w:hanging="680"/>
          </w:pPr>
        </w:pPrChange>
      </w:pPr>
      <w:del w:id="10640" w:author="阿毛" w:date="2021-05-21T17:53:00Z">
        <w:r w:rsidDel="00CB3FDD">
          <w:rPr>
            <w:rFonts w:ascii="標楷體" w:hAnsi="標楷體"/>
          </w:rPr>
          <w:delText>L</w:delText>
        </w:r>
        <w:r w:rsidDel="00CB3FDD">
          <w:rPr>
            <w:rFonts w:ascii="標楷體" w:hAnsi="標楷體" w:hint="eastAsia"/>
          </w:rPr>
          <w:delText>8307</w:delText>
        </w:r>
        <w:r w:rsidRPr="00733495" w:rsidDel="00CB3FDD">
          <w:rPr>
            <w:rFonts w:ascii="標楷體" w:hAnsi="標楷體" w:hint="eastAsia"/>
          </w:rPr>
          <w:delText>結案通知資料檔案格式</w:delText>
        </w:r>
      </w:del>
    </w:p>
    <w:p w14:paraId="109C74D7" w14:textId="04DBDF82" w:rsidR="00E24265" w:rsidRPr="003972CE" w:rsidDel="00CB3FDD" w:rsidRDefault="00E24265">
      <w:pPr>
        <w:pStyle w:val="a"/>
        <w:rPr>
          <w:del w:id="10641" w:author="阿毛" w:date="2021-05-21T17:53:00Z"/>
        </w:rPr>
      </w:pPr>
      <w:del w:id="10642"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6D2945" w14:textId="26F31C70" w:rsidTr="005F76AD">
        <w:trPr>
          <w:trHeight w:val="277"/>
          <w:del w:id="10643"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3B12BA" w14:textId="76625FF3" w:rsidR="00E24265" w:rsidRPr="00615D4B" w:rsidDel="00CB3FDD" w:rsidRDefault="00E24265" w:rsidP="005F76AD">
            <w:pPr>
              <w:rPr>
                <w:del w:id="10644" w:author="阿毛" w:date="2021-05-21T17:53:00Z"/>
                <w:rFonts w:ascii="標楷體" w:eastAsia="標楷體" w:hAnsi="標楷體"/>
              </w:rPr>
            </w:pPr>
            <w:del w:id="10645"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E4A535F" w14:textId="43657981" w:rsidR="00E24265" w:rsidRPr="00615D4B" w:rsidDel="00CB3FDD" w:rsidRDefault="00E24265" w:rsidP="005F76AD">
            <w:pPr>
              <w:rPr>
                <w:del w:id="10646" w:author="阿毛" w:date="2021-05-21T17:53:00Z"/>
                <w:rFonts w:ascii="標楷體" w:eastAsia="標楷體" w:hAnsi="標楷體"/>
              </w:rPr>
            </w:pPr>
            <w:del w:id="10647" w:author="阿毛" w:date="2021-05-21T17:53:00Z">
              <w:r w:rsidRPr="00733495" w:rsidDel="00CB3FDD">
                <w:rPr>
                  <w:rFonts w:ascii="標楷體" w:eastAsia="標楷體" w:hAnsi="標楷體" w:hint="eastAsia"/>
                </w:rPr>
                <w:delText>結案通知資料檔案格式</w:delText>
              </w:r>
            </w:del>
          </w:p>
        </w:tc>
      </w:tr>
      <w:tr w:rsidR="00E24265" w:rsidRPr="00615D4B" w:rsidDel="00CB3FDD" w14:paraId="5987C804" w14:textId="6DC045DB" w:rsidTr="005F76AD">
        <w:trPr>
          <w:trHeight w:val="277"/>
          <w:del w:id="1064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AD51A07" w14:textId="4AB559CF" w:rsidR="00E24265" w:rsidRPr="00615D4B" w:rsidDel="00CB3FDD" w:rsidRDefault="00E24265" w:rsidP="005F76AD">
            <w:pPr>
              <w:rPr>
                <w:del w:id="10649" w:author="阿毛" w:date="2021-05-21T17:53:00Z"/>
                <w:rFonts w:ascii="標楷體" w:eastAsia="標楷體" w:hAnsi="標楷體"/>
              </w:rPr>
            </w:pPr>
            <w:del w:id="10650"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C544FD7" w14:textId="2A432A73" w:rsidR="00E24265" w:rsidRPr="00615D4B" w:rsidDel="00CB3FDD" w:rsidRDefault="00E24265" w:rsidP="005F76AD">
            <w:pPr>
              <w:rPr>
                <w:del w:id="10651" w:author="阿毛" w:date="2021-05-21T17:53:00Z"/>
                <w:rFonts w:ascii="標楷體" w:eastAsia="標楷體" w:hAnsi="標楷體"/>
              </w:rPr>
            </w:pPr>
          </w:p>
        </w:tc>
      </w:tr>
      <w:tr w:rsidR="00E24265" w:rsidRPr="00615D4B" w:rsidDel="00CB3FDD" w14:paraId="5A5FFCA4" w14:textId="60C979A7" w:rsidTr="005F76AD">
        <w:trPr>
          <w:trHeight w:val="773"/>
          <w:del w:id="1065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112449" w14:textId="50F90180" w:rsidR="00E24265" w:rsidRPr="00615D4B" w:rsidDel="00CB3FDD" w:rsidRDefault="00E24265" w:rsidP="005F76AD">
            <w:pPr>
              <w:rPr>
                <w:del w:id="10653" w:author="阿毛" w:date="2021-05-21T17:53:00Z"/>
                <w:rFonts w:ascii="標楷體" w:eastAsia="標楷體" w:hAnsi="標楷體"/>
              </w:rPr>
            </w:pPr>
            <w:del w:id="10654"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1A9CE66" w14:textId="7BBB7020" w:rsidR="00E24265" w:rsidRPr="00615D4B" w:rsidDel="00CB3FDD" w:rsidRDefault="00E24265" w:rsidP="005F76AD">
            <w:pPr>
              <w:rPr>
                <w:del w:id="10655" w:author="阿毛" w:date="2021-05-21T17:53:00Z"/>
                <w:rFonts w:ascii="標楷體" w:eastAsia="標楷體" w:hAnsi="標楷體"/>
              </w:rPr>
            </w:pPr>
          </w:p>
        </w:tc>
      </w:tr>
      <w:tr w:rsidR="00E24265" w:rsidRPr="00615D4B" w:rsidDel="00CB3FDD" w14:paraId="1A26AA37" w14:textId="4084ED7B" w:rsidTr="005F76AD">
        <w:trPr>
          <w:trHeight w:val="321"/>
          <w:del w:id="1065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F6BF466" w14:textId="1DAA0B3E" w:rsidR="00E24265" w:rsidRPr="00615D4B" w:rsidDel="00CB3FDD" w:rsidRDefault="00E24265" w:rsidP="005F76AD">
            <w:pPr>
              <w:rPr>
                <w:del w:id="10657" w:author="阿毛" w:date="2021-05-21T17:53:00Z"/>
                <w:rFonts w:ascii="標楷體" w:eastAsia="標楷體" w:hAnsi="標楷體"/>
              </w:rPr>
            </w:pPr>
            <w:del w:id="10658"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B8BB835" w14:textId="1F7E04A5" w:rsidR="00E24265" w:rsidRPr="00615D4B" w:rsidDel="00CB3FDD" w:rsidRDefault="00E24265" w:rsidP="005F76AD">
            <w:pPr>
              <w:rPr>
                <w:del w:id="10659" w:author="阿毛" w:date="2021-05-21T17:53:00Z"/>
                <w:rFonts w:ascii="標楷體" w:eastAsia="標楷體" w:hAnsi="標楷體"/>
              </w:rPr>
            </w:pPr>
          </w:p>
        </w:tc>
      </w:tr>
      <w:tr w:rsidR="00E24265" w:rsidRPr="00615D4B" w:rsidDel="00CB3FDD" w14:paraId="4E72EE55" w14:textId="5989D676" w:rsidTr="005F76AD">
        <w:trPr>
          <w:trHeight w:val="1311"/>
          <w:del w:id="1066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85CB51A" w14:textId="38B32148" w:rsidR="00E24265" w:rsidRPr="00615D4B" w:rsidDel="00CB3FDD" w:rsidRDefault="00E24265" w:rsidP="005F76AD">
            <w:pPr>
              <w:rPr>
                <w:del w:id="10661" w:author="阿毛" w:date="2021-05-21T17:53:00Z"/>
                <w:rFonts w:ascii="標楷體" w:eastAsia="標楷體" w:hAnsi="標楷體"/>
              </w:rPr>
            </w:pPr>
            <w:del w:id="10662"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79C9E54" w14:textId="4B10AB56" w:rsidR="00E24265" w:rsidRPr="00615D4B" w:rsidDel="00CB3FDD" w:rsidRDefault="00E24265" w:rsidP="005F76AD">
            <w:pPr>
              <w:rPr>
                <w:del w:id="10663" w:author="阿毛" w:date="2021-05-21T17:53:00Z"/>
                <w:rFonts w:ascii="標楷體" w:eastAsia="標楷體" w:hAnsi="標楷體"/>
              </w:rPr>
            </w:pPr>
          </w:p>
        </w:tc>
      </w:tr>
      <w:tr w:rsidR="00E24265" w:rsidRPr="00615D4B" w:rsidDel="00CB3FDD" w14:paraId="148E2E28" w14:textId="34EC8677" w:rsidTr="005F76AD">
        <w:trPr>
          <w:trHeight w:val="278"/>
          <w:del w:id="1066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A2E096C" w14:textId="33C270CE" w:rsidR="00E24265" w:rsidRPr="00615D4B" w:rsidDel="00CB3FDD" w:rsidRDefault="00E24265" w:rsidP="005F76AD">
            <w:pPr>
              <w:rPr>
                <w:del w:id="10665" w:author="阿毛" w:date="2021-05-21T17:53:00Z"/>
                <w:rFonts w:ascii="標楷體" w:eastAsia="標楷體" w:hAnsi="標楷體"/>
              </w:rPr>
            </w:pPr>
            <w:del w:id="10666"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32C4635" w14:textId="456E562B" w:rsidR="00E24265" w:rsidRPr="00615D4B" w:rsidDel="00CB3FDD" w:rsidRDefault="00E24265" w:rsidP="005F76AD">
            <w:pPr>
              <w:rPr>
                <w:del w:id="10667" w:author="阿毛" w:date="2021-05-21T17:53:00Z"/>
                <w:rFonts w:ascii="標楷體" w:eastAsia="標楷體" w:hAnsi="標楷體"/>
              </w:rPr>
            </w:pPr>
          </w:p>
        </w:tc>
      </w:tr>
      <w:tr w:rsidR="00E24265" w:rsidRPr="00615D4B" w:rsidDel="00CB3FDD" w14:paraId="26D15B78" w14:textId="71603B24" w:rsidTr="005F76AD">
        <w:trPr>
          <w:trHeight w:val="358"/>
          <w:del w:id="1066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2D8D7246" w14:textId="27120CE6" w:rsidR="00E24265" w:rsidRPr="00615D4B" w:rsidDel="00CB3FDD" w:rsidRDefault="00E24265" w:rsidP="005F76AD">
            <w:pPr>
              <w:rPr>
                <w:del w:id="10669" w:author="阿毛" w:date="2021-05-21T17:53:00Z"/>
                <w:rFonts w:ascii="標楷體" w:eastAsia="標楷體" w:hAnsi="標楷體"/>
              </w:rPr>
            </w:pPr>
            <w:del w:id="10670"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665B4AF" w14:textId="7A8592DE" w:rsidR="00E24265" w:rsidRPr="00615D4B" w:rsidDel="00CB3FDD" w:rsidRDefault="00E24265" w:rsidP="005F76AD">
            <w:pPr>
              <w:rPr>
                <w:del w:id="10671" w:author="阿毛" w:date="2021-05-21T17:53:00Z"/>
                <w:rFonts w:ascii="標楷體" w:eastAsia="標楷體" w:hAnsi="標楷體"/>
              </w:rPr>
            </w:pPr>
          </w:p>
        </w:tc>
      </w:tr>
      <w:tr w:rsidR="00E24265" w:rsidRPr="00615D4B" w:rsidDel="00CB3FDD" w14:paraId="53BC850A" w14:textId="21D6A0A3" w:rsidTr="005F76AD">
        <w:trPr>
          <w:trHeight w:val="278"/>
          <w:del w:id="1067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8AEBF6B" w14:textId="1CF39067" w:rsidR="00E24265" w:rsidRPr="00615D4B" w:rsidDel="00CB3FDD" w:rsidRDefault="00E24265" w:rsidP="005F76AD">
            <w:pPr>
              <w:rPr>
                <w:del w:id="10673" w:author="阿毛" w:date="2021-05-21T17:53:00Z"/>
                <w:rFonts w:ascii="標楷體" w:eastAsia="標楷體" w:hAnsi="標楷體"/>
              </w:rPr>
            </w:pPr>
            <w:del w:id="10674"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72F247E1" w14:textId="46F78C85" w:rsidR="00E24265" w:rsidRPr="00615D4B" w:rsidDel="00CB3FDD" w:rsidRDefault="00E24265" w:rsidP="005F76AD">
            <w:pPr>
              <w:rPr>
                <w:del w:id="10675" w:author="阿毛" w:date="2021-05-21T17:53:00Z"/>
                <w:rFonts w:ascii="標楷體" w:eastAsia="標楷體" w:hAnsi="標楷體"/>
              </w:rPr>
            </w:pPr>
          </w:p>
        </w:tc>
      </w:tr>
    </w:tbl>
    <w:p w14:paraId="0248A5AE" w14:textId="41DD4A48" w:rsidR="00E24265" w:rsidDel="00CB3FDD" w:rsidRDefault="00E24265" w:rsidP="00E24265">
      <w:pPr>
        <w:rPr>
          <w:del w:id="10676" w:author="阿毛" w:date="2021-05-21T17:53:00Z"/>
        </w:rPr>
      </w:pPr>
    </w:p>
    <w:p w14:paraId="3808BDE8" w14:textId="3E14E103" w:rsidR="00E24265" w:rsidRPr="00615D4B" w:rsidDel="00CB3FDD" w:rsidRDefault="00E24265">
      <w:pPr>
        <w:pStyle w:val="a"/>
        <w:rPr>
          <w:del w:id="10677" w:author="阿毛" w:date="2021-05-21T17:53:00Z"/>
        </w:rPr>
      </w:pPr>
      <w:del w:id="10678" w:author="阿毛" w:date="2021-05-21T17:53:00Z">
        <w:r w:rsidRPr="00615D4B" w:rsidDel="00CB3FDD">
          <w:delText>UI</w:delText>
        </w:r>
        <w:r w:rsidRPr="00615D4B" w:rsidDel="00CB3FDD">
          <w:delText>畫面</w:delText>
        </w:r>
      </w:del>
    </w:p>
    <w:p w14:paraId="426A41E1" w14:textId="6F2248E4" w:rsidR="00E24265" w:rsidDel="00CB3FDD" w:rsidRDefault="00E24265" w:rsidP="00E24265">
      <w:pPr>
        <w:pStyle w:val="42"/>
        <w:spacing w:after="72"/>
        <w:ind w:left="1133"/>
        <w:rPr>
          <w:del w:id="10679" w:author="阿毛" w:date="2021-05-21T17:53:00Z"/>
          <w:rFonts w:hAnsi="標楷體"/>
        </w:rPr>
      </w:pPr>
      <w:del w:id="10680" w:author="阿毛" w:date="2021-05-21T17:53:00Z">
        <w:r w:rsidRPr="00743962" w:rsidDel="00CB3FDD">
          <w:rPr>
            <w:rFonts w:hAnsi="標楷體" w:hint="eastAsia"/>
          </w:rPr>
          <w:delText>輸入畫面：</w:delText>
        </w:r>
      </w:del>
    </w:p>
    <w:p w14:paraId="016E21FE" w14:textId="12B2BFEA" w:rsidR="00E24265" w:rsidRPr="00F75903" w:rsidDel="00CB3FDD" w:rsidRDefault="00E24265" w:rsidP="00E24265">
      <w:pPr>
        <w:pStyle w:val="42"/>
        <w:spacing w:after="72"/>
        <w:ind w:leftChars="0" w:left="0"/>
        <w:rPr>
          <w:del w:id="10681" w:author="阿毛" w:date="2021-05-21T17:53:00Z"/>
          <w:rFonts w:hAnsi="標楷體"/>
        </w:rPr>
      </w:pPr>
      <w:del w:id="10682" w:author="阿毛" w:date="2021-05-21T17:53:00Z">
        <w:r w:rsidRPr="00F75903" w:rsidDel="00CB3FDD">
          <w:rPr>
            <w:rFonts w:hAnsi="標楷體"/>
            <w:noProof/>
          </w:rPr>
          <w:drawing>
            <wp:inline distT="0" distB="0" distL="0" distR="0" wp14:anchorId="5892772B" wp14:editId="05F291B4">
              <wp:extent cx="6558278" cy="216408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558278" cy="2164080"/>
                      </a:xfrm>
                      <a:prstGeom prst="rect">
                        <a:avLst/>
                      </a:prstGeom>
                    </pic:spPr>
                  </pic:pic>
                </a:graphicData>
              </a:graphic>
            </wp:inline>
          </w:drawing>
        </w:r>
      </w:del>
    </w:p>
    <w:p w14:paraId="791ACB29" w14:textId="6E793A37" w:rsidR="00E24265" w:rsidDel="00CB3FDD" w:rsidRDefault="00E24265" w:rsidP="00E24265">
      <w:pPr>
        <w:pStyle w:val="1text"/>
        <w:rPr>
          <w:del w:id="10683" w:author="阿毛" w:date="2021-05-21T17:53:00Z"/>
          <w:rFonts w:ascii="Times New Roman" w:hAnsi="Times New Roman"/>
        </w:rPr>
      </w:pPr>
    </w:p>
    <w:p w14:paraId="13F0E573" w14:textId="391E33B7" w:rsidR="00E24265" w:rsidRPr="003972CE" w:rsidDel="00CB3FDD" w:rsidRDefault="00E24265">
      <w:pPr>
        <w:pStyle w:val="a"/>
        <w:rPr>
          <w:del w:id="10684" w:author="阿毛" w:date="2021-05-21T17:53:00Z"/>
        </w:rPr>
      </w:pPr>
      <w:del w:id="10685"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77296A9" w14:textId="43B8385B" w:rsidTr="005F76AD">
        <w:trPr>
          <w:trHeight w:val="388"/>
          <w:jc w:val="center"/>
          <w:del w:id="10686" w:author="阿毛" w:date="2021-05-21T17:53:00Z"/>
        </w:trPr>
        <w:tc>
          <w:tcPr>
            <w:tcW w:w="219" w:type="pct"/>
            <w:vMerge w:val="restart"/>
          </w:tcPr>
          <w:p w14:paraId="1B9F2E0B" w14:textId="22A9E96A" w:rsidR="00E24265" w:rsidRPr="00615D4B" w:rsidDel="00CB3FDD" w:rsidRDefault="00E24265" w:rsidP="005F76AD">
            <w:pPr>
              <w:rPr>
                <w:del w:id="10687" w:author="阿毛" w:date="2021-05-21T17:53:00Z"/>
                <w:rFonts w:ascii="標楷體" w:eastAsia="標楷體" w:hAnsi="標楷體"/>
              </w:rPr>
            </w:pPr>
            <w:del w:id="10688" w:author="阿毛" w:date="2021-05-21T17:53:00Z">
              <w:r w:rsidRPr="00615D4B" w:rsidDel="00CB3FDD">
                <w:rPr>
                  <w:rFonts w:ascii="標楷體" w:eastAsia="標楷體" w:hAnsi="標楷體"/>
                </w:rPr>
                <w:lastRenderedPageBreak/>
                <w:delText>序號</w:delText>
              </w:r>
            </w:del>
          </w:p>
        </w:tc>
        <w:tc>
          <w:tcPr>
            <w:tcW w:w="756" w:type="pct"/>
            <w:vMerge w:val="restart"/>
          </w:tcPr>
          <w:p w14:paraId="44B6177D" w14:textId="345E8D5B" w:rsidR="00E24265" w:rsidRPr="00615D4B" w:rsidDel="00CB3FDD" w:rsidRDefault="00E24265" w:rsidP="005F76AD">
            <w:pPr>
              <w:rPr>
                <w:del w:id="10689" w:author="阿毛" w:date="2021-05-21T17:53:00Z"/>
                <w:rFonts w:ascii="標楷體" w:eastAsia="標楷體" w:hAnsi="標楷體"/>
              </w:rPr>
            </w:pPr>
            <w:del w:id="10690" w:author="阿毛" w:date="2021-05-21T17:53:00Z">
              <w:r w:rsidRPr="00615D4B" w:rsidDel="00CB3FDD">
                <w:rPr>
                  <w:rFonts w:ascii="標楷體" w:eastAsia="標楷體" w:hAnsi="標楷體"/>
                </w:rPr>
                <w:delText>欄位</w:delText>
              </w:r>
            </w:del>
          </w:p>
        </w:tc>
        <w:tc>
          <w:tcPr>
            <w:tcW w:w="2382" w:type="pct"/>
            <w:gridSpan w:val="5"/>
          </w:tcPr>
          <w:p w14:paraId="18AFF8CB" w14:textId="7EB7AAD0" w:rsidR="00E24265" w:rsidRPr="00615D4B" w:rsidDel="00CB3FDD" w:rsidRDefault="00E24265" w:rsidP="005F76AD">
            <w:pPr>
              <w:jc w:val="center"/>
              <w:rPr>
                <w:del w:id="10691" w:author="阿毛" w:date="2021-05-21T17:53:00Z"/>
                <w:rFonts w:ascii="標楷體" w:eastAsia="標楷體" w:hAnsi="標楷體"/>
              </w:rPr>
            </w:pPr>
            <w:del w:id="10692" w:author="阿毛" w:date="2021-05-21T17:53:00Z">
              <w:r w:rsidRPr="00615D4B" w:rsidDel="00CB3FDD">
                <w:rPr>
                  <w:rFonts w:ascii="標楷體" w:eastAsia="標楷體" w:hAnsi="標楷體"/>
                </w:rPr>
                <w:delText>說明</w:delText>
              </w:r>
            </w:del>
          </w:p>
        </w:tc>
        <w:tc>
          <w:tcPr>
            <w:tcW w:w="1643" w:type="pct"/>
            <w:vMerge w:val="restart"/>
          </w:tcPr>
          <w:p w14:paraId="31E84A2E" w14:textId="75A48611" w:rsidR="00E24265" w:rsidRPr="00615D4B" w:rsidDel="00CB3FDD" w:rsidRDefault="00E24265" w:rsidP="005F76AD">
            <w:pPr>
              <w:rPr>
                <w:del w:id="10693" w:author="阿毛" w:date="2021-05-21T17:53:00Z"/>
                <w:rFonts w:ascii="標楷體" w:eastAsia="標楷體" w:hAnsi="標楷體"/>
              </w:rPr>
            </w:pPr>
            <w:del w:id="10694" w:author="阿毛" w:date="2021-05-21T17:53:00Z">
              <w:r w:rsidRPr="00615D4B" w:rsidDel="00CB3FDD">
                <w:rPr>
                  <w:rFonts w:ascii="標楷體" w:eastAsia="標楷體" w:hAnsi="標楷體"/>
                </w:rPr>
                <w:delText>處理邏輯及注意事項</w:delText>
              </w:r>
            </w:del>
          </w:p>
        </w:tc>
      </w:tr>
      <w:tr w:rsidR="00E24265" w:rsidRPr="00615D4B" w:rsidDel="00CB3FDD" w14:paraId="762A6CA8" w14:textId="103539E5" w:rsidTr="005F76AD">
        <w:trPr>
          <w:trHeight w:val="244"/>
          <w:jc w:val="center"/>
          <w:del w:id="10695" w:author="阿毛" w:date="2021-05-21T17:53:00Z"/>
        </w:trPr>
        <w:tc>
          <w:tcPr>
            <w:tcW w:w="219" w:type="pct"/>
            <w:vMerge/>
          </w:tcPr>
          <w:p w14:paraId="420AA3F7" w14:textId="0D56D068" w:rsidR="00E24265" w:rsidRPr="00615D4B" w:rsidDel="00CB3FDD" w:rsidRDefault="00E24265" w:rsidP="005F76AD">
            <w:pPr>
              <w:rPr>
                <w:del w:id="10696" w:author="阿毛" w:date="2021-05-21T17:53:00Z"/>
                <w:rFonts w:ascii="標楷體" w:eastAsia="標楷體" w:hAnsi="標楷體"/>
              </w:rPr>
            </w:pPr>
          </w:p>
        </w:tc>
        <w:tc>
          <w:tcPr>
            <w:tcW w:w="756" w:type="pct"/>
            <w:vMerge/>
          </w:tcPr>
          <w:p w14:paraId="2D411B04" w14:textId="5685D4FC" w:rsidR="00E24265" w:rsidRPr="00615D4B" w:rsidDel="00CB3FDD" w:rsidRDefault="00E24265" w:rsidP="005F76AD">
            <w:pPr>
              <w:rPr>
                <w:del w:id="10697" w:author="阿毛" w:date="2021-05-21T17:53:00Z"/>
                <w:rFonts w:ascii="標楷體" w:eastAsia="標楷體" w:hAnsi="標楷體"/>
              </w:rPr>
            </w:pPr>
          </w:p>
        </w:tc>
        <w:tc>
          <w:tcPr>
            <w:tcW w:w="624" w:type="pct"/>
          </w:tcPr>
          <w:p w14:paraId="35B62B97" w14:textId="6AE247ED" w:rsidR="00E24265" w:rsidRPr="00615D4B" w:rsidDel="00CB3FDD" w:rsidRDefault="00E24265" w:rsidP="005F76AD">
            <w:pPr>
              <w:rPr>
                <w:del w:id="10698" w:author="阿毛" w:date="2021-05-21T17:53:00Z"/>
                <w:rFonts w:ascii="標楷體" w:eastAsia="標楷體" w:hAnsi="標楷體"/>
              </w:rPr>
            </w:pPr>
            <w:del w:id="10699" w:author="阿毛" w:date="2021-05-21T17:53:00Z">
              <w:r w:rsidRPr="00615D4B" w:rsidDel="00CB3FDD">
                <w:rPr>
                  <w:rFonts w:ascii="標楷體" w:eastAsia="標楷體" w:hAnsi="標楷體" w:hint="eastAsia"/>
                </w:rPr>
                <w:delText>資料型態長度</w:delText>
              </w:r>
            </w:del>
          </w:p>
        </w:tc>
        <w:tc>
          <w:tcPr>
            <w:tcW w:w="624" w:type="pct"/>
          </w:tcPr>
          <w:p w14:paraId="28B3101B" w14:textId="1D7447A0" w:rsidR="00E24265" w:rsidRPr="00615D4B" w:rsidDel="00CB3FDD" w:rsidRDefault="00E24265" w:rsidP="005F76AD">
            <w:pPr>
              <w:rPr>
                <w:del w:id="10700" w:author="阿毛" w:date="2021-05-21T17:53:00Z"/>
                <w:rFonts w:ascii="標楷體" w:eastAsia="標楷體" w:hAnsi="標楷體"/>
              </w:rPr>
            </w:pPr>
            <w:del w:id="10701" w:author="阿毛" w:date="2021-05-21T17:53:00Z">
              <w:r w:rsidRPr="00615D4B" w:rsidDel="00CB3FDD">
                <w:rPr>
                  <w:rFonts w:ascii="標楷體" w:eastAsia="標楷體" w:hAnsi="標楷體"/>
                </w:rPr>
                <w:delText>預設值</w:delText>
              </w:r>
            </w:del>
          </w:p>
        </w:tc>
        <w:tc>
          <w:tcPr>
            <w:tcW w:w="537" w:type="pct"/>
          </w:tcPr>
          <w:p w14:paraId="787DA3E3" w14:textId="5D5C80C7" w:rsidR="00E24265" w:rsidRPr="00615D4B" w:rsidDel="00CB3FDD" w:rsidRDefault="00E24265" w:rsidP="005F76AD">
            <w:pPr>
              <w:rPr>
                <w:del w:id="10702" w:author="阿毛" w:date="2021-05-21T17:53:00Z"/>
                <w:rFonts w:ascii="標楷體" w:eastAsia="標楷體" w:hAnsi="標楷體"/>
              </w:rPr>
            </w:pPr>
            <w:del w:id="10703" w:author="阿毛" w:date="2021-05-21T17:53:00Z">
              <w:r w:rsidRPr="00615D4B" w:rsidDel="00CB3FDD">
                <w:rPr>
                  <w:rFonts w:ascii="標楷體" w:eastAsia="標楷體" w:hAnsi="標楷體"/>
                </w:rPr>
                <w:delText>選單內容</w:delText>
              </w:r>
            </w:del>
          </w:p>
        </w:tc>
        <w:tc>
          <w:tcPr>
            <w:tcW w:w="299" w:type="pct"/>
          </w:tcPr>
          <w:p w14:paraId="070531A1" w14:textId="676BC3D3" w:rsidR="00E24265" w:rsidRPr="00615D4B" w:rsidDel="00CB3FDD" w:rsidRDefault="00E24265" w:rsidP="005F76AD">
            <w:pPr>
              <w:rPr>
                <w:del w:id="10704" w:author="阿毛" w:date="2021-05-21T17:53:00Z"/>
                <w:rFonts w:ascii="標楷體" w:eastAsia="標楷體" w:hAnsi="標楷體"/>
              </w:rPr>
            </w:pPr>
            <w:del w:id="10705" w:author="阿毛" w:date="2021-05-21T17:53:00Z">
              <w:r w:rsidRPr="00615D4B" w:rsidDel="00CB3FDD">
                <w:rPr>
                  <w:rFonts w:ascii="標楷體" w:eastAsia="標楷體" w:hAnsi="標楷體"/>
                </w:rPr>
                <w:delText>必填</w:delText>
              </w:r>
            </w:del>
          </w:p>
        </w:tc>
        <w:tc>
          <w:tcPr>
            <w:tcW w:w="299" w:type="pct"/>
          </w:tcPr>
          <w:p w14:paraId="6D4DB232" w14:textId="5498FBB6" w:rsidR="00E24265" w:rsidRPr="00615D4B" w:rsidDel="00CB3FDD" w:rsidRDefault="00E24265" w:rsidP="005F76AD">
            <w:pPr>
              <w:rPr>
                <w:del w:id="10706" w:author="阿毛" w:date="2021-05-21T17:53:00Z"/>
                <w:rFonts w:ascii="標楷體" w:eastAsia="標楷體" w:hAnsi="標楷體"/>
              </w:rPr>
            </w:pPr>
            <w:del w:id="10707" w:author="阿毛" w:date="2021-05-21T17:53:00Z">
              <w:r w:rsidRPr="00615D4B" w:rsidDel="00CB3FDD">
                <w:rPr>
                  <w:rFonts w:ascii="標楷體" w:eastAsia="標楷體" w:hAnsi="標楷體"/>
                </w:rPr>
                <w:delText>R/W</w:delText>
              </w:r>
            </w:del>
          </w:p>
        </w:tc>
        <w:tc>
          <w:tcPr>
            <w:tcW w:w="1643" w:type="pct"/>
            <w:vMerge/>
          </w:tcPr>
          <w:p w14:paraId="58BA17A8" w14:textId="0BFD51BB" w:rsidR="00E24265" w:rsidRPr="00615D4B" w:rsidDel="00CB3FDD" w:rsidRDefault="00E24265" w:rsidP="005F76AD">
            <w:pPr>
              <w:rPr>
                <w:del w:id="10708" w:author="阿毛" w:date="2021-05-21T17:53:00Z"/>
                <w:rFonts w:ascii="標楷體" w:eastAsia="標楷體" w:hAnsi="標楷體"/>
              </w:rPr>
            </w:pPr>
          </w:p>
        </w:tc>
      </w:tr>
      <w:tr w:rsidR="00E24265" w:rsidRPr="00615D4B" w:rsidDel="00CB3FDD" w14:paraId="04C08CA1" w14:textId="015CCA2B" w:rsidTr="005F76AD">
        <w:trPr>
          <w:trHeight w:val="291"/>
          <w:jc w:val="center"/>
          <w:del w:id="10709" w:author="阿毛" w:date="2021-05-21T17:53:00Z"/>
        </w:trPr>
        <w:tc>
          <w:tcPr>
            <w:tcW w:w="219" w:type="pct"/>
          </w:tcPr>
          <w:p w14:paraId="5497670F" w14:textId="64FABA31" w:rsidR="00E24265" w:rsidRPr="00D6003A" w:rsidDel="00CB3FDD" w:rsidRDefault="00E24265" w:rsidP="005F76AD">
            <w:pPr>
              <w:pStyle w:val="af9"/>
              <w:numPr>
                <w:ilvl w:val="0"/>
                <w:numId w:val="36"/>
              </w:numPr>
              <w:ind w:leftChars="0"/>
              <w:rPr>
                <w:del w:id="10710" w:author="阿毛" w:date="2021-05-21T17:53:00Z"/>
                <w:rFonts w:ascii="標楷體" w:eastAsia="標楷體" w:hAnsi="標楷體"/>
              </w:rPr>
            </w:pPr>
          </w:p>
        </w:tc>
        <w:tc>
          <w:tcPr>
            <w:tcW w:w="756" w:type="pct"/>
          </w:tcPr>
          <w:p w14:paraId="4F59985E" w14:textId="1B45785F" w:rsidR="00E24265" w:rsidRPr="00615D4B" w:rsidDel="00CB3FDD" w:rsidRDefault="00E24265" w:rsidP="005F76AD">
            <w:pPr>
              <w:rPr>
                <w:del w:id="10711" w:author="阿毛" w:date="2021-05-21T17:53:00Z"/>
                <w:rFonts w:ascii="標楷體" w:eastAsia="標楷體" w:hAnsi="標楷體"/>
              </w:rPr>
            </w:pPr>
            <w:del w:id="10712" w:author="阿毛" w:date="2021-05-21T17:53:00Z">
              <w:r w:rsidRPr="00F4452F" w:rsidDel="00CB3FDD">
                <w:rPr>
                  <w:rFonts w:ascii="標楷體" w:eastAsia="標楷體" w:hAnsi="標楷體" w:hint="eastAsia"/>
                </w:rPr>
                <w:delText>交易代碼</w:delText>
              </w:r>
            </w:del>
          </w:p>
        </w:tc>
        <w:tc>
          <w:tcPr>
            <w:tcW w:w="624" w:type="pct"/>
          </w:tcPr>
          <w:p w14:paraId="3B3739E5" w14:textId="5327A55C" w:rsidR="00E24265" w:rsidRPr="00615D4B" w:rsidDel="00CB3FDD" w:rsidRDefault="00E24265" w:rsidP="005F76AD">
            <w:pPr>
              <w:rPr>
                <w:del w:id="10713" w:author="阿毛" w:date="2021-05-21T17:53:00Z"/>
                <w:rFonts w:ascii="標楷體" w:eastAsia="標楷體" w:hAnsi="標楷體"/>
              </w:rPr>
            </w:pPr>
          </w:p>
        </w:tc>
        <w:tc>
          <w:tcPr>
            <w:tcW w:w="624" w:type="pct"/>
          </w:tcPr>
          <w:p w14:paraId="50B4E7AC" w14:textId="32FFAAE4" w:rsidR="00E24265" w:rsidRPr="00615D4B" w:rsidDel="00CB3FDD" w:rsidRDefault="00E24265" w:rsidP="005F76AD">
            <w:pPr>
              <w:rPr>
                <w:del w:id="10714" w:author="阿毛" w:date="2021-05-21T17:53:00Z"/>
                <w:rFonts w:ascii="標楷體" w:eastAsia="標楷體" w:hAnsi="標楷體"/>
              </w:rPr>
            </w:pPr>
          </w:p>
        </w:tc>
        <w:tc>
          <w:tcPr>
            <w:tcW w:w="537" w:type="pct"/>
          </w:tcPr>
          <w:p w14:paraId="47289763" w14:textId="15035776" w:rsidR="00E24265" w:rsidRPr="00615D4B" w:rsidDel="00CB3FDD" w:rsidRDefault="00E24265" w:rsidP="005F76AD">
            <w:pPr>
              <w:rPr>
                <w:del w:id="10715" w:author="阿毛" w:date="2021-05-21T17:53:00Z"/>
                <w:rFonts w:ascii="標楷體" w:eastAsia="標楷體" w:hAnsi="標楷體"/>
              </w:rPr>
            </w:pPr>
            <w:del w:id="10716" w:author="阿毛" w:date="2021-05-21T17:53:00Z">
              <w:r w:rsidDel="00CB3FDD">
                <w:rPr>
                  <w:rFonts w:ascii="標楷體" w:eastAsia="標楷體" w:hAnsi="標楷體" w:hint="eastAsia"/>
                </w:rPr>
                <w:delText>下拉式選單</w:delText>
              </w:r>
            </w:del>
          </w:p>
        </w:tc>
        <w:tc>
          <w:tcPr>
            <w:tcW w:w="299" w:type="pct"/>
          </w:tcPr>
          <w:p w14:paraId="7B448C00" w14:textId="3C3F1625" w:rsidR="00E24265" w:rsidRPr="00615D4B" w:rsidDel="00CB3FDD" w:rsidRDefault="00E24265" w:rsidP="005F76AD">
            <w:pPr>
              <w:rPr>
                <w:del w:id="10717" w:author="阿毛" w:date="2021-05-21T17:53:00Z"/>
                <w:rFonts w:ascii="標楷體" w:eastAsia="標楷體" w:hAnsi="標楷體"/>
              </w:rPr>
            </w:pPr>
          </w:p>
        </w:tc>
        <w:tc>
          <w:tcPr>
            <w:tcW w:w="299" w:type="pct"/>
          </w:tcPr>
          <w:p w14:paraId="0FBBD071" w14:textId="5B415FD5" w:rsidR="00E24265" w:rsidRPr="00615D4B" w:rsidDel="00CB3FDD" w:rsidRDefault="00E24265" w:rsidP="005F76AD">
            <w:pPr>
              <w:rPr>
                <w:del w:id="10718" w:author="阿毛" w:date="2021-05-21T17:53:00Z"/>
                <w:rFonts w:ascii="標楷體" w:eastAsia="標楷體" w:hAnsi="標楷體"/>
              </w:rPr>
            </w:pPr>
          </w:p>
        </w:tc>
        <w:tc>
          <w:tcPr>
            <w:tcW w:w="1643" w:type="pct"/>
          </w:tcPr>
          <w:p w14:paraId="33383D05" w14:textId="50A602C1" w:rsidR="00E24265" w:rsidDel="00CB3FDD" w:rsidRDefault="00E24265" w:rsidP="005F76AD">
            <w:pPr>
              <w:rPr>
                <w:del w:id="10719" w:author="阿毛" w:date="2021-05-21T17:53:00Z"/>
                <w:rFonts w:ascii="標楷體" w:eastAsia="標楷體" w:hAnsi="標楷體"/>
              </w:rPr>
            </w:pPr>
            <w:del w:id="10720" w:author="阿毛" w:date="2021-05-21T17:53:00Z">
              <w:r w:rsidRPr="00142550" w:rsidDel="00CB3FDD">
                <w:rPr>
                  <w:rFonts w:ascii="標楷體" w:eastAsia="標楷體" w:hAnsi="標楷體" w:hint="eastAsia"/>
                </w:rPr>
                <w:delText>1:新增</w:delText>
              </w:r>
            </w:del>
          </w:p>
          <w:p w14:paraId="0F89A49D" w14:textId="7E206D43" w:rsidR="00E24265" w:rsidDel="00CB3FDD" w:rsidRDefault="00E24265" w:rsidP="005F76AD">
            <w:pPr>
              <w:rPr>
                <w:del w:id="10721" w:author="阿毛" w:date="2021-05-21T17:53:00Z"/>
                <w:rFonts w:ascii="標楷體" w:eastAsia="標楷體" w:hAnsi="標楷體"/>
              </w:rPr>
            </w:pPr>
            <w:del w:id="10722" w:author="阿毛" w:date="2021-05-21T17:53:00Z">
              <w:r w:rsidRPr="00142550" w:rsidDel="00CB3FDD">
                <w:rPr>
                  <w:rFonts w:ascii="標楷體" w:eastAsia="標楷體" w:hAnsi="標楷體" w:hint="eastAsia"/>
                </w:rPr>
                <w:delText>2:異動</w:delText>
              </w:r>
            </w:del>
          </w:p>
          <w:p w14:paraId="2E7CCC90" w14:textId="2412D407" w:rsidR="00E24265" w:rsidRPr="00615D4B" w:rsidDel="00CB3FDD" w:rsidRDefault="00E24265" w:rsidP="005F76AD">
            <w:pPr>
              <w:rPr>
                <w:del w:id="10723" w:author="阿毛" w:date="2021-05-21T17:53:00Z"/>
                <w:rFonts w:ascii="標楷體" w:eastAsia="標楷體" w:hAnsi="標楷體"/>
              </w:rPr>
            </w:pPr>
            <w:del w:id="10724" w:author="阿毛" w:date="2021-05-21T17:53:00Z">
              <w:r w:rsidRPr="00142550" w:rsidDel="00CB3FDD">
                <w:rPr>
                  <w:rFonts w:ascii="標楷體" w:eastAsia="標楷體" w:hAnsi="標楷體" w:hint="eastAsia"/>
                </w:rPr>
                <w:delText>4:刪除</w:delText>
              </w:r>
            </w:del>
          </w:p>
        </w:tc>
      </w:tr>
      <w:tr w:rsidR="00E24265" w:rsidRPr="00615D4B" w:rsidDel="00CB3FDD" w14:paraId="2D6B4D69" w14:textId="60271A28" w:rsidTr="005F76AD">
        <w:trPr>
          <w:trHeight w:val="291"/>
          <w:jc w:val="center"/>
          <w:del w:id="10725" w:author="阿毛" w:date="2021-05-21T17:53:00Z"/>
        </w:trPr>
        <w:tc>
          <w:tcPr>
            <w:tcW w:w="219" w:type="pct"/>
          </w:tcPr>
          <w:p w14:paraId="69DFA792" w14:textId="5FC47AE2" w:rsidR="00E24265" w:rsidRPr="00D6003A" w:rsidDel="00CB3FDD" w:rsidRDefault="00E24265" w:rsidP="005F76AD">
            <w:pPr>
              <w:pStyle w:val="af9"/>
              <w:numPr>
                <w:ilvl w:val="0"/>
                <w:numId w:val="36"/>
              </w:numPr>
              <w:ind w:leftChars="0"/>
              <w:rPr>
                <w:del w:id="10726" w:author="阿毛" w:date="2021-05-21T17:53:00Z"/>
                <w:rFonts w:ascii="標楷體" w:eastAsia="標楷體" w:hAnsi="標楷體"/>
              </w:rPr>
            </w:pPr>
          </w:p>
        </w:tc>
        <w:tc>
          <w:tcPr>
            <w:tcW w:w="756" w:type="pct"/>
          </w:tcPr>
          <w:p w14:paraId="442C76E3" w14:textId="2C4B2241" w:rsidR="00E24265" w:rsidRPr="00615D4B" w:rsidDel="00CB3FDD" w:rsidRDefault="00E24265" w:rsidP="005F76AD">
            <w:pPr>
              <w:rPr>
                <w:del w:id="10727" w:author="阿毛" w:date="2021-05-21T17:53:00Z"/>
                <w:rFonts w:ascii="標楷體" w:eastAsia="標楷體" w:hAnsi="標楷體"/>
              </w:rPr>
            </w:pPr>
            <w:del w:id="10728" w:author="阿毛" w:date="2021-05-21T17:53:00Z">
              <w:r w:rsidRPr="00F4452F" w:rsidDel="00CB3FDD">
                <w:rPr>
                  <w:rFonts w:ascii="標楷體" w:eastAsia="標楷體" w:hAnsi="標楷體" w:hint="eastAsia"/>
                </w:rPr>
                <w:delText>債務人IDN</w:delText>
              </w:r>
            </w:del>
          </w:p>
        </w:tc>
        <w:tc>
          <w:tcPr>
            <w:tcW w:w="624" w:type="pct"/>
          </w:tcPr>
          <w:p w14:paraId="78D9BD0D" w14:textId="596DD13B" w:rsidR="00E24265" w:rsidRPr="00615D4B" w:rsidDel="00CB3FDD" w:rsidRDefault="00E24265" w:rsidP="005F76AD">
            <w:pPr>
              <w:rPr>
                <w:del w:id="10729" w:author="阿毛" w:date="2021-05-21T17:53:00Z"/>
                <w:rFonts w:ascii="標楷體" w:eastAsia="標楷體" w:hAnsi="標楷體"/>
              </w:rPr>
            </w:pPr>
          </w:p>
        </w:tc>
        <w:tc>
          <w:tcPr>
            <w:tcW w:w="624" w:type="pct"/>
          </w:tcPr>
          <w:p w14:paraId="54368CB7" w14:textId="6500B86C" w:rsidR="00E24265" w:rsidRPr="00615D4B" w:rsidDel="00CB3FDD" w:rsidRDefault="00E24265" w:rsidP="005F76AD">
            <w:pPr>
              <w:rPr>
                <w:del w:id="10730" w:author="阿毛" w:date="2021-05-21T17:53:00Z"/>
                <w:rFonts w:ascii="標楷體" w:eastAsia="標楷體" w:hAnsi="標楷體"/>
              </w:rPr>
            </w:pPr>
          </w:p>
        </w:tc>
        <w:tc>
          <w:tcPr>
            <w:tcW w:w="537" w:type="pct"/>
          </w:tcPr>
          <w:p w14:paraId="4BC11F06" w14:textId="67AFE7F7" w:rsidR="00E24265" w:rsidRPr="00615D4B" w:rsidDel="00CB3FDD" w:rsidRDefault="00E24265" w:rsidP="005F76AD">
            <w:pPr>
              <w:rPr>
                <w:del w:id="10731" w:author="阿毛" w:date="2021-05-21T17:53:00Z"/>
                <w:rFonts w:ascii="標楷體" w:eastAsia="標楷體" w:hAnsi="標楷體"/>
              </w:rPr>
            </w:pPr>
          </w:p>
        </w:tc>
        <w:tc>
          <w:tcPr>
            <w:tcW w:w="299" w:type="pct"/>
          </w:tcPr>
          <w:p w14:paraId="4ACFFB27" w14:textId="6262DBAD" w:rsidR="00E24265" w:rsidRPr="00615D4B" w:rsidDel="00CB3FDD" w:rsidRDefault="00E24265" w:rsidP="005F76AD">
            <w:pPr>
              <w:rPr>
                <w:del w:id="10732" w:author="阿毛" w:date="2021-05-21T17:53:00Z"/>
                <w:rFonts w:ascii="標楷體" w:eastAsia="標楷體" w:hAnsi="標楷體"/>
              </w:rPr>
            </w:pPr>
          </w:p>
        </w:tc>
        <w:tc>
          <w:tcPr>
            <w:tcW w:w="299" w:type="pct"/>
          </w:tcPr>
          <w:p w14:paraId="27E2D612" w14:textId="059259BD" w:rsidR="00E24265" w:rsidRPr="00615D4B" w:rsidDel="00CB3FDD" w:rsidRDefault="00E24265" w:rsidP="005F76AD">
            <w:pPr>
              <w:rPr>
                <w:del w:id="10733" w:author="阿毛" w:date="2021-05-21T17:53:00Z"/>
                <w:rFonts w:ascii="標楷體" w:eastAsia="標楷體" w:hAnsi="標楷體"/>
              </w:rPr>
            </w:pPr>
          </w:p>
        </w:tc>
        <w:tc>
          <w:tcPr>
            <w:tcW w:w="1643" w:type="pct"/>
          </w:tcPr>
          <w:p w14:paraId="443B2E48" w14:textId="5A894BA0" w:rsidR="00E24265" w:rsidRPr="00615D4B" w:rsidDel="00CB3FDD" w:rsidRDefault="00E24265" w:rsidP="005F76AD">
            <w:pPr>
              <w:rPr>
                <w:del w:id="10734" w:author="阿毛" w:date="2021-05-21T17:53:00Z"/>
                <w:rFonts w:ascii="標楷體" w:eastAsia="標楷體" w:hAnsi="標楷體"/>
              </w:rPr>
            </w:pPr>
          </w:p>
        </w:tc>
      </w:tr>
      <w:tr w:rsidR="00E24265" w:rsidRPr="00615D4B" w:rsidDel="00CB3FDD" w14:paraId="27D1C49A" w14:textId="50949A30" w:rsidTr="005F76AD">
        <w:trPr>
          <w:trHeight w:val="291"/>
          <w:jc w:val="center"/>
          <w:del w:id="10735" w:author="阿毛" w:date="2021-05-21T17:53:00Z"/>
        </w:trPr>
        <w:tc>
          <w:tcPr>
            <w:tcW w:w="219" w:type="pct"/>
          </w:tcPr>
          <w:p w14:paraId="0885730A" w14:textId="572352FC" w:rsidR="00E24265" w:rsidRPr="00D6003A" w:rsidDel="00CB3FDD" w:rsidRDefault="00E24265" w:rsidP="005F76AD">
            <w:pPr>
              <w:pStyle w:val="af9"/>
              <w:numPr>
                <w:ilvl w:val="0"/>
                <w:numId w:val="36"/>
              </w:numPr>
              <w:ind w:leftChars="0"/>
              <w:rPr>
                <w:del w:id="10736" w:author="阿毛" w:date="2021-05-21T17:53:00Z"/>
                <w:rFonts w:ascii="標楷體" w:eastAsia="標楷體" w:hAnsi="標楷體"/>
              </w:rPr>
            </w:pPr>
          </w:p>
        </w:tc>
        <w:tc>
          <w:tcPr>
            <w:tcW w:w="756" w:type="pct"/>
          </w:tcPr>
          <w:p w14:paraId="029AFB76" w14:textId="2FF4A5E4" w:rsidR="00E24265" w:rsidRPr="00615D4B" w:rsidDel="00CB3FDD" w:rsidRDefault="00E24265" w:rsidP="005F76AD">
            <w:pPr>
              <w:rPr>
                <w:del w:id="10737" w:author="阿毛" w:date="2021-05-21T17:53:00Z"/>
                <w:rFonts w:ascii="標楷體" w:eastAsia="標楷體" w:hAnsi="標楷體"/>
              </w:rPr>
            </w:pPr>
            <w:del w:id="10738" w:author="阿毛" w:date="2021-05-21T17:53:00Z">
              <w:r w:rsidRPr="00F4452F" w:rsidDel="00CB3FDD">
                <w:rPr>
                  <w:rFonts w:ascii="標楷體" w:eastAsia="標楷體" w:hAnsi="標楷體" w:hint="eastAsia"/>
                </w:rPr>
                <w:delText>報送單位代號</w:delText>
              </w:r>
            </w:del>
          </w:p>
        </w:tc>
        <w:tc>
          <w:tcPr>
            <w:tcW w:w="624" w:type="pct"/>
          </w:tcPr>
          <w:p w14:paraId="0EAD9385" w14:textId="578CEEC6" w:rsidR="00E24265" w:rsidRPr="00615D4B" w:rsidDel="00CB3FDD" w:rsidRDefault="00E24265" w:rsidP="005F76AD">
            <w:pPr>
              <w:rPr>
                <w:del w:id="10739" w:author="阿毛" w:date="2021-05-21T17:53:00Z"/>
                <w:rFonts w:ascii="標楷體" w:eastAsia="標楷體" w:hAnsi="標楷體"/>
              </w:rPr>
            </w:pPr>
          </w:p>
        </w:tc>
        <w:tc>
          <w:tcPr>
            <w:tcW w:w="624" w:type="pct"/>
          </w:tcPr>
          <w:p w14:paraId="34010AE5" w14:textId="54B10A31" w:rsidR="00E24265" w:rsidRPr="00615D4B" w:rsidDel="00CB3FDD" w:rsidRDefault="00E24265" w:rsidP="005F76AD">
            <w:pPr>
              <w:rPr>
                <w:del w:id="10740" w:author="阿毛" w:date="2021-05-21T17:53:00Z"/>
                <w:rFonts w:ascii="標楷體" w:eastAsia="標楷體" w:hAnsi="標楷體"/>
              </w:rPr>
            </w:pPr>
          </w:p>
        </w:tc>
        <w:tc>
          <w:tcPr>
            <w:tcW w:w="537" w:type="pct"/>
          </w:tcPr>
          <w:p w14:paraId="270BB8CD" w14:textId="26E0DD4F" w:rsidR="00E24265" w:rsidRPr="00615D4B" w:rsidDel="00CB3FDD" w:rsidRDefault="00E24265" w:rsidP="005F76AD">
            <w:pPr>
              <w:rPr>
                <w:del w:id="10741" w:author="阿毛" w:date="2021-05-21T17:53:00Z"/>
                <w:rFonts w:ascii="標楷體" w:eastAsia="標楷體" w:hAnsi="標楷體"/>
              </w:rPr>
            </w:pPr>
          </w:p>
        </w:tc>
        <w:tc>
          <w:tcPr>
            <w:tcW w:w="299" w:type="pct"/>
          </w:tcPr>
          <w:p w14:paraId="07BD6080" w14:textId="1B96DB92" w:rsidR="00E24265" w:rsidRPr="00615D4B" w:rsidDel="00CB3FDD" w:rsidRDefault="00E24265" w:rsidP="005F76AD">
            <w:pPr>
              <w:rPr>
                <w:del w:id="10742" w:author="阿毛" w:date="2021-05-21T17:53:00Z"/>
                <w:rFonts w:ascii="標楷體" w:eastAsia="標楷體" w:hAnsi="標楷體"/>
              </w:rPr>
            </w:pPr>
          </w:p>
        </w:tc>
        <w:tc>
          <w:tcPr>
            <w:tcW w:w="299" w:type="pct"/>
          </w:tcPr>
          <w:p w14:paraId="072BC1AE" w14:textId="0572288A" w:rsidR="00E24265" w:rsidRPr="00615D4B" w:rsidDel="00CB3FDD" w:rsidRDefault="00E24265" w:rsidP="005F76AD">
            <w:pPr>
              <w:rPr>
                <w:del w:id="10743" w:author="阿毛" w:date="2021-05-21T17:53:00Z"/>
                <w:rFonts w:ascii="標楷體" w:eastAsia="標楷體" w:hAnsi="標楷體"/>
              </w:rPr>
            </w:pPr>
          </w:p>
        </w:tc>
        <w:tc>
          <w:tcPr>
            <w:tcW w:w="1643" w:type="pct"/>
          </w:tcPr>
          <w:p w14:paraId="34B1E603" w14:textId="0789E7F7" w:rsidR="00E24265" w:rsidRPr="00615D4B" w:rsidDel="00CB3FDD" w:rsidRDefault="00E24265" w:rsidP="005F76AD">
            <w:pPr>
              <w:rPr>
                <w:del w:id="10744" w:author="阿毛" w:date="2021-05-21T17:53:00Z"/>
                <w:rFonts w:ascii="標楷體" w:eastAsia="標楷體" w:hAnsi="標楷體"/>
              </w:rPr>
            </w:pPr>
          </w:p>
        </w:tc>
      </w:tr>
      <w:tr w:rsidR="00E24265" w:rsidRPr="00615D4B" w:rsidDel="00CB3FDD" w14:paraId="14718538" w14:textId="65B347C3" w:rsidTr="005F76AD">
        <w:trPr>
          <w:trHeight w:val="291"/>
          <w:jc w:val="center"/>
          <w:del w:id="10745" w:author="阿毛" w:date="2021-05-21T17:53:00Z"/>
        </w:trPr>
        <w:tc>
          <w:tcPr>
            <w:tcW w:w="219" w:type="pct"/>
          </w:tcPr>
          <w:p w14:paraId="357014AC" w14:textId="6FEC0AC3" w:rsidR="00E24265" w:rsidRPr="00D6003A" w:rsidDel="00CB3FDD" w:rsidRDefault="00E24265" w:rsidP="005F76AD">
            <w:pPr>
              <w:pStyle w:val="af9"/>
              <w:numPr>
                <w:ilvl w:val="0"/>
                <w:numId w:val="36"/>
              </w:numPr>
              <w:ind w:leftChars="0"/>
              <w:rPr>
                <w:del w:id="10746" w:author="阿毛" w:date="2021-05-21T17:53:00Z"/>
                <w:rFonts w:ascii="標楷體" w:eastAsia="標楷體" w:hAnsi="標楷體"/>
              </w:rPr>
            </w:pPr>
          </w:p>
        </w:tc>
        <w:tc>
          <w:tcPr>
            <w:tcW w:w="756" w:type="pct"/>
          </w:tcPr>
          <w:p w14:paraId="27D5E453" w14:textId="54974917" w:rsidR="00E24265" w:rsidRPr="00615D4B" w:rsidDel="00CB3FDD" w:rsidRDefault="00E24265" w:rsidP="005F76AD">
            <w:pPr>
              <w:rPr>
                <w:del w:id="10747" w:author="阿毛" w:date="2021-05-21T17:53:00Z"/>
                <w:rFonts w:ascii="標楷體" w:eastAsia="標楷體" w:hAnsi="標楷體"/>
              </w:rPr>
            </w:pPr>
            <w:del w:id="10748" w:author="阿毛" w:date="2021-05-21T17:53:00Z">
              <w:r w:rsidRPr="00F4452F" w:rsidDel="00CB3FDD">
                <w:rPr>
                  <w:rFonts w:ascii="標楷體" w:eastAsia="標楷體" w:hAnsi="標楷體" w:hint="eastAsia"/>
                </w:rPr>
                <w:delText>協商申請日</w:delText>
              </w:r>
            </w:del>
          </w:p>
        </w:tc>
        <w:tc>
          <w:tcPr>
            <w:tcW w:w="624" w:type="pct"/>
          </w:tcPr>
          <w:p w14:paraId="53A515D3" w14:textId="4ADBCA3A" w:rsidR="00E24265" w:rsidRPr="00615D4B" w:rsidDel="00CB3FDD" w:rsidRDefault="00E24265" w:rsidP="005F76AD">
            <w:pPr>
              <w:rPr>
                <w:del w:id="10749" w:author="阿毛" w:date="2021-05-21T17:53:00Z"/>
                <w:rFonts w:ascii="標楷體" w:eastAsia="標楷體" w:hAnsi="標楷體"/>
              </w:rPr>
            </w:pPr>
          </w:p>
        </w:tc>
        <w:tc>
          <w:tcPr>
            <w:tcW w:w="624" w:type="pct"/>
          </w:tcPr>
          <w:p w14:paraId="7F43190A" w14:textId="6CE9E8DC" w:rsidR="00E24265" w:rsidRPr="00615D4B" w:rsidDel="00CB3FDD" w:rsidRDefault="00E24265" w:rsidP="005F76AD">
            <w:pPr>
              <w:rPr>
                <w:del w:id="10750" w:author="阿毛" w:date="2021-05-21T17:53:00Z"/>
                <w:rFonts w:ascii="標楷體" w:eastAsia="標楷體" w:hAnsi="標楷體"/>
              </w:rPr>
            </w:pPr>
          </w:p>
        </w:tc>
        <w:tc>
          <w:tcPr>
            <w:tcW w:w="537" w:type="pct"/>
          </w:tcPr>
          <w:p w14:paraId="4C248939" w14:textId="64973F4C" w:rsidR="00E24265" w:rsidRPr="00615D4B" w:rsidDel="00CB3FDD" w:rsidRDefault="00E24265" w:rsidP="005F76AD">
            <w:pPr>
              <w:rPr>
                <w:del w:id="10751" w:author="阿毛" w:date="2021-05-21T17:53:00Z"/>
                <w:rFonts w:ascii="標楷體" w:eastAsia="標楷體" w:hAnsi="標楷體"/>
              </w:rPr>
            </w:pPr>
          </w:p>
        </w:tc>
        <w:tc>
          <w:tcPr>
            <w:tcW w:w="299" w:type="pct"/>
          </w:tcPr>
          <w:p w14:paraId="30B11B76" w14:textId="19643EB9" w:rsidR="00E24265" w:rsidRPr="00615D4B" w:rsidDel="00CB3FDD" w:rsidRDefault="00E24265" w:rsidP="005F76AD">
            <w:pPr>
              <w:rPr>
                <w:del w:id="10752" w:author="阿毛" w:date="2021-05-21T17:53:00Z"/>
                <w:rFonts w:ascii="標楷體" w:eastAsia="標楷體" w:hAnsi="標楷體"/>
              </w:rPr>
            </w:pPr>
          </w:p>
        </w:tc>
        <w:tc>
          <w:tcPr>
            <w:tcW w:w="299" w:type="pct"/>
          </w:tcPr>
          <w:p w14:paraId="157749D9" w14:textId="35C6F934" w:rsidR="00E24265" w:rsidRPr="00615D4B" w:rsidDel="00CB3FDD" w:rsidRDefault="00E24265" w:rsidP="005F76AD">
            <w:pPr>
              <w:rPr>
                <w:del w:id="10753" w:author="阿毛" w:date="2021-05-21T17:53:00Z"/>
                <w:rFonts w:ascii="標楷體" w:eastAsia="標楷體" w:hAnsi="標楷體"/>
              </w:rPr>
            </w:pPr>
          </w:p>
        </w:tc>
        <w:tc>
          <w:tcPr>
            <w:tcW w:w="1643" w:type="pct"/>
          </w:tcPr>
          <w:p w14:paraId="1C58C45B" w14:textId="2D5309FF" w:rsidR="00E24265" w:rsidRPr="00615D4B" w:rsidDel="00CB3FDD" w:rsidRDefault="00E24265" w:rsidP="005F76AD">
            <w:pPr>
              <w:rPr>
                <w:del w:id="10754" w:author="阿毛" w:date="2021-05-21T17:53:00Z"/>
                <w:rFonts w:ascii="標楷體" w:eastAsia="標楷體" w:hAnsi="標楷體"/>
              </w:rPr>
            </w:pPr>
          </w:p>
        </w:tc>
      </w:tr>
      <w:tr w:rsidR="00E24265" w:rsidRPr="00615D4B" w:rsidDel="00CB3FDD" w14:paraId="4393CA14" w14:textId="5DD283D2" w:rsidTr="005F76AD">
        <w:trPr>
          <w:trHeight w:val="291"/>
          <w:jc w:val="center"/>
          <w:del w:id="10755" w:author="阿毛" w:date="2021-05-21T17:53:00Z"/>
        </w:trPr>
        <w:tc>
          <w:tcPr>
            <w:tcW w:w="219" w:type="pct"/>
          </w:tcPr>
          <w:p w14:paraId="6210649F" w14:textId="29D4F2A9" w:rsidR="00E24265" w:rsidRPr="00D6003A" w:rsidDel="00CB3FDD" w:rsidRDefault="00E24265" w:rsidP="005F76AD">
            <w:pPr>
              <w:pStyle w:val="af9"/>
              <w:numPr>
                <w:ilvl w:val="0"/>
                <w:numId w:val="36"/>
              </w:numPr>
              <w:ind w:leftChars="0"/>
              <w:rPr>
                <w:del w:id="10756" w:author="阿毛" w:date="2021-05-21T17:53:00Z"/>
                <w:rFonts w:ascii="標楷體" w:eastAsia="標楷體" w:hAnsi="標楷體"/>
              </w:rPr>
            </w:pPr>
          </w:p>
        </w:tc>
        <w:tc>
          <w:tcPr>
            <w:tcW w:w="756" w:type="pct"/>
          </w:tcPr>
          <w:p w14:paraId="29F11934" w14:textId="3D75E1E1" w:rsidR="00E24265" w:rsidRPr="00615D4B" w:rsidDel="00CB3FDD" w:rsidRDefault="00E24265" w:rsidP="005F76AD">
            <w:pPr>
              <w:rPr>
                <w:del w:id="10757" w:author="阿毛" w:date="2021-05-21T17:53:00Z"/>
                <w:rFonts w:ascii="標楷體" w:eastAsia="標楷體" w:hAnsi="標楷體"/>
              </w:rPr>
            </w:pPr>
            <w:del w:id="10758" w:author="阿毛" w:date="2021-05-21T17:53:00Z">
              <w:r w:rsidRPr="00F4452F" w:rsidDel="00CB3FDD">
                <w:rPr>
                  <w:rFonts w:ascii="標楷體" w:eastAsia="標楷體" w:hAnsi="標楷體" w:hint="eastAsia"/>
                </w:rPr>
                <w:delText>結案原因代號</w:delText>
              </w:r>
            </w:del>
          </w:p>
        </w:tc>
        <w:tc>
          <w:tcPr>
            <w:tcW w:w="624" w:type="pct"/>
          </w:tcPr>
          <w:p w14:paraId="2160B9E2" w14:textId="6E6738C5" w:rsidR="00E24265" w:rsidRPr="00615D4B" w:rsidDel="00CB3FDD" w:rsidRDefault="00E24265" w:rsidP="005F76AD">
            <w:pPr>
              <w:rPr>
                <w:del w:id="10759" w:author="阿毛" w:date="2021-05-21T17:53:00Z"/>
                <w:rFonts w:ascii="標楷體" w:eastAsia="標楷體" w:hAnsi="標楷體"/>
              </w:rPr>
            </w:pPr>
          </w:p>
        </w:tc>
        <w:tc>
          <w:tcPr>
            <w:tcW w:w="624" w:type="pct"/>
          </w:tcPr>
          <w:p w14:paraId="16C7CC5A" w14:textId="08F9DB13" w:rsidR="00E24265" w:rsidRPr="00615D4B" w:rsidDel="00CB3FDD" w:rsidRDefault="00E24265" w:rsidP="005F76AD">
            <w:pPr>
              <w:rPr>
                <w:del w:id="10760" w:author="阿毛" w:date="2021-05-21T17:53:00Z"/>
                <w:rFonts w:ascii="標楷體" w:eastAsia="標楷體" w:hAnsi="標楷體"/>
              </w:rPr>
            </w:pPr>
          </w:p>
        </w:tc>
        <w:tc>
          <w:tcPr>
            <w:tcW w:w="537" w:type="pct"/>
          </w:tcPr>
          <w:p w14:paraId="09F7437C" w14:textId="27D5195C" w:rsidR="00E24265" w:rsidRPr="00615D4B" w:rsidDel="00CB3FDD" w:rsidRDefault="00E24265" w:rsidP="005F76AD">
            <w:pPr>
              <w:rPr>
                <w:del w:id="10761" w:author="阿毛" w:date="2021-05-21T17:53:00Z"/>
                <w:rFonts w:ascii="標楷體" w:eastAsia="標楷體" w:hAnsi="標楷體"/>
              </w:rPr>
            </w:pPr>
            <w:del w:id="10762" w:author="阿毛" w:date="2021-05-21T17:53:00Z">
              <w:r w:rsidDel="00CB3FDD">
                <w:rPr>
                  <w:rFonts w:ascii="標楷體" w:eastAsia="標楷體" w:hAnsi="標楷體" w:hint="eastAsia"/>
                </w:rPr>
                <w:delText>下拉式選單</w:delText>
              </w:r>
            </w:del>
          </w:p>
        </w:tc>
        <w:tc>
          <w:tcPr>
            <w:tcW w:w="299" w:type="pct"/>
          </w:tcPr>
          <w:p w14:paraId="6DE494A8" w14:textId="353A9B31" w:rsidR="00E24265" w:rsidRPr="00615D4B" w:rsidDel="00CB3FDD" w:rsidRDefault="00E24265" w:rsidP="005F76AD">
            <w:pPr>
              <w:rPr>
                <w:del w:id="10763" w:author="阿毛" w:date="2021-05-21T17:53:00Z"/>
                <w:rFonts w:ascii="標楷體" w:eastAsia="標楷體" w:hAnsi="標楷體"/>
              </w:rPr>
            </w:pPr>
          </w:p>
        </w:tc>
        <w:tc>
          <w:tcPr>
            <w:tcW w:w="299" w:type="pct"/>
          </w:tcPr>
          <w:p w14:paraId="7527DC1A" w14:textId="24606631" w:rsidR="00E24265" w:rsidRPr="00615D4B" w:rsidDel="00CB3FDD" w:rsidRDefault="00E24265" w:rsidP="005F76AD">
            <w:pPr>
              <w:rPr>
                <w:del w:id="10764" w:author="阿毛" w:date="2021-05-21T17:53:00Z"/>
                <w:rFonts w:ascii="標楷體" w:eastAsia="標楷體" w:hAnsi="標楷體"/>
              </w:rPr>
            </w:pPr>
          </w:p>
        </w:tc>
        <w:tc>
          <w:tcPr>
            <w:tcW w:w="1643" w:type="pct"/>
          </w:tcPr>
          <w:p w14:paraId="1533C104" w14:textId="1B81473B" w:rsidR="00E24265" w:rsidRPr="00142550" w:rsidDel="00CB3FDD" w:rsidRDefault="00E24265" w:rsidP="005F76AD">
            <w:pPr>
              <w:rPr>
                <w:del w:id="10765" w:author="阿毛" w:date="2021-05-21T17:53:00Z"/>
                <w:rFonts w:ascii="標楷體" w:eastAsia="標楷體" w:hAnsi="標楷體"/>
              </w:rPr>
            </w:pPr>
            <w:del w:id="10766" w:author="阿毛" w:date="2021-05-21T17:53:00Z">
              <w:r w:rsidRPr="00142550" w:rsidDel="00CB3FDD">
                <w:rPr>
                  <w:rFonts w:ascii="標楷體" w:eastAsia="標楷體" w:hAnsi="標楷體" w:hint="eastAsia"/>
                </w:rPr>
                <w:delText>1:毀諾</w:delText>
              </w:r>
            </w:del>
          </w:p>
          <w:p w14:paraId="7D807BC2" w14:textId="6F5BE1BC" w:rsidR="00E24265" w:rsidRPr="00142550" w:rsidDel="00CB3FDD" w:rsidRDefault="00E24265" w:rsidP="005F76AD">
            <w:pPr>
              <w:rPr>
                <w:del w:id="10767" w:author="阿毛" w:date="2021-05-21T17:53:00Z"/>
                <w:rFonts w:ascii="標楷體" w:eastAsia="標楷體" w:hAnsi="標楷體"/>
              </w:rPr>
            </w:pPr>
            <w:del w:id="10768" w:author="阿毛" w:date="2021-05-21T17:53:00Z">
              <w:r w:rsidRPr="00142550" w:rsidDel="00CB3FDD">
                <w:rPr>
                  <w:rFonts w:ascii="標楷體" w:eastAsia="標楷體" w:hAnsi="標楷體" w:hint="eastAsia"/>
                </w:rPr>
                <w:delText>2:協商終止</w:delText>
              </w:r>
            </w:del>
          </w:p>
          <w:p w14:paraId="4518C25A" w14:textId="519870CE" w:rsidR="00E24265" w:rsidRPr="00142550" w:rsidDel="00CB3FDD" w:rsidRDefault="00E24265" w:rsidP="005F76AD">
            <w:pPr>
              <w:rPr>
                <w:del w:id="10769" w:author="阿毛" w:date="2021-05-21T17:53:00Z"/>
                <w:rFonts w:ascii="標楷體" w:eastAsia="標楷體" w:hAnsi="標楷體"/>
              </w:rPr>
            </w:pPr>
            <w:del w:id="10770" w:author="阿毛" w:date="2021-05-21T17:53:00Z">
              <w:r w:rsidRPr="00142550" w:rsidDel="00CB3FDD">
                <w:rPr>
                  <w:rFonts w:ascii="標楷體" w:eastAsia="標楷體" w:hAnsi="標楷體" w:hint="eastAsia"/>
                </w:rPr>
                <w:delText>3:未能接受足以負擔之還款方案</w:delText>
              </w:r>
            </w:del>
          </w:p>
          <w:p w14:paraId="61E4E0B8" w14:textId="789A497C" w:rsidR="00E24265" w:rsidRPr="00142550" w:rsidDel="00CB3FDD" w:rsidRDefault="00E24265" w:rsidP="005F76AD">
            <w:pPr>
              <w:rPr>
                <w:del w:id="10771" w:author="阿毛" w:date="2021-05-21T17:53:00Z"/>
                <w:rFonts w:ascii="標楷體" w:eastAsia="標楷體" w:hAnsi="標楷體"/>
              </w:rPr>
            </w:pPr>
            <w:del w:id="10772" w:author="阿毛" w:date="2021-05-21T17:53:00Z">
              <w:r w:rsidRPr="00142550" w:rsidDel="00CB3FDD">
                <w:rPr>
                  <w:rFonts w:ascii="標楷體" w:eastAsia="標楷體" w:hAnsi="標楷體" w:hint="eastAsia"/>
                </w:rPr>
                <w:delText>4:要求折讓本金未為金融機構所接受</w:delText>
              </w:r>
            </w:del>
          </w:p>
          <w:p w14:paraId="248DCD82" w14:textId="26C02EB9" w:rsidR="00E24265" w:rsidRPr="00142550" w:rsidDel="00CB3FDD" w:rsidRDefault="00E24265" w:rsidP="005F76AD">
            <w:pPr>
              <w:rPr>
                <w:del w:id="10773" w:author="阿毛" w:date="2021-05-21T17:53:00Z"/>
                <w:rFonts w:ascii="標楷體" w:eastAsia="標楷體" w:hAnsi="標楷體"/>
              </w:rPr>
            </w:pPr>
            <w:del w:id="10774" w:author="阿毛" w:date="2021-05-21T17:53:00Z">
              <w:r w:rsidRPr="00142550" w:rsidDel="00CB3FDD">
                <w:rPr>
                  <w:rFonts w:ascii="標楷體" w:eastAsia="標楷體" w:hAnsi="標楷體" w:hint="eastAsia"/>
                </w:rPr>
                <w:delText>5:要求撤銷原已協商通過之還款方案並要求更優惠還款方案</w:delText>
              </w:r>
            </w:del>
          </w:p>
          <w:p w14:paraId="6F11C5D2" w14:textId="776B0B8E" w:rsidR="00E24265" w:rsidRPr="00142550" w:rsidDel="00CB3FDD" w:rsidRDefault="00E24265" w:rsidP="005F76AD">
            <w:pPr>
              <w:rPr>
                <w:del w:id="10775" w:author="阿毛" w:date="2021-05-21T17:53:00Z"/>
                <w:rFonts w:ascii="標楷體" w:eastAsia="標楷體" w:hAnsi="標楷體"/>
              </w:rPr>
            </w:pPr>
            <w:del w:id="10776" w:author="阿毛" w:date="2021-05-21T17:53:00Z">
              <w:r w:rsidRPr="00142550" w:rsidDel="00CB3FDD">
                <w:rPr>
                  <w:rFonts w:ascii="標楷體" w:eastAsia="標楷體" w:hAnsi="標楷體" w:hint="eastAsia"/>
                </w:rPr>
                <w:delText>6:無法負擔任何還款條件</w:delText>
              </w:r>
            </w:del>
          </w:p>
          <w:p w14:paraId="17DF0214" w14:textId="79E943FD" w:rsidR="00E24265" w:rsidRPr="00142550" w:rsidDel="00CB3FDD" w:rsidRDefault="00E24265" w:rsidP="005F76AD">
            <w:pPr>
              <w:rPr>
                <w:del w:id="10777" w:author="阿毛" w:date="2021-05-21T17:53:00Z"/>
                <w:rFonts w:ascii="標楷體" w:eastAsia="標楷體" w:hAnsi="標楷體"/>
              </w:rPr>
            </w:pPr>
            <w:del w:id="10778" w:author="阿毛" w:date="2021-05-21T17:53:00Z">
              <w:r w:rsidRPr="00142550" w:rsidDel="00CB3FDD">
                <w:rPr>
                  <w:rFonts w:ascii="標楷體" w:eastAsia="標楷體" w:hAnsi="標楷體" w:hint="eastAsia"/>
                </w:rPr>
                <w:delText>7:本行/本公司未能於文件齊全後30日內開始協商</w:delText>
              </w:r>
            </w:del>
          </w:p>
          <w:p w14:paraId="615F653F" w14:textId="61089EAE" w:rsidR="00E24265" w:rsidRPr="00142550" w:rsidDel="00CB3FDD" w:rsidRDefault="00E24265" w:rsidP="005F76AD">
            <w:pPr>
              <w:rPr>
                <w:del w:id="10779" w:author="阿毛" w:date="2021-05-21T17:53:00Z"/>
                <w:rFonts w:ascii="標楷體" w:eastAsia="標楷體" w:hAnsi="標楷體"/>
              </w:rPr>
            </w:pPr>
            <w:del w:id="10780" w:author="阿毛" w:date="2021-05-21T17:53:00Z">
              <w:r w:rsidRPr="00142550" w:rsidDel="00CB3FDD">
                <w:rPr>
                  <w:rFonts w:ascii="標楷體" w:eastAsia="標楷體" w:hAnsi="標楷體" w:hint="eastAsia"/>
                </w:rPr>
                <w:delText>8:協商意願低落</w:delText>
              </w:r>
            </w:del>
          </w:p>
          <w:p w14:paraId="23BC13A1" w14:textId="3C554859" w:rsidR="00E24265" w:rsidRPr="00142550" w:rsidDel="00CB3FDD" w:rsidRDefault="00E24265" w:rsidP="005F76AD">
            <w:pPr>
              <w:rPr>
                <w:del w:id="10781" w:author="阿毛" w:date="2021-05-21T17:53:00Z"/>
                <w:rFonts w:ascii="標楷體" w:eastAsia="標楷體" w:hAnsi="標楷體"/>
              </w:rPr>
            </w:pPr>
            <w:del w:id="10782" w:author="阿毛" w:date="2021-05-21T17:53:00Z">
              <w:r w:rsidRPr="00142550" w:rsidDel="00CB3FDD">
                <w:rPr>
                  <w:rFonts w:ascii="標楷體" w:eastAsia="標楷體" w:hAnsi="標楷體" w:hint="eastAsia"/>
                </w:rPr>
                <w:delText>9:債務人於協商前大量借款或密集消費</w:delText>
              </w:r>
            </w:del>
          </w:p>
          <w:p w14:paraId="0149D6FE" w14:textId="78ED6CCA" w:rsidR="00E24265" w:rsidRPr="00142550" w:rsidDel="00CB3FDD" w:rsidRDefault="00E24265" w:rsidP="005F76AD">
            <w:pPr>
              <w:rPr>
                <w:del w:id="10783" w:author="阿毛" w:date="2021-05-21T17:53:00Z"/>
                <w:rFonts w:ascii="標楷體" w:eastAsia="標楷體" w:hAnsi="標楷體"/>
              </w:rPr>
            </w:pPr>
            <w:del w:id="10784" w:author="阿毛" w:date="2021-05-21T17:53:00Z">
              <w:r w:rsidRPr="00142550" w:rsidDel="00CB3FDD">
                <w:rPr>
                  <w:rFonts w:ascii="標楷體" w:eastAsia="標楷體" w:hAnsi="標楷體" w:hint="eastAsia"/>
                </w:rPr>
                <w:delText>10:債務人於最大債權金融機構通知簽署協議書10日曆天內未完成簽約手續</w:delText>
              </w:r>
            </w:del>
          </w:p>
          <w:p w14:paraId="08C9770A" w14:textId="0682E4E5" w:rsidR="00E24265" w:rsidRPr="00142550" w:rsidDel="00CB3FDD" w:rsidRDefault="00E24265" w:rsidP="005F76AD">
            <w:pPr>
              <w:rPr>
                <w:del w:id="10785" w:author="阿毛" w:date="2021-05-21T17:53:00Z"/>
                <w:rFonts w:ascii="標楷體" w:eastAsia="標楷體" w:hAnsi="標楷體"/>
              </w:rPr>
            </w:pPr>
            <w:del w:id="10786" w:author="阿毛" w:date="2021-05-21T17:53:00Z">
              <w:r w:rsidRPr="00142550" w:rsidDel="00CB3FDD">
                <w:rPr>
                  <w:rFonts w:ascii="標楷體" w:eastAsia="標楷體" w:hAnsi="標楷體" w:hint="eastAsia"/>
                </w:rPr>
                <w:delText>11:資產大於負債</w:delText>
              </w:r>
            </w:del>
          </w:p>
          <w:p w14:paraId="33E866EB" w14:textId="6F7E25B5" w:rsidR="00E24265" w:rsidRPr="00142550" w:rsidDel="00CB3FDD" w:rsidRDefault="00E24265" w:rsidP="005F76AD">
            <w:pPr>
              <w:rPr>
                <w:del w:id="10787" w:author="阿毛" w:date="2021-05-21T17:53:00Z"/>
                <w:rFonts w:ascii="標楷體" w:eastAsia="標楷體" w:hAnsi="標楷體"/>
              </w:rPr>
            </w:pPr>
            <w:del w:id="10788" w:author="阿毛" w:date="2021-05-21T17:53:00Z">
              <w:r w:rsidRPr="00142550" w:rsidDel="00CB3FDD">
                <w:rPr>
                  <w:rFonts w:ascii="標楷體" w:eastAsia="標楷體" w:hAnsi="標楷體" w:hint="eastAsia"/>
                </w:rPr>
                <w:delText>12:其他(協商不成立)</w:delText>
              </w:r>
            </w:del>
          </w:p>
          <w:p w14:paraId="75C111C2" w14:textId="79307FE8" w:rsidR="00E24265" w:rsidRPr="00142550" w:rsidDel="00CB3FDD" w:rsidRDefault="00E24265" w:rsidP="005F76AD">
            <w:pPr>
              <w:rPr>
                <w:del w:id="10789" w:author="阿毛" w:date="2021-05-21T17:53:00Z"/>
                <w:rFonts w:ascii="標楷體" w:eastAsia="標楷體" w:hAnsi="標楷體"/>
              </w:rPr>
            </w:pPr>
            <w:del w:id="10790" w:author="阿毛" w:date="2021-05-21T17:53:00Z">
              <w:r w:rsidRPr="00142550" w:rsidDel="00CB3FDD">
                <w:rPr>
                  <w:rFonts w:ascii="標楷體" w:eastAsia="標楷體" w:hAnsi="標楷體" w:hint="eastAsia"/>
                </w:rPr>
                <w:delText>13:經最大債權金融機構通知面談後兩次無故不到場面談</w:delText>
              </w:r>
            </w:del>
          </w:p>
          <w:p w14:paraId="0AD33382" w14:textId="493F1D24" w:rsidR="00E24265" w:rsidRPr="00142550" w:rsidDel="00CB3FDD" w:rsidRDefault="00E24265" w:rsidP="005F76AD">
            <w:pPr>
              <w:rPr>
                <w:del w:id="10791" w:author="阿毛" w:date="2021-05-21T17:53:00Z"/>
                <w:rFonts w:ascii="標楷體" w:eastAsia="標楷體" w:hAnsi="標楷體"/>
              </w:rPr>
            </w:pPr>
            <w:del w:id="10792" w:author="阿毛" w:date="2021-05-21T17:53:00Z">
              <w:r w:rsidRPr="00142550" w:rsidDel="00CB3FDD">
                <w:rPr>
                  <w:rFonts w:ascii="標楷體" w:eastAsia="標楷體" w:hAnsi="標楷體" w:hint="eastAsia"/>
                </w:rPr>
                <w:delText>14:債務人主動撤案，終止協商</w:delText>
              </w:r>
            </w:del>
          </w:p>
          <w:p w14:paraId="636BAD02" w14:textId="2E075283" w:rsidR="00E24265" w:rsidRPr="00142550" w:rsidDel="00CB3FDD" w:rsidRDefault="00E24265" w:rsidP="005F76AD">
            <w:pPr>
              <w:rPr>
                <w:del w:id="10793" w:author="阿毛" w:date="2021-05-21T17:53:00Z"/>
                <w:rFonts w:ascii="標楷體" w:eastAsia="標楷體" w:hAnsi="標楷體"/>
              </w:rPr>
            </w:pPr>
            <w:del w:id="10794" w:author="阿毛" w:date="2021-05-21T17:53:00Z">
              <w:r w:rsidRPr="00142550" w:rsidDel="00CB3FDD">
                <w:rPr>
                  <w:rFonts w:ascii="標楷體" w:eastAsia="標楷體" w:hAnsi="標楷體" w:hint="eastAsia"/>
                </w:rPr>
                <w:delText>15:與債務人聯絡多日（多次），仍無法聯繫上</w:delText>
              </w:r>
            </w:del>
          </w:p>
          <w:p w14:paraId="34D91B11" w14:textId="2F6552E7" w:rsidR="00E24265" w:rsidRPr="00142550" w:rsidDel="00CB3FDD" w:rsidRDefault="00E24265" w:rsidP="005F76AD">
            <w:pPr>
              <w:rPr>
                <w:del w:id="10795" w:author="阿毛" w:date="2021-05-21T17:53:00Z"/>
                <w:rFonts w:ascii="標楷體" w:eastAsia="標楷體" w:hAnsi="標楷體"/>
              </w:rPr>
            </w:pPr>
            <w:del w:id="10796" w:author="阿毛" w:date="2021-05-21T17:53:00Z">
              <w:r w:rsidRPr="00142550" w:rsidDel="00CB3FDD">
                <w:rPr>
                  <w:rFonts w:ascii="標楷體" w:eastAsia="標楷體" w:hAnsi="標楷體" w:hint="eastAsia"/>
                </w:rPr>
                <w:delText>16:其他(協商自始未開始)</w:delText>
              </w:r>
            </w:del>
          </w:p>
          <w:p w14:paraId="07F01FE4" w14:textId="4B84159C" w:rsidR="00E24265" w:rsidRPr="00142550" w:rsidDel="00CB3FDD" w:rsidRDefault="00E24265" w:rsidP="005F76AD">
            <w:pPr>
              <w:rPr>
                <w:del w:id="10797" w:author="阿毛" w:date="2021-05-21T17:53:00Z"/>
                <w:rFonts w:ascii="標楷體" w:eastAsia="標楷體" w:hAnsi="標楷體"/>
              </w:rPr>
            </w:pPr>
            <w:del w:id="10798" w:author="阿毛" w:date="2021-05-21T17:53:00Z">
              <w:r w:rsidRPr="00142550" w:rsidDel="00CB3FDD">
                <w:rPr>
                  <w:rFonts w:ascii="標楷體" w:eastAsia="標楷體" w:hAnsi="標楷體" w:hint="eastAsia"/>
                </w:rPr>
                <w:delText>17:毀諾後清償全部債務</w:delText>
              </w:r>
            </w:del>
          </w:p>
          <w:p w14:paraId="22041099" w14:textId="394E73CC" w:rsidR="00E24265" w:rsidRPr="00142550" w:rsidDel="00CB3FDD" w:rsidRDefault="00E24265" w:rsidP="005F76AD">
            <w:pPr>
              <w:rPr>
                <w:del w:id="10799" w:author="阿毛" w:date="2021-05-21T17:53:00Z"/>
                <w:rFonts w:ascii="標楷體" w:eastAsia="標楷體" w:hAnsi="標楷體"/>
              </w:rPr>
            </w:pPr>
            <w:del w:id="10800" w:author="阿毛" w:date="2021-05-21T17:53:00Z">
              <w:r w:rsidRPr="00142550" w:rsidDel="00CB3FDD">
                <w:rPr>
                  <w:rFonts w:ascii="標楷體" w:eastAsia="標楷體" w:hAnsi="標楷體" w:hint="eastAsia"/>
                </w:rPr>
                <w:delText>18:申請資格不符</w:delText>
              </w:r>
            </w:del>
          </w:p>
          <w:p w14:paraId="10FD7BDA" w14:textId="1C613DF1" w:rsidR="00E24265" w:rsidRPr="00142550" w:rsidDel="00CB3FDD" w:rsidRDefault="00E24265" w:rsidP="005F76AD">
            <w:pPr>
              <w:rPr>
                <w:del w:id="10801" w:author="阿毛" w:date="2021-05-21T17:53:00Z"/>
                <w:rFonts w:ascii="標楷體" w:eastAsia="標楷體" w:hAnsi="標楷體"/>
              </w:rPr>
            </w:pPr>
            <w:del w:id="10802" w:author="阿毛" w:date="2021-05-21T17:53:00Z">
              <w:r w:rsidRPr="00142550" w:rsidDel="00CB3FDD">
                <w:rPr>
                  <w:rFonts w:ascii="標楷體" w:eastAsia="標楷體" w:hAnsi="標楷體" w:hint="eastAsia"/>
                </w:rPr>
                <w:delText>19:債務人透過代辦業者申請，經勸導自行撤件。</w:delText>
              </w:r>
            </w:del>
          </w:p>
          <w:p w14:paraId="67850B7F" w14:textId="720CB192" w:rsidR="00E24265" w:rsidRPr="00142550" w:rsidDel="00CB3FDD" w:rsidRDefault="00E24265" w:rsidP="005F76AD">
            <w:pPr>
              <w:rPr>
                <w:del w:id="10803" w:author="阿毛" w:date="2021-05-21T17:53:00Z"/>
                <w:rFonts w:ascii="標楷體" w:eastAsia="標楷體" w:hAnsi="標楷體"/>
              </w:rPr>
            </w:pPr>
            <w:del w:id="10804" w:author="阿毛" w:date="2021-05-21T17:53:00Z">
              <w:r w:rsidRPr="00142550" w:rsidDel="00CB3FDD">
                <w:rPr>
                  <w:rFonts w:ascii="標楷體" w:eastAsia="標楷體" w:hAnsi="標楷體" w:hint="eastAsia"/>
                </w:rPr>
                <w:lastRenderedPageBreak/>
                <w:delText>20:資料key值報送錯誤，本行結案</w:delText>
              </w:r>
            </w:del>
          </w:p>
          <w:p w14:paraId="7616F4E7" w14:textId="1D920B86" w:rsidR="00E24265" w:rsidRPr="00142550" w:rsidDel="00CB3FDD" w:rsidRDefault="00E24265" w:rsidP="005F76AD">
            <w:pPr>
              <w:rPr>
                <w:del w:id="10805" w:author="阿毛" w:date="2021-05-21T17:53:00Z"/>
                <w:rFonts w:ascii="標楷體" w:eastAsia="標楷體" w:hAnsi="標楷體"/>
              </w:rPr>
            </w:pPr>
            <w:del w:id="10806" w:author="阿毛" w:date="2021-05-21T17:53:00Z">
              <w:r w:rsidRPr="00142550" w:rsidDel="00CB3FDD">
                <w:rPr>
                  <w:rFonts w:ascii="標楷體" w:eastAsia="標楷體" w:hAnsi="標楷體" w:hint="eastAsia"/>
                </w:rPr>
                <w:delText>21:依規定轉他行承辦，本行結案</w:delText>
              </w:r>
            </w:del>
          </w:p>
          <w:p w14:paraId="69BE4617" w14:textId="23F3DF84" w:rsidR="00E24265" w:rsidRPr="00615D4B" w:rsidDel="00CB3FDD" w:rsidRDefault="00E24265" w:rsidP="005F76AD">
            <w:pPr>
              <w:rPr>
                <w:del w:id="10807" w:author="阿毛" w:date="2021-05-21T17:53:00Z"/>
                <w:rFonts w:ascii="標楷體" w:eastAsia="標楷體" w:hAnsi="標楷體"/>
              </w:rPr>
            </w:pPr>
            <w:del w:id="10808" w:author="阿毛" w:date="2021-05-21T17:53:00Z">
              <w:r w:rsidRPr="00142550" w:rsidDel="00CB3FDD">
                <w:rPr>
                  <w:rFonts w:ascii="標楷體" w:eastAsia="標楷體" w:hAnsi="標楷體" w:hint="eastAsia"/>
                </w:rPr>
                <w:delText>22:依債務清償方案履行完畢</w:delText>
              </w:r>
            </w:del>
          </w:p>
        </w:tc>
      </w:tr>
      <w:tr w:rsidR="00E24265" w:rsidRPr="00615D4B" w:rsidDel="00CB3FDD" w14:paraId="7CFF70E7" w14:textId="639EB2FD" w:rsidTr="005F76AD">
        <w:trPr>
          <w:trHeight w:val="291"/>
          <w:jc w:val="center"/>
          <w:del w:id="10809" w:author="阿毛" w:date="2021-05-21T17:53:00Z"/>
        </w:trPr>
        <w:tc>
          <w:tcPr>
            <w:tcW w:w="219" w:type="pct"/>
          </w:tcPr>
          <w:p w14:paraId="17BC466C" w14:textId="70180A52" w:rsidR="00E24265" w:rsidRPr="00D6003A" w:rsidDel="00CB3FDD" w:rsidRDefault="00E24265" w:rsidP="005F76AD">
            <w:pPr>
              <w:pStyle w:val="af9"/>
              <w:numPr>
                <w:ilvl w:val="0"/>
                <w:numId w:val="36"/>
              </w:numPr>
              <w:ind w:leftChars="0"/>
              <w:rPr>
                <w:del w:id="10810" w:author="阿毛" w:date="2021-05-21T17:53:00Z"/>
                <w:rFonts w:ascii="標楷體" w:eastAsia="標楷體" w:hAnsi="標楷體"/>
              </w:rPr>
            </w:pPr>
          </w:p>
        </w:tc>
        <w:tc>
          <w:tcPr>
            <w:tcW w:w="756" w:type="pct"/>
          </w:tcPr>
          <w:p w14:paraId="2CE658F4" w14:textId="6830326C" w:rsidR="00E24265" w:rsidRPr="00615D4B" w:rsidDel="00CB3FDD" w:rsidRDefault="00E24265" w:rsidP="005F76AD">
            <w:pPr>
              <w:rPr>
                <w:del w:id="10811" w:author="阿毛" w:date="2021-05-21T17:53:00Z"/>
                <w:rFonts w:ascii="標楷體" w:eastAsia="標楷體" w:hAnsi="標楷體"/>
              </w:rPr>
            </w:pPr>
            <w:del w:id="10812" w:author="阿毛" w:date="2021-05-21T17:53:00Z">
              <w:r w:rsidRPr="00F4452F" w:rsidDel="00CB3FDD">
                <w:rPr>
                  <w:rFonts w:ascii="標楷體" w:eastAsia="標楷體" w:hAnsi="標楷體" w:hint="eastAsia"/>
                </w:rPr>
                <w:delText>毀諾原因代號</w:delText>
              </w:r>
            </w:del>
          </w:p>
        </w:tc>
        <w:tc>
          <w:tcPr>
            <w:tcW w:w="624" w:type="pct"/>
          </w:tcPr>
          <w:p w14:paraId="1BEF5991" w14:textId="1C0B3AF2" w:rsidR="00E24265" w:rsidRPr="00615D4B" w:rsidDel="00CB3FDD" w:rsidRDefault="00E24265" w:rsidP="005F76AD">
            <w:pPr>
              <w:rPr>
                <w:del w:id="10813" w:author="阿毛" w:date="2021-05-21T17:53:00Z"/>
                <w:rFonts w:ascii="標楷體" w:eastAsia="標楷體" w:hAnsi="標楷體"/>
              </w:rPr>
            </w:pPr>
          </w:p>
        </w:tc>
        <w:tc>
          <w:tcPr>
            <w:tcW w:w="624" w:type="pct"/>
          </w:tcPr>
          <w:p w14:paraId="484BC9BF" w14:textId="75E103FE" w:rsidR="00E24265" w:rsidRPr="00615D4B" w:rsidDel="00CB3FDD" w:rsidRDefault="00E24265" w:rsidP="005F76AD">
            <w:pPr>
              <w:rPr>
                <w:del w:id="10814" w:author="阿毛" w:date="2021-05-21T17:53:00Z"/>
                <w:rFonts w:ascii="標楷體" w:eastAsia="標楷體" w:hAnsi="標楷體"/>
              </w:rPr>
            </w:pPr>
          </w:p>
        </w:tc>
        <w:tc>
          <w:tcPr>
            <w:tcW w:w="537" w:type="pct"/>
          </w:tcPr>
          <w:p w14:paraId="1E877576" w14:textId="7941F869" w:rsidR="00E24265" w:rsidRPr="00615D4B" w:rsidDel="00CB3FDD" w:rsidRDefault="00E24265" w:rsidP="005F76AD">
            <w:pPr>
              <w:rPr>
                <w:del w:id="10815" w:author="阿毛" w:date="2021-05-21T17:53:00Z"/>
                <w:rFonts w:ascii="標楷體" w:eastAsia="標楷體" w:hAnsi="標楷體"/>
              </w:rPr>
            </w:pPr>
            <w:del w:id="10816" w:author="阿毛" w:date="2021-05-21T17:53:00Z">
              <w:r w:rsidDel="00CB3FDD">
                <w:rPr>
                  <w:rFonts w:ascii="標楷體" w:eastAsia="標楷體" w:hAnsi="標楷體" w:hint="eastAsia"/>
                </w:rPr>
                <w:delText>下拉式選單</w:delText>
              </w:r>
            </w:del>
          </w:p>
        </w:tc>
        <w:tc>
          <w:tcPr>
            <w:tcW w:w="299" w:type="pct"/>
          </w:tcPr>
          <w:p w14:paraId="4DB1F7DF" w14:textId="72E3BBB1" w:rsidR="00E24265" w:rsidRPr="00615D4B" w:rsidDel="00CB3FDD" w:rsidRDefault="00E24265" w:rsidP="005F76AD">
            <w:pPr>
              <w:rPr>
                <w:del w:id="10817" w:author="阿毛" w:date="2021-05-21T17:53:00Z"/>
                <w:rFonts w:ascii="標楷體" w:eastAsia="標楷體" w:hAnsi="標楷體"/>
              </w:rPr>
            </w:pPr>
          </w:p>
        </w:tc>
        <w:tc>
          <w:tcPr>
            <w:tcW w:w="299" w:type="pct"/>
          </w:tcPr>
          <w:p w14:paraId="3F7F1535" w14:textId="25A476B4" w:rsidR="00E24265" w:rsidRPr="00615D4B" w:rsidDel="00CB3FDD" w:rsidRDefault="00E24265" w:rsidP="005F76AD">
            <w:pPr>
              <w:rPr>
                <w:del w:id="10818" w:author="阿毛" w:date="2021-05-21T17:53:00Z"/>
                <w:rFonts w:ascii="標楷體" w:eastAsia="標楷體" w:hAnsi="標楷體"/>
              </w:rPr>
            </w:pPr>
          </w:p>
        </w:tc>
        <w:tc>
          <w:tcPr>
            <w:tcW w:w="1643" w:type="pct"/>
          </w:tcPr>
          <w:p w14:paraId="095D5B03" w14:textId="168EBC42" w:rsidR="00E24265" w:rsidRPr="00142550" w:rsidDel="00CB3FDD" w:rsidRDefault="00E24265" w:rsidP="005F76AD">
            <w:pPr>
              <w:rPr>
                <w:del w:id="10819" w:author="阿毛" w:date="2021-05-21T17:53:00Z"/>
                <w:rFonts w:ascii="標楷體" w:eastAsia="標楷體" w:hAnsi="標楷體"/>
              </w:rPr>
            </w:pPr>
            <w:del w:id="10820" w:author="阿毛" w:date="2021-05-21T17:53:00Z">
              <w:r w:rsidRPr="00142550" w:rsidDel="00CB3FDD">
                <w:rPr>
                  <w:rFonts w:ascii="標楷體" w:eastAsia="標楷體" w:hAnsi="標楷體" w:hint="eastAsia"/>
                </w:rPr>
                <w:delText>1:債務人失業</w:delText>
              </w:r>
            </w:del>
          </w:p>
          <w:p w14:paraId="5D7943E0" w14:textId="4A12974C" w:rsidR="00E24265" w:rsidRPr="00142550" w:rsidDel="00CB3FDD" w:rsidRDefault="00E24265" w:rsidP="005F76AD">
            <w:pPr>
              <w:rPr>
                <w:del w:id="10821" w:author="阿毛" w:date="2021-05-21T17:53:00Z"/>
                <w:rFonts w:ascii="標楷體" w:eastAsia="標楷體" w:hAnsi="標楷體"/>
              </w:rPr>
            </w:pPr>
            <w:del w:id="10822" w:author="阿毛" w:date="2021-05-21T17:53:00Z">
              <w:r w:rsidRPr="00142550" w:rsidDel="00CB3FDD">
                <w:rPr>
                  <w:rFonts w:ascii="標楷體" w:eastAsia="標楷體" w:hAnsi="標楷體" w:hint="eastAsia"/>
                </w:rPr>
                <w:delText>2:債務人收入減少</w:delText>
              </w:r>
            </w:del>
          </w:p>
          <w:p w14:paraId="102DD4A6" w14:textId="74E14A45" w:rsidR="00E24265" w:rsidRPr="00142550" w:rsidDel="00CB3FDD" w:rsidRDefault="00E24265" w:rsidP="005F76AD">
            <w:pPr>
              <w:rPr>
                <w:del w:id="10823" w:author="阿毛" w:date="2021-05-21T17:53:00Z"/>
                <w:rFonts w:ascii="標楷體" w:eastAsia="標楷體" w:hAnsi="標楷體"/>
              </w:rPr>
            </w:pPr>
            <w:del w:id="10824" w:author="阿毛" w:date="2021-05-21T17:53:00Z">
              <w:r w:rsidRPr="00142550" w:rsidDel="00CB3FDD">
                <w:rPr>
                  <w:rFonts w:ascii="標楷體" w:eastAsia="標楷體" w:hAnsi="標楷體" w:hint="eastAsia"/>
                </w:rPr>
                <w:delText>3:債務人支出增加</w:delText>
              </w:r>
            </w:del>
          </w:p>
          <w:p w14:paraId="4943A9D7" w14:textId="0513346A" w:rsidR="00E24265" w:rsidRPr="00142550" w:rsidDel="00CB3FDD" w:rsidRDefault="00E24265" w:rsidP="005F76AD">
            <w:pPr>
              <w:rPr>
                <w:del w:id="10825" w:author="阿毛" w:date="2021-05-21T17:53:00Z"/>
                <w:rFonts w:ascii="標楷體" w:eastAsia="標楷體" w:hAnsi="標楷體"/>
              </w:rPr>
            </w:pPr>
            <w:del w:id="10826" w:author="阿毛" w:date="2021-05-21T17:53:00Z">
              <w:r w:rsidRPr="00142550" w:rsidDel="00CB3FDD">
                <w:rPr>
                  <w:rFonts w:ascii="標楷體" w:eastAsia="標楷體" w:hAnsi="標楷體" w:hint="eastAsia"/>
                </w:rPr>
                <w:delText>4:債務人往生</w:delText>
              </w:r>
            </w:del>
          </w:p>
          <w:p w14:paraId="43D76629" w14:textId="261B34A2" w:rsidR="00E24265" w:rsidRPr="00142550" w:rsidDel="00CB3FDD" w:rsidRDefault="00E24265" w:rsidP="005F76AD">
            <w:pPr>
              <w:rPr>
                <w:del w:id="10827" w:author="阿毛" w:date="2021-05-21T17:53:00Z"/>
                <w:rFonts w:ascii="標楷體" w:eastAsia="標楷體" w:hAnsi="標楷體"/>
              </w:rPr>
            </w:pPr>
            <w:del w:id="10828" w:author="阿毛" w:date="2021-05-21T17:53:00Z">
              <w:r w:rsidRPr="00142550" w:rsidDel="00CB3FDD">
                <w:rPr>
                  <w:rFonts w:ascii="標楷體" w:eastAsia="標楷體" w:hAnsi="標楷體" w:hint="eastAsia"/>
                </w:rPr>
                <w:delText>5:債務人入獄</w:delText>
              </w:r>
            </w:del>
          </w:p>
          <w:p w14:paraId="3977108E" w14:textId="26E6AC7B" w:rsidR="00E24265" w:rsidRPr="00142550" w:rsidDel="00CB3FDD" w:rsidRDefault="00E24265" w:rsidP="005F76AD">
            <w:pPr>
              <w:rPr>
                <w:del w:id="10829" w:author="阿毛" w:date="2021-05-21T17:53:00Z"/>
                <w:rFonts w:ascii="標楷體" w:eastAsia="標楷體" w:hAnsi="標楷體"/>
              </w:rPr>
            </w:pPr>
            <w:del w:id="10830" w:author="阿毛" w:date="2021-05-21T17:53:00Z">
              <w:r w:rsidRPr="00142550" w:rsidDel="00CB3FDD">
                <w:rPr>
                  <w:rFonts w:ascii="標楷體" w:eastAsia="標楷體" w:hAnsi="標楷體" w:hint="eastAsia"/>
                </w:rPr>
                <w:delText>6:債務人欲聲請前置調解/更生/清算</w:delText>
              </w:r>
            </w:del>
          </w:p>
          <w:p w14:paraId="27C2F360" w14:textId="29CAC971" w:rsidR="00E24265" w:rsidRPr="00615D4B" w:rsidDel="00CB3FDD" w:rsidRDefault="00E24265" w:rsidP="005F76AD">
            <w:pPr>
              <w:rPr>
                <w:del w:id="10831" w:author="阿毛" w:date="2021-05-21T17:53:00Z"/>
                <w:rFonts w:ascii="標楷體" w:eastAsia="標楷體" w:hAnsi="標楷體"/>
              </w:rPr>
            </w:pPr>
            <w:del w:id="10832" w:author="阿毛" w:date="2021-05-21T17:53:00Z">
              <w:r w:rsidRPr="00142550" w:rsidDel="00CB3FDD">
                <w:rPr>
                  <w:rFonts w:ascii="標楷體" w:eastAsia="標楷體" w:hAnsi="標楷體" w:hint="eastAsia"/>
                </w:rPr>
                <w:delText>7:債務人失聯或聯絡困難</w:delText>
              </w:r>
            </w:del>
          </w:p>
        </w:tc>
      </w:tr>
      <w:tr w:rsidR="00E24265" w:rsidRPr="00615D4B" w:rsidDel="00CB3FDD" w14:paraId="3BD63EC8" w14:textId="26D9C20A" w:rsidTr="005F76AD">
        <w:trPr>
          <w:trHeight w:val="291"/>
          <w:jc w:val="center"/>
          <w:del w:id="10833" w:author="阿毛" w:date="2021-05-21T17:53:00Z"/>
        </w:trPr>
        <w:tc>
          <w:tcPr>
            <w:tcW w:w="219" w:type="pct"/>
          </w:tcPr>
          <w:p w14:paraId="6E9B559C" w14:textId="5A4583ED" w:rsidR="00E24265" w:rsidRPr="00D6003A" w:rsidDel="00CB3FDD" w:rsidRDefault="00E24265" w:rsidP="005F76AD">
            <w:pPr>
              <w:pStyle w:val="af9"/>
              <w:numPr>
                <w:ilvl w:val="0"/>
                <w:numId w:val="36"/>
              </w:numPr>
              <w:ind w:leftChars="0"/>
              <w:rPr>
                <w:del w:id="10834" w:author="阿毛" w:date="2021-05-21T17:53:00Z"/>
                <w:rFonts w:ascii="標楷體" w:eastAsia="標楷體" w:hAnsi="標楷體"/>
              </w:rPr>
            </w:pPr>
          </w:p>
        </w:tc>
        <w:tc>
          <w:tcPr>
            <w:tcW w:w="756" w:type="pct"/>
          </w:tcPr>
          <w:p w14:paraId="58304013" w14:textId="1C08E843" w:rsidR="00E24265" w:rsidRPr="00615D4B" w:rsidDel="00CB3FDD" w:rsidRDefault="00E24265" w:rsidP="005F76AD">
            <w:pPr>
              <w:rPr>
                <w:del w:id="10835" w:author="阿毛" w:date="2021-05-21T17:53:00Z"/>
                <w:rFonts w:ascii="標楷體" w:eastAsia="標楷體" w:hAnsi="標楷體"/>
              </w:rPr>
            </w:pPr>
            <w:del w:id="10836" w:author="阿毛" w:date="2021-05-21T17:53:00Z">
              <w:r w:rsidRPr="00F4452F" w:rsidDel="00CB3FDD">
                <w:rPr>
                  <w:rFonts w:ascii="標楷體" w:eastAsia="標楷體" w:hAnsi="標楷體" w:hint="eastAsia"/>
                </w:rPr>
                <w:delText>結案日期</w:delText>
              </w:r>
            </w:del>
          </w:p>
        </w:tc>
        <w:tc>
          <w:tcPr>
            <w:tcW w:w="624" w:type="pct"/>
          </w:tcPr>
          <w:p w14:paraId="4E17033A" w14:textId="1CC31C5F" w:rsidR="00E24265" w:rsidRPr="00615D4B" w:rsidDel="00CB3FDD" w:rsidRDefault="00E24265" w:rsidP="005F76AD">
            <w:pPr>
              <w:rPr>
                <w:del w:id="10837" w:author="阿毛" w:date="2021-05-21T17:53:00Z"/>
                <w:rFonts w:ascii="標楷體" w:eastAsia="標楷體" w:hAnsi="標楷體"/>
              </w:rPr>
            </w:pPr>
          </w:p>
        </w:tc>
        <w:tc>
          <w:tcPr>
            <w:tcW w:w="624" w:type="pct"/>
          </w:tcPr>
          <w:p w14:paraId="63E3983E" w14:textId="04242DAD" w:rsidR="00E24265" w:rsidRPr="00615D4B" w:rsidDel="00CB3FDD" w:rsidRDefault="00E24265" w:rsidP="005F76AD">
            <w:pPr>
              <w:rPr>
                <w:del w:id="10838" w:author="阿毛" w:date="2021-05-21T17:53:00Z"/>
                <w:rFonts w:ascii="標楷體" w:eastAsia="標楷體" w:hAnsi="標楷體"/>
              </w:rPr>
            </w:pPr>
          </w:p>
        </w:tc>
        <w:tc>
          <w:tcPr>
            <w:tcW w:w="537" w:type="pct"/>
          </w:tcPr>
          <w:p w14:paraId="2D546A00" w14:textId="7AF8EC0F" w:rsidR="00E24265" w:rsidRPr="00615D4B" w:rsidDel="00CB3FDD" w:rsidRDefault="00E24265" w:rsidP="005F76AD">
            <w:pPr>
              <w:rPr>
                <w:del w:id="10839" w:author="阿毛" w:date="2021-05-21T17:53:00Z"/>
                <w:rFonts w:ascii="標楷體" w:eastAsia="標楷體" w:hAnsi="標楷體"/>
              </w:rPr>
            </w:pPr>
          </w:p>
        </w:tc>
        <w:tc>
          <w:tcPr>
            <w:tcW w:w="299" w:type="pct"/>
          </w:tcPr>
          <w:p w14:paraId="1A7355EC" w14:textId="3A84EDB7" w:rsidR="00E24265" w:rsidRPr="00615D4B" w:rsidDel="00CB3FDD" w:rsidRDefault="00E24265" w:rsidP="005F76AD">
            <w:pPr>
              <w:rPr>
                <w:del w:id="10840" w:author="阿毛" w:date="2021-05-21T17:53:00Z"/>
                <w:rFonts w:ascii="標楷體" w:eastAsia="標楷體" w:hAnsi="標楷體"/>
              </w:rPr>
            </w:pPr>
          </w:p>
        </w:tc>
        <w:tc>
          <w:tcPr>
            <w:tcW w:w="299" w:type="pct"/>
          </w:tcPr>
          <w:p w14:paraId="55B402FE" w14:textId="18A05F79" w:rsidR="00E24265" w:rsidRPr="00615D4B" w:rsidDel="00CB3FDD" w:rsidRDefault="00E24265" w:rsidP="005F76AD">
            <w:pPr>
              <w:rPr>
                <w:del w:id="10841" w:author="阿毛" w:date="2021-05-21T17:53:00Z"/>
                <w:rFonts w:ascii="標楷體" w:eastAsia="標楷體" w:hAnsi="標楷體"/>
              </w:rPr>
            </w:pPr>
          </w:p>
        </w:tc>
        <w:tc>
          <w:tcPr>
            <w:tcW w:w="1643" w:type="pct"/>
          </w:tcPr>
          <w:p w14:paraId="75E3B651" w14:textId="5B7B5E33" w:rsidR="00E24265" w:rsidRPr="00615D4B" w:rsidDel="00CB3FDD" w:rsidRDefault="00E24265" w:rsidP="005F76AD">
            <w:pPr>
              <w:rPr>
                <w:del w:id="10842" w:author="阿毛" w:date="2021-05-21T17:53:00Z"/>
                <w:rFonts w:ascii="標楷體" w:eastAsia="標楷體" w:hAnsi="標楷體"/>
              </w:rPr>
            </w:pPr>
          </w:p>
        </w:tc>
      </w:tr>
      <w:tr w:rsidR="00E24265" w:rsidRPr="00615D4B" w:rsidDel="00CB3FDD" w14:paraId="535D3E43" w14:textId="1D1F7FD6" w:rsidTr="005F76AD">
        <w:trPr>
          <w:trHeight w:val="291"/>
          <w:jc w:val="center"/>
          <w:del w:id="10843" w:author="阿毛" w:date="2021-05-21T17:53:00Z"/>
        </w:trPr>
        <w:tc>
          <w:tcPr>
            <w:tcW w:w="219" w:type="pct"/>
          </w:tcPr>
          <w:p w14:paraId="25335427" w14:textId="0AF5C89C" w:rsidR="00E24265" w:rsidRPr="00D6003A" w:rsidDel="00CB3FDD" w:rsidRDefault="00E24265" w:rsidP="005F76AD">
            <w:pPr>
              <w:pStyle w:val="af9"/>
              <w:numPr>
                <w:ilvl w:val="0"/>
                <w:numId w:val="36"/>
              </w:numPr>
              <w:ind w:leftChars="0"/>
              <w:rPr>
                <w:del w:id="10844" w:author="阿毛" w:date="2021-05-21T17:53:00Z"/>
                <w:rFonts w:ascii="標楷體" w:eastAsia="標楷體" w:hAnsi="標楷體"/>
              </w:rPr>
            </w:pPr>
          </w:p>
        </w:tc>
        <w:tc>
          <w:tcPr>
            <w:tcW w:w="756" w:type="pct"/>
          </w:tcPr>
          <w:p w14:paraId="3D30194F" w14:textId="3DA1A6FB" w:rsidR="00E24265" w:rsidRPr="00615D4B" w:rsidDel="00CB3FDD" w:rsidRDefault="00E24265" w:rsidP="005F76AD">
            <w:pPr>
              <w:rPr>
                <w:del w:id="10845" w:author="阿毛" w:date="2021-05-21T17:53:00Z"/>
                <w:rFonts w:ascii="標楷體" w:eastAsia="標楷體" w:hAnsi="標楷體"/>
              </w:rPr>
            </w:pPr>
            <w:del w:id="10846" w:author="阿毛" w:date="2021-05-21T17:53:00Z">
              <w:r w:rsidRPr="00F4452F" w:rsidDel="00CB3FDD">
                <w:rPr>
                  <w:rFonts w:ascii="標楷體" w:eastAsia="標楷體" w:hAnsi="標楷體" w:hint="eastAsia"/>
                </w:rPr>
                <w:delText>轉JCIC文字檔日期</w:delText>
              </w:r>
            </w:del>
          </w:p>
        </w:tc>
        <w:tc>
          <w:tcPr>
            <w:tcW w:w="624" w:type="pct"/>
          </w:tcPr>
          <w:p w14:paraId="7947CDED" w14:textId="7D8FB296" w:rsidR="00E24265" w:rsidRPr="00615D4B" w:rsidDel="00CB3FDD" w:rsidRDefault="00E24265" w:rsidP="005F76AD">
            <w:pPr>
              <w:rPr>
                <w:del w:id="10847" w:author="阿毛" w:date="2021-05-21T17:53:00Z"/>
                <w:rFonts w:ascii="標楷體" w:eastAsia="標楷體" w:hAnsi="標楷體"/>
              </w:rPr>
            </w:pPr>
          </w:p>
        </w:tc>
        <w:tc>
          <w:tcPr>
            <w:tcW w:w="624" w:type="pct"/>
          </w:tcPr>
          <w:p w14:paraId="52B40252" w14:textId="0CC328AB" w:rsidR="00E24265" w:rsidRPr="00615D4B" w:rsidDel="00CB3FDD" w:rsidRDefault="00E24265" w:rsidP="005F76AD">
            <w:pPr>
              <w:rPr>
                <w:del w:id="10848" w:author="阿毛" w:date="2021-05-21T17:53:00Z"/>
                <w:rFonts w:ascii="標楷體" w:eastAsia="標楷體" w:hAnsi="標楷體"/>
              </w:rPr>
            </w:pPr>
          </w:p>
        </w:tc>
        <w:tc>
          <w:tcPr>
            <w:tcW w:w="537" w:type="pct"/>
          </w:tcPr>
          <w:p w14:paraId="5EC9DC21" w14:textId="35FBEB7C" w:rsidR="00E24265" w:rsidRPr="00615D4B" w:rsidDel="00CB3FDD" w:rsidRDefault="00E24265" w:rsidP="005F76AD">
            <w:pPr>
              <w:rPr>
                <w:del w:id="10849" w:author="阿毛" w:date="2021-05-21T17:53:00Z"/>
                <w:rFonts w:ascii="標楷體" w:eastAsia="標楷體" w:hAnsi="標楷體"/>
              </w:rPr>
            </w:pPr>
          </w:p>
        </w:tc>
        <w:tc>
          <w:tcPr>
            <w:tcW w:w="299" w:type="pct"/>
          </w:tcPr>
          <w:p w14:paraId="010EBDC0" w14:textId="1C85B2D7" w:rsidR="00E24265" w:rsidRPr="00615D4B" w:rsidDel="00CB3FDD" w:rsidRDefault="00E24265" w:rsidP="005F76AD">
            <w:pPr>
              <w:rPr>
                <w:del w:id="10850" w:author="阿毛" w:date="2021-05-21T17:53:00Z"/>
                <w:rFonts w:ascii="標楷體" w:eastAsia="標楷體" w:hAnsi="標楷體"/>
              </w:rPr>
            </w:pPr>
          </w:p>
        </w:tc>
        <w:tc>
          <w:tcPr>
            <w:tcW w:w="299" w:type="pct"/>
          </w:tcPr>
          <w:p w14:paraId="2D922779" w14:textId="502A9DD3" w:rsidR="00E24265" w:rsidRPr="00615D4B" w:rsidDel="00CB3FDD" w:rsidRDefault="00E24265" w:rsidP="005F76AD">
            <w:pPr>
              <w:rPr>
                <w:del w:id="10851" w:author="阿毛" w:date="2021-05-21T17:53:00Z"/>
                <w:rFonts w:ascii="標楷體" w:eastAsia="標楷體" w:hAnsi="標楷體"/>
              </w:rPr>
            </w:pPr>
          </w:p>
        </w:tc>
        <w:tc>
          <w:tcPr>
            <w:tcW w:w="1643" w:type="pct"/>
          </w:tcPr>
          <w:p w14:paraId="5B0113B0" w14:textId="0DF57894" w:rsidR="00E24265" w:rsidRPr="00615D4B" w:rsidDel="00CB3FDD" w:rsidRDefault="00E24265" w:rsidP="005F76AD">
            <w:pPr>
              <w:rPr>
                <w:del w:id="10852" w:author="阿毛" w:date="2021-05-21T17:53:00Z"/>
                <w:rFonts w:ascii="標楷體" w:eastAsia="標楷體" w:hAnsi="標楷體"/>
              </w:rPr>
            </w:pPr>
          </w:p>
        </w:tc>
      </w:tr>
    </w:tbl>
    <w:p w14:paraId="3B2A611D" w14:textId="5C7805D0" w:rsidR="00E24265" w:rsidDel="00CB3FDD" w:rsidRDefault="00E24265" w:rsidP="00F62379">
      <w:pPr>
        <w:pStyle w:val="42"/>
        <w:spacing w:after="72"/>
        <w:ind w:leftChars="0" w:left="0"/>
        <w:rPr>
          <w:del w:id="10853" w:author="阿毛" w:date="2021-05-21T17:53:00Z"/>
          <w:rFonts w:hAnsi="標楷體"/>
        </w:rPr>
      </w:pPr>
    </w:p>
    <w:p w14:paraId="63DC6808" w14:textId="76D89BA7" w:rsidR="00E24265" w:rsidDel="00CB3FDD" w:rsidRDefault="00E24265">
      <w:pPr>
        <w:widowControl/>
        <w:rPr>
          <w:del w:id="10854" w:author="阿毛" w:date="2021-05-21T17:53:00Z"/>
          <w:rFonts w:ascii="Arial" w:eastAsia="標楷體" w:hAnsi="標楷體" w:cs="標楷體"/>
          <w:kern w:val="0"/>
          <w:szCs w:val="28"/>
        </w:rPr>
      </w:pPr>
      <w:del w:id="10855" w:author="阿毛" w:date="2021-05-21T17:53:00Z">
        <w:r w:rsidDel="00CB3FDD">
          <w:rPr>
            <w:rFonts w:hAnsi="標楷體"/>
          </w:rPr>
          <w:br w:type="page"/>
        </w:r>
      </w:del>
    </w:p>
    <w:p w14:paraId="198FD439" w14:textId="4887C6C0" w:rsidR="00E24265" w:rsidRPr="00A03472" w:rsidDel="00CB3FDD" w:rsidRDefault="00E24265">
      <w:pPr>
        <w:pStyle w:val="3"/>
        <w:numPr>
          <w:ilvl w:val="2"/>
          <w:numId w:val="94"/>
        </w:numPr>
        <w:rPr>
          <w:del w:id="10856" w:author="阿毛" w:date="2021-05-21T17:53:00Z"/>
          <w:rFonts w:ascii="標楷體" w:hAnsi="標楷體"/>
        </w:rPr>
        <w:pPrChange w:id="10857" w:author="智誠 楊" w:date="2021-05-10T09:50:00Z">
          <w:pPr>
            <w:pStyle w:val="3"/>
            <w:numPr>
              <w:ilvl w:val="2"/>
              <w:numId w:val="1"/>
            </w:numPr>
            <w:ind w:left="1247" w:hanging="680"/>
          </w:pPr>
        </w:pPrChange>
      </w:pPr>
      <w:del w:id="10858" w:author="阿毛" w:date="2021-05-21T17:53:00Z">
        <w:r w:rsidDel="00CB3FDD">
          <w:rPr>
            <w:rFonts w:ascii="標楷體" w:hAnsi="標楷體"/>
          </w:rPr>
          <w:lastRenderedPageBreak/>
          <w:delText>L</w:delText>
        </w:r>
        <w:r w:rsidDel="00CB3FDD">
          <w:rPr>
            <w:rFonts w:ascii="標楷體" w:hAnsi="標楷體" w:hint="eastAsia"/>
          </w:rPr>
          <w:delText>8308</w:delText>
        </w:r>
        <w:r w:rsidRPr="00733495" w:rsidDel="00CB3FDD">
          <w:rPr>
            <w:rFonts w:ascii="標楷體" w:hAnsi="標楷體" w:hint="eastAsia"/>
          </w:rPr>
          <w:delText>金融機構無擔保債務協議資料檔案</w:delText>
        </w:r>
      </w:del>
    </w:p>
    <w:p w14:paraId="3DCD55F7" w14:textId="12035BC1" w:rsidR="00E24265" w:rsidRPr="003972CE" w:rsidDel="00CB3FDD" w:rsidRDefault="00E24265">
      <w:pPr>
        <w:pStyle w:val="a"/>
        <w:rPr>
          <w:del w:id="10859" w:author="阿毛" w:date="2021-05-21T17:53:00Z"/>
        </w:rPr>
      </w:pPr>
      <w:del w:id="10860"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E53F40D" w14:textId="2F05CC6A" w:rsidTr="005F76AD">
        <w:trPr>
          <w:trHeight w:val="277"/>
          <w:del w:id="10861"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967B49C" w14:textId="0AA64AFF" w:rsidR="00E24265" w:rsidRPr="00615D4B" w:rsidDel="00CB3FDD" w:rsidRDefault="00E24265" w:rsidP="005F76AD">
            <w:pPr>
              <w:rPr>
                <w:del w:id="10862" w:author="阿毛" w:date="2021-05-21T17:53:00Z"/>
                <w:rFonts w:ascii="標楷體" w:eastAsia="標楷體" w:hAnsi="標楷體"/>
              </w:rPr>
            </w:pPr>
            <w:del w:id="10863"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A8869E9" w14:textId="63221ED5" w:rsidR="00E24265" w:rsidRPr="00615D4B" w:rsidDel="00CB3FDD" w:rsidRDefault="00E24265" w:rsidP="005F76AD">
            <w:pPr>
              <w:rPr>
                <w:del w:id="10864" w:author="阿毛" w:date="2021-05-21T17:53:00Z"/>
                <w:rFonts w:ascii="標楷體" w:eastAsia="標楷體" w:hAnsi="標楷體"/>
              </w:rPr>
            </w:pPr>
            <w:del w:id="10865" w:author="阿毛" w:date="2021-05-21T17:53:00Z">
              <w:r w:rsidRPr="00733495" w:rsidDel="00CB3FDD">
                <w:rPr>
                  <w:rFonts w:ascii="標楷體" w:eastAsia="標楷體" w:hAnsi="標楷體" w:hint="eastAsia"/>
                </w:rPr>
                <w:delText>金融機構無擔保債務協議資料檔案</w:delText>
              </w:r>
            </w:del>
          </w:p>
        </w:tc>
      </w:tr>
      <w:tr w:rsidR="00E24265" w:rsidRPr="00615D4B" w:rsidDel="00CB3FDD" w14:paraId="3E75D79D" w14:textId="072D4FE3" w:rsidTr="005F76AD">
        <w:trPr>
          <w:trHeight w:val="277"/>
          <w:del w:id="1086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C6597C" w14:textId="1B519169" w:rsidR="00E24265" w:rsidRPr="00615D4B" w:rsidDel="00CB3FDD" w:rsidRDefault="00E24265" w:rsidP="005F76AD">
            <w:pPr>
              <w:rPr>
                <w:del w:id="10867" w:author="阿毛" w:date="2021-05-21T17:53:00Z"/>
                <w:rFonts w:ascii="標楷體" w:eastAsia="標楷體" w:hAnsi="標楷體"/>
              </w:rPr>
            </w:pPr>
            <w:del w:id="10868"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563BDD1" w14:textId="23441D86" w:rsidR="00E24265" w:rsidRPr="00615D4B" w:rsidDel="00CB3FDD" w:rsidRDefault="00E24265" w:rsidP="005F76AD">
            <w:pPr>
              <w:rPr>
                <w:del w:id="10869" w:author="阿毛" w:date="2021-05-21T17:53:00Z"/>
                <w:rFonts w:ascii="標楷體" w:eastAsia="標楷體" w:hAnsi="標楷體"/>
              </w:rPr>
            </w:pPr>
          </w:p>
        </w:tc>
      </w:tr>
      <w:tr w:rsidR="00E24265" w:rsidRPr="00615D4B" w:rsidDel="00CB3FDD" w14:paraId="27936B23" w14:textId="4C51E592" w:rsidTr="005F76AD">
        <w:trPr>
          <w:trHeight w:val="773"/>
          <w:del w:id="1087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9DD6FF6" w14:textId="6D5DBDEF" w:rsidR="00E24265" w:rsidRPr="00615D4B" w:rsidDel="00CB3FDD" w:rsidRDefault="00E24265" w:rsidP="005F76AD">
            <w:pPr>
              <w:rPr>
                <w:del w:id="10871" w:author="阿毛" w:date="2021-05-21T17:53:00Z"/>
                <w:rFonts w:ascii="標楷體" w:eastAsia="標楷體" w:hAnsi="標楷體"/>
              </w:rPr>
            </w:pPr>
            <w:del w:id="10872"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F1D069C" w14:textId="404C5B28" w:rsidR="00E24265" w:rsidRPr="00615D4B" w:rsidDel="00CB3FDD" w:rsidRDefault="00E24265" w:rsidP="005F76AD">
            <w:pPr>
              <w:rPr>
                <w:del w:id="10873" w:author="阿毛" w:date="2021-05-21T17:53:00Z"/>
                <w:rFonts w:ascii="標楷體" w:eastAsia="標楷體" w:hAnsi="標楷體"/>
              </w:rPr>
            </w:pPr>
          </w:p>
        </w:tc>
      </w:tr>
      <w:tr w:rsidR="00E24265" w:rsidRPr="00615D4B" w:rsidDel="00CB3FDD" w14:paraId="011C9542" w14:textId="47981B45" w:rsidTr="005F76AD">
        <w:trPr>
          <w:trHeight w:val="321"/>
          <w:del w:id="1087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81D6BC" w14:textId="5E3B6C16" w:rsidR="00E24265" w:rsidRPr="00615D4B" w:rsidDel="00CB3FDD" w:rsidRDefault="00E24265" w:rsidP="005F76AD">
            <w:pPr>
              <w:rPr>
                <w:del w:id="10875" w:author="阿毛" w:date="2021-05-21T17:53:00Z"/>
                <w:rFonts w:ascii="標楷體" w:eastAsia="標楷體" w:hAnsi="標楷體"/>
              </w:rPr>
            </w:pPr>
            <w:del w:id="10876"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917CCE7" w14:textId="28AE73AA" w:rsidR="00E24265" w:rsidRPr="00615D4B" w:rsidDel="00CB3FDD" w:rsidRDefault="00E24265" w:rsidP="005F76AD">
            <w:pPr>
              <w:rPr>
                <w:del w:id="10877" w:author="阿毛" w:date="2021-05-21T17:53:00Z"/>
                <w:rFonts w:ascii="標楷體" w:eastAsia="標楷體" w:hAnsi="標楷體"/>
              </w:rPr>
            </w:pPr>
          </w:p>
        </w:tc>
      </w:tr>
      <w:tr w:rsidR="00E24265" w:rsidRPr="00615D4B" w:rsidDel="00CB3FDD" w14:paraId="5207FDE8" w14:textId="797D26ED" w:rsidTr="005F76AD">
        <w:trPr>
          <w:trHeight w:val="1311"/>
          <w:del w:id="1087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096C890" w14:textId="0D851D06" w:rsidR="00E24265" w:rsidRPr="00615D4B" w:rsidDel="00CB3FDD" w:rsidRDefault="00E24265" w:rsidP="005F76AD">
            <w:pPr>
              <w:rPr>
                <w:del w:id="10879" w:author="阿毛" w:date="2021-05-21T17:53:00Z"/>
                <w:rFonts w:ascii="標楷體" w:eastAsia="標楷體" w:hAnsi="標楷體"/>
              </w:rPr>
            </w:pPr>
            <w:del w:id="10880"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991001" w14:textId="46B71A6A" w:rsidR="00E24265" w:rsidRPr="00615D4B" w:rsidDel="00CB3FDD" w:rsidRDefault="00E24265" w:rsidP="005F76AD">
            <w:pPr>
              <w:rPr>
                <w:del w:id="10881" w:author="阿毛" w:date="2021-05-21T17:53:00Z"/>
                <w:rFonts w:ascii="標楷體" w:eastAsia="標楷體" w:hAnsi="標楷體"/>
              </w:rPr>
            </w:pPr>
          </w:p>
        </w:tc>
      </w:tr>
      <w:tr w:rsidR="00E24265" w:rsidRPr="00615D4B" w:rsidDel="00CB3FDD" w14:paraId="5FF67231" w14:textId="6187A9DD" w:rsidTr="005F76AD">
        <w:trPr>
          <w:trHeight w:val="278"/>
          <w:del w:id="1088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17A49DC0" w14:textId="1AAF8723" w:rsidR="00E24265" w:rsidRPr="00615D4B" w:rsidDel="00CB3FDD" w:rsidRDefault="00E24265" w:rsidP="005F76AD">
            <w:pPr>
              <w:rPr>
                <w:del w:id="10883" w:author="阿毛" w:date="2021-05-21T17:53:00Z"/>
                <w:rFonts w:ascii="標楷體" w:eastAsia="標楷體" w:hAnsi="標楷體"/>
              </w:rPr>
            </w:pPr>
            <w:del w:id="10884"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1449AE1" w14:textId="5AE014B7" w:rsidR="00E24265" w:rsidRPr="00615D4B" w:rsidDel="00CB3FDD" w:rsidRDefault="00E24265" w:rsidP="005F76AD">
            <w:pPr>
              <w:rPr>
                <w:del w:id="10885" w:author="阿毛" w:date="2021-05-21T17:53:00Z"/>
                <w:rFonts w:ascii="標楷體" w:eastAsia="標楷體" w:hAnsi="標楷體"/>
              </w:rPr>
            </w:pPr>
          </w:p>
        </w:tc>
      </w:tr>
      <w:tr w:rsidR="00E24265" w:rsidRPr="00615D4B" w:rsidDel="00CB3FDD" w14:paraId="329CBE73" w14:textId="526567FD" w:rsidTr="005F76AD">
        <w:trPr>
          <w:trHeight w:val="358"/>
          <w:del w:id="1088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C87B472" w14:textId="2158D53A" w:rsidR="00E24265" w:rsidRPr="00615D4B" w:rsidDel="00CB3FDD" w:rsidRDefault="00E24265" w:rsidP="005F76AD">
            <w:pPr>
              <w:rPr>
                <w:del w:id="10887" w:author="阿毛" w:date="2021-05-21T17:53:00Z"/>
                <w:rFonts w:ascii="標楷體" w:eastAsia="標楷體" w:hAnsi="標楷體"/>
              </w:rPr>
            </w:pPr>
            <w:del w:id="10888"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D222971" w14:textId="67F8E490" w:rsidR="00E24265" w:rsidRPr="00615D4B" w:rsidDel="00CB3FDD" w:rsidRDefault="00E24265" w:rsidP="005F76AD">
            <w:pPr>
              <w:rPr>
                <w:del w:id="10889" w:author="阿毛" w:date="2021-05-21T17:53:00Z"/>
                <w:rFonts w:ascii="標楷體" w:eastAsia="標楷體" w:hAnsi="標楷體"/>
              </w:rPr>
            </w:pPr>
          </w:p>
        </w:tc>
      </w:tr>
      <w:tr w:rsidR="00E24265" w:rsidRPr="00615D4B" w:rsidDel="00CB3FDD" w14:paraId="16E3FDDE" w14:textId="30EDB2BC" w:rsidTr="005F76AD">
        <w:trPr>
          <w:trHeight w:val="278"/>
          <w:del w:id="1089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24318EB" w14:textId="698534C2" w:rsidR="00E24265" w:rsidRPr="00615D4B" w:rsidDel="00CB3FDD" w:rsidRDefault="00E24265" w:rsidP="005F76AD">
            <w:pPr>
              <w:rPr>
                <w:del w:id="10891" w:author="阿毛" w:date="2021-05-21T17:53:00Z"/>
                <w:rFonts w:ascii="標楷體" w:eastAsia="標楷體" w:hAnsi="標楷體"/>
              </w:rPr>
            </w:pPr>
            <w:del w:id="10892"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31FD2BA" w14:textId="3645DAF5" w:rsidR="00E24265" w:rsidRPr="00615D4B" w:rsidDel="00CB3FDD" w:rsidRDefault="00E24265" w:rsidP="005F76AD">
            <w:pPr>
              <w:rPr>
                <w:del w:id="10893" w:author="阿毛" w:date="2021-05-21T17:53:00Z"/>
                <w:rFonts w:ascii="標楷體" w:eastAsia="標楷體" w:hAnsi="標楷體"/>
              </w:rPr>
            </w:pPr>
          </w:p>
        </w:tc>
      </w:tr>
    </w:tbl>
    <w:p w14:paraId="438EEE63" w14:textId="29EEA5F3" w:rsidR="00E24265" w:rsidDel="00CB3FDD" w:rsidRDefault="00E24265" w:rsidP="00E24265">
      <w:pPr>
        <w:rPr>
          <w:del w:id="10894" w:author="阿毛" w:date="2021-05-21T17:53:00Z"/>
        </w:rPr>
      </w:pPr>
    </w:p>
    <w:p w14:paraId="5D5C2368" w14:textId="31C068B5" w:rsidR="00E24265" w:rsidRPr="00615D4B" w:rsidDel="00CB3FDD" w:rsidRDefault="00E24265">
      <w:pPr>
        <w:pStyle w:val="a"/>
        <w:rPr>
          <w:del w:id="10895" w:author="阿毛" w:date="2021-05-21T17:53:00Z"/>
        </w:rPr>
      </w:pPr>
      <w:del w:id="10896" w:author="阿毛" w:date="2021-05-21T17:53:00Z">
        <w:r w:rsidRPr="00615D4B" w:rsidDel="00CB3FDD">
          <w:delText>UI</w:delText>
        </w:r>
        <w:r w:rsidRPr="00615D4B" w:rsidDel="00CB3FDD">
          <w:delText>畫面</w:delText>
        </w:r>
      </w:del>
    </w:p>
    <w:p w14:paraId="32C725A6" w14:textId="1D252E22" w:rsidR="00E24265" w:rsidDel="00CB3FDD" w:rsidRDefault="00E24265" w:rsidP="00E24265">
      <w:pPr>
        <w:pStyle w:val="42"/>
        <w:spacing w:after="72"/>
        <w:ind w:left="1133"/>
        <w:rPr>
          <w:del w:id="10897" w:author="阿毛" w:date="2021-05-21T17:53:00Z"/>
          <w:rFonts w:hAnsi="標楷體"/>
        </w:rPr>
      </w:pPr>
      <w:del w:id="10898" w:author="阿毛" w:date="2021-05-21T17:53:00Z">
        <w:r w:rsidRPr="00743962" w:rsidDel="00CB3FDD">
          <w:rPr>
            <w:rFonts w:hAnsi="標楷體" w:hint="eastAsia"/>
          </w:rPr>
          <w:delText>輸入畫面：</w:delText>
        </w:r>
      </w:del>
    </w:p>
    <w:p w14:paraId="1CFC151E" w14:textId="2F9AB890" w:rsidR="00E24265" w:rsidRPr="007D12BB" w:rsidDel="00CB3FDD" w:rsidRDefault="00E24265" w:rsidP="00E24265">
      <w:pPr>
        <w:pStyle w:val="42"/>
        <w:spacing w:after="72"/>
        <w:ind w:leftChars="0" w:left="0"/>
        <w:rPr>
          <w:del w:id="10899" w:author="阿毛" w:date="2021-05-21T17:53:00Z"/>
          <w:rFonts w:hAnsi="標楷體"/>
        </w:rPr>
      </w:pPr>
      <w:del w:id="10900" w:author="阿毛" w:date="2021-05-21T17:53:00Z">
        <w:r w:rsidRPr="007D12BB" w:rsidDel="00CB3FDD">
          <w:rPr>
            <w:rFonts w:hAnsi="標楷體"/>
            <w:noProof/>
          </w:rPr>
          <w:drawing>
            <wp:inline distT="0" distB="0" distL="0" distR="0" wp14:anchorId="45CC5B24" wp14:editId="4BD1491F">
              <wp:extent cx="6526990" cy="32461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528509" cy="3246876"/>
                      </a:xfrm>
                      <a:prstGeom prst="rect">
                        <a:avLst/>
                      </a:prstGeom>
                    </pic:spPr>
                  </pic:pic>
                </a:graphicData>
              </a:graphic>
            </wp:inline>
          </w:drawing>
        </w:r>
        <w:r w:rsidRPr="007D12BB" w:rsidDel="00CB3FDD">
          <w:rPr>
            <w:noProof/>
          </w:rPr>
          <w:delText xml:space="preserve"> </w:delText>
        </w:r>
        <w:r w:rsidRPr="007D12BB" w:rsidDel="00CB3FDD">
          <w:rPr>
            <w:rFonts w:hAnsi="標楷體"/>
            <w:noProof/>
          </w:rPr>
          <w:lastRenderedPageBreak/>
          <w:drawing>
            <wp:inline distT="0" distB="0" distL="0" distR="0" wp14:anchorId="36EF0A52" wp14:editId="0B6BC063">
              <wp:extent cx="6464138" cy="222504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64138" cy="2225040"/>
                      </a:xfrm>
                      <a:prstGeom prst="rect">
                        <a:avLst/>
                      </a:prstGeom>
                    </pic:spPr>
                  </pic:pic>
                </a:graphicData>
              </a:graphic>
            </wp:inline>
          </w:drawing>
        </w:r>
      </w:del>
    </w:p>
    <w:p w14:paraId="0DC2E223" w14:textId="5DA7367D" w:rsidR="00E24265" w:rsidDel="00CB3FDD" w:rsidRDefault="00E24265" w:rsidP="00E24265">
      <w:pPr>
        <w:pStyle w:val="1text"/>
        <w:rPr>
          <w:del w:id="10901" w:author="阿毛" w:date="2021-05-21T17:53:00Z"/>
          <w:rFonts w:ascii="Times New Roman" w:hAnsi="Times New Roman"/>
        </w:rPr>
      </w:pPr>
    </w:p>
    <w:p w14:paraId="086A2213" w14:textId="4E1797FC" w:rsidR="00E24265" w:rsidRPr="003972CE" w:rsidDel="00CB3FDD" w:rsidRDefault="00E24265">
      <w:pPr>
        <w:pStyle w:val="a"/>
        <w:rPr>
          <w:del w:id="10902" w:author="阿毛" w:date="2021-05-21T17:53:00Z"/>
        </w:rPr>
      </w:pPr>
      <w:del w:id="10903"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76F8B1F" w14:textId="0709ED99" w:rsidTr="005F76AD">
        <w:trPr>
          <w:trHeight w:val="388"/>
          <w:jc w:val="center"/>
          <w:del w:id="10904" w:author="阿毛" w:date="2021-05-21T17:53:00Z"/>
        </w:trPr>
        <w:tc>
          <w:tcPr>
            <w:tcW w:w="219" w:type="pct"/>
            <w:vMerge w:val="restart"/>
          </w:tcPr>
          <w:p w14:paraId="6AA9DFB5" w14:textId="62C4CB88" w:rsidR="00E24265" w:rsidRPr="00615D4B" w:rsidDel="00CB3FDD" w:rsidRDefault="00E24265" w:rsidP="005F76AD">
            <w:pPr>
              <w:rPr>
                <w:del w:id="10905" w:author="阿毛" w:date="2021-05-21T17:53:00Z"/>
                <w:rFonts w:ascii="標楷體" w:eastAsia="標楷體" w:hAnsi="標楷體"/>
              </w:rPr>
            </w:pPr>
            <w:del w:id="10906" w:author="阿毛" w:date="2021-05-21T17:53:00Z">
              <w:r w:rsidRPr="00615D4B" w:rsidDel="00CB3FDD">
                <w:rPr>
                  <w:rFonts w:ascii="標楷體" w:eastAsia="標楷體" w:hAnsi="標楷體"/>
                </w:rPr>
                <w:delText>序號</w:delText>
              </w:r>
            </w:del>
          </w:p>
        </w:tc>
        <w:tc>
          <w:tcPr>
            <w:tcW w:w="756" w:type="pct"/>
            <w:vMerge w:val="restart"/>
          </w:tcPr>
          <w:p w14:paraId="11F8146C" w14:textId="3554DA9F" w:rsidR="00E24265" w:rsidRPr="00615D4B" w:rsidDel="00CB3FDD" w:rsidRDefault="00E24265" w:rsidP="005F76AD">
            <w:pPr>
              <w:rPr>
                <w:del w:id="10907" w:author="阿毛" w:date="2021-05-21T17:53:00Z"/>
                <w:rFonts w:ascii="標楷體" w:eastAsia="標楷體" w:hAnsi="標楷體"/>
              </w:rPr>
            </w:pPr>
            <w:del w:id="10908" w:author="阿毛" w:date="2021-05-21T17:53:00Z">
              <w:r w:rsidRPr="00615D4B" w:rsidDel="00CB3FDD">
                <w:rPr>
                  <w:rFonts w:ascii="標楷體" w:eastAsia="標楷體" w:hAnsi="標楷體"/>
                </w:rPr>
                <w:delText>欄位</w:delText>
              </w:r>
            </w:del>
          </w:p>
        </w:tc>
        <w:tc>
          <w:tcPr>
            <w:tcW w:w="2382" w:type="pct"/>
            <w:gridSpan w:val="5"/>
          </w:tcPr>
          <w:p w14:paraId="75343BC3" w14:textId="12ECB1AC" w:rsidR="00E24265" w:rsidRPr="00615D4B" w:rsidDel="00CB3FDD" w:rsidRDefault="00E24265" w:rsidP="005F76AD">
            <w:pPr>
              <w:jc w:val="center"/>
              <w:rPr>
                <w:del w:id="10909" w:author="阿毛" w:date="2021-05-21T17:53:00Z"/>
                <w:rFonts w:ascii="標楷體" w:eastAsia="標楷體" w:hAnsi="標楷體"/>
              </w:rPr>
            </w:pPr>
            <w:del w:id="10910" w:author="阿毛" w:date="2021-05-21T17:53:00Z">
              <w:r w:rsidRPr="00615D4B" w:rsidDel="00CB3FDD">
                <w:rPr>
                  <w:rFonts w:ascii="標楷體" w:eastAsia="標楷體" w:hAnsi="標楷體"/>
                </w:rPr>
                <w:delText>說明</w:delText>
              </w:r>
            </w:del>
          </w:p>
        </w:tc>
        <w:tc>
          <w:tcPr>
            <w:tcW w:w="1643" w:type="pct"/>
            <w:vMerge w:val="restart"/>
          </w:tcPr>
          <w:p w14:paraId="6FE5A172" w14:textId="5A90FB6A" w:rsidR="00E24265" w:rsidRPr="00615D4B" w:rsidDel="00CB3FDD" w:rsidRDefault="00E24265" w:rsidP="005F76AD">
            <w:pPr>
              <w:rPr>
                <w:del w:id="10911" w:author="阿毛" w:date="2021-05-21T17:53:00Z"/>
                <w:rFonts w:ascii="標楷體" w:eastAsia="標楷體" w:hAnsi="標楷體"/>
              </w:rPr>
            </w:pPr>
            <w:del w:id="10912" w:author="阿毛" w:date="2021-05-21T17:53:00Z">
              <w:r w:rsidRPr="00615D4B" w:rsidDel="00CB3FDD">
                <w:rPr>
                  <w:rFonts w:ascii="標楷體" w:eastAsia="標楷體" w:hAnsi="標楷體"/>
                </w:rPr>
                <w:delText>處理邏輯及注意事項</w:delText>
              </w:r>
            </w:del>
          </w:p>
        </w:tc>
      </w:tr>
      <w:tr w:rsidR="00E24265" w:rsidRPr="00615D4B" w:rsidDel="00CB3FDD" w14:paraId="1C9B4264" w14:textId="6F723A42" w:rsidTr="005F76AD">
        <w:trPr>
          <w:trHeight w:val="244"/>
          <w:jc w:val="center"/>
          <w:del w:id="10913" w:author="阿毛" w:date="2021-05-21T17:53:00Z"/>
        </w:trPr>
        <w:tc>
          <w:tcPr>
            <w:tcW w:w="219" w:type="pct"/>
            <w:vMerge/>
          </w:tcPr>
          <w:p w14:paraId="6D391613" w14:textId="22ECC320" w:rsidR="00E24265" w:rsidRPr="00615D4B" w:rsidDel="00CB3FDD" w:rsidRDefault="00E24265" w:rsidP="005F76AD">
            <w:pPr>
              <w:rPr>
                <w:del w:id="10914" w:author="阿毛" w:date="2021-05-21T17:53:00Z"/>
                <w:rFonts w:ascii="標楷體" w:eastAsia="標楷體" w:hAnsi="標楷體"/>
              </w:rPr>
            </w:pPr>
          </w:p>
        </w:tc>
        <w:tc>
          <w:tcPr>
            <w:tcW w:w="756" w:type="pct"/>
            <w:vMerge/>
          </w:tcPr>
          <w:p w14:paraId="4210D3BC" w14:textId="70067378" w:rsidR="00E24265" w:rsidRPr="00615D4B" w:rsidDel="00CB3FDD" w:rsidRDefault="00E24265" w:rsidP="005F76AD">
            <w:pPr>
              <w:rPr>
                <w:del w:id="10915" w:author="阿毛" w:date="2021-05-21T17:53:00Z"/>
                <w:rFonts w:ascii="標楷體" w:eastAsia="標楷體" w:hAnsi="標楷體"/>
              </w:rPr>
            </w:pPr>
          </w:p>
        </w:tc>
        <w:tc>
          <w:tcPr>
            <w:tcW w:w="624" w:type="pct"/>
          </w:tcPr>
          <w:p w14:paraId="1A979E74" w14:textId="13977E95" w:rsidR="00E24265" w:rsidRPr="00615D4B" w:rsidDel="00CB3FDD" w:rsidRDefault="00E24265" w:rsidP="005F76AD">
            <w:pPr>
              <w:rPr>
                <w:del w:id="10916" w:author="阿毛" w:date="2021-05-21T17:53:00Z"/>
                <w:rFonts w:ascii="標楷體" w:eastAsia="標楷體" w:hAnsi="標楷體"/>
              </w:rPr>
            </w:pPr>
            <w:del w:id="10917" w:author="阿毛" w:date="2021-05-21T17:53:00Z">
              <w:r w:rsidRPr="00615D4B" w:rsidDel="00CB3FDD">
                <w:rPr>
                  <w:rFonts w:ascii="標楷體" w:eastAsia="標楷體" w:hAnsi="標楷體" w:hint="eastAsia"/>
                </w:rPr>
                <w:delText>資料型態長度</w:delText>
              </w:r>
            </w:del>
          </w:p>
        </w:tc>
        <w:tc>
          <w:tcPr>
            <w:tcW w:w="624" w:type="pct"/>
          </w:tcPr>
          <w:p w14:paraId="45A682BC" w14:textId="653BAC5A" w:rsidR="00E24265" w:rsidRPr="00615D4B" w:rsidDel="00CB3FDD" w:rsidRDefault="00E24265" w:rsidP="005F76AD">
            <w:pPr>
              <w:rPr>
                <w:del w:id="10918" w:author="阿毛" w:date="2021-05-21T17:53:00Z"/>
                <w:rFonts w:ascii="標楷體" w:eastAsia="標楷體" w:hAnsi="標楷體"/>
              </w:rPr>
            </w:pPr>
            <w:del w:id="10919" w:author="阿毛" w:date="2021-05-21T17:53:00Z">
              <w:r w:rsidRPr="00615D4B" w:rsidDel="00CB3FDD">
                <w:rPr>
                  <w:rFonts w:ascii="標楷體" w:eastAsia="標楷體" w:hAnsi="標楷體"/>
                </w:rPr>
                <w:delText>預設值</w:delText>
              </w:r>
            </w:del>
          </w:p>
        </w:tc>
        <w:tc>
          <w:tcPr>
            <w:tcW w:w="537" w:type="pct"/>
          </w:tcPr>
          <w:p w14:paraId="1FF241C9" w14:textId="3AF07C12" w:rsidR="00E24265" w:rsidRPr="00615D4B" w:rsidDel="00CB3FDD" w:rsidRDefault="00E24265" w:rsidP="005F76AD">
            <w:pPr>
              <w:rPr>
                <w:del w:id="10920" w:author="阿毛" w:date="2021-05-21T17:53:00Z"/>
                <w:rFonts w:ascii="標楷體" w:eastAsia="標楷體" w:hAnsi="標楷體"/>
              </w:rPr>
            </w:pPr>
            <w:del w:id="10921" w:author="阿毛" w:date="2021-05-21T17:53:00Z">
              <w:r w:rsidRPr="00615D4B" w:rsidDel="00CB3FDD">
                <w:rPr>
                  <w:rFonts w:ascii="標楷體" w:eastAsia="標楷體" w:hAnsi="標楷體"/>
                </w:rPr>
                <w:delText>選單內容</w:delText>
              </w:r>
            </w:del>
          </w:p>
        </w:tc>
        <w:tc>
          <w:tcPr>
            <w:tcW w:w="299" w:type="pct"/>
          </w:tcPr>
          <w:p w14:paraId="2BD28D8B" w14:textId="14203BD6" w:rsidR="00E24265" w:rsidRPr="00615D4B" w:rsidDel="00CB3FDD" w:rsidRDefault="00E24265" w:rsidP="005F76AD">
            <w:pPr>
              <w:rPr>
                <w:del w:id="10922" w:author="阿毛" w:date="2021-05-21T17:53:00Z"/>
                <w:rFonts w:ascii="標楷體" w:eastAsia="標楷體" w:hAnsi="標楷體"/>
              </w:rPr>
            </w:pPr>
            <w:del w:id="10923" w:author="阿毛" w:date="2021-05-21T17:53:00Z">
              <w:r w:rsidRPr="00615D4B" w:rsidDel="00CB3FDD">
                <w:rPr>
                  <w:rFonts w:ascii="標楷體" w:eastAsia="標楷體" w:hAnsi="標楷體"/>
                </w:rPr>
                <w:delText>必填</w:delText>
              </w:r>
            </w:del>
          </w:p>
        </w:tc>
        <w:tc>
          <w:tcPr>
            <w:tcW w:w="299" w:type="pct"/>
          </w:tcPr>
          <w:p w14:paraId="478CD8F3" w14:textId="3FC15F81" w:rsidR="00E24265" w:rsidRPr="00615D4B" w:rsidDel="00CB3FDD" w:rsidRDefault="00E24265" w:rsidP="005F76AD">
            <w:pPr>
              <w:rPr>
                <w:del w:id="10924" w:author="阿毛" w:date="2021-05-21T17:53:00Z"/>
                <w:rFonts w:ascii="標楷體" w:eastAsia="標楷體" w:hAnsi="標楷體"/>
              </w:rPr>
            </w:pPr>
            <w:del w:id="10925" w:author="阿毛" w:date="2021-05-21T17:53:00Z">
              <w:r w:rsidRPr="00615D4B" w:rsidDel="00CB3FDD">
                <w:rPr>
                  <w:rFonts w:ascii="標楷體" w:eastAsia="標楷體" w:hAnsi="標楷體"/>
                </w:rPr>
                <w:delText>R/W</w:delText>
              </w:r>
            </w:del>
          </w:p>
        </w:tc>
        <w:tc>
          <w:tcPr>
            <w:tcW w:w="1643" w:type="pct"/>
            <w:vMerge/>
          </w:tcPr>
          <w:p w14:paraId="016BB8C0" w14:textId="7879B06D" w:rsidR="00E24265" w:rsidRPr="00615D4B" w:rsidDel="00CB3FDD" w:rsidRDefault="00E24265" w:rsidP="005F76AD">
            <w:pPr>
              <w:rPr>
                <w:del w:id="10926" w:author="阿毛" w:date="2021-05-21T17:53:00Z"/>
                <w:rFonts w:ascii="標楷體" w:eastAsia="標楷體" w:hAnsi="標楷體"/>
              </w:rPr>
            </w:pPr>
          </w:p>
        </w:tc>
      </w:tr>
      <w:tr w:rsidR="00E24265" w:rsidRPr="00615D4B" w:rsidDel="00CB3FDD" w14:paraId="119A1E6E" w14:textId="08381754" w:rsidTr="005F76AD">
        <w:trPr>
          <w:trHeight w:val="291"/>
          <w:jc w:val="center"/>
          <w:del w:id="10927" w:author="阿毛" w:date="2021-05-21T17:53:00Z"/>
        </w:trPr>
        <w:tc>
          <w:tcPr>
            <w:tcW w:w="219" w:type="pct"/>
          </w:tcPr>
          <w:p w14:paraId="0B4EC95A" w14:textId="0C31EF24" w:rsidR="00E24265" w:rsidRPr="00D6003A" w:rsidDel="00CB3FDD" w:rsidRDefault="00E24265" w:rsidP="005F76AD">
            <w:pPr>
              <w:pStyle w:val="af9"/>
              <w:numPr>
                <w:ilvl w:val="0"/>
                <w:numId w:val="37"/>
              </w:numPr>
              <w:ind w:leftChars="0"/>
              <w:rPr>
                <w:del w:id="10928" w:author="阿毛" w:date="2021-05-21T17:53:00Z"/>
                <w:rFonts w:ascii="標楷體" w:eastAsia="標楷體" w:hAnsi="標楷體"/>
              </w:rPr>
            </w:pPr>
          </w:p>
        </w:tc>
        <w:tc>
          <w:tcPr>
            <w:tcW w:w="756" w:type="pct"/>
          </w:tcPr>
          <w:p w14:paraId="688F4A90" w14:textId="6048CB23" w:rsidR="00E24265" w:rsidRPr="00615D4B" w:rsidDel="00CB3FDD" w:rsidRDefault="00E24265" w:rsidP="005F76AD">
            <w:pPr>
              <w:rPr>
                <w:del w:id="10929" w:author="阿毛" w:date="2021-05-21T17:53:00Z"/>
                <w:rFonts w:ascii="標楷體" w:eastAsia="標楷體" w:hAnsi="標楷體"/>
              </w:rPr>
            </w:pPr>
            <w:del w:id="10930" w:author="阿毛" w:date="2021-05-21T17:53:00Z">
              <w:r w:rsidRPr="00F4452F" w:rsidDel="00CB3FDD">
                <w:rPr>
                  <w:rFonts w:ascii="標楷體" w:eastAsia="標楷體" w:hAnsi="標楷體" w:hint="eastAsia"/>
                </w:rPr>
                <w:delText>交易代碼</w:delText>
              </w:r>
            </w:del>
          </w:p>
        </w:tc>
        <w:tc>
          <w:tcPr>
            <w:tcW w:w="624" w:type="pct"/>
          </w:tcPr>
          <w:p w14:paraId="5C2C55BB" w14:textId="63A5F154" w:rsidR="00E24265" w:rsidRPr="00615D4B" w:rsidDel="00CB3FDD" w:rsidRDefault="00E24265" w:rsidP="005F76AD">
            <w:pPr>
              <w:rPr>
                <w:del w:id="10931" w:author="阿毛" w:date="2021-05-21T17:53:00Z"/>
                <w:rFonts w:ascii="標楷體" w:eastAsia="標楷體" w:hAnsi="標楷體"/>
              </w:rPr>
            </w:pPr>
          </w:p>
        </w:tc>
        <w:tc>
          <w:tcPr>
            <w:tcW w:w="624" w:type="pct"/>
          </w:tcPr>
          <w:p w14:paraId="2BE1E02B" w14:textId="702807C4" w:rsidR="00E24265" w:rsidRPr="00615D4B" w:rsidDel="00CB3FDD" w:rsidRDefault="00E24265" w:rsidP="005F76AD">
            <w:pPr>
              <w:rPr>
                <w:del w:id="10932" w:author="阿毛" w:date="2021-05-21T17:53:00Z"/>
                <w:rFonts w:ascii="標楷體" w:eastAsia="標楷體" w:hAnsi="標楷體"/>
              </w:rPr>
            </w:pPr>
          </w:p>
        </w:tc>
        <w:tc>
          <w:tcPr>
            <w:tcW w:w="537" w:type="pct"/>
          </w:tcPr>
          <w:p w14:paraId="1361A76B" w14:textId="19672734" w:rsidR="00E24265" w:rsidRPr="00615D4B" w:rsidDel="00CB3FDD" w:rsidRDefault="00E24265" w:rsidP="005F76AD">
            <w:pPr>
              <w:rPr>
                <w:del w:id="10933" w:author="阿毛" w:date="2021-05-21T17:53:00Z"/>
                <w:rFonts w:ascii="標楷體" w:eastAsia="標楷體" w:hAnsi="標楷體"/>
              </w:rPr>
            </w:pPr>
            <w:del w:id="10934" w:author="阿毛" w:date="2021-05-21T17:53:00Z">
              <w:r w:rsidDel="00CB3FDD">
                <w:rPr>
                  <w:rFonts w:ascii="標楷體" w:eastAsia="標楷體" w:hAnsi="標楷體" w:hint="eastAsia"/>
                </w:rPr>
                <w:delText>下拉式選單</w:delText>
              </w:r>
            </w:del>
          </w:p>
        </w:tc>
        <w:tc>
          <w:tcPr>
            <w:tcW w:w="299" w:type="pct"/>
          </w:tcPr>
          <w:p w14:paraId="24606686" w14:textId="2557B26F" w:rsidR="00E24265" w:rsidRPr="00615D4B" w:rsidDel="00CB3FDD" w:rsidRDefault="00E24265" w:rsidP="005F76AD">
            <w:pPr>
              <w:rPr>
                <w:del w:id="10935" w:author="阿毛" w:date="2021-05-21T17:53:00Z"/>
                <w:rFonts w:ascii="標楷體" w:eastAsia="標楷體" w:hAnsi="標楷體"/>
              </w:rPr>
            </w:pPr>
          </w:p>
        </w:tc>
        <w:tc>
          <w:tcPr>
            <w:tcW w:w="299" w:type="pct"/>
          </w:tcPr>
          <w:p w14:paraId="2149F46E" w14:textId="30651D2C" w:rsidR="00E24265" w:rsidRPr="00615D4B" w:rsidDel="00CB3FDD" w:rsidRDefault="00E24265" w:rsidP="005F76AD">
            <w:pPr>
              <w:rPr>
                <w:del w:id="10936" w:author="阿毛" w:date="2021-05-21T17:53:00Z"/>
                <w:rFonts w:ascii="標楷體" w:eastAsia="標楷體" w:hAnsi="標楷體"/>
              </w:rPr>
            </w:pPr>
          </w:p>
        </w:tc>
        <w:tc>
          <w:tcPr>
            <w:tcW w:w="1643" w:type="pct"/>
          </w:tcPr>
          <w:p w14:paraId="2D32D9F5" w14:textId="2ED03217" w:rsidR="00E24265" w:rsidDel="00CB3FDD" w:rsidRDefault="00E24265" w:rsidP="005F76AD">
            <w:pPr>
              <w:rPr>
                <w:del w:id="10937" w:author="阿毛" w:date="2021-05-21T17:53:00Z"/>
                <w:rFonts w:ascii="標楷體" w:eastAsia="標楷體" w:hAnsi="標楷體"/>
              </w:rPr>
            </w:pPr>
            <w:del w:id="10938" w:author="阿毛" w:date="2021-05-21T17:53:00Z">
              <w:r w:rsidRPr="006D5E94" w:rsidDel="00CB3FDD">
                <w:rPr>
                  <w:rFonts w:ascii="標楷體" w:eastAsia="標楷體" w:hAnsi="標楷體" w:hint="eastAsia"/>
                </w:rPr>
                <w:delText>1:新增</w:delText>
              </w:r>
            </w:del>
          </w:p>
          <w:p w14:paraId="12E0561C" w14:textId="2ECDCFD0" w:rsidR="00E24265" w:rsidDel="00CB3FDD" w:rsidRDefault="00E24265" w:rsidP="005F76AD">
            <w:pPr>
              <w:rPr>
                <w:del w:id="10939" w:author="阿毛" w:date="2021-05-21T17:53:00Z"/>
                <w:rFonts w:ascii="標楷體" w:eastAsia="標楷體" w:hAnsi="標楷體"/>
              </w:rPr>
            </w:pPr>
            <w:del w:id="10940" w:author="阿毛" w:date="2021-05-21T17:53:00Z">
              <w:r w:rsidRPr="006D5E94" w:rsidDel="00CB3FDD">
                <w:rPr>
                  <w:rFonts w:ascii="標楷體" w:eastAsia="標楷體" w:hAnsi="標楷體" w:hint="eastAsia"/>
                </w:rPr>
                <w:delText>2:異動</w:delText>
              </w:r>
            </w:del>
          </w:p>
          <w:p w14:paraId="43543C4D" w14:textId="2C710E23" w:rsidR="00E24265" w:rsidRPr="00615D4B" w:rsidDel="00CB3FDD" w:rsidRDefault="00E24265" w:rsidP="005F76AD">
            <w:pPr>
              <w:rPr>
                <w:del w:id="10941" w:author="阿毛" w:date="2021-05-21T17:53:00Z"/>
                <w:rFonts w:ascii="標楷體" w:eastAsia="標楷體" w:hAnsi="標楷體"/>
              </w:rPr>
            </w:pPr>
            <w:del w:id="10942" w:author="阿毛" w:date="2021-05-21T17:53:00Z">
              <w:r w:rsidRPr="006D5E94" w:rsidDel="00CB3FDD">
                <w:rPr>
                  <w:rFonts w:ascii="標楷體" w:eastAsia="標楷體" w:hAnsi="標楷體" w:hint="eastAsia"/>
                </w:rPr>
                <w:delText>4:刪除</w:delText>
              </w:r>
            </w:del>
          </w:p>
        </w:tc>
      </w:tr>
      <w:tr w:rsidR="00E24265" w:rsidRPr="00615D4B" w:rsidDel="00CB3FDD" w14:paraId="0D89DEF2" w14:textId="6865F5D4" w:rsidTr="005F76AD">
        <w:trPr>
          <w:trHeight w:val="291"/>
          <w:jc w:val="center"/>
          <w:del w:id="10943" w:author="阿毛" w:date="2021-05-21T17:53:00Z"/>
        </w:trPr>
        <w:tc>
          <w:tcPr>
            <w:tcW w:w="219" w:type="pct"/>
          </w:tcPr>
          <w:p w14:paraId="608E2E3C" w14:textId="6AE3B759" w:rsidR="00E24265" w:rsidRPr="00D6003A" w:rsidDel="00CB3FDD" w:rsidRDefault="00E24265" w:rsidP="005F76AD">
            <w:pPr>
              <w:pStyle w:val="af9"/>
              <w:numPr>
                <w:ilvl w:val="0"/>
                <w:numId w:val="37"/>
              </w:numPr>
              <w:ind w:leftChars="0"/>
              <w:rPr>
                <w:del w:id="10944" w:author="阿毛" w:date="2021-05-21T17:53:00Z"/>
                <w:rFonts w:ascii="標楷體" w:eastAsia="標楷體" w:hAnsi="標楷體"/>
              </w:rPr>
            </w:pPr>
          </w:p>
        </w:tc>
        <w:tc>
          <w:tcPr>
            <w:tcW w:w="756" w:type="pct"/>
          </w:tcPr>
          <w:p w14:paraId="4990B08D" w14:textId="52EB861C" w:rsidR="00E24265" w:rsidRPr="00615D4B" w:rsidDel="00CB3FDD" w:rsidRDefault="00E24265" w:rsidP="005F76AD">
            <w:pPr>
              <w:rPr>
                <w:del w:id="10945" w:author="阿毛" w:date="2021-05-21T17:53:00Z"/>
                <w:rFonts w:ascii="標楷體" w:eastAsia="標楷體" w:hAnsi="標楷體"/>
              </w:rPr>
            </w:pPr>
            <w:del w:id="10946" w:author="阿毛" w:date="2021-05-21T17:53:00Z">
              <w:r w:rsidRPr="00F4452F" w:rsidDel="00CB3FDD">
                <w:rPr>
                  <w:rFonts w:ascii="標楷體" w:eastAsia="標楷體" w:hAnsi="標楷體" w:hint="eastAsia"/>
                </w:rPr>
                <w:delText>債務人IDN</w:delText>
              </w:r>
            </w:del>
          </w:p>
        </w:tc>
        <w:tc>
          <w:tcPr>
            <w:tcW w:w="624" w:type="pct"/>
          </w:tcPr>
          <w:p w14:paraId="4ED1FB9F" w14:textId="3084BB83" w:rsidR="00E24265" w:rsidRPr="00615D4B" w:rsidDel="00CB3FDD" w:rsidRDefault="00E24265" w:rsidP="005F76AD">
            <w:pPr>
              <w:rPr>
                <w:del w:id="10947" w:author="阿毛" w:date="2021-05-21T17:53:00Z"/>
                <w:rFonts w:ascii="標楷體" w:eastAsia="標楷體" w:hAnsi="標楷體"/>
              </w:rPr>
            </w:pPr>
          </w:p>
        </w:tc>
        <w:tc>
          <w:tcPr>
            <w:tcW w:w="624" w:type="pct"/>
          </w:tcPr>
          <w:p w14:paraId="68AED9E7" w14:textId="6F1A542C" w:rsidR="00E24265" w:rsidRPr="00615D4B" w:rsidDel="00CB3FDD" w:rsidRDefault="00E24265" w:rsidP="005F76AD">
            <w:pPr>
              <w:rPr>
                <w:del w:id="10948" w:author="阿毛" w:date="2021-05-21T17:53:00Z"/>
                <w:rFonts w:ascii="標楷體" w:eastAsia="標楷體" w:hAnsi="標楷體"/>
              </w:rPr>
            </w:pPr>
          </w:p>
        </w:tc>
        <w:tc>
          <w:tcPr>
            <w:tcW w:w="537" w:type="pct"/>
          </w:tcPr>
          <w:p w14:paraId="16EA5647" w14:textId="601C160A" w:rsidR="00E24265" w:rsidRPr="00615D4B" w:rsidDel="00CB3FDD" w:rsidRDefault="00E24265" w:rsidP="005F76AD">
            <w:pPr>
              <w:rPr>
                <w:del w:id="10949" w:author="阿毛" w:date="2021-05-21T17:53:00Z"/>
                <w:rFonts w:ascii="標楷體" w:eastAsia="標楷體" w:hAnsi="標楷體"/>
              </w:rPr>
            </w:pPr>
          </w:p>
        </w:tc>
        <w:tc>
          <w:tcPr>
            <w:tcW w:w="299" w:type="pct"/>
          </w:tcPr>
          <w:p w14:paraId="36FC8FBA" w14:textId="308679CA" w:rsidR="00E24265" w:rsidRPr="00615D4B" w:rsidDel="00CB3FDD" w:rsidRDefault="00E24265" w:rsidP="005F76AD">
            <w:pPr>
              <w:rPr>
                <w:del w:id="10950" w:author="阿毛" w:date="2021-05-21T17:53:00Z"/>
                <w:rFonts w:ascii="標楷體" w:eastAsia="標楷體" w:hAnsi="標楷體"/>
              </w:rPr>
            </w:pPr>
          </w:p>
        </w:tc>
        <w:tc>
          <w:tcPr>
            <w:tcW w:w="299" w:type="pct"/>
          </w:tcPr>
          <w:p w14:paraId="12229350" w14:textId="31FB1366" w:rsidR="00E24265" w:rsidRPr="00615D4B" w:rsidDel="00CB3FDD" w:rsidRDefault="00E24265" w:rsidP="005F76AD">
            <w:pPr>
              <w:rPr>
                <w:del w:id="10951" w:author="阿毛" w:date="2021-05-21T17:53:00Z"/>
                <w:rFonts w:ascii="標楷體" w:eastAsia="標楷體" w:hAnsi="標楷體"/>
              </w:rPr>
            </w:pPr>
          </w:p>
        </w:tc>
        <w:tc>
          <w:tcPr>
            <w:tcW w:w="1643" w:type="pct"/>
          </w:tcPr>
          <w:p w14:paraId="537A1524" w14:textId="082401CE" w:rsidR="00E24265" w:rsidRPr="00615D4B" w:rsidDel="00CB3FDD" w:rsidRDefault="00E24265" w:rsidP="005F76AD">
            <w:pPr>
              <w:rPr>
                <w:del w:id="10952" w:author="阿毛" w:date="2021-05-21T17:53:00Z"/>
                <w:rFonts w:ascii="標楷體" w:eastAsia="標楷體" w:hAnsi="標楷體"/>
              </w:rPr>
            </w:pPr>
          </w:p>
        </w:tc>
      </w:tr>
      <w:tr w:rsidR="00E24265" w:rsidRPr="00615D4B" w:rsidDel="00CB3FDD" w14:paraId="3793D03E" w14:textId="0A8EA230" w:rsidTr="005F76AD">
        <w:trPr>
          <w:trHeight w:val="291"/>
          <w:jc w:val="center"/>
          <w:del w:id="10953" w:author="阿毛" w:date="2021-05-21T17:53:00Z"/>
        </w:trPr>
        <w:tc>
          <w:tcPr>
            <w:tcW w:w="219" w:type="pct"/>
          </w:tcPr>
          <w:p w14:paraId="7D3AADB9" w14:textId="2A94B67C" w:rsidR="00E24265" w:rsidRPr="00D6003A" w:rsidDel="00CB3FDD" w:rsidRDefault="00E24265" w:rsidP="005F76AD">
            <w:pPr>
              <w:pStyle w:val="af9"/>
              <w:numPr>
                <w:ilvl w:val="0"/>
                <w:numId w:val="37"/>
              </w:numPr>
              <w:ind w:leftChars="0"/>
              <w:rPr>
                <w:del w:id="10954" w:author="阿毛" w:date="2021-05-21T17:53:00Z"/>
                <w:rFonts w:ascii="標楷體" w:eastAsia="標楷體" w:hAnsi="標楷體"/>
              </w:rPr>
            </w:pPr>
          </w:p>
        </w:tc>
        <w:tc>
          <w:tcPr>
            <w:tcW w:w="756" w:type="pct"/>
          </w:tcPr>
          <w:p w14:paraId="4F277ACE" w14:textId="2100A9CE" w:rsidR="00E24265" w:rsidRPr="00615D4B" w:rsidDel="00CB3FDD" w:rsidRDefault="00E24265" w:rsidP="005F76AD">
            <w:pPr>
              <w:rPr>
                <w:del w:id="10955" w:author="阿毛" w:date="2021-05-21T17:53:00Z"/>
                <w:rFonts w:ascii="標楷體" w:eastAsia="標楷體" w:hAnsi="標楷體"/>
              </w:rPr>
            </w:pPr>
            <w:del w:id="10956" w:author="阿毛" w:date="2021-05-21T17:53:00Z">
              <w:r w:rsidRPr="00F4452F" w:rsidDel="00CB3FDD">
                <w:rPr>
                  <w:rFonts w:ascii="標楷體" w:eastAsia="標楷體" w:hAnsi="標楷體" w:hint="eastAsia"/>
                </w:rPr>
                <w:delText>報送單位代號</w:delText>
              </w:r>
            </w:del>
          </w:p>
        </w:tc>
        <w:tc>
          <w:tcPr>
            <w:tcW w:w="624" w:type="pct"/>
          </w:tcPr>
          <w:p w14:paraId="389F208E" w14:textId="317F101D" w:rsidR="00E24265" w:rsidRPr="00615D4B" w:rsidDel="00CB3FDD" w:rsidRDefault="00E24265" w:rsidP="005F76AD">
            <w:pPr>
              <w:rPr>
                <w:del w:id="10957" w:author="阿毛" w:date="2021-05-21T17:53:00Z"/>
                <w:rFonts w:ascii="標楷體" w:eastAsia="標楷體" w:hAnsi="標楷體"/>
              </w:rPr>
            </w:pPr>
          </w:p>
        </w:tc>
        <w:tc>
          <w:tcPr>
            <w:tcW w:w="624" w:type="pct"/>
          </w:tcPr>
          <w:p w14:paraId="4BB0BAC2" w14:textId="7299FEED" w:rsidR="00E24265" w:rsidRPr="00615D4B" w:rsidDel="00CB3FDD" w:rsidRDefault="00E24265" w:rsidP="005F76AD">
            <w:pPr>
              <w:rPr>
                <w:del w:id="10958" w:author="阿毛" w:date="2021-05-21T17:53:00Z"/>
                <w:rFonts w:ascii="標楷體" w:eastAsia="標楷體" w:hAnsi="標楷體"/>
              </w:rPr>
            </w:pPr>
          </w:p>
        </w:tc>
        <w:tc>
          <w:tcPr>
            <w:tcW w:w="537" w:type="pct"/>
          </w:tcPr>
          <w:p w14:paraId="55F96FC7" w14:textId="18D5B480" w:rsidR="00E24265" w:rsidRPr="00615D4B" w:rsidDel="00CB3FDD" w:rsidRDefault="00E24265" w:rsidP="005F76AD">
            <w:pPr>
              <w:rPr>
                <w:del w:id="10959" w:author="阿毛" w:date="2021-05-21T17:53:00Z"/>
                <w:rFonts w:ascii="標楷體" w:eastAsia="標楷體" w:hAnsi="標楷體"/>
              </w:rPr>
            </w:pPr>
          </w:p>
        </w:tc>
        <w:tc>
          <w:tcPr>
            <w:tcW w:w="299" w:type="pct"/>
          </w:tcPr>
          <w:p w14:paraId="5D42142F" w14:textId="597A4347" w:rsidR="00E24265" w:rsidRPr="00615D4B" w:rsidDel="00CB3FDD" w:rsidRDefault="00E24265" w:rsidP="005F76AD">
            <w:pPr>
              <w:rPr>
                <w:del w:id="10960" w:author="阿毛" w:date="2021-05-21T17:53:00Z"/>
                <w:rFonts w:ascii="標楷體" w:eastAsia="標楷體" w:hAnsi="標楷體"/>
              </w:rPr>
            </w:pPr>
          </w:p>
        </w:tc>
        <w:tc>
          <w:tcPr>
            <w:tcW w:w="299" w:type="pct"/>
          </w:tcPr>
          <w:p w14:paraId="4B0D48AF" w14:textId="4273DE26" w:rsidR="00E24265" w:rsidRPr="00615D4B" w:rsidDel="00CB3FDD" w:rsidRDefault="00E24265" w:rsidP="005F76AD">
            <w:pPr>
              <w:rPr>
                <w:del w:id="10961" w:author="阿毛" w:date="2021-05-21T17:53:00Z"/>
                <w:rFonts w:ascii="標楷體" w:eastAsia="標楷體" w:hAnsi="標楷體"/>
              </w:rPr>
            </w:pPr>
          </w:p>
        </w:tc>
        <w:tc>
          <w:tcPr>
            <w:tcW w:w="1643" w:type="pct"/>
          </w:tcPr>
          <w:p w14:paraId="57AA33D8" w14:textId="721E2C19" w:rsidR="00E24265" w:rsidRPr="00615D4B" w:rsidDel="00CB3FDD" w:rsidRDefault="00E24265" w:rsidP="005F76AD">
            <w:pPr>
              <w:rPr>
                <w:del w:id="10962" w:author="阿毛" w:date="2021-05-21T17:53:00Z"/>
                <w:rFonts w:ascii="標楷體" w:eastAsia="標楷體" w:hAnsi="標楷體"/>
              </w:rPr>
            </w:pPr>
          </w:p>
        </w:tc>
      </w:tr>
      <w:tr w:rsidR="00E24265" w:rsidRPr="00615D4B" w:rsidDel="00CB3FDD" w14:paraId="7D8929B0" w14:textId="431AEDB8" w:rsidTr="005F76AD">
        <w:trPr>
          <w:trHeight w:val="291"/>
          <w:jc w:val="center"/>
          <w:del w:id="10963" w:author="阿毛" w:date="2021-05-21T17:53:00Z"/>
        </w:trPr>
        <w:tc>
          <w:tcPr>
            <w:tcW w:w="219" w:type="pct"/>
          </w:tcPr>
          <w:p w14:paraId="3CA8AE25" w14:textId="1CF0BC85" w:rsidR="00E24265" w:rsidRPr="00D6003A" w:rsidDel="00CB3FDD" w:rsidRDefault="00E24265" w:rsidP="005F76AD">
            <w:pPr>
              <w:pStyle w:val="af9"/>
              <w:numPr>
                <w:ilvl w:val="0"/>
                <w:numId w:val="37"/>
              </w:numPr>
              <w:ind w:leftChars="0"/>
              <w:rPr>
                <w:del w:id="10964" w:author="阿毛" w:date="2021-05-21T17:53:00Z"/>
                <w:rFonts w:ascii="標楷體" w:eastAsia="標楷體" w:hAnsi="標楷體"/>
              </w:rPr>
            </w:pPr>
          </w:p>
        </w:tc>
        <w:tc>
          <w:tcPr>
            <w:tcW w:w="756" w:type="pct"/>
          </w:tcPr>
          <w:p w14:paraId="2E2D9031" w14:textId="0595F81A" w:rsidR="00E24265" w:rsidRPr="00615D4B" w:rsidDel="00CB3FDD" w:rsidRDefault="00E24265" w:rsidP="005F76AD">
            <w:pPr>
              <w:rPr>
                <w:del w:id="10965" w:author="阿毛" w:date="2021-05-21T17:53:00Z"/>
                <w:rFonts w:ascii="標楷體" w:eastAsia="標楷體" w:hAnsi="標楷體"/>
              </w:rPr>
            </w:pPr>
            <w:del w:id="10966" w:author="阿毛" w:date="2021-05-21T17:53:00Z">
              <w:r w:rsidRPr="00F4452F" w:rsidDel="00CB3FDD">
                <w:rPr>
                  <w:rFonts w:ascii="標楷體" w:eastAsia="標楷體" w:hAnsi="標楷體" w:hint="eastAsia"/>
                </w:rPr>
                <w:delText>協商申請日</w:delText>
              </w:r>
            </w:del>
          </w:p>
        </w:tc>
        <w:tc>
          <w:tcPr>
            <w:tcW w:w="624" w:type="pct"/>
          </w:tcPr>
          <w:p w14:paraId="25017DF8" w14:textId="655BBFAE" w:rsidR="00E24265" w:rsidRPr="00615D4B" w:rsidDel="00CB3FDD" w:rsidRDefault="00E24265" w:rsidP="005F76AD">
            <w:pPr>
              <w:rPr>
                <w:del w:id="10967" w:author="阿毛" w:date="2021-05-21T17:53:00Z"/>
                <w:rFonts w:ascii="標楷體" w:eastAsia="標楷體" w:hAnsi="標楷體"/>
              </w:rPr>
            </w:pPr>
          </w:p>
        </w:tc>
        <w:tc>
          <w:tcPr>
            <w:tcW w:w="624" w:type="pct"/>
          </w:tcPr>
          <w:p w14:paraId="454A6896" w14:textId="0BD565EF" w:rsidR="00E24265" w:rsidRPr="00615D4B" w:rsidDel="00CB3FDD" w:rsidRDefault="00E24265" w:rsidP="005F76AD">
            <w:pPr>
              <w:rPr>
                <w:del w:id="10968" w:author="阿毛" w:date="2021-05-21T17:53:00Z"/>
                <w:rFonts w:ascii="標楷體" w:eastAsia="標楷體" w:hAnsi="標楷體"/>
              </w:rPr>
            </w:pPr>
          </w:p>
        </w:tc>
        <w:tc>
          <w:tcPr>
            <w:tcW w:w="537" w:type="pct"/>
          </w:tcPr>
          <w:p w14:paraId="529B25FF" w14:textId="14B42EA2" w:rsidR="00E24265" w:rsidRPr="00615D4B" w:rsidDel="00CB3FDD" w:rsidRDefault="00E24265" w:rsidP="005F76AD">
            <w:pPr>
              <w:rPr>
                <w:del w:id="10969" w:author="阿毛" w:date="2021-05-21T17:53:00Z"/>
                <w:rFonts w:ascii="標楷體" w:eastAsia="標楷體" w:hAnsi="標楷體"/>
              </w:rPr>
            </w:pPr>
          </w:p>
        </w:tc>
        <w:tc>
          <w:tcPr>
            <w:tcW w:w="299" w:type="pct"/>
          </w:tcPr>
          <w:p w14:paraId="250D89DF" w14:textId="5F6DC827" w:rsidR="00E24265" w:rsidRPr="00615D4B" w:rsidDel="00CB3FDD" w:rsidRDefault="00E24265" w:rsidP="005F76AD">
            <w:pPr>
              <w:rPr>
                <w:del w:id="10970" w:author="阿毛" w:date="2021-05-21T17:53:00Z"/>
                <w:rFonts w:ascii="標楷體" w:eastAsia="標楷體" w:hAnsi="標楷體"/>
              </w:rPr>
            </w:pPr>
          </w:p>
        </w:tc>
        <w:tc>
          <w:tcPr>
            <w:tcW w:w="299" w:type="pct"/>
          </w:tcPr>
          <w:p w14:paraId="136EE883" w14:textId="11A46F11" w:rsidR="00E24265" w:rsidRPr="00615D4B" w:rsidDel="00CB3FDD" w:rsidRDefault="00E24265" w:rsidP="005F76AD">
            <w:pPr>
              <w:rPr>
                <w:del w:id="10971" w:author="阿毛" w:date="2021-05-21T17:53:00Z"/>
                <w:rFonts w:ascii="標楷體" w:eastAsia="標楷體" w:hAnsi="標楷體"/>
              </w:rPr>
            </w:pPr>
          </w:p>
        </w:tc>
        <w:tc>
          <w:tcPr>
            <w:tcW w:w="1643" w:type="pct"/>
          </w:tcPr>
          <w:p w14:paraId="20DA9B6B" w14:textId="6C458C0E" w:rsidR="00E24265" w:rsidRPr="00615D4B" w:rsidDel="00CB3FDD" w:rsidRDefault="00E24265" w:rsidP="005F76AD">
            <w:pPr>
              <w:rPr>
                <w:del w:id="10972" w:author="阿毛" w:date="2021-05-21T17:53:00Z"/>
                <w:rFonts w:ascii="標楷體" w:eastAsia="標楷體" w:hAnsi="標楷體"/>
              </w:rPr>
            </w:pPr>
          </w:p>
        </w:tc>
      </w:tr>
      <w:tr w:rsidR="00E24265" w:rsidRPr="00615D4B" w:rsidDel="00CB3FDD" w14:paraId="2F22E099" w14:textId="6A0BF95D" w:rsidTr="005F76AD">
        <w:trPr>
          <w:trHeight w:val="291"/>
          <w:jc w:val="center"/>
          <w:del w:id="10973" w:author="阿毛" w:date="2021-05-21T17:53:00Z"/>
        </w:trPr>
        <w:tc>
          <w:tcPr>
            <w:tcW w:w="219" w:type="pct"/>
          </w:tcPr>
          <w:p w14:paraId="121152A1" w14:textId="7B1E96C3" w:rsidR="00E24265" w:rsidRPr="00D6003A" w:rsidDel="00CB3FDD" w:rsidRDefault="00E24265" w:rsidP="005F76AD">
            <w:pPr>
              <w:pStyle w:val="af9"/>
              <w:numPr>
                <w:ilvl w:val="0"/>
                <w:numId w:val="37"/>
              </w:numPr>
              <w:ind w:leftChars="0"/>
              <w:rPr>
                <w:del w:id="10974" w:author="阿毛" w:date="2021-05-21T17:53:00Z"/>
                <w:rFonts w:ascii="標楷體" w:eastAsia="標楷體" w:hAnsi="標楷體"/>
              </w:rPr>
            </w:pPr>
          </w:p>
        </w:tc>
        <w:tc>
          <w:tcPr>
            <w:tcW w:w="756" w:type="pct"/>
          </w:tcPr>
          <w:p w14:paraId="3D9BB08C" w14:textId="68C5057F" w:rsidR="00E24265" w:rsidRPr="00615D4B" w:rsidDel="00CB3FDD" w:rsidRDefault="00E24265" w:rsidP="005F76AD">
            <w:pPr>
              <w:rPr>
                <w:del w:id="10975" w:author="阿毛" w:date="2021-05-21T17:53:00Z"/>
                <w:rFonts w:ascii="標楷體" w:eastAsia="標楷體" w:hAnsi="標楷體"/>
              </w:rPr>
            </w:pPr>
            <w:del w:id="10976" w:author="阿毛" w:date="2021-05-21T17:53:00Z">
              <w:r w:rsidRPr="00F4452F" w:rsidDel="00CB3FDD">
                <w:rPr>
                  <w:rFonts w:ascii="標楷體" w:eastAsia="標楷體" w:hAnsi="標楷體" w:hint="eastAsia"/>
                </w:rPr>
                <w:delText>期數</w:delText>
              </w:r>
            </w:del>
          </w:p>
        </w:tc>
        <w:tc>
          <w:tcPr>
            <w:tcW w:w="624" w:type="pct"/>
          </w:tcPr>
          <w:p w14:paraId="18D0BE55" w14:textId="6970BDFD" w:rsidR="00E24265" w:rsidRPr="00615D4B" w:rsidDel="00CB3FDD" w:rsidRDefault="00E24265" w:rsidP="005F76AD">
            <w:pPr>
              <w:rPr>
                <w:del w:id="10977" w:author="阿毛" w:date="2021-05-21T17:53:00Z"/>
                <w:rFonts w:ascii="標楷體" w:eastAsia="標楷體" w:hAnsi="標楷體"/>
              </w:rPr>
            </w:pPr>
          </w:p>
        </w:tc>
        <w:tc>
          <w:tcPr>
            <w:tcW w:w="624" w:type="pct"/>
          </w:tcPr>
          <w:p w14:paraId="1B2283B2" w14:textId="25357F7C" w:rsidR="00E24265" w:rsidRPr="00615D4B" w:rsidDel="00CB3FDD" w:rsidRDefault="00E24265" w:rsidP="005F76AD">
            <w:pPr>
              <w:rPr>
                <w:del w:id="10978" w:author="阿毛" w:date="2021-05-21T17:53:00Z"/>
                <w:rFonts w:ascii="標楷體" w:eastAsia="標楷體" w:hAnsi="標楷體"/>
              </w:rPr>
            </w:pPr>
          </w:p>
        </w:tc>
        <w:tc>
          <w:tcPr>
            <w:tcW w:w="537" w:type="pct"/>
          </w:tcPr>
          <w:p w14:paraId="1622FBB7" w14:textId="10687318" w:rsidR="00E24265" w:rsidRPr="00615D4B" w:rsidDel="00CB3FDD" w:rsidRDefault="00E24265" w:rsidP="005F76AD">
            <w:pPr>
              <w:rPr>
                <w:del w:id="10979" w:author="阿毛" w:date="2021-05-21T17:53:00Z"/>
                <w:rFonts w:ascii="標楷體" w:eastAsia="標楷體" w:hAnsi="標楷體"/>
              </w:rPr>
            </w:pPr>
          </w:p>
        </w:tc>
        <w:tc>
          <w:tcPr>
            <w:tcW w:w="299" w:type="pct"/>
          </w:tcPr>
          <w:p w14:paraId="571F49DC" w14:textId="1214184B" w:rsidR="00E24265" w:rsidRPr="00615D4B" w:rsidDel="00CB3FDD" w:rsidRDefault="00E24265" w:rsidP="005F76AD">
            <w:pPr>
              <w:rPr>
                <w:del w:id="10980" w:author="阿毛" w:date="2021-05-21T17:53:00Z"/>
                <w:rFonts w:ascii="標楷體" w:eastAsia="標楷體" w:hAnsi="標楷體"/>
              </w:rPr>
            </w:pPr>
          </w:p>
        </w:tc>
        <w:tc>
          <w:tcPr>
            <w:tcW w:w="299" w:type="pct"/>
          </w:tcPr>
          <w:p w14:paraId="66616778" w14:textId="27F4AE0B" w:rsidR="00E24265" w:rsidRPr="00615D4B" w:rsidDel="00CB3FDD" w:rsidRDefault="00E24265" w:rsidP="005F76AD">
            <w:pPr>
              <w:rPr>
                <w:del w:id="10981" w:author="阿毛" w:date="2021-05-21T17:53:00Z"/>
                <w:rFonts w:ascii="標楷體" w:eastAsia="標楷體" w:hAnsi="標楷體"/>
              </w:rPr>
            </w:pPr>
          </w:p>
        </w:tc>
        <w:tc>
          <w:tcPr>
            <w:tcW w:w="1643" w:type="pct"/>
          </w:tcPr>
          <w:p w14:paraId="41CB4BAC" w14:textId="70C5A9B2" w:rsidR="00E24265" w:rsidRPr="00615D4B" w:rsidDel="00CB3FDD" w:rsidRDefault="00E24265" w:rsidP="005F76AD">
            <w:pPr>
              <w:rPr>
                <w:del w:id="10982" w:author="阿毛" w:date="2021-05-21T17:53:00Z"/>
                <w:rFonts w:ascii="標楷體" w:eastAsia="標楷體" w:hAnsi="標楷體"/>
              </w:rPr>
            </w:pPr>
          </w:p>
        </w:tc>
      </w:tr>
      <w:tr w:rsidR="00E24265" w:rsidRPr="00615D4B" w:rsidDel="00CB3FDD" w14:paraId="5D7A4C4D" w14:textId="125E484B" w:rsidTr="005F76AD">
        <w:trPr>
          <w:trHeight w:val="291"/>
          <w:jc w:val="center"/>
          <w:del w:id="10983" w:author="阿毛" w:date="2021-05-21T17:53:00Z"/>
        </w:trPr>
        <w:tc>
          <w:tcPr>
            <w:tcW w:w="219" w:type="pct"/>
          </w:tcPr>
          <w:p w14:paraId="680F22A0" w14:textId="686A4D9C" w:rsidR="00E24265" w:rsidRPr="00D6003A" w:rsidDel="00CB3FDD" w:rsidRDefault="00E24265" w:rsidP="005F76AD">
            <w:pPr>
              <w:pStyle w:val="af9"/>
              <w:numPr>
                <w:ilvl w:val="0"/>
                <w:numId w:val="37"/>
              </w:numPr>
              <w:ind w:leftChars="0"/>
              <w:rPr>
                <w:del w:id="10984" w:author="阿毛" w:date="2021-05-21T17:53:00Z"/>
                <w:rFonts w:ascii="標楷體" w:eastAsia="標楷體" w:hAnsi="標楷體"/>
              </w:rPr>
            </w:pPr>
          </w:p>
        </w:tc>
        <w:tc>
          <w:tcPr>
            <w:tcW w:w="756" w:type="pct"/>
          </w:tcPr>
          <w:p w14:paraId="27B0342F" w14:textId="41DE92A2" w:rsidR="00E24265" w:rsidRPr="00615D4B" w:rsidDel="00CB3FDD" w:rsidRDefault="00E24265" w:rsidP="005F76AD">
            <w:pPr>
              <w:rPr>
                <w:del w:id="10985" w:author="阿毛" w:date="2021-05-21T17:53:00Z"/>
                <w:rFonts w:ascii="標楷體" w:eastAsia="標楷體" w:hAnsi="標楷體"/>
              </w:rPr>
            </w:pPr>
            <w:del w:id="10986" w:author="阿毛" w:date="2021-05-21T17:53:00Z">
              <w:r w:rsidRPr="00F4452F" w:rsidDel="00CB3FDD">
                <w:rPr>
                  <w:rFonts w:ascii="標楷體" w:eastAsia="標楷體" w:hAnsi="標楷體" w:hint="eastAsia"/>
                </w:rPr>
                <w:delText>利率</w:delText>
              </w:r>
            </w:del>
          </w:p>
        </w:tc>
        <w:tc>
          <w:tcPr>
            <w:tcW w:w="624" w:type="pct"/>
          </w:tcPr>
          <w:p w14:paraId="2DCEC3AB" w14:textId="12AC1D48" w:rsidR="00E24265" w:rsidRPr="00615D4B" w:rsidDel="00CB3FDD" w:rsidRDefault="00E24265" w:rsidP="005F76AD">
            <w:pPr>
              <w:rPr>
                <w:del w:id="10987" w:author="阿毛" w:date="2021-05-21T17:53:00Z"/>
                <w:rFonts w:ascii="標楷體" w:eastAsia="標楷體" w:hAnsi="標楷體"/>
              </w:rPr>
            </w:pPr>
          </w:p>
        </w:tc>
        <w:tc>
          <w:tcPr>
            <w:tcW w:w="624" w:type="pct"/>
          </w:tcPr>
          <w:p w14:paraId="703553BB" w14:textId="6FEC111F" w:rsidR="00E24265" w:rsidRPr="00615D4B" w:rsidDel="00CB3FDD" w:rsidRDefault="00E24265" w:rsidP="005F76AD">
            <w:pPr>
              <w:rPr>
                <w:del w:id="10988" w:author="阿毛" w:date="2021-05-21T17:53:00Z"/>
                <w:rFonts w:ascii="標楷體" w:eastAsia="標楷體" w:hAnsi="標楷體"/>
              </w:rPr>
            </w:pPr>
          </w:p>
        </w:tc>
        <w:tc>
          <w:tcPr>
            <w:tcW w:w="537" w:type="pct"/>
          </w:tcPr>
          <w:p w14:paraId="48DA1A41" w14:textId="4E59B46B" w:rsidR="00E24265" w:rsidRPr="00615D4B" w:rsidDel="00CB3FDD" w:rsidRDefault="00E24265" w:rsidP="005F76AD">
            <w:pPr>
              <w:rPr>
                <w:del w:id="10989" w:author="阿毛" w:date="2021-05-21T17:53:00Z"/>
                <w:rFonts w:ascii="標楷體" w:eastAsia="標楷體" w:hAnsi="標楷體"/>
              </w:rPr>
            </w:pPr>
          </w:p>
        </w:tc>
        <w:tc>
          <w:tcPr>
            <w:tcW w:w="299" w:type="pct"/>
          </w:tcPr>
          <w:p w14:paraId="722E0A0D" w14:textId="626B44E9" w:rsidR="00E24265" w:rsidRPr="00615D4B" w:rsidDel="00CB3FDD" w:rsidRDefault="00E24265" w:rsidP="005F76AD">
            <w:pPr>
              <w:rPr>
                <w:del w:id="10990" w:author="阿毛" w:date="2021-05-21T17:53:00Z"/>
                <w:rFonts w:ascii="標楷體" w:eastAsia="標楷體" w:hAnsi="標楷體"/>
              </w:rPr>
            </w:pPr>
          </w:p>
        </w:tc>
        <w:tc>
          <w:tcPr>
            <w:tcW w:w="299" w:type="pct"/>
          </w:tcPr>
          <w:p w14:paraId="6B4477C7" w14:textId="483F88E5" w:rsidR="00E24265" w:rsidRPr="00615D4B" w:rsidDel="00CB3FDD" w:rsidRDefault="00E24265" w:rsidP="005F76AD">
            <w:pPr>
              <w:rPr>
                <w:del w:id="10991" w:author="阿毛" w:date="2021-05-21T17:53:00Z"/>
                <w:rFonts w:ascii="標楷體" w:eastAsia="標楷體" w:hAnsi="標楷體"/>
              </w:rPr>
            </w:pPr>
          </w:p>
        </w:tc>
        <w:tc>
          <w:tcPr>
            <w:tcW w:w="1643" w:type="pct"/>
          </w:tcPr>
          <w:p w14:paraId="3CB3EC3A" w14:textId="48738265" w:rsidR="00E24265" w:rsidRPr="00615D4B" w:rsidDel="00CB3FDD" w:rsidRDefault="00E24265" w:rsidP="005F76AD">
            <w:pPr>
              <w:rPr>
                <w:del w:id="10992" w:author="阿毛" w:date="2021-05-21T17:53:00Z"/>
                <w:rFonts w:ascii="標楷體" w:eastAsia="標楷體" w:hAnsi="標楷體"/>
              </w:rPr>
            </w:pPr>
          </w:p>
        </w:tc>
      </w:tr>
      <w:tr w:rsidR="00E24265" w:rsidRPr="00615D4B" w:rsidDel="00CB3FDD" w14:paraId="01AF79D4" w14:textId="3CF7DE50" w:rsidTr="005F76AD">
        <w:trPr>
          <w:trHeight w:val="291"/>
          <w:jc w:val="center"/>
          <w:del w:id="10993" w:author="阿毛" w:date="2021-05-21T17:53:00Z"/>
        </w:trPr>
        <w:tc>
          <w:tcPr>
            <w:tcW w:w="219" w:type="pct"/>
          </w:tcPr>
          <w:p w14:paraId="37CE2101" w14:textId="4608126E" w:rsidR="00E24265" w:rsidRPr="00D6003A" w:rsidDel="00CB3FDD" w:rsidRDefault="00E24265" w:rsidP="005F76AD">
            <w:pPr>
              <w:pStyle w:val="af9"/>
              <w:numPr>
                <w:ilvl w:val="0"/>
                <w:numId w:val="37"/>
              </w:numPr>
              <w:ind w:leftChars="0"/>
              <w:rPr>
                <w:del w:id="10994" w:author="阿毛" w:date="2021-05-21T17:53:00Z"/>
                <w:rFonts w:ascii="標楷體" w:eastAsia="標楷體" w:hAnsi="標楷體"/>
              </w:rPr>
            </w:pPr>
          </w:p>
        </w:tc>
        <w:tc>
          <w:tcPr>
            <w:tcW w:w="756" w:type="pct"/>
          </w:tcPr>
          <w:p w14:paraId="79D506F1" w14:textId="2C5CCC50" w:rsidR="00E24265" w:rsidRPr="00615D4B" w:rsidDel="00CB3FDD" w:rsidRDefault="00E24265" w:rsidP="005F76AD">
            <w:pPr>
              <w:rPr>
                <w:del w:id="10995" w:author="阿毛" w:date="2021-05-21T17:53:00Z"/>
                <w:rFonts w:ascii="標楷體" w:eastAsia="標楷體" w:hAnsi="標楷體"/>
              </w:rPr>
            </w:pPr>
            <w:del w:id="10996" w:author="阿毛" w:date="2021-05-21T17:53:00Z">
              <w:r w:rsidRPr="00F4452F" w:rsidDel="00CB3FDD">
                <w:rPr>
                  <w:rFonts w:ascii="標楷體" w:eastAsia="標楷體" w:hAnsi="標楷體" w:hint="eastAsia"/>
                </w:rPr>
                <w:delText>信用貸款債務簽約總金額</w:delText>
              </w:r>
            </w:del>
          </w:p>
        </w:tc>
        <w:tc>
          <w:tcPr>
            <w:tcW w:w="624" w:type="pct"/>
          </w:tcPr>
          <w:p w14:paraId="7C7834BF" w14:textId="7F16EE2D" w:rsidR="00E24265" w:rsidRPr="00615D4B" w:rsidDel="00CB3FDD" w:rsidRDefault="00E24265" w:rsidP="005F76AD">
            <w:pPr>
              <w:rPr>
                <w:del w:id="10997" w:author="阿毛" w:date="2021-05-21T17:53:00Z"/>
                <w:rFonts w:ascii="標楷體" w:eastAsia="標楷體" w:hAnsi="標楷體"/>
              </w:rPr>
            </w:pPr>
          </w:p>
        </w:tc>
        <w:tc>
          <w:tcPr>
            <w:tcW w:w="624" w:type="pct"/>
          </w:tcPr>
          <w:p w14:paraId="2A8C847D" w14:textId="2DBC41BD" w:rsidR="00E24265" w:rsidRPr="00615D4B" w:rsidDel="00CB3FDD" w:rsidRDefault="00E24265" w:rsidP="005F76AD">
            <w:pPr>
              <w:rPr>
                <w:del w:id="10998" w:author="阿毛" w:date="2021-05-21T17:53:00Z"/>
                <w:rFonts w:ascii="標楷體" w:eastAsia="標楷體" w:hAnsi="標楷體"/>
              </w:rPr>
            </w:pPr>
          </w:p>
        </w:tc>
        <w:tc>
          <w:tcPr>
            <w:tcW w:w="537" w:type="pct"/>
          </w:tcPr>
          <w:p w14:paraId="6BC3880C" w14:textId="2A32C036" w:rsidR="00E24265" w:rsidRPr="00615D4B" w:rsidDel="00CB3FDD" w:rsidRDefault="00E24265" w:rsidP="005F76AD">
            <w:pPr>
              <w:rPr>
                <w:del w:id="10999" w:author="阿毛" w:date="2021-05-21T17:53:00Z"/>
                <w:rFonts w:ascii="標楷體" w:eastAsia="標楷體" w:hAnsi="標楷體"/>
              </w:rPr>
            </w:pPr>
          </w:p>
        </w:tc>
        <w:tc>
          <w:tcPr>
            <w:tcW w:w="299" w:type="pct"/>
          </w:tcPr>
          <w:p w14:paraId="47472FFE" w14:textId="78049535" w:rsidR="00E24265" w:rsidRPr="00615D4B" w:rsidDel="00CB3FDD" w:rsidRDefault="00E24265" w:rsidP="005F76AD">
            <w:pPr>
              <w:rPr>
                <w:del w:id="11000" w:author="阿毛" w:date="2021-05-21T17:53:00Z"/>
                <w:rFonts w:ascii="標楷體" w:eastAsia="標楷體" w:hAnsi="標楷體"/>
              </w:rPr>
            </w:pPr>
          </w:p>
        </w:tc>
        <w:tc>
          <w:tcPr>
            <w:tcW w:w="299" w:type="pct"/>
          </w:tcPr>
          <w:p w14:paraId="1108F207" w14:textId="62DCF7EE" w:rsidR="00E24265" w:rsidRPr="00615D4B" w:rsidDel="00CB3FDD" w:rsidRDefault="00E24265" w:rsidP="005F76AD">
            <w:pPr>
              <w:rPr>
                <w:del w:id="11001" w:author="阿毛" w:date="2021-05-21T17:53:00Z"/>
                <w:rFonts w:ascii="標楷體" w:eastAsia="標楷體" w:hAnsi="標楷體"/>
              </w:rPr>
            </w:pPr>
          </w:p>
        </w:tc>
        <w:tc>
          <w:tcPr>
            <w:tcW w:w="1643" w:type="pct"/>
          </w:tcPr>
          <w:p w14:paraId="1F39A659" w14:textId="52205208" w:rsidR="00E24265" w:rsidRPr="00615D4B" w:rsidDel="00CB3FDD" w:rsidRDefault="00E24265" w:rsidP="005F76AD">
            <w:pPr>
              <w:rPr>
                <w:del w:id="11002" w:author="阿毛" w:date="2021-05-21T17:53:00Z"/>
                <w:rFonts w:ascii="標楷體" w:eastAsia="標楷體" w:hAnsi="標楷體"/>
              </w:rPr>
            </w:pPr>
          </w:p>
        </w:tc>
      </w:tr>
      <w:tr w:rsidR="00E24265" w:rsidRPr="00615D4B" w:rsidDel="00CB3FDD" w14:paraId="06B32C02" w14:textId="15F42F51" w:rsidTr="005F76AD">
        <w:trPr>
          <w:trHeight w:val="291"/>
          <w:jc w:val="center"/>
          <w:del w:id="11003" w:author="阿毛" w:date="2021-05-21T17:53:00Z"/>
        </w:trPr>
        <w:tc>
          <w:tcPr>
            <w:tcW w:w="219" w:type="pct"/>
          </w:tcPr>
          <w:p w14:paraId="43E17728" w14:textId="0C188200" w:rsidR="00E24265" w:rsidRPr="00D6003A" w:rsidDel="00CB3FDD" w:rsidRDefault="00E24265" w:rsidP="005F76AD">
            <w:pPr>
              <w:pStyle w:val="af9"/>
              <w:numPr>
                <w:ilvl w:val="0"/>
                <w:numId w:val="37"/>
              </w:numPr>
              <w:ind w:leftChars="0"/>
              <w:rPr>
                <w:del w:id="11004" w:author="阿毛" w:date="2021-05-21T17:53:00Z"/>
                <w:rFonts w:ascii="標楷體" w:eastAsia="標楷體" w:hAnsi="標楷體"/>
              </w:rPr>
            </w:pPr>
          </w:p>
        </w:tc>
        <w:tc>
          <w:tcPr>
            <w:tcW w:w="756" w:type="pct"/>
          </w:tcPr>
          <w:p w14:paraId="3BA51BC4" w14:textId="55AC6D61" w:rsidR="00E24265" w:rsidRPr="00615D4B" w:rsidDel="00CB3FDD" w:rsidRDefault="00E24265" w:rsidP="005F76AD">
            <w:pPr>
              <w:rPr>
                <w:del w:id="11005" w:author="阿毛" w:date="2021-05-21T17:53:00Z"/>
                <w:rFonts w:ascii="標楷體" w:eastAsia="標楷體" w:hAnsi="標楷體"/>
              </w:rPr>
            </w:pPr>
            <w:del w:id="11006" w:author="阿毛" w:date="2021-05-21T17:53:00Z">
              <w:r w:rsidRPr="00F4452F" w:rsidDel="00CB3FDD">
                <w:rPr>
                  <w:rFonts w:ascii="標楷體" w:eastAsia="標楷體" w:hAnsi="標楷體" w:hint="eastAsia"/>
                </w:rPr>
                <w:delText>依民法第323條計算之信用貸款債務總金額</w:delText>
              </w:r>
            </w:del>
          </w:p>
        </w:tc>
        <w:tc>
          <w:tcPr>
            <w:tcW w:w="624" w:type="pct"/>
          </w:tcPr>
          <w:p w14:paraId="4826FDB4" w14:textId="52ED007F" w:rsidR="00E24265" w:rsidRPr="00615D4B" w:rsidDel="00CB3FDD" w:rsidRDefault="00E24265" w:rsidP="005F76AD">
            <w:pPr>
              <w:rPr>
                <w:del w:id="11007" w:author="阿毛" w:date="2021-05-21T17:53:00Z"/>
                <w:rFonts w:ascii="標楷體" w:eastAsia="標楷體" w:hAnsi="標楷體"/>
              </w:rPr>
            </w:pPr>
          </w:p>
        </w:tc>
        <w:tc>
          <w:tcPr>
            <w:tcW w:w="624" w:type="pct"/>
          </w:tcPr>
          <w:p w14:paraId="1ADFB184" w14:textId="6938F54E" w:rsidR="00E24265" w:rsidRPr="00615D4B" w:rsidDel="00CB3FDD" w:rsidRDefault="00E24265" w:rsidP="005F76AD">
            <w:pPr>
              <w:rPr>
                <w:del w:id="11008" w:author="阿毛" w:date="2021-05-21T17:53:00Z"/>
                <w:rFonts w:ascii="標楷體" w:eastAsia="標楷體" w:hAnsi="標楷體"/>
              </w:rPr>
            </w:pPr>
          </w:p>
        </w:tc>
        <w:tc>
          <w:tcPr>
            <w:tcW w:w="537" w:type="pct"/>
          </w:tcPr>
          <w:p w14:paraId="12A9E79A" w14:textId="4927A420" w:rsidR="00E24265" w:rsidRPr="00615D4B" w:rsidDel="00CB3FDD" w:rsidRDefault="00E24265" w:rsidP="005F76AD">
            <w:pPr>
              <w:rPr>
                <w:del w:id="11009" w:author="阿毛" w:date="2021-05-21T17:53:00Z"/>
                <w:rFonts w:ascii="標楷體" w:eastAsia="標楷體" w:hAnsi="標楷體"/>
              </w:rPr>
            </w:pPr>
          </w:p>
        </w:tc>
        <w:tc>
          <w:tcPr>
            <w:tcW w:w="299" w:type="pct"/>
          </w:tcPr>
          <w:p w14:paraId="1B26BFD6" w14:textId="10D043F5" w:rsidR="00E24265" w:rsidRPr="00615D4B" w:rsidDel="00CB3FDD" w:rsidRDefault="00E24265" w:rsidP="005F76AD">
            <w:pPr>
              <w:rPr>
                <w:del w:id="11010" w:author="阿毛" w:date="2021-05-21T17:53:00Z"/>
                <w:rFonts w:ascii="標楷體" w:eastAsia="標楷體" w:hAnsi="標楷體"/>
              </w:rPr>
            </w:pPr>
          </w:p>
        </w:tc>
        <w:tc>
          <w:tcPr>
            <w:tcW w:w="299" w:type="pct"/>
          </w:tcPr>
          <w:p w14:paraId="389A33C2" w14:textId="20CBC9CD" w:rsidR="00E24265" w:rsidRPr="00615D4B" w:rsidDel="00CB3FDD" w:rsidRDefault="00E24265" w:rsidP="005F76AD">
            <w:pPr>
              <w:rPr>
                <w:del w:id="11011" w:author="阿毛" w:date="2021-05-21T17:53:00Z"/>
                <w:rFonts w:ascii="標楷體" w:eastAsia="標楷體" w:hAnsi="標楷體"/>
              </w:rPr>
            </w:pPr>
          </w:p>
        </w:tc>
        <w:tc>
          <w:tcPr>
            <w:tcW w:w="1643" w:type="pct"/>
          </w:tcPr>
          <w:p w14:paraId="0EC06A1A" w14:textId="45096F00" w:rsidR="00E24265" w:rsidRPr="00615D4B" w:rsidDel="00CB3FDD" w:rsidRDefault="00E24265" w:rsidP="005F76AD">
            <w:pPr>
              <w:rPr>
                <w:del w:id="11012" w:author="阿毛" w:date="2021-05-21T17:53:00Z"/>
                <w:rFonts w:ascii="標楷體" w:eastAsia="標楷體" w:hAnsi="標楷體"/>
              </w:rPr>
            </w:pPr>
          </w:p>
        </w:tc>
      </w:tr>
      <w:tr w:rsidR="00E24265" w:rsidRPr="00615D4B" w:rsidDel="00CB3FDD" w14:paraId="5EE5B2BC" w14:textId="02A03D3A" w:rsidTr="005F76AD">
        <w:trPr>
          <w:trHeight w:val="291"/>
          <w:jc w:val="center"/>
          <w:del w:id="11013" w:author="阿毛" w:date="2021-05-21T17:53:00Z"/>
        </w:trPr>
        <w:tc>
          <w:tcPr>
            <w:tcW w:w="219" w:type="pct"/>
          </w:tcPr>
          <w:p w14:paraId="22AC03EC" w14:textId="53C7E182" w:rsidR="00E24265" w:rsidRPr="00D6003A" w:rsidDel="00CB3FDD" w:rsidRDefault="00E24265" w:rsidP="005F76AD">
            <w:pPr>
              <w:pStyle w:val="af9"/>
              <w:numPr>
                <w:ilvl w:val="0"/>
                <w:numId w:val="37"/>
              </w:numPr>
              <w:ind w:leftChars="0"/>
              <w:rPr>
                <w:del w:id="11014" w:author="阿毛" w:date="2021-05-21T17:53:00Z"/>
                <w:rFonts w:ascii="標楷體" w:eastAsia="標楷體" w:hAnsi="標楷體"/>
              </w:rPr>
            </w:pPr>
          </w:p>
        </w:tc>
        <w:tc>
          <w:tcPr>
            <w:tcW w:w="756" w:type="pct"/>
          </w:tcPr>
          <w:p w14:paraId="3C1F3B3E" w14:textId="7D056A7D" w:rsidR="00E24265" w:rsidRPr="00615D4B" w:rsidDel="00CB3FDD" w:rsidRDefault="00E24265" w:rsidP="005F76AD">
            <w:pPr>
              <w:rPr>
                <w:del w:id="11015" w:author="阿毛" w:date="2021-05-21T17:53:00Z"/>
                <w:rFonts w:ascii="標楷體" w:eastAsia="標楷體" w:hAnsi="標楷體"/>
              </w:rPr>
            </w:pPr>
            <w:del w:id="11016" w:author="阿毛" w:date="2021-05-21T17:53:00Z">
              <w:r w:rsidRPr="00F4452F" w:rsidDel="00CB3FDD">
                <w:rPr>
                  <w:rFonts w:ascii="標楷體" w:eastAsia="標楷體" w:hAnsi="標楷體" w:hint="eastAsia"/>
                </w:rPr>
                <w:delText>現金卡債務簽約總金額</w:delText>
              </w:r>
            </w:del>
          </w:p>
        </w:tc>
        <w:tc>
          <w:tcPr>
            <w:tcW w:w="624" w:type="pct"/>
          </w:tcPr>
          <w:p w14:paraId="15309071" w14:textId="53D32E67" w:rsidR="00E24265" w:rsidRPr="00615D4B" w:rsidDel="00CB3FDD" w:rsidRDefault="00E24265" w:rsidP="005F76AD">
            <w:pPr>
              <w:rPr>
                <w:del w:id="11017" w:author="阿毛" w:date="2021-05-21T17:53:00Z"/>
                <w:rFonts w:ascii="標楷體" w:eastAsia="標楷體" w:hAnsi="標楷體"/>
              </w:rPr>
            </w:pPr>
          </w:p>
        </w:tc>
        <w:tc>
          <w:tcPr>
            <w:tcW w:w="624" w:type="pct"/>
          </w:tcPr>
          <w:p w14:paraId="03220D81" w14:textId="67A7FBF5" w:rsidR="00E24265" w:rsidRPr="00615D4B" w:rsidDel="00CB3FDD" w:rsidRDefault="00E24265" w:rsidP="005F76AD">
            <w:pPr>
              <w:rPr>
                <w:del w:id="11018" w:author="阿毛" w:date="2021-05-21T17:53:00Z"/>
                <w:rFonts w:ascii="標楷體" w:eastAsia="標楷體" w:hAnsi="標楷體"/>
              </w:rPr>
            </w:pPr>
          </w:p>
        </w:tc>
        <w:tc>
          <w:tcPr>
            <w:tcW w:w="537" w:type="pct"/>
          </w:tcPr>
          <w:p w14:paraId="4C6CC828" w14:textId="3279DE57" w:rsidR="00E24265" w:rsidRPr="00615D4B" w:rsidDel="00CB3FDD" w:rsidRDefault="00E24265" w:rsidP="005F76AD">
            <w:pPr>
              <w:rPr>
                <w:del w:id="11019" w:author="阿毛" w:date="2021-05-21T17:53:00Z"/>
                <w:rFonts w:ascii="標楷體" w:eastAsia="標楷體" w:hAnsi="標楷體"/>
              </w:rPr>
            </w:pPr>
          </w:p>
        </w:tc>
        <w:tc>
          <w:tcPr>
            <w:tcW w:w="299" w:type="pct"/>
          </w:tcPr>
          <w:p w14:paraId="04478C84" w14:textId="08537E82" w:rsidR="00E24265" w:rsidRPr="00615D4B" w:rsidDel="00CB3FDD" w:rsidRDefault="00E24265" w:rsidP="005F76AD">
            <w:pPr>
              <w:rPr>
                <w:del w:id="11020" w:author="阿毛" w:date="2021-05-21T17:53:00Z"/>
                <w:rFonts w:ascii="標楷體" w:eastAsia="標楷體" w:hAnsi="標楷體"/>
              </w:rPr>
            </w:pPr>
          </w:p>
        </w:tc>
        <w:tc>
          <w:tcPr>
            <w:tcW w:w="299" w:type="pct"/>
          </w:tcPr>
          <w:p w14:paraId="47E6503C" w14:textId="0628FEF9" w:rsidR="00E24265" w:rsidRPr="00615D4B" w:rsidDel="00CB3FDD" w:rsidRDefault="00E24265" w:rsidP="005F76AD">
            <w:pPr>
              <w:rPr>
                <w:del w:id="11021" w:author="阿毛" w:date="2021-05-21T17:53:00Z"/>
                <w:rFonts w:ascii="標楷體" w:eastAsia="標楷體" w:hAnsi="標楷體"/>
              </w:rPr>
            </w:pPr>
          </w:p>
        </w:tc>
        <w:tc>
          <w:tcPr>
            <w:tcW w:w="1643" w:type="pct"/>
          </w:tcPr>
          <w:p w14:paraId="69A0F50C" w14:textId="6DCA3D58" w:rsidR="00E24265" w:rsidRPr="00615D4B" w:rsidDel="00CB3FDD" w:rsidRDefault="00E24265" w:rsidP="005F76AD">
            <w:pPr>
              <w:rPr>
                <w:del w:id="11022" w:author="阿毛" w:date="2021-05-21T17:53:00Z"/>
                <w:rFonts w:ascii="標楷體" w:eastAsia="標楷體" w:hAnsi="標楷體"/>
              </w:rPr>
            </w:pPr>
          </w:p>
        </w:tc>
      </w:tr>
      <w:tr w:rsidR="00E24265" w:rsidRPr="00615D4B" w:rsidDel="00CB3FDD" w14:paraId="72FDC7AD" w14:textId="46527CE2" w:rsidTr="005F76AD">
        <w:trPr>
          <w:trHeight w:val="291"/>
          <w:jc w:val="center"/>
          <w:del w:id="11023" w:author="阿毛" w:date="2021-05-21T17:53:00Z"/>
        </w:trPr>
        <w:tc>
          <w:tcPr>
            <w:tcW w:w="219" w:type="pct"/>
          </w:tcPr>
          <w:p w14:paraId="2D06CD49" w14:textId="58598F0B" w:rsidR="00E24265" w:rsidRPr="00D6003A" w:rsidDel="00CB3FDD" w:rsidRDefault="00E24265" w:rsidP="005F76AD">
            <w:pPr>
              <w:pStyle w:val="af9"/>
              <w:numPr>
                <w:ilvl w:val="0"/>
                <w:numId w:val="37"/>
              </w:numPr>
              <w:ind w:leftChars="0"/>
              <w:rPr>
                <w:del w:id="11024" w:author="阿毛" w:date="2021-05-21T17:53:00Z"/>
                <w:rFonts w:ascii="標楷體" w:eastAsia="標楷體" w:hAnsi="標楷體"/>
              </w:rPr>
            </w:pPr>
          </w:p>
        </w:tc>
        <w:tc>
          <w:tcPr>
            <w:tcW w:w="756" w:type="pct"/>
          </w:tcPr>
          <w:p w14:paraId="78FE2E13" w14:textId="23E601CF" w:rsidR="00E24265" w:rsidRPr="00615D4B" w:rsidDel="00CB3FDD" w:rsidRDefault="00E24265" w:rsidP="005F76AD">
            <w:pPr>
              <w:rPr>
                <w:del w:id="11025" w:author="阿毛" w:date="2021-05-21T17:53:00Z"/>
                <w:rFonts w:ascii="標楷體" w:eastAsia="標楷體" w:hAnsi="標楷體"/>
              </w:rPr>
            </w:pPr>
            <w:del w:id="11026" w:author="阿毛" w:date="2021-05-21T17:53:00Z">
              <w:r w:rsidRPr="00F4452F" w:rsidDel="00CB3FDD">
                <w:rPr>
                  <w:rFonts w:ascii="標楷體" w:eastAsia="標楷體" w:hAnsi="標楷體" w:hint="eastAsia"/>
                </w:rPr>
                <w:delText>依民法第323條計算之現金卡債務總金額</w:delText>
              </w:r>
            </w:del>
          </w:p>
        </w:tc>
        <w:tc>
          <w:tcPr>
            <w:tcW w:w="624" w:type="pct"/>
          </w:tcPr>
          <w:p w14:paraId="4A3A96D2" w14:textId="49E037FE" w:rsidR="00E24265" w:rsidRPr="00615D4B" w:rsidDel="00CB3FDD" w:rsidRDefault="00E24265" w:rsidP="005F76AD">
            <w:pPr>
              <w:rPr>
                <w:del w:id="11027" w:author="阿毛" w:date="2021-05-21T17:53:00Z"/>
                <w:rFonts w:ascii="標楷體" w:eastAsia="標楷體" w:hAnsi="標楷體"/>
              </w:rPr>
            </w:pPr>
          </w:p>
        </w:tc>
        <w:tc>
          <w:tcPr>
            <w:tcW w:w="624" w:type="pct"/>
          </w:tcPr>
          <w:p w14:paraId="44B8E34F" w14:textId="39D0E44A" w:rsidR="00E24265" w:rsidRPr="00615D4B" w:rsidDel="00CB3FDD" w:rsidRDefault="00E24265" w:rsidP="005F76AD">
            <w:pPr>
              <w:rPr>
                <w:del w:id="11028" w:author="阿毛" w:date="2021-05-21T17:53:00Z"/>
                <w:rFonts w:ascii="標楷體" w:eastAsia="標楷體" w:hAnsi="標楷體"/>
              </w:rPr>
            </w:pPr>
          </w:p>
        </w:tc>
        <w:tc>
          <w:tcPr>
            <w:tcW w:w="537" w:type="pct"/>
          </w:tcPr>
          <w:p w14:paraId="03F5328F" w14:textId="1DD2BCA2" w:rsidR="00E24265" w:rsidRPr="00615D4B" w:rsidDel="00CB3FDD" w:rsidRDefault="00E24265" w:rsidP="005F76AD">
            <w:pPr>
              <w:rPr>
                <w:del w:id="11029" w:author="阿毛" w:date="2021-05-21T17:53:00Z"/>
                <w:rFonts w:ascii="標楷體" w:eastAsia="標楷體" w:hAnsi="標楷體"/>
              </w:rPr>
            </w:pPr>
          </w:p>
        </w:tc>
        <w:tc>
          <w:tcPr>
            <w:tcW w:w="299" w:type="pct"/>
          </w:tcPr>
          <w:p w14:paraId="70A137CB" w14:textId="389B4CD9" w:rsidR="00E24265" w:rsidRPr="00615D4B" w:rsidDel="00CB3FDD" w:rsidRDefault="00E24265" w:rsidP="005F76AD">
            <w:pPr>
              <w:rPr>
                <w:del w:id="11030" w:author="阿毛" w:date="2021-05-21T17:53:00Z"/>
                <w:rFonts w:ascii="標楷體" w:eastAsia="標楷體" w:hAnsi="標楷體"/>
              </w:rPr>
            </w:pPr>
          </w:p>
        </w:tc>
        <w:tc>
          <w:tcPr>
            <w:tcW w:w="299" w:type="pct"/>
          </w:tcPr>
          <w:p w14:paraId="73E64826" w14:textId="38DFEAF0" w:rsidR="00E24265" w:rsidRPr="00615D4B" w:rsidDel="00CB3FDD" w:rsidRDefault="00E24265" w:rsidP="005F76AD">
            <w:pPr>
              <w:rPr>
                <w:del w:id="11031" w:author="阿毛" w:date="2021-05-21T17:53:00Z"/>
                <w:rFonts w:ascii="標楷體" w:eastAsia="標楷體" w:hAnsi="標楷體"/>
              </w:rPr>
            </w:pPr>
          </w:p>
        </w:tc>
        <w:tc>
          <w:tcPr>
            <w:tcW w:w="1643" w:type="pct"/>
          </w:tcPr>
          <w:p w14:paraId="646ADF1A" w14:textId="0144C552" w:rsidR="00E24265" w:rsidRPr="00615D4B" w:rsidDel="00CB3FDD" w:rsidRDefault="00E24265" w:rsidP="005F76AD">
            <w:pPr>
              <w:rPr>
                <w:del w:id="11032" w:author="阿毛" w:date="2021-05-21T17:53:00Z"/>
                <w:rFonts w:ascii="標楷體" w:eastAsia="標楷體" w:hAnsi="標楷體"/>
              </w:rPr>
            </w:pPr>
          </w:p>
        </w:tc>
      </w:tr>
      <w:tr w:rsidR="00E24265" w:rsidRPr="00615D4B" w:rsidDel="00CB3FDD" w14:paraId="7C356665" w14:textId="3587B5BD" w:rsidTr="005F76AD">
        <w:trPr>
          <w:trHeight w:val="291"/>
          <w:jc w:val="center"/>
          <w:del w:id="11033" w:author="阿毛" w:date="2021-05-21T17:53:00Z"/>
        </w:trPr>
        <w:tc>
          <w:tcPr>
            <w:tcW w:w="219" w:type="pct"/>
          </w:tcPr>
          <w:p w14:paraId="0CE232E2" w14:textId="658DB661" w:rsidR="00E24265" w:rsidRPr="00D6003A" w:rsidDel="00CB3FDD" w:rsidRDefault="00E24265" w:rsidP="005F76AD">
            <w:pPr>
              <w:pStyle w:val="af9"/>
              <w:numPr>
                <w:ilvl w:val="0"/>
                <w:numId w:val="37"/>
              </w:numPr>
              <w:ind w:leftChars="0"/>
              <w:rPr>
                <w:del w:id="11034" w:author="阿毛" w:date="2021-05-21T17:53:00Z"/>
                <w:rFonts w:ascii="標楷體" w:eastAsia="標楷體" w:hAnsi="標楷體"/>
              </w:rPr>
            </w:pPr>
          </w:p>
        </w:tc>
        <w:tc>
          <w:tcPr>
            <w:tcW w:w="756" w:type="pct"/>
          </w:tcPr>
          <w:p w14:paraId="5CC6C577" w14:textId="2B8A401A" w:rsidR="00E24265" w:rsidRPr="00615D4B" w:rsidDel="00CB3FDD" w:rsidRDefault="00E24265" w:rsidP="005F76AD">
            <w:pPr>
              <w:rPr>
                <w:del w:id="11035" w:author="阿毛" w:date="2021-05-21T17:53:00Z"/>
                <w:rFonts w:ascii="標楷體" w:eastAsia="標楷體" w:hAnsi="標楷體"/>
              </w:rPr>
            </w:pPr>
            <w:del w:id="11036" w:author="阿毛" w:date="2021-05-21T17:53:00Z">
              <w:r w:rsidRPr="00F4452F" w:rsidDel="00CB3FDD">
                <w:rPr>
                  <w:rFonts w:ascii="標楷體" w:eastAsia="標楷體" w:hAnsi="標楷體" w:hint="eastAsia"/>
                </w:rPr>
                <w:delText>信用卡債務</w:delText>
              </w:r>
              <w:r w:rsidRPr="00F4452F" w:rsidDel="00CB3FDD">
                <w:rPr>
                  <w:rFonts w:ascii="標楷體" w:eastAsia="標楷體" w:hAnsi="標楷體" w:hint="eastAsia"/>
                </w:rPr>
                <w:lastRenderedPageBreak/>
                <w:delText>簽約總金額</w:delText>
              </w:r>
            </w:del>
          </w:p>
        </w:tc>
        <w:tc>
          <w:tcPr>
            <w:tcW w:w="624" w:type="pct"/>
          </w:tcPr>
          <w:p w14:paraId="50925D5E" w14:textId="71C9EBE0" w:rsidR="00E24265" w:rsidRPr="00615D4B" w:rsidDel="00CB3FDD" w:rsidRDefault="00E24265" w:rsidP="005F76AD">
            <w:pPr>
              <w:rPr>
                <w:del w:id="11037" w:author="阿毛" w:date="2021-05-21T17:53:00Z"/>
                <w:rFonts w:ascii="標楷體" w:eastAsia="標楷體" w:hAnsi="標楷體"/>
              </w:rPr>
            </w:pPr>
          </w:p>
        </w:tc>
        <w:tc>
          <w:tcPr>
            <w:tcW w:w="624" w:type="pct"/>
          </w:tcPr>
          <w:p w14:paraId="1A14B1A6" w14:textId="6A6AE6AF" w:rsidR="00E24265" w:rsidRPr="00615D4B" w:rsidDel="00CB3FDD" w:rsidRDefault="00E24265" w:rsidP="005F76AD">
            <w:pPr>
              <w:rPr>
                <w:del w:id="11038" w:author="阿毛" w:date="2021-05-21T17:53:00Z"/>
                <w:rFonts w:ascii="標楷體" w:eastAsia="標楷體" w:hAnsi="標楷體"/>
              </w:rPr>
            </w:pPr>
          </w:p>
        </w:tc>
        <w:tc>
          <w:tcPr>
            <w:tcW w:w="537" w:type="pct"/>
          </w:tcPr>
          <w:p w14:paraId="26EFE042" w14:textId="2220C096" w:rsidR="00E24265" w:rsidRPr="00615D4B" w:rsidDel="00CB3FDD" w:rsidRDefault="00E24265" w:rsidP="005F76AD">
            <w:pPr>
              <w:rPr>
                <w:del w:id="11039" w:author="阿毛" w:date="2021-05-21T17:53:00Z"/>
                <w:rFonts w:ascii="標楷體" w:eastAsia="標楷體" w:hAnsi="標楷體"/>
              </w:rPr>
            </w:pPr>
          </w:p>
        </w:tc>
        <w:tc>
          <w:tcPr>
            <w:tcW w:w="299" w:type="pct"/>
          </w:tcPr>
          <w:p w14:paraId="5B7B0B3B" w14:textId="5D88FB61" w:rsidR="00E24265" w:rsidRPr="00615D4B" w:rsidDel="00CB3FDD" w:rsidRDefault="00E24265" w:rsidP="005F76AD">
            <w:pPr>
              <w:rPr>
                <w:del w:id="11040" w:author="阿毛" w:date="2021-05-21T17:53:00Z"/>
                <w:rFonts w:ascii="標楷體" w:eastAsia="標楷體" w:hAnsi="標楷體"/>
              </w:rPr>
            </w:pPr>
          </w:p>
        </w:tc>
        <w:tc>
          <w:tcPr>
            <w:tcW w:w="299" w:type="pct"/>
          </w:tcPr>
          <w:p w14:paraId="1A6ACCAC" w14:textId="6B209D9D" w:rsidR="00E24265" w:rsidRPr="00615D4B" w:rsidDel="00CB3FDD" w:rsidRDefault="00E24265" w:rsidP="005F76AD">
            <w:pPr>
              <w:rPr>
                <w:del w:id="11041" w:author="阿毛" w:date="2021-05-21T17:53:00Z"/>
                <w:rFonts w:ascii="標楷體" w:eastAsia="標楷體" w:hAnsi="標楷體"/>
              </w:rPr>
            </w:pPr>
          </w:p>
        </w:tc>
        <w:tc>
          <w:tcPr>
            <w:tcW w:w="1643" w:type="pct"/>
          </w:tcPr>
          <w:p w14:paraId="0E3AAE17" w14:textId="5D4B8705" w:rsidR="00E24265" w:rsidRPr="00615D4B" w:rsidDel="00CB3FDD" w:rsidRDefault="00E24265" w:rsidP="005F76AD">
            <w:pPr>
              <w:rPr>
                <w:del w:id="11042" w:author="阿毛" w:date="2021-05-21T17:53:00Z"/>
                <w:rFonts w:ascii="標楷體" w:eastAsia="標楷體" w:hAnsi="標楷體"/>
              </w:rPr>
            </w:pPr>
          </w:p>
        </w:tc>
      </w:tr>
      <w:tr w:rsidR="00E24265" w:rsidRPr="00615D4B" w:rsidDel="00CB3FDD" w14:paraId="44EC8119" w14:textId="37B39ED7" w:rsidTr="005F76AD">
        <w:trPr>
          <w:trHeight w:val="291"/>
          <w:jc w:val="center"/>
          <w:del w:id="11043" w:author="阿毛" w:date="2021-05-21T17:53:00Z"/>
        </w:trPr>
        <w:tc>
          <w:tcPr>
            <w:tcW w:w="219" w:type="pct"/>
          </w:tcPr>
          <w:p w14:paraId="27A619D1" w14:textId="3253F538" w:rsidR="00E24265" w:rsidRPr="00D6003A" w:rsidDel="00CB3FDD" w:rsidRDefault="00E24265" w:rsidP="005F76AD">
            <w:pPr>
              <w:pStyle w:val="af9"/>
              <w:numPr>
                <w:ilvl w:val="0"/>
                <w:numId w:val="37"/>
              </w:numPr>
              <w:ind w:leftChars="0"/>
              <w:rPr>
                <w:del w:id="11044" w:author="阿毛" w:date="2021-05-21T17:53:00Z"/>
                <w:rFonts w:ascii="標楷體" w:eastAsia="標楷體" w:hAnsi="標楷體"/>
              </w:rPr>
            </w:pPr>
          </w:p>
        </w:tc>
        <w:tc>
          <w:tcPr>
            <w:tcW w:w="756" w:type="pct"/>
          </w:tcPr>
          <w:p w14:paraId="2A393AC6" w14:textId="161E5B35" w:rsidR="00E24265" w:rsidRPr="00615D4B" w:rsidDel="00CB3FDD" w:rsidRDefault="00E24265" w:rsidP="005F76AD">
            <w:pPr>
              <w:rPr>
                <w:del w:id="11045" w:author="阿毛" w:date="2021-05-21T17:53:00Z"/>
                <w:rFonts w:ascii="標楷體" w:eastAsia="標楷體" w:hAnsi="標楷體"/>
              </w:rPr>
            </w:pPr>
            <w:del w:id="11046" w:author="阿毛" w:date="2021-05-21T17:53:00Z">
              <w:r w:rsidRPr="00F4452F" w:rsidDel="00CB3FDD">
                <w:rPr>
                  <w:rFonts w:ascii="標楷體" w:eastAsia="標楷體" w:hAnsi="標楷體" w:hint="eastAsia"/>
                </w:rPr>
                <w:delText>依民法第323條計算之信用卡債務總金額</w:delText>
              </w:r>
            </w:del>
          </w:p>
        </w:tc>
        <w:tc>
          <w:tcPr>
            <w:tcW w:w="624" w:type="pct"/>
          </w:tcPr>
          <w:p w14:paraId="70907B38" w14:textId="259DC005" w:rsidR="00E24265" w:rsidRPr="00615D4B" w:rsidDel="00CB3FDD" w:rsidRDefault="00E24265" w:rsidP="005F76AD">
            <w:pPr>
              <w:rPr>
                <w:del w:id="11047" w:author="阿毛" w:date="2021-05-21T17:53:00Z"/>
                <w:rFonts w:ascii="標楷體" w:eastAsia="標楷體" w:hAnsi="標楷體"/>
              </w:rPr>
            </w:pPr>
          </w:p>
        </w:tc>
        <w:tc>
          <w:tcPr>
            <w:tcW w:w="624" w:type="pct"/>
          </w:tcPr>
          <w:p w14:paraId="71D40382" w14:textId="2FDC4966" w:rsidR="00E24265" w:rsidRPr="00615D4B" w:rsidDel="00CB3FDD" w:rsidRDefault="00E24265" w:rsidP="005F76AD">
            <w:pPr>
              <w:rPr>
                <w:del w:id="11048" w:author="阿毛" w:date="2021-05-21T17:53:00Z"/>
                <w:rFonts w:ascii="標楷體" w:eastAsia="標楷體" w:hAnsi="標楷體"/>
              </w:rPr>
            </w:pPr>
          </w:p>
        </w:tc>
        <w:tc>
          <w:tcPr>
            <w:tcW w:w="537" w:type="pct"/>
          </w:tcPr>
          <w:p w14:paraId="6D978F48" w14:textId="30F88FC5" w:rsidR="00E24265" w:rsidRPr="00615D4B" w:rsidDel="00CB3FDD" w:rsidRDefault="00E24265" w:rsidP="005F76AD">
            <w:pPr>
              <w:rPr>
                <w:del w:id="11049" w:author="阿毛" w:date="2021-05-21T17:53:00Z"/>
                <w:rFonts w:ascii="標楷體" w:eastAsia="標楷體" w:hAnsi="標楷體"/>
              </w:rPr>
            </w:pPr>
          </w:p>
        </w:tc>
        <w:tc>
          <w:tcPr>
            <w:tcW w:w="299" w:type="pct"/>
          </w:tcPr>
          <w:p w14:paraId="6A609D23" w14:textId="4AB03781" w:rsidR="00E24265" w:rsidRPr="00615D4B" w:rsidDel="00CB3FDD" w:rsidRDefault="00E24265" w:rsidP="005F76AD">
            <w:pPr>
              <w:rPr>
                <w:del w:id="11050" w:author="阿毛" w:date="2021-05-21T17:53:00Z"/>
                <w:rFonts w:ascii="標楷體" w:eastAsia="標楷體" w:hAnsi="標楷體"/>
              </w:rPr>
            </w:pPr>
          </w:p>
        </w:tc>
        <w:tc>
          <w:tcPr>
            <w:tcW w:w="299" w:type="pct"/>
          </w:tcPr>
          <w:p w14:paraId="17793BC8" w14:textId="654E3FE1" w:rsidR="00E24265" w:rsidRPr="00615D4B" w:rsidDel="00CB3FDD" w:rsidRDefault="00E24265" w:rsidP="005F76AD">
            <w:pPr>
              <w:rPr>
                <w:del w:id="11051" w:author="阿毛" w:date="2021-05-21T17:53:00Z"/>
                <w:rFonts w:ascii="標楷體" w:eastAsia="標楷體" w:hAnsi="標楷體"/>
              </w:rPr>
            </w:pPr>
          </w:p>
        </w:tc>
        <w:tc>
          <w:tcPr>
            <w:tcW w:w="1643" w:type="pct"/>
          </w:tcPr>
          <w:p w14:paraId="20F728FF" w14:textId="05F589C9" w:rsidR="00E24265" w:rsidRPr="00615D4B" w:rsidDel="00CB3FDD" w:rsidRDefault="00E24265" w:rsidP="005F76AD">
            <w:pPr>
              <w:rPr>
                <w:del w:id="11052" w:author="阿毛" w:date="2021-05-21T17:53:00Z"/>
                <w:rFonts w:ascii="標楷體" w:eastAsia="標楷體" w:hAnsi="標楷體"/>
              </w:rPr>
            </w:pPr>
          </w:p>
        </w:tc>
      </w:tr>
      <w:tr w:rsidR="00E24265" w:rsidRPr="00615D4B" w:rsidDel="00CB3FDD" w14:paraId="2F0A03EB" w14:textId="0231BC89" w:rsidTr="005F76AD">
        <w:trPr>
          <w:trHeight w:val="291"/>
          <w:jc w:val="center"/>
          <w:del w:id="11053" w:author="阿毛" w:date="2021-05-21T17:53:00Z"/>
        </w:trPr>
        <w:tc>
          <w:tcPr>
            <w:tcW w:w="219" w:type="pct"/>
          </w:tcPr>
          <w:p w14:paraId="40217A58" w14:textId="00E16824" w:rsidR="00E24265" w:rsidRPr="00D6003A" w:rsidDel="00CB3FDD" w:rsidRDefault="00E24265" w:rsidP="005F76AD">
            <w:pPr>
              <w:pStyle w:val="af9"/>
              <w:numPr>
                <w:ilvl w:val="0"/>
                <w:numId w:val="37"/>
              </w:numPr>
              <w:ind w:leftChars="0"/>
              <w:rPr>
                <w:del w:id="11054" w:author="阿毛" w:date="2021-05-21T17:53:00Z"/>
                <w:rFonts w:ascii="標楷體" w:eastAsia="標楷體" w:hAnsi="標楷體"/>
              </w:rPr>
            </w:pPr>
          </w:p>
        </w:tc>
        <w:tc>
          <w:tcPr>
            <w:tcW w:w="756" w:type="pct"/>
          </w:tcPr>
          <w:p w14:paraId="5F5F48C6" w14:textId="4FEE1CF4" w:rsidR="00E24265" w:rsidRPr="00615D4B" w:rsidDel="00CB3FDD" w:rsidRDefault="00E24265" w:rsidP="005F76AD">
            <w:pPr>
              <w:rPr>
                <w:del w:id="11055" w:author="阿毛" w:date="2021-05-21T17:53:00Z"/>
                <w:rFonts w:ascii="標楷體" w:eastAsia="標楷體" w:hAnsi="標楷體"/>
              </w:rPr>
            </w:pPr>
            <w:del w:id="11056" w:author="阿毛" w:date="2021-05-21T17:53:00Z">
              <w:r w:rsidRPr="00F4452F" w:rsidDel="00CB3FDD">
                <w:rPr>
                  <w:rFonts w:ascii="標楷體" w:eastAsia="標楷體" w:hAnsi="標楷體" w:hint="eastAsia"/>
                </w:rPr>
                <w:delText>簽約總債務金額</w:delText>
              </w:r>
            </w:del>
          </w:p>
        </w:tc>
        <w:tc>
          <w:tcPr>
            <w:tcW w:w="624" w:type="pct"/>
          </w:tcPr>
          <w:p w14:paraId="6577C6B8" w14:textId="7CD99401" w:rsidR="00E24265" w:rsidRPr="00615D4B" w:rsidDel="00CB3FDD" w:rsidRDefault="00E24265" w:rsidP="005F76AD">
            <w:pPr>
              <w:rPr>
                <w:del w:id="11057" w:author="阿毛" w:date="2021-05-21T17:53:00Z"/>
                <w:rFonts w:ascii="標楷體" w:eastAsia="標楷體" w:hAnsi="標楷體"/>
              </w:rPr>
            </w:pPr>
          </w:p>
        </w:tc>
        <w:tc>
          <w:tcPr>
            <w:tcW w:w="624" w:type="pct"/>
          </w:tcPr>
          <w:p w14:paraId="3F0F652C" w14:textId="420FE2A0" w:rsidR="00E24265" w:rsidRPr="00615D4B" w:rsidDel="00CB3FDD" w:rsidRDefault="00E24265" w:rsidP="005F76AD">
            <w:pPr>
              <w:rPr>
                <w:del w:id="11058" w:author="阿毛" w:date="2021-05-21T17:53:00Z"/>
                <w:rFonts w:ascii="標楷體" w:eastAsia="標楷體" w:hAnsi="標楷體"/>
              </w:rPr>
            </w:pPr>
          </w:p>
        </w:tc>
        <w:tc>
          <w:tcPr>
            <w:tcW w:w="537" w:type="pct"/>
          </w:tcPr>
          <w:p w14:paraId="4CA92B24" w14:textId="7675DC21" w:rsidR="00E24265" w:rsidRPr="00615D4B" w:rsidDel="00CB3FDD" w:rsidRDefault="00E24265" w:rsidP="005F76AD">
            <w:pPr>
              <w:rPr>
                <w:del w:id="11059" w:author="阿毛" w:date="2021-05-21T17:53:00Z"/>
                <w:rFonts w:ascii="標楷體" w:eastAsia="標楷體" w:hAnsi="標楷體"/>
              </w:rPr>
            </w:pPr>
          </w:p>
        </w:tc>
        <w:tc>
          <w:tcPr>
            <w:tcW w:w="299" w:type="pct"/>
          </w:tcPr>
          <w:p w14:paraId="10E8DBF9" w14:textId="228ACD2F" w:rsidR="00E24265" w:rsidRPr="00615D4B" w:rsidDel="00CB3FDD" w:rsidRDefault="00E24265" w:rsidP="005F76AD">
            <w:pPr>
              <w:rPr>
                <w:del w:id="11060" w:author="阿毛" w:date="2021-05-21T17:53:00Z"/>
                <w:rFonts w:ascii="標楷體" w:eastAsia="標楷體" w:hAnsi="標楷體"/>
              </w:rPr>
            </w:pPr>
          </w:p>
        </w:tc>
        <w:tc>
          <w:tcPr>
            <w:tcW w:w="299" w:type="pct"/>
          </w:tcPr>
          <w:p w14:paraId="504B9568" w14:textId="41EE4CD4" w:rsidR="00E24265" w:rsidRPr="00615D4B" w:rsidDel="00CB3FDD" w:rsidRDefault="00E24265" w:rsidP="005F76AD">
            <w:pPr>
              <w:rPr>
                <w:del w:id="11061" w:author="阿毛" w:date="2021-05-21T17:53:00Z"/>
                <w:rFonts w:ascii="標楷體" w:eastAsia="標楷體" w:hAnsi="標楷體"/>
              </w:rPr>
            </w:pPr>
          </w:p>
        </w:tc>
        <w:tc>
          <w:tcPr>
            <w:tcW w:w="1643" w:type="pct"/>
          </w:tcPr>
          <w:p w14:paraId="7EAF883A" w14:textId="6E06492A" w:rsidR="00E24265" w:rsidRPr="00615D4B" w:rsidDel="00CB3FDD" w:rsidRDefault="00E24265" w:rsidP="005F76AD">
            <w:pPr>
              <w:rPr>
                <w:del w:id="11062" w:author="阿毛" w:date="2021-05-21T17:53:00Z"/>
                <w:rFonts w:ascii="標楷體" w:eastAsia="標楷體" w:hAnsi="標楷體"/>
              </w:rPr>
            </w:pPr>
          </w:p>
        </w:tc>
      </w:tr>
      <w:tr w:rsidR="00E24265" w:rsidRPr="00615D4B" w:rsidDel="00CB3FDD" w14:paraId="0A9A43D5" w14:textId="15E75EF3" w:rsidTr="005F76AD">
        <w:trPr>
          <w:trHeight w:val="291"/>
          <w:jc w:val="center"/>
          <w:del w:id="11063" w:author="阿毛" w:date="2021-05-21T17:53:00Z"/>
        </w:trPr>
        <w:tc>
          <w:tcPr>
            <w:tcW w:w="219" w:type="pct"/>
          </w:tcPr>
          <w:p w14:paraId="2E45291C" w14:textId="491A7304" w:rsidR="00E24265" w:rsidRPr="00D6003A" w:rsidDel="00CB3FDD" w:rsidRDefault="00E24265" w:rsidP="005F76AD">
            <w:pPr>
              <w:pStyle w:val="af9"/>
              <w:numPr>
                <w:ilvl w:val="0"/>
                <w:numId w:val="37"/>
              </w:numPr>
              <w:ind w:leftChars="0"/>
              <w:rPr>
                <w:del w:id="11064" w:author="阿毛" w:date="2021-05-21T17:53:00Z"/>
                <w:rFonts w:ascii="標楷體" w:eastAsia="標楷體" w:hAnsi="標楷體"/>
              </w:rPr>
            </w:pPr>
          </w:p>
        </w:tc>
        <w:tc>
          <w:tcPr>
            <w:tcW w:w="756" w:type="pct"/>
          </w:tcPr>
          <w:p w14:paraId="2E46EFBD" w14:textId="2B94E8F0" w:rsidR="00E24265" w:rsidRPr="00615D4B" w:rsidDel="00CB3FDD" w:rsidRDefault="00E24265" w:rsidP="005F76AD">
            <w:pPr>
              <w:rPr>
                <w:del w:id="11065" w:author="阿毛" w:date="2021-05-21T17:53:00Z"/>
                <w:rFonts w:ascii="標楷體" w:eastAsia="標楷體" w:hAnsi="標楷體"/>
              </w:rPr>
            </w:pPr>
            <w:del w:id="11066" w:author="阿毛" w:date="2021-05-21T17:53:00Z">
              <w:r w:rsidRPr="00F4452F" w:rsidDel="00CB3FDD">
                <w:rPr>
                  <w:rFonts w:ascii="標楷體" w:eastAsia="標楷體" w:hAnsi="標楷體" w:hint="eastAsia"/>
                </w:rPr>
                <w:delText>依民法第323條計算之債務總金額</w:delText>
              </w:r>
            </w:del>
          </w:p>
        </w:tc>
        <w:tc>
          <w:tcPr>
            <w:tcW w:w="624" w:type="pct"/>
          </w:tcPr>
          <w:p w14:paraId="7267F3F5" w14:textId="0AB90BD8" w:rsidR="00E24265" w:rsidRPr="00615D4B" w:rsidDel="00CB3FDD" w:rsidRDefault="00E24265" w:rsidP="005F76AD">
            <w:pPr>
              <w:rPr>
                <w:del w:id="11067" w:author="阿毛" w:date="2021-05-21T17:53:00Z"/>
                <w:rFonts w:ascii="標楷體" w:eastAsia="標楷體" w:hAnsi="標楷體"/>
              </w:rPr>
            </w:pPr>
          </w:p>
        </w:tc>
        <w:tc>
          <w:tcPr>
            <w:tcW w:w="624" w:type="pct"/>
          </w:tcPr>
          <w:p w14:paraId="1906F717" w14:textId="780809F9" w:rsidR="00E24265" w:rsidRPr="00615D4B" w:rsidDel="00CB3FDD" w:rsidRDefault="00E24265" w:rsidP="005F76AD">
            <w:pPr>
              <w:rPr>
                <w:del w:id="11068" w:author="阿毛" w:date="2021-05-21T17:53:00Z"/>
                <w:rFonts w:ascii="標楷體" w:eastAsia="標楷體" w:hAnsi="標楷體"/>
              </w:rPr>
            </w:pPr>
          </w:p>
        </w:tc>
        <w:tc>
          <w:tcPr>
            <w:tcW w:w="537" w:type="pct"/>
          </w:tcPr>
          <w:p w14:paraId="3B41F536" w14:textId="6773919C" w:rsidR="00E24265" w:rsidRPr="00615D4B" w:rsidDel="00CB3FDD" w:rsidRDefault="00E24265" w:rsidP="005F76AD">
            <w:pPr>
              <w:rPr>
                <w:del w:id="11069" w:author="阿毛" w:date="2021-05-21T17:53:00Z"/>
                <w:rFonts w:ascii="標楷體" w:eastAsia="標楷體" w:hAnsi="標楷體"/>
              </w:rPr>
            </w:pPr>
          </w:p>
        </w:tc>
        <w:tc>
          <w:tcPr>
            <w:tcW w:w="299" w:type="pct"/>
          </w:tcPr>
          <w:p w14:paraId="6C68F9DF" w14:textId="57A60D20" w:rsidR="00E24265" w:rsidRPr="00615D4B" w:rsidDel="00CB3FDD" w:rsidRDefault="00E24265" w:rsidP="005F76AD">
            <w:pPr>
              <w:rPr>
                <w:del w:id="11070" w:author="阿毛" w:date="2021-05-21T17:53:00Z"/>
                <w:rFonts w:ascii="標楷體" w:eastAsia="標楷體" w:hAnsi="標楷體"/>
              </w:rPr>
            </w:pPr>
          </w:p>
        </w:tc>
        <w:tc>
          <w:tcPr>
            <w:tcW w:w="299" w:type="pct"/>
          </w:tcPr>
          <w:p w14:paraId="1246D760" w14:textId="18525D58" w:rsidR="00E24265" w:rsidRPr="00615D4B" w:rsidDel="00CB3FDD" w:rsidRDefault="00E24265" w:rsidP="005F76AD">
            <w:pPr>
              <w:rPr>
                <w:del w:id="11071" w:author="阿毛" w:date="2021-05-21T17:53:00Z"/>
                <w:rFonts w:ascii="標楷體" w:eastAsia="標楷體" w:hAnsi="標楷體"/>
              </w:rPr>
            </w:pPr>
          </w:p>
        </w:tc>
        <w:tc>
          <w:tcPr>
            <w:tcW w:w="1643" w:type="pct"/>
          </w:tcPr>
          <w:p w14:paraId="42C13EFD" w14:textId="2AD3AED8" w:rsidR="00E24265" w:rsidRPr="00615D4B" w:rsidDel="00CB3FDD" w:rsidRDefault="00E24265" w:rsidP="005F76AD">
            <w:pPr>
              <w:rPr>
                <w:del w:id="11072" w:author="阿毛" w:date="2021-05-21T17:53:00Z"/>
                <w:rFonts w:ascii="標楷體" w:eastAsia="標楷體" w:hAnsi="標楷體"/>
              </w:rPr>
            </w:pPr>
          </w:p>
        </w:tc>
      </w:tr>
      <w:tr w:rsidR="00E24265" w:rsidRPr="00615D4B" w:rsidDel="00CB3FDD" w14:paraId="21AA3DDF" w14:textId="15230023" w:rsidTr="005F76AD">
        <w:trPr>
          <w:trHeight w:val="291"/>
          <w:jc w:val="center"/>
          <w:del w:id="11073" w:author="阿毛" w:date="2021-05-21T17:53:00Z"/>
        </w:trPr>
        <w:tc>
          <w:tcPr>
            <w:tcW w:w="219" w:type="pct"/>
          </w:tcPr>
          <w:p w14:paraId="5B2906A3" w14:textId="683258E1" w:rsidR="00E24265" w:rsidRPr="00D6003A" w:rsidDel="00CB3FDD" w:rsidRDefault="00E24265" w:rsidP="005F76AD">
            <w:pPr>
              <w:pStyle w:val="af9"/>
              <w:numPr>
                <w:ilvl w:val="0"/>
                <w:numId w:val="37"/>
              </w:numPr>
              <w:ind w:leftChars="0"/>
              <w:rPr>
                <w:del w:id="11074" w:author="阿毛" w:date="2021-05-21T17:53:00Z"/>
                <w:rFonts w:ascii="標楷體" w:eastAsia="標楷體" w:hAnsi="標楷體"/>
              </w:rPr>
            </w:pPr>
          </w:p>
        </w:tc>
        <w:tc>
          <w:tcPr>
            <w:tcW w:w="756" w:type="pct"/>
          </w:tcPr>
          <w:p w14:paraId="4FF08743" w14:textId="0CE0E194" w:rsidR="00E24265" w:rsidRPr="00615D4B" w:rsidDel="00CB3FDD" w:rsidRDefault="00E24265" w:rsidP="005F76AD">
            <w:pPr>
              <w:rPr>
                <w:del w:id="11075" w:author="阿毛" w:date="2021-05-21T17:53:00Z"/>
                <w:rFonts w:ascii="標楷體" w:eastAsia="標楷體" w:hAnsi="標楷體"/>
              </w:rPr>
            </w:pPr>
            <w:del w:id="11076" w:author="阿毛" w:date="2021-05-21T17:53:00Z">
              <w:r w:rsidRPr="00F4452F" w:rsidDel="00CB3FDD">
                <w:rPr>
                  <w:rFonts w:ascii="標楷體" w:eastAsia="標楷體" w:hAnsi="標楷體" w:hint="eastAsia"/>
                </w:rPr>
                <w:delText>面談日期</w:delText>
              </w:r>
            </w:del>
          </w:p>
        </w:tc>
        <w:tc>
          <w:tcPr>
            <w:tcW w:w="624" w:type="pct"/>
          </w:tcPr>
          <w:p w14:paraId="5981EC55" w14:textId="2A3AAFA0" w:rsidR="00E24265" w:rsidRPr="00615D4B" w:rsidDel="00CB3FDD" w:rsidRDefault="00E24265" w:rsidP="005F76AD">
            <w:pPr>
              <w:rPr>
                <w:del w:id="11077" w:author="阿毛" w:date="2021-05-21T17:53:00Z"/>
                <w:rFonts w:ascii="標楷體" w:eastAsia="標楷體" w:hAnsi="標楷體"/>
              </w:rPr>
            </w:pPr>
          </w:p>
        </w:tc>
        <w:tc>
          <w:tcPr>
            <w:tcW w:w="624" w:type="pct"/>
          </w:tcPr>
          <w:p w14:paraId="68544E4C" w14:textId="28706432" w:rsidR="00E24265" w:rsidRPr="00615D4B" w:rsidDel="00CB3FDD" w:rsidRDefault="00E24265" w:rsidP="005F76AD">
            <w:pPr>
              <w:rPr>
                <w:del w:id="11078" w:author="阿毛" w:date="2021-05-21T17:53:00Z"/>
                <w:rFonts w:ascii="標楷體" w:eastAsia="標楷體" w:hAnsi="標楷體"/>
              </w:rPr>
            </w:pPr>
          </w:p>
        </w:tc>
        <w:tc>
          <w:tcPr>
            <w:tcW w:w="537" w:type="pct"/>
          </w:tcPr>
          <w:p w14:paraId="054C9626" w14:textId="7AC0882F" w:rsidR="00E24265" w:rsidRPr="00615D4B" w:rsidDel="00CB3FDD" w:rsidRDefault="00E24265" w:rsidP="005F76AD">
            <w:pPr>
              <w:rPr>
                <w:del w:id="11079" w:author="阿毛" w:date="2021-05-21T17:53:00Z"/>
                <w:rFonts w:ascii="標楷體" w:eastAsia="標楷體" w:hAnsi="標楷體"/>
              </w:rPr>
            </w:pPr>
          </w:p>
        </w:tc>
        <w:tc>
          <w:tcPr>
            <w:tcW w:w="299" w:type="pct"/>
          </w:tcPr>
          <w:p w14:paraId="6628EFCB" w14:textId="473571DA" w:rsidR="00E24265" w:rsidRPr="00615D4B" w:rsidDel="00CB3FDD" w:rsidRDefault="00E24265" w:rsidP="005F76AD">
            <w:pPr>
              <w:rPr>
                <w:del w:id="11080" w:author="阿毛" w:date="2021-05-21T17:53:00Z"/>
                <w:rFonts w:ascii="標楷體" w:eastAsia="標楷體" w:hAnsi="標楷體"/>
              </w:rPr>
            </w:pPr>
          </w:p>
        </w:tc>
        <w:tc>
          <w:tcPr>
            <w:tcW w:w="299" w:type="pct"/>
          </w:tcPr>
          <w:p w14:paraId="4B841D3B" w14:textId="685D9EEB" w:rsidR="00E24265" w:rsidRPr="00615D4B" w:rsidDel="00CB3FDD" w:rsidRDefault="00E24265" w:rsidP="005F76AD">
            <w:pPr>
              <w:rPr>
                <w:del w:id="11081" w:author="阿毛" w:date="2021-05-21T17:53:00Z"/>
                <w:rFonts w:ascii="標楷體" w:eastAsia="標楷體" w:hAnsi="標楷體"/>
              </w:rPr>
            </w:pPr>
          </w:p>
        </w:tc>
        <w:tc>
          <w:tcPr>
            <w:tcW w:w="1643" w:type="pct"/>
          </w:tcPr>
          <w:p w14:paraId="26623C26" w14:textId="6AA69EB2" w:rsidR="00E24265" w:rsidRPr="00615D4B" w:rsidDel="00CB3FDD" w:rsidRDefault="00E24265" w:rsidP="005F76AD">
            <w:pPr>
              <w:rPr>
                <w:del w:id="11082" w:author="阿毛" w:date="2021-05-21T17:53:00Z"/>
                <w:rFonts w:ascii="標楷體" w:eastAsia="標楷體" w:hAnsi="標楷體"/>
              </w:rPr>
            </w:pPr>
          </w:p>
        </w:tc>
      </w:tr>
      <w:tr w:rsidR="00E24265" w:rsidRPr="00615D4B" w:rsidDel="00CB3FDD" w14:paraId="566FB4D9" w14:textId="3BA98348" w:rsidTr="005F76AD">
        <w:trPr>
          <w:trHeight w:val="291"/>
          <w:jc w:val="center"/>
          <w:del w:id="11083" w:author="阿毛" w:date="2021-05-21T17:53:00Z"/>
        </w:trPr>
        <w:tc>
          <w:tcPr>
            <w:tcW w:w="219" w:type="pct"/>
          </w:tcPr>
          <w:p w14:paraId="1B14531B" w14:textId="7AC900A6" w:rsidR="00E24265" w:rsidRPr="00D6003A" w:rsidDel="00CB3FDD" w:rsidRDefault="00E24265" w:rsidP="005F76AD">
            <w:pPr>
              <w:pStyle w:val="af9"/>
              <w:numPr>
                <w:ilvl w:val="0"/>
                <w:numId w:val="37"/>
              </w:numPr>
              <w:ind w:leftChars="0"/>
              <w:rPr>
                <w:del w:id="11084" w:author="阿毛" w:date="2021-05-21T17:53:00Z"/>
                <w:rFonts w:ascii="標楷體" w:eastAsia="標楷體" w:hAnsi="標楷體"/>
              </w:rPr>
            </w:pPr>
          </w:p>
        </w:tc>
        <w:tc>
          <w:tcPr>
            <w:tcW w:w="756" w:type="pct"/>
          </w:tcPr>
          <w:p w14:paraId="75C4E409" w14:textId="630DB751" w:rsidR="00E24265" w:rsidRPr="00615D4B" w:rsidDel="00CB3FDD" w:rsidRDefault="00E24265" w:rsidP="005F76AD">
            <w:pPr>
              <w:rPr>
                <w:del w:id="11085" w:author="阿毛" w:date="2021-05-21T17:53:00Z"/>
                <w:rFonts w:ascii="標楷體" w:eastAsia="標楷體" w:hAnsi="標楷體"/>
              </w:rPr>
            </w:pPr>
            <w:del w:id="11086" w:author="阿毛" w:date="2021-05-21T17:53:00Z">
              <w:r w:rsidRPr="00F4452F" w:rsidDel="00CB3FDD">
                <w:rPr>
                  <w:rFonts w:ascii="標楷體" w:eastAsia="標楷體" w:hAnsi="標楷體" w:hint="eastAsia"/>
                </w:rPr>
                <w:delText>協議完成日</w:delText>
              </w:r>
            </w:del>
          </w:p>
        </w:tc>
        <w:tc>
          <w:tcPr>
            <w:tcW w:w="624" w:type="pct"/>
          </w:tcPr>
          <w:p w14:paraId="1D6D1413" w14:textId="203E9590" w:rsidR="00E24265" w:rsidRPr="00615D4B" w:rsidDel="00CB3FDD" w:rsidRDefault="00E24265" w:rsidP="005F76AD">
            <w:pPr>
              <w:rPr>
                <w:del w:id="11087" w:author="阿毛" w:date="2021-05-21T17:53:00Z"/>
                <w:rFonts w:ascii="標楷體" w:eastAsia="標楷體" w:hAnsi="標楷體"/>
              </w:rPr>
            </w:pPr>
          </w:p>
        </w:tc>
        <w:tc>
          <w:tcPr>
            <w:tcW w:w="624" w:type="pct"/>
          </w:tcPr>
          <w:p w14:paraId="7CA7D878" w14:textId="1BFC87D0" w:rsidR="00E24265" w:rsidRPr="00615D4B" w:rsidDel="00CB3FDD" w:rsidRDefault="00E24265" w:rsidP="005F76AD">
            <w:pPr>
              <w:rPr>
                <w:del w:id="11088" w:author="阿毛" w:date="2021-05-21T17:53:00Z"/>
                <w:rFonts w:ascii="標楷體" w:eastAsia="標楷體" w:hAnsi="標楷體"/>
              </w:rPr>
            </w:pPr>
          </w:p>
        </w:tc>
        <w:tc>
          <w:tcPr>
            <w:tcW w:w="537" w:type="pct"/>
          </w:tcPr>
          <w:p w14:paraId="4E285CF1" w14:textId="41F2E984" w:rsidR="00E24265" w:rsidRPr="00615D4B" w:rsidDel="00CB3FDD" w:rsidRDefault="00E24265" w:rsidP="005F76AD">
            <w:pPr>
              <w:rPr>
                <w:del w:id="11089" w:author="阿毛" w:date="2021-05-21T17:53:00Z"/>
                <w:rFonts w:ascii="標楷體" w:eastAsia="標楷體" w:hAnsi="標楷體"/>
              </w:rPr>
            </w:pPr>
          </w:p>
        </w:tc>
        <w:tc>
          <w:tcPr>
            <w:tcW w:w="299" w:type="pct"/>
          </w:tcPr>
          <w:p w14:paraId="7D82725F" w14:textId="1EF53436" w:rsidR="00E24265" w:rsidRPr="00615D4B" w:rsidDel="00CB3FDD" w:rsidRDefault="00E24265" w:rsidP="005F76AD">
            <w:pPr>
              <w:rPr>
                <w:del w:id="11090" w:author="阿毛" w:date="2021-05-21T17:53:00Z"/>
                <w:rFonts w:ascii="標楷體" w:eastAsia="標楷體" w:hAnsi="標楷體"/>
              </w:rPr>
            </w:pPr>
          </w:p>
        </w:tc>
        <w:tc>
          <w:tcPr>
            <w:tcW w:w="299" w:type="pct"/>
          </w:tcPr>
          <w:p w14:paraId="106AAB23" w14:textId="3FE0CB7E" w:rsidR="00E24265" w:rsidRPr="00615D4B" w:rsidDel="00CB3FDD" w:rsidRDefault="00E24265" w:rsidP="005F76AD">
            <w:pPr>
              <w:rPr>
                <w:del w:id="11091" w:author="阿毛" w:date="2021-05-21T17:53:00Z"/>
                <w:rFonts w:ascii="標楷體" w:eastAsia="標楷體" w:hAnsi="標楷體"/>
              </w:rPr>
            </w:pPr>
          </w:p>
        </w:tc>
        <w:tc>
          <w:tcPr>
            <w:tcW w:w="1643" w:type="pct"/>
          </w:tcPr>
          <w:p w14:paraId="673424AB" w14:textId="2DEB6C61" w:rsidR="00E24265" w:rsidRPr="00615D4B" w:rsidDel="00CB3FDD" w:rsidRDefault="00E24265" w:rsidP="005F76AD">
            <w:pPr>
              <w:rPr>
                <w:del w:id="11092" w:author="阿毛" w:date="2021-05-21T17:53:00Z"/>
                <w:rFonts w:ascii="標楷體" w:eastAsia="標楷體" w:hAnsi="標楷體"/>
              </w:rPr>
            </w:pPr>
          </w:p>
        </w:tc>
      </w:tr>
      <w:tr w:rsidR="00E24265" w:rsidRPr="00615D4B" w:rsidDel="00CB3FDD" w14:paraId="298E40AF" w14:textId="5DCAE29B" w:rsidTr="005F76AD">
        <w:trPr>
          <w:trHeight w:val="291"/>
          <w:jc w:val="center"/>
          <w:del w:id="11093" w:author="阿毛" w:date="2021-05-21T17:53:00Z"/>
        </w:trPr>
        <w:tc>
          <w:tcPr>
            <w:tcW w:w="219" w:type="pct"/>
          </w:tcPr>
          <w:p w14:paraId="1679C4EC" w14:textId="711E23EA" w:rsidR="00E24265" w:rsidRPr="00D6003A" w:rsidDel="00CB3FDD" w:rsidRDefault="00E24265" w:rsidP="005F76AD">
            <w:pPr>
              <w:pStyle w:val="af9"/>
              <w:numPr>
                <w:ilvl w:val="0"/>
                <w:numId w:val="37"/>
              </w:numPr>
              <w:ind w:leftChars="0"/>
              <w:rPr>
                <w:del w:id="11094" w:author="阿毛" w:date="2021-05-21T17:53:00Z"/>
                <w:rFonts w:ascii="標楷體" w:eastAsia="標楷體" w:hAnsi="標楷體"/>
              </w:rPr>
            </w:pPr>
          </w:p>
        </w:tc>
        <w:tc>
          <w:tcPr>
            <w:tcW w:w="756" w:type="pct"/>
          </w:tcPr>
          <w:p w14:paraId="58844E46" w14:textId="4AA8BBEA" w:rsidR="00E24265" w:rsidRPr="00615D4B" w:rsidDel="00CB3FDD" w:rsidRDefault="00E24265" w:rsidP="005F76AD">
            <w:pPr>
              <w:rPr>
                <w:del w:id="11095" w:author="阿毛" w:date="2021-05-21T17:53:00Z"/>
                <w:rFonts w:ascii="標楷體" w:eastAsia="標楷體" w:hAnsi="標楷體"/>
              </w:rPr>
            </w:pPr>
            <w:del w:id="11096" w:author="阿毛" w:date="2021-05-21T17:53:00Z">
              <w:r w:rsidRPr="00F4452F" w:rsidDel="00CB3FDD">
                <w:rPr>
                  <w:rFonts w:ascii="標楷體" w:eastAsia="標楷體" w:hAnsi="標楷體" w:hint="eastAsia"/>
                </w:rPr>
                <w:delText>前置協商註記訊息揭露期限</w:delText>
              </w:r>
            </w:del>
          </w:p>
        </w:tc>
        <w:tc>
          <w:tcPr>
            <w:tcW w:w="624" w:type="pct"/>
          </w:tcPr>
          <w:p w14:paraId="66BBCAA3" w14:textId="463DDBDF" w:rsidR="00E24265" w:rsidRPr="00615D4B" w:rsidDel="00CB3FDD" w:rsidRDefault="00E24265" w:rsidP="005F76AD">
            <w:pPr>
              <w:rPr>
                <w:del w:id="11097" w:author="阿毛" w:date="2021-05-21T17:53:00Z"/>
                <w:rFonts w:ascii="標楷體" w:eastAsia="標楷體" w:hAnsi="標楷體"/>
              </w:rPr>
            </w:pPr>
          </w:p>
        </w:tc>
        <w:tc>
          <w:tcPr>
            <w:tcW w:w="624" w:type="pct"/>
          </w:tcPr>
          <w:p w14:paraId="4D59CF0B" w14:textId="4E28C803" w:rsidR="00E24265" w:rsidRPr="00615D4B" w:rsidDel="00CB3FDD" w:rsidRDefault="00E24265" w:rsidP="005F76AD">
            <w:pPr>
              <w:rPr>
                <w:del w:id="11098" w:author="阿毛" w:date="2021-05-21T17:53:00Z"/>
                <w:rFonts w:ascii="標楷體" w:eastAsia="標楷體" w:hAnsi="標楷體"/>
              </w:rPr>
            </w:pPr>
          </w:p>
        </w:tc>
        <w:tc>
          <w:tcPr>
            <w:tcW w:w="537" w:type="pct"/>
          </w:tcPr>
          <w:p w14:paraId="0968AE31" w14:textId="0D8DF84E" w:rsidR="00E24265" w:rsidRPr="00615D4B" w:rsidDel="00CB3FDD" w:rsidRDefault="00E24265" w:rsidP="005F76AD">
            <w:pPr>
              <w:rPr>
                <w:del w:id="11099" w:author="阿毛" w:date="2021-05-21T17:53:00Z"/>
                <w:rFonts w:ascii="標楷體" w:eastAsia="標楷體" w:hAnsi="標楷體"/>
              </w:rPr>
            </w:pPr>
          </w:p>
        </w:tc>
        <w:tc>
          <w:tcPr>
            <w:tcW w:w="299" w:type="pct"/>
          </w:tcPr>
          <w:p w14:paraId="0FEF556F" w14:textId="1A7B7A51" w:rsidR="00E24265" w:rsidRPr="00615D4B" w:rsidDel="00CB3FDD" w:rsidRDefault="00E24265" w:rsidP="005F76AD">
            <w:pPr>
              <w:rPr>
                <w:del w:id="11100" w:author="阿毛" w:date="2021-05-21T17:53:00Z"/>
                <w:rFonts w:ascii="標楷體" w:eastAsia="標楷體" w:hAnsi="標楷體"/>
              </w:rPr>
            </w:pPr>
          </w:p>
        </w:tc>
        <w:tc>
          <w:tcPr>
            <w:tcW w:w="299" w:type="pct"/>
          </w:tcPr>
          <w:p w14:paraId="6BAD4FAC" w14:textId="0E102ED3" w:rsidR="00E24265" w:rsidRPr="00615D4B" w:rsidDel="00CB3FDD" w:rsidRDefault="00E24265" w:rsidP="005F76AD">
            <w:pPr>
              <w:rPr>
                <w:del w:id="11101" w:author="阿毛" w:date="2021-05-21T17:53:00Z"/>
                <w:rFonts w:ascii="標楷體" w:eastAsia="標楷體" w:hAnsi="標楷體"/>
              </w:rPr>
            </w:pPr>
          </w:p>
        </w:tc>
        <w:tc>
          <w:tcPr>
            <w:tcW w:w="1643" w:type="pct"/>
          </w:tcPr>
          <w:p w14:paraId="72D67D35" w14:textId="1DE10D60" w:rsidR="00E24265" w:rsidRPr="00615D4B" w:rsidDel="00CB3FDD" w:rsidRDefault="00E24265" w:rsidP="005F76AD">
            <w:pPr>
              <w:rPr>
                <w:del w:id="11102" w:author="阿毛" w:date="2021-05-21T17:53:00Z"/>
                <w:rFonts w:ascii="標楷體" w:eastAsia="標楷體" w:hAnsi="標楷體"/>
              </w:rPr>
            </w:pPr>
          </w:p>
        </w:tc>
      </w:tr>
      <w:tr w:rsidR="00E24265" w:rsidRPr="00615D4B" w:rsidDel="00CB3FDD" w14:paraId="326B6A44" w14:textId="2C41F6B3" w:rsidTr="005F76AD">
        <w:trPr>
          <w:trHeight w:val="291"/>
          <w:jc w:val="center"/>
          <w:del w:id="11103" w:author="阿毛" w:date="2021-05-21T17:53:00Z"/>
        </w:trPr>
        <w:tc>
          <w:tcPr>
            <w:tcW w:w="219" w:type="pct"/>
          </w:tcPr>
          <w:p w14:paraId="515438BD" w14:textId="4B644021" w:rsidR="00E24265" w:rsidRPr="00D6003A" w:rsidDel="00CB3FDD" w:rsidRDefault="00E24265" w:rsidP="005F76AD">
            <w:pPr>
              <w:pStyle w:val="af9"/>
              <w:numPr>
                <w:ilvl w:val="0"/>
                <w:numId w:val="37"/>
              </w:numPr>
              <w:ind w:leftChars="0"/>
              <w:rPr>
                <w:del w:id="11104" w:author="阿毛" w:date="2021-05-21T17:53:00Z"/>
                <w:rFonts w:ascii="標楷體" w:eastAsia="標楷體" w:hAnsi="標楷體"/>
              </w:rPr>
            </w:pPr>
          </w:p>
        </w:tc>
        <w:tc>
          <w:tcPr>
            <w:tcW w:w="756" w:type="pct"/>
          </w:tcPr>
          <w:p w14:paraId="27118939" w14:textId="0BEC1C79" w:rsidR="00E24265" w:rsidRPr="00615D4B" w:rsidDel="00CB3FDD" w:rsidRDefault="00E24265" w:rsidP="005F76AD">
            <w:pPr>
              <w:rPr>
                <w:del w:id="11105" w:author="阿毛" w:date="2021-05-21T17:53:00Z"/>
                <w:rFonts w:ascii="標楷體" w:eastAsia="標楷體" w:hAnsi="標楷體"/>
              </w:rPr>
            </w:pPr>
            <w:del w:id="11106" w:author="阿毛" w:date="2021-05-21T17:53:00Z">
              <w:r w:rsidRPr="00F4452F" w:rsidDel="00CB3FDD">
                <w:rPr>
                  <w:rFonts w:ascii="標楷體" w:eastAsia="標楷體" w:hAnsi="標楷體" w:hint="eastAsia"/>
                </w:rPr>
                <w:delText>簽約完成日期</w:delText>
              </w:r>
            </w:del>
          </w:p>
        </w:tc>
        <w:tc>
          <w:tcPr>
            <w:tcW w:w="624" w:type="pct"/>
          </w:tcPr>
          <w:p w14:paraId="66CA0C06" w14:textId="7C0D0301" w:rsidR="00E24265" w:rsidRPr="00615D4B" w:rsidDel="00CB3FDD" w:rsidRDefault="00E24265" w:rsidP="005F76AD">
            <w:pPr>
              <w:rPr>
                <w:del w:id="11107" w:author="阿毛" w:date="2021-05-21T17:53:00Z"/>
                <w:rFonts w:ascii="標楷體" w:eastAsia="標楷體" w:hAnsi="標楷體"/>
              </w:rPr>
            </w:pPr>
          </w:p>
        </w:tc>
        <w:tc>
          <w:tcPr>
            <w:tcW w:w="624" w:type="pct"/>
          </w:tcPr>
          <w:p w14:paraId="703C247C" w14:textId="1A392E48" w:rsidR="00E24265" w:rsidRPr="00615D4B" w:rsidDel="00CB3FDD" w:rsidRDefault="00E24265" w:rsidP="005F76AD">
            <w:pPr>
              <w:rPr>
                <w:del w:id="11108" w:author="阿毛" w:date="2021-05-21T17:53:00Z"/>
                <w:rFonts w:ascii="標楷體" w:eastAsia="標楷體" w:hAnsi="標楷體"/>
              </w:rPr>
            </w:pPr>
          </w:p>
        </w:tc>
        <w:tc>
          <w:tcPr>
            <w:tcW w:w="537" w:type="pct"/>
          </w:tcPr>
          <w:p w14:paraId="4E508EE0" w14:textId="1EB14FCF" w:rsidR="00E24265" w:rsidRPr="00615D4B" w:rsidDel="00CB3FDD" w:rsidRDefault="00E24265" w:rsidP="005F76AD">
            <w:pPr>
              <w:rPr>
                <w:del w:id="11109" w:author="阿毛" w:date="2021-05-21T17:53:00Z"/>
                <w:rFonts w:ascii="標楷體" w:eastAsia="標楷體" w:hAnsi="標楷體"/>
              </w:rPr>
            </w:pPr>
          </w:p>
        </w:tc>
        <w:tc>
          <w:tcPr>
            <w:tcW w:w="299" w:type="pct"/>
          </w:tcPr>
          <w:p w14:paraId="0385FB86" w14:textId="134F6EE6" w:rsidR="00E24265" w:rsidRPr="00615D4B" w:rsidDel="00CB3FDD" w:rsidRDefault="00E24265" w:rsidP="005F76AD">
            <w:pPr>
              <w:rPr>
                <w:del w:id="11110" w:author="阿毛" w:date="2021-05-21T17:53:00Z"/>
                <w:rFonts w:ascii="標楷體" w:eastAsia="標楷體" w:hAnsi="標楷體"/>
              </w:rPr>
            </w:pPr>
          </w:p>
        </w:tc>
        <w:tc>
          <w:tcPr>
            <w:tcW w:w="299" w:type="pct"/>
          </w:tcPr>
          <w:p w14:paraId="460EF67B" w14:textId="695E37F5" w:rsidR="00E24265" w:rsidRPr="00615D4B" w:rsidDel="00CB3FDD" w:rsidRDefault="00E24265" w:rsidP="005F76AD">
            <w:pPr>
              <w:rPr>
                <w:del w:id="11111" w:author="阿毛" w:date="2021-05-21T17:53:00Z"/>
                <w:rFonts w:ascii="標楷體" w:eastAsia="標楷體" w:hAnsi="標楷體"/>
              </w:rPr>
            </w:pPr>
          </w:p>
        </w:tc>
        <w:tc>
          <w:tcPr>
            <w:tcW w:w="1643" w:type="pct"/>
          </w:tcPr>
          <w:p w14:paraId="4712AC5E" w14:textId="5E959A01" w:rsidR="00E24265" w:rsidRPr="00615D4B" w:rsidDel="00CB3FDD" w:rsidRDefault="00E24265" w:rsidP="005F76AD">
            <w:pPr>
              <w:rPr>
                <w:del w:id="11112" w:author="阿毛" w:date="2021-05-21T17:53:00Z"/>
                <w:rFonts w:ascii="標楷體" w:eastAsia="標楷體" w:hAnsi="標楷體"/>
              </w:rPr>
            </w:pPr>
          </w:p>
        </w:tc>
      </w:tr>
      <w:tr w:rsidR="00E24265" w:rsidRPr="00615D4B" w:rsidDel="00CB3FDD" w14:paraId="528FE847" w14:textId="192827DD" w:rsidTr="005F76AD">
        <w:trPr>
          <w:trHeight w:val="291"/>
          <w:jc w:val="center"/>
          <w:del w:id="11113" w:author="阿毛" w:date="2021-05-21T17:53:00Z"/>
        </w:trPr>
        <w:tc>
          <w:tcPr>
            <w:tcW w:w="219" w:type="pct"/>
          </w:tcPr>
          <w:p w14:paraId="5DD87D8E" w14:textId="79A1FECD" w:rsidR="00E24265" w:rsidRPr="00D6003A" w:rsidDel="00CB3FDD" w:rsidRDefault="00E24265" w:rsidP="005F76AD">
            <w:pPr>
              <w:pStyle w:val="af9"/>
              <w:numPr>
                <w:ilvl w:val="0"/>
                <w:numId w:val="37"/>
              </w:numPr>
              <w:ind w:leftChars="0"/>
              <w:rPr>
                <w:del w:id="11114" w:author="阿毛" w:date="2021-05-21T17:53:00Z"/>
                <w:rFonts w:ascii="標楷體" w:eastAsia="標楷體" w:hAnsi="標楷體"/>
              </w:rPr>
            </w:pPr>
          </w:p>
        </w:tc>
        <w:tc>
          <w:tcPr>
            <w:tcW w:w="756" w:type="pct"/>
          </w:tcPr>
          <w:p w14:paraId="55559C08" w14:textId="0F6E62DC" w:rsidR="00E24265" w:rsidRPr="00615D4B" w:rsidDel="00CB3FDD" w:rsidRDefault="00E24265" w:rsidP="005F76AD">
            <w:pPr>
              <w:rPr>
                <w:del w:id="11115" w:author="阿毛" w:date="2021-05-21T17:53:00Z"/>
                <w:rFonts w:ascii="標楷體" w:eastAsia="標楷體" w:hAnsi="標楷體"/>
              </w:rPr>
            </w:pPr>
            <w:del w:id="11116" w:author="阿毛" w:date="2021-05-21T17:53:00Z">
              <w:r w:rsidRPr="00F4452F" w:rsidDel="00CB3FDD">
                <w:rPr>
                  <w:rFonts w:ascii="標楷體" w:eastAsia="標楷體" w:hAnsi="標楷體" w:hint="eastAsia"/>
                </w:rPr>
                <w:delText>月付金</w:delText>
              </w:r>
            </w:del>
          </w:p>
        </w:tc>
        <w:tc>
          <w:tcPr>
            <w:tcW w:w="624" w:type="pct"/>
          </w:tcPr>
          <w:p w14:paraId="504FCAE1" w14:textId="18D3512A" w:rsidR="00E24265" w:rsidRPr="00615D4B" w:rsidDel="00CB3FDD" w:rsidRDefault="00E24265" w:rsidP="005F76AD">
            <w:pPr>
              <w:rPr>
                <w:del w:id="11117" w:author="阿毛" w:date="2021-05-21T17:53:00Z"/>
                <w:rFonts w:ascii="標楷體" w:eastAsia="標楷體" w:hAnsi="標楷體"/>
              </w:rPr>
            </w:pPr>
          </w:p>
        </w:tc>
        <w:tc>
          <w:tcPr>
            <w:tcW w:w="624" w:type="pct"/>
          </w:tcPr>
          <w:p w14:paraId="2026E9C4" w14:textId="7DDD776B" w:rsidR="00E24265" w:rsidRPr="00615D4B" w:rsidDel="00CB3FDD" w:rsidRDefault="00E24265" w:rsidP="005F76AD">
            <w:pPr>
              <w:rPr>
                <w:del w:id="11118" w:author="阿毛" w:date="2021-05-21T17:53:00Z"/>
                <w:rFonts w:ascii="標楷體" w:eastAsia="標楷體" w:hAnsi="標楷體"/>
              </w:rPr>
            </w:pPr>
          </w:p>
        </w:tc>
        <w:tc>
          <w:tcPr>
            <w:tcW w:w="537" w:type="pct"/>
          </w:tcPr>
          <w:p w14:paraId="0FE2B762" w14:textId="343B48CC" w:rsidR="00E24265" w:rsidRPr="00615D4B" w:rsidDel="00CB3FDD" w:rsidRDefault="00E24265" w:rsidP="005F76AD">
            <w:pPr>
              <w:rPr>
                <w:del w:id="11119" w:author="阿毛" w:date="2021-05-21T17:53:00Z"/>
                <w:rFonts w:ascii="標楷體" w:eastAsia="標楷體" w:hAnsi="標楷體"/>
              </w:rPr>
            </w:pPr>
          </w:p>
        </w:tc>
        <w:tc>
          <w:tcPr>
            <w:tcW w:w="299" w:type="pct"/>
          </w:tcPr>
          <w:p w14:paraId="07A1E067" w14:textId="61647693" w:rsidR="00E24265" w:rsidRPr="00615D4B" w:rsidDel="00CB3FDD" w:rsidRDefault="00E24265" w:rsidP="005F76AD">
            <w:pPr>
              <w:rPr>
                <w:del w:id="11120" w:author="阿毛" w:date="2021-05-21T17:53:00Z"/>
                <w:rFonts w:ascii="標楷體" w:eastAsia="標楷體" w:hAnsi="標楷體"/>
              </w:rPr>
            </w:pPr>
          </w:p>
        </w:tc>
        <w:tc>
          <w:tcPr>
            <w:tcW w:w="299" w:type="pct"/>
          </w:tcPr>
          <w:p w14:paraId="682A92ED" w14:textId="6625D5A5" w:rsidR="00E24265" w:rsidRPr="00615D4B" w:rsidDel="00CB3FDD" w:rsidRDefault="00E24265" w:rsidP="005F76AD">
            <w:pPr>
              <w:rPr>
                <w:del w:id="11121" w:author="阿毛" w:date="2021-05-21T17:53:00Z"/>
                <w:rFonts w:ascii="標楷體" w:eastAsia="標楷體" w:hAnsi="標楷體"/>
              </w:rPr>
            </w:pPr>
          </w:p>
        </w:tc>
        <w:tc>
          <w:tcPr>
            <w:tcW w:w="1643" w:type="pct"/>
          </w:tcPr>
          <w:p w14:paraId="44538130" w14:textId="5481F887" w:rsidR="00E24265" w:rsidRPr="00615D4B" w:rsidDel="00CB3FDD" w:rsidRDefault="00E24265" w:rsidP="005F76AD">
            <w:pPr>
              <w:rPr>
                <w:del w:id="11122" w:author="阿毛" w:date="2021-05-21T17:53:00Z"/>
                <w:rFonts w:ascii="標楷體" w:eastAsia="標楷體" w:hAnsi="標楷體"/>
              </w:rPr>
            </w:pPr>
          </w:p>
        </w:tc>
      </w:tr>
      <w:tr w:rsidR="00E24265" w:rsidRPr="00615D4B" w:rsidDel="00CB3FDD" w14:paraId="6AB1875E" w14:textId="30BE5803" w:rsidTr="005F76AD">
        <w:trPr>
          <w:trHeight w:val="291"/>
          <w:jc w:val="center"/>
          <w:del w:id="11123" w:author="阿毛" w:date="2021-05-21T17:53:00Z"/>
        </w:trPr>
        <w:tc>
          <w:tcPr>
            <w:tcW w:w="219" w:type="pct"/>
          </w:tcPr>
          <w:p w14:paraId="75CEBD76" w14:textId="348E1470" w:rsidR="00E24265" w:rsidRPr="00D6003A" w:rsidDel="00CB3FDD" w:rsidRDefault="00E24265" w:rsidP="005F76AD">
            <w:pPr>
              <w:pStyle w:val="af9"/>
              <w:numPr>
                <w:ilvl w:val="0"/>
                <w:numId w:val="37"/>
              </w:numPr>
              <w:ind w:leftChars="0"/>
              <w:rPr>
                <w:del w:id="11124" w:author="阿毛" w:date="2021-05-21T17:53:00Z"/>
                <w:rFonts w:ascii="標楷體" w:eastAsia="標楷體" w:hAnsi="標楷體"/>
              </w:rPr>
            </w:pPr>
          </w:p>
        </w:tc>
        <w:tc>
          <w:tcPr>
            <w:tcW w:w="756" w:type="pct"/>
          </w:tcPr>
          <w:p w14:paraId="1747579F" w14:textId="7053AE6D" w:rsidR="00E24265" w:rsidRPr="00615D4B" w:rsidDel="00CB3FDD" w:rsidRDefault="00E24265" w:rsidP="005F76AD">
            <w:pPr>
              <w:rPr>
                <w:del w:id="11125" w:author="阿毛" w:date="2021-05-21T17:53:00Z"/>
                <w:rFonts w:ascii="標楷體" w:eastAsia="標楷體" w:hAnsi="標楷體"/>
              </w:rPr>
            </w:pPr>
            <w:del w:id="11126" w:author="阿毛" w:date="2021-05-21T17:53:00Z">
              <w:r w:rsidRPr="00F4452F" w:rsidDel="00CB3FDD">
                <w:rPr>
                  <w:rFonts w:ascii="標楷體" w:eastAsia="標楷體" w:hAnsi="標楷體" w:hint="eastAsia"/>
                </w:rPr>
                <w:delText>首期應繳日</w:delText>
              </w:r>
            </w:del>
          </w:p>
        </w:tc>
        <w:tc>
          <w:tcPr>
            <w:tcW w:w="624" w:type="pct"/>
          </w:tcPr>
          <w:p w14:paraId="26F93D10" w14:textId="5557837B" w:rsidR="00E24265" w:rsidRPr="00615D4B" w:rsidDel="00CB3FDD" w:rsidRDefault="00E24265" w:rsidP="005F76AD">
            <w:pPr>
              <w:rPr>
                <w:del w:id="11127" w:author="阿毛" w:date="2021-05-21T17:53:00Z"/>
                <w:rFonts w:ascii="標楷體" w:eastAsia="標楷體" w:hAnsi="標楷體"/>
              </w:rPr>
            </w:pPr>
          </w:p>
        </w:tc>
        <w:tc>
          <w:tcPr>
            <w:tcW w:w="624" w:type="pct"/>
          </w:tcPr>
          <w:p w14:paraId="42A86189" w14:textId="195BF781" w:rsidR="00E24265" w:rsidRPr="00615D4B" w:rsidDel="00CB3FDD" w:rsidRDefault="00E24265" w:rsidP="005F76AD">
            <w:pPr>
              <w:rPr>
                <w:del w:id="11128" w:author="阿毛" w:date="2021-05-21T17:53:00Z"/>
                <w:rFonts w:ascii="標楷體" w:eastAsia="標楷體" w:hAnsi="標楷體"/>
              </w:rPr>
            </w:pPr>
          </w:p>
        </w:tc>
        <w:tc>
          <w:tcPr>
            <w:tcW w:w="537" w:type="pct"/>
          </w:tcPr>
          <w:p w14:paraId="50B28CA0" w14:textId="7832BFF7" w:rsidR="00E24265" w:rsidRPr="00615D4B" w:rsidDel="00CB3FDD" w:rsidRDefault="00E24265" w:rsidP="005F76AD">
            <w:pPr>
              <w:rPr>
                <w:del w:id="11129" w:author="阿毛" w:date="2021-05-21T17:53:00Z"/>
                <w:rFonts w:ascii="標楷體" w:eastAsia="標楷體" w:hAnsi="標楷體"/>
              </w:rPr>
            </w:pPr>
          </w:p>
        </w:tc>
        <w:tc>
          <w:tcPr>
            <w:tcW w:w="299" w:type="pct"/>
          </w:tcPr>
          <w:p w14:paraId="6CC9B761" w14:textId="4DFB5819" w:rsidR="00E24265" w:rsidRPr="00615D4B" w:rsidDel="00CB3FDD" w:rsidRDefault="00E24265" w:rsidP="005F76AD">
            <w:pPr>
              <w:rPr>
                <w:del w:id="11130" w:author="阿毛" w:date="2021-05-21T17:53:00Z"/>
                <w:rFonts w:ascii="標楷體" w:eastAsia="標楷體" w:hAnsi="標楷體"/>
              </w:rPr>
            </w:pPr>
          </w:p>
        </w:tc>
        <w:tc>
          <w:tcPr>
            <w:tcW w:w="299" w:type="pct"/>
          </w:tcPr>
          <w:p w14:paraId="118CFB9A" w14:textId="3E6F8A2E" w:rsidR="00E24265" w:rsidRPr="00615D4B" w:rsidDel="00CB3FDD" w:rsidRDefault="00E24265" w:rsidP="005F76AD">
            <w:pPr>
              <w:rPr>
                <w:del w:id="11131" w:author="阿毛" w:date="2021-05-21T17:53:00Z"/>
                <w:rFonts w:ascii="標楷體" w:eastAsia="標楷體" w:hAnsi="標楷體"/>
              </w:rPr>
            </w:pPr>
          </w:p>
        </w:tc>
        <w:tc>
          <w:tcPr>
            <w:tcW w:w="1643" w:type="pct"/>
          </w:tcPr>
          <w:p w14:paraId="689D040E" w14:textId="5814CB0B" w:rsidR="00E24265" w:rsidRPr="00615D4B" w:rsidDel="00CB3FDD" w:rsidRDefault="00E24265" w:rsidP="005F76AD">
            <w:pPr>
              <w:rPr>
                <w:del w:id="11132" w:author="阿毛" w:date="2021-05-21T17:53:00Z"/>
                <w:rFonts w:ascii="標楷體" w:eastAsia="標楷體" w:hAnsi="標楷體"/>
              </w:rPr>
            </w:pPr>
          </w:p>
        </w:tc>
      </w:tr>
      <w:tr w:rsidR="00E24265" w:rsidRPr="00615D4B" w:rsidDel="00CB3FDD" w14:paraId="0564733C" w14:textId="4981BD25" w:rsidTr="005F76AD">
        <w:trPr>
          <w:trHeight w:val="291"/>
          <w:jc w:val="center"/>
          <w:del w:id="11133" w:author="阿毛" w:date="2021-05-21T17:53:00Z"/>
        </w:trPr>
        <w:tc>
          <w:tcPr>
            <w:tcW w:w="219" w:type="pct"/>
          </w:tcPr>
          <w:p w14:paraId="37A30BC6" w14:textId="11433DF7" w:rsidR="00E24265" w:rsidRPr="00D6003A" w:rsidDel="00CB3FDD" w:rsidRDefault="00E24265" w:rsidP="005F76AD">
            <w:pPr>
              <w:pStyle w:val="af9"/>
              <w:numPr>
                <w:ilvl w:val="0"/>
                <w:numId w:val="37"/>
              </w:numPr>
              <w:ind w:leftChars="0"/>
              <w:rPr>
                <w:del w:id="11134" w:author="阿毛" w:date="2021-05-21T17:53:00Z"/>
                <w:rFonts w:ascii="標楷體" w:eastAsia="標楷體" w:hAnsi="標楷體"/>
              </w:rPr>
            </w:pPr>
          </w:p>
        </w:tc>
        <w:tc>
          <w:tcPr>
            <w:tcW w:w="756" w:type="pct"/>
          </w:tcPr>
          <w:p w14:paraId="0507709E" w14:textId="1186E9EA" w:rsidR="00E24265" w:rsidRPr="00615D4B" w:rsidDel="00CB3FDD" w:rsidRDefault="00E24265" w:rsidP="005F76AD">
            <w:pPr>
              <w:rPr>
                <w:del w:id="11135" w:author="阿毛" w:date="2021-05-21T17:53:00Z"/>
                <w:rFonts w:ascii="標楷體" w:eastAsia="標楷體" w:hAnsi="標楷體"/>
              </w:rPr>
            </w:pPr>
            <w:del w:id="11136" w:author="阿毛" w:date="2021-05-21T17:53:00Z">
              <w:r w:rsidRPr="00F4452F" w:rsidDel="00CB3FDD">
                <w:rPr>
                  <w:rFonts w:ascii="標楷體" w:eastAsia="標楷體" w:hAnsi="標楷體" w:hint="eastAsia"/>
                </w:rPr>
                <w:delText>屬二階段還款方案之階段註記</w:delText>
              </w:r>
            </w:del>
          </w:p>
        </w:tc>
        <w:tc>
          <w:tcPr>
            <w:tcW w:w="624" w:type="pct"/>
          </w:tcPr>
          <w:p w14:paraId="09780E08" w14:textId="7FC86163" w:rsidR="00E24265" w:rsidRPr="00615D4B" w:rsidDel="00CB3FDD" w:rsidRDefault="00E24265" w:rsidP="005F76AD">
            <w:pPr>
              <w:rPr>
                <w:del w:id="11137" w:author="阿毛" w:date="2021-05-21T17:53:00Z"/>
                <w:rFonts w:ascii="標楷體" w:eastAsia="標楷體" w:hAnsi="標楷體"/>
              </w:rPr>
            </w:pPr>
          </w:p>
        </w:tc>
        <w:tc>
          <w:tcPr>
            <w:tcW w:w="624" w:type="pct"/>
          </w:tcPr>
          <w:p w14:paraId="5DBEF7F6" w14:textId="454D19B0" w:rsidR="00E24265" w:rsidRPr="00615D4B" w:rsidDel="00CB3FDD" w:rsidRDefault="00E24265" w:rsidP="005F76AD">
            <w:pPr>
              <w:rPr>
                <w:del w:id="11138" w:author="阿毛" w:date="2021-05-21T17:53:00Z"/>
                <w:rFonts w:ascii="標楷體" w:eastAsia="標楷體" w:hAnsi="標楷體"/>
              </w:rPr>
            </w:pPr>
          </w:p>
        </w:tc>
        <w:tc>
          <w:tcPr>
            <w:tcW w:w="537" w:type="pct"/>
          </w:tcPr>
          <w:p w14:paraId="023B74E8" w14:textId="448814DD" w:rsidR="00E24265" w:rsidRPr="00615D4B" w:rsidDel="00CB3FDD" w:rsidRDefault="00E24265" w:rsidP="005F76AD">
            <w:pPr>
              <w:rPr>
                <w:del w:id="11139" w:author="阿毛" w:date="2021-05-21T17:53:00Z"/>
                <w:rFonts w:ascii="標楷體" w:eastAsia="標楷體" w:hAnsi="標楷體"/>
              </w:rPr>
            </w:pPr>
            <w:del w:id="11140" w:author="阿毛" w:date="2021-05-21T17:53:00Z">
              <w:r w:rsidDel="00CB3FDD">
                <w:rPr>
                  <w:rFonts w:ascii="標楷體" w:eastAsia="標楷體" w:hAnsi="標楷體" w:hint="eastAsia"/>
                </w:rPr>
                <w:delText>下拉式選單</w:delText>
              </w:r>
            </w:del>
          </w:p>
        </w:tc>
        <w:tc>
          <w:tcPr>
            <w:tcW w:w="299" w:type="pct"/>
          </w:tcPr>
          <w:p w14:paraId="3E00A845" w14:textId="339548DD" w:rsidR="00E24265" w:rsidRPr="00615D4B" w:rsidDel="00CB3FDD" w:rsidRDefault="00E24265" w:rsidP="005F76AD">
            <w:pPr>
              <w:rPr>
                <w:del w:id="11141" w:author="阿毛" w:date="2021-05-21T17:53:00Z"/>
                <w:rFonts w:ascii="標楷體" w:eastAsia="標楷體" w:hAnsi="標楷體"/>
              </w:rPr>
            </w:pPr>
          </w:p>
        </w:tc>
        <w:tc>
          <w:tcPr>
            <w:tcW w:w="299" w:type="pct"/>
          </w:tcPr>
          <w:p w14:paraId="3A443D8E" w14:textId="01191351" w:rsidR="00E24265" w:rsidRPr="00615D4B" w:rsidDel="00CB3FDD" w:rsidRDefault="00E24265" w:rsidP="005F76AD">
            <w:pPr>
              <w:rPr>
                <w:del w:id="11142" w:author="阿毛" w:date="2021-05-21T17:53:00Z"/>
                <w:rFonts w:ascii="標楷體" w:eastAsia="標楷體" w:hAnsi="標楷體"/>
              </w:rPr>
            </w:pPr>
          </w:p>
        </w:tc>
        <w:tc>
          <w:tcPr>
            <w:tcW w:w="1643" w:type="pct"/>
          </w:tcPr>
          <w:p w14:paraId="66FA3CF0" w14:textId="432A5504" w:rsidR="00E24265" w:rsidRPr="006D5E94" w:rsidDel="00CB3FDD" w:rsidRDefault="00E24265" w:rsidP="005F76AD">
            <w:pPr>
              <w:rPr>
                <w:del w:id="11143" w:author="阿毛" w:date="2021-05-21T17:53:00Z"/>
                <w:rFonts w:ascii="標楷體" w:eastAsia="標楷體" w:hAnsi="標楷體"/>
              </w:rPr>
            </w:pPr>
            <w:del w:id="11144" w:author="阿毛" w:date="2021-05-21T17:53:00Z">
              <w:r w:rsidRPr="006D5E94" w:rsidDel="00CB3FDD">
                <w:rPr>
                  <w:rFonts w:ascii="標楷體" w:eastAsia="標楷體" w:hAnsi="標楷體" w:hint="eastAsia"/>
                </w:rPr>
                <w:delText>0:非屬二階段還款</w:delText>
              </w:r>
            </w:del>
          </w:p>
          <w:p w14:paraId="2900A08D" w14:textId="23C0BFFC" w:rsidR="00E24265" w:rsidRPr="006D5E94" w:rsidDel="00CB3FDD" w:rsidRDefault="00E24265" w:rsidP="005F76AD">
            <w:pPr>
              <w:rPr>
                <w:del w:id="11145" w:author="阿毛" w:date="2021-05-21T17:53:00Z"/>
                <w:rFonts w:ascii="標楷體" w:eastAsia="標楷體" w:hAnsi="標楷體"/>
              </w:rPr>
            </w:pPr>
            <w:del w:id="11146" w:author="阿毛" w:date="2021-05-21T17:53:00Z">
              <w:r w:rsidRPr="006D5E94" w:rsidDel="00CB3FDD">
                <w:rPr>
                  <w:rFonts w:ascii="標楷體" w:eastAsia="標楷體" w:hAnsi="標楷體" w:hint="eastAsia"/>
                </w:rPr>
                <w:delText>1:第一階段</w:delText>
              </w:r>
            </w:del>
          </w:p>
          <w:p w14:paraId="181C0124" w14:textId="576B46A3" w:rsidR="00E24265" w:rsidRPr="00615D4B" w:rsidDel="00CB3FDD" w:rsidRDefault="00E24265" w:rsidP="005F76AD">
            <w:pPr>
              <w:rPr>
                <w:del w:id="11147" w:author="阿毛" w:date="2021-05-21T17:53:00Z"/>
                <w:rFonts w:ascii="標楷體" w:eastAsia="標楷體" w:hAnsi="標楷體"/>
              </w:rPr>
            </w:pPr>
            <w:del w:id="11148" w:author="阿毛" w:date="2021-05-21T17:53:00Z">
              <w:r w:rsidRPr="006D5E94" w:rsidDel="00CB3FDD">
                <w:rPr>
                  <w:rFonts w:ascii="標楷體" w:eastAsia="標楷體" w:hAnsi="標楷體" w:hint="eastAsia"/>
                </w:rPr>
                <w:delText>2:第二階段</w:delText>
              </w:r>
            </w:del>
          </w:p>
        </w:tc>
      </w:tr>
      <w:tr w:rsidR="00E24265" w:rsidRPr="00615D4B" w:rsidDel="00CB3FDD" w14:paraId="6D6A18C9" w14:textId="2DAC643E" w:rsidTr="005F76AD">
        <w:trPr>
          <w:trHeight w:val="291"/>
          <w:jc w:val="center"/>
          <w:del w:id="11149" w:author="阿毛" w:date="2021-05-21T17:53:00Z"/>
        </w:trPr>
        <w:tc>
          <w:tcPr>
            <w:tcW w:w="219" w:type="pct"/>
          </w:tcPr>
          <w:p w14:paraId="79A57E44" w14:textId="11421DCB" w:rsidR="00E24265" w:rsidRPr="00D6003A" w:rsidDel="00CB3FDD" w:rsidRDefault="00E24265" w:rsidP="005F76AD">
            <w:pPr>
              <w:pStyle w:val="af9"/>
              <w:numPr>
                <w:ilvl w:val="0"/>
                <w:numId w:val="37"/>
              </w:numPr>
              <w:ind w:leftChars="0"/>
              <w:rPr>
                <w:del w:id="11150" w:author="阿毛" w:date="2021-05-21T17:53:00Z"/>
                <w:rFonts w:ascii="標楷體" w:eastAsia="標楷體" w:hAnsi="標楷體"/>
              </w:rPr>
            </w:pPr>
          </w:p>
        </w:tc>
        <w:tc>
          <w:tcPr>
            <w:tcW w:w="756" w:type="pct"/>
          </w:tcPr>
          <w:p w14:paraId="5CE9DCC1" w14:textId="61E48AC5" w:rsidR="00E24265" w:rsidRPr="00615D4B" w:rsidDel="00CB3FDD" w:rsidRDefault="00E24265" w:rsidP="005F76AD">
            <w:pPr>
              <w:rPr>
                <w:del w:id="11151" w:author="阿毛" w:date="2021-05-21T17:53:00Z"/>
                <w:rFonts w:ascii="標楷體" w:eastAsia="標楷體" w:hAnsi="標楷體"/>
              </w:rPr>
            </w:pPr>
            <w:del w:id="11152" w:author="阿毛" w:date="2021-05-21T17:53:00Z">
              <w:r w:rsidRPr="00F4452F" w:rsidDel="00CB3FDD">
                <w:rPr>
                  <w:rFonts w:ascii="標楷體" w:eastAsia="標楷體" w:hAnsi="標楷體" w:hint="eastAsia"/>
                </w:rPr>
                <w:delText>第一階段最後一期應繳金額</w:delText>
              </w:r>
            </w:del>
          </w:p>
        </w:tc>
        <w:tc>
          <w:tcPr>
            <w:tcW w:w="624" w:type="pct"/>
          </w:tcPr>
          <w:p w14:paraId="12C6C13E" w14:textId="17AC9CFB" w:rsidR="00E24265" w:rsidRPr="00615D4B" w:rsidDel="00CB3FDD" w:rsidRDefault="00E24265" w:rsidP="005F76AD">
            <w:pPr>
              <w:rPr>
                <w:del w:id="11153" w:author="阿毛" w:date="2021-05-21T17:53:00Z"/>
                <w:rFonts w:ascii="標楷體" w:eastAsia="標楷體" w:hAnsi="標楷體"/>
              </w:rPr>
            </w:pPr>
          </w:p>
        </w:tc>
        <w:tc>
          <w:tcPr>
            <w:tcW w:w="624" w:type="pct"/>
          </w:tcPr>
          <w:p w14:paraId="6DF014ED" w14:textId="540F14DC" w:rsidR="00E24265" w:rsidRPr="00615D4B" w:rsidDel="00CB3FDD" w:rsidRDefault="00E24265" w:rsidP="005F76AD">
            <w:pPr>
              <w:rPr>
                <w:del w:id="11154" w:author="阿毛" w:date="2021-05-21T17:53:00Z"/>
                <w:rFonts w:ascii="標楷體" w:eastAsia="標楷體" w:hAnsi="標楷體"/>
              </w:rPr>
            </w:pPr>
          </w:p>
        </w:tc>
        <w:tc>
          <w:tcPr>
            <w:tcW w:w="537" w:type="pct"/>
          </w:tcPr>
          <w:p w14:paraId="2E5FCB26" w14:textId="61A0274B" w:rsidR="00E24265" w:rsidRPr="00615D4B" w:rsidDel="00CB3FDD" w:rsidRDefault="00E24265" w:rsidP="005F76AD">
            <w:pPr>
              <w:rPr>
                <w:del w:id="11155" w:author="阿毛" w:date="2021-05-21T17:53:00Z"/>
                <w:rFonts w:ascii="標楷體" w:eastAsia="標楷體" w:hAnsi="標楷體"/>
              </w:rPr>
            </w:pPr>
          </w:p>
        </w:tc>
        <w:tc>
          <w:tcPr>
            <w:tcW w:w="299" w:type="pct"/>
          </w:tcPr>
          <w:p w14:paraId="2C013ECE" w14:textId="58104D40" w:rsidR="00E24265" w:rsidRPr="00615D4B" w:rsidDel="00CB3FDD" w:rsidRDefault="00E24265" w:rsidP="005F76AD">
            <w:pPr>
              <w:rPr>
                <w:del w:id="11156" w:author="阿毛" w:date="2021-05-21T17:53:00Z"/>
                <w:rFonts w:ascii="標楷體" w:eastAsia="標楷體" w:hAnsi="標楷體"/>
              </w:rPr>
            </w:pPr>
          </w:p>
        </w:tc>
        <w:tc>
          <w:tcPr>
            <w:tcW w:w="299" w:type="pct"/>
          </w:tcPr>
          <w:p w14:paraId="46D3420C" w14:textId="04706466" w:rsidR="00E24265" w:rsidRPr="00615D4B" w:rsidDel="00CB3FDD" w:rsidRDefault="00E24265" w:rsidP="005F76AD">
            <w:pPr>
              <w:rPr>
                <w:del w:id="11157" w:author="阿毛" w:date="2021-05-21T17:53:00Z"/>
                <w:rFonts w:ascii="標楷體" w:eastAsia="標楷體" w:hAnsi="標楷體"/>
              </w:rPr>
            </w:pPr>
          </w:p>
        </w:tc>
        <w:tc>
          <w:tcPr>
            <w:tcW w:w="1643" w:type="pct"/>
          </w:tcPr>
          <w:p w14:paraId="31999EB3" w14:textId="66C84FDB" w:rsidR="00E24265" w:rsidRPr="00615D4B" w:rsidDel="00CB3FDD" w:rsidRDefault="00E24265" w:rsidP="005F76AD">
            <w:pPr>
              <w:rPr>
                <w:del w:id="11158" w:author="阿毛" w:date="2021-05-21T17:53:00Z"/>
                <w:rFonts w:ascii="標楷體" w:eastAsia="標楷體" w:hAnsi="標楷體"/>
              </w:rPr>
            </w:pPr>
          </w:p>
        </w:tc>
      </w:tr>
      <w:tr w:rsidR="00E24265" w:rsidRPr="00615D4B" w:rsidDel="00CB3FDD" w14:paraId="560B21A1" w14:textId="5CB5B65E" w:rsidTr="005F76AD">
        <w:trPr>
          <w:trHeight w:val="291"/>
          <w:jc w:val="center"/>
          <w:del w:id="11159" w:author="阿毛" w:date="2021-05-21T17:53:00Z"/>
        </w:trPr>
        <w:tc>
          <w:tcPr>
            <w:tcW w:w="219" w:type="pct"/>
          </w:tcPr>
          <w:p w14:paraId="1A45B61B" w14:textId="498E76A4" w:rsidR="00E24265" w:rsidRPr="00D6003A" w:rsidDel="00CB3FDD" w:rsidRDefault="00E24265" w:rsidP="005F76AD">
            <w:pPr>
              <w:pStyle w:val="af9"/>
              <w:numPr>
                <w:ilvl w:val="0"/>
                <w:numId w:val="37"/>
              </w:numPr>
              <w:ind w:leftChars="0"/>
              <w:rPr>
                <w:del w:id="11160" w:author="阿毛" w:date="2021-05-21T17:53:00Z"/>
                <w:rFonts w:ascii="標楷體" w:eastAsia="標楷體" w:hAnsi="標楷體"/>
              </w:rPr>
            </w:pPr>
          </w:p>
        </w:tc>
        <w:tc>
          <w:tcPr>
            <w:tcW w:w="756" w:type="pct"/>
          </w:tcPr>
          <w:p w14:paraId="7F67F09D" w14:textId="7B9D3368" w:rsidR="00E24265" w:rsidRPr="00615D4B" w:rsidDel="00CB3FDD" w:rsidRDefault="00E24265" w:rsidP="005F76AD">
            <w:pPr>
              <w:rPr>
                <w:del w:id="11161" w:author="阿毛" w:date="2021-05-21T17:53:00Z"/>
                <w:rFonts w:ascii="標楷體" w:eastAsia="標楷體" w:hAnsi="標楷體"/>
              </w:rPr>
            </w:pPr>
            <w:del w:id="11162" w:author="阿毛" w:date="2021-05-21T17:53:00Z">
              <w:r w:rsidRPr="00F4452F" w:rsidDel="00CB3FDD">
                <w:rPr>
                  <w:rFonts w:ascii="標楷體" w:eastAsia="標楷體" w:hAnsi="標楷體" w:hint="eastAsia"/>
                </w:rPr>
                <w:delText>第二階段期數</w:delText>
              </w:r>
            </w:del>
          </w:p>
        </w:tc>
        <w:tc>
          <w:tcPr>
            <w:tcW w:w="624" w:type="pct"/>
          </w:tcPr>
          <w:p w14:paraId="5186A9D3" w14:textId="58CA08E7" w:rsidR="00E24265" w:rsidRPr="00615D4B" w:rsidDel="00CB3FDD" w:rsidRDefault="00E24265" w:rsidP="005F76AD">
            <w:pPr>
              <w:rPr>
                <w:del w:id="11163" w:author="阿毛" w:date="2021-05-21T17:53:00Z"/>
                <w:rFonts w:ascii="標楷體" w:eastAsia="標楷體" w:hAnsi="標楷體"/>
              </w:rPr>
            </w:pPr>
          </w:p>
        </w:tc>
        <w:tc>
          <w:tcPr>
            <w:tcW w:w="624" w:type="pct"/>
          </w:tcPr>
          <w:p w14:paraId="362DE7FB" w14:textId="59C463F4" w:rsidR="00E24265" w:rsidRPr="00615D4B" w:rsidDel="00CB3FDD" w:rsidRDefault="00E24265" w:rsidP="005F76AD">
            <w:pPr>
              <w:rPr>
                <w:del w:id="11164" w:author="阿毛" w:date="2021-05-21T17:53:00Z"/>
                <w:rFonts w:ascii="標楷體" w:eastAsia="標楷體" w:hAnsi="標楷體"/>
              </w:rPr>
            </w:pPr>
          </w:p>
        </w:tc>
        <w:tc>
          <w:tcPr>
            <w:tcW w:w="537" w:type="pct"/>
          </w:tcPr>
          <w:p w14:paraId="1A296A58" w14:textId="5E3B5FE8" w:rsidR="00E24265" w:rsidRPr="00615D4B" w:rsidDel="00CB3FDD" w:rsidRDefault="00E24265" w:rsidP="005F76AD">
            <w:pPr>
              <w:rPr>
                <w:del w:id="11165" w:author="阿毛" w:date="2021-05-21T17:53:00Z"/>
                <w:rFonts w:ascii="標楷體" w:eastAsia="標楷體" w:hAnsi="標楷體"/>
              </w:rPr>
            </w:pPr>
          </w:p>
        </w:tc>
        <w:tc>
          <w:tcPr>
            <w:tcW w:w="299" w:type="pct"/>
          </w:tcPr>
          <w:p w14:paraId="41E1637F" w14:textId="26DB2013" w:rsidR="00E24265" w:rsidRPr="00615D4B" w:rsidDel="00CB3FDD" w:rsidRDefault="00E24265" w:rsidP="005F76AD">
            <w:pPr>
              <w:rPr>
                <w:del w:id="11166" w:author="阿毛" w:date="2021-05-21T17:53:00Z"/>
                <w:rFonts w:ascii="標楷體" w:eastAsia="標楷體" w:hAnsi="標楷體"/>
              </w:rPr>
            </w:pPr>
          </w:p>
        </w:tc>
        <w:tc>
          <w:tcPr>
            <w:tcW w:w="299" w:type="pct"/>
          </w:tcPr>
          <w:p w14:paraId="7EB2DB72" w14:textId="3F6A35BF" w:rsidR="00E24265" w:rsidRPr="00615D4B" w:rsidDel="00CB3FDD" w:rsidRDefault="00E24265" w:rsidP="005F76AD">
            <w:pPr>
              <w:rPr>
                <w:del w:id="11167" w:author="阿毛" w:date="2021-05-21T17:53:00Z"/>
                <w:rFonts w:ascii="標楷體" w:eastAsia="標楷體" w:hAnsi="標楷體"/>
              </w:rPr>
            </w:pPr>
          </w:p>
        </w:tc>
        <w:tc>
          <w:tcPr>
            <w:tcW w:w="1643" w:type="pct"/>
          </w:tcPr>
          <w:p w14:paraId="2E999C3A" w14:textId="689CA6BE" w:rsidR="00E24265" w:rsidRPr="00615D4B" w:rsidDel="00CB3FDD" w:rsidRDefault="00E24265" w:rsidP="005F76AD">
            <w:pPr>
              <w:rPr>
                <w:del w:id="11168" w:author="阿毛" w:date="2021-05-21T17:53:00Z"/>
                <w:rFonts w:ascii="標楷體" w:eastAsia="標楷體" w:hAnsi="標楷體"/>
              </w:rPr>
            </w:pPr>
          </w:p>
        </w:tc>
      </w:tr>
      <w:tr w:rsidR="00E24265" w:rsidRPr="00615D4B" w:rsidDel="00CB3FDD" w14:paraId="6C650F51" w14:textId="29E61F15" w:rsidTr="005F76AD">
        <w:trPr>
          <w:trHeight w:val="291"/>
          <w:jc w:val="center"/>
          <w:del w:id="11169" w:author="阿毛" w:date="2021-05-21T17:53:00Z"/>
        </w:trPr>
        <w:tc>
          <w:tcPr>
            <w:tcW w:w="219" w:type="pct"/>
          </w:tcPr>
          <w:p w14:paraId="0415FF0D" w14:textId="42220AD7" w:rsidR="00E24265" w:rsidRPr="00D6003A" w:rsidDel="00CB3FDD" w:rsidRDefault="00E24265" w:rsidP="005F76AD">
            <w:pPr>
              <w:pStyle w:val="af9"/>
              <w:numPr>
                <w:ilvl w:val="0"/>
                <w:numId w:val="37"/>
              </w:numPr>
              <w:ind w:leftChars="0"/>
              <w:rPr>
                <w:del w:id="11170" w:author="阿毛" w:date="2021-05-21T17:53:00Z"/>
                <w:rFonts w:ascii="標楷體" w:eastAsia="標楷體" w:hAnsi="標楷體"/>
              </w:rPr>
            </w:pPr>
          </w:p>
        </w:tc>
        <w:tc>
          <w:tcPr>
            <w:tcW w:w="756" w:type="pct"/>
          </w:tcPr>
          <w:p w14:paraId="5AE635DE" w14:textId="301AF21D" w:rsidR="00E24265" w:rsidRPr="00615D4B" w:rsidDel="00CB3FDD" w:rsidRDefault="00E24265" w:rsidP="005F76AD">
            <w:pPr>
              <w:rPr>
                <w:del w:id="11171" w:author="阿毛" w:date="2021-05-21T17:53:00Z"/>
                <w:rFonts w:ascii="標楷體" w:eastAsia="標楷體" w:hAnsi="標楷體"/>
              </w:rPr>
            </w:pPr>
            <w:del w:id="11172" w:author="阿毛" w:date="2021-05-21T17:53:00Z">
              <w:r w:rsidRPr="00F4452F" w:rsidDel="00CB3FDD">
                <w:rPr>
                  <w:rFonts w:ascii="標楷體" w:eastAsia="標楷體" w:hAnsi="標楷體" w:hint="eastAsia"/>
                </w:rPr>
                <w:delText>第二階段利率</w:delText>
              </w:r>
            </w:del>
          </w:p>
        </w:tc>
        <w:tc>
          <w:tcPr>
            <w:tcW w:w="624" w:type="pct"/>
          </w:tcPr>
          <w:p w14:paraId="4CAD5C91" w14:textId="14C70107" w:rsidR="00E24265" w:rsidRPr="00615D4B" w:rsidDel="00CB3FDD" w:rsidRDefault="00E24265" w:rsidP="005F76AD">
            <w:pPr>
              <w:rPr>
                <w:del w:id="11173" w:author="阿毛" w:date="2021-05-21T17:53:00Z"/>
                <w:rFonts w:ascii="標楷體" w:eastAsia="標楷體" w:hAnsi="標楷體"/>
              </w:rPr>
            </w:pPr>
          </w:p>
        </w:tc>
        <w:tc>
          <w:tcPr>
            <w:tcW w:w="624" w:type="pct"/>
          </w:tcPr>
          <w:p w14:paraId="31C4F520" w14:textId="317F2FC1" w:rsidR="00E24265" w:rsidRPr="00615D4B" w:rsidDel="00CB3FDD" w:rsidRDefault="00E24265" w:rsidP="005F76AD">
            <w:pPr>
              <w:rPr>
                <w:del w:id="11174" w:author="阿毛" w:date="2021-05-21T17:53:00Z"/>
                <w:rFonts w:ascii="標楷體" w:eastAsia="標楷體" w:hAnsi="標楷體"/>
              </w:rPr>
            </w:pPr>
          </w:p>
        </w:tc>
        <w:tc>
          <w:tcPr>
            <w:tcW w:w="537" w:type="pct"/>
          </w:tcPr>
          <w:p w14:paraId="6BFCAD48" w14:textId="7757BA27" w:rsidR="00E24265" w:rsidRPr="00615D4B" w:rsidDel="00CB3FDD" w:rsidRDefault="00E24265" w:rsidP="005F76AD">
            <w:pPr>
              <w:rPr>
                <w:del w:id="11175" w:author="阿毛" w:date="2021-05-21T17:53:00Z"/>
                <w:rFonts w:ascii="標楷體" w:eastAsia="標楷體" w:hAnsi="標楷體"/>
              </w:rPr>
            </w:pPr>
          </w:p>
        </w:tc>
        <w:tc>
          <w:tcPr>
            <w:tcW w:w="299" w:type="pct"/>
          </w:tcPr>
          <w:p w14:paraId="57908922" w14:textId="7B8D6F76" w:rsidR="00E24265" w:rsidRPr="00615D4B" w:rsidDel="00CB3FDD" w:rsidRDefault="00E24265" w:rsidP="005F76AD">
            <w:pPr>
              <w:rPr>
                <w:del w:id="11176" w:author="阿毛" w:date="2021-05-21T17:53:00Z"/>
                <w:rFonts w:ascii="標楷體" w:eastAsia="標楷體" w:hAnsi="標楷體"/>
              </w:rPr>
            </w:pPr>
          </w:p>
        </w:tc>
        <w:tc>
          <w:tcPr>
            <w:tcW w:w="299" w:type="pct"/>
          </w:tcPr>
          <w:p w14:paraId="5EE9BF6E" w14:textId="7BFA0776" w:rsidR="00E24265" w:rsidRPr="00615D4B" w:rsidDel="00CB3FDD" w:rsidRDefault="00E24265" w:rsidP="005F76AD">
            <w:pPr>
              <w:rPr>
                <w:del w:id="11177" w:author="阿毛" w:date="2021-05-21T17:53:00Z"/>
                <w:rFonts w:ascii="標楷體" w:eastAsia="標楷體" w:hAnsi="標楷體"/>
              </w:rPr>
            </w:pPr>
          </w:p>
        </w:tc>
        <w:tc>
          <w:tcPr>
            <w:tcW w:w="1643" w:type="pct"/>
          </w:tcPr>
          <w:p w14:paraId="4861D63F" w14:textId="41FD34F9" w:rsidR="00E24265" w:rsidRPr="00615D4B" w:rsidDel="00CB3FDD" w:rsidRDefault="00E24265" w:rsidP="005F76AD">
            <w:pPr>
              <w:rPr>
                <w:del w:id="11178" w:author="阿毛" w:date="2021-05-21T17:53:00Z"/>
                <w:rFonts w:ascii="標楷體" w:eastAsia="標楷體" w:hAnsi="標楷體"/>
              </w:rPr>
            </w:pPr>
          </w:p>
        </w:tc>
      </w:tr>
      <w:tr w:rsidR="00E24265" w:rsidRPr="00615D4B" w:rsidDel="00CB3FDD" w14:paraId="6026F9F1" w14:textId="54AEDA4E" w:rsidTr="005F76AD">
        <w:trPr>
          <w:trHeight w:val="291"/>
          <w:jc w:val="center"/>
          <w:del w:id="11179" w:author="阿毛" w:date="2021-05-21T17:53:00Z"/>
        </w:trPr>
        <w:tc>
          <w:tcPr>
            <w:tcW w:w="219" w:type="pct"/>
          </w:tcPr>
          <w:p w14:paraId="7C098DDC" w14:textId="7C432E4F" w:rsidR="00E24265" w:rsidRPr="00D6003A" w:rsidDel="00CB3FDD" w:rsidRDefault="00E24265" w:rsidP="005F76AD">
            <w:pPr>
              <w:pStyle w:val="af9"/>
              <w:numPr>
                <w:ilvl w:val="0"/>
                <w:numId w:val="37"/>
              </w:numPr>
              <w:ind w:leftChars="0"/>
              <w:rPr>
                <w:del w:id="11180" w:author="阿毛" w:date="2021-05-21T17:53:00Z"/>
                <w:rFonts w:ascii="標楷體" w:eastAsia="標楷體" w:hAnsi="標楷體"/>
              </w:rPr>
            </w:pPr>
          </w:p>
        </w:tc>
        <w:tc>
          <w:tcPr>
            <w:tcW w:w="756" w:type="pct"/>
          </w:tcPr>
          <w:p w14:paraId="15941F72" w14:textId="1E411095" w:rsidR="00E24265" w:rsidRPr="00615D4B" w:rsidDel="00CB3FDD" w:rsidRDefault="00E24265" w:rsidP="005F76AD">
            <w:pPr>
              <w:rPr>
                <w:del w:id="11181" w:author="阿毛" w:date="2021-05-21T17:53:00Z"/>
                <w:rFonts w:ascii="標楷體" w:eastAsia="標楷體" w:hAnsi="標楷體"/>
              </w:rPr>
            </w:pPr>
            <w:del w:id="11182" w:author="阿毛" w:date="2021-05-21T17:53:00Z">
              <w:r w:rsidRPr="00F4452F" w:rsidDel="00CB3FDD">
                <w:rPr>
                  <w:rFonts w:ascii="標楷體" w:eastAsia="標楷體" w:hAnsi="標楷體" w:hint="eastAsia"/>
                </w:rPr>
                <w:delText>第二階段協商方案估計月付金</w:delText>
              </w:r>
            </w:del>
          </w:p>
        </w:tc>
        <w:tc>
          <w:tcPr>
            <w:tcW w:w="624" w:type="pct"/>
          </w:tcPr>
          <w:p w14:paraId="6E8708E4" w14:textId="4125E145" w:rsidR="00E24265" w:rsidRPr="00615D4B" w:rsidDel="00CB3FDD" w:rsidRDefault="00E24265" w:rsidP="005F76AD">
            <w:pPr>
              <w:rPr>
                <w:del w:id="11183" w:author="阿毛" w:date="2021-05-21T17:53:00Z"/>
                <w:rFonts w:ascii="標楷體" w:eastAsia="標楷體" w:hAnsi="標楷體"/>
              </w:rPr>
            </w:pPr>
          </w:p>
        </w:tc>
        <w:tc>
          <w:tcPr>
            <w:tcW w:w="624" w:type="pct"/>
          </w:tcPr>
          <w:p w14:paraId="4D6D00AC" w14:textId="653FF64C" w:rsidR="00E24265" w:rsidRPr="00615D4B" w:rsidDel="00CB3FDD" w:rsidRDefault="00E24265" w:rsidP="005F76AD">
            <w:pPr>
              <w:rPr>
                <w:del w:id="11184" w:author="阿毛" w:date="2021-05-21T17:53:00Z"/>
                <w:rFonts w:ascii="標楷體" w:eastAsia="標楷體" w:hAnsi="標楷體"/>
              </w:rPr>
            </w:pPr>
          </w:p>
        </w:tc>
        <w:tc>
          <w:tcPr>
            <w:tcW w:w="537" w:type="pct"/>
          </w:tcPr>
          <w:p w14:paraId="69BFAB69" w14:textId="61D8A078" w:rsidR="00E24265" w:rsidRPr="00615D4B" w:rsidDel="00CB3FDD" w:rsidRDefault="00E24265" w:rsidP="005F76AD">
            <w:pPr>
              <w:rPr>
                <w:del w:id="11185" w:author="阿毛" w:date="2021-05-21T17:53:00Z"/>
                <w:rFonts w:ascii="標楷體" w:eastAsia="標楷體" w:hAnsi="標楷體"/>
              </w:rPr>
            </w:pPr>
          </w:p>
        </w:tc>
        <w:tc>
          <w:tcPr>
            <w:tcW w:w="299" w:type="pct"/>
          </w:tcPr>
          <w:p w14:paraId="791FCEAE" w14:textId="4E90F3C9" w:rsidR="00E24265" w:rsidRPr="00615D4B" w:rsidDel="00CB3FDD" w:rsidRDefault="00E24265" w:rsidP="005F76AD">
            <w:pPr>
              <w:rPr>
                <w:del w:id="11186" w:author="阿毛" w:date="2021-05-21T17:53:00Z"/>
                <w:rFonts w:ascii="標楷體" w:eastAsia="標楷體" w:hAnsi="標楷體"/>
              </w:rPr>
            </w:pPr>
          </w:p>
        </w:tc>
        <w:tc>
          <w:tcPr>
            <w:tcW w:w="299" w:type="pct"/>
          </w:tcPr>
          <w:p w14:paraId="5448ECDC" w14:textId="29E537D8" w:rsidR="00E24265" w:rsidRPr="00615D4B" w:rsidDel="00CB3FDD" w:rsidRDefault="00E24265" w:rsidP="005F76AD">
            <w:pPr>
              <w:rPr>
                <w:del w:id="11187" w:author="阿毛" w:date="2021-05-21T17:53:00Z"/>
                <w:rFonts w:ascii="標楷體" w:eastAsia="標楷體" w:hAnsi="標楷體"/>
              </w:rPr>
            </w:pPr>
          </w:p>
        </w:tc>
        <w:tc>
          <w:tcPr>
            <w:tcW w:w="1643" w:type="pct"/>
          </w:tcPr>
          <w:p w14:paraId="0CB3934F" w14:textId="599C1A6E" w:rsidR="00E24265" w:rsidRPr="00615D4B" w:rsidDel="00CB3FDD" w:rsidRDefault="00E24265" w:rsidP="005F76AD">
            <w:pPr>
              <w:rPr>
                <w:del w:id="11188" w:author="阿毛" w:date="2021-05-21T17:53:00Z"/>
                <w:rFonts w:ascii="標楷體" w:eastAsia="標楷體" w:hAnsi="標楷體"/>
              </w:rPr>
            </w:pPr>
          </w:p>
        </w:tc>
      </w:tr>
      <w:tr w:rsidR="00E24265" w:rsidRPr="00615D4B" w:rsidDel="00CB3FDD" w14:paraId="4405170E" w14:textId="721FFBB7" w:rsidTr="005F76AD">
        <w:trPr>
          <w:trHeight w:val="291"/>
          <w:jc w:val="center"/>
          <w:del w:id="11189" w:author="阿毛" w:date="2021-05-21T17:53:00Z"/>
        </w:trPr>
        <w:tc>
          <w:tcPr>
            <w:tcW w:w="219" w:type="pct"/>
          </w:tcPr>
          <w:p w14:paraId="524F6DE3" w14:textId="52F9D533" w:rsidR="00E24265" w:rsidRPr="00D6003A" w:rsidDel="00CB3FDD" w:rsidRDefault="00E24265" w:rsidP="005F76AD">
            <w:pPr>
              <w:pStyle w:val="af9"/>
              <w:numPr>
                <w:ilvl w:val="0"/>
                <w:numId w:val="37"/>
              </w:numPr>
              <w:ind w:leftChars="0"/>
              <w:rPr>
                <w:del w:id="11190" w:author="阿毛" w:date="2021-05-21T17:53:00Z"/>
                <w:rFonts w:ascii="標楷體" w:eastAsia="標楷體" w:hAnsi="標楷體"/>
              </w:rPr>
            </w:pPr>
          </w:p>
        </w:tc>
        <w:tc>
          <w:tcPr>
            <w:tcW w:w="756" w:type="pct"/>
          </w:tcPr>
          <w:p w14:paraId="4C37876A" w14:textId="0247ACB1" w:rsidR="00E24265" w:rsidRPr="00615D4B" w:rsidDel="00CB3FDD" w:rsidRDefault="00E24265" w:rsidP="005F76AD">
            <w:pPr>
              <w:rPr>
                <w:del w:id="11191" w:author="阿毛" w:date="2021-05-21T17:53:00Z"/>
                <w:rFonts w:ascii="標楷體" w:eastAsia="標楷體" w:hAnsi="標楷體"/>
              </w:rPr>
            </w:pPr>
            <w:del w:id="11192" w:author="阿毛" w:date="2021-05-21T17:53:00Z">
              <w:r w:rsidRPr="00F4452F" w:rsidDel="00CB3FDD">
                <w:rPr>
                  <w:rFonts w:ascii="標楷體" w:eastAsia="標楷體" w:hAnsi="標楷體" w:hint="eastAsia"/>
                </w:rPr>
                <w:delText>第二階段最後一期應繳金額</w:delText>
              </w:r>
            </w:del>
          </w:p>
        </w:tc>
        <w:tc>
          <w:tcPr>
            <w:tcW w:w="624" w:type="pct"/>
          </w:tcPr>
          <w:p w14:paraId="0952C135" w14:textId="12B8B435" w:rsidR="00E24265" w:rsidRPr="00615D4B" w:rsidDel="00CB3FDD" w:rsidRDefault="00E24265" w:rsidP="005F76AD">
            <w:pPr>
              <w:rPr>
                <w:del w:id="11193" w:author="阿毛" w:date="2021-05-21T17:53:00Z"/>
                <w:rFonts w:ascii="標楷體" w:eastAsia="標楷體" w:hAnsi="標楷體"/>
              </w:rPr>
            </w:pPr>
          </w:p>
        </w:tc>
        <w:tc>
          <w:tcPr>
            <w:tcW w:w="624" w:type="pct"/>
          </w:tcPr>
          <w:p w14:paraId="46CABD9C" w14:textId="52E607AF" w:rsidR="00E24265" w:rsidRPr="00615D4B" w:rsidDel="00CB3FDD" w:rsidRDefault="00E24265" w:rsidP="005F76AD">
            <w:pPr>
              <w:rPr>
                <w:del w:id="11194" w:author="阿毛" w:date="2021-05-21T17:53:00Z"/>
                <w:rFonts w:ascii="標楷體" w:eastAsia="標楷體" w:hAnsi="標楷體"/>
              </w:rPr>
            </w:pPr>
          </w:p>
        </w:tc>
        <w:tc>
          <w:tcPr>
            <w:tcW w:w="537" w:type="pct"/>
          </w:tcPr>
          <w:p w14:paraId="6AD8DBB7" w14:textId="5DC1986B" w:rsidR="00E24265" w:rsidRPr="00615D4B" w:rsidDel="00CB3FDD" w:rsidRDefault="00E24265" w:rsidP="005F76AD">
            <w:pPr>
              <w:rPr>
                <w:del w:id="11195" w:author="阿毛" w:date="2021-05-21T17:53:00Z"/>
                <w:rFonts w:ascii="標楷體" w:eastAsia="標楷體" w:hAnsi="標楷體"/>
              </w:rPr>
            </w:pPr>
          </w:p>
        </w:tc>
        <w:tc>
          <w:tcPr>
            <w:tcW w:w="299" w:type="pct"/>
          </w:tcPr>
          <w:p w14:paraId="1C71F7B7" w14:textId="67012486" w:rsidR="00E24265" w:rsidRPr="00615D4B" w:rsidDel="00CB3FDD" w:rsidRDefault="00E24265" w:rsidP="005F76AD">
            <w:pPr>
              <w:rPr>
                <w:del w:id="11196" w:author="阿毛" w:date="2021-05-21T17:53:00Z"/>
                <w:rFonts w:ascii="標楷體" w:eastAsia="標楷體" w:hAnsi="標楷體"/>
              </w:rPr>
            </w:pPr>
          </w:p>
        </w:tc>
        <w:tc>
          <w:tcPr>
            <w:tcW w:w="299" w:type="pct"/>
          </w:tcPr>
          <w:p w14:paraId="5B38E140" w14:textId="31E318D9" w:rsidR="00E24265" w:rsidRPr="00615D4B" w:rsidDel="00CB3FDD" w:rsidRDefault="00E24265" w:rsidP="005F76AD">
            <w:pPr>
              <w:rPr>
                <w:del w:id="11197" w:author="阿毛" w:date="2021-05-21T17:53:00Z"/>
                <w:rFonts w:ascii="標楷體" w:eastAsia="標楷體" w:hAnsi="標楷體"/>
              </w:rPr>
            </w:pPr>
          </w:p>
        </w:tc>
        <w:tc>
          <w:tcPr>
            <w:tcW w:w="1643" w:type="pct"/>
          </w:tcPr>
          <w:p w14:paraId="30262FD0" w14:textId="703D1372" w:rsidR="00E24265" w:rsidRPr="00615D4B" w:rsidDel="00CB3FDD" w:rsidRDefault="00E24265" w:rsidP="005F76AD">
            <w:pPr>
              <w:rPr>
                <w:del w:id="11198" w:author="阿毛" w:date="2021-05-21T17:53:00Z"/>
                <w:rFonts w:ascii="標楷體" w:eastAsia="標楷體" w:hAnsi="標楷體"/>
              </w:rPr>
            </w:pPr>
          </w:p>
        </w:tc>
      </w:tr>
      <w:tr w:rsidR="00E24265" w:rsidRPr="00615D4B" w:rsidDel="00CB3FDD" w14:paraId="3F1D8C4D" w14:textId="26A952A1" w:rsidTr="005F76AD">
        <w:trPr>
          <w:trHeight w:val="291"/>
          <w:jc w:val="center"/>
          <w:del w:id="11199" w:author="阿毛" w:date="2021-05-21T17:53:00Z"/>
        </w:trPr>
        <w:tc>
          <w:tcPr>
            <w:tcW w:w="219" w:type="pct"/>
          </w:tcPr>
          <w:p w14:paraId="12523B6C" w14:textId="50088CB2" w:rsidR="00E24265" w:rsidRPr="00D6003A" w:rsidDel="00CB3FDD" w:rsidRDefault="00E24265" w:rsidP="005F76AD">
            <w:pPr>
              <w:pStyle w:val="af9"/>
              <w:numPr>
                <w:ilvl w:val="0"/>
                <w:numId w:val="37"/>
              </w:numPr>
              <w:ind w:leftChars="0"/>
              <w:rPr>
                <w:del w:id="11200" w:author="阿毛" w:date="2021-05-21T17:53:00Z"/>
                <w:rFonts w:ascii="標楷體" w:eastAsia="標楷體" w:hAnsi="標楷體"/>
              </w:rPr>
            </w:pPr>
          </w:p>
        </w:tc>
        <w:tc>
          <w:tcPr>
            <w:tcW w:w="756" w:type="pct"/>
          </w:tcPr>
          <w:p w14:paraId="77BE4EB6" w14:textId="73182203" w:rsidR="00E24265" w:rsidRPr="00615D4B" w:rsidDel="00CB3FDD" w:rsidRDefault="00E24265" w:rsidP="005F76AD">
            <w:pPr>
              <w:rPr>
                <w:del w:id="11201" w:author="阿毛" w:date="2021-05-21T17:53:00Z"/>
                <w:rFonts w:ascii="標楷體" w:eastAsia="標楷體" w:hAnsi="標楷體"/>
              </w:rPr>
            </w:pPr>
            <w:del w:id="11202" w:author="阿毛" w:date="2021-05-21T17:53:00Z">
              <w:r w:rsidRPr="00F4452F" w:rsidDel="00CB3FDD">
                <w:rPr>
                  <w:rFonts w:ascii="標楷體" w:eastAsia="標楷體" w:hAnsi="標楷體" w:hint="eastAsia"/>
                </w:rPr>
                <w:delText>繳款帳號</w:delText>
              </w:r>
            </w:del>
          </w:p>
        </w:tc>
        <w:tc>
          <w:tcPr>
            <w:tcW w:w="624" w:type="pct"/>
          </w:tcPr>
          <w:p w14:paraId="5ADE89F6" w14:textId="7FDDBF80" w:rsidR="00E24265" w:rsidRPr="00615D4B" w:rsidDel="00CB3FDD" w:rsidRDefault="00E24265" w:rsidP="005F76AD">
            <w:pPr>
              <w:rPr>
                <w:del w:id="11203" w:author="阿毛" w:date="2021-05-21T17:53:00Z"/>
                <w:rFonts w:ascii="標楷體" w:eastAsia="標楷體" w:hAnsi="標楷體"/>
              </w:rPr>
            </w:pPr>
          </w:p>
        </w:tc>
        <w:tc>
          <w:tcPr>
            <w:tcW w:w="624" w:type="pct"/>
          </w:tcPr>
          <w:p w14:paraId="265F874C" w14:textId="79089FC9" w:rsidR="00E24265" w:rsidRPr="00615D4B" w:rsidDel="00CB3FDD" w:rsidRDefault="00E24265" w:rsidP="005F76AD">
            <w:pPr>
              <w:rPr>
                <w:del w:id="11204" w:author="阿毛" w:date="2021-05-21T17:53:00Z"/>
                <w:rFonts w:ascii="標楷體" w:eastAsia="標楷體" w:hAnsi="標楷體"/>
              </w:rPr>
            </w:pPr>
          </w:p>
        </w:tc>
        <w:tc>
          <w:tcPr>
            <w:tcW w:w="537" w:type="pct"/>
          </w:tcPr>
          <w:p w14:paraId="39D63BC9" w14:textId="5AE6DFD3" w:rsidR="00E24265" w:rsidRPr="00615D4B" w:rsidDel="00CB3FDD" w:rsidRDefault="00E24265" w:rsidP="005F76AD">
            <w:pPr>
              <w:rPr>
                <w:del w:id="11205" w:author="阿毛" w:date="2021-05-21T17:53:00Z"/>
                <w:rFonts w:ascii="標楷體" w:eastAsia="標楷體" w:hAnsi="標楷體"/>
              </w:rPr>
            </w:pPr>
          </w:p>
        </w:tc>
        <w:tc>
          <w:tcPr>
            <w:tcW w:w="299" w:type="pct"/>
          </w:tcPr>
          <w:p w14:paraId="6AC06B4E" w14:textId="66257A97" w:rsidR="00E24265" w:rsidRPr="00615D4B" w:rsidDel="00CB3FDD" w:rsidRDefault="00E24265" w:rsidP="005F76AD">
            <w:pPr>
              <w:rPr>
                <w:del w:id="11206" w:author="阿毛" w:date="2021-05-21T17:53:00Z"/>
                <w:rFonts w:ascii="標楷體" w:eastAsia="標楷體" w:hAnsi="標楷體"/>
              </w:rPr>
            </w:pPr>
          </w:p>
        </w:tc>
        <w:tc>
          <w:tcPr>
            <w:tcW w:w="299" w:type="pct"/>
          </w:tcPr>
          <w:p w14:paraId="72E16EA4" w14:textId="46DCE3FF" w:rsidR="00E24265" w:rsidRPr="00615D4B" w:rsidDel="00CB3FDD" w:rsidRDefault="00E24265" w:rsidP="005F76AD">
            <w:pPr>
              <w:rPr>
                <w:del w:id="11207" w:author="阿毛" w:date="2021-05-21T17:53:00Z"/>
                <w:rFonts w:ascii="標楷體" w:eastAsia="標楷體" w:hAnsi="標楷體"/>
              </w:rPr>
            </w:pPr>
          </w:p>
        </w:tc>
        <w:tc>
          <w:tcPr>
            <w:tcW w:w="1643" w:type="pct"/>
          </w:tcPr>
          <w:p w14:paraId="4D5E8B94" w14:textId="2323921E" w:rsidR="00E24265" w:rsidRPr="00615D4B" w:rsidDel="00CB3FDD" w:rsidRDefault="00E24265" w:rsidP="005F76AD">
            <w:pPr>
              <w:rPr>
                <w:del w:id="11208" w:author="阿毛" w:date="2021-05-21T17:53:00Z"/>
                <w:rFonts w:ascii="標楷體" w:eastAsia="標楷體" w:hAnsi="標楷體"/>
              </w:rPr>
            </w:pPr>
          </w:p>
        </w:tc>
      </w:tr>
      <w:tr w:rsidR="00E24265" w:rsidRPr="00615D4B" w:rsidDel="00CB3FDD" w14:paraId="67B38AA5" w14:textId="4B033131" w:rsidTr="005F76AD">
        <w:trPr>
          <w:trHeight w:val="291"/>
          <w:jc w:val="center"/>
          <w:del w:id="11209" w:author="阿毛" w:date="2021-05-21T17:53:00Z"/>
        </w:trPr>
        <w:tc>
          <w:tcPr>
            <w:tcW w:w="219" w:type="pct"/>
          </w:tcPr>
          <w:p w14:paraId="6B9C3026" w14:textId="48D3BA23" w:rsidR="00E24265" w:rsidRPr="00D6003A" w:rsidDel="00CB3FDD" w:rsidRDefault="00E24265" w:rsidP="005F76AD">
            <w:pPr>
              <w:pStyle w:val="af9"/>
              <w:numPr>
                <w:ilvl w:val="0"/>
                <w:numId w:val="37"/>
              </w:numPr>
              <w:ind w:leftChars="0"/>
              <w:rPr>
                <w:del w:id="11210" w:author="阿毛" w:date="2021-05-21T17:53:00Z"/>
                <w:rFonts w:ascii="標楷體" w:eastAsia="標楷體" w:hAnsi="標楷體"/>
              </w:rPr>
            </w:pPr>
          </w:p>
        </w:tc>
        <w:tc>
          <w:tcPr>
            <w:tcW w:w="756" w:type="pct"/>
          </w:tcPr>
          <w:p w14:paraId="61F01B43" w14:textId="654F75B2" w:rsidR="00E24265" w:rsidRPr="00615D4B" w:rsidDel="00CB3FDD" w:rsidRDefault="00E24265" w:rsidP="005F76AD">
            <w:pPr>
              <w:rPr>
                <w:del w:id="11211" w:author="阿毛" w:date="2021-05-21T17:53:00Z"/>
                <w:rFonts w:ascii="標楷體" w:eastAsia="標楷體" w:hAnsi="標楷體"/>
              </w:rPr>
            </w:pPr>
            <w:del w:id="11212" w:author="阿毛" w:date="2021-05-21T17:53:00Z">
              <w:r w:rsidRPr="00F4452F" w:rsidDel="00CB3FDD">
                <w:rPr>
                  <w:rFonts w:ascii="標楷體" w:eastAsia="標楷體" w:hAnsi="標楷體" w:hint="eastAsia"/>
                </w:rPr>
                <w:delText>最大債權金融機構聲請</w:delText>
              </w:r>
              <w:r w:rsidRPr="00F4452F" w:rsidDel="00CB3FDD">
                <w:rPr>
                  <w:rFonts w:ascii="標楷體" w:eastAsia="標楷體" w:hAnsi="標楷體" w:hint="eastAsia"/>
                </w:rPr>
                <w:lastRenderedPageBreak/>
                <w:delText>狀送達地址</w:delText>
              </w:r>
            </w:del>
          </w:p>
        </w:tc>
        <w:tc>
          <w:tcPr>
            <w:tcW w:w="624" w:type="pct"/>
          </w:tcPr>
          <w:p w14:paraId="5352C41D" w14:textId="346315BE" w:rsidR="00E24265" w:rsidRPr="00615D4B" w:rsidDel="00CB3FDD" w:rsidRDefault="00E24265" w:rsidP="005F76AD">
            <w:pPr>
              <w:rPr>
                <w:del w:id="11213" w:author="阿毛" w:date="2021-05-21T17:53:00Z"/>
                <w:rFonts w:ascii="標楷體" w:eastAsia="標楷體" w:hAnsi="標楷體"/>
              </w:rPr>
            </w:pPr>
          </w:p>
        </w:tc>
        <w:tc>
          <w:tcPr>
            <w:tcW w:w="624" w:type="pct"/>
          </w:tcPr>
          <w:p w14:paraId="293A6028" w14:textId="5845D8F6" w:rsidR="00E24265" w:rsidRPr="00615D4B" w:rsidDel="00CB3FDD" w:rsidRDefault="00E24265" w:rsidP="005F76AD">
            <w:pPr>
              <w:rPr>
                <w:del w:id="11214" w:author="阿毛" w:date="2021-05-21T17:53:00Z"/>
                <w:rFonts w:ascii="標楷體" w:eastAsia="標楷體" w:hAnsi="標楷體"/>
              </w:rPr>
            </w:pPr>
          </w:p>
        </w:tc>
        <w:tc>
          <w:tcPr>
            <w:tcW w:w="537" w:type="pct"/>
          </w:tcPr>
          <w:p w14:paraId="3F87AD48" w14:textId="0AA14563" w:rsidR="00E24265" w:rsidRPr="00615D4B" w:rsidDel="00CB3FDD" w:rsidRDefault="00E24265" w:rsidP="005F76AD">
            <w:pPr>
              <w:rPr>
                <w:del w:id="11215" w:author="阿毛" w:date="2021-05-21T17:53:00Z"/>
                <w:rFonts w:ascii="標楷體" w:eastAsia="標楷體" w:hAnsi="標楷體"/>
              </w:rPr>
            </w:pPr>
          </w:p>
        </w:tc>
        <w:tc>
          <w:tcPr>
            <w:tcW w:w="299" w:type="pct"/>
          </w:tcPr>
          <w:p w14:paraId="530F7953" w14:textId="67EFAFA5" w:rsidR="00E24265" w:rsidRPr="00615D4B" w:rsidDel="00CB3FDD" w:rsidRDefault="00E24265" w:rsidP="005F76AD">
            <w:pPr>
              <w:rPr>
                <w:del w:id="11216" w:author="阿毛" w:date="2021-05-21T17:53:00Z"/>
                <w:rFonts w:ascii="標楷體" w:eastAsia="標楷體" w:hAnsi="標楷體"/>
              </w:rPr>
            </w:pPr>
          </w:p>
        </w:tc>
        <w:tc>
          <w:tcPr>
            <w:tcW w:w="299" w:type="pct"/>
          </w:tcPr>
          <w:p w14:paraId="13AE3AA6" w14:textId="71322E1F" w:rsidR="00E24265" w:rsidRPr="00615D4B" w:rsidDel="00CB3FDD" w:rsidRDefault="00E24265" w:rsidP="005F76AD">
            <w:pPr>
              <w:rPr>
                <w:del w:id="11217" w:author="阿毛" w:date="2021-05-21T17:53:00Z"/>
                <w:rFonts w:ascii="標楷體" w:eastAsia="標楷體" w:hAnsi="標楷體"/>
              </w:rPr>
            </w:pPr>
          </w:p>
        </w:tc>
        <w:tc>
          <w:tcPr>
            <w:tcW w:w="1643" w:type="pct"/>
          </w:tcPr>
          <w:p w14:paraId="1E0CAF73" w14:textId="2D204BA8" w:rsidR="00E24265" w:rsidRPr="00615D4B" w:rsidDel="00CB3FDD" w:rsidRDefault="00E24265" w:rsidP="005F76AD">
            <w:pPr>
              <w:rPr>
                <w:del w:id="11218" w:author="阿毛" w:date="2021-05-21T17:53:00Z"/>
                <w:rFonts w:ascii="標楷體" w:eastAsia="標楷體" w:hAnsi="標楷體"/>
              </w:rPr>
            </w:pPr>
          </w:p>
        </w:tc>
      </w:tr>
      <w:tr w:rsidR="00E24265" w:rsidRPr="00615D4B" w:rsidDel="00CB3FDD" w14:paraId="22EBD618" w14:textId="703C13E5" w:rsidTr="005F76AD">
        <w:trPr>
          <w:trHeight w:val="291"/>
          <w:jc w:val="center"/>
          <w:del w:id="11219" w:author="阿毛" w:date="2021-05-21T17:53:00Z"/>
        </w:trPr>
        <w:tc>
          <w:tcPr>
            <w:tcW w:w="219" w:type="pct"/>
          </w:tcPr>
          <w:p w14:paraId="6DDABACC" w14:textId="5482F160" w:rsidR="00E24265" w:rsidRPr="00D6003A" w:rsidDel="00CB3FDD" w:rsidRDefault="00E24265" w:rsidP="005F76AD">
            <w:pPr>
              <w:pStyle w:val="af9"/>
              <w:numPr>
                <w:ilvl w:val="0"/>
                <w:numId w:val="37"/>
              </w:numPr>
              <w:ind w:leftChars="0"/>
              <w:rPr>
                <w:del w:id="11220" w:author="阿毛" w:date="2021-05-21T17:53:00Z"/>
                <w:rFonts w:ascii="標楷體" w:eastAsia="標楷體" w:hAnsi="標楷體"/>
              </w:rPr>
            </w:pPr>
          </w:p>
        </w:tc>
        <w:tc>
          <w:tcPr>
            <w:tcW w:w="756" w:type="pct"/>
          </w:tcPr>
          <w:p w14:paraId="7B3D22A9" w14:textId="45054647" w:rsidR="00E24265" w:rsidRPr="00615D4B" w:rsidDel="00CB3FDD" w:rsidRDefault="00E24265" w:rsidP="005F76AD">
            <w:pPr>
              <w:rPr>
                <w:del w:id="11221" w:author="阿毛" w:date="2021-05-21T17:53:00Z"/>
                <w:rFonts w:ascii="標楷體" w:eastAsia="標楷體" w:hAnsi="標楷體"/>
              </w:rPr>
            </w:pPr>
            <w:del w:id="11222" w:author="阿毛" w:date="2021-05-21T17:53:00Z">
              <w:r w:rsidRPr="00F4452F" w:rsidDel="00CB3FDD">
                <w:rPr>
                  <w:rFonts w:ascii="標楷體" w:eastAsia="標楷體" w:hAnsi="標楷體" w:hint="eastAsia"/>
                </w:rPr>
                <w:delText>轉JCIC文字檔日期</w:delText>
              </w:r>
            </w:del>
          </w:p>
        </w:tc>
        <w:tc>
          <w:tcPr>
            <w:tcW w:w="624" w:type="pct"/>
          </w:tcPr>
          <w:p w14:paraId="7367A5A7" w14:textId="7665E064" w:rsidR="00E24265" w:rsidRPr="00615D4B" w:rsidDel="00CB3FDD" w:rsidRDefault="00E24265" w:rsidP="005F76AD">
            <w:pPr>
              <w:rPr>
                <w:del w:id="11223" w:author="阿毛" w:date="2021-05-21T17:53:00Z"/>
                <w:rFonts w:ascii="標楷體" w:eastAsia="標楷體" w:hAnsi="標楷體"/>
              </w:rPr>
            </w:pPr>
          </w:p>
        </w:tc>
        <w:tc>
          <w:tcPr>
            <w:tcW w:w="624" w:type="pct"/>
          </w:tcPr>
          <w:p w14:paraId="6A4AE609" w14:textId="3D5E4AEC" w:rsidR="00E24265" w:rsidRPr="00615D4B" w:rsidDel="00CB3FDD" w:rsidRDefault="00E24265" w:rsidP="005F76AD">
            <w:pPr>
              <w:rPr>
                <w:del w:id="11224" w:author="阿毛" w:date="2021-05-21T17:53:00Z"/>
                <w:rFonts w:ascii="標楷體" w:eastAsia="標楷體" w:hAnsi="標楷體"/>
              </w:rPr>
            </w:pPr>
          </w:p>
        </w:tc>
        <w:tc>
          <w:tcPr>
            <w:tcW w:w="537" w:type="pct"/>
          </w:tcPr>
          <w:p w14:paraId="5667D689" w14:textId="656D1D78" w:rsidR="00E24265" w:rsidRPr="00615D4B" w:rsidDel="00CB3FDD" w:rsidRDefault="00E24265" w:rsidP="005F76AD">
            <w:pPr>
              <w:rPr>
                <w:del w:id="11225" w:author="阿毛" w:date="2021-05-21T17:53:00Z"/>
                <w:rFonts w:ascii="標楷體" w:eastAsia="標楷體" w:hAnsi="標楷體"/>
              </w:rPr>
            </w:pPr>
          </w:p>
        </w:tc>
        <w:tc>
          <w:tcPr>
            <w:tcW w:w="299" w:type="pct"/>
          </w:tcPr>
          <w:p w14:paraId="689E3BDB" w14:textId="2610675A" w:rsidR="00E24265" w:rsidRPr="00615D4B" w:rsidDel="00CB3FDD" w:rsidRDefault="00E24265" w:rsidP="005F76AD">
            <w:pPr>
              <w:rPr>
                <w:del w:id="11226" w:author="阿毛" w:date="2021-05-21T17:53:00Z"/>
                <w:rFonts w:ascii="標楷體" w:eastAsia="標楷體" w:hAnsi="標楷體"/>
              </w:rPr>
            </w:pPr>
          </w:p>
        </w:tc>
        <w:tc>
          <w:tcPr>
            <w:tcW w:w="299" w:type="pct"/>
          </w:tcPr>
          <w:p w14:paraId="196B2497" w14:textId="5E59AA9B" w:rsidR="00E24265" w:rsidRPr="00615D4B" w:rsidDel="00CB3FDD" w:rsidRDefault="00E24265" w:rsidP="005F76AD">
            <w:pPr>
              <w:rPr>
                <w:del w:id="11227" w:author="阿毛" w:date="2021-05-21T17:53:00Z"/>
                <w:rFonts w:ascii="標楷體" w:eastAsia="標楷體" w:hAnsi="標楷體"/>
              </w:rPr>
            </w:pPr>
          </w:p>
        </w:tc>
        <w:tc>
          <w:tcPr>
            <w:tcW w:w="1643" w:type="pct"/>
          </w:tcPr>
          <w:p w14:paraId="3E677B23" w14:textId="30F2DE04" w:rsidR="00E24265" w:rsidRPr="00615D4B" w:rsidDel="00CB3FDD" w:rsidRDefault="00E24265" w:rsidP="005F76AD">
            <w:pPr>
              <w:rPr>
                <w:del w:id="11228" w:author="阿毛" w:date="2021-05-21T17:53:00Z"/>
                <w:rFonts w:ascii="標楷體" w:eastAsia="標楷體" w:hAnsi="標楷體"/>
              </w:rPr>
            </w:pPr>
          </w:p>
        </w:tc>
      </w:tr>
    </w:tbl>
    <w:p w14:paraId="4C810B2B" w14:textId="4BD42D3B" w:rsidR="00E24265" w:rsidDel="00CB3FDD" w:rsidRDefault="00E24265" w:rsidP="00F62379">
      <w:pPr>
        <w:pStyle w:val="42"/>
        <w:spacing w:after="72"/>
        <w:ind w:leftChars="0" w:left="0"/>
        <w:rPr>
          <w:del w:id="11229" w:author="阿毛" w:date="2021-05-21T17:53:00Z"/>
          <w:rFonts w:hAnsi="標楷體"/>
        </w:rPr>
      </w:pPr>
    </w:p>
    <w:p w14:paraId="0D965028" w14:textId="6A7C8334" w:rsidR="00E24265" w:rsidDel="00CB3FDD" w:rsidRDefault="00E24265">
      <w:pPr>
        <w:widowControl/>
        <w:rPr>
          <w:del w:id="11230" w:author="阿毛" w:date="2021-05-21T17:53:00Z"/>
          <w:rFonts w:ascii="Arial" w:eastAsia="標楷體" w:hAnsi="標楷體" w:cs="標楷體"/>
          <w:kern w:val="0"/>
          <w:szCs w:val="28"/>
        </w:rPr>
      </w:pPr>
      <w:del w:id="11231" w:author="阿毛" w:date="2021-05-21T17:53:00Z">
        <w:r w:rsidDel="00CB3FDD">
          <w:rPr>
            <w:rFonts w:hAnsi="標楷體"/>
          </w:rPr>
          <w:br w:type="page"/>
        </w:r>
      </w:del>
    </w:p>
    <w:p w14:paraId="5A8DD8B5" w14:textId="7058AD48" w:rsidR="00E24265" w:rsidRPr="00A03472" w:rsidDel="00CB3FDD" w:rsidRDefault="00E24265">
      <w:pPr>
        <w:pStyle w:val="3"/>
        <w:numPr>
          <w:ilvl w:val="2"/>
          <w:numId w:val="95"/>
        </w:numPr>
        <w:rPr>
          <w:del w:id="11232" w:author="阿毛" w:date="2021-05-21T17:53:00Z"/>
          <w:rFonts w:ascii="標楷體" w:hAnsi="標楷體"/>
        </w:rPr>
        <w:pPrChange w:id="11233" w:author="智誠 楊" w:date="2021-05-10T09:50:00Z">
          <w:pPr>
            <w:pStyle w:val="3"/>
            <w:numPr>
              <w:ilvl w:val="2"/>
              <w:numId w:val="1"/>
            </w:numPr>
            <w:ind w:left="1247" w:hanging="680"/>
          </w:pPr>
        </w:pPrChange>
      </w:pPr>
      <w:del w:id="11234" w:author="阿毛" w:date="2021-05-21T17:53:00Z">
        <w:r w:rsidDel="00CB3FDD">
          <w:rPr>
            <w:rFonts w:ascii="標楷體" w:hAnsi="標楷體"/>
          </w:rPr>
          <w:lastRenderedPageBreak/>
          <w:delText>L</w:delText>
        </w:r>
        <w:r w:rsidDel="00CB3FDD">
          <w:rPr>
            <w:rFonts w:ascii="標楷體" w:hAnsi="標楷體" w:hint="eastAsia"/>
          </w:rPr>
          <w:delText>8309</w:delText>
        </w:r>
        <w:r w:rsidRPr="00FC5454" w:rsidDel="00CB3FDD">
          <w:rPr>
            <w:rFonts w:ascii="標楷體" w:hAnsi="標楷體" w:hint="eastAsia"/>
          </w:rPr>
          <w:delText>債務人基本資料</w:delText>
        </w:r>
      </w:del>
    </w:p>
    <w:p w14:paraId="0EBF9137" w14:textId="175CB403" w:rsidR="00E24265" w:rsidRPr="003972CE" w:rsidDel="00CB3FDD" w:rsidRDefault="00E24265">
      <w:pPr>
        <w:pStyle w:val="a"/>
        <w:rPr>
          <w:del w:id="11235" w:author="阿毛" w:date="2021-05-21T17:53:00Z"/>
        </w:rPr>
      </w:pPr>
      <w:del w:id="11236" w:author="阿毛" w:date="2021-05-21T17:53: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0BD6922" w14:textId="61881954" w:rsidTr="005F76AD">
        <w:trPr>
          <w:trHeight w:val="277"/>
          <w:del w:id="11237"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6632AF50" w14:textId="6A2BBF54" w:rsidR="00E24265" w:rsidRPr="00615D4B" w:rsidDel="00CB3FDD" w:rsidRDefault="00E24265" w:rsidP="005F76AD">
            <w:pPr>
              <w:rPr>
                <w:del w:id="11238" w:author="阿毛" w:date="2021-05-21T17:53:00Z"/>
                <w:rFonts w:ascii="標楷體" w:eastAsia="標楷體" w:hAnsi="標楷體"/>
              </w:rPr>
            </w:pPr>
            <w:del w:id="11239" w:author="阿毛" w:date="2021-05-21T17:53: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17C8314" w14:textId="657C02E6" w:rsidR="00E24265" w:rsidRPr="00615D4B" w:rsidDel="00CB3FDD" w:rsidRDefault="00E24265" w:rsidP="005F76AD">
            <w:pPr>
              <w:rPr>
                <w:del w:id="11240" w:author="阿毛" w:date="2021-05-21T17:53:00Z"/>
                <w:rFonts w:ascii="標楷體" w:eastAsia="標楷體" w:hAnsi="標楷體"/>
              </w:rPr>
            </w:pPr>
            <w:del w:id="11241" w:author="阿毛" w:date="2021-05-21T17:53:00Z">
              <w:r w:rsidRPr="00FC5454" w:rsidDel="00CB3FDD">
                <w:rPr>
                  <w:rFonts w:ascii="標楷體" w:eastAsia="標楷體" w:hAnsi="標楷體" w:hint="eastAsia"/>
                </w:rPr>
                <w:delText>債務人基本資料</w:delText>
              </w:r>
            </w:del>
          </w:p>
        </w:tc>
      </w:tr>
      <w:tr w:rsidR="00E24265" w:rsidRPr="00615D4B" w:rsidDel="00CB3FDD" w14:paraId="30FD6145" w14:textId="64F7B9F0" w:rsidTr="005F76AD">
        <w:trPr>
          <w:trHeight w:val="277"/>
          <w:del w:id="1124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D773982" w14:textId="7292FFD6" w:rsidR="00E24265" w:rsidRPr="00615D4B" w:rsidDel="00CB3FDD" w:rsidRDefault="00E24265" w:rsidP="005F76AD">
            <w:pPr>
              <w:rPr>
                <w:del w:id="11243" w:author="阿毛" w:date="2021-05-21T17:53:00Z"/>
                <w:rFonts w:ascii="標楷體" w:eastAsia="標楷體" w:hAnsi="標楷體"/>
              </w:rPr>
            </w:pPr>
            <w:del w:id="11244" w:author="阿毛" w:date="2021-05-21T17:53: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1E6093E" w14:textId="0C6DA24A" w:rsidR="00E24265" w:rsidRPr="00615D4B" w:rsidDel="00CB3FDD" w:rsidRDefault="00E24265" w:rsidP="005F76AD">
            <w:pPr>
              <w:rPr>
                <w:del w:id="11245" w:author="阿毛" w:date="2021-05-21T17:53:00Z"/>
                <w:rFonts w:ascii="標楷體" w:eastAsia="標楷體" w:hAnsi="標楷體"/>
              </w:rPr>
            </w:pPr>
          </w:p>
        </w:tc>
      </w:tr>
      <w:tr w:rsidR="00E24265" w:rsidRPr="00615D4B" w:rsidDel="00CB3FDD" w14:paraId="14E61C85" w14:textId="38E5F33B" w:rsidTr="005F76AD">
        <w:trPr>
          <w:trHeight w:val="773"/>
          <w:del w:id="1124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0389746E" w14:textId="45198BCB" w:rsidR="00E24265" w:rsidRPr="00615D4B" w:rsidDel="00CB3FDD" w:rsidRDefault="00E24265" w:rsidP="005F76AD">
            <w:pPr>
              <w:rPr>
                <w:del w:id="11247" w:author="阿毛" w:date="2021-05-21T17:53:00Z"/>
                <w:rFonts w:ascii="標楷體" w:eastAsia="標楷體" w:hAnsi="標楷體"/>
              </w:rPr>
            </w:pPr>
            <w:del w:id="11248" w:author="阿毛" w:date="2021-05-21T17:53: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B4443B4" w14:textId="0014CC15" w:rsidR="00E24265" w:rsidRPr="00615D4B" w:rsidDel="00CB3FDD" w:rsidRDefault="00E24265" w:rsidP="005F76AD">
            <w:pPr>
              <w:rPr>
                <w:del w:id="11249" w:author="阿毛" w:date="2021-05-21T17:53:00Z"/>
                <w:rFonts w:ascii="標楷體" w:eastAsia="標楷體" w:hAnsi="標楷體"/>
              </w:rPr>
            </w:pPr>
          </w:p>
        </w:tc>
      </w:tr>
      <w:tr w:rsidR="00E24265" w:rsidRPr="00615D4B" w:rsidDel="00CB3FDD" w14:paraId="46BDD1A5" w14:textId="12E9869F" w:rsidTr="005F76AD">
        <w:trPr>
          <w:trHeight w:val="321"/>
          <w:del w:id="11250"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5AE0E2C5" w14:textId="699BA471" w:rsidR="00E24265" w:rsidRPr="00615D4B" w:rsidDel="00CB3FDD" w:rsidRDefault="00E24265" w:rsidP="005F76AD">
            <w:pPr>
              <w:rPr>
                <w:del w:id="11251" w:author="阿毛" w:date="2021-05-21T17:53:00Z"/>
                <w:rFonts w:ascii="標楷體" w:eastAsia="標楷體" w:hAnsi="標楷體"/>
              </w:rPr>
            </w:pPr>
            <w:del w:id="11252" w:author="阿毛" w:date="2021-05-21T17:53: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0689236" w14:textId="13007086" w:rsidR="00E24265" w:rsidRPr="00615D4B" w:rsidDel="00CB3FDD" w:rsidRDefault="00E24265" w:rsidP="005F76AD">
            <w:pPr>
              <w:rPr>
                <w:del w:id="11253" w:author="阿毛" w:date="2021-05-21T17:53:00Z"/>
                <w:rFonts w:ascii="標楷體" w:eastAsia="標楷體" w:hAnsi="標楷體"/>
              </w:rPr>
            </w:pPr>
          </w:p>
        </w:tc>
      </w:tr>
      <w:tr w:rsidR="00E24265" w:rsidRPr="00615D4B" w:rsidDel="00CB3FDD" w14:paraId="3396A2FD" w14:textId="5889DD92" w:rsidTr="005F76AD">
        <w:trPr>
          <w:trHeight w:val="1311"/>
          <w:del w:id="11254"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B209156" w14:textId="1DC7412E" w:rsidR="00E24265" w:rsidRPr="00615D4B" w:rsidDel="00CB3FDD" w:rsidRDefault="00E24265" w:rsidP="005F76AD">
            <w:pPr>
              <w:rPr>
                <w:del w:id="11255" w:author="阿毛" w:date="2021-05-21T17:53:00Z"/>
                <w:rFonts w:ascii="標楷體" w:eastAsia="標楷體" w:hAnsi="標楷體"/>
              </w:rPr>
            </w:pPr>
            <w:del w:id="11256" w:author="阿毛" w:date="2021-05-21T17:53: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B749C23" w14:textId="001C4B85" w:rsidR="00E24265" w:rsidRPr="00615D4B" w:rsidDel="00CB3FDD" w:rsidRDefault="00E24265" w:rsidP="005F76AD">
            <w:pPr>
              <w:rPr>
                <w:del w:id="11257" w:author="阿毛" w:date="2021-05-21T17:53:00Z"/>
                <w:rFonts w:ascii="標楷體" w:eastAsia="標楷體" w:hAnsi="標楷體"/>
              </w:rPr>
            </w:pPr>
          </w:p>
        </w:tc>
      </w:tr>
      <w:tr w:rsidR="00E24265" w:rsidRPr="00615D4B" w:rsidDel="00CB3FDD" w14:paraId="052BA78A" w14:textId="3B1F0EE5" w:rsidTr="005F76AD">
        <w:trPr>
          <w:trHeight w:val="278"/>
          <w:del w:id="11258"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34F78732" w14:textId="0824A605" w:rsidR="00E24265" w:rsidRPr="00615D4B" w:rsidDel="00CB3FDD" w:rsidRDefault="00E24265" w:rsidP="005F76AD">
            <w:pPr>
              <w:rPr>
                <w:del w:id="11259" w:author="阿毛" w:date="2021-05-21T17:53:00Z"/>
                <w:rFonts w:ascii="標楷體" w:eastAsia="標楷體" w:hAnsi="標楷體"/>
              </w:rPr>
            </w:pPr>
            <w:del w:id="11260" w:author="阿毛" w:date="2021-05-21T17:53: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70A675A" w14:textId="0101BF93" w:rsidR="00E24265" w:rsidRPr="00615D4B" w:rsidDel="00CB3FDD" w:rsidRDefault="00E24265" w:rsidP="005F76AD">
            <w:pPr>
              <w:rPr>
                <w:del w:id="11261" w:author="阿毛" w:date="2021-05-21T17:53:00Z"/>
                <w:rFonts w:ascii="標楷體" w:eastAsia="標楷體" w:hAnsi="標楷體"/>
              </w:rPr>
            </w:pPr>
          </w:p>
        </w:tc>
      </w:tr>
      <w:tr w:rsidR="00E24265" w:rsidRPr="00615D4B" w:rsidDel="00CB3FDD" w14:paraId="16B55512" w14:textId="68CE41DC" w:rsidTr="005F76AD">
        <w:trPr>
          <w:trHeight w:val="358"/>
          <w:del w:id="11262"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76C70350" w14:textId="432E70DE" w:rsidR="00E24265" w:rsidRPr="00615D4B" w:rsidDel="00CB3FDD" w:rsidRDefault="00E24265" w:rsidP="005F76AD">
            <w:pPr>
              <w:rPr>
                <w:del w:id="11263" w:author="阿毛" w:date="2021-05-21T17:53:00Z"/>
                <w:rFonts w:ascii="標楷體" w:eastAsia="標楷體" w:hAnsi="標楷體"/>
              </w:rPr>
            </w:pPr>
            <w:del w:id="11264" w:author="阿毛" w:date="2021-05-21T17:53: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BD71E61" w14:textId="67ACBCA7" w:rsidR="00E24265" w:rsidRPr="00615D4B" w:rsidDel="00CB3FDD" w:rsidRDefault="00E24265" w:rsidP="005F76AD">
            <w:pPr>
              <w:rPr>
                <w:del w:id="11265" w:author="阿毛" w:date="2021-05-21T17:53:00Z"/>
                <w:rFonts w:ascii="標楷體" w:eastAsia="標楷體" w:hAnsi="標楷體"/>
              </w:rPr>
            </w:pPr>
          </w:p>
        </w:tc>
      </w:tr>
      <w:tr w:rsidR="00E24265" w:rsidRPr="00615D4B" w:rsidDel="00CB3FDD" w14:paraId="23FD696F" w14:textId="291F1DB2" w:rsidTr="005F76AD">
        <w:trPr>
          <w:trHeight w:val="278"/>
          <w:del w:id="11266" w:author="阿毛" w:date="2021-05-21T17:53:00Z"/>
        </w:trPr>
        <w:tc>
          <w:tcPr>
            <w:tcW w:w="1548" w:type="dxa"/>
            <w:tcBorders>
              <w:top w:val="single" w:sz="8" w:space="0" w:color="000000"/>
              <w:bottom w:val="single" w:sz="8" w:space="0" w:color="000000"/>
              <w:right w:val="single" w:sz="8" w:space="0" w:color="000000"/>
            </w:tcBorders>
            <w:shd w:val="clear" w:color="auto" w:fill="F3F3F3"/>
          </w:tcPr>
          <w:p w14:paraId="458D413F" w14:textId="6814F3ED" w:rsidR="00E24265" w:rsidRPr="00615D4B" w:rsidDel="00CB3FDD" w:rsidRDefault="00E24265" w:rsidP="005F76AD">
            <w:pPr>
              <w:rPr>
                <w:del w:id="11267" w:author="阿毛" w:date="2021-05-21T17:53:00Z"/>
                <w:rFonts w:ascii="標楷體" w:eastAsia="標楷體" w:hAnsi="標楷體"/>
              </w:rPr>
            </w:pPr>
            <w:del w:id="11268" w:author="阿毛" w:date="2021-05-21T17:53: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70CE015" w14:textId="06DEB700" w:rsidR="00E24265" w:rsidRPr="00615D4B" w:rsidDel="00CB3FDD" w:rsidRDefault="00E24265" w:rsidP="005F76AD">
            <w:pPr>
              <w:rPr>
                <w:del w:id="11269" w:author="阿毛" w:date="2021-05-21T17:53:00Z"/>
                <w:rFonts w:ascii="標楷體" w:eastAsia="標楷體" w:hAnsi="標楷體"/>
              </w:rPr>
            </w:pPr>
          </w:p>
        </w:tc>
      </w:tr>
    </w:tbl>
    <w:p w14:paraId="4BC29F11" w14:textId="29C2ECF6" w:rsidR="00E24265" w:rsidDel="00CB3FDD" w:rsidRDefault="00E24265" w:rsidP="00E24265">
      <w:pPr>
        <w:rPr>
          <w:del w:id="11270" w:author="阿毛" w:date="2021-05-21T17:53:00Z"/>
        </w:rPr>
      </w:pPr>
    </w:p>
    <w:p w14:paraId="045D1D8E" w14:textId="6DFFE3A4" w:rsidR="00E24265" w:rsidRPr="00615D4B" w:rsidDel="00CB3FDD" w:rsidRDefault="00E24265">
      <w:pPr>
        <w:pStyle w:val="a"/>
        <w:rPr>
          <w:del w:id="11271" w:author="阿毛" w:date="2021-05-21T17:53:00Z"/>
        </w:rPr>
      </w:pPr>
      <w:del w:id="11272" w:author="阿毛" w:date="2021-05-21T17:53:00Z">
        <w:r w:rsidRPr="00615D4B" w:rsidDel="00CB3FDD">
          <w:delText>UI</w:delText>
        </w:r>
        <w:r w:rsidRPr="00615D4B" w:rsidDel="00CB3FDD">
          <w:delText>畫面</w:delText>
        </w:r>
      </w:del>
    </w:p>
    <w:p w14:paraId="034383EA" w14:textId="30DB8FB6" w:rsidR="00E24265" w:rsidDel="00CB3FDD" w:rsidRDefault="00E24265" w:rsidP="00E24265">
      <w:pPr>
        <w:pStyle w:val="42"/>
        <w:spacing w:after="72"/>
        <w:ind w:left="1133"/>
        <w:rPr>
          <w:del w:id="11273" w:author="阿毛" w:date="2021-05-21T17:53:00Z"/>
          <w:rFonts w:hAnsi="標楷體"/>
        </w:rPr>
      </w:pPr>
      <w:del w:id="11274" w:author="阿毛" w:date="2021-05-21T17:53:00Z">
        <w:r w:rsidRPr="00743962" w:rsidDel="00CB3FDD">
          <w:rPr>
            <w:rFonts w:hAnsi="標楷體" w:hint="eastAsia"/>
          </w:rPr>
          <w:delText>輸入畫面：</w:delText>
        </w:r>
      </w:del>
    </w:p>
    <w:p w14:paraId="50286BBE" w14:textId="3E03B53F" w:rsidR="00E24265" w:rsidRPr="006425F6" w:rsidDel="00CB3FDD" w:rsidRDefault="00E24265" w:rsidP="00E24265">
      <w:pPr>
        <w:pStyle w:val="42"/>
        <w:spacing w:after="72"/>
        <w:ind w:leftChars="0" w:left="0"/>
        <w:rPr>
          <w:del w:id="11275" w:author="阿毛" w:date="2021-05-21T17:53:00Z"/>
          <w:rFonts w:hAnsi="標楷體"/>
        </w:rPr>
      </w:pPr>
      <w:del w:id="11276" w:author="阿毛" w:date="2021-05-21T17:53:00Z">
        <w:r w:rsidRPr="006425F6" w:rsidDel="00CB3FDD">
          <w:rPr>
            <w:rFonts w:hAnsi="標楷體"/>
            <w:noProof/>
          </w:rPr>
          <w:drawing>
            <wp:inline distT="0" distB="0" distL="0" distR="0" wp14:anchorId="3FC04C37" wp14:editId="4F38A0F0">
              <wp:extent cx="6665255" cy="25527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665255" cy="2552700"/>
                      </a:xfrm>
                      <a:prstGeom prst="rect">
                        <a:avLst/>
                      </a:prstGeom>
                    </pic:spPr>
                  </pic:pic>
                </a:graphicData>
              </a:graphic>
            </wp:inline>
          </w:drawing>
        </w:r>
      </w:del>
    </w:p>
    <w:p w14:paraId="39BA39A8" w14:textId="2F4D0CA0" w:rsidR="00E24265" w:rsidDel="00CB3FDD" w:rsidRDefault="00E24265" w:rsidP="00E24265">
      <w:pPr>
        <w:pStyle w:val="1text"/>
        <w:rPr>
          <w:del w:id="11277" w:author="阿毛" w:date="2021-05-21T17:53:00Z"/>
          <w:rFonts w:ascii="Times New Roman" w:hAnsi="Times New Roman"/>
        </w:rPr>
      </w:pPr>
    </w:p>
    <w:p w14:paraId="3842C683" w14:textId="7DB988AA" w:rsidR="00E24265" w:rsidRPr="003972CE" w:rsidDel="00CB3FDD" w:rsidRDefault="00E24265">
      <w:pPr>
        <w:pStyle w:val="a"/>
        <w:rPr>
          <w:del w:id="11278" w:author="阿毛" w:date="2021-05-21T17:53:00Z"/>
        </w:rPr>
      </w:pPr>
      <w:del w:id="11279" w:author="阿毛" w:date="2021-05-21T17:53: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CB00CEE" w14:textId="079E64D3" w:rsidTr="005F76AD">
        <w:trPr>
          <w:trHeight w:val="388"/>
          <w:jc w:val="center"/>
          <w:del w:id="11280" w:author="阿毛" w:date="2021-05-21T17:53:00Z"/>
        </w:trPr>
        <w:tc>
          <w:tcPr>
            <w:tcW w:w="219" w:type="pct"/>
            <w:vMerge w:val="restart"/>
          </w:tcPr>
          <w:p w14:paraId="74C65951" w14:textId="53838B27" w:rsidR="00E24265" w:rsidRPr="00615D4B" w:rsidDel="00CB3FDD" w:rsidRDefault="00E24265" w:rsidP="005F76AD">
            <w:pPr>
              <w:rPr>
                <w:del w:id="11281" w:author="阿毛" w:date="2021-05-21T17:53:00Z"/>
                <w:rFonts w:ascii="標楷體" w:eastAsia="標楷體" w:hAnsi="標楷體"/>
              </w:rPr>
            </w:pPr>
            <w:del w:id="11282" w:author="阿毛" w:date="2021-05-21T17:53:00Z">
              <w:r w:rsidRPr="00615D4B" w:rsidDel="00CB3FDD">
                <w:rPr>
                  <w:rFonts w:ascii="標楷體" w:eastAsia="標楷體" w:hAnsi="標楷體"/>
                </w:rPr>
                <w:delText>序號</w:delText>
              </w:r>
            </w:del>
          </w:p>
        </w:tc>
        <w:tc>
          <w:tcPr>
            <w:tcW w:w="756" w:type="pct"/>
            <w:vMerge w:val="restart"/>
          </w:tcPr>
          <w:p w14:paraId="785D6E6F" w14:textId="1BE30EA2" w:rsidR="00E24265" w:rsidRPr="00615D4B" w:rsidDel="00CB3FDD" w:rsidRDefault="00E24265" w:rsidP="005F76AD">
            <w:pPr>
              <w:rPr>
                <w:del w:id="11283" w:author="阿毛" w:date="2021-05-21T17:53:00Z"/>
                <w:rFonts w:ascii="標楷體" w:eastAsia="標楷體" w:hAnsi="標楷體"/>
              </w:rPr>
            </w:pPr>
            <w:del w:id="11284" w:author="阿毛" w:date="2021-05-21T17:53:00Z">
              <w:r w:rsidRPr="00615D4B" w:rsidDel="00CB3FDD">
                <w:rPr>
                  <w:rFonts w:ascii="標楷體" w:eastAsia="標楷體" w:hAnsi="標楷體"/>
                </w:rPr>
                <w:delText>欄位</w:delText>
              </w:r>
            </w:del>
          </w:p>
        </w:tc>
        <w:tc>
          <w:tcPr>
            <w:tcW w:w="2382" w:type="pct"/>
            <w:gridSpan w:val="5"/>
          </w:tcPr>
          <w:p w14:paraId="33629BD3" w14:textId="7122CB70" w:rsidR="00E24265" w:rsidRPr="00615D4B" w:rsidDel="00CB3FDD" w:rsidRDefault="00E24265" w:rsidP="005F76AD">
            <w:pPr>
              <w:jc w:val="center"/>
              <w:rPr>
                <w:del w:id="11285" w:author="阿毛" w:date="2021-05-21T17:53:00Z"/>
                <w:rFonts w:ascii="標楷體" w:eastAsia="標楷體" w:hAnsi="標楷體"/>
              </w:rPr>
            </w:pPr>
            <w:del w:id="11286" w:author="阿毛" w:date="2021-05-21T17:53:00Z">
              <w:r w:rsidRPr="00615D4B" w:rsidDel="00CB3FDD">
                <w:rPr>
                  <w:rFonts w:ascii="標楷體" w:eastAsia="標楷體" w:hAnsi="標楷體"/>
                </w:rPr>
                <w:delText>說明</w:delText>
              </w:r>
            </w:del>
          </w:p>
        </w:tc>
        <w:tc>
          <w:tcPr>
            <w:tcW w:w="1643" w:type="pct"/>
            <w:vMerge w:val="restart"/>
          </w:tcPr>
          <w:p w14:paraId="6900BF19" w14:textId="58D89379" w:rsidR="00E24265" w:rsidRPr="00615D4B" w:rsidDel="00CB3FDD" w:rsidRDefault="00E24265" w:rsidP="005F76AD">
            <w:pPr>
              <w:rPr>
                <w:del w:id="11287" w:author="阿毛" w:date="2021-05-21T17:53:00Z"/>
                <w:rFonts w:ascii="標楷體" w:eastAsia="標楷體" w:hAnsi="標楷體"/>
              </w:rPr>
            </w:pPr>
            <w:del w:id="11288" w:author="阿毛" w:date="2021-05-21T17:53:00Z">
              <w:r w:rsidRPr="00615D4B" w:rsidDel="00CB3FDD">
                <w:rPr>
                  <w:rFonts w:ascii="標楷體" w:eastAsia="標楷體" w:hAnsi="標楷體"/>
                </w:rPr>
                <w:delText>處理邏輯及注意事項</w:delText>
              </w:r>
            </w:del>
          </w:p>
        </w:tc>
      </w:tr>
      <w:tr w:rsidR="00E24265" w:rsidRPr="00615D4B" w:rsidDel="00CB3FDD" w14:paraId="09AAC6D5" w14:textId="7E16F9C4" w:rsidTr="005F76AD">
        <w:trPr>
          <w:trHeight w:val="244"/>
          <w:jc w:val="center"/>
          <w:del w:id="11289" w:author="阿毛" w:date="2021-05-21T17:53:00Z"/>
        </w:trPr>
        <w:tc>
          <w:tcPr>
            <w:tcW w:w="219" w:type="pct"/>
            <w:vMerge/>
          </w:tcPr>
          <w:p w14:paraId="68ECE10C" w14:textId="628E9A4A" w:rsidR="00E24265" w:rsidRPr="00615D4B" w:rsidDel="00CB3FDD" w:rsidRDefault="00E24265" w:rsidP="005F76AD">
            <w:pPr>
              <w:rPr>
                <w:del w:id="11290" w:author="阿毛" w:date="2021-05-21T17:53:00Z"/>
                <w:rFonts w:ascii="標楷體" w:eastAsia="標楷體" w:hAnsi="標楷體"/>
              </w:rPr>
            </w:pPr>
          </w:p>
        </w:tc>
        <w:tc>
          <w:tcPr>
            <w:tcW w:w="756" w:type="pct"/>
            <w:vMerge/>
          </w:tcPr>
          <w:p w14:paraId="62827A59" w14:textId="13C1E619" w:rsidR="00E24265" w:rsidRPr="00615D4B" w:rsidDel="00CB3FDD" w:rsidRDefault="00E24265" w:rsidP="005F76AD">
            <w:pPr>
              <w:rPr>
                <w:del w:id="11291" w:author="阿毛" w:date="2021-05-21T17:53:00Z"/>
                <w:rFonts w:ascii="標楷體" w:eastAsia="標楷體" w:hAnsi="標楷體"/>
              </w:rPr>
            </w:pPr>
          </w:p>
        </w:tc>
        <w:tc>
          <w:tcPr>
            <w:tcW w:w="624" w:type="pct"/>
          </w:tcPr>
          <w:p w14:paraId="429CA53D" w14:textId="24D9C236" w:rsidR="00E24265" w:rsidRPr="00615D4B" w:rsidDel="00CB3FDD" w:rsidRDefault="00E24265" w:rsidP="005F76AD">
            <w:pPr>
              <w:rPr>
                <w:del w:id="11292" w:author="阿毛" w:date="2021-05-21T17:53:00Z"/>
                <w:rFonts w:ascii="標楷體" w:eastAsia="標楷體" w:hAnsi="標楷體"/>
              </w:rPr>
            </w:pPr>
            <w:del w:id="11293" w:author="阿毛" w:date="2021-05-21T17:53:00Z">
              <w:r w:rsidRPr="00615D4B" w:rsidDel="00CB3FDD">
                <w:rPr>
                  <w:rFonts w:ascii="標楷體" w:eastAsia="標楷體" w:hAnsi="標楷體" w:hint="eastAsia"/>
                </w:rPr>
                <w:delText>資料型態長度</w:delText>
              </w:r>
            </w:del>
          </w:p>
        </w:tc>
        <w:tc>
          <w:tcPr>
            <w:tcW w:w="624" w:type="pct"/>
          </w:tcPr>
          <w:p w14:paraId="0E7BE723" w14:textId="79BCB256" w:rsidR="00E24265" w:rsidRPr="00615D4B" w:rsidDel="00CB3FDD" w:rsidRDefault="00E24265" w:rsidP="005F76AD">
            <w:pPr>
              <w:rPr>
                <w:del w:id="11294" w:author="阿毛" w:date="2021-05-21T17:53:00Z"/>
                <w:rFonts w:ascii="標楷體" w:eastAsia="標楷體" w:hAnsi="標楷體"/>
              </w:rPr>
            </w:pPr>
            <w:del w:id="11295" w:author="阿毛" w:date="2021-05-21T17:53:00Z">
              <w:r w:rsidRPr="00615D4B" w:rsidDel="00CB3FDD">
                <w:rPr>
                  <w:rFonts w:ascii="標楷體" w:eastAsia="標楷體" w:hAnsi="標楷體"/>
                </w:rPr>
                <w:delText>預設值</w:delText>
              </w:r>
            </w:del>
          </w:p>
        </w:tc>
        <w:tc>
          <w:tcPr>
            <w:tcW w:w="537" w:type="pct"/>
          </w:tcPr>
          <w:p w14:paraId="425ED240" w14:textId="7ABB4356" w:rsidR="00E24265" w:rsidRPr="00615D4B" w:rsidDel="00CB3FDD" w:rsidRDefault="00E24265" w:rsidP="005F76AD">
            <w:pPr>
              <w:rPr>
                <w:del w:id="11296" w:author="阿毛" w:date="2021-05-21T17:53:00Z"/>
                <w:rFonts w:ascii="標楷體" w:eastAsia="標楷體" w:hAnsi="標楷體"/>
              </w:rPr>
            </w:pPr>
            <w:del w:id="11297" w:author="阿毛" w:date="2021-05-21T17:53:00Z">
              <w:r w:rsidRPr="00615D4B" w:rsidDel="00CB3FDD">
                <w:rPr>
                  <w:rFonts w:ascii="標楷體" w:eastAsia="標楷體" w:hAnsi="標楷體"/>
                </w:rPr>
                <w:delText>選單內容</w:delText>
              </w:r>
            </w:del>
          </w:p>
        </w:tc>
        <w:tc>
          <w:tcPr>
            <w:tcW w:w="299" w:type="pct"/>
          </w:tcPr>
          <w:p w14:paraId="4AB4C55B" w14:textId="623241B7" w:rsidR="00E24265" w:rsidRPr="00615D4B" w:rsidDel="00CB3FDD" w:rsidRDefault="00E24265" w:rsidP="005F76AD">
            <w:pPr>
              <w:rPr>
                <w:del w:id="11298" w:author="阿毛" w:date="2021-05-21T17:53:00Z"/>
                <w:rFonts w:ascii="標楷體" w:eastAsia="標楷體" w:hAnsi="標楷體"/>
              </w:rPr>
            </w:pPr>
            <w:del w:id="11299" w:author="阿毛" w:date="2021-05-21T17:53:00Z">
              <w:r w:rsidRPr="00615D4B" w:rsidDel="00CB3FDD">
                <w:rPr>
                  <w:rFonts w:ascii="標楷體" w:eastAsia="標楷體" w:hAnsi="標楷體"/>
                </w:rPr>
                <w:delText>必填</w:delText>
              </w:r>
            </w:del>
          </w:p>
        </w:tc>
        <w:tc>
          <w:tcPr>
            <w:tcW w:w="299" w:type="pct"/>
          </w:tcPr>
          <w:p w14:paraId="14040150" w14:textId="256E1404" w:rsidR="00E24265" w:rsidRPr="00615D4B" w:rsidDel="00CB3FDD" w:rsidRDefault="00E24265" w:rsidP="005F76AD">
            <w:pPr>
              <w:rPr>
                <w:del w:id="11300" w:author="阿毛" w:date="2021-05-21T17:53:00Z"/>
                <w:rFonts w:ascii="標楷體" w:eastAsia="標楷體" w:hAnsi="標楷體"/>
              </w:rPr>
            </w:pPr>
            <w:del w:id="11301" w:author="阿毛" w:date="2021-05-21T17:53:00Z">
              <w:r w:rsidRPr="00615D4B" w:rsidDel="00CB3FDD">
                <w:rPr>
                  <w:rFonts w:ascii="標楷體" w:eastAsia="標楷體" w:hAnsi="標楷體"/>
                </w:rPr>
                <w:delText>R/W</w:delText>
              </w:r>
            </w:del>
          </w:p>
        </w:tc>
        <w:tc>
          <w:tcPr>
            <w:tcW w:w="1643" w:type="pct"/>
            <w:vMerge/>
          </w:tcPr>
          <w:p w14:paraId="78B317F3" w14:textId="0B029B92" w:rsidR="00E24265" w:rsidRPr="00615D4B" w:rsidDel="00CB3FDD" w:rsidRDefault="00E24265" w:rsidP="005F76AD">
            <w:pPr>
              <w:rPr>
                <w:del w:id="11302" w:author="阿毛" w:date="2021-05-21T17:53:00Z"/>
                <w:rFonts w:ascii="標楷體" w:eastAsia="標楷體" w:hAnsi="標楷體"/>
              </w:rPr>
            </w:pPr>
          </w:p>
        </w:tc>
      </w:tr>
      <w:tr w:rsidR="00E24265" w:rsidRPr="00615D4B" w:rsidDel="00CB3FDD" w14:paraId="7BB6DA06" w14:textId="4A64ABAA" w:rsidTr="005F76AD">
        <w:trPr>
          <w:trHeight w:val="291"/>
          <w:jc w:val="center"/>
          <w:del w:id="11303" w:author="阿毛" w:date="2021-05-21T17:53:00Z"/>
        </w:trPr>
        <w:tc>
          <w:tcPr>
            <w:tcW w:w="219" w:type="pct"/>
          </w:tcPr>
          <w:p w14:paraId="779A8F19" w14:textId="5278CA37" w:rsidR="00E24265" w:rsidRPr="00D6003A" w:rsidDel="00CB3FDD" w:rsidRDefault="00E24265" w:rsidP="005F76AD">
            <w:pPr>
              <w:pStyle w:val="af9"/>
              <w:numPr>
                <w:ilvl w:val="0"/>
                <w:numId w:val="38"/>
              </w:numPr>
              <w:ind w:leftChars="0"/>
              <w:rPr>
                <w:del w:id="11304" w:author="阿毛" w:date="2021-05-21T17:53:00Z"/>
                <w:rFonts w:ascii="標楷體" w:eastAsia="標楷體" w:hAnsi="標楷體"/>
              </w:rPr>
            </w:pPr>
          </w:p>
        </w:tc>
        <w:tc>
          <w:tcPr>
            <w:tcW w:w="756" w:type="pct"/>
          </w:tcPr>
          <w:p w14:paraId="7F70BB59" w14:textId="37B6B945" w:rsidR="00E24265" w:rsidRPr="00615D4B" w:rsidDel="00CB3FDD" w:rsidRDefault="00E24265" w:rsidP="005F76AD">
            <w:pPr>
              <w:rPr>
                <w:del w:id="11305" w:author="阿毛" w:date="2021-05-21T17:53:00Z"/>
                <w:rFonts w:ascii="標楷體" w:eastAsia="標楷體" w:hAnsi="標楷體"/>
              </w:rPr>
            </w:pPr>
            <w:del w:id="11306" w:author="阿毛" w:date="2021-05-21T17:53:00Z">
              <w:r w:rsidRPr="006350AF" w:rsidDel="00CB3FDD">
                <w:rPr>
                  <w:rFonts w:ascii="標楷體" w:eastAsia="標楷體" w:hAnsi="標楷體" w:hint="eastAsia"/>
                </w:rPr>
                <w:delText>交易代碼</w:delText>
              </w:r>
            </w:del>
          </w:p>
        </w:tc>
        <w:tc>
          <w:tcPr>
            <w:tcW w:w="624" w:type="pct"/>
          </w:tcPr>
          <w:p w14:paraId="22D03C8C" w14:textId="77EE7018" w:rsidR="00E24265" w:rsidRPr="00615D4B" w:rsidDel="00CB3FDD" w:rsidRDefault="00E24265" w:rsidP="005F76AD">
            <w:pPr>
              <w:rPr>
                <w:del w:id="11307" w:author="阿毛" w:date="2021-05-21T17:53:00Z"/>
                <w:rFonts w:ascii="標楷體" w:eastAsia="標楷體" w:hAnsi="標楷體"/>
              </w:rPr>
            </w:pPr>
          </w:p>
        </w:tc>
        <w:tc>
          <w:tcPr>
            <w:tcW w:w="624" w:type="pct"/>
          </w:tcPr>
          <w:p w14:paraId="29AF7A09" w14:textId="114F355E" w:rsidR="00E24265" w:rsidRPr="00615D4B" w:rsidDel="00CB3FDD" w:rsidRDefault="00E24265" w:rsidP="005F76AD">
            <w:pPr>
              <w:rPr>
                <w:del w:id="11308" w:author="阿毛" w:date="2021-05-21T17:53:00Z"/>
                <w:rFonts w:ascii="標楷體" w:eastAsia="標楷體" w:hAnsi="標楷體"/>
              </w:rPr>
            </w:pPr>
          </w:p>
        </w:tc>
        <w:tc>
          <w:tcPr>
            <w:tcW w:w="537" w:type="pct"/>
          </w:tcPr>
          <w:p w14:paraId="4BE9876E" w14:textId="0C3AD474" w:rsidR="00E24265" w:rsidRPr="00615D4B" w:rsidDel="00CB3FDD" w:rsidRDefault="00E24265" w:rsidP="005F76AD">
            <w:pPr>
              <w:rPr>
                <w:del w:id="11309" w:author="阿毛" w:date="2021-05-21T17:53:00Z"/>
                <w:rFonts w:ascii="標楷體" w:eastAsia="標楷體" w:hAnsi="標楷體"/>
              </w:rPr>
            </w:pPr>
            <w:del w:id="11310" w:author="阿毛" w:date="2021-05-21T17:53:00Z">
              <w:r w:rsidDel="00CB3FDD">
                <w:rPr>
                  <w:rFonts w:ascii="標楷體" w:eastAsia="標楷體" w:hAnsi="標楷體" w:hint="eastAsia"/>
                </w:rPr>
                <w:delText>下拉式選單</w:delText>
              </w:r>
            </w:del>
          </w:p>
        </w:tc>
        <w:tc>
          <w:tcPr>
            <w:tcW w:w="299" w:type="pct"/>
          </w:tcPr>
          <w:p w14:paraId="58FD70D5" w14:textId="47F51712" w:rsidR="00E24265" w:rsidRPr="00615D4B" w:rsidDel="00CB3FDD" w:rsidRDefault="00E24265" w:rsidP="005F76AD">
            <w:pPr>
              <w:rPr>
                <w:del w:id="11311" w:author="阿毛" w:date="2021-05-21T17:53:00Z"/>
                <w:rFonts w:ascii="標楷體" w:eastAsia="標楷體" w:hAnsi="標楷體"/>
              </w:rPr>
            </w:pPr>
          </w:p>
        </w:tc>
        <w:tc>
          <w:tcPr>
            <w:tcW w:w="299" w:type="pct"/>
          </w:tcPr>
          <w:p w14:paraId="0DDE8E79" w14:textId="2082D878" w:rsidR="00E24265" w:rsidRPr="00615D4B" w:rsidDel="00CB3FDD" w:rsidRDefault="00E24265" w:rsidP="005F76AD">
            <w:pPr>
              <w:rPr>
                <w:del w:id="11312" w:author="阿毛" w:date="2021-05-21T17:53:00Z"/>
                <w:rFonts w:ascii="標楷體" w:eastAsia="標楷體" w:hAnsi="標楷體"/>
              </w:rPr>
            </w:pPr>
          </w:p>
        </w:tc>
        <w:tc>
          <w:tcPr>
            <w:tcW w:w="1643" w:type="pct"/>
          </w:tcPr>
          <w:p w14:paraId="2E0C6B6F" w14:textId="6E203024" w:rsidR="00E24265" w:rsidDel="00CB3FDD" w:rsidRDefault="00E24265" w:rsidP="005F76AD">
            <w:pPr>
              <w:rPr>
                <w:del w:id="11313" w:author="阿毛" w:date="2021-05-21T17:53:00Z"/>
                <w:rFonts w:ascii="標楷體" w:eastAsia="標楷體" w:hAnsi="標楷體"/>
              </w:rPr>
            </w:pPr>
            <w:del w:id="11314" w:author="阿毛" w:date="2021-05-21T17:53:00Z">
              <w:r w:rsidRPr="0082426C" w:rsidDel="00CB3FDD">
                <w:rPr>
                  <w:rFonts w:ascii="標楷體" w:eastAsia="標楷體" w:hAnsi="標楷體" w:hint="eastAsia"/>
                </w:rPr>
                <w:delText>1:新增</w:delText>
              </w:r>
            </w:del>
          </w:p>
          <w:p w14:paraId="2D8252FF" w14:textId="08DE11FC" w:rsidR="00E24265" w:rsidRPr="00615D4B" w:rsidDel="00CB3FDD" w:rsidRDefault="00E24265" w:rsidP="005F76AD">
            <w:pPr>
              <w:rPr>
                <w:del w:id="11315" w:author="阿毛" w:date="2021-05-21T17:53:00Z"/>
                <w:rFonts w:ascii="標楷體" w:eastAsia="標楷體" w:hAnsi="標楷體"/>
              </w:rPr>
            </w:pPr>
            <w:del w:id="11316" w:author="阿毛" w:date="2021-05-21T17:53:00Z">
              <w:r w:rsidRPr="0082426C" w:rsidDel="00CB3FDD">
                <w:rPr>
                  <w:rFonts w:ascii="標楷體" w:eastAsia="標楷體" w:hAnsi="標楷體" w:hint="eastAsia"/>
                </w:rPr>
                <w:delText>2:異動</w:delText>
              </w:r>
            </w:del>
          </w:p>
        </w:tc>
      </w:tr>
      <w:tr w:rsidR="00E24265" w:rsidRPr="00615D4B" w:rsidDel="00CB3FDD" w14:paraId="27FD1170" w14:textId="7B26B1F1" w:rsidTr="005F76AD">
        <w:trPr>
          <w:trHeight w:val="291"/>
          <w:jc w:val="center"/>
          <w:del w:id="11317" w:author="阿毛" w:date="2021-05-21T17:53:00Z"/>
        </w:trPr>
        <w:tc>
          <w:tcPr>
            <w:tcW w:w="219" w:type="pct"/>
          </w:tcPr>
          <w:p w14:paraId="30D70CC5" w14:textId="131A7EAA" w:rsidR="00E24265" w:rsidRPr="00D6003A" w:rsidDel="00CB3FDD" w:rsidRDefault="00E24265" w:rsidP="005F76AD">
            <w:pPr>
              <w:pStyle w:val="af9"/>
              <w:numPr>
                <w:ilvl w:val="0"/>
                <w:numId w:val="38"/>
              </w:numPr>
              <w:ind w:leftChars="0"/>
              <w:rPr>
                <w:del w:id="11318" w:author="阿毛" w:date="2021-05-21T17:53:00Z"/>
                <w:rFonts w:ascii="標楷體" w:eastAsia="標楷體" w:hAnsi="標楷體"/>
              </w:rPr>
            </w:pPr>
          </w:p>
        </w:tc>
        <w:tc>
          <w:tcPr>
            <w:tcW w:w="756" w:type="pct"/>
          </w:tcPr>
          <w:p w14:paraId="4511AD52" w14:textId="12527163" w:rsidR="00E24265" w:rsidRPr="00615D4B" w:rsidDel="00CB3FDD" w:rsidRDefault="00E24265" w:rsidP="005F76AD">
            <w:pPr>
              <w:rPr>
                <w:del w:id="11319" w:author="阿毛" w:date="2021-05-21T17:53:00Z"/>
                <w:rFonts w:ascii="標楷體" w:eastAsia="標楷體" w:hAnsi="標楷體"/>
              </w:rPr>
            </w:pPr>
            <w:del w:id="11320" w:author="阿毛" w:date="2021-05-21T17:53:00Z">
              <w:r w:rsidRPr="006350AF" w:rsidDel="00CB3FDD">
                <w:rPr>
                  <w:rFonts w:ascii="標楷體" w:eastAsia="標楷體" w:hAnsi="標楷體" w:hint="eastAsia"/>
                </w:rPr>
                <w:delText>債務人IDN</w:delText>
              </w:r>
            </w:del>
          </w:p>
        </w:tc>
        <w:tc>
          <w:tcPr>
            <w:tcW w:w="624" w:type="pct"/>
          </w:tcPr>
          <w:p w14:paraId="5232EEC4" w14:textId="7FD49EC1" w:rsidR="00E24265" w:rsidRPr="00615D4B" w:rsidDel="00CB3FDD" w:rsidRDefault="00E24265" w:rsidP="005F76AD">
            <w:pPr>
              <w:rPr>
                <w:del w:id="11321" w:author="阿毛" w:date="2021-05-21T17:53:00Z"/>
                <w:rFonts w:ascii="標楷體" w:eastAsia="標楷體" w:hAnsi="標楷體"/>
              </w:rPr>
            </w:pPr>
          </w:p>
        </w:tc>
        <w:tc>
          <w:tcPr>
            <w:tcW w:w="624" w:type="pct"/>
          </w:tcPr>
          <w:p w14:paraId="06FEB617" w14:textId="1ADB505F" w:rsidR="00E24265" w:rsidRPr="00615D4B" w:rsidDel="00CB3FDD" w:rsidRDefault="00E24265" w:rsidP="005F76AD">
            <w:pPr>
              <w:rPr>
                <w:del w:id="11322" w:author="阿毛" w:date="2021-05-21T17:53:00Z"/>
                <w:rFonts w:ascii="標楷體" w:eastAsia="標楷體" w:hAnsi="標楷體"/>
              </w:rPr>
            </w:pPr>
          </w:p>
        </w:tc>
        <w:tc>
          <w:tcPr>
            <w:tcW w:w="537" w:type="pct"/>
          </w:tcPr>
          <w:p w14:paraId="749C3E82" w14:textId="6AA70288" w:rsidR="00E24265" w:rsidRPr="00615D4B" w:rsidDel="00CB3FDD" w:rsidRDefault="00E24265" w:rsidP="005F76AD">
            <w:pPr>
              <w:rPr>
                <w:del w:id="11323" w:author="阿毛" w:date="2021-05-21T17:53:00Z"/>
                <w:rFonts w:ascii="標楷體" w:eastAsia="標楷體" w:hAnsi="標楷體"/>
              </w:rPr>
            </w:pPr>
          </w:p>
        </w:tc>
        <w:tc>
          <w:tcPr>
            <w:tcW w:w="299" w:type="pct"/>
          </w:tcPr>
          <w:p w14:paraId="2916FD3C" w14:textId="24191A30" w:rsidR="00E24265" w:rsidRPr="00615D4B" w:rsidDel="00CB3FDD" w:rsidRDefault="00E24265" w:rsidP="005F76AD">
            <w:pPr>
              <w:rPr>
                <w:del w:id="11324" w:author="阿毛" w:date="2021-05-21T17:53:00Z"/>
                <w:rFonts w:ascii="標楷體" w:eastAsia="標楷體" w:hAnsi="標楷體"/>
              </w:rPr>
            </w:pPr>
          </w:p>
        </w:tc>
        <w:tc>
          <w:tcPr>
            <w:tcW w:w="299" w:type="pct"/>
          </w:tcPr>
          <w:p w14:paraId="71FDB1F2" w14:textId="720E63CC" w:rsidR="00E24265" w:rsidRPr="00615D4B" w:rsidDel="00CB3FDD" w:rsidRDefault="00E24265" w:rsidP="005F76AD">
            <w:pPr>
              <w:rPr>
                <w:del w:id="11325" w:author="阿毛" w:date="2021-05-21T17:53:00Z"/>
                <w:rFonts w:ascii="標楷體" w:eastAsia="標楷體" w:hAnsi="標楷體"/>
              </w:rPr>
            </w:pPr>
          </w:p>
        </w:tc>
        <w:tc>
          <w:tcPr>
            <w:tcW w:w="1643" w:type="pct"/>
          </w:tcPr>
          <w:p w14:paraId="2CA0983C" w14:textId="2D178A70" w:rsidR="00E24265" w:rsidRPr="00615D4B" w:rsidDel="00CB3FDD" w:rsidRDefault="00E24265" w:rsidP="005F76AD">
            <w:pPr>
              <w:rPr>
                <w:del w:id="11326" w:author="阿毛" w:date="2021-05-21T17:53:00Z"/>
                <w:rFonts w:ascii="標楷體" w:eastAsia="標楷體" w:hAnsi="標楷體"/>
              </w:rPr>
            </w:pPr>
          </w:p>
        </w:tc>
      </w:tr>
      <w:tr w:rsidR="00E24265" w:rsidRPr="00615D4B" w:rsidDel="00CB3FDD" w14:paraId="03D3EAAE" w14:textId="14399D48" w:rsidTr="005F76AD">
        <w:trPr>
          <w:trHeight w:val="291"/>
          <w:jc w:val="center"/>
          <w:del w:id="11327" w:author="阿毛" w:date="2021-05-21T17:53:00Z"/>
        </w:trPr>
        <w:tc>
          <w:tcPr>
            <w:tcW w:w="219" w:type="pct"/>
          </w:tcPr>
          <w:p w14:paraId="3292AEC9" w14:textId="168560CA" w:rsidR="00E24265" w:rsidRPr="00D6003A" w:rsidDel="00CB3FDD" w:rsidRDefault="00E24265" w:rsidP="005F76AD">
            <w:pPr>
              <w:pStyle w:val="af9"/>
              <w:numPr>
                <w:ilvl w:val="0"/>
                <w:numId w:val="38"/>
              </w:numPr>
              <w:ind w:leftChars="0"/>
              <w:rPr>
                <w:del w:id="11328" w:author="阿毛" w:date="2021-05-21T17:53:00Z"/>
                <w:rFonts w:ascii="標楷體" w:eastAsia="標楷體" w:hAnsi="標楷體"/>
              </w:rPr>
            </w:pPr>
          </w:p>
        </w:tc>
        <w:tc>
          <w:tcPr>
            <w:tcW w:w="756" w:type="pct"/>
          </w:tcPr>
          <w:p w14:paraId="4048183B" w14:textId="24D597B2" w:rsidR="00E24265" w:rsidRPr="00615D4B" w:rsidDel="00CB3FDD" w:rsidRDefault="00E24265" w:rsidP="005F76AD">
            <w:pPr>
              <w:rPr>
                <w:del w:id="11329" w:author="阿毛" w:date="2021-05-21T17:53:00Z"/>
                <w:rFonts w:ascii="標楷體" w:eastAsia="標楷體" w:hAnsi="標楷體"/>
              </w:rPr>
            </w:pPr>
            <w:del w:id="11330" w:author="阿毛" w:date="2021-05-21T17:53:00Z">
              <w:r w:rsidRPr="006350AF" w:rsidDel="00CB3FDD">
                <w:rPr>
                  <w:rFonts w:ascii="標楷體" w:eastAsia="標楷體" w:hAnsi="標楷體" w:hint="eastAsia"/>
                </w:rPr>
                <w:delText>報送單位代</w:delText>
              </w:r>
              <w:r w:rsidRPr="006350AF" w:rsidDel="00CB3FDD">
                <w:rPr>
                  <w:rFonts w:ascii="標楷體" w:eastAsia="標楷體" w:hAnsi="標楷體" w:hint="eastAsia"/>
                </w:rPr>
                <w:lastRenderedPageBreak/>
                <w:delText>號</w:delText>
              </w:r>
            </w:del>
          </w:p>
        </w:tc>
        <w:tc>
          <w:tcPr>
            <w:tcW w:w="624" w:type="pct"/>
          </w:tcPr>
          <w:p w14:paraId="28D666A7" w14:textId="3129422F" w:rsidR="00E24265" w:rsidRPr="00615D4B" w:rsidDel="00CB3FDD" w:rsidRDefault="00E24265" w:rsidP="005F76AD">
            <w:pPr>
              <w:rPr>
                <w:del w:id="11331" w:author="阿毛" w:date="2021-05-21T17:53:00Z"/>
                <w:rFonts w:ascii="標楷體" w:eastAsia="標楷體" w:hAnsi="標楷體"/>
              </w:rPr>
            </w:pPr>
          </w:p>
        </w:tc>
        <w:tc>
          <w:tcPr>
            <w:tcW w:w="624" w:type="pct"/>
          </w:tcPr>
          <w:p w14:paraId="442CD8A1" w14:textId="16DCD999" w:rsidR="00E24265" w:rsidRPr="00615D4B" w:rsidDel="00CB3FDD" w:rsidRDefault="00E24265" w:rsidP="005F76AD">
            <w:pPr>
              <w:rPr>
                <w:del w:id="11332" w:author="阿毛" w:date="2021-05-21T17:53:00Z"/>
                <w:rFonts w:ascii="標楷體" w:eastAsia="標楷體" w:hAnsi="標楷體"/>
              </w:rPr>
            </w:pPr>
          </w:p>
        </w:tc>
        <w:tc>
          <w:tcPr>
            <w:tcW w:w="537" w:type="pct"/>
          </w:tcPr>
          <w:p w14:paraId="077F68AA" w14:textId="319471DD" w:rsidR="00E24265" w:rsidRPr="00615D4B" w:rsidDel="00CB3FDD" w:rsidRDefault="00E24265" w:rsidP="005F76AD">
            <w:pPr>
              <w:rPr>
                <w:del w:id="11333" w:author="阿毛" w:date="2021-05-21T17:53:00Z"/>
                <w:rFonts w:ascii="標楷體" w:eastAsia="標楷體" w:hAnsi="標楷體"/>
              </w:rPr>
            </w:pPr>
          </w:p>
        </w:tc>
        <w:tc>
          <w:tcPr>
            <w:tcW w:w="299" w:type="pct"/>
          </w:tcPr>
          <w:p w14:paraId="3DDF02DF" w14:textId="26E0F65D" w:rsidR="00E24265" w:rsidRPr="00615D4B" w:rsidDel="00CB3FDD" w:rsidRDefault="00E24265" w:rsidP="005F76AD">
            <w:pPr>
              <w:rPr>
                <w:del w:id="11334" w:author="阿毛" w:date="2021-05-21T17:53:00Z"/>
                <w:rFonts w:ascii="標楷體" w:eastAsia="標楷體" w:hAnsi="標楷體"/>
              </w:rPr>
            </w:pPr>
          </w:p>
        </w:tc>
        <w:tc>
          <w:tcPr>
            <w:tcW w:w="299" w:type="pct"/>
          </w:tcPr>
          <w:p w14:paraId="2F7DF8EF" w14:textId="1F5827C7" w:rsidR="00E24265" w:rsidRPr="00615D4B" w:rsidDel="00CB3FDD" w:rsidRDefault="00E24265" w:rsidP="005F76AD">
            <w:pPr>
              <w:rPr>
                <w:del w:id="11335" w:author="阿毛" w:date="2021-05-21T17:53:00Z"/>
                <w:rFonts w:ascii="標楷體" w:eastAsia="標楷體" w:hAnsi="標楷體"/>
              </w:rPr>
            </w:pPr>
          </w:p>
        </w:tc>
        <w:tc>
          <w:tcPr>
            <w:tcW w:w="1643" w:type="pct"/>
          </w:tcPr>
          <w:p w14:paraId="0EC3AD16" w14:textId="13FAB68B" w:rsidR="00E24265" w:rsidRPr="00615D4B" w:rsidDel="00CB3FDD" w:rsidRDefault="00E24265" w:rsidP="005F76AD">
            <w:pPr>
              <w:rPr>
                <w:del w:id="11336" w:author="阿毛" w:date="2021-05-21T17:53:00Z"/>
                <w:rFonts w:ascii="標楷體" w:eastAsia="標楷體" w:hAnsi="標楷體"/>
              </w:rPr>
            </w:pPr>
          </w:p>
        </w:tc>
      </w:tr>
      <w:tr w:rsidR="00E24265" w:rsidRPr="00615D4B" w:rsidDel="00CB3FDD" w14:paraId="3DE15ECB" w14:textId="352FEB08" w:rsidTr="005F76AD">
        <w:trPr>
          <w:trHeight w:val="291"/>
          <w:jc w:val="center"/>
          <w:del w:id="11337" w:author="阿毛" w:date="2021-05-21T17:53:00Z"/>
        </w:trPr>
        <w:tc>
          <w:tcPr>
            <w:tcW w:w="219" w:type="pct"/>
          </w:tcPr>
          <w:p w14:paraId="73DEC5D6" w14:textId="0153A223" w:rsidR="00E24265" w:rsidRPr="00D6003A" w:rsidDel="00CB3FDD" w:rsidRDefault="00E24265" w:rsidP="005F76AD">
            <w:pPr>
              <w:pStyle w:val="af9"/>
              <w:numPr>
                <w:ilvl w:val="0"/>
                <w:numId w:val="38"/>
              </w:numPr>
              <w:ind w:leftChars="0"/>
              <w:rPr>
                <w:del w:id="11338" w:author="阿毛" w:date="2021-05-21T17:53:00Z"/>
                <w:rFonts w:ascii="標楷體" w:eastAsia="標楷體" w:hAnsi="標楷體"/>
              </w:rPr>
            </w:pPr>
          </w:p>
        </w:tc>
        <w:tc>
          <w:tcPr>
            <w:tcW w:w="756" w:type="pct"/>
          </w:tcPr>
          <w:p w14:paraId="44589E86" w14:textId="3E9EA9F2" w:rsidR="00E24265" w:rsidRPr="00615D4B" w:rsidDel="00CB3FDD" w:rsidRDefault="00E24265" w:rsidP="005F76AD">
            <w:pPr>
              <w:rPr>
                <w:del w:id="11339" w:author="阿毛" w:date="2021-05-21T17:53:00Z"/>
                <w:rFonts w:ascii="標楷體" w:eastAsia="標楷體" w:hAnsi="標楷體"/>
              </w:rPr>
            </w:pPr>
            <w:del w:id="11340" w:author="阿毛" w:date="2021-05-21T17:53:00Z">
              <w:r w:rsidRPr="006350AF" w:rsidDel="00CB3FDD">
                <w:rPr>
                  <w:rFonts w:ascii="標楷體" w:eastAsia="標楷體" w:hAnsi="標楷體" w:hint="eastAsia"/>
                </w:rPr>
                <w:delText>協商申請日</w:delText>
              </w:r>
            </w:del>
          </w:p>
        </w:tc>
        <w:tc>
          <w:tcPr>
            <w:tcW w:w="624" w:type="pct"/>
          </w:tcPr>
          <w:p w14:paraId="16C65738" w14:textId="67EA72AD" w:rsidR="00E24265" w:rsidRPr="00615D4B" w:rsidDel="00CB3FDD" w:rsidRDefault="00E24265" w:rsidP="005F76AD">
            <w:pPr>
              <w:rPr>
                <w:del w:id="11341" w:author="阿毛" w:date="2021-05-21T17:53:00Z"/>
                <w:rFonts w:ascii="標楷體" w:eastAsia="標楷體" w:hAnsi="標楷體"/>
              </w:rPr>
            </w:pPr>
          </w:p>
        </w:tc>
        <w:tc>
          <w:tcPr>
            <w:tcW w:w="624" w:type="pct"/>
          </w:tcPr>
          <w:p w14:paraId="520CBF55" w14:textId="283E4C90" w:rsidR="00E24265" w:rsidRPr="00615D4B" w:rsidDel="00CB3FDD" w:rsidRDefault="00E24265" w:rsidP="005F76AD">
            <w:pPr>
              <w:rPr>
                <w:del w:id="11342" w:author="阿毛" w:date="2021-05-21T17:53:00Z"/>
                <w:rFonts w:ascii="標楷體" w:eastAsia="標楷體" w:hAnsi="標楷體"/>
              </w:rPr>
            </w:pPr>
          </w:p>
        </w:tc>
        <w:tc>
          <w:tcPr>
            <w:tcW w:w="537" w:type="pct"/>
          </w:tcPr>
          <w:p w14:paraId="4E14FE5D" w14:textId="790BF17F" w:rsidR="00E24265" w:rsidRPr="00615D4B" w:rsidDel="00CB3FDD" w:rsidRDefault="00E24265" w:rsidP="005F76AD">
            <w:pPr>
              <w:rPr>
                <w:del w:id="11343" w:author="阿毛" w:date="2021-05-21T17:53:00Z"/>
                <w:rFonts w:ascii="標楷體" w:eastAsia="標楷體" w:hAnsi="標楷體"/>
              </w:rPr>
            </w:pPr>
          </w:p>
        </w:tc>
        <w:tc>
          <w:tcPr>
            <w:tcW w:w="299" w:type="pct"/>
          </w:tcPr>
          <w:p w14:paraId="166F1180" w14:textId="5A3C9663" w:rsidR="00E24265" w:rsidRPr="00615D4B" w:rsidDel="00CB3FDD" w:rsidRDefault="00E24265" w:rsidP="005F76AD">
            <w:pPr>
              <w:rPr>
                <w:del w:id="11344" w:author="阿毛" w:date="2021-05-21T17:53:00Z"/>
                <w:rFonts w:ascii="標楷體" w:eastAsia="標楷體" w:hAnsi="標楷體"/>
              </w:rPr>
            </w:pPr>
          </w:p>
        </w:tc>
        <w:tc>
          <w:tcPr>
            <w:tcW w:w="299" w:type="pct"/>
          </w:tcPr>
          <w:p w14:paraId="3DFF1B90" w14:textId="61623A8A" w:rsidR="00E24265" w:rsidRPr="00615D4B" w:rsidDel="00CB3FDD" w:rsidRDefault="00E24265" w:rsidP="005F76AD">
            <w:pPr>
              <w:rPr>
                <w:del w:id="11345" w:author="阿毛" w:date="2021-05-21T17:53:00Z"/>
                <w:rFonts w:ascii="標楷體" w:eastAsia="標楷體" w:hAnsi="標楷體"/>
              </w:rPr>
            </w:pPr>
          </w:p>
        </w:tc>
        <w:tc>
          <w:tcPr>
            <w:tcW w:w="1643" w:type="pct"/>
          </w:tcPr>
          <w:p w14:paraId="7ED148C3" w14:textId="106CB387" w:rsidR="00E24265" w:rsidRPr="00615D4B" w:rsidDel="00CB3FDD" w:rsidRDefault="00E24265" w:rsidP="005F76AD">
            <w:pPr>
              <w:rPr>
                <w:del w:id="11346" w:author="阿毛" w:date="2021-05-21T17:53:00Z"/>
                <w:rFonts w:ascii="標楷體" w:eastAsia="標楷體" w:hAnsi="標楷體"/>
              </w:rPr>
            </w:pPr>
          </w:p>
        </w:tc>
      </w:tr>
      <w:tr w:rsidR="00E24265" w:rsidRPr="00615D4B" w:rsidDel="00CB3FDD" w14:paraId="6345DEC1" w14:textId="1D3F90AE" w:rsidTr="005F76AD">
        <w:trPr>
          <w:trHeight w:val="291"/>
          <w:jc w:val="center"/>
          <w:del w:id="11347" w:author="阿毛" w:date="2021-05-21T17:53:00Z"/>
        </w:trPr>
        <w:tc>
          <w:tcPr>
            <w:tcW w:w="219" w:type="pct"/>
          </w:tcPr>
          <w:p w14:paraId="09FE78A0" w14:textId="0A585319" w:rsidR="00E24265" w:rsidRPr="00D6003A" w:rsidDel="00CB3FDD" w:rsidRDefault="00E24265" w:rsidP="005F76AD">
            <w:pPr>
              <w:pStyle w:val="af9"/>
              <w:numPr>
                <w:ilvl w:val="0"/>
                <w:numId w:val="38"/>
              </w:numPr>
              <w:ind w:leftChars="0"/>
              <w:rPr>
                <w:del w:id="11348" w:author="阿毛" w:date="2021-05-21T17:53:00Z"/>
                <w:rFonts w:ascii="標楷體" w:eastAsia="標楷體" w:hAnsi="標楷體"/>
              </w:rPr>
            </w:pPr>
          </w:p>
        </w:tc>
        <w:tc>
          <w:tcPr>
            <w:tcW w:w="756" w:type="pct"/>
          </w:tcPr>
          <w:p w14:paraId="026654AA" w14:textId="22D012D0" w:rsidR="00E24265" w:rsidRPr="00615D4B" w:rsidDel="00CB3FDD" w:rsidRDefault="00E24265" w:rsidP="005F76AD">
            <w:pPr>
              <w:rPr>
                <w:del w:id="11349" w:author="阿毛" w:date="2021-05-21T17:53:00Z"/>
                <w:rFonts w:ascii="標楷體" w:eastAsia="標楷體" w:hAnsi="標楷體"/>
              </w:rPr>
            </w:pPr>
            <w:del w:id="11350" w:author="阿毛" w:date="2021-05-21T17:53:00Z">
              <w:r w:rsidRPr="006350AF" w:rsidDel="00CB3FDD">
                <w:rPr>
                  <w:rFonts w:ascii="標楷體" w:eastAsia="標楷體" w:hAnsi="標楷體" w:hint="eastAsia"/>
                </w:rPr>
                <w:delText>債務人戶籍之郵遞區號及地址</w:delText>
              </w:r>
            </w:del>
          </w:p>
        </w:tc>
        <w:tc>
          <w:tcPr>
            <w:tcW w:w="624" w:type="pct"/>
          </w:tcPr>
          <w:p w14:paraId="2ACABCA0" w14:textId="236E7B9F" w:rsidR="00E24265" w:rsidRPr="00615D4B" w:rsidDel="00CB3FDD" w:rsidRDefault="00E24265" w:rsidP="005F76AD">
            <w:pPr>
              <w:rPr>
                <w:del w:id="11351" w:author="阿毛" w:date="2021-05-21T17:53:00Z"/>
                <w:rFonts w:ascii="標楷體" w:eastAsia="標楷體" w:hAnsi="標楷體"/>
              </w:rPr>
            </w:pPr>
          </w:p>
        </w:tc>
        <w:tc>
          <w:tcPr>
            <w:tcW w:w="624" w:type="pct"/>
          </w:tcPr>
          <w:p w14:paraId="3EB308D0" w14:textId="6089563B" w:rsidR="00E24265" w:rsidRPr="00615D4B" w:rsidDel="00CB3FDD" w:rsidRDefault="00E24265" w:rsidP="005F76AD">
            <w:pPr>
              <w:rPr>
                <w:del w:id="11352" w:author="阿毛" w:date="2021-05-21T17:53:00Z"/>
                <w:rFonts w:ascii="標楷體" w:eastAsia="標楷體" w:hAnsi="標楷體"/>
              </w:rPr>
            </w:pPr>
          </w:p>
        </w:tc>
        <w:tc>
          <w:tcPr>
            <w:tcW w:w="537" w:type="pct"/>
          </w:tcPr>
          <w:p w14:paraId="7565F75D" w14:textId="0FBDFC9D" w:rsidR="00E24265" w:rsidRPr="00615D4B" w:rsidDel="00CB3FDD" w:rsidRDefault="00E24265" w:rsidP="005F76AD">
            <w:pPr>
              <w:rPr>
                <w:del w:id="11353" w:author="阿毛" w:date="2021-05-21T17:53:00Z"/>
                <w:rFonts w:ascii="標楷體" w:eastAsia="標楷體" w:hAnsi="標楷體"/>
              </w:rPr>
            </w:pPr>
          </w:p>
        </w:tc>
        <w:tc>
          <w:tcPr>
            <w:tcW w:w="299" w:type="pct"/>
          </w:tcPr>
          <w:p w14:paraId="63CFA8E3" w14:textId="0690CB16" w:rsidR="00E24265" w:rsidRPr="00615D4B" w:rsidDel="00CB3FDD" w:rsidRDefault="00E24265" w:rsidP="005F76AD">
            <w:pPr>
              <w:rPr>
                <w:del w:id="11354" w:author="阿毛" w:date="2021-05-21T17:53:00Z"/>
                <w:rFonts w:ascii="標楷體" w:eastAsia="標楷體" w:hAnsi="標楷體"/>
              </w:rPr>
            </w:pPr>
          </w:p>
        </w:tc>
        <w:tc>
          <w:tcPr>
            <w:tcW w:w="299" w:type="pct"/>
          </w:tcPr>
          <w:p w14:paraId="308F0148" w14:textId="7BCBB95F" w:rsidR="00E24265" w:rsidRPr="00615D4B" w:rsidDel="00CB3FDD" w:rsidRDefault="00E24265" w:rsidP="005F76AD">
            <w:pPr>
              <w:rPr>
                <w:del w:id="11355" w:author="阿毛" w:date="2021-05-21T17:53:00Z"/>
                <w:rFonts w:ascii="標楷體" w:eastAsia="標楷體" w:hAnsi="標楷體"/>
              </w:rPr>
            </w:pPr>
          </w:p>
        </w:tc>
        <w:tc>
          <w:tcPr>
            <w:tcW w:w="1643" w:type="pct"/>
          </w:tcPr>
          <w:p w14:paraId="7930E173" w14:textId="51935C0F" w:rsidR="00E24265" w:rsidRPr="00615D4B" w:rsidDel="00CB3FDD" w:rsidRDefault="00E24265" w:rsidP="005F76AD">
            <w:pPr>
              <w:rPr>
                <w:del w:id="11356" w:author="阿毛" w:date="2021-05-21T17:53:00Z"/>
                <w:rFonts w:ascii="標楷體" w:eastAsia="標楷體" w:hAnsi="標楷體"/>
              </w:rPr>
            </w:pPr>
          </w:p>
        </w:tc>
      </w:tr>
      <w:tr w:rsidR="00E24265" w:rsidRPr="00615D4B" w:rsidDel="00CB3FDD" w14:paraId="1A4E96D8" w14:textId="6935C736" w:rsidTr="005F76AD">
        <w:trPr>
          <w:trHeight w:val="291"/>
          <w:jc w:val="center"/>
          <w:del w:id="11357" w:author="阿毛" w:date="2021-05-21T17:53:00Z"/>
        </w:trPr>
        <w:tc>
          <w:tcPr>
            <w:tcW w:w="219" w:type="pct"/>
          </w:tcPr>
          <w:p w14:paraId="0A7F7433" w14:textId="2A9E25E6" w:rsidR="00E24265" w:rsidRPr="00D6003A" w:rsidDel="00CB3FDD" w:rsidRDefault="00E24265" w:rsidP="005F76AD">
            <w:pPr>
              <w:pStyle w:val="af9"/>
              <w:numPr>
                <w:ilvl w:val="0"/>
                <w:numId w:val="38"/>
              </w:numPr>
              <w:ind w:leftChars="0"/>
              <w:rPr>
                <w:del w:id="11358" w:author="阿毛" w:date="2021-05-21T17:53:00Z"/>
                <w:rFonts w:ascii="標楷體" w:eastAsia="標楷體" w:hAnsi="標楷體"/>
              </w:rPr>
            </w:pPr>
          </w:p>
        </w:tc>
        <w:tc>
          <w:tcPr>
            <w:tcW w:w="756" w:type="pct"/>
          </w:tcPr>
          <w:p w14:paraId="56997316" w14:textId="51DA44DD" w:rsidR="00E24265" w:rsidRPr="00615D4B" w:rsidDel="00CB3FDD" w:rsidRDefault="00E24265" w:rsidP="005F76AD">
            <w:pPr>
              <w:rPr>
                <w:del w:id="11359" w:author="阿毛" w:date="2021-05-21T17:53:00Z"/>
                <w:rFonts w:ascii="標楷體" w:eastAsia="標楷體" w:hAnsi="標楷體"/>
              </w:rPr>
            </w:pPr>
            <w:del w:id="11360" w:author="阿毛" w:date="2021-05-21T17:53:00Z">
              <w:r w:rsidRPr="006350AF" w:rsidDel="00CB3FDD">
                <w:rPr>
                  <w:rFonts w:ascii="標楷體" w:eastAsia="標楷體" w:hAnsi="標楷體" w:hint="eastAsia"/>
                </w:rPr>
                <w:delText>債務人通訊地之郵遞區號及地址</w:delText>
              </w:r>
            </w:del>
          </w:p>
        </w:tc>
        <w:tc>
          <w:tcPr>
            <w:tcW w:w="624" w:type="pct"/>
          </w:tcPr>
          <w:p w14:paraId="57E0F36C" w14:textId="3D90C633" w:rsidR="00E24265" w:rsidRPr="00615D4B" w:rsidDel="00CB3FDD" w:rsidRDefault="00E24265" w:rsidP="005F76AD">
            <w:pPr>
              <w:rPr>
                <w:del w:id="11361" w:author="阿毛" w:date="2021-05-21T17:53:00Z"/>
                <w:rFonts w:ascii="標楷體" w:eastAsia="標楷體" w:hAnsi="標楷體"/>
              </w:rPr>
            </w:pPr>
          </w:p>
        </w:tc>
        <w:tc>
          <w:tcPr>
            <w:tcW w:w="624" w:type="pct"/>
          </w:tcPr>
          <w:p w14:paraId="6BE76DAB" w14:textId="76106C4A" w:rsidR="00E24265" w:rsidRPr="00615D4B" w:rsidDel="00CB3FDD" w:rsidRDefault="00E24265" w:rsidP="005F76AD">
            <w:pPr>
              <w:rPr>
                <w:del w:id="11362" w:author="阿毛" w:date="2021-05-21T17:53:00Z"/>
                <w:rFonts w:ascii="標楷體" w:eastAsia="標楷體" w:hAnsi="標楷體"/>
              </w:rPr>
            </w:pPr>
          </w:p>
        </w:tc>
        <w:tc>
          <w:tcPr>
            <w:tcW w:w="537" w:type="pct"/>
          </w:tcPr>
          <w:p w14:paraId="2867277E" w14:textId="6F1743F2" w:rsidR="00E24265" w:rsidRPr="00615D4B" w:rsidDel="00CB3FDD" w:rsidRDefault="00E24265" w:rsidP="005F76AD">
            <w:pPr>
              <w:rPr>
                <w:del w:id="11363" w:author="阿毛" w:date="2021-05-21T17:53:00Z"/>
                <w:rFonts w:ascii="標楷體" w:eastAsia="標楷體" w:hAnsi="標楷體"/>
              </w:rPr>
            </w:pPr>
          </w:p>
        </w:tc>
        <w:tc>
          <w:tcPr>
            <w:tcW w:w="299" w:type="pct"/>
          </w:tcPr>
          <w:p w14:paraId="1862D5AE" w14:textId="6A969EDC" w:rsidR="00E24265" w:rsidRPr="00615D4B" w:rsidDel="00CB3FDD" w:rsidRDefault="00E24265" w:rsidP="005F76AD">
            <w:pPr>
              <w:rPr>
                <w:del w:id="11364" w:author="阿毛" w:date="2021-05-21T17:53:00Z"/>
                <w:rFonts w:ascii="標楷體" w:eastAsia="標楷體" w:hAnsi="標楷體"/>
              </w:rPr>
            </w:pPr>
          </w:p>
        </w:tc>
        <w:tc>
          <w:tcPr>
            <w:tcW w:w="299" w:type="pct"/>
          </w:tcPr>
          <w:p w14:paraId="22AC43F0" w14:textId="2F59592E" w:rsidR="00E24265" w:rsidRPr="00615D4B" w:rsidDel="00CB3FDD" w:rsidRDefault="00E24265" w:rsidP="005F76AD">
            <w:pPr>
              <w:rPr>
                <w:del w:id="11365" w:author="阿毛" w:date="2021-05-21T17:53:00Z"/>
                <w:rFonts w:ascii="標楷體" w:eastAsia="標楷體" w:hAnsi="標楷體"/>
              </w:rPr>
            </w:pPr>
          </w:p>
        </w:tc>
        <w:tc>
          <w:tcPr>
            <w:tcW w:w="1643" w:type="pct"/>
          </w:tcPr>
          <w:p w14:paraId="45B70BDA" w14:textId="11BF0BD6" w:rsidR="00E24265" w:rsidRPr="00615D4B" w:rsidDel="00CB3FDD" w:rsidRDefault="00E24265" w:rsidP="005F76AD">
            <w:pPr>
              <w:rPr>
                <w:del w:id="11366" w:author="阿毛" w:date="2021-05-21T17:53:00Z"/>
                <w:rFonts w:ascii="標楷體" w:eastAsia="標楷體" w:hAnsi="標楷體"/>
              </w:rPr>
            </w:pPr>
          </w:p>
        </w:tc>
      </w:tr>
      <w:tr w:rsidR="00E24265" w:rsidRPr="00615D4B" w:rsidDel="00CB3FDD" w14:paraId="01818046" w14:textId="3637D60D" w:rsidTr="005F76AD">
        <w:trPr>
          <w:trHeight w:val="291"/>
          <w:jc w:val="center"/>
          <w:del w:id="11367" w:author="阿毛" w:date="2021-05-21T17:53:00Z"/>
        </w:trPr>
        <w:tc>
          <w:tcPr>
            <w:tcW w:w="219" w:type="pct"/>
          </w:tcPr>
          <w:p w14:paraId="53FD9E7B" w14:textId="4F2864D8" w:rsidR="00E24265" w:rsidRPr="00D6003A" w:rsidDel="00CB3FDD" w:rsidRDefault="00E24265" w:rsidP="005F76AD">
            <w:pPr>
              <w:pStyle w:val="af9"/>
              <w:numPr>
                <w:ilvl w:val="0"/>
                <w:numId w:val="38"/>
              </w:numPr>
              <w:ind w:leftChars="0"/>
              <w:rPr>
                <w:del w:id="11368" w:author="阿毛" w:date="2021-05-21T17:53:00Z"/>
                <w:rFonts w:ascii="標楷體" w:eastAsia="標楷體" w:hAnsi="標楷體"/>
              </w:rPr>
            </w:pPr>
          </w:p>
        </w:tc>
        <w:tc>
          <w:tcPr>
            <w:tcW w:w="756" w:type="pct"/>
          </w:tcPr>
          <w:p w14:paraId="43B5AF7F" w14:textId="439A58CE" w:rsidR="00E24265" w:rsidRPr="00615D4B" w:rsidDel="00CB3FDD" w:rsidRDefault="00E24265" w:rsidP="005F76AD">
            <w:pPr>
              <w:rPr>
                <w:del w:id="11369" w:author="阿毛" w:date="2021-05-21T17:53:00Z"/>
                <w:rFonts w:ascii="標楷體" w:eastAsia="標楷體" w:hAnsi="標楷體"/>
              </w:rPr>
            </w:pPr>
            <w:del w:id="11370" w:author="阿毛" w:date="2021-05-21T17:53:00Z">
              <w:r w:rsidRPr="006350AF" w:rsidDel="00CB3FDD">
                <w:rPr>
                  <w:rFonts w:ascii="標楷體" w:eastAsia="標楷體" w:hAnsi="標楷體" w:hint="eastAsia"/>
                </w:rPr>
                <w:delText>債務人戶籍電話</w:delText>
              </w:r>
            </w:del>
          </w:p>
        </w:tc>
        <w:tc>
          <w:tcPr>
            <w:tcW w:w="624" w:type="pct"/>
          </w:tcPr>
          <w:p w14:paraId="2C1A7AAC" w14:textId="134DAF2E" w:rsidR="00E24265" w:rsidRPr="00615D4B" w:rsidDel="00CB3FDD" w:rsidRDefault="00E24265" w:rsidP="005F76AD">
            <w:pPr>
              <w:rPr>
                <w:del w:id="11371" w:author="阿毛" w:date="2021-05-21T17:53:00Z"/>
                <w:rFonts w:ascii="標楷體" w:eastAsia="標楷體" w:hAnsi="標楷體"/>
              </w:rPr>
            </w:pPr>
          </w:p>
        </w:tc>
        <w:tc>
          <w:tcPr>
            <w:tcW w:w="624" w:type="pct"/>
          </w:tcPr>
          <w:p w14:paraId="0EE0E2AB" w14:textId="2646311C" w:rsidR="00E24265" w:rsidRPr="00615D4B" w:rsidDel="00CB3FDD" w:rsidRDefault="00E24265" w:rsidP="005F76AD">
            <w:pPr>
              <w:rPr>
                <w:del w:id="11372" w:author="阿毛" w:date="2021-05-21T17:53:00Z"/>
                <w:rFonts w:ascii="標楷體" w:eastAsia="標楷體" w:hAnsi="標楷體"/>
              </w:rPr>
            </w:pPr>
          </w:p>
        </w:tc>
        <w:tc>
          <w:tcPr>
            <w:tcW w:w="537" w:type="pct"/>
          </w:tcPr>
          <w:p w14:paraId="646466DA" w14:textId="6DD6B7E4" w:rsidR="00E24265" w:rsidRPr="00615D4B" w:rsidDel="00CB3FDD" w:rsidRDefault="00E24265" w:rsidP="005F76AD">
            <w:pPr>
              <w:rPr>
                <w:del w:id="11373" w:author="阿毛" w:date="2021-05-21T17:53:00Z"/>
                <w:rFonts w:ascii="標楷體" w:eastAsia="標楷體" w:hAnsi="標楷體"/>
              </w:rPr>
            </w:pPr>
          </w:p>
        </w:tc>
        <w:tc>
          <w:tcPr>
            <w:tcW w:w="299" w:type="pct"/>
          </w:tcPr>
          <w:p w14:paraId="7ACAA3E4" w14:textId="615992EC" w:rsidR="00E24265" w:rsidRPr="00615D4B" w:rsidDel="00CB3FDD" w:rsidRDefault="00E24265" w:rsidP="005F76AD">
            <w:pPr>
              <w:rPr>
                <w:del w:id="11374" w:author="阿毛" w:date="2021-05-21T17:53:00Z"/>
                <w:rFonts w:ascii="標楷體" w:eastAsia="標楷體" w:hAnsi="標楷體"/>
              </w:rPr>
            </w:pPr>
          </w:p>
        </w:tc>
        <w:tc>
          <w:tcPr>
            <w:tcW w:w="299" w:type="pct"/>
          </w:tcPr>
          <w:p w14:paraId="4AFE54D8" w14:textId="4466538E" w:rsidR="00E24265" w:rsidRPr="00615D4B" w:rsidDel="00CB3FDD" w:rsidRDefault="00E24265" w:rsidP="005F76AD">
            <w:pPr>
              <w:rPr>
                <w:del w:id="11375" w:author="阿毛" w:date="2021-05-21T17:53:00Z"/>
                <w:rFonts w:ascii="標楷體" w:eastAsia="標楷體" w:hAnsi="標楷體"/>
              </w:rPr>
            </w:pPr>
          </w:p>
        </w:tc>
        <w:tc>
          <w:tcPr>
            <w:tcW w:w="1643" w:type="pct"/>
          </w:tcPr>
          <w:p w14:paraId="1A09B56B" w14:textId="24A0570A" w:rsidR="00E24265" w:rsidRPr="00615D4B" w:rsidDel="00CB3FDD" w:rsidRDefault="00E24265" w:rsidP="005F76AD">
            <w:pPr>
              <w:rPr>
                <w:del w:id="11376" w:author="阿毛" w:date="2021-05-21T17:53:00Z"/>
                <w:rFonts w:ascii="標楷體" w:eastAsia="標楷體" w:hAnsi="標楷體"/>
              </w:rPr>
            </w:pPr>
          </w:p>
        </w:tc>
      </w:tr>
      <w:tr w:rsidR="00E24265" w:rsidRPr="00615D4B" w:rsidDel="00CB3FDD" w14:paraId="093B5F4F" w14:textId="320E42F9" w:rsidTr="005F76AD">
        <w:trPr>
          <w:trHeight w:val="291"/>
          <w:jc w:val="center"/>
          <w:del w:id="11377" w:author="阿毛" w:date="2021-05-21T17:53:00Z"/>
        </w:trPr>
        <w:tc>
          <w:tcPr>
            <w:tcW w:w="219" w:type="pct"/>
          </w:tcPr>
          <w:p w14:paraId="6022ABF5" w14:textId="171B8C23" w:rsidR="00E24265" w:rsidRPr="00D6003A" w:rsidDel="00CB3FDD" w:rsidRDefault="00E24265" w:rsidP="005F76AD">
            <w:pPr>
              <w:pStyle w:val="af9"/>
              <w:numPr>
                <w:ilvl w:val="0"/>
                <w:numId w:val="38"/>
              </w:numPr>
              <w:ind w:leftChars="0"/>
              <w:rPr>
                <w:del w:id="11378" w:author="阿毛" w:date="2021-05-21T17:53:00Z"/>
                <w:rFonts w:ascii="標楷體" w:eastAsia="標楷體" w:hAnsi="標楷體"/>
              </w:rPr>
            </w:pPr>
          </w:p>
        </w:tc>
        <w:tc>
          <w:tcPr>
            <w:tcW w:w="756" w:type="pct"/>
          </w:tcPr>
          <w:p w14:paraId="2D2BCE7E" w14:textId="0CF757A5" w:rsidR="00E24265" w:rsidRPr="00615D4B" w:rsidDel="00CB3FDD" w:rsidRDefault="00E24265" w:rsidP="005F76AD">
            <w:pPr>
              <w:rPr>
                <w:del w:id="11379" w:author="阿毛" w:date="2021-05-21T17:53:00Z"/>
                <w:rFonts w:ascii="標楷體" w:eastAsia="標楷體" w:hAnsi="標楷體"/>
              </w:rPr>
            </w:pPr>
            <w:del w:id="11380" w:author="阿毛" w:date="2021-05-21T17:53:00Z">
              <w:r w:rsidRPr="006350AF" w:rsidDel="00CB3FDD">
                <w:rPr>
                  <w:rFonts w:ascii="標楷體" w:eastAsia="標楷體" w:hAnsi="標楷體" w:hint="eastAsia"/>
                </w:rPr>
                <w:delText>債務人通訊電話</w:delText>
              </w:r>
            </w:del>
          </w:p>
        </w:tc>
        <w:tc>
          <w:tcPr>
            <w:tcW w:w="624" w:type="pct"/>
          </w:tcPr>
          <w:p w14:paraId="049D79B7" w14:textId="07EA04AD" w:rsidR="00E24265" w:rsidRPr="00615D4B" w:rsidDel="00CB3FDD" w:rsidRDefault="00E24265" w:rsidP="005F76AD">
            <w:pPr>
              <w:rPr>
                <w:del w:id="11381" w:author="阿毛" w:date="2021-05-21T17:53:00Z"/>
                <w:rFonts w:ascii="標楷體" w:eastAsia="標楷體" w:hAnsi="標楷體"/>
              </w:rPr>
            </w:pPr>
          </w:p>
        </w:tc>
        <w:tc>
          <w:tcPr>
            <w:tcW w:w="624" w:type="pct"/>
          </w:tcPr>
          <w:p w14:paraId="28530EF7" w14:textId="37C20903" w:rsidR="00E24265" w:rsidRPr="00615D4B" w:rsidDel="00CB3FDD" w:rsidRDefault="00E24265" w:rsidP="005F76AD">
            <w:pPr>
              <w:rPr>
                <w:del w:id="11382" w:author="阿毛" w:date="2021-05-21T17:53:00Z"/>
                <w:rFonts w:ascii="標楷體" w:eastAsia="標楷體" w:hAnsi="標楷體"/>
              </w:rPr>
            </w:pPr>
          </w:p>
        </w:tc>
        <w:tc>
          <w:tcPr>
            <w:tcW w:w="537" w:type="pct"/>
          </w:tcPr>
          <w:p w14:paraId="1571D706" w14:textId="29E0795B" w:rsidR="00E24265" w:rsidRPr="00615D4B" w:rsidDel="00CB3FDD" w:rsidRDefault="00E24265" w:rsidP="005F76AD">
            <w:pPr>
              <w:rPr>
                <w:del w:id="11383" w:author="阿毛" w:date="2021-05-21T17:53:00Z"/>
                <w:rFonts w:ascii="標楷體" w:eastAsia="標楷體" w:hAnsi="標楷體"/>
              </w:rPr>
            </w:pPr>
          </w:p>
        </w:tc>
        <w:tc>
          <w:tcPr>
            <w:tcW w:w="299" w:type="pct"/>
          </w:tcPr>
          <w:p w14:paraId="4B52CAFC" w14:textId="239C538E" w:rsidR="00E24265" w:rsidRPr="00615D4B" w:rsidDel="00CB3FDD" w:rsidRDefault="00E24265" w:rsidP="005F76AD">
            <w:pPr>
              <w:rPr>
                <w:del w:id="11384" w:author="阿毛" w:date="2021-05-21T17:53:00Z"/>
                <w:rFonts w:ascii="標楷體" w:eastAsia="標楷體" w:hAnsi="標楷體"/>
              </w:rPr>
            </w:pPr>
          </w:p>
        </w:tc>
        <w:tc>
          <w:tcPr>
            <w:tcW w:w="299" w:type="pct"/>
          </w:tcPr>
          <w:p w14:paraId="4241FC2A" w14:textId="3F3E2A9B" w:rsidR="00E24265" w:rsidRPr="00615D4B" w:rsidDel="00CB3FDD" w:rsidRDefault="00E24265" w:rsidP="005F76AD">
            <w:pPr>
              <w:rPr>
                <w:del w:id="11385" w:author="阿毛" w:date="2021-05-21T17:53:00Z"/>
                <w:rFonts w:ascii="標楷體" w:eastAsia="標楷體" w:hAnsi="標楷體"/>
              </w:rPr>
            </w:pPr>
          </w:p>
        </w:tc>
        <w:tc>
          <w:tcPr>
            <w:tcW w:w="1643" w:type="pct"/>
          </w:tcPr>
          <w:p w14:paraId="7873B032" w14:textId="4EF542BE" w:rsidR="00E24265" w:rsidRPr="00615D4B" w:rsidDel="00CB3FDD" w:rsidRDefault="00E24265" w:rsidP="005F76AD">
            <w:pPr>
              <w:rPr>
                <w:del w:id="11386" w:author="阿毛" w:date="2021-05-21T17:53:00Z"/>
                <w:rFonts w:ascii="標楷體" w:eastAsia="標楷體" w:hAnsi="標楷體"/>
              </w:rPr>
            </w:pPr>
          </w:p>
        </w:tc>
      </w:tr>
      <w:tr w:rsidR="00E24265" w:rsidRPr="00615D4B" w:rsidDel="00CB3FDD" w14:paraId="755B489C" w14:textId="279AF694" w:rsidTr="005F76AD">
        <w:trPr>
          <w:trHeight w:val="291"/>
          <w:jc w:val="center"/>
          <w:del w:id="11387" w:author="阿毛" w:date="2021-05-21T17:53:00Z"/>
        </w:trPr>
        <w:tc>
          <w:tcPr>
            <w:tcW w:w="219" w:type="pct"/>
          </w:tcPr>
          <w:p w14:paraId="45C417F7" w14:textId="682C1D07" w:rsidR="00E24265" w:rsidRPr="00D6003A" w:rsidDel="00CB3FDD" w:rsidRDefault="00E24265" w:rsidP="005F76AD">
            <w:pPr>
              <w:pStyle w:val="af9"/>
              <w:numPr>
                <w:ilvl w:val="0"/>
                <w:numId w:val="38"/>
              </w:numPr>
              <w:ind w:leftChars="0"/>
              <w:rPr>
                <w:del w:id="11388" w:author="阿毛" w:date="2021-05-21T17:53:00Z"/>
                <w:rFonts w:ascii="標楷體" w:eastAsia="標楷體" w:hAnsi="標楷體"/>
              </w:rPr>
            </w:pPr>
          </w:p>
        </w:tc>
        <w:tc>
          <w:tcPr>
            <w:tcW w:w="756" w:type="pct"/>
          </w:tcPr>
          <w:p w14:paraId="0ED83666" w14:textId="7F4F0926" w:rsidR="00E24265" w:rsidRPr="00615D4B" w:rsidDel="00CB3FDD" w:rsidRDefault="00E24265" w:rsidP="005F76AD">
            <w:pPr>
              <w:rPr>
                <w:del w:id="11389" w:author="阿毛" w:date="2021-05-21T17:53:00Z"/>
                <w:rFonts w:ascii="標楷體" w:eastAsia="標楷體" w:hAnsi="標楷體"/>
              </w:rPr>
            </w:pPr>
            <w:del w:id="11390" w:author="阿毛" w:date="2021-05-21T17:53:00Z">
              <w:r w:rsidRPr="006350AF" w:rsidDel="00CB3FDD">
                <w:rPr>
                  <w:rFonts w:ascii="標楷體" w:eastAsia="標楷體" w:hAnsi="標楷體" w:hint="eastAsia"/>
                </w:rPr>
                <w:delText>債務人行動電話</w:delText>
              </w:r>
            </w:del>
          </w:p>
        </w:tc>
        <w:tc>
          <w:tcPr>
            <w:tcW w:w="624" w:type="pct"/>
          </w:tcPr>
          <w:p w14:paraId="17ABAE77" w14:textId="161EED6B" w:rsidR="00E24265" w:rsidRPr="00615D4B" w:rsidDel="00CB3FDD" w:rsidRDefault="00E24265" w:rsidP="005F76AD">
            <w:pPr>
              <w:rPr>
                <w:del w:id="11391" w:author="阿毛" w:date="2021-05-21T17:53:00Z"/>
                <w:rFonts w:ascii="標楷體" w:eastAsia="標楷體" w:hAnsi="標楷體"/>
              </w:rPr>
            </w:pPr>
          </w:p>
        </w:tc>
        <w:tc>
          <w:tcPr>
            <w:tcW w:w="624" w:type="pct"/>
          </w:tcPr>
          <w:p w14:paraId="3050C2AE" w14:textId="3B86EA07" w:rsidR="00E24265" w:rsidRPr="00615D4B" w:rsidDel="00CB3FDD" w:rsidRDefault="00E24265" w:rsidP="005F76AD">
            <w:pPr>
              <w:rPr>
                <w:del w:id="11392" w:author="阿毛" w:date="2021-05-21T17:53:00Z"/>
                <w:rFonts w:ascii="標楷體" w:eastAsia="標楷體" w:hAnsi="標楷體"/>
              </w:rPr>
            </w:pPr>
          </w:p>
        </w:tc>
        <w:tc>
          <w:tcPr>
            <w:tcW w:w="537" w:type="pct"/>
          </w:tcPr>
          <w:p w14:paraId="25495093" w14:textId="41CCE54F" w:rsidR="00E24265" w:rsidRPr="00615D4B" w:rsidDel="00CB3FDD" w:rsidRDefault="00E24265" w:rsidP="005F76AD">
            <w:pPr>
              <w:rPr>
                <w:del w:id="11393" w:author="阿毛" w:date="2021-05-21T17:53:00Z"/>
                <w:rFonts w:ascii="標楷體" w:eastAsia="標楷體" w:hAnsi="標楷體"/>
              </w:rPr>
            </w:pPr>
          </w:p>
        </w:tc>
        <w:tc>
          <w:tcPr>
            <w:tcW w:w="299" w:type="pct"/>
          </w:tcPr>
          <w:p w14:paraId="08A4D632" w14:textId="6C85EE93" w:rsidR="00E24265" w:rsidRPr="00615D4B" w:rsidDel="00CB3FDD" w:rsidRDefault="00E24265" w:rsidP="005F76AD">
            <w:pPr>
              <w:rPr>
                <w:del w:id="11394" w:author="阿毛" w:date="2021-05-21T17:53:00Z"/>
                <w:rFonts w:ascii="標楷體" w:eastAsia="標楷體" w:hAnsi="標楷體"/>
              </w:rPr>
            </w:pPr>
          </w:p>
        </w:tc>
        <w:tc>
          <w:tcPr>
            <w:tcW w:w="299" w:type="pct"/>
          </w:tcPr>
          <w:p w14:paraId="36B9F7E2" w14:textId="691E664D" w:rsidR="00E24265" w:rsidRPr="00615D4B" w:rsidDel="00CB3FDD" w:rsidRDefault="00E24265" w:rsidP="005F76AD">
            <w:pPr>
              <w:rPr>
                <w:del w:id="11395" w:author="阿毛" w:date="2021-05-21T17:53:00Z"/>
                <w:rFonts w:ascii="標楷體" w:eastAsia="標楷體" w:hAnsi="標楷體"/>
              </w:rPr>
            </w:pPr>
          </w:p>
        </w:tc>
        <w:tc>
          <w:tcPr>
            <w:tcW w:w="1643" w:type="pct"/>
          </w:tcPr>
          <w:p w14:paraId="17676A07" w14:textId="4E477D33" w:rsidR="00E24265" w:rsidRPr="00615D4B" w:rsidDel="00CB3FDD" w:rsidRDefault="00E24265" w:rsidP="005F76AD">
            <w:pPr>
              <w:rPr>
                <w:del w:id="11396" w:author="阿毛" w:date="2021-05-21T17:53:00Z"/>
                <w:rFonts w:ascii="標楷體" w:eastAsia="標楷體" w:hAnsi="標楷體"/>
              </w:rPr>
            </w:pPr>
          </w:p>
        </w:tc>
      </w:tr>
      <w:tr w:rsidR="00E24265" w:rsidRPr="00615D4B" w:rsidDel="00CB3FDD" w14:paraId="0B8AEC8B" w14:textId="73F64EB3" w:rsidTr="005F76AD">
        <w:trPr>
          <w:trHeight w:val="291"/>
          <w:jc w:val="center"/>
          <w:del w:id="11397" w:author="阿毛" w:date="2021-05-21T17:53:00Z"/>
        </w:trPr>
        <w:tc>
          <w:tcPr>
            <w:tcW w:w="219" w:type="pct"/>
          </w:tcPr>
          <w:p w14:paraId="49FD801B" w14:textId="7EF25890" w:rsidR="00E24265" w:rsidRPr="00D6003A" w:rsidDel="00CB3FDD" w:rsidRDefault="00E24265" w:rsidP="005F76AD">
            <w:pPr>
              <w:pStyle w:val="af9"/>
              <w:numPr>
                <w:ilvl w:val="0"/>
                <w:numId w:val="38"/>
              </w:numPr>
              <w:ind w:leftChars="0"/>
              <w:rPr>
                <w:del w:id="11398" w:author="阿毛" w:date="2021-05-21T17:53:00Z"/>
                <w:rFonts w:ascii="標楷體" w:eastAsia="標楷體" w:hAnsi="標楷體"/>
              </w:rPr>
            </w:pPr>
          </w:p>
        </w:tc>
        <w:tc>
          <w:tcPr>
            <w:tcW w:w="756" w:type="pct"/>
          </w:tcPr>
          <w:p w14:paraId="1D287A55" w14:textId="52A83D09" w:rsidR="00E24265" w:rsidRPr="00615D4B" w:rsidDel="00CB3FDD" w:rsidRDefault="00E24265" w:rsidP="005F76AD">
            <w:pPr>
              <w:rPr>
                <w:del w:id="11399" w:author="阿毛" w:date="2021-05-21T17:53:00Z"/>
                <w:rFonts w:ascii="標楷體" w:eastAsia="標楷體" w:hAnsi="標楷體"/>
              </w:rPr>
            </w:pPr>
            <w:del w:id="11400" w:author="阿毛" w:date="2021-05-21T17:53:00Z">
              <w:r w:rsidRPr="006350AF" w:rsidDel="00CB3FDD">
                <w:rPr>
                  <w:rFonts w:ascii="標楷體" w:eastAsia="標楷體" w:hAnsi="標楷體" w:hint="eastAsia"/>
                </w:rPr>
                <w:delText>轉JCIC文字檔日期</w:delText>
              </w:r>
            </w:del>
          </w:p>
        </w:tc>
        <w:tc>
          <w:tcPr>
            <w:tcW w:w="624" w:type="pct"/>
          </w:tcPr>
          <w:p w14:paraId="34E9BF49" w14:textId="1B3A5FDC" w:rsidR="00E24265" w:rsidRPr="00615D4B" w:rsidDel="00CB3FDD" w:rsidRDefault="00E24265" w:rsidP="005F76AD">
            <w:pPr>
              <w:rPr>
                <w:del w:id="11401" w:author="阿毛" w:date="2021-05-21T17:53:00Z"/>
                <w:rFonts w:ascii="標楷體" w:eastAsia="標楷體" w:hAnsi="標楷體"/>
              </w:rPr>
            </w:pPr>
          </w:p>
        </w:tc>
        <w:tc>
          <w:tcPr>
            <w:tcW w:w="624" w:type="pct"/>
          </w:tcPr>
          <w:p w14:paraId="065C1409" w14:textId="297C2961" w:rsidR="00E24265" w:rsidRPr="00615D4B" w:rsidDel="00CB3FDD" w:rsidRDefault="00E24265" w:rsidP="005F76AD">
            <w:pPr>
              <w:rPr>
                <w:del w:id="11402" w:author="阿毛" w:date="2021-05-21T17:53:00Z"/>
                <w:rFonts w:ascii="標楷體" w:eastAsia="標楷體" w:hAnsi="標楷體"/>
              </w:rPr>
            </w:pPr>
          </w:p>
        </w:tc>
        <w:tc>
          <w:tcPr>
            <w:tcW w:w="537" w:type="pct"/>
          </w:tcPr>
          <w:p w14:paraId="15795FCF" w14:textId="1B4C3965" w:rsidR="00E24265" w:rsidRPr="00615D4B" w:rsidDel="00CB3FDD" w:rsidRDefault="00E24265" w:rsidP="005F76AD">
            <w:pPr>
              <w:rPr>
                <w:del w:id="11403" w:author="阿毛" w:date="2021-05-21T17:53:00Z"/>
                <w:rFonts w:ascii="標楷體" w:eastAsia="標楷體" w:hAnsi="標楷體"/>
              </w:rPr>
            </w:pPr>
          </w:p>
        </w:tc>
        <w:tc>
          <w:tcPr>
            <w:tcW w:w="299" w:type="pct"/>
          </w:tcPr>
          <w:p w14:paraId="6C5D4710" w14:textId="56429249" w:rsidR="00E24265" w:rsidRPr="00615D4B" w:rsidDel="00CB3FDD" w:rsidRDefault="00E24265" w:rsidP="005F76AD">
            <w:pPr>
              <w:rPr>
                <w:del w:id="11404" w:author="阿毛" w:date="2021-05-21T17:53:00Z"/>
                <w:rFonts w:ascii="標楷體" w:eastAsia="標楷體" w:hAnsi="標楷體"/>
              </w:rPr>
            </w:pPr>
          </w:p>
        </w:tc>
        <w:tc>
          <w:tcPr>
            <w:tcW w:w="299" w:type="pct"/>
          </w:tcPr>
          <w:p w14:paraId="517C19DC" w14:textId="52F2D602" w:rsidR="00E24265" w:rsidRPr="00615D4B" w:rsidDel="00CB3FDD" w:rsidRDefault="00E24265" w:rsidP="005F76AD">
            <w:pPr>
              <w:rPr>
                <w:del w:id="11405" w:author="阿毛" w:date="2021-05-21T17:53:00Z"/>
                <w:rFonts w:ascii="標楷體" w:eastAsia="標楷體" w:hAnsi="標楷體"/>
              </w:rPr>
            </w:pPr>
          </w:p>
        </w:tc>
        <w:tc>
          <w:tcPr>
            <w:tcW w:w="1643" w:type="pct"/>
          </w:tcPr>
          <w:p w14:paraId="20F9003D" w14:textId="4908DC40" w:rsidR="00E24265" w:rsidRPr="00615D4B" w:rsidDel="00CB3FDD" w:rsidRDefault="00E24265" w:rsidP="005F76AD">
            <w:pPr>
              <w:rPr>
                <w:del w:id="11406" w:author="阿毛" w:date="2021-05-21T17:53:00Z"/>
                <w:rFonts w:ascii="標楷體" w:eastAsia="標楷體" w:hAnsi="標楷體"/>
              </w:rPr>
            </w:pPr>
          </w:p>
        </w:tc>
      </w:tr>
    </w:tbl>
    <w:p w14:paraId="6BA155CD" w14:textId="4B3625DC" w:rsidR="00E24265" w:rsidDel="00CB3FDD" w:rsidRDefault="00E24265" w:rsidP="00F62379">
      <w:pPr>
        <w:pStyle w:val="42"/>
        <w:spacing w:after="72"/>
        <w:ind w:leftChars="0" w:left="0"/>
        <w:rPr>
          <w:del w:id="11407" w:author="阿毛" w:date="2021-05-21T17:53:00Z"/>
          <w:rFonts w:hAnsi="標楷體"/>
        </w:rPr>
      </w:pPr>
    </w:p>
    <w:p w14:paraId="27659A5A" w14:textId="67759DDC" w:rsidR="00E24265" w:rsidDel="00CB3FDD" w:rsidRDefault="00E24265">
      <w:pPr>
        <w:widowControl/>
        <w:rPr>
          <w:del w:id="11408" w:author="阿毛" w:date="2021-05-21T17:53:00Z"/>
          <w:rFonts w:ascii="Arial" w:eastAsia="標楷體" w:hAnsi="標楷體" w:cs="標楷體"/>
          <w:kern w:val="0"/>
          <w:szCs w:val="28"/>
        </w:rPr>
      </w:pPr>
      <w:del w:id="11409" w:author="阿毛" w:date="2021-05-21T17:53:00Z">
        <w:r w:rsidDel="00CB3FDD">
          <w:rPr>
            <w:rFonts w:hAnsi="標楷體"/>
          </w:rPr>
          <w:br w:type="page"/>
        </w:r>
      </w:del>
    </w:p>
    <w:p w14:paraId="7FDF325A" w14:textId="4BBDAB7D" w:rsidR="00E24265" w:rsidRPr="00A03472" w:rsidDel="00CB3FDD" w:rsidRDefault="00E24265">
      <w:pPr>
        <w:pStyle w:val="3"/>
        <w:numPr>
          <w:ilvl w:val="2"/>
          <w:numId w:val="96"/>
        </w:numPr>
        <w:rPr>
          <w:del w:id="11410" w:author="阿毛" w:date="2021-05-21T17:54:00Z"/>
          <w:rFonts w:ascii="標楷體" w:hAnsi="標楷體"/>
        </w:rPr>
        <w:pPrChange w:id="11411" w:author="阿毛" w:date="2021-05-21T17:54:00Z">
          <w:pPr>
            <w:pStyle w:val="3"/>
            <w:numPr>
              <w:ilvl w:val="2"/>
              <w:numId w:val="1"/>
            </w:numPr>
            <w:ind w:left="1247" w:hanging="680"/>
          </w:pPr>
        </w:pPrChange>
      </w:pPr>
      <w:del w:id="11412" w:author="阿毛" w:date="2021-05-21T17:53:00Z">
        <w:r w:rsidDel="00CB3FDD">
          <w:rPr>
            <w:rFonts w:ascii="標楷體" w:hAnsi="標楷體"/>
          </w:rPr>
          <w:lastRenderedPageBreak/>
          <w:delText>L</w:delText>
        </w:r>
      </w:del>
      <w:del w:id="11413" w:author="阿毛" w:date="2021-05-21T17:54:00Z">
        <w:r w:rsidDel="00CB3FDD">
          <w:rPr>
            <w:rFonts w:ascii="標楷體" w:hAnsi="標楷體" w:hint="eastAsia"/>
          </w:rPr>
          <w:delText>8310</w:delText>
        </w:r>
        <w:r w:rsidRPr="00B4238C" w:rsidDel="00CB3FDD">
          <w:rPr>
            <w:rFonts w:ascii="標楷體" w:hAnsi="標楷體" w:hint="eastAsia"/>
          </w:rPr>
          <w:delText>債務清償方案法院認可資料檔案</w:delText>
        </w:r>
      </w:del>
    </w:p>
    <w:p w14:paraId="309BA7B9" w14:textId="3C672F70" w:rsidR="00E24265" w:rsidRPr="003972CE" w:rsidDel="00CB3FDD" w:rsidRDefault="00E24265">
      <w:pPr>
        <w:pStyle w:val="3"/>
        <w:numPr>
          <w:ilvl w:val="2"/>
          <w:numId w:val="96"/>
        </w:numPr>
        <w:rPr>
          <w:del w:id="11414" w:author="阿毛" w:date="2021-05-21T17:54:00Z"/>
        </w:rPr>
        <w:pPrChange w:id="11415" w:author="阿毛" w:date="2021-05-21T17:54:00Z">
          <w:pPr>
            <w:pStyle w:val="a"/>
          </w:pPr>
        </w:pPrChange>
      </w:pPr>
      <w:del w:id="1141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C01741B" w14:textId="2A1CB920" w:rsidTr="005F76AD">
        <w:trPr>
          <w:trHeight w:val="277"/>
          <w:del w:id="114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E7E35F4" w14:textId="4B950714" w:rsidR="00E24265" w:rsidRPr="00615D4B" w:rsidDel="00CB3FDD" w:rsidRDefault="00E24265">
            <w:pPr>
              <w:pStyle w:val="3"/>
              <w:numPr>
                <w:ilvl w:val="2"/>
                <w:numId w:val="96"/>
              </w:numPr>
              <w:rPr>
                <w:del w:id="11418" w:author="阿毛" w:date="2021-05-21T17:54:00Z"/>
                <w:rFonts w:ascii="標楷體" w:hAnsi="標楷體"/>
              </w:rPr>
              <w:pPrChange w:id="11419" w:author="阿毛" w:date="2021-05-21T17:54:00Z">
                <w:pPr/>
              </w:pPrChange>
            </w:pPr>
            <w:del w:id="11420"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AE8B200" w14:textId="623BC5B6" w:rsidR="00E24265" w:rsidRPr="00615D4B" w:rsidDel="00CB3FDD" w:rsidRDefault="00E24265">
            <w:pPr>
              <w:pStyle w:val="3"/>
              <w:numPr>
                <w:ilvl w:val="2"/>
                <w:numId w:val="96"/>
              </w:numPr>
              <w:rPr>
                <w:del w:id="11421" w:author="阿毛" w:date="2021-05-21T17:54:00Z"/>
                <w:rFonts w:ascii="標楷體" w:hAnsi="標楷體"/>
              </w:rPr>
              <w:pPrChange w:id="11422" w:author="阿毛" w:date="2021-05-21T17:54:00Z">
                <w:pPr/>
              </w:pPrChange>
            </w:pPr>
            <w:del w:id="11423" w:author="阿毛" w:date="2021-05-21T17:54:00Z">
              <w:r w:rsidRPr="00B4238C" w:rsidDel="00CB3FDD">
                <w:rPr>
                  <w:rFonts w:ascii="標楷體" w:hAnsi="標楷體" w:hint="eastAsia"/>
                </w:rPr>
                <w:delText>債務清償方案法院認可資料檔案</w:delText>
              </w:r>
            </w:del>
          </w:p>
        </w:tc>
      </w:tr>
      <w:tr w:rsidR="00E24265" w:rsidRPr="00615D4B" w:rsidDel="00CB3FDD" w14:paraId="3ACFFC38" w14:textId="708F0CEF" w:rsidTr="005F76AD">
        <w:trPr>
          <w:trHeight w:val="277"/>
          <w:del w:id="1142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ECFFBF0" w14:textId="58C67451" w:rsidR="00E24265" w:rsidRPr="00615D4B" w:rsidDel="00CB3FDD" w:rsidRDefault="00E24265">
            <w:pPr>
              <w:pStyle w:val="3"/>
              <w:numPr>
                <w:ilvl w:val="2"/>
                <w:numId w:val="96"/>
              </w:numPr>
              <w:rPr>
                <w:del w:id="11425" w:author="阿毛" w:date="2021-05-21T17:54:00Z"/>
                <w:rFonts w:ascii="標楷體" w:hAnsi="標楷體"/>
              </w:rPr>
              <w:pPrChange w:id="11426" w:author="阿毛" w:date="2021-05-21T17:54:00Z">
                <w:pPr/>
              </w:pPrChange>
            </w:pPr>
            <w:del w:id="11427"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2C00EEA5" w14:textId="50693E7C" w:rsidR="00E24265" w:rsidRPr="00615D4B" w:rsidDel="00CB3FDD" w:rsidRDefault="00E24265">
            <w:pPr>
              <w:pStyle w:val="3"/>
              <w:numPr>
                <w:ilvl w:val="2"/>
                <w:numId w:val="96"/>
              </w:numPr>
              <w:rPr>
                <w:del w:id="11428" w:author="阿毛" w:date="2021-05-21T17:54:00Z"/>
                <w:rFonts w:ascii="標楷體" w:hAnsi="標楷體"/>
              </w:rPr>
              <w:pPrChange w:id="11429" w:author="阿毛" w:date="2021-05-21T17:54:00Z">
                <w:pPr/>
              </w:pPrChange>
            </w:pPr>
          </w:p>
        </w:tc>
      </w:tr>
      <w:tr w:rsidR="00E24265" w:rsidRPr="00615D4B" w:rsidDel="00CB3FDD" w14:paraId="1EC4F7CF" w14:textId="6E5B9453" w:rsidTr="005F76AD">
        <w:trPr>
          <w:trHeight w:val="773"/>
          <w:del w:id="114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0BC6BC" w14:textId="5615CCFE" w:rsidR="00E24265" w:rsidRPr="00615D4B" w:rsidDel="00CB3FDD" w:rsidRDefault="00E24265">
            <w:pPr>
              <w:pStyle w:val="3"/>
              <w:numPr>
                <w:ilvl w:val="2"/>
                <w:numId w:val="96"/>
              </w:numPr>
              <w:rPr>
                <w:del w:id="11431" w:author="阿毛" w:date="2021-05-21T17:54:00Z"/>
                <w:rFonts w:ascii="標楷體" w:hAnsi="標楷體"/>
              </w:rPr>
              <w:pPrChange w:id="11432" w:author="阿毛" w:date="2021-05-21T17:54:00Z">
                <w:pPr/>
              </w:pPrChange>
            </w:pPr>
            <w:del w:id="11433"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6D404B2" w14:textId="1D66085D" w:rsidR="00E24265" w:rsidRPr="00615D4B" w:rsidDel="00CB3FDD" w:rsidRDefault="00E24265">
            <w:pPr>
              <w:pStyle w:val="3"/>
              <w:numPr>
                <w:ilvl w:val="2"/>
                <w:numId w:val="96"/>
              </w:numPr>
              <w:rPr>
                <w:del w:id="11434" w:author="阿毛" w:date="2021-05-21T17:54:00Z"/>
                <w:rFonts w:ascii="標楷體" w:hAnsi="標楷體"/>
              </w:rPr>
              <w:pPrChange w:id="11435" w:author="阿毛" w:date="2021-05-21T17:54:00Z">
                <w:pPr/>
              </w:pPrChange>
            </w:pPr>
          </w:p>
        </w:tc>
      </w:tr>
      <w:tr w:rsidR="00E24265" w:rsidRPr="00615D4B" w:rsidDel="00CB3FDD" w14:paraId="6152A0D2" w14:textId="70452AEF" w:rsidTr="005F76AD">
        <w:trPr>
          <w:trHeight w:val="321"/>
          <w:del w:id="114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5637D32" w14:textId="66CA6853" w:rsidR="00E24265" w:rsidRPr="00615D4B" w:rsidDel="00CB3FDD" w:rsidRDefault="00E24265">
            <w:pPr>
              <w:pStyle w:val="3"/>
              <w:numPr>
                <w:ilvl w:val="2"/>
                <w:numId w:val="96"/>
              </w:numPr>
              <w:rPr>
                <w:del w:id="11437" w:author="阿毛" w:date="2021-05-21T17:54:00Z"/>
                <w:rFonts w:ascii="標楷體" w:hAnsi="標楷體"/>
              </w:rPr>
              <w:pPrChange w:id="11438" w:author="阿毛" w:date="2021-05-21T17:54:00Z">
                <w:pPr/>
              </w:pPrChange>
            </w:pPr>
            <w:del w:id="11439"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54C69518" w14:textId="7E111450" w:rsidR="00E24265" w:rsidRPr="00615D4B" w:rsidDel="00CB3FDD" w:rsidRDefault="00E24265">
            <w:pPr>
              <w:pStyle w:val="3"/>
              <w:numPr>
                <w:ilvl w:val="2"/>
                <w:numId w:val="96"/>
              </w:numPr>
              <w:rPr>
                <w:del w:id="11440" w:author="阿毛" w:date="2021-05-21T17:54:00Z"/>
                <w:rFonts w:ascii="標楷體" w:hAnsi="標楷體"/>
              </w:rPr>
              <w:pPrChange w:id="11441" w:author="阿毛" w:date="2021-05-21T17:54:00Z">
                <w:pPr/>
              </w:pPrChange>
            </w:pPr>
          </w:p>
        </w:tc>
      </w:tr>
      <w:tr w:rsidR="00E24265" w:rsidRPr="00615D4B" w:rsidDel="00CB3FDD" w14:paraId="5AB24948" w14:textId="0AF8F95A" w:rsidTr="005F76AD">
        <w:trPr>
          <w:trHeight w:val="1311"/>
          <w:del w:id="1144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9F06FBB" w14:textId="452B9BCB" w:rsidR="00E24265" w:rsidRPr="00615D4B" w:rsidDel="00CB3FDD" w:rsidRDefault="00E24265">
            <w:pPr>
              <w:pStyle w:val="3"/>
              <w:numPr>
                <w:ilvl w:val="2"/>
                <w:numId w:val="96"/>
              </w:numPr>
              <w:rPr>
                <w:del w:id="11443" w:author="阿毛" w:date="2021-05-21T17:54:00Z"/>
                <w:rFonts w:ascii="標楷體" w:hAnsi="標楷體"/>
              </w:rPr>
              <w:pPrChange w:id="11444" w:author="阿毛" w:date="2021-05-21T17:54:00Z">
                <w:pPr/>
              </w:pPrChange>
            </w:pPr>
            <w:del w:id="11445"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57FB31CC" w14:textId="35048F44" w:rsidR="00E24265" w:rsidRPr="00615D4B" w:rsidDel="00CB3FDD" w:rsidRDefault="00E24265">
            <w:pPr>
              <w:pStyle w:val="3"/>
              <w:numPr>
                <w:ilvl w:val="2"/>
                <w:numId w:val="96"/>
              </w:numPr>
              <w:rPr>
                <w:del w:id="11446" w:author="阿毛" w:date="2021-05-21T17:54:00Z"/>
                <w:rFonts w:ascii="標楷體" w:hAnsi="標楷體"/>
              </w:rPr>
              <w:pPrChange w:id="11447" w:author="阿毛" w:date="2021-05-21T17:54:00Z">
                <w:pPr/>
              </w:pPrChange>
            </w:pPr>
          </w:p>
        </w:tc>
      </w:tr>
      <w:tr w:rsidR="00E24265" w:rsidRPr="00615D4B" w:rsidDel="00CB3FDD" w14:paraId="7B6B7C8C" w14:textId="292C1FEE" w:rsidTr="005F76AD">
        <w:trPr>
          <w:trHeight w:val="278"/>
          <w:del w:id="114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4B237C3" w14:textId="57FE3BF5" w:rsidR="00E24265" w:rsidRPr="00615D4B" w:rsidDel="00CB3FDD" w:rsidRDefault="00E24265">
            <w:pPr>
              <w:pStyle w:val="3"/>
              <w:numPr>
                <w:ilvl w:val="2"/>
                <w:numId w:val="96"/>
              </w:numPr>
              <w:rPr>
                <w:del w:id="11449" w:author="阿毛" w:date="2021-05-21T17:54:00Z"/>
                <w:rFonts w:ascii="標楷體" w:hAnsi="標楷體"/>
              </w:rPr>
              <w:pPrChange w:id="11450" w:author="阿毛" w:date="2021-05-21T17:54:00Z">
                <w:pPr/>
              </w:pPrChange>
            </w:pPr>
            <w:del w:id="11451" w:author="阿毛" w:date="2021-05-21T17:54:00Z">
              <w:r w:rsidRPr="00615D4B" w:rsidDel="00CB3FDD">
                <w:rPr>
                  <w:rFonts w:ascii="標楷體" w:hAnsi="標楷體"/>
                </w:rPr>
                <w:delText>執行後</w:delText>
              </w:r>
              <w:r w:rsidRPr="00615D4B" w:rsidDel="00CB3FDD">
                <w:rPr>
                  <w:rFonts w:ascii="標楷體" w:hAnsi="標楷體"/>
                </w:rPr>
                <w:lastRenderedPageBreak/>
                <w:delText xml:space="preserve">狀況 </w:delText>
              </w:r>
            </w:del>
          </w:p>
        </w:tc>
        <w:tc>
          <w:tcPr>
            <w:tcW w:w="6318" w:type="dxa"/>
            <w:tcBorders>
              <w:top w:val="single" w:sz="8" w:space="0" w:color="000000"/>
              <w:left w:val="single" w:sz="8" w:space="0" w:color="000000"/>
              <w:bottom w:val="single" w:sz="8" w:space="0" w:color="000000"/>
            </w:tcBorders>
          </w:tcPr>
          <w:p w14:paraId="4411D6D5" w14:textId="4F4F1D84" w:rsidR="00E24265" w:rsidRPr="00615D4B" w:rsidDel="00CB3FDD" w:rsidRDefault="00E24265">
            <w:pPr>
              <w:pStyle w:val="3"/>
              <w:numPr>
                <w:ilvl w:val="2"/>
                <w:numId w:val="96"/>
              </w:numPr>
              <w:rPr>
                <w:del w:id="11452" w:author="阿毛" w:date="2021-05-21T17:54:00Z"/>
                <w:rFonts w:ascii="標楷體" w:hAnsi="標楷體"/>
              </w:rPr>
              <w:pPrChange w:id="11453" w:author="阿毛" w:date="2021-05-21T17:54:00Z">
                <w:pPr/>
              </w:pPrChange>
            </w:pPr>
          </w:p>
        </w:tc>
      </w:tr>
      <w:tr w:rsidR="00E24265" w:rsidRPr="00615D4B" w:rsidDel="00CB3FDD" w14:paraId="5F6D8984" w14:textId="0860EEED" w:rsidTr="005F76AD">
        <w:trPr>
          <w:trHeight w:val="358"/>
          <w:del w:id="1145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595F886" w14:textId="33AD0B1E" w:rsidR="00E24265" w:rsidRPr="00615D4B" w:rsidDel="00CB3FDD" w:rsidRDefault="00E24265">
            <w:pPr>
              <w:pStyle w:val="3"/>
              <w:numPr>
                <w:ilvl w:val="2"/>
                <w:numId w:val="96"/>
              </w:numPr>
              <w:rPr>
                <w:del w:id="11455" w:author="阿毛" w:date="2021-05-21T17:54:00Z"/>
                <w:rFonts w:ascii="標楷體" w:hAnsi="標楷體"/>
              </w:rPr>
              <w:pPrChange w:id="11456" w:author="阿毛" w:date="2021-05-21T17:54:00Z">
                <w:pPr/>
              </w:pPrChange>
            </w:pPr>
            <w:del w:id="11457"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456C1BA6" w14:textId="10903C2B" w:rsidR="00E24265" w:rsidRPr="00615D4B" w:rsidDel="00CB3FDD" w:rsidRDefault="00E24265">
            <w:pPr>
              <w:pStyle w:val="3"/>
              <w:numPr>
                <w:ilvl w:val="2"/>
                <w:numId w:val="96"/>
              </w:numPr>
              <w:rPr>
                <w:del w:id="11458" w:author="阿毛" w:date="2021-05-21T17:54:00Z"/>
                <w:rFonts w:ascii="標楷體" w:hAnsi="標楷體"/>
              </w:rPr>
              <w:pPrChange w:id="11459" w:author="阿毛" w:date="2021-05-21T17:54:00Z">
                <w:pPr/>
              </w:pPrChange>
            </w:pPr>
          </w:p>
        </w:tc>
      </w:tr>
      <w:tr w:rsidR="00E24265" w:rsidRPr="00615D4B" w:rsidDel="00CB3FDD" w14:paraId="1C726257" w14:textId="5491F0DD" w:rsidTr="005F76AD">
        <w:trPr>
          <w:trHeight w:val="278"/>
          <w:del w:id="114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8418178" w14:textId="40636335" w:rsidR="00E24265" w:rsidRPr="00615D4B" w:rsidDel="00CB3FDD" w:rsidRDefault="00E24265">
            <w:pPr>
              <w:pStyle w:val="3"/>
              <w:numPr>
                <w:ilvl w:val="2"/>
                <w:numId w:val="96"/>
              </w:numPr>
              <w:rPr>
                <w:del w:id="11461" w:author="阿毛" w:date="2021-05-21T17:54:00Z"/>
                <w:rFonts w:ascii="標楷體" w:hAnsi="標楷體"/>
              </w:rPr>
              <w:pPrChange w:id="11462" w:author="阿毛" w:date="2021-05-21T17:54:00Z">
                <w:pPr/>
              </w:pPrChange>
            </w:pPr>
            <w:del w:id="11463"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4109D61" w14:textId="3FE1CD68" w:rsidR="00E24265" w:rsidRPr="00615D4B" w:rsidDel="00CB3FDD" w:rsidRDefault="00E24265">
            <w:pPr>
              <w:pStyle w:val="3"/>
              <w:numPr>
                <w:ilvl w:val="2"/>
                <w:numId w:val="96"/>
              </w:numPr>
              <w:rPr>
                <w:del w:id="11464" w:author="阿毛" w:date="2021-05-21T17:54:00Z"/>
                <w:rFonts w:ascii="標楷體" w:hAnsi="標楷體"/>
              </w:rPr>
              <w:pPrChange w:id="11465" w:author="阿毛" w:date="2021-05-21T17:54:00Z">
                <w:pPr/>
              </w:pPrChange>
            </w:pPr>
          </w:p>
        </w:tc>
      </w:tr>
    </w:tbl>
    <w:p w14:paraId="6B335DBF" w14:textId="7DD21F34" w:rsidR="00E24265" w:rsidDel="00CB3FDD" w:rsidRDefault="00E24265">
      <w:pPr>
        <w:pStyle w:val="3"/>
        <w:numPr>
          <w:ilvl w:val="2"/>
          <w:numId w:val="96"/>
        </w:numPr>
        <w:rPr>
          <w:del w:id="11466" w:author="阿毛" w:date="2021-05-21T17:54:00Z"/>
        </w:rPr>
        <w:pPrChange w:id="11467" w:author="阿毛" w:date="2021-05-21T17:54:00Z">
          <w:pPr/>
        </w:pPrChange>
      </w:pPr>
    </w:p>
    <w:p w14:paraId="2CA066CB" w14:textId="048A9BF9" w:rsidR="00E24265" w:rsidRPr="00615D4B" w:rsidDel="00CB3FDD" w:rsidRDefault="00E24265">
      <w:pPr>
        <w:pStyle w:val="3"/>
        <w:numPr>
          <w:ilvl w:val="2"/>
          <w:numId w:val="96"/>
        </w:numPr>
        <w:rPr>
          <w:del w:id="11468" w:author="阿毛" w:date="2021-05-21T17:54:00Z"/>
        </w:rPr>
        <w:pPrChange w:id="11469" w:author="阿毛" w:date="2021-05-21T17:54:00Z">
          <w:pPr>
            <w:pStyle w:val="a"/>
          </w:pPr>
        </w:pPrChange>
      </w:pPr>
      <w:del w:id="11470" w:author="阿毛" w:date="2021-05-21T17:54:00Z">
        <w:r w:rsidRPr="00615D4B" w:rsidDel="00CB3FDD">
          <w:delText>UI</w:delText>
        </w:r>
        <w:r w:rsidRPr="00615D4B" w:rsidDel="00CB3FDD">
          <w:delText>畫面</w:delText>
        </w:r>
      </w:del>
    </w:p>
    <w:p w14:paraId="20943DB5" w14:textId="719F0D1D" w:rsidR="00E24265" w:rsidDel="00CB3FDD" w:rsidRDefault="00E24265">
      <w:pPr>
        <w:pStyle w:val="3"/>
        <w:numPr>
          <w:ilvl w:val="2"/>
          <w:numId w:val="96"/>
        </w:numPr>
        <w:rPr>
          <w:del w:id="11471" w:author="阿毛" w:date="2021-05-21T17:54:00Z"/>
          <w:rFonts w:hAnsi="標楷體"/>
        </w:rPr>
        <w:pPrChange w:id="11472" w:author="阿毛" w:date="2021-05-21T17:54:00Z">
          <w:pPr>
            <w:pStyle w:val="42"/>
            <w:spacing w:after="72"/>
            <w:ind w:left="1133"/>
          </w:pPr>
        </w:pPrChange>
      </w:pPr>
      <w:del w:id="11473" w:author="阿毛" w:date="2021-05-21T17:54:00Z">
        <w:r w:rsidRPr="00743962" w:rsidDel="00CB3FDD">
          <w:rPr>
            <w:rFonts w:hAnsi="標楷體" w:hint="eastAsia"/>
          </w:rPr>
          <w:delText>輸入畫面：</w:delText>
        </w:r>
      </w:del>
    </w:p>
    <w:p w14:paraId="721018ED" w14:textId="656F9E24" w:rsidR="00E24265" w:rsidRPr="006425F6" w:rsidDel="00CB3FDD" w:rsidRDefault="00E24265">
      <w:pPr>
        <w:pStyle w:val="3"/>
        <w:numPr>
          <w:ilvl w:val="2"/>
          <w:numId w:val="96"/>
        </w:numPr>
        <w:rPr>
          <w:del w:id="11474" w:author="阿毛" w:date="2021-05-21T17:54:00Z"/>
          <w:rFonts w:hAnsi="標楷體"/>
        </w:rPr>
        <w:pPrChange w:id="11475" w:author="阿毛" w:date="2021-05-21T17:54:00Z">
          <w:pPr>
            <w:pStyle w:val="42"/>
            <w:spacing w:after="72"/>
            <w:ind w:leftChars="0" w:left="0"/>
          </w:pPr>
        </w:pPrChange>
      </w:pPr>
      <w:del w:id="11476" w:author="阿毛" w:date="2021-05-21T17:54:00Z">
        <w:r w:rsidRPr="006425F6" w:rsidDel="00CB3FDD">
          <w:rPr>
            <w:rFonts w:hAnsi="標楷體"/>
            <w:noProof/>
          </w:rPr>
          <w:drawing>
            <wp:inline distT="0" distB="0" distL="0" distR="0" wp14:anchorId="4A82F18D" wp14:editId="1C798A50">
              <wp:extent cx="6680894" cy="24612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687197" cy="2463582"/>
                      </a:xfrm>
                      <a:prstGeom prst="rect">
                        <a:avLst/>
                      </a:prstGeom>
                    </pic:spPr>
                  </pic:pic>
                </a:graphicData>
              </a:graphic>
            </wp:inline>
          </w:drawing>
        </w:r>
      </w:del>
    </w:p>
    <w:p w14:paraId="6E992392" w14:textId="0612B302" w:rsidR="00E24265" w:rsidDel="00CB3FDD" w:rsidRDefault="00E24265">
      <w:pPr>
        <w:pStyle w:val="3"/>
        <w:numPr>
          <w:ilvl w:val="2"/>
          <w:numId w:val="96"/>
        </w:numPr>
        <w:rPr>
          <w:del w:id="11477" w:author="阿毛" w:date="2021-05-21T17:54:00Z"/>
        </w:rPr>
        <w:pPrChange w:id="11478" w:author="阿毛" w:date="2021-05-21T17:54:00Z">
          <w:pPr>
            <w:pStyle w:val="1text"/>
          </w:pPr>
        </w:pPrChange>
      </w:pPr>
    </w:p>
    <w:p w14:paraId="03F69267" w14:textId="631DF24F" w:rsidR="00E24265" w:rsidRPr="003972CE" w:rsidDel="00CB3FDD" w:rsidRDefault="00E24265">
      <w:pPr>
        <w:pStyle w:val="3"/>
        <w:numPr>
          <w:ilvl w:val="2"/>
          <w:numId w:val="96"/>
        </w:numPr>
        <w:rPr>
          <w:del w:id="11479" w:author="阿毛" w:date="2021-05-21T17:54:00Z"/>
        </w:rPr>
        <w:pPrChange w:id="11480" w:author="阿毛" w:date="2021-05-21T17:54:00Z">
          <w:pPr>
            <w:pStyle w:val="a"/>
          </w:pPr>
        </w:pPrChange>
      </w:pPr>
      <w:del w:id="11481"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2"/>
        <w:gridCol w:w="1282"/>
        <w:gridCol w:w="1283"/>
        <w:gridCol w:w="1283"/>
        <w:gridCol w:w="1283"/>
        <w:gridCol w:w="1283"/>
        <w:gridCol w:w="1362"/>
        <w:gridCol w:w="1362"/>
      </w:tblGrid>
      <w:tr w:rsidR="00E24265" w:rsidRPr="00615D4B" w:rsidDel="00CB3FDD" w14:paraId="5010E312" w14:textId="3C7BBE66" w:rsidTr="005F76AD">
        <w:trPr>
          <w:trHeight w:val="388"/>
          <w:jc w:val="center"/>
          <w:del w:id="11482" w:author="阿毛" w:date="2021-05-21T17:54:00Z"/>
        </w:trPr>
        <w:tc>
          <w:tcPr>
            <w:tcW w:w="219" w:type="pct"/>
            <w:vMerge w:val="restart"/>
          </w:tcPr>
          <w:p w14:paraId="255B1E5C" w14:textId="1B8E58FA" w:rsidR="00E24265" w:rsidRPr="00615D4B" w:rsidDel="00CB3FDD" w:rsidRDefault="00E24265">
            <w:pPr>
              <w:pStyle w:val="3"/>
              <w:numPr>
                <w:ilvl w:val="2"/>
                <w:numId w:val="96"/>
              </w:numPr>
              <w:rPr>
                <w:del w:id="11483" w:author="阿毛" w:date="2021-05-21T17:54:00Z"/>
                <w:rFonts w:ascii="標楷體" w:hAnsi="標楷體"/>
              </w:rPr>
              <w:pPrChange w:id="11484" w:author="阿毛" w:date="2021-05-21T17:54:00Z">
                <w:pPr/>
              </w:pPrChange>
            </w:pPr>
            <w:del w:id="11485" w:author="阿毛" w:date="2021-05-21T17:54:00Z">
              <w:r w:rsidRPr="00615D4B" w:rsidDel="00CB3FDD">
                <w:rPr>
                  <w:rFonts w:ascii="標楷體" w:hAnsi="標楷體"/>
                </w:rPr>
                <w:delText>序</w:delText>
              </w:r>
              <w:r w:rsidRPr="00615D4B" w:rsidDel="00CB3FDD">
                <w:rPr>
                  <w:rFonts w:ascii="標楷體" w:hAnsi="標楷體"/>
                </w:rPr>
                <w:lastRenderedPageBreak/>
                <w:delText>號</w:delText>
              </w:r>
            </w:del>
          </w:p>
        </w:tc>
        <w:tc>
          <w:tcPr>
            <w:tcW w:w="756" w:type="pct"/>
            <w:vMerge w:val="restart"/>
          </w:tcPr>
          <w:p w14:paraId="33A877F4" w14:textId="525F373A" w:rsidR="00E24265" w:rsidRPr="00615D4B" w:rsidDel="00CB3FDD" w:rsidRDefault="00E24265">
            <w:pPr>
              <w:pStyle w:val="3"/>
              <w:numPr>
                <w:ilvl w:val="2"/>
                <w:numId w:val="96"/>
              </w:numPr>
              <w:rPr>
                <w:del w:id="11486" w:author="阿毛" w:date="2021-05-21T17:54:00Z"/>
                <w:rFonts w:ascii="標楷體" w:hAnsi="標楷體"/>
              </w:rPr>
              <w:pPrChange w:id="11487" w:author="阿毛" w:date="2021-05-21T17:54:00Z">
                <w:pPr/>
              </w:pPrChange>
            </w:pPr>
            <w:del w:id="11488" w:author="阿毛" w:date="2021-05-21T17:54:00Z">
              <w:r w:rsidRPr="00615D4B" w:rsidDel="00CB3FDD">
                <w:rPr>
                  <w:rFonts w:ascii="標楷體" w:hAnsi="標楷體"/>
                </w:rPr>
                <w:lastRenderedPageBreak/>
                <w:delText>欄</w:delText>
              </w:r>
              <w:r w:rsidRPr="00615D4B" w:rsidDel="00CB3FDD">
                <w:rPr>
                  <w:rFonts w:ascii="標楷體" w:hAnsi="標楷體"/>
                </w:rPr>
                <w:lastRenderedPageBreak/>
                <w:delText>位</w:delText>
              </w:r>
            </w:del>
          </w:p>
        </w:tc>
        <w:tc>
          <w:tcPr>
            <w:tcW w:w="2382" w:type="pct"/>
            <w:gridSpan w:val="5"/>
          </w:tcPr>
          <w:p w14:paraId="610E9EE2" w14:textId="25E78CCD" w:rsidR="00E24265" w:rsidRPr="00615D4B" w:rsidDel="00CB3FDD" w:rsidRDefault="00E24265">
            <w:pPr>
              <w:pStyle w:val="3"/>
              <w:numPr>
                <w:ilvl w:val="2"/>
                <w:numId w:val="96"/>
              </w:numPr>
              <w:rPr>
                <w:del w:id="11489" w:author="阿毛" w:date="2021-05-21T17:54:00Z"/>
                <w:rFonts w:ascii="標楷體" w:hAnsi="標楷體"/>
              </w:rPr>
              <w:pPrChange w:id="11490" w:author="阿毛" w:date="2021-05-21T17:54:00Z">
                <w:pPr>
                  <w:jc w:val="center"/>
                </w:pPr>
              </w:pPrChange>
            </w:pPr>
            <w:del w:id="11491" w:author="阿毛" w:date="2021-05-21T17:54:00Z">
              <w:r w:rsidRPr="00615D4B" w:rsidDel="00CB3FDD">
                <w:rPr>
                  <w:rFonts w:ascii="標楷體" w:hAnsi="標楷體"/>
                </w:rPr>
                <w:lastRenderedPageBreak/>
                <w:delText>說明</w:delText>
              </w:r>
            </w:del>
          </w:p>
        </w:tc>
        <w:tc>
          <w:tcPr>
            <w:tcW w:w="1643" w:type="pct"/>
            <w:vMerge w:val="restart"/>
          </w:tcPr>
          <w:p w14:paraId="08F23CBD" w14:textId="183821F7" w:rsidR="00E24265" w:rsidRPr="00615D4B" w:rsidDel="00CB3FDD" w:rsidRDefault="00E24265">
            <w:pPr>
              <w:pStyle w:val="3"/>
              <w:numPr>
                <w:ilvl w:val="2"/>
                <w:numId w:val="96"/>
              </w:numPr>
              <w:rPr>
                <w:del w:id="11492" w:author="阿毛" w:date="2021-05-21T17:54:00Z"/>
                <w:rFonts w:ascii="標楷體" w:hAnsi="標楷體"/>
              </w:rPr>
              <w:pPrChange w:id="11493" w:author="阿毛" w:date="2021-05-21T17:54:00Z">
                <w:pPr/>
              </w:pPrChange>
            </w:pPr>
            <w:del w:id="11494" w:author="阿毛" w:date="2021-05-21T17:54:00Z">
              <w:r w:rsidRPr="00615D4B" w:rsidDel="00CB3FDD">
                <w:rPr>
                  <w:rFonts w:ascii="標楷體" w:hAnsi="標楷體"/>
                </w:rPr>
                <w:delText>處</w:delText>
              </w:r>
              <w:r w:rsidRPr="00615D4B" w:rsidDel="00CB3FDD">
                <w:rPr>
                  <w:rFonts w:ascii="標楷體" w:hAnsi="標楷體"/>
                </w:rPr>
                <w:lastRenderedPageBreak/>
                <w:delText>理邏輯及注意事項</w:delText>
              </w:r>
            </w:del>
          </w:p>
        </w:tc>
      </w:tr>
      <w:tr w:rsidR="00E24265" w:rsidRPr="00615D4B" w:rsidDel="00CB3FDD" w14:paraId="56F82AE9" w14:textId="49AAB4AF" w:rsidTr="005F76AD">
        <w:trPr>
          <w:trHeight w:val="244"/>
          <w:jc w:val="center"/>
          <w:del w:id="11495" w:author="阿毛" w:date="2021-05-21T17:54:00Z"/>
        </w:trPr>
        <w:tc>
          <w:tcPr>
            <w:tcW w:w="219" w:type="pct"/>
            <w:vMerge/>
          </w:tcPr>
          <w:p w14:paraId="32E3FD29" w14:textId="72441556" w:rsidR="00E24265" w:rsidRPr="00615D4B" w:rsidDel="00CB3FDD" w:rsidRDefault="00E24265">
            <w:pPr>
              <w:pStyle w:val="3"/>
              <w:numPr>
                <w:ilvl w:val="2"/>
                <w:numId w:val="96"/>
              </w:numPr>
              <w:rPr>
                <w:del w:id="11496" w:author="阿毛" w:date="2021-05-21T17:54:00Z"/>
                <w:rFonts w:ascii="標楷體" w:hAnsi="標楷體"/>
              </w:rPr>
              <w:pPrChange w:id="11497" w:author="阿毛" w:date="2021-05-21T17:54:00Z">
                <w:pPr/>
              </w:pPrChange>
            </w:pPr>
          </w:p>
        </w:tc>
        <w:tc>
          <w:tcPr>
            <w:tcW w:w="756" w:type="pct"/>
            <w:vMerge/>
          </w:tcPr>
          <w:p w14:paraId="6F73DCA4" w14:textId="38F36C9E" w:rsidR="00E24265" w:rsidRPr="00615D4B" w:rsidDel="00CB3FDD" w:rsidRDefault="00E24265">
            <w:pPr>
              <w:pStyle w:val="3"/>
              <w:numPr>
                <w:ilvl w:val="2"/>
                <w:numId w:val="96"/>
              </w:numPr>
              <w:rPr>
                <w:del w:id="11498" w:author="阿毛" w:date="2021-05-21T17:54:00Z"/>
                <w:rFonts w:ascii="標楷體" w:hAnsi="標楷體"/>
              </w:rPr>
              <w:pPrChange w:id="11499" w:author="阿毛" w:date="2021-05-21T17:54:00Z">
                <w:pPr/>
              </w:pPrChange>
            </w:pPr>
          </w:p>
        </w:tc>
        <w:tc>
          <w:tcPr>
            <w:tcW w:w="624" w:type="pct"/>
          </w:tcPr>
          <w:p w14:paraId="4AE47C1C" w14:textId="65690B05" w:rsidR="00E24265" w:rsidRPr="00615D4B" w:rsidDel="00CB3FDD" w:rsidRDefault="00E24265">
            <w:pPr>
              <w:pStyle w:val="3"/>
              <w:numPr>
                <w:ilvl w:val="2"/>
                <w:numId w:val="96"/>
              </w:numPr>
              <w:rPr>
                <w:del w:id="11500" w:author="阿毛" w:date="2021-05-21T17:54:00Z"/>
                <w:rFonts w:ascii="標楷體" w:hAnsi="標楷體"/>
              </w:rPr>
              <w:pPrChange w:id="11501" w:author="阿毛" w:date="2021-05-21T17:54:00Z">
                <w:pPr/>
              </w:pPrChange>
            </w:pPr>
            <w:del w:id="11502" w:author="阿毛" w:date="2021-05-21T17:54:00Z">
              <w:r w:rsidRPr="00615D4B" w:rsidDel="00CB3FDD">
                <w:rPr>
                  <w:rFonts w:ascii="標楷體" w:hAnsi="標楷體" w:hint="eastAsia"/>
                </w:rPr>
                <w:delText>資料型態長度</w:delText>
              </w:r>
            </w:del>
          </w:p>
        </w:tc>
        <w:tc>
          <w:tcPr>
            <w:tcW w:w="624" w:type="pct"/>
          </w:tcPr>
          <w:p w14:paraId="3A7A13D1" w14:textId="582E16A1" w:rsidR="00E24265" w:rsidRPr="00615D4B" w:rsidDel="00CB3FDD" w:rsidRDefault="00E24265">
            <w:pPr>
              <w:pStyle w:val="3"/>
              <w:numPr>
                <w:ilvl w:val="2"/>
                <w:numId w:val="96"/>
              </w:numPr>
              <w:rPr>
                <w:del w:id="11503" w:author="阿毛" w:date="2021-05-21T17:54:00Z"/>
                <w:rFonts w:ascii="標楷體" w:hAnsi="標楷體"/>
              </w:rPr>
              <w:pPrChange w:id="11504" w:author="阿毛" w:date="2021-05-21T17:54:00Z">
                <w:pPr/>
              </w:pPrChange>
            </w:pPr>
            <w:del w:id="11505" w:author="阿毛" w:date="2021-05-21T17:54:00Z">
              <w:r w:rsidRPr="00615D4B" w:rsidDel="00CB3FDD">
                <w:rPr>
                  <w:rFonts w:ascii="標楷體" w:hAnsi="標楷體"/>
                </w:rPr>
                <w:delText>預設值</w:delText>
              </w:r>
            </w:del>
          </w:p>
        </w:tc>
        <w:tc>
          <w:tcPr>
            <w:tcW w:w="537" w:type="pct"/>
          </w:tcPr>
          <w:p w14:paraId="78570400" w14:textId="2311292B" w:rsidR="00E24265" w:rsidRPr="00615D4B" w:rsidDel="00CB3FDD" w:rsidRDefault="00E24265">
            <w:pPr>
              <w:pStyle w:val="3"/>
              <w:numPr>
                <w:ilvl w:val="2"/>
                <w:numId w:val="96"/>
              </w:numPr>
              <w:rPr>
                <w:del w:id="11506" w:author="阿毛" w:date="2021-05-21T17:54:00Z"/>
                <w:rFonts w:ascii="標楷體" w:hAnsi="標楷體"/>
              </w:rPr>
              <w:pPrChange w:id="11507" w:author="阿毛" w:date="2021-05-21T17:54:00Z">
                <w:pPr/>
              </w:pPrChange>
            </w:pPr>
            <w:del w:id="11508" w:author="阿毛" w:date="2021-05-21T17:54:00Z">
              <w:r w:rsidRPr="00615D4B" w:rsidDel="00CB3FDD">
                <w:rPr>
                  <w:rFonts w:ascii="標楷體" w:hAnsi="標楷體"/>
                </w:rPr>
                <w:delText>選單內容</w:delText>
              </w:r>
            </w:del>
          </w:p>
        </w:tc>
        <w:tc>
          <w:tcPr>
            <w:tcW w:w="299" w:type="pct"/>
          </w:tcPr>
          <w:p w14:paraId="3D41745A" w14:textId="183D7956" w:rsidR="00E24265" w:rsidRPr="00615D4B" w:rsidDel="00CB3FDD" w:rsidRDefault="00E24265">
            <w:pPr>
              <w:pStyle w:val="3"/>
              <w:numPr>
                <w:ilvl w:val="2"/>
                <w:numId w:val="96"/>
              </w:numPr>
              <w:rPr>
                <w:del w:id="11509" w:author="阿毛" w:date="2021-05-21T17:54:00Z"/>
                <w:rFonts w:ascii="標楷體" w:hAnsi="標楷體"/>
              </w:rPr>
              <w:pPrChange w:id="11510" w:author="阿毛" w:date="2021-05-21T17:54:00Z">
                <w:pPr/>
              </w:pPrChange>
            </w:pPr>
            <w:del w:id="11511" w:author="阿毛" w:date="2021-05-21T17:54:00Z">
              <w:r w:rsidRPr="00615D4B" w:rsidDel="00CB3FDD">
                <w:rPr>
                  <w:rFonts w:ascii="標楷體" w:hAnsi="標楷體"/>
                </w:rPr>
                <w:delText>必填</w:delText>
              </w:r>
            </w:del>
          </w:p>
        </w:tc>
        <w:tc>
          <w:tcPr>
            <w:tcW w:w="299" w:type="pct"/>
          </w:tcPr>
          <w:p w14:paraId="13198062" w14:textId="7300101D" w:rsidR="00E24265" w:rsidRPr="00615D4B" w:rsidDel="00CB3FDD" w:rsidRDefault="00E24265">
            <w:pPr>
              <w:pStyle w:val="3"/>
              <w:numPr>
                <w:ilvl w:val="2"/>
                <w:numId w:val="96"/>
              </w:numPr>
              <w:rPr>
                <w:del w:id="11512" w:author="阿毛" w:date="2021-05-21T17:54:00Z"/>
                <w:rFonts w:ascii="標楷體" w:hAnsi="標楷體"/>
              </w:rPr>
              <w:pPrChange w:id="11513" w:author="阿毛" w:date="2021-05-21T17:54:00Z">
                <w:pPr/>
              </w:pPrChange>
            </w:pPr>
            <w:del w:id="11514" w:author="阿毛" w:date="2021-05-21T17:54:00Z">
              <w:r w:rsidRPr="00615D4B" w:rsidDel="00CB3FDD">
                <w:rPr>
                  <w:rFonts w:ascii="標楷體" w:hAnsi="標楷體"/>
                </w:rPr>
                <w:delText>R/W</w:delText>
              </w:r>
            </w:del>
          </w:p>
        </w:tc>
        <w:tc>
          <w:tcPr>
            <w:tcW w:w="1643" w:type="pct"/>
            <w:vMerge/>
          </w:tcPr>
          <w:p w14:paraId="545EE15A" w14:textId="647723F1" w:rsidR="00E24265" w:rsidRPr="00615D4B" w:rsidDel="00CB3FDD" w:rsidRDefault="00E24265">
            <w:pPr>
              <w:pStyle w:val="3"/>
              <w:numPr>
                <w:ilvl w:val="2"/>
                <w:numId w:val="96"/>
              </w:numPr>
              <w:rPr>
                <w:del w:id="11515" w:author="阿毛" w:date="2021-05-21T17:54:00Z"/>
                <w:rFonts w:ascii="標楷體" w:hAnsi="標楷體"/>
              </w:rPr>
              <w:pPrChange w:id="11516" w:author="阿毛" w:date="2021-05-21T17:54:00Z">
                <w:pPr/>
              </w:pPrChange>
            </w:pPr>
          </w:p>
        </w:tc>
      </w:tr>
      <w:tr w:rsidR="00E24265" w:rsidRPr="00615D4B" w:rsidDel="00CB3FDD" w14:paraId="52DB5C23" w14:textId="4E4B31BC" w:rsidTr="005F76AD">
        <w:trPr>
          <w:trHeight w:val="291"/>
          <w:jc w:val="center"/>
          <w:del w:id="11517" w:author="阿毛" w:date="2021-05-21T17:54:00Z"/>
        </w:trPr>
        <w:tc>
          <w:tcPr>
            <w:tcW w:w="219" w:type="pct"/>
          </w:tcPr>
          <w:p w14:paraId="09931818" w14:textId="34E27923" w:rsidR="00E24265" w:rsidRPr="00D6003A" w:rsidDel="00CB3FDD" w:rsidRDefault="00E24265">
            <w:pPr>
              <w:pStyle w:val="3"/>
              <w:numPr>
                <w:ilvl w:val="2"/>
                <w:numId w:val="96"/>
              </w:numPr>
              <w:rPr>
                <w:del w:id="11518" w:author="阿毛" w:date="2021-05-21T17:54:00Z"/>
                <w:rFonts w:ascii="標楷體" w:hAnsi="標楷體"/>
              </w:rPr>
              <w:pPrChange w:id="11519" w:author="阿毛" w:date="2021-05-21T17:54:00Z">
                <w:pPr>
                  <w:pStyle w:val="af9"/>
                  <w:numPr>
                    <w:numId w:val="39"/>
                  </w:numPr>
                  <w:ind w:leftChars="0" w:hanging="480"/>
                </w:pPr>
              </w:pPrChange>
            </w:pPr>
          </w:p>
        </w:tc>
        <w:tc>
          <w:tcPr>
            <w:tcW w:w="756" w:type="pct"/>
          </w:tcPr>
          <w:p w14:paraId="6B101653" w14:textId="20371497" w:rsidR="00E24265" w:rsidRPr="00615D4B" w:rsidDel="00CB3FDD" w:rsidRDefault="00E24265">
            <w:pPr>
              <w:pStyle w:val="3"/>
              <w:numPr>
                <w:ilvl w:val="2"/>
                <w:numId w:val="96"/>
              </w:numPr>
              <w:rPr>
                <w:del w:id="11520" w:author="阿毛" w:date="2021-05-21T17:54:00Z"/>
                <w:rFonts w:ascii="標楷體" w:hAnsi="標楷體"/>
              </w:rPr>
              <w:pPrChange w:id="11521" w:author="阿毛" w:date="2021-05-21T17:54:00Z">
                <w:pPr/>
              </w:pPrChange>
            </w:pPr>
            <w:del w:id="11522" w:author="阿毛" w:date="2021-05-21T17:54:00Z">
              <w:r w:rsidRPr="006350AF" w:rsidDel="00CB3FDD">
                <w:rPr>
                  <w:rFonts w:ascii="標楷體" w:hAnsi="標楷體" w:hint="eastAsia"/>
                </w:rPr>
                <w:delText>交易代碼</w:delText>
              </w:r>
            </w:del>
          </w:p>
        </w:tc>
        <w:tc>
          <w:tcPr>
            <w:tcW w:w="624" w:type="pct"/>
          </w:tcPr>
          <w:p w14:paraId="6335648A" w14:textId="7C1D9555" w:rsidR="00E24265" w:rsidRPr="00615D4B" w:rsidDel="00CB3FDD" w:rsidRDefault="00E24265">
            <w:pPr>
              <w:pStyle w:val="3"/>
              <w:numPr>
                <w:ilvl w:val="2"/>
                <w:numId w:val="96"/>
              </w:numPr>
              <w:rPr>
                <w:del w:id="11523" w:author="阿毛" w:date="2021-05-21T17:54:00Z"/>
                <w:rFonts w:ascii="標楷體" w:hAnsi="標楷體"/>
              </w:rPr>
              <w:pPrChange w:id="11524" w:author="阿毛" w:date="2021-05-21T17:54:00Z">
                <w:pPr/>
              </w:pPrChange>
            </w:pPr>
          </w:p>
        </w:tc>
        <w:tc>
          <w:tcPr>
            <w:tcW w:w="624" w:type="pct"/>
          </w:tcPr>
          <w:p w14:paraId="125EDBAD" w14:textId="15F6CBBA" w:rsidR="00E24265" w:rsidRPr="00615D4B" w:rsidDel="00CB3FDD" w:rsidRDefault="00E24265">
            <w:pPr>
              <w:pStyle w:val="3"/>
              <w:numPr>
                <w:ilvl w:val="2"/>
                <w:numId w:val="96"/>
              </w:numPr>
              <w:rPr>
                <w:del w:id="11525" w:author="阿毛" w:date="2021-05-21T17:54:00Z"/>
                <w:rFonts w:ascii="標楷體" w:hAnsi="標楷體"/>
              </w:rPr>
              <w:pPrChange w:id="11526" w:author="阿毛" w:date="2021-05-21T17:54:00Z">
                <w:pPr/>
              </w:pPrChange>
            </w:pPr>
          </w:p>
        </w:tc>
        <w:tc>
          <w:tcPr>
            <w:tcW w:w="537" w:type="pct"/>
          </w:tcPr>
          <w:p w14:paraId="5C1E31A5" w14:textId="67EBD4E4" w:rsidR="00E24265" w:rsidRPr="00615D4B" w:rsidDel="00CB3FDD" w:rsidRDefault="00E24265">
            <w:pPr>
              <w:pStyle w:val="3"/>
              <w:numPr>
                <w:ilvl w:val="2"/>
                <w:numId w:val="96"/>
              </w:numPr>
              <w:rPr>
                <w:del w:id="11527" w:author="阿毛" w:date="2021-05-21T17:54:00Z"/>
                <w:rFonts w:ascii="標楷體" w:hAnsi="標楷體"/>
              </w:rPr>
              <w:pPrChange w:id="11528" w:author="阿毛" w:date="2021-05-21T17:54:00Z">
                <w:pPr/>
              </w:pPrChange>
            </w:pPr>
            <w:del w:id="11529" w:author="阿毛" w:date="2021-05-21T17:54:00Z">
              <w:r w:rsidDel="00CB3FDD">
                <w:rPr>
                  <w:rFonts w:ascii="標楷體" w:hAnsi="標楷體" w:hint="eastAsia"/>
                </w:rPr>
                <w:delText>下拉式選單</w:delText>
              </w:r>
            </w:del>
          </w:p>
        </w:tc>
        <w:tc>
          <w:tcPr>
            <w:tcW w:w="299" w:type="pct"/>
          </w:tcPr>
          <w:p w14:paraId="0D6370D2" w14:textId="5D530C1D" w:rsidR="00E24265" w:rsidRPr="00615D4B" w:rsidDel="00CB3FDD" w:rsidRDefault="00E24265">
            <w:pPr>
              <w:pStyle w:val="3"/>
              <w:numPr>
                <w:ilvl w:val="2"/>
                <w:numId w:val="96"/>
              </w:numPr>
              <w:rPr>
                <w:del w:id="11530" w:author="阿毛" w:date="2021-05-21T17:54:00Z"/>
                <w:rFonts w:ascii="標楷體" w:hAnsi="標楷體"/>
              </w:rPr>
              <w:pPrChange w:id="11531" w:author="阿毛" w:date="2021-05-21T17:54:00Z">
                <w:pPr/>
              </w:pPrChange>
            </w:pPr>
          </w:p>
        </w:tc>
        <w:tc>
          <w:tcPr>
            <w:tcW w:w="299" w:type="pct"/>
          </w:tcPr>
          <w:p w14:paraId="3AEBCEA7" w14:textId="560493D8" w:rsidR="00E24265" w:rsidRPr="00615D4B" w:rsidDel="00CB3FDD" w:rsidRDefault="00E24265">
            <w:pPr>
              <w:pStyle w:val="3"/>
              <w:numPr>
                <w:ilvl w:val="2"/>
                <w:numId w:val="96"/>
              </w:numPr>
              <w:rPr>
                <w:del w:id="11532" w:author="阿毛" w:date="2021-05-21T17:54:00Z"/>
                <w:rFonts w:ascii="標楷體" w:hAnsi="標楷體"/>
              </w:rPr>
              <w:pPrChange w:id="11533" w:author="阿毛" w:date="2021-05-21T17:54:00Z">
                <w:pPr/>
              </w:pPrChange>
            </w:pPr>
          </w:p>
        </w:tc>
        <w:tc>
          <w:tcPr>
            <w:tcW w:w="1643" w:type="pct"/>
          </w:tcPr>
          <w:p w14:paraId="0363B683" w14:textId="5D61E247" w:rsidR="00E24265" w:rsidDel="00CB3FDD" w:rsidRDefault="00E24265">
            <w:pPr>
              <w:pStyle w:val="3"/>
              <w:numPr>
                <w:ilvl w:val="2"/>
                <w:numId w:val="96"/>
              </w:numPr>
              <w:rPr>
                <w:del w:id="11534" w:author="阿毛" w:date="2021-05-21T17:54:00Z"/>
                <w:rFonts w:ascii="標楷體" w:hAnsi="標楷體"/>
              </w:rPr>
              <w:pPrChange w:id="11535" w:author="阿毛" w:date="2021-05-21T17:54:00Z">
                <w:pPr/>
              </w:pPrChange>
            </w:pPr>
            <w:del w:id="11536" w:author="阿毛" w:date="2021-05-21T17:54:00Z">
              <w:r w:rsidRPr="00F54E19" w:rsidDel="00CB3FDD">
                <w:rPr>
                  <w:rFonts w:ascii="標楷體" w:hAnsi="標楷體" w:hint="eastAsia"/>
                </w:rPr>
                <w:delText>1:新增</w:delText>
              </w:r>
            </w:del>
          </w:p>
          <w:p w14:paraId="235D6AE7" w14:textId="56BDBAE5" w:rsidR="00E24265" w:rsidDel="00CB3FDD" w:rsidRDefault="00E24265">
            <w:pPr>
              <w:pStyle w:val="3"/>
              <w:numPr>
                <w:ilvl w:val="2"/>
                <w:numId w:val="96"/>
              </w:numPr>
              <w:rPr>
                <w:del w:id="11537" w:author="阿毛" w:date="2021-05-21T17:54:00Z"/>
                <w:rFonts w:ascii="標楷體" w:hAnsi="標楷體"/>
              </w:rPr>
              <w:pPrChange w:id="11538" w:author="阿毛" w:date="2021-05-21T17:54:00Z">
                <w:pPr/>
              </w:pPrChange>
            </w:pPr>
            <w:del w:id="11539" w:author="阿毛" w:date="2021-05-21T17:54:00Z">
              <w:r w:rsidRPr="00F54E19" w:rsidDel="00CB3FDD">
                <w:rPr>
                  <w:rFonts w:ascii="標楷體" w:hAnsi="標楷體" w:hint="eastAsia"/>
                </w:rPr>
                <w:delText>2:異動</w:delText>
              </w:r>
            </w:del>
          </w:p>
          <w:p w14:paraId="51DAD2F2" w14:textId="62AE2841" w:rsidR="00E24265" w:rsidRPr="00615D4B" w:rsidDel="00CB3FDD" w:rsidRDefault="00E24265">
            <w:pPr>
              <w:pStyle w:val="3"/>
              <w:numPr>
                <w:ilvl w:val="2"/>
                <w:numId w:val="96"/>
              </w:numPr>
              <w:rPr>
                <w:del w:id="11540" w:author="阿毛" w:date="2021-05-21T17:54:00Z"/>
                <w:rFonts w:ascii="標楷體" w:hAnsi="標楷體"/>
              </w:rPr>
              <w:pPrChange w:id="11541" w:author="阿毛" w:date="2021-05-21T17:54:00Z">
                <w:pPr/>
              </w:pPrChange>
            </w:pPr>
            <w:del w:id="11542" w:author="阿毛" w:date="2021-05-21T17:54:00Z">
              <w:r w:rsidRPr="00F54E19" w:rsidDel="00CB3FDD">
                <w:rPr>
                  <w:rFonts w:ascii="標楷體" w:hAnsi="標楷體" w:hint="eastAsia"/>
                </w:rPr>
                <w:delText>3:刪除</w:delText>
              </w:r>
            </w:del>
          </w:p>
        </w:tc>
      </w:tr>
      <w:tr w:rsidR="00E24265" w:rsidRPr="00615D4B" w:rsidDel="00CB3FDD" w14:paraId="751D186D" w14:textId="4B8B3C9B" w:rsidTr="005F76AD">
        <w:trPr>
          <w:trHeight w:val="291"/>
          <w:jc w:val="center"/>
          <w:del w:id="11543" w:author="阿毛" w:date="2021-05-21T17:54:00Z"/>
        </w:trPr>
        <w:tc>
          <w:tcPr>
            <w:tcW w:w="219" w:type="pct"/>
          </w:tcPr>
          <w:p w14:paraId="446A9CD5" w14:textId="35BFD742" w:rsidR="00E24265" w:rsidRPr="00D6003A" w:rsidDel="00CB3FDD" w:rsidRDefault="00E24265">
            <w:pPr>
              <w:pStyle w:val="3"/>
              <w:numPr>
                <w:ilvl w:val="2"/>
                <w:numId w:val="96"/>
              </w:numPr>
              <w:rPr>
                <w:del w:id="11544" w:author="阿毛" w:date="2021-05-21T17:54:00Z"/>
                <w:rFonts w:ascii="標楷體" w:hAnsi="標楷體"/>
              </w:rPr>
              <w:pPrChange w:id="11545" w:author="阿毛" w:date="2021-05-21T17:54:00Z">
                <w:pPr>
                  <w:pStyle w:val="af9"/>
                  <w:numPr>
                    <w:numId w:val="39"/>
                  </w:numPr>
                  <w:ind w:leftChars="0" w:hanging="480"/>
                </w:pPr>
              </w:pPrChange>
            </w:pPr>
          </w:p>
        </w:tc>
        <w:tc>
          <w:tcPr>
            <w:tcW w:w="756" w:type="pct"/>
          </w:tcPr>
          <w:p w14:paraId="490F635B" w14:textId="1F1DEE70" w:rsidR="00E24265" w:rsidRPr="00615D4B" w:rsidDel="00CB3FDD" w:rsidRDefault="00E24265">
            <w:pPr>
              <w:pStyle w:val="3"/>
              <w:numPr>
                <w:ilvl w:val="2"/>
                <w:numId w:val="96"/>
              </w:numPr>
              <w:rPr>
                <w:del w:id="11546" w:author="阿毛" w:date="2021-05-21T17:54:00Z"/>
                <w:rFonts w:ascii="標楷體" w:hAnsi="標楷體"/>
              </w:rPr>
              <w:pPrChange w:id="11547" w:author="阿毛" w:date="2021-05-21T17:54:00Z">
                <w:pPr/>
              </w:pPrChange>
            </w:pPr>
            <w:del w:id="11548" w:author="阿毛" w:date="2021-05-21T17:54:00Z">
              <w:r w:rsidRPr="006350AF" w:rsidDel="00CB3FDD">
                <w:rPr>
                  <w:rFonts w:ascii="標楷體" w:hAnsi="標楷體" w:hint="eastAsia"/>
                </w:rPr>
                <w:delText>債務人IDN</w:delText>
              </w:r>
            </w:del>
          </w:p>
        </w:tc>
        <w:tc>
          <w:tcPr>
            <w:tcW w:w="624" w:type="pct"/>
          </w:tcPr>
          <w:p w14:paraId="6E637AF0" w14:textId="5A510891" w:rsidR="00E24265" w:rsidRPr="00615D4B" w:rsidDel="00CB3FDD" w:rsidRDefault="00E24265">
            <w:pPr>
              <w:pStyle w:val="3"/>
              <w:numPr>
                <w:ilvl w:val="2"/>
                <w:numId w:val="96"/>
              </w:numPr>
              <w:rPr>
                <w:del w:id="11549" w:author="阿毛" w:date="2021-05-21T17:54:00Z"/>
                <w:rFonts w:ascii="標楷體" w:hAnsi="標楷體"/>
              </w:rPr>
              <w:pPrChange w:id="11550" w:author="阿毛" w:date="2021-05-21T17:54:00Z">
                <w:pPr/>
              </w:pPrChange>
            </w:pPr>
          </w:p>
        </w:tc>
        <w:tc>
          <w:tcPr>
            <w:tcW w:w="624" w:type="pct"/>
          </w:tcPr>
          <w:p w14:paraId="79704411" w14:textId="71C28042" w:rsidR="00E24265" w:rsidRPr="00615D4B" w:rsidDel="00CB3FDD" w:rsidRDefault="00E24265">
            <w:pPr>
              <w:pStyle w:val="3"/>
              <w:numPr>
                <w:ilvl w:val="2"/>
                <w:numId w:val="96"/>
              </w:numPr>
              <w:rPr>
                <w:del w:id="11551" w:author="阿毛" w:date="2021-05-21T17:54:00Z"/>
                <w:rFonts w:ascii="標楷體" w:hAnsi="標楷體"/>
              </w:rPr>
              <w:pPrChange w:id="11552" w:author="阿毛" w:date="2021-05-21T17:54:00Z">
                <w:pPr/>
              </w:pPrChange>
            </w:pPr>
          </w:p>
        </w:tc>
        <w:tc>
          <w:tcPr>
            <w:tcW w:w="537" w:type="pct"/>
          </w:tcPr>
          <w:p w14:paraId="62F03C2E" w14:textId="4DBF5F28" w:rsidR="00E24265" w:rsidRPr="00615D4B" w:rsidDel="00CB3FDD" w:rsidRDefault="00E24265">
            <w:pPr>
              <w:pStyle w:val="3"/>
              <w:numPr>
                <w:ilvl w:val="2"/>
                <w:numId w:val="96"/>
              </w:numPr>
              <w:rPr>
                <w:del w:id="11553" w:author="阿毛" w:date="2021-05-21T17:54:00Z"/>
                <w:rFonts w:ascii="標楷體" w:hAnsi="標楷體"/>
              </w:rPr>
              <w:pPrChange w:id="11554" w:author="阿毛" w:date="2021-05-21T17:54:00Z">
                <w:pPr/>
              </w:pPrChange>
            </w:pPr>
          </w:p>
        </w:tc>
        <w:tc>
          <w:tcPr>
            <w:tcW w:w="299" w:type="pct"/>
          </w:tcPr>
          <w:p w14:paraId="3541A23A" w14:textId="41B2730C" w:rsidR="00E24265" w:rsidRPr="00615D4B" w:rsidDel="00CB3FDD" w:rsidRDefault="00E24265">
            <w:pPr>
              <w:pStyle w:val="3"/>
              <w:numPr>
                <w:ilvl w:val="2"/>
                <w:numId w:val="96"/>
              </w:numPr>
              <w:rPr>
                <w:del w:id="11555" w:author="阿毛" w:date="2021-05-21T17:54:00Z"/>
                <w:rFonts w:ascii="標楷體" w:hAnsi="標楷體"/>
              </w:rPr>
              <w:pPrChange w:id="11556" w:author="阿毛" w:date="2021-05-21T17:54:00Z">
                <w:pPr/>
              </w:pPrChange>
            </w:pPr>
          </w:p>
        </w:tc>
        <w:tc>
          <w:tcPr>
            <w:tcW w:w="299" w:type="pct"/>
          </w:tcPr>
          <w:p w14:paraId="31F96C07" w14:textId="75F47450" w:rsidR="00E24265" w:rsidRPr="00615D4B" w:rsidDel="00CB3FDD" w:rsidRDefault="00E24265">
            <w:pPr>
              <w:pStyle w:val="3"/>
              <w:numPr>
                <w:ilvl w:val="2"/>
                <w:numId w:val="96"/>
              </w:numPr>
              <w:rPr>
                <w:del w:id="11557" w:author="阿毛" w:date="2021-05-21T17:54:00Z"/>
                <w:rFonts w:ascii="標楷體" w:hAnsi="標楷體"/>
              </w:rPr>
              <w:pPrChange w:id="11558" w:author="阿毛" w:date="2021-05-21T17:54:00Z">
                <w:pPr/>
              </w:pPrChange>
            </w:pPr>
          </w:p>
        </w:tc>
        <w:tc>
          <w:tcPr>
            <w:tcW w:w="1643" w:type="pct"/>
          </w:tcPr>
          <w:p w14:paraId="48B22408" w14:textId="3E1F22EA" w:rsidR="00E24265" w:rsidRPr="00615D4B" w:rsidDel="00CB3FDD" w:rsidRDefault="00E24265">
            <w:pPr>
              <w:pStyle w:val="3"/>
              <w:numPr>
                <w:ilvl w:val="2"/>
                <w:numId w:val="96"/>
              </w:numPr>
              <w:rPr>
                <w:del w:id="11559" w:author="阿毛" w:date="2021-05-21T17:54:00Z"/>
                <w:rFonts w:ascii="標楷體" w:hAnsi="標楷體"/>
              </w:rPr>
              <w:pPrChange w:id="11560" w:author="阿毛" w:date="2021-05-21T17:54:00Z">
                <w:pPr/>
              </w:pPrChange>
            </w:pPr>
          </w:p>
        </w:tc>
      </w:tr>
      <w:tr w:rsidR="00E24265" w:rsidRPr="00615D4B" w:rsidDel="00CB3FDD" w14:paraId="61147E3E" w14:textId="3656BC76" w:rsidTr="005F76AD">
        <w:trPr>
          <w:trHeight w:val="291"/>
          <w:jc w:val="center"/>
          <w:del w:id="11561" w:author="阿毛" w:date="2021-05-21T17:54:00Z"/>
        </w:trPr>
        <w:tc>
          <w:tcPr>
            <w:tcW w:w="219" w:type="pct"/>
          </w:tcPr>
          <w:p w14:paraId="783EFF69" w14:textId="37A0D8BB" w:rsidR="00E24265" w:rsidRPr="00D6003A" w:rsidDel="00CB3FDD" w:rsidRDefault="00E24265">
            <w:pPr>
              <w:pStyle w:val="3"/>
              <w:numPr>
                <w:ilvl w:val="2"/>
                <w:numId w:val="96"/>
              </w:numPr>
              <w:rPr>
                <w:del w:id="11562" w:author="阿毛" w:date="2021-05-21T17:54:00Z"/>
                <w:rFonts w:ascii="標楷體" w:hAnsi="標楷體"/>
              </w:rPr>
              <w:pPrChange w:id="11563" w:author="阿毛" w:date="2021-05-21T17:54:00Z">
                <w:pPr>
                  <w:pStyle w:val="af9"/>
                  <w:numPr>
                    <w:numId w:val="39"/>
                  </w:numPr>
                  <w:ind w:leftChars="0" w:hanging="480"/>
                </w:pPr>
              </w:pPrChange>
            </w:pPr>
          </w:p>
        </w:tc>
        <w:tc>
          <w:tcPr>
            <w:tcW w:w="756" w:type="pct"/>
          </w:tcPr>
          <w:p w14:paraId="23D95C0D" w14:textId="1DBFA589" w:rsidR="00E24265" w:rsidRPr="00615D4B" w:rsidDel="00CB3FDD" w:rsidRDefault="00E24265">
            <w:pPr>
              <w:pStyle w:val="3"/>
              <w:numPr>
                <w:ilvl w:val="2"/>
                <w:numId w:val="96"/>
              </w:numPr>
              <w:rPr>
                <w:del w:id="11564" w:author="阿毛" w:date="2021-05-21T17:54:00Z"/>
                <w:rFonts w:ascii="標楷體" w:hAnsi="標楷體"/>
              </w:rPr>
              <w:pPrChange w:id="11565" w:author="阿毛" w:date="2021-05-21T17:54:00Z">
                <w:pPr/>
              </w:pPrChange>
            </w:pPr>
            <w:del w:id="11566" w:author="阿毛" w:date="2021-05-21T17:54:00Z">
              <w:r w:rsidRPr="006350AF" w:rsidDel="00CB3FDD">
                <w:rPr>
                  <w:rFonts w:ascii="標楷體" w:hAnsi="標楷體" w:hint="eastAsia"/>
                </w:rPr>
                <w:delText>報送單</w:delText>
              </w:r>
              <w:r w:rsidRPr="006350AF" w:rsidDel="00CB3FDD">
                <w:rPr>
                  <w:rFonts w:ascii="標楷體" w:hAnsi="標楷體" w:hint="eastAsia"/>
                </w:rPr>
                <w:lastRenderedPageBreak/>
                <w:delText>位代號</w:delText>
              </w:r>
            </w:del>
          </w:p>
        </w:tc>
        <w:tc>
          <w:tcPr>
            <w:tcW w:w="624" w:type="pct"/>
          </w:tcPr>
          <w:p w14:paraId="64AD30C4" w14:textId="5C3E4844" w:rsidR="00E24265" w:rsidRPr="00615D4B" w:rsidDel="00CB3FDD" w:rsidRDefault="00E24265">
            <w:pPr>
              <w:pStyle w:val="3"/>
              <w:numPr>
                <w:ilvl w:val="2"/>
                <w:numId w:val="96"/>
              </w:numPr>
              <w:rPr>
                <w:del w:id="11567" w:author="阿毛" w:date="2021-05-21T17:54:00Z"/>
                <w:rFonts w:ascii="標楷體" w:hAnsi="標楷體"/>
              </w:rPr>
              <w:pPrChange w:id="11568" w:author="阿毛" w:date="2021-05-21T17:54:00Z">
                <w:pPr/>
              </w:pPrChange>
            </w:pPr>
          </w:p>
        </w:tc>
        <w:tc>
          <w:tcPr>
            <w:tcW w:w="624" w:type="pct"/>
          </w:tcPr>
          <w:p w14:paraId="6334CB6F" w14:textId="5C674E30" w:rsidR="00E24265" w:rsidRPr="00615D4B" w:rsidDel="00CB3FDD" w:rsidRDefault="00E24265">
            <w:pPr>
              <w:pStyle w:val="3"/>
              <w:numPr>
                <w:ilvl w:val="2"/>
                <w:numId w:val="96"/>
              </w:numPr>
              <w:rPr>
                <w:del w:id="11569" w:author="阿毛" w:date="2021-05-21T17:54:00Z"/>
                <w:rFonts w:ascii="標楷體" w:hAnsi="標楷體"/>
              </w:rPr>
              <w:pPrChange w:id="11570" w:author="阿毛" w:date="2021-05-21T17:54:00Z">
                <w:pPr/>
              </w:pPrChange>
            </w:pPr>
          </w:p>
        </w:tc>
        <w:tc>
          <w:tcPr>
            <w:tcW w:w="537" w:type="pct"/>
          </w:tcPr>
          <w:p w14:paraId="7B6D414E" w14:textId="022F8073" w:rsidR="00E24265" w:rsidRPr="00615D4B" w:rsidDel="00CB3FDD" w:rsidRDefault="00E24265">
            <w:pPr>
              <w:pStyle w:val="3"/>
              <w:numPr>
                <w:ilvl w:val="2"/>
                <w:numId w:val="96"/>
              </w:numPr>
              <w:rPr>
                <w:del w:id="11571" w:author="阿毛" w:date="2021-05-21T17:54:00Z"/>
                <w:rFonts w:ascii="標楷體" w:hAnsi="標楷體"/>
              </w:rPr>
              <w:pPrChange w:id="11572" w:author="阿毛" w:date="2021-05-21T17:54:00Z">
                <w:pPr/>
              </w:pPrChange>
            </w:pPr>
          </w:p>
        </w:tc>
        <w:tc>
          <w:tcPr>
            <w:tcW w:w="299" w:type="pct"/>
          </w:tcPr>
          <w:p w14:paraId="296F4154" w14:textId="735F7CAA" w:rsidR="00E24265" w:rsidRPr="00615D4B" w:rsidDel="00CB3FDD" w:rsidRDefault="00E24265">
            <w:pPr>
              <w:pStyle w:val="3"/>
              <w:numPr>
                <w:ilvl w:val="2"/>
                <w:numId w:val="96"/>
              </w:numPr>
              <w:rPr>
                <w:del w:id="11573" w:author="阿毛" w:date="2021-05-21T17:54:00Z"/>
                <w:rFonts w:ascii="標楷體" w:hAnsi="標楷體"/>
              </w:rPr>
              <w:pPrChange w:id="11574" w:author="阿毛" w:date="2021-05-21T17:54:00Z">
                <w:pPr/>
              </w:pPrChange>
            </w:pPr>
          </w:p>
        </w:tc>
        <w:tc>
          <w:tcPr>
            <w:tcW w:w="299" w:type="pct"/>
          </w:tcPr>
          <w:p w14:paraId="2C29EDE3" w14:textId="313E6B24" w:rsidR="00E24265" w:rsidRPr="00615D4B" w:rsidDel="00CB3FDD" w:rsidRDefault="00E24265">
            <w:pPr>
              <w:pStyle w:val="3"/>
              <w:numPr>
                <w:ilvl w:val="2"/>
                <w:numId w:val="96"/>
              </w:numPr>
              <w:rPr>
                <w:del w:id="11575" w:author="阿毛" w:date="2021-05-21T17:54:00Z"/>
                <w:rFonts w:ascii="標楷體" w:hAnsi="標楷體"/>
              </w:rPr>
              <w:pPrChange w:id="11576" w:author="阿毛" w:date="2021-05-21T17:54:00Z">
                <w:pPr/>
              </w:pPrChange>
            </w:pPr>
          </w:p>
        </w:tc>
        <w:tc>
          <w:tcPr>
            <w:tcW w:w="1643" w:type="pct"/>
          </w:tcPr>
          <w:p w14:paraId="5F97E40C" w14:textId="42A10557" w:rsidR="00E24265" w:rsidRPr="00615D4B" w:rsidDel="00CB3FDD" w:rsidRDefault="00E24265">
            <w:pPr>
              <w:pStyle w:val="3"/>
              <w:numPr>
                <w:ilvl w:val="2"/>
                <w:numId w:val="96"/>
              </w:numPr>
              <w:rPr>
                <w:del w:id="11577" w:author="阿毛" w:date="2021-05-21T17:54:00Z"/>
                <w:rFonts w:ascii="標楷體" w:hAnsi="標楷體"/>
              </w:rPr>
              <w:pPrChange w:id="11578" w:author="阿毛" w:date="2021-05-21T17:54:00Z">
                <w:pPr/>
              </w:pPrChange>
            </w:pPr>
          </w:p>
        </w:tc>
      </w:tr>
      <w:tr w:rsidR="00E24265" w:rsidRPr="00615D4B" w:rsidDel="00CB3FDD" w14:paraId="0F7A6941" w14:textId="72B95747" w:rsidTr="005F76AD">
        <w:trPr>
          <w:trHeight w:val="291"/>
          <w:jc w:val="center"/>
          <w:del w:id="11579" w:author="阿毛" w:date="2021-05-21T17:54:00Z"/>
        </w:trPr>
        <w:tc>
          <w:tcPr>
            <w:tcW w:w="219" w:type="pct"/>
          </w:tcPr>
          <w:p w14:paraId="6A3C0137" w14:textId="3888DD40" w:rsidR="00E24265" w:rsidRPr="00D6003A" w:rsidDel="00CB3FDD" w:rsidRDefault="00E24265">
            <w:pPr>
              <w:pStyle w:val="3"/>
              <w:numPr>
                <w:ilvl w:val="2"/>
                <w:numId w:val="96"/>
              </w:numPr>
              <w:rPr>
                <w:del w:id="11580" w:author="阿毛" w:date="2021-05-21T17:54:00Z"/>
                <w:rFonts w:ascii="標楷體" w:hAnsi="標楷體"/>
              </w:rPr>
              <w:pPrChange w:id="11581" w:author="阿毛" w:date="2021-05-21T17:54:00Z">
                <w:pPr>
                  <w:pStyle w:val="af9"/>
                  <w:numPr>
                    <w:numId w:val="39"/>
                  </w:numPr>
                  <w:ind w:leftChars="0" w:hanging="480"/>
                </w:pPr>
              </w:pPrChange>
            </w:pPr>
          </w:p>
        </w:tc>
        <w:tc>
          <w:tcPr>
            <w:tcW w:w="756" w:type="pct"/>
          </w:tcPr>
          <w:p w14:paraId="1B077C04" w14:textId="15B35787" w:rsidR="00E24265" w:rsidRPr="00615D4B" w:rsidDel="00CB3FDD" w:rsidRDefault="00E24265">
            <w:pPr>
              <w:pStyle w:val="3"/>
              <w:numPr>
                <w:ilvl w:val="2"/>
                <w:numId w:val="96"/>
              </w:numPr>
              <w:rPr>
                <w:del w:id="11582" w:author="阿毛" w:date="2021-05-21T17:54:00Z"/>
                <w:rFonts w:ascii="標楷體" w:hAnsi="標楷體"/>
              </w:rPr>
              <w:pPrChange w:id="11583" w:author="阿毛" w:date="2021-05-21T17:54:00Z">
                <w:pPr/>
              </w:pPrChange>
            </w:pPr>
            <w:del w:id="11584" w:author="阿毛" w:date="2021-05-21T17:54:00Z">
              <w:r w:rsidRPr="006350AF" w:rsidDel="00CB3FDD">
                <w:rPr>
                  <w:rFonts w:ascii="標楷體" w:hAnsi="標楷體" w:hint="eastAsia"/>
                </w:rPr>
                <w:delText>協商申請日</w:delText>
              </w:r>
            </w:del>
          </w:p>
        </w:tc>
        <w:tc>
          <w:tcPr>
            <w:tcW w:w="624" w:type="pct"/>
          </w:tcPr>
          <w:p w14:paraId="092D618D" w14:textId="1C318254" w:rsidR="00E24265" w:rsidRPr="00615D4B" w:rsidDel="00CB3FDD" w:rsidRDefault="00E24265">
            <w:pPr>
              <w:pStyle w:val="3"/>
              <w:numPr>
                <w:ilvl w:val="2"/>
                <w:numId w:val="96"/>
              </w:numPr>
              <w:rPr>
                <w:del w:id="11585" w:author="阿毛" w:date="2021-05-21T17:54:00Z"/>
                <w:rFonts w:ascii="標楷體" w:hAnsi="標楷體"/>
              </w:rPr>
              <w:pPrChange w:id="11586" w:author="阿毛" w:date="2021-05-21T17:54:00Z">
                <w:pPr/>
              </w:pPrChange>
            </w:pPr>
          </w:p>
        </w:tc>
        <w:tc>
          <w:tcPr>
            <w:tcW w:w="624" w:type="pct"/>
          </w:tcPr>
          <w:p w14:paraId="2D040543" w14:textId="32619168" w:rsidR="00E24265" w:rsidRPr="00615D4B" w:rsidDel="00CB3FDD" w:rsidRDefault="00E24265">
            <w:pPr>
              <w:pStyle w:val="3"/>
              <w:numPr>
                <w:ilvl w:val="2"/>
                <w:numId w:val="96"/>
              </w:numPr>
              <w:rPr>
                <w:del w:id="11587" w:author="阿毛" w:date="2021-05-21T17:54:00Z"/>
                <w:rFonts w:ascii="標楷體" w:hAnsi="標楷體"/>
              </w:rPr>
              <w:pPrChange w:id="11588" w:author="阿毛" w:date="2021-05-21T17:54:00Z">
                <w:pPr/>
              </w:pPrChange>
            </w:pPr>
          </w:p>
        </w:tc>
        <w:tc>
          <w:tcPr>
            <w:tcW w:w="537" w:type="pct"/>
          </w:tcPr>
          <w:p w14:paraId="0E4AA72C" w14:textId="641401CB" w:rsidR="00E24265" w:rsidRPr="00615D4B" w:rsidDel="00CB3FDD" w:rsidRDefault="00E24265">
            <w:pPr>
              <w:pStyle w:val="3"/>
              <w:numPr>
                <w:ilvl w:val="2"/>
                <w:numId w:val="96"/>
              </w:numPr>
              <w:rPr>
                <w:del w:id="11589" w:author="阿毛" w:date="2021-05-21T17:54:00Z"/>
                <w:rFonts w:ascii="標楷體" w:hAnsi="標楷體"/>
              </w:rPr>
              <w:pPrChange w:id="11590" w:author="阿毛" w:date="2021-05-21T17:54:00Z">
                <w:pPr/>
              </w:pPrChange>
            </w:pPr>
          </w:p>
        </w:tc>
        <w:tc>
          <w:tcPr>
            <w:tcW w:w="299" w:type="pct"/>
          </w:tcPr>
          <w:p w14:paraId="60FBEF91" w14:textId="6E95BFBB" w:rsidR="00E24265" w:rsidRPr="00615D4B" w:rsidDel="00CB3FDD" w:rsidRDefault="00E24265">
            <w:pPr>
              <w:pStyle w:val="3"/>
              <w:numPr>
                <w:ilvl w:val="2"/>
                <w:numId w:val="96"/>
              </w:numPr>
              <w:rPr>
                <w:del w:id="11591" w:author="阿毛" w:date="2021-05-21T17:54:00Z"/>
                <w:rFonts w:ascii="標楷體" w:hAnsi="標楷體"/>
              </w:rPr>
              <w:pPrChange w:id="11592" w:author="阿毛" w:date="2021-05-21T17:54:00Z">
                <w:pPr/>
              </w:pPrChange>
            </w:pPr>
          </w:p>
        </w:tc>
        <w:tc>
          <w:tcPr>
            <w:tcW w:w="299" w:type="pct"/>
          </w:tcPr>
          <w:p w14:paraId="3C226A70" w14:textId="01E953DC" w:rsidR="00E24265" w:rsidRPr="00615D4B" w:rsidDel="00CB3FDD" w:rsidRDefault="00E24265">
            <w:pPr>
              <w:pStyle w:val="3"/>
              <w:numPr>
                <w:ilvl w:val="2"/>
                <w:numId w:val="96"/>
              </w:numPr>
              <w:rPr>
                <w:del w:id="11593" w:author="阿毛" w:date="2021-05-21T17:54:00Z"/>
                <w:rFonts w:ascii="標楷體" w:hAnsi="標楷體"/>
              </w:rPr>
              <w:pPrChange w:id="11594" w:author="阿毛" w:date="2021-05-21T17:54:00Z">
                <w:pPr/>
              </w:pPrChange>
            </w:pPr>
          </w:p>
        </w:tc>
        <w:tc>
          <w:tcPr>
            <w:tcW w:w="1643" w:type="pct"/>
          </w:tcPr>
          <w:p w14:paraId="0F5A1F96" w14:textId="6F42DA30" w:rsidR="00E24265" w:rsidRPr="00615D4B" w:rsidDel="00CB3FDD" w:rsidRDefault="00E24265">
            <w:pPr>
              <w:pStyle w:val="3"/>
              <w:numPr>
                <w:ilvl w:val="2"/>
                <w:numId w:val="96"/>
              </w:numPr>
              <w:rPr>
                <w:del w:id="11595" w:author="阿毛" w:date="2021-05-21T17:54:00Z"/>
                <w:rFonts w:ascii="標楷體" w:hAnsi="標楷體"/>
              </w:rPr>
              <w:pPrChange w:id="11596" w:author="阿毛" w:date="2021-05-21T17:54:00Z">
                <w:pPr/>
              </w:pPrChange>
            </w:pPr>
          </w:p>
        </w:tc>
      </w:tr>
      <w:tr w:rsidR="00E24265" w:rsidRPr="00615D4B" w:rsidDel="00CB3FDD" w14:paraId="72F4A2D0" w14:textId="0F8FDC68" w:rsidTr="005F76AD">
        <w:trPr>
          <w:trHeight w:val="291"/>
          <w:jc w:val="center"/>
          <w:del w:id="11597" w:author="阿毛" w:date="2021-05-21T17:54:00Z"/>
        </w:trPr>
        <w:tc>
          <w:tcPr>
            <w:tcW w:w="219" w:type="pct"/>
          </w:tcPr>
          <w:p w14:paraId="66249916" w14:textId="4B5628AB" w:rsidR="00E24265" w:rsidRPr="00D6003A" w:rsidDel="00CB3FDD" w:rsidRDefault="00E24265">
            <w:pPr>
              <w:pStyle w:val="3"/>
              <w:numPr>
                <w:ilvl w:val="2"/>
                <w:numId w:val="96"/>
              </w:numPr>
              <w:rPr>
                <w:del w:id="11598" w:author="阿毛" w:date="2021-05-21T17:54:00Z"/>
                <w:rFonts w:ascii="標楷體" w:hAnsi="標楷體"/>
              </w:rPr>
              <w:pPrChange w:id="11599" w:author="阿毛" w:date="2021-05-21T17:54:00Z">
                <w:pPr>
                  <w:pStyle w:val="af9"/>
                  <w:numPr>
                    <w:numId w:val="39"/>
                  </w:numPr>
                  <w:ind w:leftChars="0" w:hanging="480"/>
                </w:pPr>
              </w:pPrChange>
            </w:pPr>
          </w:p>
        </w:tc>
        <w:tc>
          <w:tcPr>
            <w:tcW w:w="756" w:type="pct"/>
          </w:tcPr>
          <w:p w14:paraId="2511BCDB" w14:textId="465AE28B" w:rsidR="00E24265" w:rsidRPr="00615D4B" w:rsidDel="00CB3FDD" w:rsidRDefault="00E24265">
            <w:pPr>
              <w:pStyle w:val="3"/>
              <w:numPr>
                <w:ilvl w:val="2"/>
                <w:numId w:val="96"/>
              </w:numPr>
              <w:rPr>
                <w:del w:id="11600" w:author="阿毛" w:date="2021-05-21T17:54:00Z"/>
                <w:rFonts w:ascii="標楷體" w:hAnsi="標楷體"/>
              </w:rPr>
              <w:pPrChange w:id="11601" w:author="阿毛" w:date="2021-05-21T17:54:00Z">
                <w:pPr/>
              </w:pPrChange>
            </w:pPr>
            <w:del w:id="11602" w:author="阿毛" w:date="2021-05-21T17:54:00Z">
              <w:r w:rsidRPr="006350AF" w:rsidDel="00CB3FDD">
                <w:rPr>
                  <w:rFonts w:ascii="標楷體" w:hAnsi="標楷體" w:hint="eastAsia"/>
                </w:rPr>
                <w:delText>案件進度</w:delText>
              </w:r>
            </w:del>
          </w:p>
        </w:tc>
        <w:tc>
          <w:tcPr>
            <w:tcW w:w="624" w:type="pct"/>
          </w:tcPr>
          <w:p w14:paraId="3486EB8F" w14:textId="27B1BC0C" w:rsidR="00E24265" w:rsidRPr="00615D4B" w:rsidDel="00CB3FDD" w:rsidRDefault="00E24265">
            <w:pPr>
              <w:pStyle w:val="3"/>
              <w:numPr>
                <w:ilvl w:val="2"/>
                <w:numId w:val="96"/>
              </w:numPr>
              <w:rPr>
                <w:del w:id="11603" w:author="阿毛" w:date="2021-05-21T17:54:00Z"/>
                <w:rFonts w:ascii="標楷體" w:hAnsi="標楷體"/>
              </w:rPr>
              <w:pPrChange w:id="11604" w:author="阿毛" w:date="2021-05-21T17:54:00Z">
                <w:pPr/>
              </w:pPrChange>
            </w:pPr>
          </w:p>
        </w:tc>
        <w:tc>
          <w:tcPr>
            <w:tcW w:w="624" w:type="pct"/>
          </w:tcPr>
          <w:p w14:paraId="3707AA29" w14:textId="6887F21F" w:rsidR="00E24265" w:rsidRPr="00615D4B" w:rsidDel="00CB3FDD" w:rsidRDefault="00E24265">
            <w:pPr>
              <w:pStyle w:val="3"/>
              <w:numPr>
                <w:ilvl w:val="2"/>
                <w:numId w:val="96"/>
              </w:numPr>
              <w:rPr>
                <w:del w:id="11605" w:author="阿毛" w:date="2021-05-21T17:54:00Z"/>
                <w:rFonts w:ascii="標楷體" w:hAnsi="標楷體"/>
              </w:rPr>
              <w:pPrChange w:id="11606" w:author="阿毛" w:date="2021-05-21T17:54:00Z">
                <w:pPr/>
              </w:pPrChange>
            </w:pPr>
          </w:p>
        </w:tc>
        <w:tc>
          <w:tcPr>
            <w:tcW w:w="537" w:type="pct"/>
          </w:tcPr>
          <w:p w14:paraId="3C17BF3C" w14:textId="0B27F408" w:rsidR="00E24265" w:rsidRPr="00615D4B" w:rsidDel="00CB3FDD" w:rsidRDefault="00E24265">
            <w:pPr>
              <w:pStyle w:val="3"/>
              <w:numPr>
                <w:ilvl w:val="2"/>
                <w:numId w:val="96"/>
              </w:numPr>
              <w:rPr>
                <w:del w:id="11607" w:author="阿毛" w:date="2021-05-21T17:54:00Z"/>
                <w:rFonts w:ascii="標楷體" w:hAnsi="標楷體"/>
              </w:rPr>
              <w:pPrChange w:id="11608" w:author="阿毛" w:date="2021-05-21T17:54:00Z">
                <w:pPr/>
              </w:pPrChange>
            </w:pPr>
            <w:del w:id="11609" w:author="阿毛" w:date="2021-05-21T17:54:00Z">
              <w:r w:rsidRPr="00F54E19" w:rsidDel="00CB3FDD">
                <w:rPr>
                  <w:rFonts w:ascii="標楷體" w:hAnsi="標楷體" w:hint="eastAsia"/>
                </w:rPr>
                <w:delText>下拉式選單</w:delText>
              </w:r>
            </w:del>
          </w:p>
        </w:tc>
        <w:tc>
          <w:tcPr>
            <w:tcW w:w="299" w:type="pct"/>
          </w:tcPr>
          <w:p w14:paraId="7610408D" w14:textId="16C97E65" w:rsidR="00E24265" w:rsidRPr="00615D4B" w:rsidDel="00CB3FDD" w:rsidRDefault="00E24265">
            <w:pPr>
              <w:pStyle w:val="3"/>
              <w:numPr>
                <w:ilvl w:val="2"/>
                <w:numId w:val="96"/>
              </w:numPr>
              <w:rPr>
                <w:del w:id="11610" w:author="阿毛" w:date="2021-05-21T17:54:00Z"/>
                <w:rFonts w:ascii="標楷體" w:hAnsi="標楷體"/>
              </w:rPr>
              <w:pPrChange w:id="11611" w:author="阿毛" w:date="2021-05-21T17:54:00Z">
                <w:pPr/>
              </w:pPrChange>
            </w:pPr>
          </w:p>
        </w:tc>
        <w:tc>
          <w:tcPr>
            <w:tcW w:w="299" w:type="pct"/>
          </w:tcPr>
          <w:p w14:paraId="688966AB" w14:textId="4B02B7F7" w:rsidR="00E24265" w:rsidRPr="00615D4B" w:rsidDel="00CB3FDD" w:rsidRDefault="00E24265">
            <w:pPr>
              <w:pStyle w:val="3"/>
              <w:numPr>
                <w:ilvl w:val="2"/>
                <w:numId w:val="96"/>
              </w:numPr>
              <w:rPr>
                <w:del w:id="11612" w:author="阿毛" w:date="2021-05-21T17:54:00Z"/>
                <w:rFonts w:ascii="標楷體" w:hAnsi="標楷體"/>
              </w:rPr>
              <w:pPrChange w:id="11613" w:author="阿毛" w:date="2021-05-21T17:54:00Z">
                <w:pPr/>
              </w:pPrChange>
            </w:pPr>
          </w:p>
        </w:tc>
        <w:tc>
          <w:tcPr>
            <w:tcW w:w="1643" w:type="pct"/>
          </w:tcPr>
          <w:p w14:paraId="7A349B4A" w14:textId="5A451BAA" w:rsidR="00E24265" w:rsidDel="00CB3FDD" w:rsidRDefault="00E24265">
            <w:pPr>
              <w:pStyle w:val="3"/>
              <w:numPr>
                <w:ilvl w:val="2"/>
                <w:numId w:val="96"/>
              </w:numPr>
              <w:rPr>
                <w:del w:id="11614" w:author="阿毛" w:date="2021-05-21T17:54:00Z"/>
                <w:rFonts w:ascii="標楷體" w:hAnsi="標楷體"/>
              </w:rPr>
              <w:pPrChange w:id="11615" w:author="阿毛" w:date="2021-05-21T17:54:00Z">
                <w:pPr/>
              </w:pPrChange>
            </w:pPr>
            <w:del w:id="11616" w:author="阿毛" w:date="2021-05-21T17:54:00Z">
              <w:r w:rsidRPr="00F54E19" w:rsidDel="00CB3FDD">
                <w:rPr>
                  <w:rFonts w:ascii="標楷體" w:hAnsi="標楷體" w:hint="eastAsia"/>
                </w:rPr>
                <w:delText>1:遞狀聲請</w:delText>
              </w:r>
            </w:del>
          </w:p>
          <w:p w14:paraId="4F3658AC" w14:textId="6360B1BF" w:rsidR="00E24265" w:rsidRPr="00615D4B" w:rsidDel="00CB3FDD" w:rsidRDefault="00E24265">
            <w:pPr>
              <w:pStyle w:val="3"/>
              <w:numPr>
                <w:ilvl w:val="2"/>
                <w:numId w:val="96"/>
              </w:numPr>
              <w:rPr>
                <w:del w:id="11617" w:author="阿毛" w:date="2021-05-21T17:54:00Z"/>
                <w:rFonts w:ascii="標楷體" w:hAnsi="標楷體"/>
              </w:rPr>
              <w:pPrChange w:id="11618" w:author="阿毛" w:date="2021-05-21T17:54:00Z">
                <w:pPr/>
              </w:pPrChange>
            </w:pPr>
            <w:del w:id="11619" w:author="阿毛" w:date="2021-05-21T17:54:00Z">
              <w:r w:rsidRPr="00F54E19" w:rsidDel="00CB3FDD">
                <w:rPr>
                  <w:rFonts w:ascii="標楷體" w:hAnsi="標楷體" w:hint="eastAsia"/>
                </w:rPr>
                <w:delText>2:法院裁定</w:delText>
              </w:r>
            </w:del>
          </w:p>
        </w:tc>
      </w:tr>
      <w:tr w:rsidR="00E24265" w:rsidRPr="00615D4B" w:rsidDel="00CB3FDD" w14:paraId="0122299C" w14:textId="33939072" w:rsidTr="005F76AD">
        <w:trPr>
          <w:trHeight w:val="291"/>
          <w:jc w:val="center"/>
          <w:del w:id="11620" w:author="阿毛" w:date="2021-05-21T17:54:00Z"/>
        </w:trPr>
        <w:tc>
          <w:tcPr>
            <w:tcW w:w="219" w:type="pct"/>
          </w:tcPr>
          <w:p w14:paraId="2E16E7B8" w14:textId="1D074A77" w:rsidR="00E24265" w:rsidRPr="00D6003A" w:rsidDel="00CB3FDD" w:rsidRDefault="00E24265">
            <w:pPr>
              <w:pStyle w:val="3"/>
              <w:numPr>
                <w:ilvl w:val="2"/>
                <w:numId w:val="96"/>
              </w:numPr>
              <w:rPr>
                <w:del w:id="11621" w:author="阿毛" w:date="2021-05-21T17:54:00Z"/>
                <w:rFonts w:ascii="標楷體" w:hAnsi="標楷體"/>
              </w:rPr>
              <w:pPrChange w:id="11622" w:author="阿毛" w:date="2021-05-21T17:54:00Z">
                <w:pPr>
                  <w:pStyle w:val="af9"/>
                  <w:numPr>
                    <w:numId w:val="39"/>
                  </w:numPr>
                  <w:ind w:leftChars="0" w:hanging="480"/>
                </w:pPr>
              </w:pPrChange>
            </w:pPr>
          </w:p>
        </w:tc>
        <w:tc>
          <w:tcPr>
            <w:tcW w:w="756" w:type="pct"/>
          </w:tcPr>
          <w:p w14:paraId="3FC455E3" w14:textId="60E426C0" w:rsidR="00E24265" w:rsidRPr="00615D4B" w:rsidDel="00CB3FDD" w:rsidRDefault="00E24265">
            <w:pPr>
              <w:pStyle w:val="3"/>
              <w:numPr>
                <w:ilvl w:val="2"/>
                <w:numId w:val="96"/>
              </w:numPr>
              <w:rPr>
                <w:del w:id="11623" w:author="阿毛" w:date="2021-05-21T17:54:00Z"/>
                <w:rFonts w:ascii="標楷體" w:hAnsi="標楷體"/>
              </w:rPr>
              <w:pPrChange w:id="11624" w:author="阿毛" w:date="2021-05-21T17:54:00Z">
                <w:pPr/>
              </w:pPrChange>
            </w:pPr>
            <w:del w:id="11625" w:author="阿毛" w:date="2021-05-21T17:54:00Z">
              <w:r w:rsidRPr="006350AF" w:rsidDel="00CB3FDD">
                <w:rPr>
                  <w:rFonts w:ascii="標楷體" w:hAnsi="標楷體" w:hint="eastAsia"/>
                </w:rPr>
                <w:delText>遞狀日</w:delText>
              </w:r>
            </w:del>
          </w:p>
        </w:tc>
        <w:tc>
          <w:tcPr>
            <w:tcW w:w="624" w:type="pct"/>
          </w:tcPr>
          <w:p w14:paraId="6A1FA959" w14:textId="2BAF7F46" w:rsidR="00E24265" w:rsidRPr="00615D4B" w:rsidDel="00CB3FDD" w:rsidRDefault="00E24265">
            <w:pPr>
              <w:pStyle w:val="3"/>
              <w:numPr>
                <w:ilvl w:val="2"/>
                <w:numId w:val="96"/>
              </w:numPr>
              <w:rPr>
                <w:del w:id="11626" w:author="阿毛" w:date="2021-05-21T17:54:00Z"/>
                <w:rFonts w:ascii="標楷體" w:hAnsi="標楷體"/>
              </w:rPr>
              <w:pPrChange w:id="11627" w:author="阿毛" w:date="2021-05-21T17:54:00Z">
                <w:pPr/>
              </w:pPrChange>
            </w:pPr>
          </w:p>
        </w:tc>
        <w:tc>
          <w:tcPr>
            <w:tcW w:w="624" w:type="pct"/>
          </w:tcPr>
          <w:p w14:paraId="5BB0AAE6" w14:textId="06B26D03" w:rsidR="00E24265" w:rsidRPr="00615D4B" w:rsidDel="00CB3FDD" w:rsidRDefault="00E24265">
            <w:pPr>
              <w:pStyle w:val="3"/>
              <w:numPr>
                <w:ilvl w:val="2"/>
                <w:numId w:val="96"/>
              </w:numPr>
              <w:rPr>
                <w:del w:id="11628" w:author="阿毛" w:date="2021-05-21T17:54:00Z"/>
                <w:rFonts w:ascii="標楷體" w:hAnsi="標楷體"/>
              </w:rPr>
              <w:pPrChange w:id="11629" w:author="阿毛" w:date="2021-05-21T17:54:00Z">
                <w:pPr/>
              </w:pPrChange>
            </w:pPr>
          </w:p>
        </w:tc>
        <w:tc>
          <w:tcPr>
            <w:tcW w:w="537" w:type="pct"/>
          </w:tcPr>
          <w:p w14:paraId="23992527" w14:textId="060CB1A2" w:rsidR="00E24265" w:rsidRPr="00615D4B" w:rsidDel="00CB3FDD" w:rsidRDefault="00E24265">
            <w:pPr>
              <w:pStyle w:val="3"/>
              <w:numPr>
                <w:ilvl w:val="2"/>
                <w:numId w:val="96"/>
              </w:numPr>
              <w:rPr>
                <w:del w:id="11630" w:author="阿毛" w:date="2021-05-21T17:54:00Z"/>
                <w:rFonts w:ascii="標楷體" w:hAnsi="標楷體"/>
              </w:rPr>
              <w:pPrChange w:id="11631" w:author="阿毛" w:date="2021-05-21T17:54:00Z">
                <w:pPr/>
              </w:pPrChange>
            </w:pPr>
          </w:p>
        </w:tc>
        <w:tc>
          <w:tcPr>
            <w:tcW w:w="299" w:type="pct"/>
          </w:tcPr>
          <w:p w14:paraId="45331CB7" w14:textId="30074767" w:rsidR="00E24265" w:rsidRPr="00615D4B" w:rsidDel="00CB3FDD" w:rsidRDefault="00E24265">
            <w:pPr>
              <w:pStyle w:val="3"/>
              <w:numPr>
                <w:ilvl w:val="2"/>
                <w:numId w:val="96"/>
              </w:numPr>
              <w:rPr>
                <w:del w:id="11632" w:author="阿毛" w:date="2021-05-21T17:54:00Z"/>
                <w:rFonts w:ascii="標楷體" w:hAnsi="標楷體"/>
              </w:rPr>
              <w:pPrChange w:id="11633" w:author="阿毛" w:date="2021-05-21T17:54:00Z">
                <w:pPr/>
              </w:pPrChange>
            </w:pPr>
          </w:p>
        </w:tc>
        <w:tc>
          <w:tcPr>
            <w:tcW w:w="299" w:type="pct"/>
          </w:tcPr>
          <w:p w14:paraId="54E16043" w14:textId="224B130F" w:rsidR="00E24265" w:rsidRPr="00615D4B" w:rsidDel="00CB3FDD" w:rsidRDefault="00E24265">
            <w:pPr>
              <w:pStyle w:val="3"/>
              <w:numPr>
                <w:ilvl w:val="2"/>
                <w:numId w:val="96"/>
              </w:numPr>
              <w:rPr>
                <w:del w:id="11634" w:author="阿毛" w:date="2021-05-21T17:54:00Z"/>
                <w:rFonts w:ascii="標楷體" w:hAnsi="標楷體"/>
              </w:rPr>
              <w:pPrChange w:id="11635" w:author="阿毛" w:date="2021-05-21T17:54:00Z">
                <w:pPr/>
              </w:pPrChange>
            </w:pPr>
          </w:p>
        </w:tc>
        <w:tc>
          <w:tcPr>
            <w:tcW w:w="1643" w:type="pct"/>
          </w:tcPr>
          <w:p w14:paraId="6536C4A0" w14:textId="3526FBB8" w:rsidR="00E24265" w:rsidRPr="00615D4B" w:rsidDel="00CB3FDD" w:rsidRDefault="00E24265">
            <w:pPr>
              <w:pStyle w:val="3"/>
              <w:numPr>
                <w:ilvl w:val="2"/>
                <w:numId w:val="96"/>
              </w:numPr>
              <w:rPr>
                <w:del w:id="11636" w:author="阿毛" w:date="2021-05-21T17:54:00Z"/>
                <w:rFonts w:ascii="標楷體" w:hAnsi="標楷體"/>
              </w:rPr>
              <w:pPrChange w:id="11637" w:author="阿毛" w:date="2021-05-21T17:54:00Z">
                <w:pPr/>
              </w:pPrChange>
            </w:pPr>
          </w:p>
        </w:tc>
      </w:tr>
      <w:tr w:rsidR="00E24265" w:rsidRPr="00615D4B" w:rsidDel="00CB3FDD" w14:paraId="79FA5389" w14:textId="06177BC9" w:rsidTr="005F76AD">
        <w:trPr>
          <w:trHeight w:val="291"/>
          <w:jc w:val="center"/>
          <w:del w:id="11638" w:author="阿毛" w:date="2021-05-21T17:54:00Z"/>
        </w:trPr>
        <w:tc>
          <w:tcPr>
            <w:tcW w:w="219" w:type="pct"/>
          </w:tcPr>
          <w:p w14:paraId="16A30656" w14:textId="3F192DA5" w:rsidR="00E24265" w:rsidRPr="00D6003A" w:rsidDel="00CB3FDD" w:rsidRDefault="00E24265">
            <w:pPr>
              <w:pStyle w:val="3"/>
              <w:numPr>
                <w:ilvl w:val="2"/>
                <w:numId w:val="96"/>
              </w:numPr>
              <w:rPr>
                <w:del w:id="11639" w:author="阿毛" w:date="2021-05-21T17:54:00Z"/>
                <w:rFonts w:ascii="標楷體" w:hAnsi="標楷體"/>
              </w:rPr>
              <w:pPrChange w:id="11640" w:author="阿毛" w:date="2021-05-21T17:54:00Z">
                <w:pPr>
                  <w:pStyle w:val="af9"/>
                  <w:numPr>
                    <w:numId w:val="39"/>
                  </w:numPr>
                  <w:ind w:leftChars="0" w:hanging="480"/>
                </w:pPr>
              </w:pPrChange>
            </w:pPr>
          </w:p>
        </w:tc>
        <w:tc>
          <w:tcPr>
            <w:tcW w:w="756" w:type="pct"/>
          </w:tcPr>
          <w:p w14:paraId="0736E1B8" w14:textId="4035FF9A" w:rsidR="00E24265" w:rsidRPr="00615D4B" w:rsidDel="00CB3FDD" w:rsidRDefault="00E24265">
            <w:pPr>
              <w:pStyle w:val="3"/>
              <w:numPr>
                <w:ilvl w:val="2"/>
                <w:numId w:val="96"/>
              </w:numPr>
              <w:rPr>
                <w:del w:id="11641" w:author="阿毛" w:date="2021-05-21T17:54:00Z"/>
                <w:rFonts w:ascii="標楷體" w:hAnsi="標楷體"/>
              </w:rPr>
              <w:pPrChange w:id="11642" w:author="阿毛" w:date="2021-05-21T17:54:00Z">
                <w:pPr/>
              </w:pPrChange>
            </w:pPr>
            <w:del w:id="11643" w:author="阿毛" w:date="2021-05-21T17:54:00Z">
              <w:r w:rsidRPr="006350AF" w:rsidDel="00CB3FDD">
                <w:rPr>
                  <w:rFonts w:ascii="標楷體" w:hAnsi="標楷體" w:hint="eastAsia"/>
                </w:rPr>
                <w:delText>承審法院代碼</w:delText>
              </w:r>
            </w:del>
          </w:p>
        </w:tc>
        <w:tc>
          <w:tcPr>
            <w:tcW w:w="624" w:type="pct"/>
          </w:tcPr>
          <w:p w14:paraId="5F7E11F7" w14:textId="729BA038" w:rsidR="00E24265" w:rsidRPr="00615D4B" w:rsidDel="00CB3FDD" w:rsidRDefault="00E24265">
            <w:pPr>
              <w:pStyle w:val="3"/>
              <w:numPr>
                <w:ilvl w:val="2"/>
                <w:numId w:val="96"/>
              </w:numPr>
              <w:rPr>
                <w:del w:id="11644" w:author="阿毛" w:date="2021-05-21T17:54:00Z"/>
                <w:rFonts w:ascii="標楷體" w:hAnsi="標楷體"/>
              </w:rPr>
              <w:pPrChange w:id="11645" w:author="阿毛" w:date="2021-05-21T17:54:00Z">
                <w:pPr/>
              </w:pPrChange>
            </w:pPr>
          </w:p>
        </w:tc>
        <w:tc>
          <w:tcPr>
            <w:tcW w:w="624" w:type="pct"/>
          </w:tcPr>
          <w:p w14:paraId="0284292F" w14:textId="575E660D" w:rsidR="00E24265" w:rsidRPr="00615D4B" w:rsidDel="00CB3FDD" w:rsidRDefault="00E24265">
            <w:pPr>
              <w:pStyle w:val="3"/>
              <w:numPr>
                <w:ilvl w:val="2"/>
                <w:numId w:val="96"/>
              </w:numPr>
              <w:rPr>
                <w:del w:id="11646" w:author="阿毛" w:date="2021-05-21T17:54:00Z"/>
                <w:rFonts w:ascii="標楷體" w:hAnsi="標楷體"/>
              </w:rPr>
              <w:pPrChange w:id="11647" w:author="阿毛" w:date="2021-05-21T17:54:00Z">
                <w:pPr/>
              </w:pPrChange>
            </w:pPr>
          </w:p>
        </w:tc>
        <w:tc>
          <w:tcPr>
            <w:tcW w:w="537" w:type="pct"/>
          </w:tcPr>
          <w:p w14:paraId="232C8FD9" w14:textId="0567A14D" w:rsidR="00E24265" w:rsidRPr="00615D4B" w:rsidDel="00CB3FDD" w:rsidRDefault="00E24265">
            <w:pPr>
              <w:pStyle w:val="3"/>
              <w:numPr>
                <w:ilvl w:val="2"/>
                <w:numId w:val="96"/>
              </w:numPr>
              <w:rPr>
                <w:del w:id="11648" w:author="阿毛" w:date="2021-05-21T17:54:00Z"/>
                <w:rFonts w:ascii="標楷體" w:hAnsi="標楷體"/>
              </w:rPr>
              <w:pPrChange w:id="11649" w:author="阿毛" w:date="2021-05-21T17:54:00Z">
                <w:pPr/>
              </w:pPrChange>
            </w:pPr>
            <w:del w:id="11650" w:author="阿毛" w:date="2021-05-21T17:54:00Z">
              <w:r w:rsidRPr="00F54E19" w:rsidDel="00CB3FDD">
                <w:rPr>
                  <w:rFonts w:ascii="標楷體" w:hAnsi="標楷體" w:hint="eastAsia"/>
                </w:rPr>
                <w:delText>下拉式選單</w:delText>
              </w:r>
            </w:del>
          </w:p>
        </w:tc>
        <w:tc>
          <w:tcPr>
            <w:tcW w:w="299" w:type="pct"/>
          </w:tcPr>
          <w:p w14:paraId="7F972BE8" w14:textId="73A3AFCE" w:rsidR="00E24265" w:rsidRPr="00615D4B" w:rsidDel="00CB3FDD" w:rsidRDefault="00E24265">
            <w:pPr>
              <w:pStyle w:val="3"/>
              <w:numPr>
                <w:ilvl w:val="2"/>
                <w:numId w:val="96"/>
              </w:numPr>
              <w:rPr>
                <w:del w:id="11651" w:author="阿毛" w:date="2021-05-21T17:54:00Z"/>
                <w:rFonts w:ascii="標楷體" w:hAnsi="標楷體"/>
              </w:rPr>
              <w:pPrChange w:id="11652" w:author="阿毛" w:date="2021-05-21T17:54:00Z">
                <w:pPr/>
              </w:pPrChange>
            </w:pPr>
          </w:p>
        </w:tc>
        <w:tc>
          <w:tcPr>
            <w:tcW w:w="299" w:type="pct"/>
          </w:tcPr>
          <w:p w14:paraId="657C5D56" w14:textId="699C71D0" w:rsidR="00E24265" w:rsidRPr="00615D4B" w:rsidDel="00CB3FDD" w:rsidRDefault="00E24265">
            <w:pPr>
              <w:pStyle w:val="3"/>
              <w:numPr>
                <w:ilvl w:val="2"/>
                <w:numId w:val="96"/>
              </w:numPr>
              <w:rPr>
                <w:del w:id="11653" w:author="阿毛" w:date="2021-05-21T17:54:00Z"/>
                <w:rFonts w:ascii="標楷體" w:hAnsi="標楷體"/>
              </w:rPr>
              <w:pPrChange w:id="11654" w:author="阿毛" w:date="2021-05-21T17:54:00Z">
                <w:pPr/>
              </w:pPrChange>
            </w:pPr>
          </w:p>
        </w:tc>
        <w:tc>
          <w:tcPr>
            <w:tcW w:w="1643" w:type="pct"/>
          </w:tcPr>
          <w:p w14:paraId="6F15A865" w14:textId="0BAC5531" w:rsidR="00E24265" w:rsidRPr="00343921" w:rsidDel="00CB3FDD" w:rsidRDefault="00E24265">
            <w:pPr>
              <w:pStyle w:val="3"/>
              <w:numPr>
                <w:ilvl w:val="2"/>
                <w:numId w:val="96"/>
              </w:numPr>
              <w:rPr>
                <w:del w:id="11655" w:author="阿毛" w:date="2021-05-21T17:54:00Z"/>
                <w:rFonts w:ascii="標楷體" w:hAnsi="標楷體"/>
              </w:rPr>
              <w:pPrChange w:id="11656" w:author="阿毛" w:date="2021-05-21T17:54:00Z">
                <w:pPr/>
              </w:pPrChange>
            </w:pPr>
            <w:del w:id="11657" w:author="阿毛" w:date="2021-05-21T17:54:00Z">
              <w:r w:rsidRPr="00343921" w:rsidDel="00CB3FDD">
                <w:rPr>
                  <w:rFonts w:ascii="標楷體" w:hAnsi="標楷體" w:hint="eastAsia"/>
                </w:rPr>
                <w:delText>1:臺灣彰化</w:delText>
              </w:r>
              <w:r w:rsidRPr="00343921" w:rsidDel="00CB3FDD">
                <w:rPr>
                  <w:rFonts w:ascii="標楷體" w:hAnsi="標楷體" w:hint="eastAsia"/>
                </w:rPr>
                <w:lastRenderedPageBreak/>
                <w:delText>地方法院</w:delText>
              </w:r>
            </w:del>
          </w:p>
          <w:p w14:paraId="2CEA2A12" w14:textId="5EB60AD5" w:rsidR="00E24265" w:rsidRPr="00343921" w:rsidDel="00CB3FDD" w:rsidRDefault="00E24265">
            <w:pPr>
              <w:pStyle w:val="3"/>
              <w:numPr>
                <w:ilvl w:val="2"/>
                <w:numId w:val="96"/>
              </w:numPr>
              <w:rPr>
                <w:del w:id="11658" w:author="阿毛" w:date="2021-05-21T17:54:00Z"/>
                <w:rFonts w:ascii="標楷體" w:hAnsi="標楷體"/>
              </w:rPr>
              <w:pPrChange w:id="11659" w:author="阿毛" w:date="2021-05-21T17:54:00Z">
                <w:pPr/>
              </w:pPrChange>
            </w:pPr>
            <w:del w:id="11660" w:author="阿毛" w:date="2021-05-21T17:54:00Z">
              <w:r w:rsidRPr="00343921" w:rsidDel="00CB3FDD">
                <w:rPr>
                  <w:rFonts w:ascii="標楷體" w:hAnsi="標楷體" w:hint="eastAsia"/>
                </w:rPr>
                <w:delText>2:臺灣橋頭地方法院</w:delText>
              </w:r>
            </w:del>
          </w:p>
          <w:p w14:paraId="2E5CC64A" w14:textId="62DEDE55" w:rsidR="00E24265" w:rsidRPr="00343921" w:rsidDel="00CB3FDD" w:rsidRDefault="00E24265">
            <w:pPr>
              <w:pStyle w:val="3"/>
              <w:numPr>
                <w:ilvl w:val="2"/>
                <w:numId w:val="96"/>
              </w:numPr>
              <w:rPr>
                <w:del w:id="11661" w:author="阿毛" w:date="2021-05-21T17:54:00Z"/>
                <w:rFonts w:ascii="標楷體" w:hAnsi="標楷體"/>
              </w:rPr>
              <w:pPrChange w:id="11662" w:author="阿毛" w:date="2021-05-21T17:54:00Z">
                <w:pPr/>
              </w:pPrChange>
            </w:pPr>
            <w:del w:id="11663" w:author="阿毛" w:date="2021-05-21T17:54:00Z">
              <w:r w:rsidRPr="00343921" w:rsidDel="00CB3FDD">
                <w:rPr>
                  <w:rFonts w:ascii="標楷體" w:hAnsi="標楷體" w:hint="eastAsia"/>
                </w:rPr>
                <w:delText>3:臺灣嘉義地方法院</w:delText>
              </w:r>
            </w:del>
          </w:p>
          <w:p w14:paraId="382FBEE1" w14:textId="527CD4BB" w:rsidR="00E24265" w:rsidRPr="00343921" w:rsidDel="00CB3FDD" w:rsidRDefault="00E24265">
            <w:pPr>
              <w:pStyle w:val="3"/>
              <w:numPr>
                <w:ilvl w:val="2"/>
                <w:numId w:val="96"/>
              </w:numPr>
              <w:rPr>
                <w:del w:id="11664" w:author="阿毛" w:date="2021-05-21T17:54:00Z"/>
                <w:rFonts w:ascii="標楷體" w:hAnsi="標楷體"/>
              </w:rPr>
              <w:pPrChange w:id="11665" w:author="阿毛" w:date="2021-05-21T17:54:00Z">
                <w:pPr/>
              </w:pPrChange>
            </w:pPr>
            <w:del w:id="11666" w:author="阿毛" w:date="2021-05-21T17:54:00Z">
              <w:r w:rsidRPr="00343921" w:rsidDel="00CB3FDD">
                <w:rPr>
                  <w:rFonts w:ascii="標楷體" w:hAnsi="標楷體" w:hint="eastAsia"/>
                </w:rPr>
                <w:delText>4:臺灣花蓮地</w:delText>
              </w:r>
              <w:r w:rsidRPr="00343921" w:rsidDel="00CB3FDD">
                <w:rPr>
                  <w:rFonts w:ascii="標楷體" w:hAnsi="標楷體" w:hint="eastAsia"/>
                </w:rPr>
                <w:lastRenderedPageBreak/>
                <w:delText>方法院</w:delText>
              </w:r>
            </w:del>
          </w:p>
          <w:p w14:paraId="1ABA87D8" w14:textId="5CE9ED2D" w:rsidR="00E24265" w:rsidRPr="00343921" w:rsidDel="00CB3FDD" w:rsidRDefault="00E24265">
            <w:pPr>
              <w:pStyle w:val="3"/>
              <w:numPr>
                <w:ilvl w:val="2"/>
                <w:numId w:val="96"/>
              </w:numPr>
              <w:rPr>
                <w:del w:id="11667" w:author="阿毛" w:date="2021-05-21T17:54:00Z"/>
                <w:rFonts w:ascii="標楷體" w:hAnsi="標楷體"/>
              </w:rPr>
              <w:pPrChange w:id="11668" w:author="阿毛" w:date="2021-05-21T17:54:00Z">
                <w:pPr/>
              </w:pPrChange>
            </w:pPr>
            <w:del w:id="11669" w:author="阿毛" w:date="2021-05-21T17:54:00Z">
              <w:r w:rsidRPr="00343921" w:rsidDel="00CB3FDD">
                <w:rPr>
                  <w:rFonts w:ascii="標楷體" w:hAnsi="標楷體" w:hint="eastAsia"/>
                </w:rPr>
                <w:delText>5:臺灣高等法院花蓮分院</w:delText>
              </w:r>
            </w:del>
          </w:p>
          <w:p w14:paraId="00FA359A" w14:textId="36F671A8" w:rsidR="00E24265" w:rsidRPr="00343921" w:rsidDel="00CB3FDD" w:rsidRDefault="00E24265">
            <w:pPr>
              <w:pStyle w:val="3"/>
              <w:numPr>
                <w:ilvl w:val="2"/>
                <w:numId w:val="96"/>
              </w:numPr>
              <w:rPr>
                <w:del w:id="11670" w:author="阿毛" w:date="2021-05-21T17:54:00Z"/>
                <w:rFonts w:ascii="標楷體" w:hAnsi="標楷體"/>
              </w:rPr>
              <w:pPrChange w:id="11671" w:author="阿毛" w:date="2021-05-21T17:54:00Z">
                <w:pPr/>
              </w:pPrChange>
            </w:pPr>
            <w:del w:id="11672" w:author="阿毛" w:date="2021-05-21T17:54:00Z">
              <w:r w:rsidRPr="00343921" w:rsidDel="00CB3FDD">
                <w:rPr>
                  <w:rFonts w:ascii="標楷體" w:hAnsi="標楷體" w:hint="eastAsia"/>
                </w:rPr>
                <w:delText>6:臺灣宜蘭地方法院</w:delText>
              </w:r>
            </w:del>
          </w:p>
          <w:p w14:paraId="19E6F70A" w14:textId="7CDD5B63" w:rsidR="00E24265" w:rsidRPr="00343921" w:rsidDel="00CB3FDD" w:rsidRDefault="00E24265">
            <w:pPr>
              <w:pStyle w:val="3"/>
              <w:numPr>
                <w:ilvl w:val="2"/>
                <w:numId w:val="96"/>
              </w:numPr>
              <w:rPr>
                <w:del w:id="11673" w:author="阿毛" w:date="2021-05-21T17:54:00Z"/>
                <w:rFonts w:ascii="標楷體" w:hAnsi="標楷體"/>
              </w:rPr>
              <w:pPrChange w:id="11674" w:author="阿毛" w:date="2021-05-21T17:54:00Z">
                <w:pPr/>
              </w:pPrChange>
            </w:pPr>
            <w:del w:id="11675" w:author="阿毛" w:date="2021-05-21T17:54:00Z">
              <w:r w:rsidRPr="00343921" w:rsidDel="00CB3FDD">
                <w:rPr>
                  <w:rFonts w:ascii="標楷體" w:hAnsi="標楷體" w:hint="eastAsia"/>
                </w:rPr>
                <w:delText>7:臺灣基隆</w:delText>
              </w:r>
              <w:r w:rsidRPr="00343921" w:rsidDel="00CB3FDD">
                <w:rPr>
                  <w:rFonts w:ascii="標楷體" w:hAnsi="標楷體" w:hint="eastAsia"/>
                </w:rPr>
                <w:lastRenderedPageBreak/>
                <w:delText>地方法院</w:delText>
              </w:r>
            </w:del>
          </w:p>
          <w:p w14:paraId="4CA006E9" w14:textId="0C020C92" w:rsidR="00E24265" w:rsidRPr="00343921" w:rsidDel="00CB3FDD" w:rsidRDefault="00E24265">
            <w:pPr>
              <w:pStyle w:val="3"/>
              <w:numPr>
                <w:ilvl w:val="2"/>
                <w:numId w:val="96"/>
              </w:numPr>
              <w:rPr>
                <w:del w:id="11676" w:author="阿毛" w:date="2021-05-21T17:54:00Z"/>
                <w:rFonts w:ascii="標楷體" w:hAnsi="標楷體"/>
              </w:rPr>
              <w:pPrChange w:id="11677" w:author="阿毛" w:date="2021-05-21T17:54:00Z">
                <w:pPr/>
              </w:pPrChange>
            </w:pPr>
            <w:del w:id="11678" w:author="阿毛" w:date="2021-05-21T17:54:00Z">
              <w:r w:rsidRPr="00343921" w:rsidDel="00CB3FDD">
                <w:rPr>
                  <w:rFonts w:ascii="標楷體" w:hAnsi="標楷體" w:hint="eastAsia"/>
                </w:rPr>
                <w:delText>8:福建金門地方法院</w:delText>
              </w:r>
            </w:del>
          </w:p>
          <w:p w14:paraId="3235FA8A" w14:textId="149E5193" w:rsidR="00E24265" w:rsidRPr="00343921" w:rsidDel="00CB3FDD" w:rsidRDefault="00E24265">
            <w:pPr>
              <w:pStyle w:val="3"/>
              <w:numPr>
                <w:ilvl w:val="2"/>
                <w:numId w:val="96"/>
              </w:numPr>
              <w:rPr>
                <w:del w:id="11679" w:author="阿毛" w:date="2021-05-21T17:54:00Z"/>
                <w:rFonts w:ascii="標楷體" w:hAnsi="標楷體"/>
              </w:rPr>
              <w:pPrChange w:id="11680" w:author="阿毛" w:date="2021-05-21T17:54:00Z">
                <w:pPr/>
              </w:pPrChange>
            </w:pPr>
            <w:del w:id="11681" w:author="阿毛" w:date="2021-05-21T17:54:00Z">
              <w:r w:rsidRPr="00343921" w:rsidDel="00CB3FDD">
                <w:rPr>
                  <w:rFonts w:ascii="標楷體" w:hAnsi="標楷體" w:hint="eastAsia"/>
                </w:rPr>
                <w:delText>9:福建高等法院金門分院</w:delText>
              </w:r>
            </w:del>
          </w:p>
          <w:p w14:paraId="5BD952DA" w14:textId="391133B2" w:rsidR="00E24265" w:rsidRPr="00343921" w:rsidDel="00CB3FDD" w:rsidRDefault="00E24265">
            <w:pPr>
              <w:pStyle w:val="3"/>
              <w:numPr>
                <w:ilvl w:val="2"/>
                <w:numId w:val="96"/>
              </w:numPr>
              <w:rPr>
                <w:del w:id="11682" w:author="阿毛" w:date="2021-05-21T17:54:00Z"/>
                <w:rFonts w:ascii="標楷體" w:hAnsi="標楷體"/>
              </w:rPr>
              <w:pPrChange w:id="11683" w:author="阿毛" w:date="2021-05-21T17:54:00Z">
                <w:pPr/>
              </w:pPrChange>
            </w:pPr>
            <w:del w:id="11684" w:author="阿毛" w:date="2021-05-21T17:54:00Z">
              <w:r w:rsidRPr="00343921" w:rsidDel="00CB3FDD">
                <w:rPr>
                  <w:rFonts w:ascii="標楷體" w:hAnsi="標楷體" w:hint="eastAsia"/>
                </w:rPr>
                <w:delText>10:臺灣</w:delText>
              </w:r>
              <w:r w:rsidRPr="00343921" w:rsidDel="00CB3FDD">
                <w:rPr>
                  <w:rFonts w:ascii="標楷體" w:hAnsi="標楷體" w:hint="eastAsia"/>
                </w:rPr>
                <w:lastRenderedPageBreak/>
                <w:delText>高雄地方法院</w:delText>
              </w:r>
            </w:del>
          </w:p>
          <w:p w14:paraId="3B4C636A" w14:textId="51E7A1E2" w:rsidR="00E24265" w:rsidRPr="00343921" w:rsidDel="00CB3FDD" w:rsidRDefault="00E24265">
            <w:pPr>
              <w:pStyle w:val="3"/>
              <w:numPr>
                <w:ilvl w:val="2"/>
                <w:numId w:val="96"/>
              </w:numPr>
              <w:rPr>
                <w:del w:id="11685" w:author="阿毛" w:date="2021-05-21T17:54:00Z"/>
                <w:rFonts w:ascii="標楷體" w:hAnsi="標楷體"/>
              </w:rPr>
              <w:pPrChange w:id="11686" w:author="阿毛" w:date="2021-05-21T17:54:00Z">
                <w:pPr/>
              </w:pPrChange>
            </w:pPr>
            <w:del w:id="11687" w:author="阿毛" w:date="2021-05-21T17:54:00Z">
              <w:r w:rsidRPr="00343921" w:rsidDel="00CB3FDD">
                <w:rPr>
                  <w:rFonts w:ascii="標楷體" w:hAnsi="標楷體" w:hint="eastAsia"/>
                </w:rPr>
                <w:delText>11:臺灣高等法院高雄分院</w:delText>
              </w:r>
            </w:del>
          </w:p>
          <w:p w14:paraId="7C8EBAC3" w14:textId="60D77ABB" w:rsidR="00E24265" w:rsidRPr="00343921" w:rsidDel="00CB3FDD" w:rsidRDefault="00E24265">
            <w:pPr>
              <w:pStyle w:val="3"/>
              <w:numPr>
                <w:ilvl w:val="2"/>
                <w:numId w:val="96"/>
              </w:numPr>
              <w:rPr>
                <w:del w:id="11688" w:author="阿毛" w:date="2021-05-21T17:54:00Z"/>
                <w:rFonts w:ascii="標楷體" w:hAnsi="標楷體"/>
              </w:rPr>
              <w:pPrChange w:id="11689" w:author="阿毛" w:date="2021-05-21T17:54:00Z">
                <w:pPr/>
              </w:pPrChange>
            </w:pPr>
            <w:del w:id="11690" w:author="阿毛" w:date="2021-05-21T17:54:00Z">
              <w:r w:rsidRPr="00343921" w:rsidDel="00CB3FDD">
                <w:rPr>
                  <w:rFonts w:ascii="標楷體" w:hAnsi="標楷體" w:hint="eastAsia"/>
                </w:rPr>
                <w:delText>12:福建連江地方法院</w:delText>
              </w:r>
            </w:del>
          </w:p>
          <w:p w14:paraId="0A9FC234" w14:textId="1B2B506D" w:rsidR="00E24265" w:rsidRPr="00343921" w:rsidDel="00CB3FDD" w:rsidRDefault="00E24265">
            <w:pPr>
              <w:pStyle w:val="3"/>
              <w:numPr>
                <w:ilvl w:val="2"/>
                <w:numId w:val="96"/>
              </w:numPr>
              <w:rPr>
                <w:del w:id="11691" w:author="阿毛" w:date="2021-05-21T17:54:00Z"/>
                <w:rFonts w:ascii="標楷體" w:hAnsi="標楷體"/>
              </w:rPr>
              <w:pPrChange w:id="11692" w:author="阿毛" w:date="2021-05-21T17:54:00Z">
                <w:pPr/>
              </w:pPrChange>
            </w:pPr>
            <w:del w:id="11693" w:author="阿毛" w:date="2021-05-21T17:54:00Z">
              <w:r w:rsidRPr="00343921" w:rsidDel="00CB3FDD">
                <w:rPr>
                  <w:rFonts w:ascii="標楷體" w:hAnsi="標楷體" w:hint="eastAsia"/>
                </w:rPr>
                <w:delText>1</w:delText>
              </w:r>
              <w:r w:rsidRPr="00343921" w:rsidDel="00CB3FDD">
                <w:rPr>
                  <w:rFonts w:ascii="標楷體" w:hAnsi="標楷體" w:hint="eastAsia"/>
                </w:rPr>
                <w:lastRenderedPageBreak/>
                <w:delText>3:臺灣苗栗地方法院</w:delText>
              </w:r>
            </w:del>
          </w:p>
          <w:p w14:paraId="2DEA0601" w14:textId="6F841C25" w:rsidR="00E24265" w:rsidRPr="00343921" w:rsidDel="00CB3FDD" w:rsidRDefault="00E24265">
            <w:pPr>
              <w:pStyle w:val="3"/>
              <w:numPr>
                <w:ilvl w:val="2"/>
                <w:numId w:val="96"/>
              </w:numPr>
              <w:rPr>
                <w:del w:id="11694" w:author="阿毛" w:date="2021-05-21T17:54:00Z"/>
                <w:rFonts w:ascii="標楷體" w:hAnsi="標楷體"/>
              </w:rPr>
              <w:pPrChange w:id="11695" w:author="阿毛" w:date="2021-05-21T17:54:00Z">
                <w:pPr/>
              </w:pPrChange>
            </w:pPr>
            <w:del w:id="11696" w:author="阿毛" w:date="2021-05-21T17:54:00Z">
              <w:r w:rsidRPr="00343921" w:rsidDel="00CB3FDD">
                <w:rPr>
                  <w:rFonts w:ascii="標楷體" w:hAnsi="標楷體" w:hint="eastAsia"/>
                </w:rPr>
                <w:delText>14:臺灣南投地方法院</w:delText>
              </w:r>
            </w:del>
          </w:p>
          <w:p w14:paraId="05F52849" w14:textId="624B12D5" w:rsidR="00E24265" w:rsidRPr="00343921" w:rsidDel="00CB3FDD" w:rsidRDefault="00E24265">
            <w:pPr>
              <w:pStyle w:val="3"/>
              <w:numPr>
                <w:ilvl w:val="2"/>
                <w:numId w:val="96"/>
              </w:numPr>
              <w:rPr>
                <w:del w:id="11697" w:author="阿毛" w:date="2021-05-21T17:54:00Z"/>
                <w:rFonts w:ascii="標楷體" w:hAnsi="標楷體"/>
              </w:rPr>
              <w:pPrChange w:id="11698" w:author="阿毛" w:date="2021-05-21T17:54:00Z">
                <w:pPr/>
              </w:pPrChange>
            </w:pPr>
            <w:del w:id="11699" w:author="阿毛" w:date="2021-05-21T17:54:00Z">
              <w:r w:rsidRPr="00343921" w:rsidDel="00CB3FDD">
                <w:rPr>
                  <w:rFonts w:ascii="標楷體" w:hAnsi="標楷體" w:hint="eastAsia"/>
                </w:rPr>
                <w:delText>15:臺灣板橋地方法院</w:delText>
              </w:r>
            </w:del>
          </w:p>
          <w:p w14:paraId="29173CC8" w14:textId="6EC4E233" w:rsidR="00E24265" w:rsidRPr="00343921" w:rsidDel="00CB3FDD" w:rsidRDefault="00E24265">
            <w:pPr>
              <w:pStyle w:val="3"/>
              <w:numPr>
                <w:ilvl w:val="2"/>
                <w:numId w:val="96"/>
              </w:numPr>
              <w:rPr>
                <w:del w:id="11700" w:author="阿毛" w:date="2021-05-21T17:54:00Z"/>
                <w:rFonts w:ascii="標楷體" w:hAnsi="標楷體"/>
              </w:rPr>
              <w:pPrChange w:id="11701" w:author="阿毛" w:date="2021-05-21T17:54:00Z">
                <w:pPr/>
              </w:pPrChange>
            </w:pPr>
            <w:del w:id="11702" w:author="阿毛" w:date="2021-05-21T17:54:00Z">
              <w:r w:rsidRPr="00343921" w:rsidDel="00CB3FDD">
                <w:rPr>
                  <w:rFonts w:ascii="標楷體" w:hAnsi="標楷體" w:hint="eastAsia"/>
                </w:rPr>
                <w:lastRenderedPageBreak/>
                <w:delText>16:臺灣澎湖地方法院</w:delText>
              </w:r>
            </w:del>
          </w:p>
          <w:p w14:paraId="7B838A56" w14:textId="0208D31E" w:rsidR="00E24265" w:rsidRPr="00343921" w:rsidDel="00CB3FDD" w:rsidRDefault="00E24265">
            <w:pPr>
              <w:pStyle w:val="3"/>
              <w:numPr>
                <w:ilvl w:val="2"/>
                <w:numId w:val="96"/>
              </w:numPr>
              <w:rPr>
                <w:del w:id="11703" w:author="阿毛" w:date="2021-05-21T17:54:00Z"/>
                <w:rFonts w:ascii="標楷體" w:hAnsi="標楷體"/>
              </w:rPr>
              <w:pPrChange w:id="11704" w:author="阿毛" w:date="2021-05-21T17:54:00Z">
                <w:pPr/>
              </w:pPrChange>
            </w:pPr>
            <w:del w:id="11705" w:author="阿毛" w:date="2021-05-21T17:54:00Z">
              <w:r w:rsidRPr="00343921" w:rsidDel="00CB3FDD">
                <w:rPr>
                  <w:rFonts w:ascii="標楷體" w:hAnsi="標楷體" w:hint="eastAsia"/>
                </w:rPr>
                <w:delText>17:臺灣屏東地方法院</w:delText>
              </w:r>
            </w:del>
          </w:p>
          <w:p w14:paraId="005F029A" w14:textId="19F7F862" w:rsidR="00E24265" w:rsidRPr="00343921" w:rsidDel="00CB3FDD" w:rsidRDefault="00E24265">
            <w:pPr>
              <w:pStyle w:val="3"/>
              <w:numPr>
                <w:ilvl w:val="2"/>
                <w:numId w:val="96"/>
              </w:numPr>
              <w:rPr>
                <w:del w:id="11706" w:author="阿毛" w:date="2021-05-21T17:54:00Z"/>
                <w:rFonts w:ascii="標楷體" w:hAnsi="標楷體"/>
              </w:rPr>
              <w:pPrChange w:id="11707" w:author="阿毛" w:date="2021-05-21T17:54:00Z">
                <w:pPr/>
              </w:pPrChange>
            </w:pPr>
            <w:del w:id="11708" w:author="阿毛" w:date="2021-05-21T17:54:00Z">
              <w:r w:rsidRPr="00343921" w:rsidDel="00CB3FDD">
                <w:rPr>
                  <w:rFonts w:ascii="標楷體" w:hAnsi="標楷體" w:hint="eastAsia"/>
                </w:rPr>
                <w:delText>18:臺灣新竹地方</w:delText>
              </w:r>
              <w:r w:rsidRPr="00343921" w:rsidDel="00CB3FDD">
                <w:rPr>
                  <w:rFonts w:ascii="標楷體" w:hAnsi="標楷體" w:hint="eastAsia"/>
                </w:rPr>
                <w:lastRenderedPageBreak/>
                <w:delText>法院</w:delText>
              </w:r>
            </w:del>
          </w:p>
          <w:p w14:paraId="57F37D13" w14:textId="7919B264" w:rsidR="00E24265" w:rsidRPr="00343921" w:rsidDel="00CB3FDD" w:rsidRDefault="00E24265">
            <w:pPr>
              <w:pStyle w:val="3"/>
              <w:numPr>
                <w:ilvl w:val="2"/>
                <w:numId w:val="96"/>
              </w:numPr>
              <w:rPr>
                <w:del w:id="11709" w:author="阿毛" w:date="2021-05-21T17:54:00Z"/>
                <w:rFonts w:ascii="標楷體" w:hAnsi="標楷體"/>
              </w:rPr>
              <w:pPrChange w:id="11710" w:author="阿毛" w:date="2021-05-21T17:54:00Z">
                <w:pPr/>
              </w:pPrChange>
            </w:pPr>
            <w:del w:id="11711" w:author="阿毛" w:date="2021-05-21T17:54:00Z">
              <w:r w:rsidRPr="00343921" w:rsidDel="00CB3FDD">
                <w:rPr>
                  <w:rFonts w:ascii="標楷體" w:hAnsi="標楷體" w:hint="eastAsia"/>
                </w:rPr>
                <w:delText>19:臺灣士林地方法院</w:delText>
              </w:r>
            </w:del>
          </w:p>
          <w:p w14:paraId="33122569" w14:textId="1A568AAA" w:rsidR="00E24265" w:rsidRPr="00343921" w:rsidDel="00CB3FDD" w:rsidRDefault="00E24265">
            <w:pPr>
              <w:pStyle w:val="3"/>
              <w:numPr>
                <w:ilvl w:val="2"/>
                <w:numId w:val="96"/>
              </w:numPr>
              <w:rPr>
                <w:del w:id="11712" w:author="阿毛" w:date="2021-05-21T17:54:00Z"/>
                <w:rFonts w:ascii="標楷體" w:hAnsi="標楷體"/>
              </w:rPr>
              <w:pPrChange w:id="11713" w:author="阿毛" w:date="2021-05-21T17:54:00Z">
                <w:pPr/>
              </w:pPrChange>
            </w:pPr>
            <w:del w:id="11714" w:author="阿毛" w:date="2021-05-21T17:54:00Z">
              <w:r w:rsidRPr="00343921" w:rsidDel="00CB3FDD">
                <w:rPr>
                  <w:rFonts w:ascii="標楷體" w:hAnsi="標楷體" w:hint="eastAsia"/>
                </w:rPr>
                <w:delText>20:臺灣臺中地方法院</w:delText>
              </w:r>
            </w:del>
          </w:p>
          <w:p w14:paraId="5A31F766" w14:textId="602D46CD" w:rsidR="00E24265" w:rsidRPr="00343921" w:rsidDel="00CB3FDD" w:rsidRDefault="00E24265">
            <w:pPr>
              <w:pStyle w:val="3"/>
              <w:numPr>
                <w:ilvl w:val="2"/>
                <w:numId w:val="96"/>
              </w:numPr>
              <w:rPr>
                <w:del w:id="11715" w:author="阿毛" w:date="2021-05-21T17:54:00Z"/>
                <w:rFonts w:ascii="標楷體" w:hAnsi="標楷體"/>
              </w:rPr>
              <w:pPrChange w:id="11716" w:author="阿毛" w:date="2021-05-21T17:54:00Z">
                <w:pPr/>
              </w:pPrChange>
            </w:pPr>
            <w:del w:id="11717" w:author="阿毛" w:date="2021-05-21T17:54:00Z">
              <w:r w:rsidRPr="00343921" w:rsidDel="00CB3FDD">
                <w:rPr>
                  <w:rFonts w:ascii="標楷體" w:hAnsi="標楷體" w:hint="eastAsia"/>
                </w:rPr>
                <w:delText>21:臺灣高等</w:delText>
              </w:r>
              <w:r w:rsidRPr="00343921" w:rsidDel="00CB3FDD">
                <w:rPr>
                  <w:rFonts w:ascii="標楷體" w:hAnsi="標楷體" w:hint="eastAsia"/>
                </w:rPr>
                <w:lastRenderedPageBreak/>
                <w:delText>法院臺中分院</w:delText>
              </w:r>
            </w:del>
          </w:p>
          <w:p w14:paraId="49ECDE1E" w14:textId="73660DB4" w:rsidR="00E24265" w:rsidRPr="00343921" w:rsidDel="00CB3FDD" w:rsidRDefault="00E24265">
            <w:pPr>
              <w:pStyle w:val="3"/>
              <w:numPr>
                <w:ilvl w:val="2"/>
                <w:numId w:val="96"/>
              </w:numPr>
              <w:rPr>
                <w:del w:id="11718" w:author="阿毛" w:date="2021-05-21T17:54:00Z"/>
                <w:rFonts w:ascii="標楷體" w:hAnsi="標楷體"/>
              </w:rPr>
              <w:pPrChange w:id="11719" w:author="阿毛" w:date="2021-05-21T17:54:00Z">
                <w:pPr/>
              </w:pPrChange>
            </w:pPr>
            <w:del w:id="11720" w:author="阿毛" w:date="2021-05-21T17:54:00Z">
              <w:r w:rsidRPr="00343921" w:rsidDel="00CB3FDD">
                <w:rPr>
                  <w:rFonts w:ascii="標楷體" w:hAnsi="標楷體" w:hint="eastAsia"/>
                </w:rPr>
                <w:delText>22:臺灣臺南地方法院</w:delText>
              </w:r>
            </w:del>
          </w:p>
          <w:p w14:paraId="1F120B7A" w14:textId="76FCF31B" w:rsidR="00E24265" w:rsidRPr="00343921" w:rsidDel="00CB3FDD" w:rsidRDefault="00E24265">
            <w:pPr>
              <w:pStyle w:val="3"/>
              <w:numPr>
                <w:ilvl w:val="2"/>
                <w:numId w:val="96"/>
              </w:numPr>
              <w:rPr>
                <w:del w:id="11721" w:author="阿毛" w:date="2021-05-21T17:54:00Z"/>
                <w:rFonts w:ascii="標楷體" w:hAnsi="標楷體"/>
              </w:rPr>
              <w:pPrChange w:id="11722" w:author="阿毛" w:date="2021-05-21T17:54:00Z">
                <w:pPr/>
              </w:pPrChange>
            </w:pPr>
            <w:del w:id="11723" w:author="阿毛" w:date="2021-05-21T17:54:00Z">
              <w:r w:rsidRPr="00343921" w:rsidDel="00CB3FDD">
                <w:rPr>
                  <w:rFonts w:ascii="標楷體" w:hAnsi="標楷體" w:hint="eastAsia"/>
                </w:rPr>
                <w:delText>23:臺灣高等法院臺南分院</w:delText>
              </w:r>
            </w:del>
          </w:p>
          <w:p w14:paraId="124F145A" w14:textId="2881B538" w:rsidR="00E24265" w:rsidRPr="00343921" w:rsidDel="00CB3FDD" w:rsidRDefault="00E24265">
            <w:pPr>
              <w:pStyle w:val="3"/>
              <w:numPr>
                <w:ilvl w:val="2"/>
                <w:numId w:val="96"/>
              </w:numPr>
              <w:rPr>
                <w:del w:id="11724" w:author="阿毛" w:date="2021-05-21T17:54:00Z"/>
                <w:rFonts w:ascii="標楷體" w:hAnsi="標楷體"/>
              </w:rPr>
              <w:pPrChange w:id="11725" w:author="阿毛" w:date="2021-05-21T17:54:00Z">
                <w:pPr/>
              </w:pPrChange>
            </w:pPr>
            <w:del w:id="11726" w:author="阿毛" w:date="2021-05-21T17:54:00Z">
              <w:r w:rsidRPr="00343921" w:rsidDel="00CB3FDD">
                <w:rPr>
                  <w:rFonts w:ascii="標楷體" w:hAnsi="標楷體" w:hint="eastAsia"/>
                </w:rPr>
                <w:delText>2</w:delText>
              </w:r>
              <w:r w:rsidRPr="00343921" w:rsidDel="00CB3FDD">
                <w:rPr>
                  <w:rFonts w:ascii="標楷體" w:hAnsi="標楷體" w:hint="eastAsia"/>
                </w:rPr>
                <w:lastRenderedPageBreak/>
                <w:delText>4:臺灣臺北地方法院</w:delText>
              </w:r>
            </w:del>
          </w:p>
          <w:p w14:paraId="7ECC69AD" w14:textId="1AD19726" w:rsidR="00E24265" w:rsidRPr="00343921" w:rsidDel="00CB3FDD" w:rsidRDefault="00E24265">
            <w:pPr>
              <w:pStyle w:val="3"/>
              <w:numPr>
                <w:ilvl w:val="2"/>
                <w:numId w:val="96"/>
              </w:numPr>
              <w:rPr>
                <w:del w:id="11727" w:author="阿毛" w:date="2021-05-21T17:54:00Z"/>
                <w:rFonts w:ascii="標楷體" w:hAnsi="標楷體"/>
              </w:rPr>
              <w:pPrChange w:id="11728" w:author="阿毛" w:date="2021-05-21T17:54:00Z">
                <w:pPr/>
              </w:pPrChange>
            </w:pPr>
            <w:del w:id="11729" w:author="阿毛" w:date="2021-05-21T17:54:00Z">
              <w:r w:rsidRPr="00343921" w:rsidDel="00CB3FDD">
                <w:rPr>
                  <w:rFonts w:ascii="標楷體" w:hAnsi="標楷體" w:hint="eastAsia"/>
                </w:rPr>
                <w:delText>25:臺灣高等法院</w:delText>
              </w:r>
            </w:del>
          </w:p>
          <w:p w14:paraId="02FF1FC4" w14:textId="33D28953" w:rsidR="00E24265" w:rsidRPr="00343921" w:rsidDel="00CB3FDD" w:rsidRDefault="00E24265">
            <w:pPr>
              <w:pStyle w:val="3"/>
              <w:numPr>
                <w:ilvl w:val="2"/>
                <w:numId w:val="96"/>
              </w:numPr>
              <w:rPr>
                <w:del w:id="11730" w:author="阿毛" w:date="2021-05-21T17:54:00Z"/>
                <w:rFonts w:ascii="標楷體" w:hAnsi="標楷體"/>
              </w:rPr>
              <w:pPrChange w:id="11731" w:author="阿毛" w:date="2021-05-21T17:54:00Z">
                <w:pPr/>
              </w:pPrChange>
            </w:pPr>
            <w:del w:id="11732" w:author="阿毛" w:date="2021-05-21T17:54:00Z">
              <w:r w:rsidRPr="00343921" w:rsidDel="00CB3FDD">
                <w:rPr>
                  <w:rFonts w:ascii="標楷體" w:hAnsi="標楷體" w:hint="eastAsia"/>
                </w:rPr>
                <w:delText>26:最高法院</w:delText>
              </w:r>
            </w:del>
          </w:p>
          <w:p w14:paraId="107256E2" w14:textId="2191DE37" w:rsidR="00E24265" w:rsidRPr="00343921" w:rsidDel="00CB3FDD" w:rsidRDefault="00E24265">
            <w:pPr>
              <w:pStyle w:val="3"/>
              <w:numPr>
                <w:ilvl w:val="2"/>
                <w:numId w:val="96"/>
              </w:numPr>
              <w:rPr>
                <w:del w:id="11733" w:author="阿毛" w:date="2021-05-21T17:54:00Z"/>
                <w:rFonts w:ascii="標楷體" w:hAnsi="標楷體"/>
              </w:rPr>
              <w:pPrChange w:id="11734" w:author="阿毛" w:date="2021-05-21T17:54:00Z">
                <w:pPr/>
              </w:pPrChange>
            </w:pPr>
            <w:del w:id="11735" w:author="阿毛" w:date="2021-05-21T17:54:00Z">
              <w:r w:rsidRPr="00343921" w:rsidDel="00CB3FDD">
                <w:rPr>
                  <w:rFonts w:ascii="標楷體" w:hAnsi="標楷體" w:hint="eastAsia"/>
                </w:rPr>
                <w:delText>27:臺灣</w:delText>
              </w:r>
              <w:r w:rsidRPr="00343921" w:rsidDel="00CB3FDD">
                <w:rPr>
                  <w:rFonts w:ascii="標楷體" w:hAnsi="標楷體" w:hint="eastAsia"/>
                </w:rPr>
                <w:lastRenderedPageBreak/>
                <w:delText>臺東地方法院</w:delText>
              </w:r>
            </w:del>
          </w:p>
          <w:p w14:paraId="0D7BC3D2" w14:textId="60D1F973" w:rsidR="00E24265" w:rsidRPr="00343921" w:rsidDel="00CB3FDD" w:rsidRDefault="00E24265">
            <w:pPr>
              <w:pStyle w:val="3"/>
              <w:numPr>
                <w:ilvl w:val="2"/>
                <w:numId w:val="96"/>
              </w:numPr>
              <w:rPr>
                <w:del w:id="11736" w:author="阿毛" w:date="2021-05-21T17:54:00Z"/>
                <w:rFonts w:ascii="標楷體" w:hAnsi="標楷體"/>
              </w:rPr>
              <w:pPrChange w:id="11737" w:author="阿毛" w:date="2021-05-21T17:54:00Z">
                <w:pPr/>
              </w:pPrChange>
            </w:pPr>
            <w:del w:id="11738" w:author="阿毛" w:date="2021-05-21T17:54:00Z">
              <w:r w:rsidRPr="00343921" w:rsidDel="00CB3FDD">
                <w:rPr>
                  <w:rFonts w:ascii="標楷體" w:hAnsi="標楷體" w:hint="eastAsia"/>
                </w:rPr>
                <w:delText>28:臺灣桃園地方法院</w:delText>
              </w:r>
            </w:del>
          </w:p>
          <w:p w14:paraId="6013FDBE" w14:textId="06F87E71" w:rsidR="00E24265" w:rsidRPr="00615D4B" w:rsidDel="00CB3FDD" w:rsidRDefault="00E24265">
            <w:pPr>
              <w:pStyle w:val="3"/>
              <w:numPr>
                <w:ilvl w:val="2"/>
                <w:numId w:val="96"/>
              </w:numPr>
              <w:rPr>
                <w:del w:id="11739" w:author="阿毛" w:date="2021-05-21T17:54:00Z"/>
                <w:rFonts w:ascii="標楷體" w:hAnsi="標楷體"/>
              </w:rPr>
              <w:pPrChange w:id="11740" w:author="阿毛" w:date="2021-05-21T17:54:00Z">
                <w:pPr/>
              </w:pPrChange>
            </w:pPr>
            <w:del w:id="11741" w:author="阿毛" w:date="2021-05-21T17:54:00Z">
              <w:r w:rsidRPr="00343921" w:rsidDel="00CB3FDD">
                <w:rPr>
                  <w:rFonts w:ascii="標楷體" w:hAnsi="標楷體" w:hint="eastAsia"/>
                </w:rPr>
                <w:delText>29:臺灣雲林地方法院</w:delText>
              </w:r>
            </w:del>
          </w:p>
        </w:tc>
      </w:tr>
      <w:tr w:rsidR="00E24265" w:rsidRPr="00615D4B" w:rsidDel="00CB3FDD" w14:paraId="6EF7C4B6" w14:textId="0029A9CA" w:rsidTr="005F76AD">
        <w:trPr>
          <w:trHeight w:val="291"/>
          <w:jc w:val="center"/>
          <w:del w:id="11742" w:author="阿毛" w:date="2021-05-21T17:54:00Z"/>
        </w:trPr>
        <w:tc>
          <w:tcPr>
            <w:tcW w:w="219" w:type="pct"/>
          </w:tcPr>
          <w:p w14:paraId="1363B618" w14:textId="4DF4937A" w:rsidR="00E24265" w:rsidRPr="00D6003A" w:rsidDel="00CB3FDD" w:rsidRDefault="00E24265">
            <w:pPr>
              <w:pStyle w:val="3"/>
              <w:numPr>
                <w:ilvl w:val="2"/>
                <w:numId w:val="96"/>
              </w:numPr>
              <w:rPr>
                <w:del w:id="11743" w:author="阿毛" w:date="2021-05-21T17:54:00Z"/>
                <w:rFonts w:ascii="標楷體" w:hAnsi="標楷體"/>
              </w:rPr>
              <w:pPrChange w:id="11744" w:author="阿毛" w:date="2021-05-21T17:54:00Z">
                <w:pPr>
                  <w:pStyle w:val="af9"/>
                  <w:numPr>
                    <w:numId w:val="39"/>
                  </w:numPr>
                  <w:ind w:leftChars="0" w:hanging="480"/>
                </w:pPr>
              </w:pPrChange>
            </w:pPr>
          </w:p>
        </w:tc>
        <w:tc>
          <w:tcPr>
            <w:tcW w:w="756" w:type="pct"/>
          </w:tcPr>
          <w:p w14:paraId="734D6BFD" w14:textId="092D425A" w:rsidR="00E24265" w:rsidRPr="00615D4B" w:rsidDel="00CB3FDD" w:rsidRDefault="00E24265">
            <w:pPr>
              <w:pStyle w:val="3"/>
              <w:numPr>
                <w:ilvl w:val="2"/>
                <w:numId w:val="96"/>
              </w:numPr>
              <w:rPr>
                <w:del w:id="11745" w:author="阿毛" w:date="2021-05-21T17:54:00Z"/>
                <w:rFonts w:ascii="標楷體" w:hAnsi="標楷體"/>
              </w:rPr>
              <w:pPrChange w:id="11746" w:author="阿毛" w:date="2021-05-21T17:54:00Z">
                <w:pPr/>
              </w:pPrChange>
            </w:pPr>
            <w:del w:id="11747" w:author="阿毛" w:date="2021-05-21T17:54:00Z">
              <w:r w:rsidRPr="006350AF" w:rsidDel="00CB3FDD">
                <w:rPr>
                  <w:rFonts w:ascii="標楷體" w:hAnsi="標楷體" w:hint="eastAsia"/>
                </w:rPr>
                <w:delText>年度別</w:delText>
              </w:r>
            </w:del>
          </w:p>
        </w:tc>
        <w:tc>
          <w:tcPr>
            <w:tcW w:w="624" w:type="pct"/>
          </w:tcPr>
          <w:p w14:paraId="7C34CEBB" w14:textId="28572BBF" w:rsidR="00E24265" w:rsidRPr="00615D4B" w:rsidDel="00CB3FDD" w:rsidRDefault="00E24265">
            <w:pPr>
              <w:pStyle w:val="3"/>
              <w:numPr>
                <w:ilvl w:val="2"/>
                <w:numId w:val="96"/>
              </w:numPr>
              <w:rPr>
                <w:del w:id="11748" w:author="阿毛" w:date="2021-05-21T17:54:00Z"/>
                <w:rFonts w:ascii="標楷體" w:hAnsi="標楷體"/>
              </w:rPr>
              <w:pPrChange w:id="11749" w:author="阿毛" w:date="2021-05-21T17:54:00Z">
                <w:pPr/>
              </w:pPrChange>
            </w:pPr>
          </w:p>
        </w:tc>
        <w:tc>
          <w:tcPr>
            <w:tcW w:w="624" w:type="pct"/>
          </w:tcPr>
          <w:p w14:paraId="10EBC5A9" w14:textId="333608F1" w:rsidR="00E24265" w:rsidRPr="00615D4B" w:rsidDel="00CB3FDD" w:rsidRDefault="00E24265">
            <w:pPr>
              <w:pStyle w:val="3"/>
              <w:numPr>
                <w:ilvl w:val="2"/>
                <w:numId w:val="96"/>
              </w:numPr>
              <w:rPr>
                <w:del w:id="11750" w:author="阿毛" w:date="2021-05-21T17:54:00Z"/>
                <w:rFonts w:ascii="標楷體" w:hAnsi="標楷體"/>
              </w:rPr>
              <w:pPrChange w:id="11751" w:author="阿毛" w:date="2021-05-21T17:54:00Z">
                <w:pPr/>
              </w:pPrChange>
            </w:pPr>
          </w:p>
        </w:tc>
        <w:tc>
          <w:tcPr>
            <w:tcW w:w="537" w:type="pct"/>
          </w:tcPr>
          <w:p w14:paraId="400AA342" w14:textId="3B01D520" w:rsidR="00E24265" w:rsidRPr="00615D4B" w:rsidDel="00CB3FDD" w:rsidRDefault="00E24265">
            <w:pPr>
              <w:pStyle w:val="3"/>
              <w:numPr>
                <w:ilvl w:val="2"/>
                <w:numId w:val="96"/>
              </w:numPr>
              <w:rPr>
                <w:del w:id="11752" w:author="阿毛" w:date="2021-05-21T17:54:00Z"/>
                <w:rFonts w:ascii="標楷體" w:hAnsi="標楷體"/>
              </w:rPr>
              <w:pPrChange w:id="11753" w:author="阿毛" w:date="2021-05-21T17:54:00Z">
                <w:pPr/>
              </w:pPrChange>
            </w:pPr>
          </w:p>
        </w:tc>
        <w:tc>
          <w:tcPr>
            <w:tcW w:w="299" w:type="pct"/>
          </w:tcPr>
          <w:p w14:paraId="73260406" w14:textId="505A02B8" w:rsidR="00E24265" w:rsidRPr="00615D4B" w:rsidDel="00CB3FDD" w:rsidRDefault="00E24265">
            <w:pPr>
              <w:pStyle w:val="3"/>
              <w:numPr>
                <w:ilvl w:val="2"/>
                <w:numId w:val="96"/>
              </w:numPr>
              <w:rPr>
                <w:del w:id="11754" w:author="阿毛" w:date="2021-05-21T17:54:00Z"/>
                <w:rFonts w:ascii="標楷體" w:hAnsi="標楷體"/>
              </w:rPr>
              <w:pPrChange w:id="11755" w:author="阿毛" w:date="2021-05-21T17:54:00Z">
                <w:pPr/>
              </w:pPrChange>
            </w:pPr>
          </w:p>
        </w:tc>
        <w:tc>
          <w:tcPr>
            <w:tcW w:w="299" w:type="pct"/>
          </w:tcPr>
          <w:p w14:paraId="14754D59" w14:textId="28271B5F" w:rsidR="00E24265" w:rsidRPr="00615D4B" w:rsidDel="00CB3FDD" w:rsidRDefault="00E24265">
            <w:pPr>
              <w:pStyle w:val="3"/>
              <w:numPr>
                <w:ilvl w:val="2"/>
                <w:numId w:val="96"/>
              </w:numPr>
              <w:rPr>
                <w:del w:id="11756" w:author="阿毛" w:date="2021-05-21T17:54:00Z"/>
                <w:rFonts w:ascii="標楷體" w:hAnsi="標楷體"/>
              </w:rPr>
              <w:pPrChange w:id="11757" w:author="阿毛" w:date="2021-05-21T17:54:00Z">
                <w:pPr/>
              </w:pPrChange>
            </w:pPr>
          </w:p>
        </w:tc>
        <w:tc>
          <w:tcPr>
            <w:tcW w:w="1643" w:type="pct"/>
          </w:tcPr>
          <w:p w14:paraId="732509D9" w14:textId="7F51CCC5" w:rsidR="00E24265" w:rsidRPr="00615D4B" w:rsidDel="00CB3FDD" w:rsidRDefault="00E24265">
            <w:pPr>
              <w:pStyle w:val="3"/>
              <w:numPr>
                <w:ilvl w:val="2"/>
                <w:numId w:val="96"/>
              </w:numPr>
              <w:rPr>
                <w:del w:id="11758" w:author="阿毛" w:date="2021-05-21T17:54:00Z"/>
                <w:rFonts w:ascii="標楷體" w:hAnsi="標楷體"/>
              </w:rPr>
              <w:pPrChange w:id="11759" w:author="阿毛" w:date="2021-05-21T17:54:00Z">
                <w:pPr/>
              </w:pPrChange>
            </w:pPr>
          </w:p>
        </w:tc>
      </w:tr>
      <w:tr w:rsidR="00E24265" w:rsidRPr="00615D4B" w:rsidDel="00CB3FDD" w14:paraId="0C4E4A3E" w14:textId="482C217B" w:rsidTr="005F76AD">
        <w:trPr>
          <w:trHeight w:val="291"/>
          <w:jc w:val="center"/>
          <w:del w:id="11760" w:author="阿毛" w:date="2021-05-21T17:54:00Z"/>
        </w:trPr>
        <w:tc>
          <w:tcPr>
            <w:tcW w:w="219" w:type="pct"/>
          </w:tcPr>
          <w:p w14:paraId="32427620" w14:textId="5963668D" w:rsidR="00E24265" w:rsidRPr="00D6003A" w:rsidDel="00CB3FDD" w:rsidRDefault="00E24265">
            <w:pPr>
              <w:pStyle w:val="3"/>
              <w:numPr>
                <w:ilvl w:val="2"/>
                <w:numId w:val="96"/>
              </w:numPr>
              <w:rPr>
                <w:del w:id="11761" w:author="阿毛" w:date="2021-05-21T17:54:00Z"/>
                <w:rFonts w:ascii="標楷體" w:hAnsi="標楷體"/>
              </w:rPr>
              <w:pPrChange w:id="11762" w:author="阿毛" w:date="2021-05-21T17:54:00Z">
                <w:pPr>
                  <w:pStyle w:val="af9"/>
                  <w:numPr>
                    <w:numId w:val="39"/>
                  </w:numPr>
                  <w:ind w:leftChars="0" w:hanging="480"/>
                </w:pPr>
              </w:pPrChange>
            </w:pPr>
          </w:p>
        </w:tc>
        <w:tc>
          <w:tcPr>
            <w:tcW w:w="756" w:type="pct"/>
          </w:tcPr>
          <w:p w14:paraId="3ABA74C7" w14:textId="2C30B450" w:rsidR="00E24265" w:rsidRPr="00615D4B" w:rsidDel="00CB3FDD" w:rsidRDefault="00E24265">
            <w:pPr>
              <w:pStyle w:val="3"/>
              <w:numPr>
                <w:ilvl w:val="2"/>
                <w:numId w:val="96"/>
              </w:numPr>
              <w:rPr>
                <w:del w:id="11763" w:author="阿毛" w:date="2021-05-21T17:54:00Z"/>
                <w:rFonts w:ascii="標楷體" w:hAnsi="標楷體"/>
              </w:rPr>
              <w:pPrChange w:id="11764" w:author="阿毛" w:date="2021-05-21T17:54:00Z">
                <w:pPr/>
              </w:pPrChange>
            </w:pPr>
            <w:del w:id="11765" w:author="阿毛" w:date="2021-05-21T17:54:00Z">
              <w:r w:rsidRPr="006350AF" w:rsidDel="00CB3FDD">
                <w:rPr>
                  <w:rFonts w:ascii="標楷體" w:hAnsi="標楷體" w:hint="eastAsia"/>
                </w:rPr>
                <w:delText>法院承審股別</w:delText>
              </w:r>
            </w:del>
          </w:p>
        </w:tc>
        <w:tc>
          <w:tcPr>
            <w:tcW w:w="624" w:type="pct"/>
          </w:tcPr>
          <w:p w14:paraId="1E1ED741" w14:textId="63822F96" w:rsidR="00E24265" w:rsidRPr="00615D4B" w:rsidDel="00CB3FDD" w:rsidRDefault="00E24265">
            <w:pPr>
              <w:pStyle w:val="3"/>
              <w:numPr>
                <w:ilvl w:val="2"/>
                <w:numId w:val="96"/>
              </w:numPr>
              <w:rPr>
                <w:del w:id="11766" w:author="阿毛" w:date="2021-05-21T17:54:00Z"/>
                <w:rFonts w:ascii="標楷體" w:hAnsi="標楷體"/>
              </w:rPr>
              <w:pPrChange w:id="11767" w:author="阿毛" w:date="2021-05-21T17:54:00Z">
                <w:pPr/>
              </w:pPrChange>
            </w:pPr>
          </w:p>
        </w:tc>
        <w:tc>
          <w:tcPr>
            <w:tcW w:w="624" w:type="pct"/>
          </w:tcPr>
          <w:p w14:paraId="20348DBD" w14:textId="1468751F" w:rsidR="00E24265" w:rsidRPr="00615D4B" w:rsidDel="00CB3FDD" w:rsidRDefault="00E24265">
            <w:pPr>
              <w:pStyle w:val="3"/>
              <w:numPr>
                <w:ilvl w:val="2"/>
                <w:numId w:val="96"/>
              </w:numPr>
              <w:rPr>
                <w:del w:id="11768" w:author="阿毛" w:date="2021-05-21T17:54:00Z"/>
                <w:rFonts w:ascii="標楷體" w:hAnsi="標楷體"/>
              </w:rPr>
              <w:pPrChange w:id="11769" w:author="阿毛" w:date="2021-05-21T17:54:00Z">
                <w:pPr/>
              </w:pPrChange>
            </w:pPr>
          </w:p>
        </w:tc>
        <w:tc>
          <w:tcPr>
            <w:tcW w:w="537" w:type="pct"/>
          </w:tcPr>
          <w:p w14:paraId="1B2E5D2F" w14:textId="0661E1C2" w:rsidR="00E24265" w:rsidRPr="00615D4B" w:rsidDel="00CB3FDD" w:rsidRDefault="00E24265">
            <w:pPr>
              <w:pStyle w:val="3"/>
              <w:numPr>
                <w:ilvl w:val="2"/>
                <w:numId w:val="96"/>
              </w:numPr>
              <w:rPr>
                <w:del w:id="11770" w:author="阿毛" w:date="2021-05-21T17:54:00Z"/>
                <w:rFonts w:ascii="標楷體" w:hAnsi="標楷體"/>
              </w:rPr>
              <w:pPrChange w:id="11771" w:author="阿毛" w:date="2021-05-21T17:54:00Z">
                <w:pPr/>
              </w:pPrChange>
            </w:pPr>
          </w:p>
        </w:tc>
        <w:tc>
          <w:tcPr>
            <w:tcW w:w="299" w:type="pct"/>
          </w:tcPr>
          <w:p w14:paraId="5CB99F87" w14:textId="741E8B7E" w:rsidR="00E24265" w:rsidRPr="00615D4B" w:rsidDel="00CB3FDD" w:rsidRDefault="00E24265">
            <w:pPr>
              <w:pStyle w:val="3"/>
              <w:numPr>
                <w:ilvl w:val="2"/>
                <w:numId w:val="96"/>
              </w:numPr>
              <w:rPr>
                <w:del w:id="11772" w:author="阿毛" w:date="2021-05-21T17:54:00Z"/>
                <w:rFonts w:ascii="標楷體" w:hAnsi="標楷體"/>
              </w:rPr>
              <w:pPrChange w:id="11773" w:author="阿毛" w:date="2021-05-21T17:54:00Z">
                <w:pPr/>
              </w:pPrChange>
            </w:pPr>
          </w:p>
        </w:tc>
        <w:tc>
          <w:tcPr>
            <w:tcW w:w="299" w:type="pct"/>
          </w:tcPr>
          <w:p w14:paraId="5829D482" w14:textId="52DA4D92" w:rsidR="00E24265" w:rsidRPr="00615D4B" w:rsidDel="00CB3FDD" w:rsidRDefault="00E24265">
            <w:pPr>
              <w:pStyle w:val="3"/>
              <w:numPr>
                <w:ilvl w:val="2"/>
                <w:numId w:val="96"/>
              </w:numPr>
              <w:rPr>
                <w:del w:id="11774" w:author="阿毛" w:date="2021-05-21T17:54:00Z"/>
                <w:rFonts w:ascii="標楷體" w:hAnsi="標楷體"/>
              </w:rPr>
              <w:pPrChange w:id="11775" w:author="阿毛" w:date="2021-05-21T17:54:00Z">
                <w:pPr/>
              </w:pPrChange>
            </w:pPr>
          </w:p>
        </w:tc>
        <w:tc>
          <w:tcPr>
            <w:tcW w:w="1643" w:type="pct"/>
          </w:tcPr>
          <w:p w14:paraId="57CA7098" w14:textId="1BDEA9FD" w:rsidR="00E24265" w:rsidRPr="00615D4B" w:rsidDel="00CB3FDD" w:rsidRDefault="00E24265">
            <w:pPr>
              <w:pStyle w:val="3"/>
              <w:numPr>
                <w:ilvl w:val="2"/>
                <w:numId w:val="96"/>
              </w:numPr>
              <w:rPr>
                <w:del w:id="11776" w:author="阿毛" w:date="2021-05-21T17:54:00Z"/>
                <w:rFonts w:ascii="標楷體" w:hAnsi="標楷體"/>
              </w:rPr>
              <w:pPrChange w:id="11777" w:author="阿毛" w:date="2021-05-21T17:54:00Z">
                <w:pPr/>
              </w:pPrChange>
            </w:pPr>
          </w:p>
        </w:tc>
      </w:tr>
      <w:tr w:rsidR="00E24265" w:rsidRPr="00615D4B" w:rsidDel="00CB3FDD" w14:paraId="6BCCF584" w14:textId="740E4824" w:rsidTr="005F76AD">
        <w:trPr>
          <w:trHeight w:val="291"/>
          <w:jc w:val="center"/>
          <w:del w:id="11778" w:author="阿毛" w:date="2021-05-21T17:54:00Z"/>
        </w:trPr>
        <w:tc>
          <w:tcPr>
            <w:tcW w:w="219" w:type="pct"/>
          </w:tcPr>
          <w:p w14:paraId="3282E9E4" w14:textId="600D4BF7" w:rsidR="00E24265" w:rsidRPr="00D6003A" w:rsidDel="00CB3FDD" w:rsidRDefault="00E24265">
            <w:pPr>
              <w:pStyle w:val="3"/>
              <w:numPr>
                <w:ilvl w:val="2"/>
                <w:numId w:val="96"/>
              </w:numPr>
              <w:rPr>
                <w:del w:id="11779" w:author="阿毛" w:date="2021-05-21T17:54:00Z"/>
                <w:rFonts w:ascii="標楷體" w:hAnsi="標楷體"/>
              </w:rPr>
              <w:pPrChange w:id="11780" w:author="阿毛" w:date="2021-05-21T17:54:00Z">
                <w:pPr>
                  <w:pStyle w:val="af9"/>
                  <w:numPr>
                    <w:numId w:val="39"/>
                  </w:numPr>
                  <w:ind w:leftChars="0" w:hanging="480"/>
                </w:pPr>
              </w:pPrChange>
            </w:pPr>
          </w:p>
        </w:tc>
        <w:tc>
          <w:tcPr>
            <w:tcW w:w="756" w:type="pct"/>
          </w:tcPr>
          <w:p w14:paraId="6353A099" w14:textId="1535A3AF" w:rsidR="00E24265" w:rsidRPr="00615D4B" w:rsidDel="00CB3FDD" w:rsidRDefault="00E24265">
            <w:pPr>
              <w:pStyle w:val="3"/>
              <w:numPr>
                <w:ilvl w:val="2"/>
                <w:numId w:val="96"/>
              </w:numPr>
              <w:rPr>
                <w:del w:id="11781" w:author="阿毛" w:date="2021-05-21T17:54:00Z"/>
                <w:rFonts w:ascii="標楷體" w:hAnsi="標楷體"/>
              </w:rPr>
              <w:pPrChange w:id="11782" w:author="阿毛" w:date="2021-05-21T17:54:00Z">
                <w:pPr/>
              </w:pPrChange>
            </w:pPr>
            <w:del w:id="11783" w:author="阿毛" w:date="2021-05-21T17:54:00Z">
              <w:r w:rsidRPr="006350AF" w:rsidDel="00CB3FDD">
                <w:rPr>
                  <w:rFonts w:ascii="標楷體" w:hAnsi="標楷體" w:hint="eastAsia"/>
                </w:rPr>
                <w:delText>法院案號</w:delText>
              </w:r>
            </w:del>
          </w:p>
        </w:tc>
        <w:tc>
          <w:tcPr>
            <w:tcW w:w="624" w:type="pct"/>
          </w:tcPr>
          <w:p w14:paraId="1A450672" w14:textId="45D538BB" w:rsidR="00E24265" w:rsidRPr="00615D4B" w:rsidDel="00CB3FDD" w:rsidRDefault="00E24265">
            <w:pPr>
              <w:pStyle w:val="3"/>
              <w:numPr>
                <w:ilvl w:val="2"/>
                <w:numId w:val="96"/>
              </w:numPr>
              <w:rPr>
                <w:del w:id="11784" w:author="阿毛" w:date="2021-05-21T17:54:00Z"/>
                <w:rFonts w:ascii="標楷體" w:hAnsi="標楷體"/>
              </w:rPr>
              <w:pPrChange w:id="11785" w:author="阿毛" w:date="2021-05-21T17:54:00Z">
                <w:pPr/>
              </w:pPrChange>
            </w:pPr>
          </w:p>
        </w:tc>
        <w:tc>
          <w:tcPr>
            <w:tcW w:w="624" w:type="pct"/>
          </w:tcPr>
          <w:p w14:paraId="6514F65D" w14:textId="1FEE34B4" w:rsidR="00E24265" w:rsidRPr="00615D4B" w:rsidDel="00CB3FDD" w:rsidRDefault="00E24265">
            <w:pPr>
              <w:pStyle w:val="3"/>
              <w:numPr>
                <w:ilvl w:val="2"/>
                <w:numId w:val="96"/>
              </w:numPr>
              <w:rPr>
                <w:del w:id="11786" w:author="阿毛" w:date="2021-05-21T17:54:00Z"/>
                <w:rFonts w:ascii="標楷體" w:hAnsi="標楷體"/>
              </w:rPr>
              <w:pPrChange w:id="11787" w:author="阿毛" w:date="2021-05-21T17:54:00Z">
                <w:pPr/>
              </w:pPrChange>
            </w:pPr>
          </w:p>
        </w:tc>
        <w:tc>
          <w:tcPr>
            <w:tcW w:w="537" w:type="pct"/>
          </w:tcPr>
          <w:p w14:paraId="703C3B67" w14:textId="10689DE8" w:rsidR="00E24265" w:rsidRPr="00615D4B" w:rsidDel="00CB3FDD" w:rsidRDefault="00E24265">
            <w:pPr>
              <w:pStyle w:val="3"/>
              <w:numPr>
                <w:ilvl w:val="2"/>
                <w:numId w:val="96"/>
              </w:numPr>
              <w:rPr>
                <w:del w:id="11788" w:author="阿毛" w:date="2021-05-21T17:54:00Z"/>
                <w:rFonts w:ascii="標楷體" w:hAnsi="標楷體"/>
              </w:rPr>
              <w:pPrChange w:id="11789" w:author="阿毛" w:date="2021-05-21T17:54:00Z">
                <w:pPr/>
              </w:pPrChange>
            </w:pPr>
          </w:p>
        </w:tc>
        <w:tc>
          <w:tcPr>
            <w:tcW w:w="299" w:type="pct"/>
          </w:tcPr>
          <w:p w14:paraId="51BFD4A7" w14:textId="187E8FD2" w:rsidR="00E24265" w:rsidRPr="00615D4B" w:rsidDel="00CB3FDD" w:rsidRDefault="00E24265">
            <w:pPr>
              <w:pStyle w:val="3"/>
              <w:numPr>
                <w:ilvl w:val="2"/>
                <w:numId w:val="96"/>
              </w:numPr>
              <w:rPr>
                <w:del w:id="11790" w:author="阿毛" w:date="2021-05-21T17:54:00Z"/>
                <w:rFonts w:ascii="標楷體" w:hAnsi="標楷體"/>
              </w:rPr>
              <w:pPrChange w:id="11791" w:author="阿毛" w:date="2021-05-21T17:54:00Z">
                <w:pPr/>
              </w:pPrChange>
            </w:pPr>
          </w:p>
        </w:tc>
        <w:tc>
          <w:tcPr>
            <w:tcW w:w="299" w:type="pct"/>
          </w:tcPr>
          <w:p w14:paraId="474DFCC9" w14:textId="4A602A27" w:rsidR="00E24265" w:rsidRPr="00615D4B" w:rsidDel="00CB3FDD" w:rsidRDefault="00E24265">
            <w:pPr>
              <w:pStyle w:val="3"/>
              <w:numPr>
                <w:ilvl w:val="2"/>
                <w:numId w:val="96"/>
              </w:numPr>
              <w:rPr>
                <w:del w:id="11792" w:author="阿毛" w:date="2021-05-21T17:54:00Z"/>
                <w:rFonts w:ascii="標楷體" w:hAnsi="標楷體"/>
              </w:rPr>
              <w:pPrChange w:id="11793" w:author="阿毛" w:date="2021-05-21T17:54:00Z">
                <w:pPr/>
              </w:pPrChange>
            </w:pPr>
          </w:p>
        </w:tc>
        <w:tc>
          <w:tcPr>
            <w:tcW w:w="1643" w:type="pct"/>
          </w:tcPr>
          <w:p w14:paraId="15E77700" w14:textId="663E0337" w:rsidR="00E24265" w:rsidRPr="00615D4B" w:rsidDel="00CB3FDD" w:rsidRDefault="00E24265">
            <w:pPr>
              <w:pStyle w:val="3"/>
              <w:numPr>
                <w:ilvl w:val="2"/>
                <w:numId w:val="96"/>
              </w:numPr>
              <w:rPr>
                <w:del w:id="11794" w:author="阿毛" w:date="2021-05-21T17:54:00Z"/>
                <w:rFonts w:ascii="標楷體" w:hAnsi="標楷體"/>
              </w:rPr>
              <w:pPrChange w:id="11795" w:author="阿毛" w:date="2021-05-21T17:54:00Z">
                <w:pPr/>
              </w:pPrChange>
            </w:pPr>
          </w:p>
        </w:tc>
      </w:tr>
      <w:tr w:rsidR="00E24265" w:rsidRPr="00615D4B" w:rsidDel="00CB3FDD" w14:paraId="2CAB475F" w14:textId="0ACBCC13" w:rsidTr="005F76AD">
        <w:trPr>
          <w:trHeight w:val="291"/>
          <w:jc w:val="center"/>
          <w:del w:id="11796" w:author="阿毛" w:date="2021-05-21T17:54:00Z"/>
        </w:trPr>
        <w:tc>
          <w:tcPr>
            <w:tcW w:w="219" w:type="pct"/>
          </w:tcPr>
          <w:p w14:paraId="30F3C3D6" w14:textId="62F2943F" w:rsidR="00E24265" w:rsidRPr="00D6003A" w:rsidDel="00CB3FDD" w:rsidRDefault="00E24265">
            <w:pPr>
              <w:pStyle w:val="3"/>
              <w:numPr>
                <w:ilvl w:val="2"/>
                <w:numId w:val="96"/>
              </w:numPr>
              <w:rPr>
                <w:del w:id="11797" w:author="阿毛" w:date="2021-05-21T17:54:00Z"/>
                <w:rFonts w:ascii="標楷體" w:hAnsi="標楷體"/>
              </w:rPr>
              <w:pPrChange w:id="11798" w:author="阿毛" w:date="2021-05-21T17:54:00Z">
                <w:pPr>
                  <w:pStyle w:val="af9"/>
                  <w:numPr>
                    <w:numId w:val="39"/>
                  </w:numPr>
                  <w:ind w:leftChars="0" w:hanging="480"/>
                </w:pPr>
              </w:pPrChange>
            </w:pPr>
          </w:p>
        </w:tc>
        <w:tc>
          <w:tcPr>
            <w:tcW w:w="756" w:type="pct"/>
          </w:tcPr>
          <w:p w14:paraId="12ACBE63" w14:textId="78E01A3C" w:rsidR="00E24265" w:rsidRPr="00615D4B" w:rsidDel="00CB3FDD" w:rsidRDefault="00E24265">
            <w:pPr>
              <w:pStyle w:val="3"/>
              <w:numPr>
                <w:ilvl w:val="2"/>
                <w:numId w:val="96"/>
              </w:numPr>
              <w:rPr>
                <w:del w:id="11799" w:author="阿毛" w:date="2021-05-21T17:54:00Z"/>
                <w:rFonts w:ascii="標楷體" w:hAnsi="標楷體"/>
              </w:rPr>
              <w:pPrChange w:id="11800" w:author="阿毛" w:date="2021-05-21T17:54:00Z">
                <w:pPr/>
              </w:pPrChange>
            </w:pPr>
            <w:del w:id="11801" w:author="阿毛" w:date="2021-05-21T17:54:00Z">
              <w:r w:rsidRPr="006350AF" w:rsidDel="00CB3FDD">
                <w:rPr>
                  <w:rFonts w:ascii="標楷體" w:hAnsi="標楷體" w:hint="eastAsia"/>
                </w:rPr>
                <w:delText>法院認可與否</w:delText>
              </w:r>
            </w:del>
          </w:p>
        </w:tc>
        <w:tc>
          <w:tcPr>
            <w:tcW w:w="624" w:type="pct"/>
          </w:tcPr>
          <w:p w14:paraId="0810A70C" w14:textId="485B60DD" w:rsidR="00E24265" w:rsidRPr="00615D4B" w:rsidDel="00CB3FDD" w:rsidRDefault="00E24265">
            <w:pPr>
              <w:pStyle w:val="3"/>
              <w:numPr>
                <w:ilvl w:val="2"/>
                <w:numId w:val="96"/>
              </w:numPr>
              <w:rPr>
                <w:del w:id="11802" w:author="阿毛" w:date="2021-05-21T17:54:00Z"/>
                <w:rFonts w:ascii="標楷體" w:hAnsi="標楷體"/>
              </w:rPr>
              <w:pPrChange w:id="11803" w:author="阿毛" w:date="2021-05-21T17:54:00Z">
                <w:pPr/>
              </w:pPrChange>
            </w:pPr>
          </w:p>
        </w:tc>
        <w:tc>
          <w:tcPr>
            <w:tcW w:w="624" w:type="pct"/>
          </w:tcPr>
          <w:p w14:paraId="01E52AFD" w14:textId="749FDBDE" w:rsidR="00E24265" w:rsidRPr="00615D4B" w:rsidDel="00CB3FDD" w:rsidRDefault="00E24265">
            <w:pPr>
              <w:pStyle w:val="3"/>
              <w:numPr>
                <w:ilvl w:val="2"/>
                <w:numId w:val="96"/>
              </w:numPr>
              <w:rPr>
                <w:del w:id="11804" w:author="阿毛" w:date="2021-05-21T17:54:00Z"/>
                <w:rFonts w:ascii="標楷體" w:hAnsi="標楷體"/>
              </w:rPr>
              <w:pPrChange w:id="11805" w:author="阿毛" w:date="2021-05-21T17:54:00Z">
                <w:pPr/>
              </w:pPrChange>
            </w:pPr>
          </w:p>
        </w:tc>
        <w:tc>
          <w:tcPr>
            <w:tcW w:w="537" w:type="pct"/>
          </w:tcPr>
          <w:p w14:paraId="4FAEE528" w14:textId="33C2CED5" w:rsidR="00E24265" w:rsidRPr="00615D4B" w:rsidDel="00CB3FDD" w:rsidRDefault="00E24265">
            <w:pPr>
              <w:pStyle w:val="3"/>
              <w:numPr>
                <w:ilvl w:val="2"/>
                <w:numId w:val="96"/>
              </w:numPr>
              <w:rPr>
                <w:del w:id="11806" w:author="阿毛" w:date="2021-05-21T17:54:00Z"/>
                <w:rFonts w:ascii="標楷體" w:hAnsi="標楷體"/>
              </w:rPr>
              <w:pPrChange w:id="11807" w:author="阿毛" w:date="2021-05-21T17:54:00Z">
                <w:pPr/>
              </w:pPrChange>
            </w:pPr>
          </w:p>
        </w:tc>
        <w:tc>
          <w:tcPr>
            <w:tcW w:w="299" w:type="pct"/>
          </w:tcPr>
          <w:p w14:paraId="039A00AF" w14:textId="53858C88" w:rsidR="00E24265" w:rsidRPr="00615D4B" w:rsidDel="00CB3FDD" w:rsidRDefault="00E24265">
            <w:pPr>
              <w:pStyle w:val="3"/>
              <w:numPr>
                <w:ilvl w:val="2"/>
                <w:numId w:val="96"/>
              </w:numPr>
              <w:rPr>
                <w:del w:id="11808" w:author="阿毛" w:date="2021-05-21T17:54:00Z"/>
                <w:rFonts w:ascii="標楷體" w:hAnsi="標楷體"/>
              </w:rPr>
              <w:pPrChange w:id="11809" w:author="阿毛" w:date="2021-05-21T17:54:00Z">
                <w:pPr/>
              </w:pPrChange>
            </w:pPr>
          </w:p>
        </w:tc>
        <w:tc>
          <w:tcPr>
            <w:tcW w:w="299" w:type="pct"/>
          </w:tcPr>
          <w:p w14:paraId="4618F930" w14:textId="456D1E5D" w:rsidR="00E24265" w:rsidRPr="00615D4B" w:rsidDel="00CB3FDD" w:rsidRDefault="00E24265">
            <w:pPr>
              <w:pStyle w:val="3"/>
              <w:numPr>
                <w:ilvl w:val="2"/>
                <w:numId w:val="96"/>
              </w:numPr>
              <w:rPr>
                <w:del w:id="11810" w:author="阿毛" w:date="2021-05-21T17:54:00Z"/>
                <w:rFonts w:ascii="標楷體" w:hAnsi="標楷體"/>
              </w:rPr>
              <w:pPrChange w:id="11811" w:author="阿毛" w:date="2021-05-21T17:54:00Z">
                <w:pPr/>
              </w:pPrChange>
            </w:pPr>
          </w:p>
        </w:tc>
        <w:tc>
          <w:tcPr>
            <w:tcW w:w="1643" w:type="pct"/>
          </w:tcPr>
          <w:p w14:paraId="471C8872" w14:textId="6A319270" w:rsidR="00E24265" w:rsidRPr="00615D4B" w:rsidDel="00CB3FDD" w:rsidRDefault="00E24265">
            <w:pPr>
              <w:pStyle w:val="3"/>
              <w:numPr>
                <w:ilvl w:val="2"/>
                <w:numId w:val="96"/>
              </w:numPr>
              <w:rPr>
                <w:del w:id="11812" w:author="阿毛" w:date="2021-05-21T17:54:00Z"/>
                <w:rFonts w:ascii="標楷體" w:hAnsi="標楷體"/>
              </w:rPr>
              <w:pPrChange w:id="11813" w:author="阿毛" w:date="2021-05-21T17:54:00Z">
                <w:pPr/>
              </w:pPrChange>
            </w:pPr>
            <w:del w:id="11814" w:author="阿毛" w:date="2021-05-21T17:54:00Z">
              <w:r w:rsidRPr="00676AFE" w:rsidDel="00CB3FDD">
                <w:rPr>
                  <w:rFonts w:ascii="標楷體" w:hAnsi="標楷體" w:hint="eastAsia"/>
                </w:rPr>
                <w:delText>輸入Y或N</w:delText>
              </w:r>
            </w:del>
          </w:p>
        </w:tc>
      </w:tr>
      <w:tr w:rsidR="00E24265" w:rsidRPr="00615D4B" w:rsidDel="00CB3FDD" w14:paraId="311C32A1" w14:textId="078A92DF" w:rsidTr="005F76AD">
        <w:trPr>
          <w:trHeight w:val="291"/>
          <w:jc w:val="center"/>
          <w:del w:id="11815" w:author="阿毛" w:date="2021-05-21T17:54:00Z"/>
        </w:trPr>
        <w:tc>
          <w:tcPr>
            <w:tcW w:w="219" w:type="pct"/>
          </w:tcPr>
          <w:p w14:paraId="41DDC5B4" w14:textId="4760B245" w:rsidR="00E24265" w:rsidRPr="00D6003A" w:rsidDel="00CB3FDD" w:rsidRDefault="00E24265">
            <w:pPr>
              <w:pStyle w:val="3"/>
              <w:numPr>
                <w:ilvl w:val="2"/>
                <w:numId w:val="96"/>
              </w:numPr>
              <w:rPr>
                <w:del w:id="11816" w:author="阿毛" w:date="2021-05-21T17:54:00Z"/>
                <w:rFonts w:ascii="標楷體" w:hAnsi="標楷體"/>
              </w:rPr>
              <w:pPrChange w:id="11817" w:author="阿毛" w:date="2021-05-21T17:54:00Z">
                <w:pPr>
                  <w:pStyle w:val="af9"/>
                  <w:numPr>
                    <w:numId w:val="39"/>
                  </w:numPr>
                  <w:ind w:leftChars="0" w:hanging="480"/>
                </w:pPr>
              </w:pPrChange>
            </w:pPr>
          </w:p>
        </w:tc>
        <w:tc>
          <w:tcPr>
            <w:tcW w:w="756" w:type="pct"/>
          </w:tcPr>
          <w:p w14:paraId="73F65B16" w14:textId="1EB5F79B" w:rsidR="00E24265" w:rsidRPr="00615D4B" w:rsidDel="00CB3FDD" w:rsidRDefault="00E24265">
            <w:pPr>
              <w:pStyle w:val="3"/>
              <w:numPr>
                <w:ilvl w:val="2"/>
                <w:numId w:val="96"/>
              </w:numPr>
              <w:rPr>
                <w:del w:id="11818" w:author="阿毛" w:date="2021-05-21T17:54:00Z"/>
                <w:rFonts w:ascii="標楷體" w:hAnsi="標楷體"/>
              </w:rPr>
              <w:pPrChange w:id="11819" w:author="阿毛" w:date="2021-05-21T17:54:00Z">
                <w:pPr/>
              </w:pPrChange>
            </w:pPr>
            <w:del w:id="11820" w:author="阿毛" w:date="2021-05-21T17:54:00Z">
              <w:r w:rsidRPr="006350AF" w:rsidDel="00CB3FDD">
                <w:rPr>
                  <w:rFonts w:ascii="標楷體" w:hAnsi="標楷體" w:hint="eastAsia"/>
                </w:rPr>
                <w:delText>法院裁定日期</w:delText>
              </w:r>
            </w:del>
          </w:p>
        </w:tc>
        <w:tc>
          <w:tcPr>
            <w:tcW w:w="624" w:type="pct"/>
          </w:tcPr>
          <w:p w14:paraId="4D114CE2" w14:textId="45E8A843" w:rsidR="00E24265" w:rsidRPr="00615D4B" w:rsidDel="00CB3FDD" w:rsidRDefault="00E24265">
            <w:pPr>
              <w:pStyle w:val="3"/>
              <w:numPr>
                <w:ilvl w:val="2"/>
                <w:numId w:val="96"/>
              </w:numPr>
              <w:rPr>
                <w:del w:id="11821" w:author="阿毛" w:date="2021-05-21T17:54:00Z"/>
                <w:rFonts w:ascii="標楷體" w:hAnsi="標楷體"/>
              </w:rPr>
              <w:pPrChange w:id="11822" w:author="阿毛" w:date="2021-05-21T17:54:00Z">
                <w:pPr/>
              </w:pPrChange>
            </w:pPr>
          </w:p>
        </w:tc>
        <w:tc>
          <w:tcPr>
            <w:tcW w:w="624" w:type="pct"/>
          </w:tcPr>
          <w:p w14:paraId="2BBF578A" w14:textId="098BD99A" w:rsidR="00E24265" w:rsidRPr="00615D4B" w:rsidDel="00CB3FDD" w:rsidRDefault="00E24265">
            <w:pPr>
              <w:pStyle w:val="3"/>
              <w:numPr>
                <w:ilvl w:val="2"/>
                <w:numId w:val="96"/>
              </w:numPr>
              <w:rPr>
                <w:del w:id="11823" w:author="阿毛" w:date="2021-05-21T17:54:00Z"/>
                <w:rFonts w:ascii="標楷體" w:hAnsi="標楷體"/>
              </w:rPr>
              <w:pPrChange w:id="11824" w:author="阿毛" w:date="2021-05-21T17:54:00Z">
                <w:pPr/>
              </w:pPrChange>
            </w:pPr>
          </w:p>
        </w:tc>
        <w:tc>
          <w:tcPr>
            <w:tcW w:w="537" w:type="pct"/>
          </w:tcPr>
          <w:p w14:paraId="668E1003" w14:textId="55279274" w:rsidR="00E24265" w:rsidRPr="00615D4B" w:rsidDel="00CB3FDD" w:rsidRDefault="00E24265">
            <w:pPr>
              <w:pStyle w:val="3"/>
              <w:numPr>
                <w:ilvl w:val="2"/>
                <w:numId w:val="96"/>
              </w:numPr>
              <w:rPr>
                <w:del w:id="11825" w:author="阿毛" w:date="2021-05-21T17:54:00Z"/>
                <w:rFonts w:ascii="標楷體" w:hAnsi="標楷體"/>
              </w:rPr>
              <w:pPrChange w:id="11826" w:author="阿毛" w:date="2021-05-21T17:54:00Z">
                <w:pPr/>
              </w:pPrChange>
            </w:pPr>
          </w:p>
        </w:tc>
        <w:tc>
          <w:tcPr>
            <w:tcW w:w="299" w:type="pct"/>
          </w:tcPr>
          <w:p w14:paraId="73093CD8" w14:textId="6A2A5E1B" w:rsidR="00E24265" w:rsidRPr="00615D4B" w:rsidDel="00CB3FDD" w:rsidRDefault="00E24265">
            <w:pPr>
              <w:pStyle w:val="3"/>
              <w:numPr>
                <w:ilvl w:val="2"/>
                <w:numId w:val="96"/>
              </w:numPr>
              <w:rPr>
                <w:del w:id="11827" w:author="阿毛" w:date="2021-05-21T17:54:00Z"/>
                <w:rFonts w:ascii="標楷體" w:hAnsi="標楷體"/>
              </w:rPr>
              <w:pPrChange w:id="11828" w:author="阿毛" w:date="2021-05-21T17:54:00Z">
                <w:pPr/>
              </w:pPrChange>
            </w:pPr>
          </w:p>
        </w:tc>
        <w:tc>
          <w:tcPr>
            <w:tcW w:w="299" w:type="pct"/>
          </w:tcPr>
          <w:p w14:paraId="4470310A" w14:textId="76691636" w:rsidR="00E24265" w:rsidRPr="00615D4B" w:rsidDel="00CB3FDD" w:rsidRDefault="00E24265">
            <w:pPr>
              <w:pStyle w:val="3"/>
              <w:numPr>
                <w:ilvl w:val="2"/>
                <w:numId w:val="96"/>
              </w:numPr>
              <w:rPr>
                <w:del w:id="11829" w:author="阿毛" w:date="2021-05-21T17:54:00Z"/>
                <w:rFonts w:ascii="標楷體" w:hAnsi="標楷體"/>
              </w:rPr>
              <w:pPrChange w:id="11830" w:author="阿毛" w:date="2021-05-21T17:54:00Z">
                <w:pPr/>
              </w:pPrChange>
            </w:pPr>
          </w:p>
        </w:tc>
        <w:tc>
          <w:tcPr>
            <w:tcW w:w="1643" w:type="pct"/>
          </w:tcPr>
          <w:p w14:paraId="1F162F2A" w14:textId="3885FEBE" w:rsidR="00E24265" w:rsidRPr="00615D4B" w:rsidDel="00CB3FDD" w:rsidRDefault="00E24265">
            <w:pPr>
              <w:pStyle w:val="3"/>
              <w:numPr>
                <w:ilvl w:val="2"/>
                <w:numId w:val="96"/>
              </w:numPr>
              <w:rPr>
                <w:del w:id="11831" w:author="阿毛" w:date="2021-05-21T17:54:00Z"/>
                <w:rFonts w:ascii="標楷體" w:hAnsi="標楷體"/>
              </w:rPr>
              <w:pPrChange w:id="11832" w:author="阿毛" w:date="2021-05-21T17:54:00Z">
                <w:pPr/>
              </w:pPrChange>
            </w:pPr>
          </w:p>
        </w:tc>
      </w:tr>
      <w:tr w:rsidR="00E24265" w:rsidRPr="00615D4B" w:rsidDel="00CB3FDD" w14:paraId="3D5A422E" w14:textId="665A80FB" w:rsidTr="005F76AD">
        <w:trPr>
          <w:trHeight w:val="291"/>
          <w:jc w:val="center"/>
          <w:del w:id="11833" w:author="阿毛" w:date="2021-05-21T17:54:00Z"/>
        </w:trPr>
        <w:tc>
          <w:tcPr>
            <w:tcW w:w="219" w:type="pct"/>
          </w:tcPr>
          <w:p w14:paraId="21CF1232" w14:textId="6A31324D" w:rsidR="00E24265" w:rsidRPr="00D6003A" w:rsidDel="00CB3FDD" w:rsidRDefault="00E24265">
            <w:pPr>
              <w:pStyle w:val="3"/>
              <w:numPr>
                <w:ilvl w:val="2"/>
                <w:numId w:val="96"/>
              </w:numPr>
              <w:rPr>
                <w:del w:id="11834" w:author="阿毛" w:date="2021-05-21T17:54:00Z"/>
                <w:rFonts w:ascii="標楷體" w:hAnsi="標楷體"/>
              </w:rPr>
              <w:pPrChange w:id="11835" w:author="阿毛" w:date="2021-05-21T17:54:00Z">
                <w:pPr>
                  <w:pStyle w:val="af9"/>
                  <w:numPr>
                    <w:numId w:val="39"/>
                  </w:numPr>
                  <w:ind w:leftChars="0" w:hanging="480"/>
                </w:pPr>
              </w:pPrChange>
            </w:pPr>
          </w:p>
        </w:tc>
        <w:tc>
          <w:tcPr>
            <w:tcW w:w="756" w:type="pct"/>
          </w:tcPr>
          <w:p w14:paraId="1FF9DB7D" w14:textId="042EDD17" w:rsidR="00E24265" w:rsidRPr="00615D4B" w:rsidDel="00CB3FDD" w:rsidRDefault="00E24265">
            <w:pPr>
              <w:pStyle w:val="3"/>
              <w:numPr>
                <w:ilvl w:val="2"/>
                <w:numId w:val="96"/>
              </w:numPr>
              <w:rPr>
                <w:del w:id="11836" w:author="阿毛" w:date="2021-05-21T17:54:00Z"/>
                <w:rFonts w:ascii="標楷體" w:hAnsi="標楷體"/>
              </w:rPr>
              <w:pPrChange w:id="11837" w:author="阿毛" w:date="2021-05-21T17:54:00Z">
                <w:pPr/>
              </w:pPrChange>
            </w:pPr>
            <w:del w:id="11838" w:author="阿毛" w:date="2021-05-21T17:54:00Z">
              <w:r w:rsidRPr="006350AF" w:rsidDel="00CB3FDD">
                <w:rPr>
                  <w:rFonts w:ascii="標楷體" w:hAnsi="標楷體" w:hint="eastAsia"/>
                </w:rPr>
                <w:delText>轉JCIC文字</w:delText>
              </w:r>
              <w:r w:rsidRPr="006350AF" w:rsidDel="00CB3FDD">
                <w:rPr>
                  <w:rFonts w:ascii="標楷體" w:hAnsi="標楷體" w:hint="eastAsia"/>
                </w:rPr>
                <w:lastRenderedPageBreak/>
                <w:delText>檔日期</w:delText>
              </w:r>
            </w:del>
          </w:p>
        </w:tc>
        <w:tc>
          <w:tcPr>
            <w:tcW w:w="624" w:type="pct"/>
          </w:tcPr>
          <w:p w14:paraId="4F65FD49" w14:textId="14E47979" w:rsidR="00E24265" w:rsidRPr="00615D4B" w:rsidDel="00CB3FDD" w:rsidRDefault="00E24265">
            <w:pPr>
              <w:pStyle w:val="3"/>
              <w:numPr>
                <w:ilvl w:val="2"/>
                <w:numId w:val="96"/>
              </w:numPr>
              <w:rPr>
                <w:del w:id="11839" w:author="阿毛" w:date="2021-05-21T17:54:00Z"/>
                <w:rFonts w:ascii="標楷體" w:hAnsi="標楷體"/>
              </w:rPr>
              <w:pPrChange w:id="11840" w:author="阿毛" w:date="2021-05-21T17:54:00Z">
                <w:pPr/>
              </w:pPrChange>
            </w:pPr>
          </w:p>
        </w:tc>
        <w:tc>
          <w:tcPr>
            <w:tcW w:w="624" w:type="pct"/>
          </w:tcPr>
          <w:p w14:paraId="16B2C02D" w14:textId="1C14E0B0" w:rsidR="00E24265" w:rsidRPr="00615D4B" w:rsidDel="00CB3FDD" w:rsidRDefault="00E24265">
            <w:pPr>
              <w:pStyle w:val="3"/>
              <w:numPr>
                <w:ilvl w:val="2"/>
                <w:numId w:val="96"/>
              </w:numPr>
              <w:rPr>
                <w:del w:id="11841" w:author="阿毛" w:date="2021-05-21T17:54:00Z"/>
                <w:rFonts w:ascii="標楷體" w:hAnsi="標楷體"/>
              </w:rPr>
              <w:pPrChange w:id="11842" w:author="阿毛" w:date="2021-05-21T17:54:00Z">
                <w:pPr/>
              </w:pPrChange>
            </w:pPr>
          </w:p>
        </w:tc>
        <w:tc>
          <w:tcPr>
            <w:tcW w:w="537" w:type="pct"/>
          </w:tcPr>
          <w:p w14:paraId="62832BFA" w14:textId="67FC8F96" w:rsidR="00E24265" w:rsidRPr="00615D4B" w:rsidDel="00CB3FDD" w:rsidRDefault="00E24265">
            <w:pPr>
              <w:pStyle w:val="3"/>
              <w:numPr>
                <w:ilvl w:val="2"/>
                <w:numId w:val="96"/>
              </w:numPr>
              <w:rPr>
                <w:del w:id="11843" w:author="阿毛" w:date="2021-05-21T17:54:00Z"/>
                <w:rFonts w:ascii="標楷體" w:hAnsi="標楷體"/>
              </w:rPr>
              <w:pPrChange w:id="11844" w:author="阿毛" w:date="2021-05-21T17:54:00Z">
                <w:pPr/>
              </w:pPrChange>
            </w:pPr>
          </w:p>
        </w:tc>
        <w:tc>
          <w:tcPr>
            <w:tcW w:w="299" w:type="pct"/>
          </w:tcPr>
          <w:p w14:paraId="5D3B0769" w14:textId="5F1D4A8D" w:rsidR="00E24265" w:rsidRPr="00615D4B" w:rsidDel="00CB3FDD" w:rsidRDefault="00E24265">
            <w:pPr>
              <w:pStyle w:val="3"/>
              <w:numPr>
                <w:ilvl w:val="2"/>
                <w:numId w:val="96"/>
              </w:numPr>
              <w:rPr>
                <w:del w:id="11845" w:author="阿毛" w:date="2021-05-21T17:54:00Z"/>
                <w:rFonts w:ascii="標楷體" w:hAnsi="標楷體"/>
              </w:rPr>
              <w:pPrChange w:id="11846" w:author="阿毛" w:date="2021-05-21T17:54:00Z">
                <w:pPr/>
              </w:pPrChange>
            </w:pPr>
          </w:p>
        </w:tc>
        <w:tc>
          <w:tcPr>
            <w:tcW w:w="299" w:type="pct"/>
          </w:tcPr>
          <w:p w14:paraId="3C982F12" w14:textId="01C1F3FE" w:rsidR="00E24265" w:rsidRPr="00615D4B" w:rsidDel="00CB3FDD" w:rsidRDefault="00E24265">
            <w:pPr>
              <w:pStyle w:val="3"/>
              <w:numPr>
                <w:ilvl w:val="2"/>
                <w:numId w:val="96"/>
              </w:numPr>
              <w:rPr>
                <w:del w:id="11847" w:author="阿毛" w:date="2021-05-21T17:54:00Z"/>
                <w:rFonts w:ascii="標楷體" w:hAnsi="標楷體"/>
              </w:rPr>
              <w:pPrChange w:id="11848" w:author="阿毛" w:date="2021-05-21T17:54:00Z">
                <w:pPr/>
              </w:pPrChange>
            </w:pPr>
          </w:p>
        </w:tc>
        <w:tc>
          <w:tcPr>
            <w:tcW w:w="1643" w:type="pct"/>
          </w:tcPr>
          <w:p w14:paraId="35529CE8" w14:textId="08BA18EA" w:rsidR="00E24265" w:rsidRPr="00615D4B" w:rsidDel="00CB3FDD" w:rsidRDefault="00E24265">
            <w:pPr>
              <w:pStyle w:val="3"/>
              <w:numPr>
                <w:ilvl w:val="2"/>
                <w:numId w:val="96"/>
              </w:numPr>
              <w:rPr>
                <w:del w:id="11849" w:author="阿毛" w:date="2021-05-21T17:54:00Z"/>
                <w:rFonts w:ascii="標楷體" w:hAnsi="標楷體"/>
              </w:rPr>
              <w:pPrChange w:id="11850" w:author="阿毛" w:date="2021-05-21T17:54:00Z">
                <w:pPr/>
              </w:pPrChange>
            </w:pPr>
          </w:p>
        </w:tc>
      </w:tr>
    </w:tbl>
    <w:p w14:paraId="4AA9A6A4" w14:textId="391301F4" w:rsidR="00E24265" w:rsidDel="00CB3FDD" w:rsidRDefault="00E24265">
      <w:pPr>
        <w:pStyle w:val="3"/>
        <w:numPr>
          <w:ilvl w:val="2"/>
          <w:numId w:val="96"/>
        </w:numPr>
        <w:rPr>
          <w:del w:id="11851" w:author="阿毛" w:date="2021-05-21T17:54:00Z"/>
          <w:rFonts w:hAnsi="標楷體"/>
        </w:rPr>
        <w:pPrChange w:id="11852" w:author="阿毛" w:date="2021-05-21T17:54:00Z">
          <w:pPr>
            <w:pStyle w:val="42"/>
            <w:spacing w:after="72"/>
            <w:ind w:leftChars="0" w:left="0"/>
          </w:pPr>
        </w:pPrChange>
      </w:pPr>
    </w:p>
    <w:p w14:paraId="696AC9CD" w14:textId="67F0716E" w:rsidR="00E24265" w:rsidDel="00CB3FDD" w:rsidRDefault="00E24265">
      <w:pPr>
        <w:pStyle w:val="3"/>
        <w:numPr>
          <w:ilvl w:val="2"/>
          <w:numId w:val="96"/>
        </w:numPr>
        <w:rPr>
          <w:del w:id="11853" w:author="阿毛" w:date="2021-05-21T17:54:00Z"/>
          <w:rFonts w:ascii="Arial" w:hAnsi="標楷體" w:cs="標楷體"/>
          <w:kern w:val="0"/>
          <w:szCs w:val="28"/>
        </w:rPr>
        <w:pPrChange w:id="11854" w:author="阿毛" w:date="2021-05-21T17:54:00Z">
          <w:pPr>
            <w:widowControl/>
          </w:pPr>
        </w:pPrChange>
      </w:pPr>
      <w:del w:id="11855" w:author="阿毛" w:date="2021-05-21T17:54:00Z">
        <w:r w:rsidDel="00CB3FDD">
          <w:rPr>
            <w:rFonts w:hAnsi="標楷體"/>
          </w:rPr>
          <w:br w:type="page"/>
        </w:r>
      </w:del>
    </w:p>
    <w:p w14:paraId="40CCB0B6" w14:textId="1CD5B2FC" w:rsidR="00E24265" w:rsidRPr="00A03472" w:rsidDel="00CB3FDD" w:rsidRDefault="00E24265">
      <w:pPr>
        <w:pStyle w:val="3"/>
        <w:numPr>
          <w:ilvl w:val="2"/>
          <w:numId w:val="96"/>
        </w:numPr>
        <w:rPr>
          <w:del w:id="11856" w:author="阿毛" w:date="2021-05-21T17:54:00Z"/>
          <w:rFonts w:ascii="標楷體" w:hAnsi="標楷體"/>
        </w:rPr>
        <w:pPrChange w:id="11857" w:author="阿毛" w:date="2021-05-21T17:54:00Z">
          <w:pPr>
            <w:pStyle w:val="3"/>
            <w:numPr>
              <w:ilvl w:val="2"/>
              <w:numId w:val="1"/>
            </w:numPr>
            <w:ind w:left="1247" w:hanging="680"/>
          </w:pPr>
        </w:pPrChange>
      </w:pPr>
      <w:del w:id="11858" w:author="阿毛" w:date="2021-05-21T17:54:00Z">
        <w:r w:rsidDel="00CB3FDD">
          <w:rPr>
            <w:rFonts w:ascii="標楷體" w:hAnsi="標楷體"/>
          </w:rPr>
          <w:lastRenderedPageBreak/>
          <w:delText>L</w:delText>
        </w:r>
        <w:r w:rsidDel="00CB3FDD">
          <w:rPr>
            <w:rFonts w:ascii="標楷體" w:hAnsi="標楷體" w:hint="eastAsia"/>
          </w:rPr>
          <w:delText>8311</w:delText>
        </w:r>
        <w:r w:rsidRPr="00892921" w:rsidDel="00CB3FDD">
          <w:rPr>
            <w:rFonts w:ascii="標楷體" w:hAnsi="標楷體" w:hint="eastAsia"/>
          </w:rPr>
          <w:delText>債務人繳款資料檔案</w:delText>
        </w:r>
      </w:del>
    </w:p>
    <w:p w14:paraId="07A41DE6" w14:textId="4218A50F" w:rsidR="00E24265" w:rsidRPr="003972CE" w:rsidDel="00CB3FDD" w:rsidRDefault="00E24265">
      <w:pPr>
        <w:pStyle w:val="a"/>
        <w:rPr>
          <w:del w:id="11859" w:author="阿毛" w:date="2021-05-21T17:54:00Z"/>
        </w:rPr>
      </w:pPr>
      <w:del w:id="1186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13A391A" w14:textId="57DA107D" w:rsidTr="005F76AD">
        <w:trPr>
          <w:trHeight w:val="277"/>
          <w:del w:id="1186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1BA39F" w14:textId="1AC80C47" w:rsidR="00E24265" w:rsidRPr="00615D4B" w:rsidDel="00CB3FDD" w:rsidRDefault="00E24265" w:rsidP="005F76AD">
            <w:pPr>
              <w:rPr>
                <w:del w:id="11862" w:author="阿毛" w:date="2021-05-21T17:54:00Z"/>
                <w:rFonts w:ascii="標楷體" w:eastAsia="標楷體" w:hAnsi="標楷體"/>
              </w:rPr>
            </w:pPr>
            <w:del w:id="1186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560E4E7" w14:textId="1615A7FB" w:rsidR="00E24265" w:rsidRPr="00615D4B" w:rsidDel="00CB3FDD" w:rsidRDefault="00E24265" w:rsidP="005F76AD">
            <w:pPr>
              <w:rPr>
                <w:del w:id="11864" w:author="阿毛" w:date="2021-05-21T17:54:00Z"/>
                <w:rFonts w:ascii="標楷體" w:eastAsia="標楷體" w:hAnsi="標楷體"/>
              </w:rPr>
            </w:pPr>
            <w:del w:id="11865" w:author="阿毛" w:date="2021-05-21T17:54:00Z">
              <w:r w:rsidRPr="00892921" w:rsidDel="00CB3FDD">
                <w:rPr>
                  <w:rFonts w:ascii="標楷體" w:eastAsia="標楷體" w:hAnsi="標楷體" w:hint="eastAsia"/>
                </w:rPr>
                <w:delText>債務人繳款資料檔案</w:delText>
              </w:r>
            </w:del>
          </w:p>
        </w:tc>
      </w:tr>
      <w:tr w:rsidR="00E24265" w:rsidRPr="00615D4B" w:rsidDel="00CB3FDD" w14:paraId="2B2C43E7" w14:textId="61D5A340" w:rsidTr="005F76AD">
        <w:trPr>
          <w:trHeight w:val="277"/>
          <w:del w:id="1186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1AD635A" w14:textId="0F54E72C" w:rsidR="00E24265" w:rsidRPr="00615D4B" w:rsidDel="00CB3FDD" w:rsidRDefault="00E24265" w:rsidP="005F76AD">
            <w:pPr>
              <w:rPr>
                <w:del w:id="11867" w:author="阿毛" w:date="2021-05-21T17:54:00Z"/>
                <w:rFonts w:ascii="標楷體" w:eastAsia="標楷體" w:hAnsi="標楷體"/>
              </w:rPr>
            </w:pPr>
            <w:del w:id="1186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3C9436C" w14:textId="47354645" w:rsidR="00E24265" w:rsidRPr="00615D4B" w:rsidDel="00CB3FDD" w:rsidRDefault="00E24265" w:rsidP="005F76AD">
            <w:pPr>
              <w:rPr>
                <w:del w:id="11869" w:author="阿毛" w:date="2021-05-21T17:54:00Z"/>
                <w:rFonts w:ascii="標楷體" w:eastAsia="標楷體" w:hAnsi="標楷體"/>
              </w:rPr>
            </w:pPr>
          </w:p>
        </w:tc>
      </w:tr>
      <w:tr w:rsidR="00E24265" w:rsidRPr="00615D4B" w:rsidDel="00CB3FDD" w14:paraId="14AD27BC" w14:textId="21B35A1A" w:rsidTr="005F76AD">
        <w:trPr>
          <w:trHeight w:val="773"/>
          <w:del w:id="1187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C35BB33" w14:textId="3C00C1E4" w:rsidR="00E24265" w:rsidRPr="00615D4B" w:rsidDel="00CB3FDD" w:rsidRDefault="00E24265" w:rsidP="005F76AD">
            <w:pPr>
              <w:rPr>
                <w:del w:id="11871" w:author="阿毛" w:date="2021-05-21T17:54:00Z"/>
                <w:rFonts w:ascii="標楷體" w:eastAsia="標楷體" w:hAnsi="標楷體"/>
              </w:rPr>
            </w:pPr>
            <w:del w:id="1187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45B7BE8" w14:textId="041B2DA9" w:rsidR="00E24265" w:rsidRPr="00615D4B" w:rsidDel="00CB3FDD" w:rsidRDefault="00E24265" w:rsidP="005F76AD">
            <w:pPr>
              <w:rPr>
                <w:del w:id="11873" w:author="阿毛" w:date="2021-05-21T17:54:00Z"/>
                <w:rFonts w:ascii="標楷體" w:eastAsia="標楷體" w:hAnsi="標楷體"/>
              </w:rPr>
            </w:pPr>
          </w:p>
        </w:tc>
      </w:tr>
      <w:tr w:rsidR="00E24265" w:rsidRPr="00615D4B" w:rsidDel="00CB3FDD" w14:paraId="389CA007" w14:textId="2457856C" w:rsidTr="005F76AD">
        <w:trPr>
          <w:trHeight w:val="321"/>
          <w:del w:id="1187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DA1077" w14:textId="70A59C61" w:rsidR="00E24265" w:rsidRPr="00615D4B" w:rsidDel="00CB3FDD" w:rsidRDefault="00E24265" w:rsidP="005F76AD">
            <w:pPr>
              <w:rPr>
                <w:del w:id="11875" w:author="阿毛" w:date="2021-05-21T17:54:00Z"/>
                <w:rFonts w:ascii="標楷體" w:eastAsia="標楷體" w:hAnsi="標楷體"/>
              </w:rPr>
            </w:pPr>
            <w:del w:id="1187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5B695C6" w14:textId="1C6D3358" w:rsidR="00E24265" w:rsidRPr="00615D4B" w:rsidDel="00CB3FDD" w:rsidRDefault="00E24265" w:rsidP="005F76AD">
            <w:pPr>
              <w:rPr>
                <w:del w:id="11877" w:author="阿毛" w:date="2021-05-21T17:54:00Z"/>
                <w:rFonts w:ascii="標楷體" w:eastAsia="標楷體" w:hAnsi="標楷體"/>
              </w:rPr>
            </w:pPr>
          </w:p>
        </w:tc>
      </w:tr>
      <w:tr w:rsidR="00E24265" w:rsidRPr="00615D4B" w:rsidDel="00CB3FDD" w14:paraId="5B113346" w14:textId="00F4F09C" w:rsidTr="005F76AD">
        <w:trPr>
          <w:trHeight w:val="1311"/>
          <w:del w:id="118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B3F0E0" w14:textId="20203306" w:rsidR="00E24265" w:rsidRPr="00615D4B" w:rsidDel="00CB3FDD" w:rsidRDefault="00E24265" w:rsidP="005F76AD">
            <w:pPr>
              <w:rPr>
                <w:del w:id="11879" w:author="阿毛" w:date="2021-05-21T17:54:00Z"/>
                <w:rFonts w:ascii="標楷體" w:eastAsia="標楷體" w:hAnsi="標楷體"/>
              </w:rPr>
            </w:pPr>
            <w:del w:id="1188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12CB463" w14:textId="0E5228D3" w:rsidR="00E24265" w:rsidRPr="00615D4B" w:rsidDel="00CB3FDD" w:rsidRDefault="00E24265" w:rsidP="005F76AD">
            <w:pPr>
              <w:rPr>
                <w:del w:id="11881" w:author="阿毛" w:date="2021-05-21T17:54:00Z"/>
                <w:rFonts w:ascii="標楷體" w:eastAsia="標楷體" w:hAnsi="標楷體"/>
              </w:rPr>
            </w:pPr>
          </w:p>
        </w:tc>
      </w:tr>
      <w:tr w:rsidR="00E24265" w:rsidRPr="00615D4B" w:rsidDel="00CB3FDD" w14:paraId="473F8DAD" w14:textId="7396B2A0" w:rsidTr="005F76AD">
        <w:trPr>
          <w:trHeight w:val="278"/>
          <w:del w:id="1188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DE8E144" w14:textId="58004E8A" w:rsidR="00E24265" w:rsidRPr="00615D4B" w:rsidDel="00CB3FDD" w:rsidRDefault="00E24265" w:rsidP="005F76AD">
            <w:pPr>
              <w:rPr>
                <w:del w:id="11883" w:author="阿毛" w:date="2021-05-21T17:54:00Z"/>
                <w:rFonts w:ascii="標楷體" w:eastAsia="標楷體" w:hAnsi="標楷體"/>
              </w:rPr>
            </w:pPr>
            <w:del w:id="1188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A16C991" w14:textId="1ED1D9A1" w:rsidR="00E24265" w:rsidRPr="00615D4B" w:rsidDel="00CB3FDD" w:rsidRDefault="00E24265" w:rsidP="005F76AD">
            <w:pPr>
              <w:rPr>
                <w:del w:id="11885" w:author="阿毛" w:date="2021-05-21T17:54:00Z"/>
                <w:rFonts w:ascii="標楷體" w:eastAsia="標楷體" w:hAnsi="標楷體"/>
              </w:rPr>
            </w:pPr>
          </w:p>
        </w:tc>
      </w:tr>
      <w:tr w:rsidR="00E24265" w:rsidRPr="00615D4B" w:rsidDel="00CB3FDD" w14:paraId="190CDB38" w14:textId="240571B7" w:rsidTr="005F76AD">
        <w:trPr>
          <w:trHeight w:val="358"/>
          <w:del w:id="1188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2B030E" w14:textId="46A1EDC7" w:rsidR="00E24265" w:rsidRPr="00615D4B" w:rsidDel="00CB3FDD" w:rsidRDefault="00E24265" w:rsidP="005F76AD">
            <w:pPr>
              <w:rPr>
                <w:del w:id="11887" w:author="阿毛" w:date="2021-05-21T17:54:00Z"/>
                <w:rFonts w:ascii="標楷體" w:eastAsia="標楷體" w:hAnsi="標楷體"/>
              </w:rPr>
            </w:pPr>
            <w:del w:id="1188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9212ECA" w14:textId="4D2BCA87" w:rsidR="00E24265" w:rsidRPr="00615D4B" w:rsidDel="00CB3FDD" w:rsidRDefault="00E24265" w:rsidP="005F76AD">
            <w:pPr>
              <w:rPr>
                <w:del w:id="11889" w:author="阿毛" w:date="2021-05-21T17:54:00Z"/>
                <w:rFonts w:ascii="標楷體" w:eastAsia="標楷體" w:hAnsi="標楷體"/>
              </w:rPr>
            </w:pPr>
          </w:p>
        </w:tc>
      </w:tr>
      <w:tr w:rsidR="00E24265" w:rsidRPr="00615D4B" w:rsidDel="00CB3FDD" w14:paraId="4BD5FDEF" w14:textId="65C4F3D6" w:rsidTr="005F76AD">
        <w:trPr>
          <w:trHeight w:val="278"/>
          <w:del w:id="118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D42B309" w14:textId="7FDD8005" w:rsidR="00E24265" w:rsidRPr="00615D4B" w:rsidDel="00CB3FDD" w:rsidRDefault="00E24265" w:rsidP="005F76AD">
            <w:pPr>
              <w:rPr>
                <w:del w:id="11891" w:author="阿毛" w:date="2021-05-21T17:54:00Z"/>
                <w:rFonts w:ascii="標楷體" w:eastAsia="標楷體" w:hAnsi="標楷體"/>
              </w:rPr>
            </w:pPr>
            <w:del w:id="1189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2DB22E2" w14:textId="6F853EBE" w:rsidR="00E24265" w:rsidRPr="00615D4B" w:rsidDel="00CB3FDD" w:rsidRDefault="00E24265" w:rsidP="005F76AD">
            <w:pPr>
              <w:rPr>
                <w:del w:id="11893" w:author="阿毛" w:date="2021-05-21T17:54:00Z"/>
                <w:rFonts w:ascii="標楷體" w:eastAsia="標楷體" w:hAnsi="標楷體"/>
              </w:rPr>
            </w:pPr>
          </w:p>
        </w:tc>
      </w:tr>
    </w:tbl>
    <w:p w14:paraId="6B7B9EC0" w14:textId="4FCB3979" w:rsidR="00E24265" w:rsidDel="00CB3FDD" w:rsidRDefault="00E24265" w:rsidP="00E24265">
      <w:pPr>
        <w:rPr>
          <w:del w:id="11894" w:author="阿毛" w:date="2021-05-21T17:54:00Z"/>
        </w:rPr>
      </w:pPr>
    </w:p>
    <w:p w14:paraId="00861F4B" w14:textId="00E5732B" w:rsidR="00E24265" w:rsidRPr="00615D4B" w:rsidDel="00CB3FDD" w:rsidRDefault="00E24265">
      <w:pPr>
        <w:pStyle w:val="a"/>
        <w:rPr>
          <w:del w:id="11895" w:author="阿毛" w:date="2021-05-21T17:54:00Z"/>
        </w:rPr>
      </w:pPr>
      <w:del w:id="11896" w:author="阿毛" w:date="2021-05-21T17:54:00Z">
        <w:r w:rsidRPr="00615D4B" w:rsidDel="00CB3FDD">
          <w:delText>UI</w:delText>
        </w:r>
        <w:r w:rsidRPr="00615D4B" w:rsidDel="00CB3FDD">
          <w:delText>畫面</w:delText>
        </w:r>
      </w:del>
    </w:p>
    <w:p w14:paraId="346B3752" w14:textId="30A54057" w:rsidR="00E24265" w:rsidDel="00CB3FDD" w:rsidRDefault="00E24265" w:rsidP="00E24265">
      <w:pPr>
        <w:pStyle w:val="42"/>
        <w:spacing w:after="72"/>
        <w:ind w:left="1133"/>
        <w:rPr>
          <w:del w:id="11897" w:author="阿毛" w:date="2021-05-21T17:54:00Z"/>
          <w:rFonts w:hAnsi="標楷體"/>
        </w:rPr>
      </w:pPr>
      <w:del w:id="11898" w:author="阿毛" w:date="2021-05-21T17:54:00Z">
        <w:r w:rsidRPr="00743962" w:rsidDel="00CB3FDD">
          <w:rPr>
            <w:rFonts w:hAnsi="標楷體" w:hint="eastAsia"/>
          </w:rPr>
          <w:delText>輸入畫面：</w:delText>
        </w:r>
      </w:del>
    </w:p>
    <w:p w14:paraId="10360BAD" w14:textId="602F5ABD" w:rsidR="00E24265" w:rsidRPr="006425F6" w:rsidDel="00CB3FDD" w:rsidRDefault="00E24265" w:rsidP="00E24265">
      <w:pPr>
        <w:pStyle w:val="42"/>
        <w:spacing w:after="72"/>
        <w:ind w:leftChars="0" w:left="0"/>
        <w:rPr>
          <w:del w:id="11899" w:author="阿毛" w:date="2021-05-21T17:54:00Z"/>
          <w:rFonts w:hAnsi="標楷體"/>
        </w:rPr>
      </w:pPr>
      <w:del w:id="11900" w:author="阿毛" w:date="2021-05-21T17:54:00Z">
        <w:r w:rsidRPr="006425F6" w:rsidDel="00CB3FDD">
          <w:rPr>
            <w:rFonts w:hAnsi="標楷體"/>
            <w:noProof/>
          </w:rPr>
          <w:drawing>
            <wp:inline distT="0" distB="0" distL="0" distR="0" wp14:anchorId="7DBBDB9A" wp14:editId="2AE49A28">
              <wp:extent cx="6720581" cy="2057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733309" cy="2061297"/>
                      </a:xfrm>
                      <a:prstGeom prst="rect">
                        <a:avLst/>
                      </a:prstGeom>
                    </pic:spPr>
                  </pic:pic>
                </a:graphicData>
              </a:graphic>
            </wp:inline>
          </w:drawing>
        </w:r>
      </w:del>
    </w:p>
    <w:p w14:paraId="046AA463" w14:textId="13B8FC66" w:rsidR="00E24265" w:rsidDel="00CB3FDD" w:rsidRDefault="00E24265" w:rsidP="00E24265">
      <w:pPr>
        <w:pStyle w:val="1text"/>
        <w:rPr>
          <w:del w:id="11901" w:author="阿毛" w:date="2021-05-21T17:54:00Z"/>
          <w:rFonts w:ascii="Times New Roman" w:hAnsi="Times New Roman"/>
        </w:rPr>
      </w:pPr>
    </w:p>
    <w:p w14:paraId="0A310C19" w14:textId="2E0E9501" w:rsidR="00E24265" w:rsidRPr="003972CE" w:rsidDel="00CB3FDD" w:rsidRDefault="00E24265">
      <w:pPr>
        <w:pStyle w:val="a"/>
        <w:rPr>
          <w:del w:id="11902" w:author="阿毛" w:date="2021-05-21T17:54:00Z"/>
        </w:rPr>
      </w:pPr>
      <w:del w:id="1190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9C7B1BE" w14:textId="6AA9771C" w:rsidTr="005F76AD">
        <w:trPr>
          <w:trHeight w:val="388"/>
          <w:jc w:val="center"/>
          <w:del w:id="11904" w:author="阿毛" w:date="2021-05-21T17:54:00Z"/>
        </w:trPr>
        <w:tc>
          <w:tcPr>
            <w:tcW w:w="219" w:type="pct"/>
            <w:vMerge w:val="restart"/>
          </w:tcPr>
          <w:p w14:paraId="16A9D7AA" w14:textId="754A392C" w:rsidR="00E24265" w:rsidRPr="00615D4B" w:rsidDel="00CB3FDD" w:rsidRDefault="00E24265" w:rsidP="005F76AD">
            <w:pPr>
              <w:rPr>
                <w:del w:id="11905" w:author="阿毛" w:date="2021-05-21T17:54:00Z"/>
                <w:rFonts w:ascii="標楷體" w:eastAsia="標楷體" w:hAnsi="標楷體"/>
              </w:rPr>
            </w:pPr>
            <w:del w:id="11906" w:author="阿毛" w:date="2021-05-21T17:54:00Z">
              <w:r w:rsidRPr="00615D4B" w:rsidDel="00CB3FDD">
                <w:rPr>
                  <w:rFonts w:ascii="標楷體" w:eastAsia="標楷體" w:hAnsi="標楷體"/>
                </w:rPr>
                <w:delText>序號</w:delText>
              </w:r>
            </w:del>
          </w:p>
        </w:tc>
        <w:tc>
          <w:tcPr>
            <w:tcW w:w="756" w:type="pct"/>
            <w:vMerge w:val="restart"/>
          </w:tcPr>
          <w:p w14:paraId="0CC355E9" w14:textId="42327DC3" w:rsidR="00E24265" w:rsidRPr="00615D4B" w:rsidDel="00CB3FDD" w:rsidRDefault="00E24265" w:rsidP="005F76AD">
            <w:pPr>
              <w:rPr>
                <w:del w:id="11907" w:author="阿毛" w:date="2021-05-21T17:54:00Z"/>
                <w:rFonts w:ascii="標楷體" w:eastAsia="標楷體" w:hAnsi="標楷體"/>
              </w:rPr>
            </w:pPr>
            <w:del w:id="11908" w:author="阿毛" w:date="2021-05-21T17:54:00Z">
              <w:r w:rsidRPr="00615D4B" w:rsidDel="00CB3FDD">
                <w:rPr>
                  <w:rFonts w:ascii="標楷體" w:eastAsia="標楷體" w:hAnsi="標楷體"/>
                </w:rPr>
                <w:delText>欄位</w:delText>
              </w:r>
            </w:del>
          </w:p>
        </w:tc>
        <w:tc>
          <w:tcPr>
            <w:tcW w:w="2382" w:type="pct"/>
            <w:gridSpan w:val="5"/>
          </w:tcPr>
          <w:p w14:paraId="3CC38FDE" w14:textId="3CEE5E07" w:rsidR="00E24265" w:rsidRPr="00615D4B" w:rsidDel="00CB3FDD" w:rsidRDefault="00E24265" w:rsidP="005F76AD">
            <w:pPr>
              <w:jc w:val="center"/>
              <w:rPr>
                <w:del w:id="11909" w:author="阿毛" w:date="2021-05-21T17:54:00Z"/>
                <w:rFonts w:ascii="標楷體" w:eastAsia="標楷體" w:hAnsi="標楷體"/>
              </w:rPr>
            </w:pPr>
            <w:del w:id="11910" w:author="阿毛" w:date="2021-05-21T17:54:00Z">
              <w:r w:rsidRPr="00615D4B" w:rsidDel="00CB3FDD">
                <w:rPr>
                  <w:rFonts w:ascii="標楷體" w:eastAsia="標楷體" w:hAnsi="標楷體"/>
                </w:rPr>
                <w:delText>說明</w:delText>
              </w:r>
            </w:del>
          </w:p>
        </w:tc>
        <w:tc>
          <w:tcPr>
            <w:tcW w:w="1643" w:type="pct"/>
            <w:vMerge w:val="restart"/>
          </w:tcPr>
          <w:p w14:paraId="35730D08" w14:textId="72E58843" w:rsidR="00E24265" w:rsidRPr="00615D4B" w:rsidDel="00CB3FDD" w:rsidRDefault="00E24265" w:rsidP="005F76AD">
            <w:pPr>
              <w:rPr>
                <w:del w:id="11911" w:author="阿毛" w:date="2021-05-21T17:54:00Z"/>
                <w:rFonts w:ascii="標楷體" w:eastAsia="標楷體" w:hAnsi="標楷體"/>
              </w:rPr>
            </w:pPr>
            <w:del w:id="11912" w:author="阿毛" w:date="2021-05-21T17:54:00Z">
              <w:r w:rsidRPr="00615D4B" w:rsidDel="00CB3FDD">
                <w:rPr>
                  <w:rFonts w:ascii="標楷體" w:eastAsia="標楷體" w:hAnsi="標楷體"/>
                </w:rPr>
                <w:delText>處理邏輯及注意事項</w:delText>
              </w:r>
            </w:del>
          </w:p>
        </w:tc>
      </w:tr>
      <w:tr w:rsidR="00E24265" w:rsidRPr="00615D4B" w:rsidDel="00CB3FDD" w14:paraId="514A0801" w14:textId="60B3753C" w:rsidTr="005F76AD">
        <w:trPr>
          <w:trHeight w:val="244"/>
          <w:jc w:val="center"/>
          <w:del w:id="11913" w:author="阿毛" w:date="2021-05-21T17:54:00Z"/>
        </w:trPr>
        <w:tc>
          <w:tcPr>
            <w:tcW w:w="219" w:type="pct"/>
            <w:vMerge/>
          </w:tcPr>
          <w:p w14:paraId="1CFA8497" w14:textId="024B6848" w:rsidR="00E24265" w:rsidRPr="00615D4B" w:rsidDel="00CB3FDD" w:rsidRDefault="00E24265" w:rsidP="005F76AD">
            <w:pPr>
              <w:rPr>
                <w:del w:id="11914" w:author="阿毛" w:date="2021-05-21T17:54:00Z"/>
                <w:rFonts w:ascii="標楷體" w:eastAsia="標楷體" w:hAnsi="標楷體"/>
              </w:rPr>
            </w:pPr>
          </w:p>
        </w:tc>
        <w:tc>
          <w:tcPr>
            <w:tcW w:w="756" w:type="pct"/>
            <w:vMerge/>
          </w:tcPr>
          <w:p w14:paraId="51BD6208" w14:textId="21EC5658" w:rsidR="00E24265" w:rsidRPr="00615D4B" w:rsidDel="00CB3FDD" w:rsidRDefault="00E24265" w:rsidP="005F76AD">
            <w:pPr>
              <w:rPr>
                <w:del w:id="11915" w:author="阿毛" w:date="2021-05-21T17:54:00Z"/>
                <w:rFonts w:ascii="標楷體" w:eastAsia="標楷體" w:hAnsi="標楷體"/>
              </w:rPr>
            </w:pPr>
          </w:p>
        </w:tc>
        <w:tc>
          <w:tcPr>
            <w:tcW w:w="624" w:type="pct"/>
          </w:tcPr>
          <w:p w14:paraId="6966AA31" w14:textId="14F427B1" w:rsidR="00E24265" w:rsidRPr="00615D4B" w:rsidDel="00CB3FDD" w:rsidRDefault="00E24265" w:rsidP="005F76AD">
            <w:pPr>
              <w:rPr>
                <w:del w:id="11916" w:author="阿毛" w:date="2021-05-21T17:54:00Z"/>
                <w:rFonts w:ascii="標楷體" w:eastAsia="標楷體" w:hAnsi="標楷體"/>
              </w:rPr>
            </w:pPr>
            <w:del w:id="11917" w:author="阿毛" w:date="2021-05-21T17:54:00Z">
              <w:r w:rsidRPr="00615D4B" w:rsidDel="00CB3FDD">
                <w:rPr>
                  <w:rFonts w:ascii="標楷體" w:eastAsia="標楷體" w:hAnsi="標楷體" w:hint="eastAsia"/>
                </w:rPr>
                <w:delText>資料型態長度</w:delText>
              </w:r>
            </w:del>
          </w:p>
        </w:tc>
        <w:tc>
          <w:tcPr>
            <w:tcW w:w="624" w:type="pct"/>
          </w:tcPr>
          <w:p w14:paraId="229BF91D" w14:textId="1C0A04AE" w:rsidR="00E24265" w:rsidRPr="00615D4B" w:rsidDel="00CB3FDD" w:rsidRDefault="00E24265" w:rsidP="005F76AD">
            <w:pPr>
              <w:rPr>
                <w:del w:id="11918" w:author="阿毛" w:date="2021-05-21T17:54:00Z"/>
                <w:rFonts w:ascii="標楷體" w:eastAsia="標楷體" w:hAnsi="標楷體"/>
              </w:rPr>
            </w:pPr>
            <w:del w:id="11919" w:author="阿毛" w:date="2021-05-21T17:54:00Z">
              <w:r w:rsidRPr="00615D4B" w:rsidDel="00CB3FDD">
                <w:rPr>
                  <w:rFonts w:ascii="標楷體" w:eastAsia="標楷體" w:hAnsi="標楷體"/>
                </w:rPr>
                <w:delText>預設值</w:delText>
              </w:r>
            </w:del>
          </w:p>
        </w:tc>
        <w:tc>
          <w:tcPr>
            <w:tcW w:w="537" w:type="pct"/>
          </w:tcPr>
          <w:p w14:paraId="54B082CF" w14:textId="220A1A3A" w:rsidR="00E24265" w:rsidRPr="00615D4B" w:rsidDel="00CB3FDD" w:rsidRDefault="00E24265" w:rsidP="005F76AD">
            <w:pPr>
              <w:rPr>
                <w:del w:id="11920" w:author="阿毛" w:date="2021-05-21T17:54:00Z"/>
                <w:rFonts w:ascii="標楷體" w:eastAsia="標楷體" w:hAnsi="標楷體"/>
              </w:rPr>
            </w:pPr>
            <w:del w:id="11921" w:author="阿毛" w:date="2021-05-21T17:54:00Z">
              <w:r w:rsidRPr="00615D4B" w:rsidDel="00CB3FDD">
                <w:rPr>
                  <w:rFonts w:ascii="標楷體" w:eastAsia="標楷體" w:hAnsi="標楷體"/>
                </w:rPr>
                <w:delText>選單內容</w:delText>
              </w:r>
            </w:del>
          </w:p>
        </w:tc>
        <w:tc>
          <w:tcPr>
            <w:tcW w:w="299" w:type="pct"/>
          </w:tcPr>
          <w:p w14:paraId="12971EA9" w14:textId="376621EC" w:rsidR="00E24265" w:rsidRPr="00615D4B" w:rsidDel="00CB3FDD" w:rsidRDefault="00E24265" w:rsidP="005F76AD">
            <w:pPr>
              <w:rPr>
                <w:del w:id="11922" w:author="阿毛" w:date="2021-05-21T17:54:00Z"/>
                <w:rFonts w:ascii="標楷體" w:eastAsia="標楷體" w:hAnsi="標楷體"/>
              </w:rPr>
            </w:pPr>
            <w:del w:id="11923" w:author="阿毛" w:date="2021-05-21T17:54:00Z">
              <w:r w:rsidRPr="00615D4B" w:rsidDel="00CB3FDD">
                <w:rPr>
                  <w:rFonts w:ascii="標楷體" w:eastAsia="標楷體" w:hAnsi="標楷體"/>
                </w:rPr>
                <w:delText>必填</w:delText>
              </w:r>
            </w:del>
          </w:p>
        </w:tc>
        <w:tc>
          <w:tcPr>
            <w:tcW w:w="299" w:type="pct"/>
          </w:tcPr>
          <w:p w14:paraId="4A7FFC9B" w14:textId="29D92C01" w:rsidR="00E24265" w:rsidRPr="00615D4B" w:rsidDel="00CB3FDD" w:rsidRDefault="00E24265" w:rsidP="005F76AD">
            <w:pPr>
              <w:rPr>
                <w:del w:id="11924" w:author="阿毛" w:date="2021-05-21T17:54:00Z"/>
                <w:rFonts w:ascii="標楷體" w:eastAsia="標楷體" w:hAnsi="標楷體"/>
              </w:rPr>
            </w:pPr>
            <w:del w:id="11925" w:author="阿毛" w:date="2021-05-21T17:54:00Z">
              <w:r w:rsidRPr="00615D4B" w:rsidDel="00CB3FDD">
                <w:rPr>
                  <w:rFonts w:ascii="標楷體" w:eastAsia="標楷體" w:hAnsi="標楷體"/>
                </w:rPr>
                <w:delText>R/W</w:delText>
              </w:r>
            </w:del>
          </w:p>
        </w:tc>
        <w:tc>
          <w:tcPr>
            <w:tcW w:w="1643" w:type="pct"/>
            <w:vMerge/>
          </w:tcPr>
          <w:p w14:paraId="2B0A9D87" w14:textId="0B79F4DD" w:rsidR="00E24265" w:rsidRPr="00615D4B" w:rsidDel="00CB3FDD" w:rsidRDefault="00E24265" w:rsidP="005F76AD">
            <w:pPr>
              <w:rPr>
                <w:del w:id="11926" w:author="阿毛" w:date="2021-05-21T17:54:00Z"/>
                <w:rFonts w:ascii="標楷體" w:eastAsia="標楷體" w:hAnsi="標楷體"/>
              </w:rPr>
            </w:pPr>
          </w:p>
        </w:tc>
      </w:tr>
      <w:tr w:rsidR="00E24265" w:rsidRPr="00615D4B" w:rsidDel="00CB3FDD" w14:paraId="03F50A74" w14:textId="00F4FE59" w:rsidTr="005F76AD">
        <w:trPr>
          <w:trHeight w:val="291"/>
          <w:jc w:val="center"/>
          <w:del w:id="11927" w:author="阿毛" w:date="2021-05-21T17:54:00Z"/>
        </w:trPr>
        <w:tc>
          <w:tcPr>
            <w:tcW w:w="219" w:type="pct"/>
          </w:tcPr>
          <w:p w14:paraId="2021DE8A" w14:textId="5FA56C6A" w:rsidR="00E24265" w:rsidRPr="00D6003A" w:rsidDel="00CB3FDD" w:rsidRDefault="00E24265" w:rsidP="005F76AD">
            <w:pPr>
              <w:pStyle w:val="af9"/>
              <w:numPr>
                <w:ilvl w:val="0"/>
                <w:numId w:val="40"/>
              </w:numPr>
              <w:ind w:leftChars="0"/>
              <w:rPr>
                <w:del w:id="11928" w:author="阿毛" w:date="2021-05-21T17:54:00Z"/>
                <w:rFonts w:ascii="標楷體" w:eastAsia="標楷體" w:hAnsi="標楷體"/>
              </w:rPr>
            </w:pPr>
          </w:p>
        </w:tc>
        <w:tc>
          <w:tcPr>
            <w:tcW w:w="756" w:type="pct"/>
          </w:tcPr>
          <w:p w14:paraId="4E63153F" w14:textId="0A51AEFE" w:rsidR="00E24265" w:rsidRPr="00615D4B" w:rsidDel="00CB3FDD" w:rsidRDefault="00E24265" w:rsidP="005F76AD">
            <w:pPr>
              <w:rPr>
                <w:del w:id="11929" w:author="阿毛" w:date="2021-05-21T17:54:00Z"/>
                <w:rFonts w:ascii="標楷體" w:eastAsia="標楷體" w:hAnsi="標楷體"/>
              </w:rPr>
            </w:pPr>
            <w:del w:id="11930" w:author="阿毛" w:date="2021-05-21T17:54:00Z">
              <w:r w:rsidRPr="00AA2F33" w:rsidDel="00CB3FDD">
                <w:rPr>
                  <w:rFonts w:ascii="標楷體" w:eastAsia="標楷體" w:hAnsi="標楷體" w:hint="eastAsia"/>
                </w:rPr>
                <w:delText>交易代碼</w:delText>
              </w:r>
            </w:del>
          </w:p>
        </w:tc>
        <w:tc>
          <w:tcPr>
            <w:tcW w:w="624" w:type="pct"/>
          </w:tcPr>
          <w:p w14:paraId="4A32E5CE" w14:textId="7AB30450" w:rsidR="00E24265" w:rsidRPr="00615D4B" w:rsidDel="00CB3FDD" w:rsidRDefault="00E24265" w:rsidP="005F76AD">
            <w:pPr>
              <w:rPr>
                <w:del w:id="11931" w:author="阿毛" w:date="2021-05-21T17:54:00Z"/>
                <w:rFonts w:ascii="標楷體" w:eastAsia="標楷體" w:hAnsi="標楷體"/>
              </w:rPr>
            </w:pPr>
          </w:p>
        </w:tc>
        <w:tc>
          <w:tcPr>
            <w:tcW w:w="624" w:type="pct"/>
          </w:tcPr>
          <w:p w14:paraId="1DA6FA76" w14:textId="40B95A30" w:rsidR="00E24265" w:rsidRPr="00615D4B" w:rsidDel="00CB3FDD" w:rsidRDefault="00E24265" w:rsidP="005F76AD">
            <w:pPr>
              <w:rPr>
                <w:del w:id="11932" w:author="阿毛" w:date="2021-05-21T17:54:00Z"/>
                <w:rFonts w:ascii="標楷體" w:eastAsia="標楷體" w:hAnsi="標楷體"/>
              </w:rPr>
            </w:pPr>
          </w:p>
        </w:tc>
        <w:tc>
          <w:tcPr>
            <w:tcW w:w="537" w:type="pct"/>
          </w:tcPr>
          <w:p w14:paraId="29E3468D" w14:textId="391528D0" w:rsidR="00E24265" w:rsidRPr="00615D4B" w:rsidDel="00CB3FDD" w:rsidRDefault="00E24265" w:rsidP="005F76AD">
            <w:pPr>
              <w:rPr>
                <w:del w:id="11933" w:author="阿毛" w:date="2021-05-21T17:54:00Z"/>
                <w:rFonts w:ascii="標楷體" w:eastAsia="標楷體" w:hAnsi="標楷體"/>
              </w:rPr>
            </w:pPr>
            <w:del w:id="11934" w:author="阿毛" w:date="2021-05-21T17:54:00Z">
              <w:r w:rsidRPr="00F54E19" w:rsidDel="00CB3FDD">
                <w:rPr>
                  <w:rFonts w:ascii="標楷體" w:eastAsia="標楷體" w:hAnsi="標楷體" w:hint="eastAsia"/>
                </w:rPr>
                <w:delText>下拉式選單</w:delText>
              </w:r>
            </w:del>
          </w:p>
        </w:tc>
        <w:tc>
          <w:tcPr>
            <w:tcW w:w="299" w:type="pct"/>
          </w:tcPr>
          <w:p w14:paraId="0F166638" w14:textId="7BCB7D5D" w:rsidR="00E24265" w:rsidRPr="00615D4B" w:rsidDel="00CB3FDD" w:rsidRDefault="00E24265" w:rsidP="005F76AD">
            <w:pPr>
              <w:rPr>
                <w:del w:id="11935" w:author="阿毛" w:date="2021-05-21T17:54:00Z"/>
                <w:rFonts w:ascii="標楷體" w:eastAsia="標楷體" w:hAnsi="標楷體"/>
              </w:rPr>
            </w:pPr>
          </w:p>
        </w:tc>
        <w:tc>
          <w:tcPr>
            <w:tcW w:w="299" w:type="pct"/>
          </w:tcPr>
          <w:p w14:paraId="695C2166" w14:textId="489555C4" w:rsidR="00E24265" w:rsidRPr="00615D4B" w:rsidDel="00CB3FDD" w:rsidRDefault="00E24265" w:rsidP="005F76AD">
            <w:pPr>
              <w:rPr>
                <w:del w:id="11936" w:author="阿毛" w:date="2021-05-21T17:54:00Z"/>
                <w:rFonts w:ascii="標楷體" w:eastAsia="標楷體" w:hAnsi="標楷體"/>
              </w:rPr>
            </w:pPr>
          </w:p>
        </w:tc>
        <w:tc>
          <w:tcPr>
            <w:tcW w:w="1643" w:type="pct"/>
          </w:tcPr>
          <w:p w14:paraId="0E7A2298" w14:textId="155327D3" w:rsidR="00E24265" w:rsidDel="00CB3FDD" w:rsidRDefault="00E24265" w:rsidP="005F76AD">
            <w:pPr>
              <w:rPr>
                <w:del w:id="11937" w:author="阿毛" w:date="2021-05-21T17:54:00Z"/>
                <w:rFonts w:ascii="標楷體" w:eastAsia="標楷體" w:hAnsi="標楷體"/>
              </w:rPr>
            </w:pPr>
            <w:del w:id="11938" w:author="阿毛" w:date="2021-05-21T17:54:00Z">
              <w:r w:rsidRPr="00AA161E" w:rsidDel="00CB3FDD">
                <w:rPr>
                  <w:rFonts w:ascii="標楷體" w:eastAsia="標楷體" w:hAnsi="標楷體" w:hint="eastAsia"/>
                </w:rPr>
                <w:delText>1:新增</w:delText>
              </w:r>
            </w:del>
          </w:p>
          <w:p w14:paraId="7E8DE134" w14:textId="45AB0250" w:rsidR="00E24265" w:rsidDel="00CB3FDD" w:rsidRDefault="00E24265" w:rsidP="005F76AD">
            <w:pPr>
              <w:rPr>
                <w:del w:id="11939" w:author="阿毛" w:date="2021-05-21T17:54:00Z"/>
                <w:rFonts w:ascii="標楷體" w:eastAsia="標楷體" w:hAnsi="標楷體"/>
              </w:rPr>
            </w:pPr>
            <w:del w:id="11940" w:author="阿毛" w:date="2021-05-21T17:54:00Z">
              <w:r w:rsidRPr="00AA161E" w:rsidDel="00CB3FDD">
                <w:rPr>
                  <w:rFonts w:ascii="標楷體" w:eastAsia="標楷體" w:hAnsi="標楷體" w:hint="eastAsia"/>
                </w:rPr>
                <w:delText>2:異動</w:delText>
              </w:r>
            </w:del>
          </w:p>
          <w:p w14:paraId="24058CBE" w14:textId="2B94A7C5" w:rsidR="00E24265" w:rsidRPr="00615D4B" w:rsidDel="00CB3FDD" w:rsidRDefault="00E24265" w:rsidP="005F76AD">
            <w:pPr>
              <w:rPr>
                <w:del w:id="11941" w:author="阿毛" w:date="2021-05-21T17:54:00Z"/>
                <w:rFonts w:ascii="標楷體" w:eastAsia="標楷體" w:hAnsi="標楷體"/>
              </w:rPr>
            </w:pPr>
            <w:del w:id="11942" w:author="阿毛" w:date="2021-05-21T17:54:00Z">
              <w:r w:rsidRPr="00AA161E" w:rsidDel="00CB3FDD">
                <w:rPr>
                  <w:rFonts w:ascii="標楷體" w:eastAsia="標楷體" w:hAnsi="標楷體" w:hint="eastAsia"/>
                </w:rPr>
                <w:delText>4:刪除</w:delText>
              </w:r>
            </w:del>
          </w:p>
        </w:tc>
      </w:tr>
      <w:tr w:rsidR="00E24265" w:rsidRPr="00615D4B" w:rsidDel="00CB3FDD" w14:paraId="7BA23F88" w14:textId="56873F1C" w:rsidTr="005F76AD">
        <w:trPr>
          <w:trHeight w:val="291"/>
          <w:jc w:val="center"/>
          <w:del w:id="11943" w:author="阿毛" w:date="2021-05-21T17:54:00Z"/>
        </w:trPr>
        <w:tc>
          <w:tcPr>
            <w:tcW w:w="219" w:type="pct"/>
          </w:tcPr>
          <w:p w14:paraId="6A9EA4CF" w14:textId="51CE3E46" w:rsidR="00E24265" w:rsidRPr="00D6003A" w:rsidDel="00CB3FDD" w:rsidRDefault="00E24265" w:rsidP="005F76AD">
            <w:pPr>
              <w:pStyle w:val="af9"/>
              <w:numPr>
                <w:ilvl w:val="0"/>
                <w:numId w:val="40"/>
              </w:numPr>
              <w:ind w:leftChars="0"/>
              <w:rPr>
                <w:del w:id="11944" w:author="阿毛" w:date="2021-05-21T17:54:00Z"/>
                <w:rFonts w:ascii="標楷體" w:eastAsia="標楷體" w:hAnsi="標楷體"/>
              </w:rPr>
            </w:pPr>
          </w:p>
        </w:tc>
        <w:tc>
          <w:tcPr>
            <w:tcW w:w="756" w:type="pct"/>
          </w:tcPr>
          <w:p w14:paraId="63257A87" w14:textId="1721FF69" w:rsidR="00E24265" w:rsidRPr="00615D4B" w:rsidDel="00CB3FDD" w:rsidRDefault="00E24265" w:rsidP="005F76AD">
            <w:pPr>
              <w:rPr>
                <w:del w:id="11945" w:author="阿毛" w:date="2021-05-21T17:54:00Z"/>
                <w:rFonts w:ascii="標楷體" w:eastAsia="標楷體" w:hAnsi="標楷體"/>
              </w:rPr>
            </w:pPr>
            <w:del w:id="11946" w:author="阿毛" w:date="2021-05-21T17:54:00Z">
              <w:r w:rsidRPr="00AA2F33" w:rsidDel="00CB3FDD">
                <w:rPr>
                  <w:rFonts w:ascii="標楷體" w:eastAsia="標楷體" w:hAnsi="標楷體" w:hint="eastAsia"/>
                </w:rPr>
                <w:delText>債務人IDN</w:delText>
              </w:r>
            </w:del>
          </w:p>
        </w:tc>
        <w:tc>
          <w:tcPr>
            <w:tcW w:w="624" w:type="pct"/>
          </w:tcPr>
          <w:p w14:paraId="2FDA8B60" w14:textId="0E502CA0" w:rsidR="00E24265" w:rsidRPr="00615D4B" w:rsidDel="00CB3FDD" w:rsidRDefault="00E24265" w:rsidP="005F76AD">
            <w:pPr>
              <w:rPr>
                <w:del w:id="11947" w:author="阿毛" w:date="2021-05-21T17:54:00Z"/>
                <w:rFonts w:ascii="標楷體" w:eastAsia="標楷體" w:hAnsi="標楷體"/>
              </w:rPr>
            </w:pPr>
          </w:p>
        </w:tc>
        <w:tc>
          <w:tcPr>
            <w:tcW w:w="624" w:type="pct"/>
          </w:tcPr>
          <w:p w14:paraId="6E219ECA" w14:textId="34CCA28F" w:rsidR="00E24265" w:rsidRPr="00615D4B" w:rsidDel="00CB3FDD" w:rsidRDefault="00E24265" w:rsidP="005F76AD">
            <w:pPr>
              <w:rPr>
                <w:del w:id="11948" w:author="阿毛" w:date="2021-05-21T17:54:00Z"/>
                <w:rFonts w:ascii="標楷體" w:eastAsia="標楷體" w:hAnsi="標楷體"/>
              </w:rPr>
            </w:pPr>
          </w:p>
        </w:tc>
        <w:tc>
          <w:tcPr>
            <w:tcW w:w="537" w:type="pct"/>
          </w:tcPr>
          <w:p w14:paraId="1AD59F13" w14:textId="298516C7" w:rsidR="00E24265" w:rsidRPr="00615D4B" w:rsidDel="00CB3FDD" w:rsidRDefault="00E24265" w:rsidP="005F76AD">
            <w:pPr>
              <w:rPr>
                <w:del w:id="11949" w:author="阿毛" w:date="2021-05-21T17:54:00Z"/>
                <w:rFonts w:ascii="標楷體" w:eastAsia="標楷體" w:hAnsi="標楷體"/>
              </w:rPr>
            </w:pPr>
          </w:p>
        </w:tc>
        <w:tc>
          <w:tcPr>
            <w:tcW w:w="299" w:type="pct"/>
          </w:tcPr>
          <w:p w14:paraId="104460C4" w14:textId="71C78710" w:rsidR="00E24265" w:rsidRPr="00615D4B" w:rsidDel="00CB3FDD" w:rsidRDefault="00E24265" w:rsidP="005F76AD">
            <w:pPr>
              <w:rPr>
                <w:del w:id="11950" w:author="阿毛" w:date="2021-05-21T17:54:00Z"/>
                <w:rFonts w:ascii="標楷體" w:eastAsia="標楷體" w:hAnsi="標楷體"/>
              </w:rPr>
            </w:pPr>
          </w:p>
        </w:tc>
        <w:tc>
          <w:tcPr>
            <w:tcW w:w="299" w:type="pct"/>
          </w:tcPr>
          <w:p w14:paraId="2A40EFE8" w14:textId="0E95688D" w:rsidR="00E24265" w:rsidRPr="00615D4B" w:rsidDel="00CB3FDD" w:rsidRDefault="00E24265" w:rsidP="005F76AD">
            <w:pPr>
              <w:rPr>
                <w:del w:id="11951" w:author="阿毛" w:date="2021-05-21T17:54:00Z"/>
                <w:rFonts w:ascii="標楷體" w:eastAsia="標楷體" w:hAnsi="標楷體"/>
              </w:rPr>
            </w:pPr>
          </w:p>
        </w:tc>
        <w:tc>
          <w:tcPr>
            <w:tcW w:w="1643" w:type="pct"/>
          </w:tcPr>
          <w:p w14:paraId="184073AC" w14:textId="14D8A6E4" w:rsidR="00E24265" w:rsidRPr="00615D4B" w:rsidDel="00CB3FDD" w:rsidRDefault="00E24265" w:rsidP="005F76AD">
            <w:pPr>
              <w:rPr>
                <w:del w:id="11952" w:author="阿毛" w:date="2021-05-21T17:54:00Z"/>
                <w:rFonts w:ascii="標楷體" w:eastAsia="標楷體" w:hAnsi="標楷體"/>
              </w:rPr>
            </w:pPr>
          </w:p>
        </w:tc>
      </w:tr>
      <w:tr w:rsidR="00E24265" w:rsidRPr="00615D4B" w:rsidDel="00CB3FDD" w14:paraId="4DBB9CAF" w14:textId="28CAC55F" w:rsidTr="005F76AD">
        <w:trPr>
          <w:trHeight w:val="291"/>
          <w:jc w:val="center"/>
          <w:del w:id="11953" w:author="阿毛" w:date="2021-05-21T17:54:00Z"/>
        </w:trPr>
        <w:tc>
          <w:tcPr>
            <w:tcW w:w="219" w:type="pct"/>
          </w:tcPr>
          <w:p w14:paraId="1A6C5180" w14:textId="1D8CFD8D" w:rsidR="00E24265" w:rsidRPr="00D6003A" w:rsidDel="00CB3FDD" w:rsidRDefault="00E24265" w:rsidP="005F76AD">
            <w:pPr>
              <w:pStyle w:val="af9"/>
              <w:numPr>
                <w:ilvl w:val="0"/>
                <w:numId w:val="40"/>
              </w:numPr>
              <w:ind w:leftChars="0"/>
              <w:rPr>
                <w:del w:id="11954" w:author="阿毛" w:date="2021-05-21T17:54:00Z"/>
                <w:rFonts w:ascii="標楷體" w:eastAsia="標楷體" w:hAnsi="標楷體"/>
              </w:rPr>
            </w:pPr>
          </w:p>
        </w:tc>
        <w:tc>
          <w:tcPr>
            <w:tcW w:w="756" w:type="pct"/>
          </w:tcPr>
          <w:p w14:paraId="487F502D" w14:textId="098AAC06" w:rsidR="00E24265" w:rsidRPr="00615D4B" w:rsidDel="00CB3FDD" w:rsidRDefault="00E24265" w:rsidP="005F76AD">
            <w:pPr>
              <w:rPr>
                <w:del w:id="11955" w:author="阿毛" w:date="2021-05-21T17:54:00Z"/>
                <w:rFonts w:ascii="標楷體" w:eastAsia="標楷體" w:hAnsi="標楷體"/>
              </w:rPr>
            </w:pPr>
            <w:del w:id="11956" w:author="阿毛" w:date="2021-05-21T17:54:00Z">
              <w:r w:rsidRPr="00AA2F33" w:rsidDel="00CB3FDD">
                <w:rPr>
                  <w:rFonts w:ascii="標楷體" w:eastAsia="標楷體" w:hAnsi="標楷體" w:hint="eastAsia"/>
                </w:rPr>
                <w:delText>報送單位代號</w:delText>
              </w:r>
            </w:del>
          </w:p>
        </w:tc>
        <w:tc>
          <w:tcPr>
            <w:tcW w:w="624" w:type="pct"/>
          </w:tcPr>
          <w:p w14:paraId="57339C6C" w14:textId="27F605FF" w:rsidR="00E24265" w:rsidRPr="00615D4B" w:rsidDel="00CB3FDD" w:rsidRDefault="00E24265" w:rsidP="005F76AD">
            <w:pPr>
              <w:rPr>
                <w:del w:id="11957" w:author="阿毛" w:date="2021-05-21T17:54:00Z"/>
                <w:rFonts w:ascii="標楷體" w:eastAsia="標楷體" w:hAnsi="標楷體"/>
              </w:rPr>
            </w:pPr>
          </w:p>
        </w:tc>
        <w:tc>
          <w:tcPr>
            <w:tcW w:w="624" w:type="pct"/>
          </w:tcPr>
          <w:p w14:paraId="7204BF69" w14:textId="2450DABC" w:rsidR="00E24265" w:rsidRPr="00615D4B" w:rsidDel="00CB3FDD" w:rsidRDefault="00E24265" w:rsidP="005F76AD">
            <w:pPr>
              <w:rPr>
                <w:del w:id="11958" w:author="阿毛" w:date="2021-05-21T17:54:00Z"/>
                <w:rFonts w:ascii="標楷體" w:eastAsia="標楷體" w:hAnsi="標楷體"/>
              </w:rPr>
            </w:pPr>
          </w:p>
        </w:tc>
        <w:tc>
          <w:tcPr>
            <w:tcW w:w="537" w:type="pct"/>
          </w:tcPr>
          <w:p w14:paraId="3B3019BA" w14:textId="4CE422A2" w:rsidR="00E24265" w:rsidRPr="00615D4B" w:rsidDel="00CB3FDD" w:rsidRDefault="00E24265" w:rsidP="005F76AD">
            <w:pPr>
              <w:rPr>
                <w:del w:id="11959" w:author="阿毛" w:date="2021-05-21T17:54:00Z"/>
                <w:rFonts w:ascii="標楷體" w:eastAsia="標楷體" w:hAnsi="標楷體"/>
              </w:rPr>
            </w:pPr>
          </w:p>
        </w:tc>
        <w:tc>
          <w:tcPr>
            <w:tcW w:w="299" w:type="pct"/>
          </w:tcPr>
          <w:p w14:paraId="3F57D4B4" w14:textId="67116D80" w:rsidR="00E24265" w:rsidRPr="00615D4B" w:rsidDel="00CB3FDD" w:rsidRDefault="00E24265" w:rsidP="005F76AD">
            <w:pPr>
              <w:rPr>
                <w:del w:id="11960" w:author="阿毛" w:date="2021-05-21T17:54:00Z"/>
                <w:rFonts w:ascii="標楷體" w:eastAsia="標楷體" w:hAnsi="標楷體"/>
              </w:rPr>
            </w:pPr>
          </w:p>
        </w:tc>
        <w:tc>
          <w:tcPr>
            <w:tcW w:w="299" w:type="pct"/>
          </w:tcPr>
          <w:p w14:paraId="2787D8F4" w14:textId="22A2C0BC" w:rsidR="00E24265" w:rsidRPr="00615D4B" w:rsidDel="00CB3FDD" w:rsidRDefault="00E24265" w:rsidP="005F76AD">
            <w:pPr>
              <w:rPr>
                <w:del w:id="11961" w:author="阿毛" w:date="2021-05-21T17:54:00Z"/>
                <w:rFonts w:ascii="標楷體" w:eastAsia="標楷體" w:hAnsi="標楷體"/>
              </w:rPr>
            </w:pPr>
          </w:p>
        </w:tc>
        <w:tc>
          <w:tcPr>
            <w:tcW w:w="1643" w:type="pct"/>
          </w:tcPr>
          <w:p w14:paraId="219AE122" w14:textId="58C8C217" w:rsidR="00E24265" w:rsidRPr="00615D4B" w:rsidDel="00CB3FDD" w:rsidRDefault="00E24265" w:rsidP="005F76AD">
            <w:pPr>
              <w:rPr>
                <w:del w:id="11962" w:author="阿毛" w:date="2021-05-21T17:54:00Z"/>
                <w:rFonts w:ascii="標楷體" w:eastAsia="標楷體" w:hAnsi="標楷體"/>
              </w:rPr>
            </w:pPr>
          </w:p>
        </w:tc>
      </w:tr>
      <w:tr w:rsidR="00E24265" w:rsidRPr="00615D4B" w:rsidDel="00CB3FDD" w14:paraId="4E90AE2D" w14:textId="3CB1A22B" w:rsidTr="005F76AD">
        <w:trPr>
          <w:trHeight w:val="291"/>
          <w:jc w:val="center"/>
          <w:del w:id="11963" w:author="阿毛" w:date="2021-05-21T17:54:00Z"/>
        </w:trPr>
        <w:tc>
          <w:tcPr>
            <w:tcW w:w="219" w:type="pct"/>
          </w:tcPr>
          <w:p w14:paraId="3176BC6B" w14:textId="06029F43" w:rsidR="00E24265" w:rsidRPr="00D6003A" w:rsidDel="00CB3FDD" w:rsidRDefault="00E24265" w:rsidP="005F76AD">
            <w:pPr>
              <w:pStyle w:val="af9"/>
              <w:numPr>
                <w:ilvl w:val="0"/>
                <w:numId w:val="40"/>
              </w:numPr>
              <w:ind w:leftChars="0"/>
              <w:rPr>
                <w:del w:id="11964" w:author="阿毛" w:date="2021-05-21T17:54:00Z"/>
                <w:rFonts w:ascii="標楷體" w:eastAsia="標楷體" w:hAnsi="標楷體"/>
              </w:rPr>
            </w:pPr>
          </w:p>
        </w:tc>
        <w:tc>
          <w:tcPr>
            <w:tcW w:w="756" w:type="pct"/>
          </w:tcPr>
          <w:p w14:paraId="33271C5B" w14:textId="1BE8B859" w:rsidR="00E24265" w:rsidRPr="00615D4B" w:rsidDel="00CB3FDD" w:rsidRDefault="00E24265" w:rsidP="005F76AD">
            <w:pPr>
              <w:rPr>
                <w:del w:id="11965" w:author="阿毛" w:date="2021-05-21T17:54:00Z"/>
                <w:rFonts w:ascii="標楷體" w:eastAsia="標楷體" w:hAnsi="標楷體"/>
              </w:rPr>
            </w:pPr>
            <w:del w:id="11966" w:author="阿毛" w:date="2021-05-21T17:54:00Z">
              <w:r w:rsidRPr="00AA2F33" w:rsidDel="00CB3FDD">
                <w:rPr>
                  <w:rFonts w:ascii="標楷體" w:eastAsia="標楷體" w:hAnsi="標楷體" w:hint="eastAsia"/>
                </w:rPr>
                <w:delText>協商申請日</w:delText>
              </w:r>
            </w:del>
          </w:p>
        </w:tc>
        <w:tc>
          <w:tcPr>
            <w:tcW w:w="624" w:type="pct"/>
          </w:tcPr>
          <w:p w14:paraId="7E778D78" w14:textId="49F4FA75" w:rsidR="00E24265" w:rsidRPr="00615D4B" w:rsidDel="00CB3FDD" w:rsidRDefault="00E24265" w:rsidP="005F76AD">
            <w:pPr>
              <w:rPr>
                <w:del w:id="11967" w:author="阿毛" w:date="2021-05-21T17:54:00Z"/>
                <w:rFonts w:ascii="標楷體" w:eastAsia="標楷體" w:hAnsi="標楷體"/>
              </w:rPr>
            </w:pPr>
          </w:p>
        </w:tc>
        <w:tc>
          <w:tcPr>
            <w:tcW w:w="624" w:type="pct"/>
          </w:tcPr>
          <w:p w14:paraId="4B7B408F" w14:textId="56394952" w:rsidR="00E24265" w:rsidRPr="00615D4B" w:rsidDel="00CB3FDD" w:rsidRDefault="00E24265" w:rsidP="005F76AD">
            <w:pPr>
              <w:rPr>
                <w:del w:id="11968" w:author="阿毛" w:date="2021-05-21T17:54:00Z"/>
                <w:rFonts w:ascii="標楷體" w:eastAsia="標楷體" w:hAnsi="標楷體"/>
              </w:rPr>
            </w:pPr>
          </w:p>
        </w:tc>
        <w:tc>
          <w:tcPr>
            <w:tcW w:w="537" w:type="pct"/>
          </w:tcPr>
          <w:p w14:paraId="5268937A" w14:textId="6EBEC16D" w:rsidR="00E24265" w:rsidRPr="00615D4B" w:rsidDel="00CB3FDD" w:rsidRDefault="00E24265" w:rsidP="005F76AD">
            <w:pPr>
              <w:rPr>
                <w:del w:id="11969" w:author="阿毛" w:date="2021-05-21T17:54:00Z"/>
                <w:rFonts w:ascii="標楷體" w:eastAsia="標楷體" w:hAnsi="標楷體"/>
              </w:rPr>
            </w:pPr>
          </w:p>
        </w:tc>
        <w:tc>
          <w:tcPr>
            <w:tcW w:w="299" w:type="pct"/>
          </w:tcPr>
          <w:p w14:paraId="10EE8DE2" w14:textId="270F6F5B" w:rsidR="00E24265" w:rsidRPr="00615D4B" w:rsidDel="00CB3FDD" w:rsidRDefault="00E24265" w:rsidP="005F76AD">
            <w:pPr>
              <w:rPr>
                <w:del w:id="11970" w:author="阿毛" w:date="2021-05-21T17:54:00Z"/>
                <w:rFonts w:ascii="標楷體" w:eastAsia="標楷體" w:hAnsi="標楷體"/>
              </w:rPr>
            </w:pPr>
          </w:p>
        </w:tc>
        <w:tc>
          <w:tcPr>
            <w:tcW w:w="299" w:type="pct"/>
          </w:tcPr>
          <w:p w14:paraId="2AC5D36C" w14:textId="162FBA2C" w:rsidR="00E24265" w:rsidRPr="00615D4B" w:rsidDel="00CB3FDD" w:rsidRDefault="00E24265" w:rsidP="005F76AD">
            <w:pPr>
              <w:rPr>
                <w:del w:id="11971" w:author="阿毛" w:date="2021-05-21T17:54:00Z"/>
                <w:rFonts w:ascii="標楷體" w:eastAsia="標楷體" w:hAnsi="標楷體"/>
              </w:rPr>
            </w:pPr>
          </w:p>
        </w:tc>
        <w:tc>
          <w:tcPr>
            <w:tcW w:w="1643" w:type="pct"/>
          </w:tcPr>
          <w:p w14:paraId="024C922E" w14:textId="4005E1BB" w:rsidR="00E24265" w:rsidRPr="00615D4B" w:rsidDel="00CB3FDD" w:rsidRDefault="00E24265" w:rsidP="005F76AD">
            <w:pPr>
              <w:rPr>
                <w:del w:id="11972" w:author="阿毛" w:date="2021-05-21T17:54:00Z"/>
                <w:rFonts w:ascii="標楷體" w:eastAsia="標楷體" w:hAnsi="標楷體"/>
              </w:rPr>
            </w:pPr>
          </w:p>
        </w:tc>
      </w:tr>
      <w:tr w:rsidR="00E24265" w:rsidRPr="00615D4B" w:rsidDel="00CB3FDD" w14:paraId="244631B9" w14:textId="7F4D927C" w:rsidTr="005F76AD">
        <w:trPr>
          <w:trHeight w:val="291"/>
          <w:jc w:val="center"/>
          <w:del w:id="11973" w:author="阿毛" w:date="2021-05-21T17:54:00Z"/>
        </w:trPr>
        <w:tc>
          <w:tcPr>
            <w:tcW w:w="219" w:type="pct"/>
          </w:tcPr>
          <w:p w14:paraId="1F76C86C" w14:textId="05A7204B" w:rsidR="00E24265" w:rsidRPr="00D6003A" w:rsidDel="00CB3FDD" w:rsidRDefault="00E24265" w:rsidP="005F76AD">
            <w:pPr>
              <w:pStyle w:val="af9"/>
              <w:numPr>
                <w:ilvl w:val="0"/>
                <w:numId w:val="40"/>
              </w:numPr>
              <w:ind w:leftChars="0"/>
              <w:rPr>
                <w:del w:id="11974" w:author="阿毛" w:date="2021-05-21T17:54:00Z"/>
                <w:rFonts w:ascii="標楷體" w:eastAsia="標楷體" w:hAnsi="標楷體"/>
              </w:rPr>
            </w:pPr>
          </w:p>
        </w:tc>
        <w:tc>
          <w:tcPr>
            <w:tcW w:w="756" w:type="pct"/>
          </w:tcPr>
          <w:p w14:paraId="2AF39A12" w14:textId="34C88A11" w:rsidR="00E24265" w:rsidRPr="00615D4B" w:rsidDel="00CB3FDD" w:rsidRDefault="00E24265" w:rsidP="005F76AD">
            <w:pPr>
              <w:rPr>
                <w:del w:id="11975" w:author="阿毛" w:date="2021-05-21T17:54:00Z"/>
                <w:rFonts w:ascii="標楷體" w:eastAsia="標楷體" w:hAnsi="標楷體"/>
              </w:rPr>
            </w:pPr>
            <w:del w:id="11976" w:author="阿毛" w:date="2021-05-21T17:54:00Z">
              <w:r w:rsidRPr="00AA2F33" w:rsidDel="00CB3FDD">
                <w:rPr>
                  <w:rFonts w:ascii="標楷體" w:eastAsia="標楷體" w:hAnsi="標楷體" w:hint="eastAsia"/>
                </w:rPr>
                <w:delText>繳款日期</w:delText>
              </w:r>
            </w:del>
          </w:p>
        </w:tc>
        <w:tc>
          <w:tcPr>
            <w:tcW w:w="624" w:type="pct"/>
          </w:tcPr>
          <w:p w14:paraId="5E6A7F47" w14:textId="0C6588EB" w:rsidR="00E24265" w:rsidRPr="00615D4B" w:rsidDel="00CB3FDD" w:rsidRDefault="00E24265" w:rsidP="005F76AD">
            <w:pPr>
              <w:rPr>
                <w:del w:id="11977" w:author="阿毛" w:date="2021-05-21T17:54:00Z"/>
                <w:rFonts w:ascii="標楷體" w:eastAsia="標楷體" w:hAnsi="標楷體"/>
              </w:rPr>
            </w:pPr>
          </w:p>
        </w:tc>
        <w:tc>
          <w:tcPr>
            <w:tcW w:w="624" w:type="pct"/>
          </w:tcPr>
          <w:p w14:paraId="36A19F5C" w14:textId="2E425193" w:rsidR="00E24265" w:rsidRPr="00615D4B" w:rsidDel="00CB3FDD" w:rsidRDefault="00E24265" w:rsidP="005F76AD">
            <w:pPr>
              <w:rPr>
                <w:del w:id="11978" w:author="阿毛" w:date="2021-05-21T17:54:00Z"/>
                <w:rFonts w:ascii="標楷體" w:eastAsia="標楷體" w:hAnsi="標楷體"/>
              </w:rPr>
            </w:pPr>
          </w:p>
        </w:tc>
        <w:tc>
          <w:tcPr>
            <w:tcW w:w="537" w:type="pct"/>
          </w:tcPr>
          <w:p w14:paraId="716B5AB8" w14:textId="414042B4" w:rsidR="00E24265" w:rsidRPr="00615D4B" w:rsidDel="00CB3FDD" w:rsidRDefault="00E24265" w:rsidP="005F76AD">
            <w:pPr>
              <w:rPr>
                <w:del w:id="11979" w:author="阿毛" w:date="2021-05-21T17:54:00Z"/>
                <w:rFonts w:ascii="標楷體" w:eastAsia="標楷體" w:hAnsi="標楷體"/>
              </w:rPr>
            </w:pPr>
          </w:p>
        </w:tc>
        <w:tc>
          <w:tcPr>
            <w:tcW w:w="299" w:type="pct"/>
          </w:tcPr>
          <w:p w14:paraId="3E843DEE" w14:textId="594BC61C" w:rsidR="00E24265" w:rsidRPr="00615D4B" w:rsidDel="00CB3FDD" w:rsidRDefault="00E24265" w:rsidP="005F76AD">
            <w:pPr>
              <w:rPr>
                <w:del w:id="11980" w:author="阿毛" w:date="2021-05-21T17:54:00Z"/>
                <w:rFonts w:ascii="標楷體" w:eastAsia="標楷體" w:hAnsi="標楷體"/>
              </w:rPr>
            </w:pPr>
          </w:p>
        </w:tc>
        <w:tc>
          <w:tcPr>
            <w:tcW w:w="299" w:type="pct"/>
          </w:tcPr>
          <w:p w14:paraId="72489B50" w14:textId="4AFC0E64" w:rsidR="00E24265" w:rsidRPr="00615D4B" w:rsidDel="00CB3FDD" w:rsidRDefault="00E24265" w:rsidP="005F76AD">
            <w:pPr>
              <w:rPr>
                <w:del w:id="11981" w:author="阿毛" w:date="2021-05-21T17:54:00Z"/>
                <w:rFonts w:ascii="標楷體" w:eastAsia="標楷體" w:hAnsi="標楷體"/>
              </w:rPr>
            </w:pPr>
          </w:p>
        </w:tc>
        <w:tc>
          <w:tcPr>
            <w:tcW w:w="1643" w:type="pct"/>
          </w:tcPr>
          <w:p w14:paraId="667B53AE" w14:textId="42C0F396" w:rsidR="00E24265" w:rsidRPr="00615D4B" w:rsidDel="00CB3FDD" w:rsidRDefault="00E24265" w:rsidP="005F76AD">
            <w:pPr>
              <w:rPr>
                <w:del w:id="11982" w:author="阿毛" w:date="2021-05-21T17:54:00Z"/>
                <w:rFonts w:ascii="標楷體" w:eastAsia="標楷體" w:hAnsi="標楷體"/>
              </w:rPr>
            </w:pPr>
          </w:p>
        </w:tc>
      </w:tr>
      <w:tr w:rsidR="00E24265" w:rsidRPr="00615D4B" w:rsidDel="00CB3FDD" w14:paraId="4A25C3B1" w14:textId="721CEBE1" w:rsidTr="005F76AD">
        <w:trPr>
          <w:trHeight w:val="291"/>
          <w:jc w:val="center"/>
          <w:del w:id="11983" w:author="阿毛" w:date="2021-05-21T17:54:00Z"/>
        </w:trPr>
        <w:tc>
          <w:tcPr>
            <w:tcW w:w="219" w:type="pct"/>
          </w:tcPr>
          <w:p w14:paraId="33EE552F" w14:textId="5DF9ACCF" w:rsidR="00E24265" w:rsidRPr="00D6003A" w:rsidDel="00CB3FDD" w:rsidRDefault="00E24265" w:rsidP="005F76AD">
            <w:pPr>
              <w:pStyle w:val="af9"/>
              <w:numPr>
                <w:ilvl w:val="0"/>
                <w:numId w:val="40"/>
              </w:numPr>
              <w:ind w:leftChars="0"/>
              <w:rPr>
                <w:del w:id="11984" w:author="阿毛" w:date="2021-05-21T17:54:00Z"/>
                <w:rFonts w:ascii="標楷體" w:eastAsia="標楷體" w:hAnsi="標楷體"/>
              </w:rPr>
            </w:pPr>
          </w:p>
        </w:tc>
        <w:tc>
          <w:tcPr>
            <w:tcW w:w="756" w:type="pct"/>
          </w:tcPr>
          <w:p w14:paraId="5946B0C8" w14:textId="71EDB455" w:rsidR="00E24265" w:rsidRPr="00615D4B" w:rsidDel="00CB3FDD" w:rsidRDefault="00E24265" w:rsidP="005F76AD">
            <w:pPr>
              <w:rPr>
                <w:del w:id="11985" w:author="阿毛" w:date="2021-05-21T17:54:00Z"/>
                <w:rFonts w:ascii="標楷體" w:eastAsia="標楷體" w:hAnsi="標楷體"/>
              </w:rPr>
            </w:pPr>
            <w:del w:id="11986" w:author="阿毛" w:date="2021-05-21T17:54:00Z">
              <w:r w:rsidRPr="00AA2F33" w:rsidDel="00CB3FDD">
                <w:rPr>
                  <w:rFonts w:ascii="標楷體" w:eastAsia="標楷體" w:hAnsi="標楷體" w:hint="eastAsia"/>
                </w:rPr>
                <w:delText>本次繳款金額</w:delText>
              </w:r>
            </w:del>
          </w:p>
        </w:tc>
        <w:tc>
          <w:tcPr>
            <w:tcW w:w="624" w:type="pct"/>
          </w:tcPr>
          <w:p w14:paraId="07F8D827" w14:textId="472C0C8D" w:rsidR="00E24265" w:rsidRPr="00615D4B" w:rsidDel="00CB3FDD" w:rsidRDefault="00E24265" w:rsidP="005F76AD">
            <w:pPr>
              <w:rPr>
                <w:del w:id="11987" w:author="阿毛" w:date="2021-05-21T17:54:00Z"/>
                <w:rFonts w:ascii="標楷體" w:eastAsia="標楷體" w:hAnsi="標楷體"/>
              </w:rPr>
            </w:pPr>
          </w:p>
        </w:tc>
        <w:tc>
          <w:tcPr>
            <w:tcW w:w="624" w:type="pct"/>
          </w:tcPr>
          <w:p w14:paraId="70890E6E" w14:textId="7FEA57CF" w:rsidR="00E24265" w:rsidRPr="00615D4B" w:rsidDel="00CB3FDD" w:rsidRDefault="00E24265" w:rsidP="005F76AD">
            <w:pPr>
              <w:rPr>
                <w:del w:id="11988" w:author="阿毛" w:date="2021-05-21T17:54:00Z"/>
                <w:rFonts w:ascii="標楷體" w:eastAsia="標楷體" w:hAnsi="標楷體"/>
              </w:rPr>
            </w:pPr>
          </w:p>
        </w:tc>
        <w:tc>
          <w:tcPr>
            <w:tcW w:w="537" w:type="pct"/>
          </w:tcPr>
          <w:p w14:paraId="54FB8FFD" w14:textId="5C379131" w:rsidR="00E24265" w:rsidRPr="00615D4B" w:rsidDel="00CB3FDD" w:rsidRDefault="00E24265" w:rsidP="005F76AD">
            <w:pPr>
              <w:rPr>
                <w:del w:id="11989" w:author="阿毛" w:date="2021-05-21T17:54:00Z"/>
                <w:rFonts w:ascii="標楷體" w:eastAsia="標楷體" w:hAnsi="標楷體"/>
              </w:rPr>
            </w:pPr>
          </w:p>
        </w:tc>
        <w:tc>
          <w:tcPr>
            <w:tcW w:w="299" w:type="pct"/>
          </w:tcPr>
          <w:p w14:paraId="51CFCAD4" w14:textId="5AC9DB57" w:rsidR="00E24265" w:rsidRPr="00615D4B" w:rsidDel="00CB3FDD" w:rsidRDefault="00E24265" w:rsidP="005F76AD">
            <w:pPr>
              <w:rPr>
                <w:del w:id="11990" w:author="阿毛" w:date="2021-05-21T17:54:00Z"/>
                <w:rFonts w:ascii="標楷體" w:eastAsia="標楷體" w:hAnsi="標楷體"/>
              </w:rPr>
            </w:pPr>
          </w:p>
        </w:tc>
        <w:tc>
          <w:tcPr>
            <w:tcW w:w="299" w:type="pct"/>
          </w:tcPr>
          <w:p w14:paraId="2BA512C4" w14:textId="0CF090F2" w:rsidR="00E24265" w:rsidRPr="00615D4B" w:rsidDel="00CB3FDD" w:rsidRDefault="00E24265" w:rsidP="005F76AD">
            <w:pPr>
              <w:rPr>
                <w:del w:id="11991" w:author="阿毛" w:date="2021-05-21T17:54:00Z"/>
                <w:rFonts w:ascii="標楷體" w:eastAsia="標楷體" w:hAnsi="標楷體"/>
              </w:rPr>
            </w:pPr>
          </w:p>
        </w:tc>
        <w:tc>
          <w:tcPr>
            <w:tcW w:w="1643" w:type="pct"/>
          </w:tcPr>
          <w:p w14:paraId="76CDA452" w14:textId="03F53C74" w:rsidR="00E24265" w:rsidRPr="00615D4B" w:rsidDel="00CB3FDD" w:rsidRDefault="00E24265" w:rsidP="005F76AD">
            <w:pPr>
              <w:rPr>
                <w:del w:id="11992" w:author="阿毛" w:date="2021-05-21T17:54:00Z"/>
                <w:rFonts w:ascii="標楷體" w:eastAsia="標楷體" w:hAnsi="標楷體"/>
              </w:rPr>
            </w:pPr>
          </w:p>
        </w:tc>
      </w:tr>
      <w:tr w:rsidR="00E24265" w:rsidRPr="00615D4B" w:rsidDel="00CB3FDD" w14:paraId="2704029D" w14:textId="1298A67C" w:rsidTr="005F76AD">
        <w:trPr>
          <w:trHeight w:val="291"/>
          <w:jc w:val="center"/>
          <w:del w:id="11993" w:author="阿毛" w:date="2021-05-21T17:54:00Z"/>
        </w:trPr>
        <w:tc>
          <w:tcPr>
            <w:tcW w:w="219" w:type="pct"/>
          </w:tcPr>
          <w:p w14:paraId="25D13857" w14:textId="5A920A5A" w:rsidR="00E24265" w:rsidRPr="00D6003A" w:rsidDel="00CB3FDD" w:rsidRDefault="00E24265" w:rsidP="005F76AD">
            <w:pPr>
              <w:pStyle w:val="af9"/>
              <w:numPr>
                <w:ilvl w:val="0"/>
                <w:numId w:val="40"/>
              </w:numPr>
              <w:ind w:leftChars="0"/>
              <w:rPr>
                <w:del w:id="11994" w:author="阿毛" w:date="2021-05-21T17:54:00Z"/>
                <w:rFonts w:ascii="標楷體" w:eastAsia="標楷體" w:hAnsi="標楷體"/>
              </w:rPr>
            </w:pPr>
          </w:p>
        </w:tc>
        <w:tc>
          <w:tcPr>
            <w:tcW w:w="756" w:type="pct"/>
          </w:tcPr>
          <w:p w14:paraId="666B2FAE" w14:textId="4214DF56" w:rsidR="00E24265" w:rsidRPr="00615D4B" w:rsidDel="00CB3FDD" w:rsidRDefault="00E24265" w:rsidP="005F76AD">
            <w:pPr>
              <w:rPr>
                <w:del w:id="11995" w:author="阿毛" w:date="2021-05-21T17:54:00Z"/>
                <w:rFonts w:ascii="標楷體" w:eastAsia="標楷體" w:hAnsi="標楷體"/>
              </w:rPr>
            </w:pPr>
            <w:del w:id="11996" w:author="阿毛" w:date="2021-05-21T17:54:00Z">
              <w:r w:rsidRPr="00AA2F33" w:rsidDel="00CB3FDD">
                <w:rPr>
                  <w:rFonts w:ascii="標楷體" w:eastAsia="標楷體" w:hAnsi="標楷體" w:hint="eastAsia"/>
                </w:rPr>
                <w:delText>累計實際還款金額</w:delText>
              </w:r>
            </w:del>
          </w:p>
        </w:tc>
        <w:tc>
          <w:tcPr>
            <w:tcW w:w="624" w:type="pct"/>
          </w:tcPr>
          <w:p w14:paraId="39110A64" w14:textId="35C8BE22" w:rsidR="00E24265" w:rsidRPr="00615D4B" w:rsidDel="00CB3FDD" w:rsidRDefault="00E24265" w:rsidP="005F76AD">
            <w:pPr>
              <w:rPr>
                <w:del w:id="11997" w:author="阿毛" w:date="2021-05-21T17:54:00Z"/>
                <w:rFonts w:ascii="標楷體" w:eastAsia="標楷體" w:hAnsi="標楷體"/>
              </w:rPr>
            </w:pPr>
          </w:p>
        </w:tc>
        <w:tc>
          <w:tcPr>
            <w:tcW w:w="624" w:type="pct"/>
          </w:tcPr>
          <w:p w14:paraId="5DC8728C" w14:textId="7132FAA9" w:rsidR="00E24265" w:rsidRPr="00615D4B" w:rsidDel="00CB3FDD" w:rsidRDefault="00E24265" w:rsidP="005F76AD">
            <w:pPr>
              <w:rPr>
                <w:del w:id="11998" w:author="阿毛" w:date="2021-05-21T17:54:00Z"/>
                <w:rFonts w:ascii="標楷體" w:eastAsia="標楷體" w:hAnsi="標楷體"/>
              </w:rPr>
            </w:pPr>
          </w:p>
        </w:tc>
        <w:tc>
          <w:tcPr>
            <w:tcW w:w="537" w:type="pct"/>
          </w:tcPr>
          <w:p w14:paraId="6DDF44FD" w14:textId="4BC71D34" w:rsidR="00E24265" w:rsidRPr="00615D4B" w:rsidDel="00CB3FDD" w:rsidRDefault="00E24265" w:rsidP="005F76AD">
            <w:pPr>
              <w:rPr>
                <w:del w:id="11999" w:author="阿毛" w:date="2021-05-21T17:54:00Z"/>
                <w:rFonts w:ascii="標楷體" w:eastAsia="標楷體" w:hAnsi="標楷體"/>
              </w:rPr>
            </w:pPr>
          </w:p>
        </w:tc>
        <w:tc>
          <w:tcPr>
            <w:tcW w:w="299" w:type="pct"/>
          </w:tcPr>
          <w:p w14:paraId="29669FD6" w14:textId="30B83ED1" w:rsidR="00E24265" w:rsidRPr="00615D4B" w:rsidDel="00CB3FDD" w:rsidRDefault="00E24265" w:rsidP="005F76AD">
            <w:pPr>
              <w:rPr>
                <w:del w:id="12000" w:author="阿毛" w:date="2021-05-21T17:54:00Z"/>
                <w:rFonts w:ascii="標楷體" w:eastAsia="標楷體" w:hAnsi="標楷體"/>
              </w:rPr>
            </w:pPr>
          </w:p>
        </w:tc>
        <w:tc>
          <w:tcPr>
            <w:tcW w:w="299" w:type="pct"/>
          </w:tcPr>
          <w:p w14:paraId="610EAD61" w14:textId="274E931F" w:rsidR="00E24265" w:rsidRPr="00615D4B" w:rsidDel="00CB3FDD" w:rsidRDefault="00E24265" w:rsidP="005F76AD">
            <w:pPr>
              <w:rPr>
                <w:del w:id="12001" w:author="阿毛" w:date="2021-05-21T17:54:00Z"/>
                <w:rFonts w:ascii="標楷體" w:eastAsia="標楷體" w:hAnsi="標楷體"/>
              </w:rPr>
            </w:pPr>
          </w:p>
        </w:tc>
        <w:tc>
          <w:tcPr>
            <w:tcW w:w="1643" w:type="pct"/>
          </w:tcPr>
          <w:p w14:paraId="0B1E5DE0" w14:textId="0C6ED2C6" w:rsidR="00E24265" w:rsidRPr="00615D4B" w:rsidDel="00CB3FDD" w:rsidRDefault="00E24265" w:rsidP="005F76AD">
            <w:pPr>
              <w:rPr>
                <w:del w:id="12002" w:author="阿毛" w:date="2021-05-21T17:54:00Z"/>
                <w:rFonts w:ascii="標楷體" w:eastAsia="標楷體" w:hAnsi="標楷體"/>
              </w:rPr>
            </w:pPr>
          </w:p>
        </w:tc>
      </w:tr>
      <w:tr w:rsidR="00E24265" w:rsidRPr="00615D4B" w:rsidDel="00CB3FDD" w14:paraId="3DD6F5DD" w14:textId="5AFBEF41" w:rsidTr="005F76AD">
        <w:trPr>
          <w:trHeight w:val="291"/>
          <w:jc w:val="center"/>
          <w:del w:id="12003" w:author="阿毛" w:date="2021-05-21T17:54:00Z"/>
        </w:trPr>
        <w:tc>
          <w:tcPr>
            <w:tcW w:w="219" w:type="pct"/>
          </w:tcPr>
          <w:p w14:paraId="5FE50944" w14:textId="0537B180" w:rsidR="00E24265" w:rsidRPr="00D6003A" w:rsidDel="00CB3FDD" w:rsidRDefault="00E24265" w:rsidP="005F76AD">
            <w:pPr>
              <w:pStyle w:val="af9"/>
              <w:numPr>
                <w:ilvl w:val="0"/>
                <w:numId w:val="40"/>
              </w:numPr>
              <w:ind w:leftChars="0"/>
              <w:rPr>
                <w:del w:id="12004" w:author="阿毛" w:date="2021-05-21T17:54:00Z"/>
                <w:rFonts w:ascii="標楷體" w:eastAsia="標楷體" w:hAnsi="標楷體"/>
              </w:rPr>
            </w:pPr>
          </w:p>
        </w:tc>
        <w:tc>
          <w:tcPr>
            <w:tcW w:w="756" w:type="pct"/>
          </w:tcPr>
          <w:p w14:paraId="70A15370" w14:textId="779992B8" w:rsidR="00E24265" w:rsidRPr="00615D4B" w:rsidDel="00CB3FDD" w:rsidRDefault="00E24265" w:rsidP="005F76AD">
            <w:pPr>
              <w:rPr>
                <w:del w:id="12005" w:author="阿毛" w:date="2021-05-21T17:54:00Z"/>
                <w:rFonts w:ascii="標楷體" w:eastAsia="標楷體" w:hAnsi="標楷體"/>
              </w:rPr>
            </w:pPr>
            <w:del w:id="12006" w:author="阿毛" w:date="2021-05-21T17:54:00Z">
              <w:r w:rsidRPr="00AA2F33" w:rsidDel="00CB3FDD">
                <w:rPr>
                  <w:rFonts w:ascii="標楷體" w:eastAsia="標楷體" w:hAnsi="標楷體" w:hint="eastAsia"/>
                </w:rPr>
                <w:delText>累計應還款金額</w:delText>
              </w:r>
            </w:del>
          </w:p>
        </w:tc>
        <w:tc>
          <w:tcPr>
            <w:tcW w:w="624" w:type="pct"/>
          </w:tcPr>
          <w:p w14:paraId="780AD271" w14:textId="599EA536" w:rsidR="00E24265" w:rsidRPr="00615D4B" w:rsidDel="00CB3FDD" w:rsidRDefault="00E24265" w:rsidP="005F76AD">
            <w:pPr>
              <w:rPr>
                <w:del w:id="12007" w:author="阿毛" w:date="2021-05-21T17:54:00Z"/>
                <w:rFonts w:ascii="標楷體" w:eastAsia="標楷體" w:hAnsi="標楷體"/>
              </w:rPr>
            </w:pPr>
          </w:p>
        </w:tc>
        <w:tc>
          <w:tcPr>
            <w:tcW w:w="624" w:type="pct"/>
          </w:tcPr>
          <w:p w14:paraId="52382279" w14:textId="3634F8F0" w:rsidR="00E24265" w:rsidRPr="00615D4B" w:rsidDel="00CB3FDD" w:rsidRDefault="00E24265" w:rsidP="005F76AD">
            <w:pPr>
              <w:rPr>
                <w:del w:id="12008" w:author="阿毛" w:date="2021-05-21T17:54:00Z"/>
                <w:rFonts w:ascii="標楷體" w:eastAsia="標楷體" w:hAnsi="標楷體"/>
              </w:rPr>
            </w:pPr>
          </w:p>
        </w:tc>
        <w:tc>
          <w:tcPr>
            <w:tcW w:w="537" w:type="pct"/>
          </w:tcPr>
          <w:p w14:paraId="4E8F6BAD" w14:textId="293ECD61" w:rsidR="00E24265" w:rsidRPr="00615D4B" w:rsidDel="00CB3FDD" w:rsidRDefault="00E24265" w:rsidP="005F76AD">
            <w:pPr>
              <w:rPr>
                <w:del w:id="12009" w:author="阿毛" w:date="2021-05-21T17:54:00Z"/>
                <w:rFonts w:ascii="標楷體" w:eastAsia="標楷體" w:hAnsi="標楷體"/>
              </w:rPr>
            </w:pPr>
          </w:p>
        </w:tc>
        <w:tc>
          <w:tcPr>
            <w:tcW w:w="299" w:type="pct"/>
          </w:tcPr>
          <w:p w14:paraId="6F229F04" w14:textId="6959D2EF" w:rsidR="00E24265" w:rsidRPr="00615D4B" w:rsidDel="00CB3FDD" w:rsidRDefault="00E24265" w:rsidP="005F76AD">
            <w:pPr>
              <w:rPr>
                <w:del w:id="12010" w:author="阿毛" w:date="2021-05-21T17:54:00Z"/>
                <w:rFonts w:ascii="標楷體" w:eastAsia="標楷體" w:hAnsi="標楷體"/>
              </w:rPr>
            </w:pPr>
          </w:p>
        </w:tc>
        <w:tc>
          <w:tcPr>
            <w:tcW w:w="299" w:type="pct"/>
          </w:tcPr>
          <w:p w14:paraId="1E3B4E1F" w14:textId="35FE0CB7" w:rsidR="00E24265" w:rsidRPr="00615D4B" w:rsidDel="00CB3FDD" w:rsidRDefault="00E24265" w:rsidP="005F76AD">
            <w:pPr>
              <w:rPr>
                <w:del w:id="12011" w:author="阿毛" w:date="2021-05-21T17:54:00Z"/>
                <w:rFonts w:ascii="標楷體" w:eastAsia="標楷體" w:hAnsi="標楷體"/>
              </w:rPr>
            </w:pPr>
          </w:p>
        </w:tc>
        <w:tc>
          <w:tcPr>
            <w:tcW w:w="1643" w:type="pct"/>
          </w:tcPr>
          <w:p w14:paraId="6430C3DE" w14:textId="6E3AA5EA" w:rsidR="00E24265" w:rsidRPr="00615D4B" w:rsidDel="00CB3FDD" w:rsidRDefault="00E24265" w:rsidP="005F76AD">
            <w:pPr>
              <w:rPr>
                <w:del w:id="12012" w:author="阿毛" w:date="2021-05-21T17:54:00Z"/>
                <w:rFonts w:ascii="標楷體" w:eastAsia="標楷體" w:hAnsi="標楷體"/>
              </w:rPr>
            </w:pPr>
          </w:p>
        </w:tc>
      </w:tr>
      <w:tr w:rsidR="00E24265" w:rsidRPr="00615D4B" w:rsidDel="00CB3FDD" w14:paraId="2A7222E0" w14:textId="666E8814" w:rsidTr="005F76AD">
        <w:trPr>
          <w:trHeight w:val="291"/>
          <w:jc w:val="center"/>
          <w:del w:id="12013" w:author="阿毛" w:date="2021-05-21T17:54:00Z"/>
        </w:trPr>
        <w:tc>
          <w:tcPr>
            <w:tcW w:w="219" w:type="pct"/>
          </w:tcPr>
          <w:p w14:paraId="7AA2ED6F" w14:textId="0E166429" w:rsidR="00E24265" w:rsidRPr="00D6003A" w:rsidDel="00CB3FDD" w:rsidRDefault="00E24265" w:rsidP="005F76AD">
            <w:pPr>
              <w:pStyle w:val="af9"/>
              <w:numPr>
                <w:ilvl w:val="0"/>
                <w:numId w:val="40"/>
              </w:numPr>
              <w:ind w:leftChars="0"/>
              <w:rPr>
                <w:del w:id="12014" w:author="阿毛" w:date="2021-05-21T17:54:00Z"/>
                <w:rFonts w:ascii="標楷體" w:eastAsia="標楷體" w:hAnsi="標楷體"/>
              </w:rPr>
            </w:pPr>
          </w:p>
        </w:tc>
        <w:tc>
          <w:tcPr>
            <w:tcW w:w="756" w:type="pct"/>
          </w:tcPr>
          <w:p w14:paraId="577BA678" w14:textId="73770722" w:rsidR="00E24265" w:rsidRPr="00615D4B" w:rsidDel="00CB3FDD" w:rsidRDefault="00E24265" w:rsidP="005F76AD">
            <w:pPr>
              <w:rPr>
                <w:del w:id="12015" w:author="阿毛" w:date="2021-05-21T17:54:00Z"/>
                <w:rFonts w:ascii="標楷體" w:eastAsia="標楷體" w:hAnsi="標楷體"/>
              </w:rPr>
            </w:pPr>
            <w:del w:id="12016" w:author="阿毛" w:date="2021-05-21T17:54:00Z">
              <w:r w:rsidRPr="00AA2F33" w:rsidDel="00CB3FDD">
                <w:rPr>
                  <w:rFonts w:ascii="標楷體" w:eastAsia="標楷體" w:hAnsi="標楷體" w:hint="eastAsia"/>
                </w:rPr>
                <w:delText>債權結案註記</w:delText>
              </w:r>
            </w:del>
          </w:p>
        </w:tc>
        <w:tc>
          <w:tcPr>
            <w:tcW w:w="624" w:type="pct"/>
          </w:tcPr>
          <w:p w14:paraId="3DAE4035" w14:textId="38599ED6" w:rsidR="00E24265" w:rsidRPr="00615D4B" w:rsidDel="00CB3FDD" w:rsidRDefault="00E24265" w:rsidP="005F76AD">
            <w:pPr>
              <w:rPr>
                <w:del w:id="12017" w:author="阿毛" w:date="2021-05-21T17:54:00Z"/>
                <w:rFonts w:ascii="標楷體" w:eastAsia="標楷體" w:hAnsi="標楷體"/>
              </w:rPr>
            </w:pPr>
          </w:p>
        </w:tc>
        <w:tc>
          <w:tcPr>
            <w:tcW w:w="624" w:type="pct"/>
          </w:tcPr>
          <w:p w14:paraId="60E1F955" w14:textId="612F3867" w:rsidR="00E24265" w:rsidRPr="00615D4B" w:rsidDel="00CB3FDD" w:rsidRDefault="00E24265" w:rsidP="005F76AD">
            <w:pPr>
              <w:rPr>
                <w:del w:id="12018" w:author="阿毛" w:date="2021-05-21T17:54:00Z"/>
                <w:rFonts w:ascii="標楷體" w:eastAsia="標楷體" w:hAnsi="標楷體"/>
              </w:rPr>
            </w:pPr>
          </w:p>
        </w:tc>
        <w:tc>
          <w:tcPr>
            <w:tcW w:w="537" w:type="pct"/>
          </w:tcPr>
          <w:p w14:paraId="5827280A" w14:textId="1DF6A09A" w:rsidR="00E24265" w:rsidRPr="00615D4B" w:rsidDel="00CB3FDD" w:rsidRDefault="00E24265" w:rsidP="005F76AD">
            <w:pPr>
              <w:rPr>
                <w:del w:id="12019" w:author="阿毛" w:date="2021-05-21T17:54:00Z"/>
                <w:rFonts w:ascii="標楷體" w:eastAsia="標楷體" w:hAnsi="標楷體"/>
              </w:rPr>
            </w:pPr>
            <w:del w:id="12020" w:author="阿毛" w:date="2021-05-21T17:54:00Z">
              <w:r w:rsidRPr="00F54E19" w:rsidDel="00CB3FDD">
                <w:rPr>
                  <w:rFonts w:ascii="標楷體" w:eastAsia="標楷體" w:hAnsi="標楷體" w:hint="eastAsia"/>
                </w:rPr>
                <w:delText>下拉式選單</w:delText>
              </w:r>
            </w:del>
          </w:p>
        </w:tc>
        <w:tc>
          <w:tcPr>
            <w:tcW w:w="299" w:type="pct"/>
          </w:tcPr>
          <w:p w14:paraId="7137F2A1" w14:textId="197BF775" w:rsidR="00E24265" w:rsidRPr="00615D4B" w:rsidDel="00CB3FDD" w:rsidRDefault="00E24265" w:rsidP="005F76AD">
            <w:pPr>
              <w:rPr>
                <w:del w:id="12021" w:author="阿毛" w:date="2021-05-21T17:54:00Z"/>
                <w:rFonts w:ascii="標楷體" w:eastAsia="標楷體" w:hAnsi="標楷體"/>
              </w:rPr>
            </w:pPr>
          </w:p>
        </w:tc>
        <w:tc>
          <w:tcPr>
            <w:tcW w:w="299" w:type="pct"/>
          </w:tcPr>
          <w:p w14:paraId="0A63F304" w14:textId="43D1103B" w:rsidR="00E24265" w:rsidRPr="00615D4B" w:rsidDel="00CB3FDD" w:rsidRDefault="00E24265" w:rsidP="005F76AD">
            <w:pPr>
              <w:rPr>
                <w:del w:id="12022" w:author="阿毛" w:date="2021-05-21T17:54:00Z"/>
                <w:rFonts w:ascii="標楷體" w:eastAsia="標楷體" w:hAnsi="標楷體"/>
              </w:rPr>
            </w:pPr>
          </w:p>
        </w:tc>
        <w:tc>
          <w:tcPr>
            <w:tcW w:w="1643" w:type="pct"/>
          </w:tcPr>
          <w:p w14:paraId="376EA2EA" w14:textId="168CBAD6" w:rsidR="00E24265" w:rsidRPr="00AA161E" w:rsidDel="00CB3FDD" w:rsidRDefault="00E24265" w:rsidP="005F76AD">
            <w:pPr>
              <w:rPr>
                <w:del w:id="12023" w:author="阿毛" w:date="2021-05-21T17:54:00Z"/>
                <w:rFonts w:ascii="標楷體" w:eastAsia="標楷體" w:hAnsi="標楷體"/>
              </w:rPr>
            </w:pPr>
            <w:del w:id="12024" w:author="阿毛" w:date="2021-05-21T17:54:00Z">
              <w:r w:rsidRPr="00AA161E" w:rsidDel="00CB3FDD">
                <w:rPr>
                  <w:rFonts w:ascii="標楷體" w:eastAsia="標楷體" w:hAnsi="標楷體" w:hint="eastAsia"/>
                </w:rPr>
                <w:delText>1:債務全數清償</w:delText>
              </w:r>
            </w:del>
          </w:p>
          <w:p w14:paraId="2A6CC945" w14:textId="6E9F0ACF" w:rsidR="00E24265" w:rsidRPr="00615D4B" w:rsidDel="00CB3FDD" w:rsidRDefault="00E24265" w:rsidP="005F76AD">
            <w:pPr>
              <w:rPr>
                <w:del w:id="12025" w:author="阿毛" w:date="2021-05-21T17:54:00Z"/>
                <w:rFonts w:ascii="標楷體" w:eastAsia="標楷體" w:hAnsi="標楷體"/>
              </w:rPr>
            </w:pPr>
            <w:del w:id="12026" w:author="阿毛" w:date="2021-05-21T17:54:00Z">
              <w:r w:rsidRPr="00AA161E" w:rsidDel="00CB3FDD">
                <w:rPr>
                  <w:rFonts w:ascii="標楷體" w:eastAsia="標楷體" w:hAnsi="標楷體" w:hint="eastAsia"/>
                </w:rPr>
                <w:delText>2:債務尚未全數清償</w:delText>
              </w:r>
            </w:del>
          </w:p>
        </w:tc>
      </w:tr>
      <w:tr w:rsidR="00E24265" w:rsidRPr="00615D4B" w:rsidDel="00CB3FDD" w14:paraId="131DF519" w14:textId="7F5F9AE1" w:rsidTr="005F76AD">
        <w:trPr>
          <w:trHeight w:val="291"/>
          <w:jc w:val="center"/>
          <w:del w:id="12027" w:author="阿毛" w:date="2021-05-21T17:54:00Z"/>
        </w:trPr>
        <w:tc>
          <w:tcPr>
            <w:tcW w:w="219" w:type="pct"/>
          </w:tcPr>
          <w:p w14:paraId="77B0B7CC" w14:textId="39676239" w:rsidR="00E24265" w:rsidRPr="00D6003A" w:rsidDel="00CB3FDD" w:rsidRDefault="00E24265" w:rsidP="005F76AD">
            <w:pPr>
              <w:pStyle w:val="af9"/>
              <w:numPr>
                <w:ilvl w:val="0"/>
                <w:numId w:val="40"/>
              </w:numPr>
              <w:ind w:leftChars="0"/>
              <w:rPr>
                <w:del w:id="12028" w:author="阿毛" w:date="2021-05-21T17:54:00Z"/>
                <w:rFonts w:ascii="標楷體" w:eastAsia="標楷體" w:hAnsi="標楷體"/>
              </w:rPr>
            </w:pPr>
          </w:p>
        </w:tc>
        <w:tc>
          <w:tcPr>
            <w:tcW w:w="756" w:type="pct"/>
          </w:tcPr>
          <w:p w14:paraId="518817CD" w14:textId="22AF6DC0" w:rsidR="00E24265" w:rsidRPr="00615D4B" w:rsidDel="00CB3FDD" w:rsidRDefault="00E24265" w:rsidP="005F76AD">
            <w:pPr>
              <w:rPr>
                <w:del w:id="12029" w:author="阿毛" w:date="2021-05-21T17:54:00Z"/>
                <w:rFonts w:ascii="標楷體" w:eastAsia="標楷體" w:hAnsi="標楷體"/>
              </w:rPr>
            </w:pPr>
            <w:del w:id="12030" w:author="阿毛" w:date="2021-05-21T17:54:00Z">
              <w:r w:rsidRPr="00AA2F33" w:rsidDel="00CB3FDD">
                <w:rPr>
                  <w:rFonts w:ascii="標楷體" w:eastAsia="標楷體" w:hAnsi="標楷體" w:hint="eastAsia"/>
                </w:rPr>
                <w:delText>進入第二階梯還款年月</w:delText>
              </w:r>
            </w:del>
          </w:p>
        </w:tc>
        <w:tc>
          <w:tcPr>
            <w:tcW w:w="624" w:type="pct"/>
          </w:tcPr>
          <w:p w14:paraId="6D05F5B4" w14:textId="3F1212C0" w:rsidR="00E24265" w:rsidRPr="00615D4B" w:rsidDel="00CB3FDD" w:rsidRDefault="00E24265" w:rsidP="005F76AD">
            <w:pPr>
              <w:rPr>
                <w:del w:id="12031" w:author="阿毛" w:date="2021-05-21T17:54:00Z"/>
                <w:rFonts w:ascii="標楷體" w:eastAsia="標楷體" w:hAnsi="標楷體"/>
              </w:rPr>
            </w:pPr>
          </w:p>
        </w:tc>
        <w:tc>
          <w:tcPr>
            <w:tcW w:w="624" w:type="pct"/>
          </w:tcPr>
          <w:p w14:paraId="18AFD941" w14:textId="33662BD7" w:rsidR="00E24265" w:rsidRPr="00615D4B" w:rsidDel="00CB3FDD" w:rsidRDefault="00E24265" w:rsidP="005F76AD">
            <w:pPr>
              <w:rPr>
                <w:del w:id="12032" w:author="阿毛" w:date="2021-05-21T17:54:00Z"/>
                <w:rFonts w:ascii="標楷體" w:eastAsia="標楷體" w:hAnsi="標楷體"/>
              </w:rPr>
            </w:pPr>
          </w:p>
        </w:tc>
        <w:tc>
          <w:tcPr>
            <w:tcW w:w="537" w:type="pct"/>
          </w:tcPr>
          <w:p w14:paraId="2D2E4498" w14:textId="71AC93A5" w:rsidR="00E24265" w:rsidRPr="00615D4B" w:rsidDel="00CB3FDD" w:rsidRDefault="00E24265" w:rsidP="005F76AD">
            <w:pPr>
              <w:rPr>
                <w:del w:id="12033" w:author="阿毛" w:date="2021-05-21T17:54:00Z"/>
                <w:rFonts w:ascii="標楷體" w:eastAsia="標楷體" w:hAnsi="標楷體"/>
              </w:rPr>
            </w:pPr>
          </w:p>
        </w:tc>
        <w:tc>
          <w:tcPr>
            <w:tcW w:w="299" w:type="pct"/>
          </w:tcPr>
          <w:p w14:paraId="630A349D" w14:textId="04A91828" w:rsidR="00E24265" w:rsidRPr="00615D4B" w:rsidDel="00CB3FDD" w:rsidRDefault="00E24265" w:rsidP="005F76AD">
            <w:pPr>
              <w:rPr>
                <w:del w:id="12034" w:author="阿毛" w:date="2021-05-21T17:54:00Z"/>
                <w:rFonts w:ascii="標楷體" w:eastAsia="標楷體" w:hAnsi="標楷體"/>
              </w:rPr>
            </w:pPr>
          </w:p>
        </w:tc>
        <w:tc>
          <w:tcPr>
            <w:tcW w:w="299" w:type="pct"/>
          </w:tcPr>
          <w:p w14:paraId="19914A1F" w14:textId="661069B5" w:rsidR="00E24265" w:rsidRPr="00615D4B" w:rsidDel="00CB3FDD" w:rsidRDefault="00E24265" w:rsidP="005F76AD">
            <w:pPr>
              <w:rPr>
                <w:del w:id="12035" w:author="阿毛" w:date="2021-05-21T17:54:00Z"/>
                <w:rFonts w:ascii="標楷體" w:eastAsia="標楷體" w:hAnsi="標楷體"/>
              </w:rPr>
            </w:pPr>
          </w:p>
        </w:tc>
        <w:tc>
          <w:tcPr>
            <w:tcW w:w="1643" w:type="pct"/>
          </w:tcPr>
          <w:p w14:paraId="75D54DFE" w14:textId="1EB420EB" w:rsidR="00E24265" w:rsidRPr="00615D4B" w:rsidDel="00CB3FDD" w:rsidRDefault="00E24265" w:rsidP="005F76AD">
            <w:pPr>
              <w:rPr>
                <w:del w:id="12036" w:author="阿毛" w:date="2021-05-21T17:54:00Z"/>
                <w:rFonts w:ascii="標楷體" w:eastAsia="標楷體" w:hAnsi="標楷體"/>
              </w:rPr>
            </w:pPr>
          </w:p>
        </w:tc>
      </w:tr>
      <w:tr w:rsidR="00E24265" w:rsidRPr="00615D4B" w:rsidDel="00CB3FDD" w14:paraId="7DDDC626" w14:textId="5E8C2291" w:rsidTr="005F76AD">
        <w:trPr>
          <w:trHeight w:val="291"/>
          <w:jc w:val="center"/>
          <w:del w:id="12037" w:author="阿毛" w:date="2021-05-21T17:54:00Z"/>
        </w:trPr>
        <w:tc>
          <w:tcPr>
            <w:tcW w:w="219" w:type="pct"/>
          </w:tcPr>
          <w:p w14:paraId="7F50823D" w14:textId="11C59CD5" w:rsidR="00E24265" w:rsidRPr="00D6003A" w:rsidDel="00CB3FDD" w:rsidRDefault="00E24265" w:rsidP="005F76AD">
            <w:pPr>
              <w:pStyle w:val="af9"/>
              <w:numPr>
                <w:ilvl w:val="0"/>
                <w:numId w:val="40"/>
              </w:numPr>
              <w:ind w:leftChars="0"/>
              <w:rPr>
                <w:del w:id="12038" w:author="阿毛" w:date="2021-05-21T17:54:00Z"/>
                <w:rFonts w:ascii="標楷體" w:eastAsia="標楷體" w:hAnsi="標楷體"/>
              </w:rPr>
            </w:pPr>
          </w:p>
        </w:tc>
        <w:tc>
          <w:tcPr>
            <w:tcW w:w="756" w:type="pct"/>
          </w:tcPr>
          <w:p w14:paraId="4EA16D46" w14:textId="70C0C9E0" w:rsidR="00E24265" w:rsidRPr="00615D4B" w:rsidDel="00CB3FDD" w:rsidRDefault="00E24265" w:rsidP="005F76AD">
            <w:pPr>
              <w:rPr>
                <w:del w:id="12039" w:author="阿毛" w:date="2021-05-21T17:54:00Z"/>
                <w:rFonts w:ascii="標楷體" w:eastAsia="標楷體" w:hAnsi="標楷體"/>
              </w:rPr>
            </w:pPr>
            <w:del w:id="12040" w:author="阿毛" w:date="2021-05-21T17:54:00Z">
              <w:r w:rsidRPr="00AA2F33" w:rsidDel="00CB3FDD">
                <w:rPr>
                  <w:rFonts w:ascii="標楷體" w:eastAsia="標楷體" w:hAnsi="標楷體" w:hint="eastAsia"/>
                </w:rPr>
                <w:delText>轉JCIC文字檔日期</w:delText>
              </w:r>
            </w:del>
          </w:p>
        </w:tc>
        <w:tc>
          <w:tcPr>
            <w:tcW w:w="624" w:type="pct"/>
          </w:tcPr>
          <w:p w14:paraId="21E9EDE0" w14:textId="2F0D887E" w:rsidR="00E24265" w:rsidRPr="00615D4B" w:rsidDel="00CB3FDD" w:rsidRDefault="00E24265" w:rsidP="005F76AD">
            <w:pPr>
              <w:rPr>
                <w:del w:id="12041" w:author="阿毛" w:date="2021-05-21T17:54:00Z"/>
                <w:rFonts w:ascii="標楷體" w:eastAsia="標楷體" w:hAnsi="標楷體"/>
              </w:rPr>
            </w:pPr>
          </w:p>
        </w:tc>
        <w:tc>
          <w:tcPr>
            <w:tcW w:w="624" w:type="pct"/>
          </w:tcPr>
          <w:p w14:paraId="26575CE1" w14:textId="353A15D4" w:rsidR="00E24265" w:rsidRPr="00615D4B" w:rsidDel="00CB3FDD" w:rsidRDefault="00E24265" w:rsidP="005F76AD">
            <w:pPr>
              <w:rPr>
                <w:del w:id="12042" w:author="阿毛" w:date="2021-05-21T17:54:00Z"/>
                <w:rFonts w:ascii="標楷體" w:eastAsia="標楷體" w:hAnsi="標楷體"/>
              </w:rPr>
            </w:pPr>
          </w:p>
        </w:tc>
        <w:tc>
          <w:tcPr>
            <w:tcW w:w="537" w:type="pct"/>
          </w:tcPr>
          <w:p w14:paraId="0092E78D" w14:textId="10642782" w:rsidR="00E24265" w:rsidRPr="00615D4B" w:rsidDel="00CB3FDD" w:rsidRDefault="00E24265" w:rsidP="005F76AD">
            <w:pPr>
              <w:rPr>
                <w:del w:id="12043" w:author="阿毛" w:date="2021-05-21T17:54:00Z"/>
                <w:rFonts w:ascii="標楷體" w:eastAsia="標楷體" w:hAnsi="標楷體"/>
              </w:rPr>
            </w:pPr>
          </w:p>
        </w:tc>
        <w:tc>
          <w:tcPr>
            <w:tcW w:w="299" w:type="pct"/>
          </w:tcPr>
          <w:p w14:paraId="1EC9CE76" w14:textId="6D4C5042" w:rsidR="00E24265" w:rsidRPr="00615D4B" w:rsidDel="00CB3FDD" w:rsidRDefault="00E24265" w:rsidP="005F76AD">
            <w:pPr>
              <w:rPr>
                <w:del w:id="12044" w:author="阿毛" w:date="2021-05-21T17:54:00Z"/>
                <w:rFonts w:ascii="標楷體" w:eastAsia="標楷體" w:hAnsi="標楷體"/>
              </w:rPr>
            </w:pPr>
          </w:p>
        </w:tc>
        <w:tc>
          <w:tcPr>
            <w:tcW w:w="299" w:type="pct"/>
          </w:tcPr>
          <w:p w14:paraId="3F024E39" w14:textId="23AFF05C" w:rsidR="00E24265" w:rsidRPr="00615D4B" w:rsidDel="00CB3FDD" w:rsidRDefault="00E24265" w:rsidP="005F76AD">
            <w:pPr>
              <w:rPr>
                <w:del w:id="12045" w:author="阿毛" w:date="2021-05-21T17:54:00Z"/>
                <w:rFonts w:ascii="標楷體" w:eastAsia="標楷體" w:hAnsi="標楷體"/>
              </w:rPr>
            </w:pPr>
          </w:p>
        </w:tc>
        <w:tc>
          <w:tcPr>
            <w:tcW w:w="1643" w:type="pct"/>
          </w:tcPr>
          <w:p w14:paraId="567FBF61" w14:textId="2FA4C0FB" w:rsidR="00E24265" w:rsidRPr="00615D4B" w:rsidDel="00CB3FDD" w:rsidRDefault="00E24265" w:rsidP="005F76AD">
            <w:pPr>
              <w:rPr>
                <w:del w:id="12046" w:author="阿毛" w:date="2021-05-21T17:54:00Z"/>
                <w:rFonts w:ascii="標楷體" w:eastAsia="標楷體" w:hAnsi="標楷體"/>
              </w:rPr>
            </w:pPr>
          </w:p>
        </w:tc>
      </w:tr>
    </w:tbl>
    <w:p w14:paraId="40079ECF" w14:textId="4116F628" w:rsidR="00E24265" w:rsidDel="00CB3FDD" w:rsidRDefault="00E24265" w:rsidP="00F62379">
      <w:pPr>
        <w:pStyle w:val="42"/>
        <w:spacing w:after="72"/>
        <w:ind w:leftChars="0" w:left="0"/>
        <w:rPr>
          <w:del w:id="12047" w:author="阿毛" w:date="2021-05-21T17:54:00Z"/>
          <w:rFonts w:hAnsi="標楷體"/>
        </w:rPr>
      </w:pPr>
    </w:p>
    <w:p w14:paraId="7F64408A" w14:textId="5777775C" w:rsidR="00E24265" w:rsidDel="00CB3FDD" w:rsidRDefault="00E24265">
      <w:pPr>
        <w:widowControl/>
        <w:rPr>
          <w:del w:id="12048" w:author="阿毛" w:date="2021-05-21T17:54:00Z"/>
          <w:rFonts w:ascii="Arial" w:eastAsia="標楷體" w:hAnsi="標楷體" w:cs="標楷體"/>
          <w:kern w:val="0"/>
          <w:szCs w:val="28"/>
        </w:rPr>
      </w:pPr>
      <w:del w:id="12049" w:author="阿毛" w:date="2021-05-21T17:54:00Z">
        <w:r w:rsidDel="00CB3FDD">
          <w:rPr>
            <w:rFonts w:hAnsi="標楷體"/>
          </w:rPr>
          <w:br w:type="page"/>
        </w:r>
      </w:del>
    </w:p>
    <w:p w14:paraId="440CEA10" w14:textId="2A8E4478" w:rsidR="00E24265" w:rsidRPr="00A03472" w:rsidDel="00CB3FDD" w:rsidRDefault="00E24265">
      <w:pPr>
        <w:pStyle w:val="3"/>
        <w:numPr>
          <w:ilvl w:val="2"/>
          <w:numId w:val="98"/>
        </w:numPr>
        <w:rPr>
          <w:del w:id="12050" w:author="阿毛" w:date="2021-05-21T17:54:00Z"/>
          <w:rFonts w:ascii="標楷體" w:hAnsi="標楷體"/>
        </w:rPr>
        <w:pPrChange w:id="12051" w:author="智誠 楊" w:date="2021-05-10T09:50:00Z">
          <w:pPr>
            <w:pStyle w:val="3"/>
            <w:numPr>
              <w:ilvl w:val="2"/>
              <w:numId w:val="1"/>
            </w:numPr>
            <w:ind w:left="1247" w:hanging="680"/>
          </w:pPr>
        </w:pPrChange>
      </w:pPr>
      <w:del w:id="12052" w:author="阿毛" w:date="2021-05-21T17:54:00Z">
        <w:r w:rsidDel="00CB3FDD">
          <w:rPr>
            <w:rFonts w:ascii="標楷體" w:hAnsi="標楷體"/>
          </w:rPr>
          <w:lastRenderedPageBreak/>
          <w:delText>L</w:delText>
        </w:r>
        <w:r w:rsidDel="00CB3FDD">
          <w:rPr>
            <w:rFonts w:ascii="標楷體" w:hAnsi="標楷體" w:hint="eastAsia"/>
          </w:rPr>
          <w:delText>8312</w:delText>
        </w:r>
        <w:r w:rsidRPr="00892921" w:rsidDel="00CB3FDD">
          <w:rPr>
            <w:rFonts w:ascii="標楷體" w:hAnsi="標楷體" w:hint="eastAsia"/>
          </w:rPr>
          <w:delText>延期繳款（喘息期）資料檔案</w:delText>
        </w:r>
      </w:del>
    </w:p>
    <w:p w14:paraId="3E7C5270" w14:textId="32BD0833" w:rsidR="00E24265" w:rsidRPr="003972CE" w:rsidDel="00CB3FDD" w:rsidRDefault="00E24265">
      <w:pPr>
        <w:pStyle w:val="a"/>
        <w:rPr>
          <w:del w:id="12053" w:author="阿毛" w:date="2021-05-21T17:54:00Z"/>
        </w:rPr>
      </w:pPr>
      <w:del w:id="1205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5502947" w14:textId="01542795" w:rsidTr="005F76AD">
        <w:trPr>
          <w:trHeight w:val="277"/>
          <w:del w:id="1205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273585F" w14:textId="1E1219A3" w:rsidR="00E24265" w:rsidRPr="00615D4B" w:rsidDel="00CB3FDD" w:rsidRDefault="00E24265" w:rsidP="005F76AD">
            <w:pPr>
              <w:rPr>
                <w:del w:id="12056" w:author="阿毛" w:date="2021-05-21T17:54:00Z"/>
                <w:rFonts w:ascii="標楷體" w:eastAsia="標楷體" w:hAnsi="標楷體"/>
              </w:rPr>
            </w:pPr>
            <w:del w:id="1205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E120B81" w14:textId="1DFCABB6" w:rsidR="00E24265" w:rsidRPr="00615D4B" w:rsidDel="00CB3FDD" w:rsidRDefault="00E24265" w:rsidP="005F76AD">
            <w:pPr>
              <w:rPr>
                <w:del w:id="12058" w:author="阿毛" w:date="2021-05-21T17:54:00Z"/>
                <w:rFonts w:ascii="標楷體" w:eastAsia="標楷體" w:hAnsi="標楷體"/>
              </w:rPr>
            </w:pPr>
            <w:del w:id="12059" w:author="阿毛" w:date="2021-05-21T17:54:00Z">
              <w:r w:rsidRPr="00892921" w:rsidDel="00CB3FDD">
                <w:rPr>
                  <w:rFonts w:ascii="標楷體" w:eastAsia="標楷體" w:hAnsi="標楷體" w:hint="eastAsia"/>
                </w:rPr>
                <w:delText>延期繳款（喘息期）資料檔案</w:delText>
              </w:r>
            </w:del>
          </w:p>
        </w:tc>
      </w:tr>
      <w:tr w:rsidR="00E24265" w:rsidRPr="00615D4B" w:rsidDel="00CB3FDD" w14:paraId="1D3B2407" w14:textId="5A4308C6" w:rsidTr="005F76AD">
        <w:trPr>
          <w:trHeight w:val="277"/>
          <w:del w:id="120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F4C8BB2" w14:textId="6F6ECE59" w:rsidR="00E24265" w:rsidRPr="00615D4B" w:rsidDel="00CB3FDD" w:rsidRDefault="00E24265" w:rsidP="005F76AD">
            <w:pPr>
              <w:rPr>
                <w:del w:id="12061" w:author="阿毛" w:date="2021-05-21T17:54:00Z"/>
                <w:rFonts w:ascii="標楷體" w:eastAsia="標楷體" w:hAnsi="標楷體"/>
              </w:rPr>
            </w:pPr>
            <w:del w:id="1206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697EBBA" w14:textId="08EF2AA1" w:rsidR="00E24265" w:rsidRPr="00615D4B" w:rsidDel="00CB3FDD" w:rsidRDefault="00E24265" w:rsidP="005F76AD">
            <w:pPr>
              <w:rPr>
                <w:del w:id="12063" w:author="阿毛" w:date="2021-05-21T17:54:00Z"/>
                <w:rFonts w:ascii="標楷體" w:eastAsia="標楷體" w:hAnsi="標楷體"/>
              </w:rPr>
            </w:pPr>
          </w:p>
        </w:tc>
      </w:tr>
      <w:tr w:rsidR="00E24265" w:rsidRPr="00615D4B" w:rsidDel="00CB3FDD" w14:paraId="1D264D15" w14:textId="102CAF38" w:rsidTr="005F76AD">
        <w:trPr>
          <w:trHeight w:val="773"/>
          <w:del w:id="120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E1D1C6" w14:textId="6CC37DBC" w:rsidR="00E24265" w:rsidRPr="00615D4B" w:rsidDel="00CB3FDD" w:rsidRDefault="00E24265" w:rsidP="005F76AD">
            <w:pPr>
              <w:rPr>
                <w:del w:id="12065" w:author="阿毛" w:date="2021-05-21T17:54:00Z"/>
                <w:rFonts w:ascii="標楷體" w:eastAsia="標楷體" w:hAnsi="標楷體"/>
              </w:rPr>
            </w:pPr>
            <w:del w:id="1206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239595E" w14:textId="22BB8D69" w:rsidR="00E24265" w:rsidRPr="00615D4B" w:rsidDel="00CB3FDD" w:rsidRDefault="00E24265" w:rsidP="005F76AD">
            <w:pPr>
              <w:rPr>
                <w:del w:id="12067" w:author="阿毛" w:date="2021-05-21T17:54:00Z"/>
                <w:rFonts w:ascii="標楷體" w:eastAsia="標楷體" w:hAnsi="標楷體"/>
              </w:rPr>
            </w:pPr>
          </w:p>
        </w:tc>
      </w:tr>
      <w:tr w:rsidR="00E24265" w:rsidRPr="00615D4B" w:rsidDel="00CB3FDD" w14:paraId="2F2D2F7F" w14:textId="5F4BF9FA" w:rsidTr="005F76AD">
        <w:trPr>
          <w:trHeight w:val="321"/>
          <w:del w:id="1206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167ED3A" w14:textId="5337BB17" w:rsidR="00E24265" w:rsidRPr="00615D4B" w:rsidDel="00CB3FDD" w:rsidRDefault="00E24265" w:rsidP="005F76AD">
            <w:pPr>
              <w:rPr>
                <w:del w:id="12069" w:author="阿毛" w:date="2021-05-21T17:54:00Z"/>
                <w:rFonts w:ascii="標楷體" w:eastAsia="標楷體" w:hAnsi="標楷體"/>
              </w:rPr>
            </w:pPr>
            <w:del w:id="1207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6B04B8AA" w14:textId="1C11508D" w:rsidR="00E24265" w:rsidRPr="00615D4B" w:rsidDel="00CB3FDD" w:rsidRDefault="00E24265" w:rsidP="005F76AD">
            <w:pPr>
              <w:rPr>
                <w:del w:id="12071" w:author="阿毛" w:date="2021-05-21T17:54:00Z"/>
                <w:rFonts w:ascii="標楷體" w:eastAsia="標楷體" w:hAnsi="標楷體"/>
              </w:rPr>
            </w:pPr>
          </w:p>
        </w:tc>
      </w:tr>
      <w:tr w:rsidR="00E24265" w:rsidRPr="00615D4B" w:rsidDel="00CB3FDD" w14:paraId="4100522C" w14:textId="089D0222" w:rsidTr="005F76AD">
        <w:trPr>
          <w:trHeight w:val="1311"/>
          <w:del w:id="120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383D79A" w14:textId="26EDBD5E" w:rsidR="00E24265" w:rsidRPr="00615D4B" w:rsidDel="00CB3FDD" w:rsidRDefault="00E24265" w:rsidP="005F76AD">
            <w:pPr>
              <w:rPr>
                <w:del w:id="12073" w:author="阿毛" w:date="2021-05-21T17:54:00Z"/>
                <w:rFonts w:ascii="標楷體" w:eastAsia="標楷體" w:hAnsi="標楷體"/>
              </w:rPr>
            </w:pPr>
            <w:del w:id="1207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3F31F31" w14:textId="098684B0" w:rsidR="00E24265" w:rsidRPr="00615D4B" w:rsidDel="00CB3FDD" w:rsidRDefault="00E24265" w:rsidP="005F76AD">
            <w:pPr>
              <w:rPr>
                <w:del w:id="12075" w:author="阿毛" w:date="2021-05-21T17:54:00Z"/>
                <w:rFonts w:ascii="標楷體" w:eastAsia="標楷體" w:hAnsi="標楷體"/>
              </w:rPr>
            </w:pPr>
          </w:p>
        </w:tc>
      </w:tr>
      <w:tr w:rsidR="00E24265" w:rsidRPr="00615D4B" w:rsidDel="00CB3FDD" w14:paraId="5C5B8588" w14:textId="2C0ECD4D" w:rsidTr="005F76AD">
        <w:trPr>
          <w:trHeight w:val="278"/>
          <w:del w:id="1207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5D44BD" w14:textId="1AE31A61" w:rsidR="00E24265" w:rsidRPr="00615D4B" w:rsidDel="00CB3FDD" w:rsidRDefault="00E24265" w:rsidP="005F76AD">
            <w:pPr>
              <w:rPr>
                <w:del w:id="12077" w:author="阿毛" w:date="2021-05-21T17:54:00Z"/>
                <w:rFonts w:ascii="標楷體" w:eastAsia="標楷體" w:hAnsi="標楷體"/>
              </w:rPr>
            </w:pPr>
            <w:del w:id="1207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922EFEF" w14:textId="1577B2B0" w:rsidR="00E24265" w:rsidRPr="00615D4B" w:rsidDel="00CB3FDD" w:rsidRDefault="00E24265" w:rsidP="005F76AD">
            <w:pPr>
              <w:rPr>
                <w:del w:id="12079" w:author="阿毛" w:date="2021-05-21T17:54:00Z"/>
                <w:rFonts w:ascii="標楷體" w:eastAsia="標楷體" w:hAnsi="標楷體"/>
              </w:rPr>
            </w:pPr>
          </w:p>
        </w:tc>
      </w:tr>
      <w:tr w:rsidR="00E24265" w:rsidRPr="00615D4B" w:rsidDel="00CB3FDD" w14:paraId="038E6537" w14:textId="5604F277" w:rsidTr="005F76AD">
        <w:trPr>
          <w:trHeight w:val="358"/>
          <w:del w:id="1208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1E86DA" w14:textId="05A437ED" w:rsidR="00E24265" w:rsidRPr="00615D4B" w:rsidDel="00CB3FDD" w:rsidRDefault="00E24265" w:rsidP="005F76AD">
            <w:pPr>
              <w:rPr>
                <w:del w:id="12081" w:author="阿毛" w:date="2021-05-21T17:54:00Z"/>
                <w:rFonts w:ascii="標楷體" w:eastAsia="標楷體" w:hAnsi="標楷體"/>
              </w:rPr>
            </w:pPr>
            <w:del w:id="1208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342827DF" w14:textId="080229A9" w:rsidR="00E24265" w:rsidRPr="00615D4B" w:rsidDel="00CB3FDD" w:rsidRDefault="00E24265" w:rsidP="005F76AD">
            <w:pPr>
              <w:rPr>
                <w:del w:id="12083" w:author="阿毛" w:date="2021-05-21T17:54:00Z"/>
                <w:rFonts w:ascii="標楷體" w:eastAsia="標楷體" w:hAnsi="標楷體"/>
              </w:rPr>
            </w:pPr>
          </w:p>
        </w:tc>
      </w:tr>
      <w:tr w:rsidR="00E24265" w:rsidRPr="00615D4B" w:rsidDel="00CB3FDD" w14:paraId="43B13E11" w14:textId="70DB1638" w:rsidTr="005F76AD">
        <w:trPr>
          <w:trHeight w:val="278"/>
          <w:del w:id="1208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8CDA23C" w14:textId="5B94A0CC" w:rsidR="00E24265" w:rsidRPr="00615D4B" w:rsidDel="00CB3FDD" w:rsidRDefault="00E24265" w:rsidP="005F76AD">
            <w:pPr>
              <w:rPr>
                <w:del w:id="12085" w:author="阿毛" w:date="2021-05-21T17:54:00Z"/>
                <w:rFonts w:ascii="標楷體" w:eastAsia="標楷體" w:hAnsi="標楷體"/>
              </w:rPr>
            </w:pPr>
            <w:del w:id="1208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3D59490" w14:textId="6FE9A13A" w:rsidR="00E24265" w:rsidRPr="00615D4B" w:rsidDel="00CB3FDD" w:rsidRDefault="00E24265" w:rsidP="005F76AD">
            <w:pPr>
              <w:rPr>
                <w:del w:id="12087" w:author="阿毛" w:date="2021-05-21T17:54:00Z"/>
                <w:rFonts w:ascii="標楷體" w:eastAsia="標楷體" w:hAnsi="標楷體"/>
              </w:rPr>
            </w:pPr>
          </w:p>
        </w:tc>
      </w:tr>
    </w:tbl>
    <w:p w14:paraId="01A6DF48" w14:textId="1FF04EC4" w:rsidR="00E24265" w:rsidDel="00CB3FDD" w:rsidRDefault="00E24265" w:rsidP="00E24265">
      <w:pPr>
        <w:rPr>
          <w:del w:id="12088" w:author="阿毛" w:date="2021-05-21T17:54:00Z"/>
        </w:rPr>
      </w:pPr>
    </w:p>
    <w:p w14:paraId="79D07D1B" w14:textId="13D43CB3" w:rsidR="00E24265" w:rsidRPr="00615D4B" w:rsidDel="00CB3FDD" w:rsidRDefault="00E24265">
      <w:pPr>
        <w:pStyle w:val="a"/>
        <w:rPr>
          <w:del w:id="12089" w:author="阿毛" w:date="2021-05-21T17:54:00Z"/>
        </w:rPr>
      </w:pPr>
      <w:del w:id="12090" w:author="阿毛" w:date="2021-05-21T17:54:00Z">
        <w:r w:rsidRPr="00615D4B" w:rsidDel="00CB3FDD">
          <w:delText>UI</w:delText>
        </w:r>
        <w:r w:rsidRPr="00615D4B" w:rsidDel="00CB3FDD">
          <w:delText>畫面</w:delText>
        </w:r>
      </w:del>
    </w:p>
    <w:p w14:paraId="4E5C7E9A" w14:textId="5B9CB88D" w:rsidR="00E24265" w:rsidDel="00CB3FDD" w:rsidRDefault="00E24265" w:rsidP="00E24265">
      <w:pPr>
        <w:pStyle w:val="42"/>
        <w:spacing w:after="72"/>
        <w:ind w:left="1133"/>
        <w:rPr>
          <w:del w:id="12091" w:author="阿毛" w:date="2021-05-21T17:54:00Z"/>
          <w:rFonts w:hAnsi="標楷體"/>
        </w:rPr>
      </w:pPr>
      <w:del w:id="12092" w:author="阿毛" w:date="2021-05-21T17:54:00Z">
        <w:r w:rsidRPr="00743962" w:rsidDel="00CB3FDD">
          <w:rPr>
            <w:rFonts w:hAnsi="標楷體" w:hint="eastAsia"/>
          </w:rPr>
          <w:delText>輸入畫面：</w:delText>
        </w:r>
      </w:del>
    </w:p>
    <w:p w14:paraId="4D71C0D2" w14:textId="57C449A5" w:rsidR="00E24265" w:rsidRPr="006425F6" w:rsidDel="00CB3FDD" w:rsidRDefault="00E24265" w:rsidP="00E24265">
      <w:pPr>
        <w:pStyle w:val="42"/>
        <w:spacing w:after="72"/>
        <w:ind w:leftChars="0" w:left="0"/>
        <w:rPr>
          <w:del w:id="12093" w:author="阿毛" w:date="2021-05-21T17:54:00Z"/>
          <w:rFonts w:hAnsi="標楷體"/>
        </w:rPr>
      </w:pPr>
      <w:del w:id="12094" w:author="阿毛" w:date="2021-05-21T17:54:00Z">
        <w:r w:rsidRPr="006425F6" w:rsidDel="00CB3FDD">
          <w:rPr>
            <w:rFonts w:hAnsi="標楷體"/>
            <w:noProof/>
          </w:rPr>
          <w:drawing>
            <wp:inline distT="0" distB="0" distL="0" distR="0" wp14:anchorId="1EFACA13" wp14:editId="1626F0B4">
              <wp:extent cx="6656804" cy="201168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656804" cy="2011680"/>
                      </a:xfrm>
                      <a:prstGeom prst="rect">
                        <a:avLst/>
                      </a:prstGeom>
                    </pic:spPr>
                  </pic:pic>
                </a:graphicData>
              </a:graphic>
            </wp:inline>
          </w:drawing>
        </w:r>
      </w:del>
    </w:p>
    <w:p w14:paraId="1FFF2131" w14:textId="204A285E" w:rsidR="00E24265" w:rsidDel="00CB3FDD" w:rsidRDefault="00E24265" w:rsidP="00E24265">
      <w:pPr>
        <w:pStyle w:val="1text"/>
        <w:rPr>
          <w:del w:id="12095" w:author="阿毛" w:date="2021-05-21T17:54:00Z"/>
          <w:rFonts w:ascii="Times New Roman" w:hAnsi="Times New Roman"/>
        </w:rPr>
      </w:pPr>
    </w:p>
    <w:p w14:paraId="19A913AB" w14:textId="55D521AE" w:rsidR="00E24265" w:rsidRPr="003972CE" w:rsidDel="00CB3FDD" w:rsidRDefault="00E24265">
      <w:pPr>
        <w:pStyle w:val="a"/>
        <w:rPr>
          <w:del w:id="12096" w:author="阿毛" w:date="2021-05-21T17:54:00Z"/>
        </w:rPr>
      </w:pPr>
      <w:del w:id="1209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4E67C83" w14:textId="30082F1C" w:rsidTr="005F76AD">
        <w:trPr>
          <w:trHeight w:val="388"/>
          <w:jc w:val="center"/>
          <w:del w:id="12098" w:author="阿毛" w:date="2021-05-21T17:54:00Z"/>
        </w:trPr>
        <w:tc>
          <w:tcPr>
            <w:tcW w:w="219" w:type="pct"/>
            <w:vMerge w:val="restart"/>
          </w:tcPr>
          <w:p w14:paraId="066449D0" w14:textId="1F2E22B4" w:rsidR="00E24265" w:rsidRPr="00615D4B" w:rsidDel="00CB3FDD" w:rsidRDefault="00E24265" w:rsidP="005F76AD">
            <w:pPr>
              <w:rPr>
                <w:del w:id="12099" w:author="阿毛" w:date="2021-05-21T17:54:00Z"/>
                <w:rFonts w:ascii="標楷體" w:eastAsia="標楷體" w:hAnsi="標楷體"/>
              </w:rPr>
            </w:pPr>
            <w:del w:id="12100" w:author="阿毛" w:date="2021-05-21T17:54:00Z">
              <w:r w:rsidRPr="00615D4B" w:rsidDel="00CB3FDD">
                <w:rPr>
                  <w:rFonts w:ascii="標楷體" w:eastAsia="標楷體" w:hAnsi="標楷體"/>
                </w:rPr>
                <w:delText>序號</w:delText>
              </w:r>
            </w:del>
          </w:p>
        </w:tc>
        <w:tc>
          <w:tcPr>
            <w:tcW w:w="756" w:type="pct"/>
            <w:vMerge w:val="restart"/>
          </w:tcPr>
          <w:p w14:paraId="50705700" w14:textId="466C2D8F" w:rsidR="00E24265" w:rsidRPr="00615D4B" w:rsidDel="00CB3FDD" w:rsidRDefault="00E24265" w:rsidP="005F76AD">
            <w:pPr>
              <w:rPr>
                <w:del w:id="12101" w:author="阿毛" w:date="2021-05-21T17:54:00Z"/>
                <w:rFonts w:ascii="標楷體" w:eastAsia="標楷體" w:hAnsi="標楷體"/>
              </w:rPr>
            </w:pPr>
            <w:del w:id="12102" w:author="阿毛" w:date="2021-05-21T17:54:00Z">
              <w:r w:rsidRPr="00615D4B" w:rsidDel="00CB3FDD">
                <w:rPr>
                  <w:rFonts w:ascii="標楷體" w:eastAsia="標楷體" w:hAnsi="標楷體"/>
                </w:rPr>
                <w:delText>欄位</w:delText>
              </w:r>
            </w:del>
          </w:p>
        </w:tc>
        <w:tc>
          <w:tcPr>
            <w:tcW w:w="2382" w:type="pct"/>
            <w:gridSpan w:val="5"/>
          </w:tcPr>
          <w:p w14:paraId="00C67BD0" w14:textId="48C9F19F" w:rsidR="00E24265" w:rsidRPr="00615D4B" w:rsidDel="00CB3FDD" w:rsidRDefault="00E24265" w:rsidP="005F76AD">
            <w:pPr>
              <w:jc w:val="center"/>
              <w:rPr>
                <w:del w:id="12103" w:author="阿毛" w:date="2021-05-21T17:54:00Z"/>
                <w:rFonts w:ascii="標楷體" w:eastAsia="標楷體" w:hAnsi="標楷體"/>
              </w:rPr>
            </w:pPr>
            <w:del w:id="12104" w:author="阿毛" w:date="2021-05-21T17:54:00Z">
              <w:r w:rsidRPr="00615D4B" w:rsidDel="00CB3FDD">
                <w:rPr>
                  <w:rFonts w:ascii="標楷體" w:eastAsia="標楷體" w:hAnsi="標楷體"/>
                </w:rPr>
                <w:delText>說明</w:delText>
              </w:r>
            </w:del>
          </w:p>
        </w:tc>
        <w:tc>
          <w:tcPr>
            <w:tcW w:w="1643" w:type="pct"/>
            <w:vMerge w:val="restart"/>
          </w:tcPr>
          <w:p w14:paraId="598881C0" w14:textId="785D580F" w:rsidR="00E24265" w:rsidRPr="00615D4B" w:rsidDel="00CB3FDD" w:rsidRDefault="00E24265" w:rsidP="005F76AD">
            <w:pPr>
              <w:rPr>
                <w:del w:id="12105" w:author="阿毛" w:date="2021-05-21T17:54:00Z"/>
                <w:rFonts w:ascii="標楷體" w:eastAsia="標楷體" w:hAnsi="標楷體"/>
              </w:rPr>
            </w:pPr>
            <w:del w:id="12106" w:author="阿毛" w:date="2021-05-21T17:54:00Z">
              <w:r w:rsidRPr="00615D4B" w:rsidDel="00CB3FDD">
                <w:rPr>
                  <w:rFonts w:ascii="標楷體" w:eastAsia="標楷體" w:hAnsi="標楷體"/>
                </w:rPr>
                <w:delText>處理邏輯及注意事項</w:delText>
              </w:r>
            </w:del>
          </w:p>
        </w:tc>
      </w:tr>
      <w:tr w:rsidR="00E24265" w:rsidRPr="00615D4B" w:rsidDel="00CB3FDD" w14:paraId="1E1E1D28" w14:textId="19610EF5" w:rsidTr="005F76AD">
        <w:trPr>
          <w:trHeight w:val="244"/>
          <w:jc w:val="center"/>
          <w:del w:id="12107" w:author="阿毛" w:date="2021-05-21T17:54:00Z"/>
        </w:trPr>
        <w:tc>
          <w:tcPr>
            <w:tcW w:w="219" w:type="pct"/>
            <w:vMerge/>
          </w:tcPr>
          <w:p w14:paraId="7943AA1E" w14:textId="45042228" w:rsidR="00E24265" w:rsidRPr="00615D4B" w:rsidDel="00CB3FDD" w:rsidRDefault="00E24265" w:rsidP="005F76AD">
            <w:pPr>
              <w:rPr>
                <w:del w:id="12108" w:author="阿毛" w:date="2021-05-21T17:54:00Z"/>
                <w:rFonts w:ascii="標楷體" w:eastAsia="標楷體" w:hAnsi="標楷體"/>
              </w:rPr>
            </w:pPr>
          </w:p>
        </w:tc>
        <w:tc>
          <w:tcPr>
            <w:tcW w:w="756" w:type="pct"/>
            <w:vMerge/>
          </w:tcPr>
          <w:p w14:paraId="33E23CC2" w14:textId="4A9F4254" w:rsidR="00E24265" w:rsidRPr="00615D4B" w:rsidDel="00CB3FDD" w:rsidRDefault="00E24265" w:rsidP="005F76AD">
            <w:pPr>
              <w:rPr>
                <w:del w:id="12109" w:author="阿毛" w:date="2021-05-21T17:54:00Z"/>
                <w:rFonts w:ascii="標楷體" w:eastAsia="標楷體" w:hAnsi="標楷體"/>
              </w:rPr>
            </w:pPr>
          </w:p>
        </w:tc>
        <w:tc>
          <w:tcPr>
            <w:tcW w:w="624" w:type="pct"/>
          </w:tcPr>
          <w:p w14:paraId="09419BB2" w14:textId="257A572D" w:rsidR="00E24265" w:rsidRPr="00615D4B" w:rsidDel="00CB3FDD" w:rsidRDefault="00E24265" w:rsidP="005F76AD">
            <w:pPr>
              <w:rPr>
                <w:del w:id="12110" w:author="阿毛" w:date="2021-05-21T17:54:00Z"/>
                <w:rFonts w:ascii="標楷體" w:eastAsia="標楷體" w:hAnsi="標楷體"/>
              </w:rPr>
            </w:pPr>
            <w:del w:id="12111" w:author="阿毛" w:date="2021-05-21T17:54:00Z">
              <w:r w:rsidRPr="00615D4B" w:rsidDel="00CB3FDD">
                <w:rPr>
                  <w:rFonts w:ascii="標楷體" w:eastAsia="標楷體" w:hAnsi="標楷體" w:hint="eastAsia"/>
                </w:rPr>
                <w:delText>資料型態長度</w:delText>
              </w:r>
            </w:del>
          </w:p>
        </w:tc>
        <w:tc>
          <w:tcPr>
            <w:tcW w:w="624" w:type="pct"/>
          </w:tcPr>
          <w:p w14:paraId="34FEBE80" w14:textId="00C3D8DB" w:rsidR="00E24265" w:rsidRPr="00615D4B" w:rsidDel="00CB3FDD" w:rsidRDefault="00E24265" w:rsidP="005F76AD">
            <w:pPr>
              <w:rPr>
                <w:del w:id="12112" w:author="阿毛" w:date="2021-05-21T17:54:00Z"/>
                <w:rFonts w:ascii="標楷體" w:eastAsia="標楷體" w:hAnsi="標楷體"/>
              </w:rPr>
            </w:pPr>
            <w:del w:id="12113" w:author="阿毛" w:date="2021-05-21T17:54:00Z">
              <w:r w:rsidRPr="00615D4B" w:rsidDel="00CB3FDD">
                <w:rPr>
                  <w:rFonts w:ascii="標楷體" w:eastAsia="標楷體" w:hAnsi="標楷體"/>
                </w:rPr>
                <w:delText>預設值</w:delText>
              </w:r>
            </w:del>
          </w:p>
        </w:tc>
        <w:tc>
          <w:tcPr>
            <w:tcW w:w="537" w:type="pct"/>
          </w:tcPr>
          <w:p w14:paraId="2BDF0F3D" w14:textId="15EB046D" w:rsidR="00E24265" w:rsidRPr="00615D4B" w:rsidDel="00CB3FDD" w:rsidRDefault="00E24265" w:rsidP="005F76AD">
            <w:pPr>
              <w:rPr>
                <w:del w:id="12114" w:author="阿毛" w:date="2021-05-21T17:54:00Z"/>
                <w:rFonts w:ascii="標楷體" w:eastAsia="標楷體" w:hAnsi="標楷體"/>
              </w:rPr>
            </w:pPr>
            <w:del w:id="12115" w:author="阿毛" w:date="2021-05-21T17:54:00Z">
              <w:r w:rsidRPr="00615D4B" w:rsidDel="00CB3FDD">
                <w:rPr>
                  <w:rFonts w:ascii="標楷體" w:eastAsia="標楷體" w:hAnsi="標楷體"/>
                </w:rPr>
                <w:delText>選單內容</w:delText>
              </w:r>
            </w:del>
          </w:p>
        </w:tc>
        <w:tc>
          <w:tcPr>
            <w:tcW w:w="299" w:type="pct"/>
          </w:tcPr>
          <w:p w14:paraId="27586FBA" w14:textId="79B67930" w:rsidR="00E24265" w:rsidRPr="00615D4B" w:rsidDel="00CB3FDD" w:rsidRDefault="00E24265" w:rsidP="005F76AD">
            <w:pPr>
              <w:rPr>
                <w:del w:id="12116" w:author="阿毛" w:date="2021-05-21T17:54:00Z"/>
                <w:rFonts w:ascii="標楷體" w:eastAsia="標楷體" w:hAnsi="標楷體"/>
              </w:rPr>
            </w:pPr>
            <w:del w:id="12117" w:author="阿毛" w:date="2021-05-21T17:54:00Z">
              <w:r w:rsidRPr="00615D4B" w:rsidDel="00CB3FDD">
                <w:rPr>
                  <w:rFonts w:ascii="標楷體" w:eastAsia="標楷體" w:hAnsi="標楷體"/>
                </w:rPr>
                <w:delText>必填</w:delText>
              </w:r>
            </w:del>
          </w:p>
        </w:tc>
        <w:tc>
          <w:tcPr>
            <w:tcW w:w="299" w:type="pct"/>
          </w:tcPr>
          <w:p w14:paraId="06C300E0" w14:textId="7FCE2E26" w:rsidR="00E24265" w:rsidRPr="00615D4B" w:rsidDel="00CB3FDD" w:rsidRDefault="00E24265" w:rsidP="005F76AD">
            <w:pPr>
              <w:rPr>
                <w:del w:id="12118" w:author="阿毛" w:date="2021-05-21T17:54:00Z"/>
                <w:rFonts w:ascii="標楷體" w:eastAsia="標楷體" w:hAnsi="標楷體"/>
              </w:rPr>
            </w:pPr>
            <w:del w:id="12119" w:author="阿毛" w:date="2021-05-21T17:54:00Z">
              <w:r w:rsidRPr="00615D4B" w:rsidDel="00CB3FDD">
                <w:rPr>
                  <w:rFonts w:ascii="標楷體" w:eastAsia="標楷體" w:hAnsi="標楷體"/>
                </w:rPr>
                <w:delText>R/W</w:delText>
              </w:r>
            </w:del>
          </w:p>
        </w:tc>
        <w:tc>
          <w:tcPr>
            <w:tcW w:w="1643" w:type="pct"/>
            <w:vMerge/>
          </w:tcPr>
          <w:p w14:paraId="02053DBD" w14:textId="23CD6324" w:rsidR="00E24265" w:rsidRPr="00615D4B" w:rsidDel="00CB3FDD" w:rsidRDefault="00E24265" w:rsidP="005F76AD">
            <w:pPr>
              <w:rPr>
                <w:del w:id="12120" w:author="阿毛" w:date="2021-05-21T17:54:00Z"/>
                <w:rFonts w:ascii="標楷體" w:eastAsia="標楷體" w:hAnsi="標楷體"/>
              </w:rPr>
            </w:pPr>
          </w:p>
        </w:tc>
      </w:tr>
      <w:tr w:rsidR="00E24265" w:rsidRPr="00615D4B" w:rsidDel="00CB3FDD" w14:paraId="61043543" w14:textId="20630A3C" w:rsidTr="005F76AD">
        <w:trPr>
          <w:trHeight w:val="291"/>
          <w:jc w:val="center"/>
          <w:del w:id="12121" w:author="阿毛" w:date="2021-05-21T17:54:00Z"/>
        </w:trPr>
        <w:tc>
          <w:tcPr>
            <w:tcW w:w="219" w:type="pct"/>
          </w:tcPr>
          <w:p w14:paraId="0451426E" w14:textId="3B878D4B" w:rsidR="00E24265" w:rsidRPr="00D6003A" w:rsidDel="00CB3FDD" w:rsidRDefault="00E24265" w:rsidP="005F76AD">
            <w:pPr>
              <w:pStyle w:val="af9"/>
              <w:numPr>
                <w:ilvl w:val="0"/>
                <w:numId w:val="41"/>
              </w:numPr>
              <w:ind w:leftChars="0"/>
              <w:rPr>
                <w:del w:id="12122" w:author="阿毛" w:date="2021-05-21T17:54:00Z"/>
                <w:rFonts w:ascii="標楷體" w:eastAsia="標楷體" w:hAnsi="標楷體"/>
              </w:rPr>
            </w:pPr>
          </w:p>
        </w:tc>
        <w:tc>
          <w:tcPr>
            <w:tcW w:w="756" w:type="pct"/>
          </w:tcPr>
          <w:p w14:paraId="3C6E3799" w14:textId="08E0F7C1" w:rsidR="00E24265" w:rsidRPr="00615D4B" w:rsidDel="00CB3FDD" w:rsidRDefault="00E24265" w:rsidP="005F76AD">
            <w:pPr>
              <w:rPr>
                <w:del w:id="12123" w:author="阿毛" w:date="2021-05-21T17:54:00Z"/>
                <w:rFonts w:ascii="標楷體" w:eastAsia="標楷體" w:hAnsi="標楷體"/>
              </w:rPr>
            </w:pPr>
            <w:del w:id="12124" w:author="阿毛" w:date="2021-05-21T17:54:00Z">
              <w:r w:rsidRPr="00326E22" w:rsidDel="00CB3FDD">
                <w:rPr>
                  <w:rFonts w:ascii="標楷體" w:eastAsia="標楷體" w:hAnsi="標楷體" w:hint="eastAsia"/>
                </w:rPr>
                <w:delText>交易代碼</w:delText>
              </w:r>
            </w:del>
          </w:p>
        </w:tc>
        <w:tc>
          <w:tcPr>
            <w:tcW w:w="624" w:type="pct"/>
          </w:tcPr>
          <w:p w14:paraId="6B57C6EA" w14:textId="398D68AD" w:rsidR="00E24265" w:rsidRPr="00615D4B" w:rsidDel="00CB3FDD" w:rsidRDefault="00E24265" w:rsidP="005F76AD">
            <w:pPr>
              <w:rPr>
                <w:del w:id="12125" w:author="阿毛" w:date="2021-05-21T17:54:00Z"/>
                <w:rFonts w:ascii="標楷體" w:eastAsia="標楷體" w:hAnsi="標楷體"/>
              </w:rPr>
            </w:pPr>
          </w:p>
        </w:tc>
        <w:tc>
          <w:tcPr>
            <w:tcW w:w="624" w:type="pct"/>
          </w:tcPr>
          <w:p w14:paraId="2176F326" w14:textId="00F58C38" w:rsidR="00E24265" w:rsidRPr="00615D4B" w:rsidDel="00CB3FDD" w:rsidRDefault="00E24265" w:rsidP="005F76AD">
            <w:pPr>
              <w:rPr>
                <w:del w:id="12126" w:author="阿毛" w:date="2021-05-21T17:54:00Z"/>
                <w:rFonts w:ascii="標楷體" w:eastAsia="標楷體" w:hAnsi="標楷體"/>
              </w:rPr>
            </w:pPr>
          </w:p>
        </w:tc>
        <w:tc>
          <w:tcPr>
            <w:tcW w:w="537" w:type="pct"/>
          </w:tcPr>
          <w:p w14:paraId="6B5AC142" w14:textId="0F35DEAD" w:rsidR="00E24265" w:rsidRPr="00615D4B" w:rsidDel="00CB3FDD" w:rsidRDefault="00E24265" w:rsidP="005F76AD">
            <w:pPr>
              <w:rPr>
                <w:del w:id="12127" w:author="阿毛" w:date="2021-05-21T17:54:00Z"/>
                <w:rFonts w:ascii="標楷體" w:eastAsia="標楷體" w:hAnsi="標楷體"/>
              </w:rPr>
            </w:pPr>
            <w:del w:id="12128" w:author="阿毛" w:date="2021-05-21T17:54:00Z">
              <w:r w:rsidDel="00CB3FDD">
                <w:rPr>
                  <w:rFonts w:ascii="標楷體" w:eastAsia="標楷體" w:hAnsi="標楷體" w:hint="eastAsia"/>
                </w:rPr>
                <w:delText>下拉式選單</w:delText>
              </w:r>
            </w:del>
          </w:p>
        </w:tc>
        <w:tc>
          <w:tcPr>
            <w:tcW w:w="299" w:type="pct"/>
          </w:tcPr>
          <w:p w14:paraId="13B4F39F" w14:textId="20AC39D0" w:rsidR="00E24265" w:rsidRPr="00615D4B" w:rsidDel="00CB3FDD" w:rsidRDefault="00E24265" w:rsidP="005F76AD">
            <w:pPr>
              <w:rPr>
                <w:del w:id="12129" w:author="阿毛" w:date="2021-05-21T17:54:00Z"/>
                <w:rFonts w:ascii="標楷體" w:eastAsia="標楷體" w:hAnsi="標楷體"/>
              </w:rPr>
            </w:pPr>
          </w:p>
        </w:tc>
        <w:tc>
          <w:tcPr>
            <w:tcW w:w="299" w:type="pct"/>
          </w:tcPr>
          <w:p w14:paraId="1FF2CAF1" w14:textId="0A32A56D" w:rsidR="00E24265" w:rsidRPr="00615D4B" w:rsidDel="00CB3FDD" w:rsidRDefault="00E24265" w:rsidP="005F76AD">
            <w:pPr>
              <w:rPr>
                <w:del w:id="12130" w:author="阿毛" w:date="2021-05-21T17:54:00Z"/>
                <w:rFonts w:ascii="標楷體" w:eastAsia="標楷體" w:hAnsi="標楷體"/>
              </w:rPr>
            </w:pPr>
          </w:p>
        </w:tc>
        <w:tc>
          <w:tcPr>
            <w:tcW w:w="1643" w:type="pct"/>
          </w:tcPr>
          <w:p w14:paraId="40605186" w14:textId="06389ED7" w:rsidR="00E24265" w:rsidDel="00CB3FDD" w:rsidRDefault="00E24265" w:rsidP="005F76AD">
            <w:pPr>
              <w:rPr>
                <w:del w:id="12131" w:author="阿毛" w:date="2021-05-21T17:54:00Z"/>
                <w:rFonts w:ascii="標楷體" w:eastAsia="標楷體" w:hAnsi="標楷體"/>
              </w:rPr>
            </w:pPr>
            <w:del w:id="12132" w:author="阿毛" w:date="2021-05-21T17:54:00Z">
              <w:r w:rsidRPr="00DE3CF7" w:rsidDel="00CB3FDD">
                <w:rPr>
                  <w:rFonts w:ascii="標楷體" w:eastAsia="標楷體" w:hAnsi="標楷體" w:hint="eastAsia"/>
                </w:rPr>
                <w:delText>1:新增</w:delText>
              </w:r>
            </w:del>
          </w:p>
          <w:p w14:paraId="4A245094" w14:textId="2F0BC10F" w:rsidR="00E24265" w:rsidDel="00CB3FDD" w:rsidRDefault="00E24265" w:rsidP="005F76AD">
            <w:pPr>
              <w:rPr>
                <w:del w:id="12133" w:author="阿毛" w:date="2021-05-21T17:54:00Z"/>
                <w:rFonts w:ascii="標楷體" w:eastAsia="標楷體" w:hAnsi="標楷體"/>
              </w:rPr>
            </w:pPr>
            <w:del w:id="12134" w:author="阿毛" w:date="2021-05-21T17:54:00Z">
              <w:r w:rsidRPr="00DE3CF7" w:rsidDel="00CB3FDD">
                <w:rPr>
                  <w:rFonts w:ascii="標楷體" w:eastAsia="標楷體" w:hAnsi="標楷體" w:hint="eastAsia"/>
                </w:rPr>
                <w:delText>2:異動</w:delText>
              </w:r>
            </w:del>
          </w:p>
          <w:p w14:paraId="6E3421DE" w14:textId="4DD5DBEE" w:rsidR="00E24265" w:rsidRPr="00615D4B" w:rsidDel="00CB3FDD" w:rsidRDefault="00E24265" w:rsidP="005F76AD">
            <w:pPr>
              <w:rPr>
                <w:del w:id="12135" w:author="阿毛" w:date="2021-05-21T17:54:00Z"/>
                <w:rFonts w:ascii="標楷體" w:eastAsia="標楷體" w:hAnsi="標楷體"/>
              </w:rPr>
            </w:pPr>
            <w:del w:id="12136" w:author="阿毛" w:date="2021-05-21T17:54:00Z">
              <w:r w:rsidRPr="00DE3CF7" w:rsidDel="00CB3FDD">
                <w:rPr>
                  <w:rFonts w:ascii="標楷體" w:eastAsia="標楷體" w:hAnsi="標楷體" w:hint="eastAsia"/>
                </w:rPr>
                <w:delText>4:刪除</w:delText>
              </w:r>
            </w:del>
          </w:p>
        </w:tc>
      </w:tr>
      <w:tr w:rsidR="00E24265" w:rsidRPr="00615D4B" w:rsidDel="00CB3FDD" w14:paraId="5C72225C" w14:textId="0BD6D518" w:rsidTr="005F76AD">
        <w:trPr>
          <w:trHeight w:val="291"/>
          <w:jc w:val="center"/>
          <w:del w:id="12137" w:author="阿毛" w:date="2021-05-21T17:54:00Z"/>
        </w:trPr>
        <w:tc>
          <w:tcPr>
            <w:tcW w:w="219" w:type="pct"/>
          </w:tcPr>
          <w:p w14:paraId="797C2FAA" w14:textId="128C724C" w:rsidR="00E24265" w:rsidRPr="00D6003A" w:rsidDel="00CB3FDD" w:rsidRDefault="00E24265" w:rsidP="005F76AD">
            <w:pPr>
              <w:pStyle w:val="af9"/>
              <w:numPr>
                <w:ilvl w:val="0"/>
                <w:numId w:val="41"/>
              </w:numPr>
              <w:ind w:leftChars="0"/>
              <w:rPr>
                <w:del w:id="12138" w:author="阿毛" w:date="2021-05-21T17:54:00Z"/>
                <w:rFonts w:ascii="標楷體" w:eastAsia="標楷體" w:hAnsi="標楷體"/>
              </w:rPr>
            </w:pPr>
          </w:p>
        </w:tc>
        <w:tc>
          <w:tcPr>
            <w:tcW w:w="756" w:type="pct"/>
          </w:tcPr>
          <w:p w14:paraId="2C3D9547" w14:textId="14153FEA" w:rsidR="00E24265" w:rsidRPr="00615D4B" w:rsidDel="00CB3FDD" w:rsidRDefault="00E24265" w:rsidP="005F76AD">
            <w:pPr>
              <w:rPr>
                <w:del w:id="12139" w:author="阿毛" w:date="2021-05-21T17:54:00Z"/>
                <w:rFonts w:ascii="標楷體" w:eastAsia="標楷體" w:hAnsi="標楷體"/>
              </w:rPr>
            </w:pPr>
            <w:del w:id="12140" w:author="阿毛" w:date="2021-05-21T17:54:00Z">
              <w:r w:rsidRPr="00326E22" w:rsidDel="00CB3FDD">
                <w:rPr>
                  <w:rFonts w:ascii="標楷體" w:eastAsia="標楷體" w:hAnsi="標楷體" w:hint="eastAsia"/>
                </w:rPr>
                <w:delText>債務人IDN</w:delText>
              </w:r>
            </w:del>
          </w:p>
        </w:tc>
        <w:tc>
          <w:tcPr>
            <w:tcW w:w="624" w:type="pct"/>
          </w:tcPr>
          <w:p w14:paraId="51949CD5" w14:textId="0E41BF9D" w:rsidR="00E24265" w:rsidRPr="00615D4B" w:rsidDel="00CB3FDD" w:rsidRDefault="00E24265" w:rsidP="005F76AD">
            <w:pPr>
              <w:rPr>
                <w:del w:id="12141" w:author="阿毛" w:date="2021-05-21T17:54:00Z"/>
                <w:rFonts w:ascii="標楷體" w:eastAsia="標楷體" w:hAnsi="標楷體"/>
              </w:rPr>
            </w:pPr>
          </w:p>
        </w:tc>
        <w:tc>
          <w:tcPr>
            <w:tcW w:w="624" w:type="pct"/>
          </w:tcPr>
          <w:p w14:paraId="4D5181A0" w14:textId="0B60A814" w:rsidR="00E24265" w:rsidRPr="00615D4B" w:rsidDel="00CB3FDD" w:rsidRDefault="00E24265" w:rsidP="005F76AD">
            <w:pPr>
              <w:rPr>
                <w:del w:id="12142" w:author="阿毛" w:date="2021-05-21T17:54:00Z"/>
                <w:rFonts w:ascii="標楷體" w:eastAsia="標楷體" w:hAnsi="標楷體"/>
              </w:rPr>
            </w:pPr>
          </w:p>
        </w:tc>
        <w:tc>
          <w:tcPr>
            <w:tcW w:w="537" w:type="pct"/>
          </w:tcPr>
          <w:p w14:paraId="4AE6C6B1" w14:textId="161CCA08" w:rsidR="00E24265" w:rsidRPr="00615D4B" w:rsidDel="00CB3FDD" w:rsidRDefault="00E24265" w:rsidP="005F76AD">
            <w:pPr>
              <w:rPr>
                <w:del w:id="12143" w:author="阿毛" w:date="2021-05-21T17:54:00Z"/>
                <w:rFonts w:ascii="標楷體" w:eastAsia="標楷體" w:hAnsi="標楷體"/>
              </w:rPr>
            </w:pPr>
          </w:p>
        </w:tc>
        <w:tc>
          <w:tcPr>
            <w:tcW w:w="299" w:type="pct"/>
          </w:tcPr>
          <w:p w14:paraId="12615FE7" w14:textId="697F4250" w:rsidR="00E24265" w:rsidRPr="00615D4B" w:rsidDel="00CB3FDD" w:rsidRDefault="00E24265" w:rsidP="005F76AD">
            <w:pPr>
              <w:rPr>
                <w:del w:id="12144" w:author="阿毛" w:date="2021-05-21T17:54:00Z"/>
                <w:rFonts w:ascii="標楷體" w:eastAsia="標楷體" w:hAnsi="標楷體"/>
              </w:rPr>
            </w:pPr>
          </w:p>
        </w:tc>
        <w:tc>
          <w:tcPr>
            <w:tcW w:w="299" w:type="pct"/>
          </w:tcPr>
          <w:p w14:paraId="3CA8CE1A" w14:textId="521FD3BF" w:rsidR="00E24265" w:rsidRPr="00615D4B" w:rsidDel="00CB3FDD" w:rsidRDefault="00E24265" w:rsidP="005F76AD">
            <w:pPr>
              <w:rPr>
                <w:del w:id="12145" w:author="阿毛" w:date="2021-05-21T17:54:00Z"/>
                <w:rFonts w:ascii="標楷體" w:eastAsia="標楷體" w:hAnsi="標楷體"/>
              </w:rPr>
            </w:pPr>
          </w:p>
        </w:tc>
        <w:tc>
          <w:tcPr>
            <w:tcW w:w="1643" w:type="pct"/>
          </w:tcPr>
          <w:p w14:paraId="32F7833A" w14:textId="2A0B3AAD" w:rsidR="00E24265" w:rsidRPr="00615D4B" w:rsidDel="00CB3FDD" w:rsidRDefault="00E24265" w:rsidP="005F76AD">
            <w:pPr>
              <w:rPr>
                <w:del w:id="12146" w:author="阿毛" w:date="2021-05-21T17:54:00Z"/>
                <w:rFonts w:ascii="標楷體" w:eastAsia="標楷體" w:hAnsi="標楷體"/>
              </w:rPr>
            </w:pPr>
          </w:p>
        </w:tc>
      </w:tr>
      <w:tr w:rsidR="00E24265" w:rsidRPr="00615D4B" w:rsidDel="00CB3FDD" w14:paraId="31E5064D" w14:textId="56DE89AB" w:rsidTr="005F76AD">
        <w:trPr>
          <w:trHeight w:val="291"/>
          <w:jc w:val="center"/>
          <w:del w:id="12147" w:author="阿毛" w:date="2021-05-21T17:54:00Z"/>
        </w:trPr>
        <w:tc>
          <w:tcPr>
            <w:tcW w:w="219" w:type="pct"/>
          </w:tcPr>
          <w:p w14:paraId="219CF88B" w14:textId="4BB9AFD1" w:rsidR="00E24265" w:rsidRPr="00D6003A" w:rsidDel="00CB3FDD" w:rsidRDefault="00E24265" w:rsidP="005F76AD">
            <w:pPr>
              <w:pStyle w:val="af9"/>
              <w:numPr>
                <w:ilvl w:val="0"/>
                <w:numId w:val="41"/>
              </w:numPr>
              <w:ind w:leftChars="0"/>
              <w:rPr>
                <w:del w:id="12148" w:author="阿毛" w:date="2021-05-21T17:54:00Z"/>
                <w:rFonts w:ascii="標楷體" w:eastAsia="標楷體" w:hAnsi="標楷體"/>
              </w:rPr>
            </w:pPr>
          </w:p>
        </w:tc>
        <w:tc>
          <w:tcPr>
            <w:tcW w:w="756" w:type="pct"/>
          </w:tcPr>
          <w:p w14:paraId="1DF7AD29" w14:textId="2569ED4F" w:rsidR="00E24265" w:rsidRPr="00615D4B" w:rsidDel="00CB3FDD" w:rsidRDefault="00E24265" w:rsidP="005F76AD">
            <w:pPr>
              <w:rPr>
                <w:del w:id="12149" w:author="阿毛" w:date="2021-05-21T17:54:00Z"/>
                <w:rFonts w:ascii="標楷體" w:eastAsia="標楷體" w:hAnsi="標楷體"/>
              </w:rPr>
            </w:pPr>
            <w:del w:id="12150" w:author="阿毛" w:date="2021-05-21T17:54:00Z">
              <w:r w:rsidRPr="00326E22" w:rsidDel="00CB3FDD">
                <w:rPr>
                  <w:rFonts w:ascii="標楷體" w:eastAsia="標楷體" w:hAnsi="標楷體" w:hint="eastAsia"/>
                </w:rPr>
                <w:delText>報送單位代號</w:delText>
              </w:r>
            </w:del>
          </w:p>
        </w:tc>
        <w:tc>
          <w:tcPr>
            <w:tcW w:w="624" w:type="pct"/>
          </w:tcPr>
          <w:p w14:paraId="41BACE5E" w14:textId="6BC1A4AC" w:rsidR="00E24265" w:rsidRPr="00615D4B" w:rsidDel="00CB3FDD" w:rsidRDefault="00E24265" w:rsidP="005F76AD">
            <w:pPr>
              <w:rPr>
                <w:del w:id="12151" w:author="阿毛" w:date="2021-05-21T17:54:00Z"/>
                <w:rFonts w:ascii="標楷體" w:eastAsia="標楷體" w:hAnsi="標楷體"/>
              </w:rPr>
            </w:pPr>
          </w:p>
        </w:tc>
        <w:tc>
          <w:tcPr>
            <w:tcW w:w="624" w:type="pct"/>
          </w:tcPr>
          <w:p w14:paraId="368BC923" w14:textId="7ED7446E" w:rsidR="00E24265" w:rsidRPr="00615D4B" w:rsidDel="00CB3FDD" w:rsidRDefault="00E24265" w:rsidP="005F76AD">
            <w:pPr>
              <w:rPr>
                <w:del w:id="12152" w:author="阿毛" w:date="2021-05-21T17:54:00Z"/>
                <w:rFonts w:ascii="標楷體" w:eastAsia="標楷體" w:hAnsi="標楷體"/>
              </w:rPr>
            </w:pPr>
          </w:p>
        </w:tc>
        <w:tc>
          <w:tcPr>
            <w:tcW w:w="537" w:type="pct"/>
          </w:tcPr>
          <w:p w14:paraId="2BB00727" w14:textId="23692A2C" w:rsidR="00E24265" w:rsidRPr="00615D4B" w:rsidDel="00CB3FDD" w:rsidRDefault="00E24265" w:rsidP="005F76AD">
            <w:pPr>
              <w:rPr>
                <w:del w:id="12153" w:author="阿毛" w:date="2021-05-21T17:54:00Z"/>
                <w:rFonts w:ascii="標楷體" w:eastAsia="標楷體" w:hAnsi="標楷體"/>
              </w:rPr>
            </w:pPr>
          </w:p>
        </w:tc>
        <w:tc>
          <w:tcPr>
            <w:tcW w:w="299" w:type="pct"/>
          </w:tcPr>
          <w:p w14:paraId="1B0F28EE" w14:textId="1483975B" w:rsidR="00E24265" w:rsidRPr="00615D4B" w:rsidDel="00CB3FDD" w:rsidRDefault="00E24265" w:rsidP="005F76AD">
            <w:pPr>
              <w:rPr>
                <w:del w:id="12154" w:author="阿毛" w:date="2021-05-21T17:54:00Z"/>
                <w:rFonts w:ascii="標楷體" w:eastAsia="標楷體" w:hAnsi="標楷體"/>
              </w:rPr>
            </w:pPr>
          </w:p>
        </w:tc>
        <w:tc>
          <w:tcPr>
            <w:tcW w:w="299" w:type="pct"/>
          </w:tcPr>
          <w:p w14:paraId="2FA1EA0F" w14:textId="17522879" w:rsidR="00E24265" w:rsidRPr="00615D4B" w:rsidDel="00CB3FDD" w:rsidRDefault="00E24265" w:rsidP="005F76AD">
            <w:pPr>
              <w:rPr>
                <w:del w:id="12155" w:author="阿毛" w:date="2021-05-21T17:54:00Z"/>
                <w:rFonts w:ascii="標楷體" w:eastAsia="標楷體" w:hAnsi="標楷體"/>
              </w:rPr>
            </w:pPr>
          </w:p>
        </w:tc>
        <w:tc>
          <w:tcPr>
            <w:tcW w:w="1643" w:type="pct"/>
          </w:tcPr>
          <w:p w14:paraId="719D12BE" w14:textId="45E75617" w:rsidR="00E24265" w:rsidRPr="00615D4B" w:rsidDel="00CB3FDD" w:rsidRDefault="00E24265" w:rsidP="005F76AD">
            <w:pPr>
              <w:rPr>
                <w:del w:id="12156" w:author="阿毛" w:date="2021-05-21T17:54:00Z"/>
                <w:rFonts w:ascii="標楷體" w:eastAsia="標楷體" w:hAnsi="標楷體"/>
              </w:rPr>
            </w:pPr>
          </w:p>
        </w:tc>
      </w:tr>
      <w:tr w:rsidR="00E24265" w:rsidRPr="00615D4B" w:rsidDel="00CB3FDD" w14:paraId="3C0D177D" w14:textId="7B00D7AB" w:rsidTr="005F76AD">
        <w:trPr>
          <w:trHeight w:val="291"/>
          <w:jc w:val="center"/>
          <w:del w:id="12157" w:author="阿毛" w:date="2021-05-21T17:54:00Z"/>
        </w:trPr>
        <w:tc>
          <w:tcPr>
            <w:tcW w:w="219" w:type="pct"/>
          </w:tcPr>
          <w:p w14:paraId="3A2F7471" w14:textId="325452BE" w:rsidR="00E24265" w:rsidRPr="00D6003A" w:rsidDel="00CB3FDD" w:rsidRDefault="00E24265" w:rsidP="005F76AD">
            <w:pPr>
              <w:pStyle w:val="af9"/>
              <w:numPr>
                <w:ilvl w:val="0"/>
                <w:numId w:val="41"/>
              </w:numPr>
              <w:ind w:leftChars="0"/>
              <w:rPr>
                <w:del w:id="12158" w:author="阿毛" w:date="2021-05-21T17:54:00Z"/>
                <w:rFonts w:ascii="標楷體" w:eastAsia="標楷體" w:hAnsi="標楷體"/>
              </w:rPr>
            </w:pPr>
          </w:p>
        </w:tc>
        <w:tc>
          <w:tcPr>
            <w:tcW w:w="756" w:type="pct"/>
          </w:tcPr>
          <w:p w14:paraId="4992DCEE" w14:textId="0C9CCD29" w:rsidR="00E24265" w:rsidRPr="00615D4B" w:rsidDel="00CB3FDD" w:rsidRDefault="00E24265" w:rsidP="005F76AD">
            <w:pPr>
              <w:rPr>
                <w:del w:id="12159" w:author="阿毛" w:date="2021-05-21T17:54:00Z"/>
                <w:rFonts w:ascii="標楷體" w:eastAsia="標楷體" w:hAnsi="標楷體"/>
              </w:rPr>
            </w:pPr>
            <w:del w:id="12160" w:author="阿毛" w:date="2021-05-21T17:54:00Z">
              <w:r w:rsidRPr="00326E22" w:rsidDel="00CB3FDD">
                <w:rPr>
                  <w:rFonts w:ascii="標楷體" w:eastAsia="標楷體" w:hAnsi="標楷體" w:hint="eastAsia"/>
                </w:rPr>
                <w:delText>協商申請日</w:delText>
              </w:r>
            </w:del>
          </w:p>
        </w:tc>
        <w:tc>
          <w:tcPr>
            <w:tcW w:w="624" w:type="pct"/>
          </w:tcPr>
          <w:p w14:paraId="2232740C" w14:textId="76775BEF" w:rsidR="00E24265" w:rsidRPr="00615D4B" w:rsidDel="00CB3FDD" w:rsidRDefault="00E24265" w:rsidP="005F76AD">
            <w:pPr>
              <w:rPr>
                <w:del w:id="12161" w:author="阿毛" w:date="2021-05-21T17:54:00Z"/>
                <w:rFonts w:ascii="標楷體" w:eastAsia="標楷體" w:hAnsi="標楷體"/>
              </w:rPr>
            </w:pPr>
          </w:p>
        </w:tc>
        <w:tc>
          <w:tcPr>
            <w:tcW w:w="624" w:type="pct"/>
          </w:tcPr>
          <w:p w14:paraId="049AC52F" w14:textId="5C0EC8F2" w:rsidR="00E24265" w:rsidRPr="00615D4B" w:rsidDel="00CB3FDD" w:rsidRDefault="00E24265" w:rsidP="005F76AD">
            <w:pPr>
              <w:rPr>
                <w:del w:id="12162" w:author="阿毛" w:date="2021-05-21T17:54:00Z"/>
                <w:rFonts w:ascii="標楷體" w:eastAsia="標楷體" w:hAnsi="標楷體"/>
              </w:rPr>
            </w:pPr>
          </w:p>
        </w:tc>
        <w:tc>
          <w:tcPr>
            <w:tcW w:w="537" w:type="pct"/>
          </w:tcPr>
          <w:p w14:paraId="408B40DD" w14:textId="3E3FE61F" w:rsidR="00E24265" w:rsidRPr="00615D4B" w:rsidDel="00CB3FDD" w:rsidRDefault="00E24265" w:rsidP="005F76AD">
            <w:pPr>
              <w:rPr>
                <w:del w:id="12163" w:author="阿毛" w:date="2021-05-21T17:54:00Z"/>
                <w:rFonts w:ascii="標楷體" w:eastAsia="標楷體" w:hAnsi="標楷體"/>
              </w:rPr>
            </w:pPr>
          </w:p>
        </w:tc>
        <w:tc>
          <w:tcPr>
            <w:tcW w:w="299" w:type="pct"/>
          </w:tcPr>
          <w:p w14:paraId="39443F3E" w14:textId="346C16EB" w:rsidR="00E24265" w:rsidRPr="00615D4B" w:rsidDel="00CB3FDD" w:rsidRDefault="00E24265" w:rsidP="005F76AD">
            <w:pPr>
              <w:rPr>
                <w:del w:id="12164" w:author="阿毛" w:date="2021-05-21T17:54:00Z"/>
                <w:rFonts w:ascii="標楷體" w:eastAsia="標楷體" w:hAnsi="標楷體"/>
              </w:rPr>
            </w:pPr>
          </w:p>
        </w:tc>
        <w:tc>
          <w:tcPr>
            <w:tcW w:w="299" w:type="pct"/>
          </w:tcPr>
          <w:p w14:paraId="0A3B0904" w14:textId="31B7FF2D" w:rsidR="00E24265" w:rsidRPr="00615D4B" w:rsidDel="00CB3FDD" w:rsidRDefault="00E24265" w:rsidP="005F76AD">
            <w:pPr>
              <w:rPr>
                <w:del w:id="12165" w:author="阿毛" w:date="2021-05-21T17:54:00Z"/>
                <w:rFonts w:ascii="標楷體" w:eastAsia="標楷體" w:hAnsi="標楷體"/>
              </w:rPr>
            </w:pPr>
          </w:p>
        </w:tc>
        <w:tc>
          <w:tcPr>
            <w:tcW w:w="1643" w:type="pct"/>
          </w:tcPr>
          <w:p w14:paraId="15D5899D" w14:textId="7AC537F6" w:rsidR="00E24265" w:rsidRPr="00615D4B" w:rsidDel="00CB3FDD" w:rsidRDefault="00E24265" w:rsidP="005F76AD">
            <w:pPr>
              <w:rPr>
                <w:del w:id="12166" w:author="阿毛" w:date="2021-05-21T17:54:00Z"/>
                <w:rFonts w:ascii="標楷體" w:eastAsia="標楷體" w:hAnsi="標楷體"/>
              </w:rPr>
            </w:pPr>
          </w:p>
        </w:tc>
      </w:tr>
      <w:tr w:rsidR="00E24265" w:rsidRPr="00615D4B" w:rsidDel="00CB3FDD" w14:paraId="4113E1AA" w14:textId="780F3AEA" w:rsidTr="005F76AD">
        <w:trPr>
          <w:trHeight w:val="291"/>
          <w:jc w:val="center"/>
          <w:del w:id="12167" w:author="阿毛" w:date="2021-05-21T17:54:00Z"/>
        </w:trPr>
        <w:tc>
          <w:tcPr>
            <w:tcW w:w="219" w:type="pct"/>
          </w:tcPr>
          <w:p w14:paraId="5D4AECE0" w14:textId="6A5EAC56" w:rsidR="00E24265" w:rsidRPr="00D6003A" w:rsidDel="00CB3FDD" w:rsidRDefault="00E24265" w:rsidP="005F76AD">
            <w:pPr>
              <w:pStyle w:val="af9"/>
              <w:numPr>
                <w:ilvl w:val="0"/>
                <w:numId w:val="41"/>
              </w:numPr>
              <w:ind w:leftChars="0"/>
              <w:rPr>
                <w:del w:id="12168" w:author="阿毛" w:date="2021-05-21T17:54:00Z"/>
                <w:rFonts w:ascii="標楷體" w:eastAsia="標楷體" w:hAnsi="標楷體"/>
              </w:rPr>
            </w:pPr>
          </w:p>
        </w:tc>
        <w:tc>
          <w:tcPr>
            <w:tcW w:w="756" w:type="pct"/>
          </w:tcPr>
          <w:p w14:paraId="1E6E3EBE" w14:textId="056F0DC9" w:rsidR="00E24265" w:rsidRPr="00615D4B" w:rsidDel="00CB3FDD" w:rsidRDefault="00E24265" w:rsidP="005F76AD">
            <w:pPr>
              <w:rPr>
                <w:del w:id="12169" w:author="阿毛" w:date="2021-05-21T17:54:00Z"/>
                <w:rFonts w:ascii="標楷體" w:eastAsia="標楷體" w:hAnsi="標楷體"/>
              </w:rPr>
            </w:pPr>
            <w:del w:id="12170" w:author="阿毛" w:date="2021-05-21T17:54:00Z">
              <w:r w:rsidRPr="00326E22" w:rsidDel="00CB3FDD">
                <w:rPr>
                  <w:rFonts w:ascii="標楷體" w:eastAsia="標楷體" w:hAnsi="標楷體" w:hint="eastAsia"/>
                </w:rPr>
                <w:delText>延期繳款原因</w:delText>
              </w:r>
            </w:del>
          </w:p>
        </w:tc>
        <w:tc>
          <w:tcPr>
            <w:tcW w:w="624" w:type="pct"/>
          </w:tcPr>
          <w:p w14:paraId="0669D20C" w14:textId="10707D90" w:rsidR="00E24265" w:rsidRPr="00615D4B" w:rsidDel="00CB3FDD" w:rsidRDefault="00E24265" w:rsidP="005F76AD">
            <w:pPr>
              <w:rPr>
                <w:del w:id="12171" w:author="阿毛" w:date="2021-05-21T17:54:00Z"/>
                <w:rFonts w:ascii="標楷體" w:eastAsia="標楷體" w:hAnsi="標楷體"/>
              </w:rPr>
            </w:pPr>
          </w:p>
        </w:tc>
        <w:tc>
          <w:tcPr>
            <w:tcW w:w="624" w:type="pct"/>
          </w:tcPr>
          <w:p w14:paraId="24ABD3BA" w14:textId="468DB0DD" w:rsidR="00E24265" w:rsidRPr="00615D4B" w:rsidDel="00CB3FDD" w:rsidRDefault="00E24265" w:rsidP="005F76AD">
            <w:pPr>
              <w:rPr>
                <w:del w:id="12172" w:author="阿毛" w:date="2021-05-21T17:54:00Z"/>
                <w:rFonts w:ascii="標楷體" w:eastAsia="標楷體" w:hAnsi="標楷體"/>
              </w:rPr>
            </w:pPr>
          </w:p>
        </w:tc>
        <w:tc>
          <w:tcPr>
            <w:tcW w:w="537" w:type="pct"/>
          </w:tcPr>
          <w:p w14:paraId="6EE65757" w14:textId="44C6E6ED" w:rsidR="00E24265" w:rsidRPr="00615D4B" w:rsidDel="00CB3FDD" w:rsidRDefault="00E24265" w:rsidP="005F76AD">
            <w:pPr>
              <w:rPr>
                <w:del w:id="12173" w:author="阿毛" w:date="2021-05-21T17:54:00Z"/>
                <w:rFonts w:ascii="標楷體" w:eastAsia="標楷體" w:hAnsi="標楷體"/>
              </w:rPr>
            </w:pPr>
          </w:p>
        </w:tc>
        <w:tc>
          <w:tcPr>
            <w:tcW w:w="299" w:type="pct"/>
          </w:tcPr>
          <w:p w14:paraId="15B19D78" w14:textId="1D95E75E" w:rsidR="00E24265" w:rsidRPr="00615D4B" w:rsidDel="00CB3FDD" w:rsidRDefault="00E24265" w:rsidP="005F76AD">
            <w:pPr>
              <w:rPr>
                <w:del w:id="12174" w:author="阿毛" w:date="2021-05-21T17:54:00Z"/>
                <w:rFonts w:ascii="標楷體" w:eastAsia="標楷體" w:hAnsi="標楷體"/>
              </w:rPr>
            </w:pPr>
          </w:p>
        </w:tc>
        <w:tc>
          <w:tcPr>
            <w:tcW w:w="299" w:type="pct"/>
          </w:tcPr>
          <w:p w14:paraId="59F2B79E" w14:textId="1AD9CFC0" w:rsidR="00E24265" w:rsidRPr="00615D4B" w:rsidDel="00CB3FDD" w:rsidRDefault="00E24265" w:rsidP="005F76AD">
            <w:pPr>
              <w:rPr>
                <w:del w:id="12175" w:author="阿毛" w:date="2021-05-21T17:54:00Z"/>
                <w:rFonts w:ascii="標楷體" w:eastAsia="標楷體" w:hAnsi="標楷體"/>
              </w:rPr>
            </w:pPr>
          </w:p>
        </w:tc>
        <w:tc>
          <w:tcPr>
            <w:tcW w:w="1643" w:type="pct"/>
          </w:tcPr>
          <w:p w14:paraId="4F7B1CFC" w14:textId="3103C0FB" w:rsidR="00E24265" w:rsidRPr="00615D4B" w:rsidDel="00CB3FDD" w:rsidRDefault="00E24265" w:rsidP="005F76AD">
            <w:pPr>
              <w:rPr>
                <w:del w:id="12176" w:author="阿毛" w:date="2021-05-21T17:54:00Z"/>
                <w:rFonts w:ascii="標楷體" w:eastAsia="標楷體" w:hAnsi="標楷體"/>
              </w:rPr>
            </w:pPr>
          </w:p>
        </w:tc>
      </w:tr>
      <w:tr w:rsidR="00E24265" w:rsidRPr="00615D4B" w:rsidDel="00CB3FDD" w14:paraId="530A3C0C" w14:textId="7A83F280" w:rsidTr="005F76AD">
        <w:trPr>
          <w:trHeight w:val="291"/>
          <w:jc w:val="center"/>
          <w:del w:id="12177" w:author="阿毛" w:date="2021-05-21T17:54:00Z"/>
        </w:trPr>
        <w:tc>
          <w:tcPr>
            <w:tcW w:w="219" w:type="pct"/>
          </w:tcPr>
          <w:p w14:paraId="32C502BC" w14:textId="7B542C20" w:rsidR="00E24265" w:rsidRPr="00D6003A" w:rsidDel="00CB3FDD" w:rsidRDefault="00E24265" w:rsidP="005F76AD">
            <w:pPr>
              <w:pStyle w:val="af9"/>
              <w:numPr>
                <w:ilvl w:val="0"/>
                <w:numId w:val="41"/>
              </w:numPr>
              <w:ind w:leftChars="0"/>
              <w:rPr>
                <w:del w:id="12178" w:author="阿毛" w:date="2021-05-21T17:54:00Z"/>
                <w:rFonts w:ascii="標楷體" w:eastAsia="標楷體" w:hAnsi="標楷體"/>
              </w:rPr>
            </w:pPr>
          </w:p>
        </w:tc>
        <w:tc>
          <w:tcPr>
            <w:tcW w:w="756" w:type="pct"/>
          </w:tcPr>
          <w:p w14:paraId="4B06C72E" w14:textId="5EEE0913" w:rsidR="00E24265" w:rsidRPr="00615D4B" w:rsidDel="00CB3FDD" w:rsidRDefault="00E24265" w:rsidP="005F76AD">
            <w:pPr>
              <w:rPr>
                <w:del w:id="12179" w:author="阿毛" w:date="2021-05-21T17:54:00Z"/>
                <w:rFonts w:ascii="標楷體" w:eastAsia="標楷體" w:hAnsi="標楷體"/>
              </w:rPr>
            </w:pPr>
            <w:del w:id="12180" w:author="阿毛" w:date="2021-05-21T17:54:00Z">
              <w:r w:rsidRPr="00326E22" w:rsidDel="00CB3FDD">
                <w:rPr>
                  <w:rFonts w:ascii="標楷體" w:eastAsia="標楷體" w:hAnsi="標楷體" w:hint="eastAsia"/>
                </w:rPr>
                <w:delText>延期繳款年月</w:delText>
              </w:r>
            </w:del>
          </w:p>
        </w:tc>
        <w:tc>
          <w:tcPr>
            <w:tcW w:w="624" w:type="pct"/>
          </w:tcPr>
          <w:p w14:paraId="5E14043B" w14:textId="6CDF176F" w:rsidR="00E24265" w:rsidRPr="00615D4B" w:rsidDel="00CB3FDD" w:rsidRDefault="00E24265" w:rsidP="005F76AD">
            <w:pPr>
              <w:rPr>
                <w:del w:id="12181" w:author="阿毛" w:date="2021-05-21T17:54:00Z"/>
                <w:rFonts w:ascii="標楷體" w:eastAsia="標楷體" w:hAnsi="標楷體"/>
              </w:rPr>
            </w:pPr>
          </w:p>
        </w:tc>
        <w:tc>
          <w:tcPr>
            <w:tcW w:w="624" w:type="pct"/>
          </w:tcPr>
          <w:p w14:paraId="40F32114" w14:textId="4592EEFE" w:rsidR="00E24265" w:rsidRPr="00615D4B" w:rsidDel="00CB3FDD" w:rsidRDefault="00E24265" w:rsidP="005F76AD">
            <w:pPr>
              <w:rPr>
                <w:del w:id="12182" w:author="阿毛" w:date="2021-05-21T17:54:00Z"/>
                <w:rFonts w:ascii="標楷體" w:eastAsia="標楷體" w:hAnsi="標楷體"/>
              </w:rPr>
            </w:pPr>
          </w:p>
        </w:tc>
        <w:tc>
          <w:tcPr>
            <w:tcW w:w="537" w:type="pct"/>
          </w:tcPr>
          <w:p w14:paraId="4A48C758" w14:textId="30E74EE1" w:rsidR="00E24265" w:rsidRPr="00615D4B" w:rsidDel="00CB3FDD" w:rsidRDefault="00E24265" w:rsidP="005F76AD">
            <w:pPr>
              <w:rPr>
                <w:del w:id="12183" w:author="阿毛" w:date="2021-05-21T17:54:00Z"/>
                <w:rFonts w:ascii="標楷體" w:eastAsia="標楷體" w:hAnsi="標楷體"/>
              </w:rPr>
            </w:pPr>
          </w:p>
        </w:tc>
        <w:tc>
          <w:tcPr>
            <w:tcW w:w="299" w:type="pct"/>
          </w:tcPr>
          <w:p w14:paraId="651454F5" w14:textId="34C9E7F4" w:rsidR="00E24265" w:rsidRPr="00615D4B" w:rsidDel="00CB3FDD" w:rsidRDefault="00E24265" w:rsidP="005F76AD">
            <w:pPr>
              <w:rPr>
                <w:del w:id="12184" w:author="阿毛" w:date="2021-05-21T17:54:00Z"/>
                <w:rFonts w:ascii="標楷體" w:eastAsia="標楷體" w:hAnsi="標楷體"/>
              </w:rPr>
            </w:pPr>
          </w:p>
        </w:tc>
        <w:tc>
          <w:tcPr>
            <w:tcW w:w="299" w:type="pct"/>
          </w:tcPr>
          <w:p w14:paraId="580C1A9C" w14:textId="40D449CB" w:rsidR="00E24265" w:rsidRPr="00615D4B" w:rsidDel="00CB3FDD" w:rsidRDefault="00E24265" w:rsidP="005F76AD">
            <w:pPr>
              <w:rPr>
                <w:del w:id="12185" w:author="阿毛" w:date="2021-05-21T17:54:00Z"/>
                <w:rFonts w:ascii="標楷體" w:eastAsia="標楷體" w:hAnsi="標楷體"/>
              </w:rPr>
            </w:pPr>
          </w:p>
        </w:tc>
        <w:tc>
          <w:tcPr>
            <w:tcW w:w="1643" w:type="pct"/>
          </w:tcPr>
          <w:p w14:paraId="6365CA2E" w14:textId="2B1FB588" w:rsidR="00E24265" w:rsidRPr="00615D4B" w:rsidDel="00CB3FDD" w:rsidRDefault="00E24265" w:rsidP="005F76AD">
            <w:pPr>
              <w:rPr>
                <w:del w:id="12186" w:author="阿毛" w:date="2021-05-21T17:54:00Z"/>
                <w:rFonts w:ascii="標楷體" w:eastAsia="標楷體" w:hAnsi="標楷體"/>
              </w:rPr>
            </w:pPr>
          </w:p>
        </w:tc>
      </w:tr>
      <w:tr w:rsidR="00E24265" w:rsidRPr="00615D4B" w:rsidDel="00CB3FDD" w14:paraId="78A0F610" w14:textId="00C37508" w:rsidTr="005F76AD">
        <w:trPr>
          <w:trHeight w:val="291"/>
          <w:jc w:val="center"/>
          <w:del w:id="12187" w:author="阿毛" w:date="2021-05-21T17:54:00Z"/>
        </w:trPr>
        <w:tc>
          <w:tcPr>
            <w:tcW w:w="219" w:type="pct"/>
          </w:tcPr>
          <w:p w14:paraId="4AAE836E" w14:textId="32FB1F5F" w:rsidR="00E24265" w:rsidRPr="00D6003A" w:rsidDel="00CB3FDD" w:rsidRDefault="00E24265" w:rsidP="005F76AD">
            <w:pPr>
              <w:pStyle w:val="af9"/>
              <w:numPr>
                <w:ilvl w:val="0"/>
                <w:numId w:val="41"/>
              </w:numPr>
              <w:ind w:leftChars="0"/>
              <w:rPr>
                <w:del w:id="12188" w:author="阿毛" w:date="2021-05-21T17:54:00Z"/>
                <w:rFonts w:ascii="標楷體" w:eastAsia="標楷體" w:hAnsi="標楷體"/>
              </w:rPr>
            </w:pPr>
          </w:p>
        </w:tc>
        <w:tc>
          <w:tcPr>
            <w:tcW w:w="756" w:type="pct"/>
          </w:tcPr>
          <w:p w14:paraId="23F50275" w14:textId="06FEA67A" w:rsidR="00E24265" w:rsidRPr="00615D4B" w:rsidDel="00CB3FDD" w:rsidRDefault="00E24265" w:rsidP="005F76AD">
            <w:pPr>
              <w:rPr>
                <w:del w:id="12189" w:author="阿毛" w:date="2021-05-21T17:54:00Z"/>
                <w:rFonts w:ascii="標楷體" w:eastAsia="標楷體" w:hAnsi="標楷體"/>
              </w:rPr>
            </w:pPr>
            <w:del w:id="12190" w:author="阿毛" w:date="2021-05-21T17:54:00Z">
              <w:r w:rsidRPr="00326E22" w:rsidDel="00CB3FDD">
                <w:rPr>
                  <w:rFonts w:ascii="標楷體" w:eastAsia="標楷體" w:hAnsi="標楷體" w:hint="eastAsia"/>
                </w:rPr>
                <w:delText>延期繳款案情說明</w:delText>
              </w:r>
            </w:del>
          </w:p>
        </w:tc>
        <w:tc>
          <w:tcPr>
            <w:tcW w:w="624" w:type="pct"/>
          </w:tcPr>
          <w:p w14:paraId="096C00C6" w14:textId="72453929" w:rsidR="00E24265" w:rsidRPr="00615D4B" w:rsidDel="00CB3FDD" w:rsidRDefault="00E24265" w:rsidP="005F76AD">
            <w:pPr>
              <w:rPr>
                <w:del w:id="12191" w:author="阿毛" w:date="2021-05-21T17:54:00Z"/>
                <w:rFonts w:ascii="標楷體" w:eastAsia="標楷體" w:hAnsi="標楷體"/>
              </w:rPr>
            </w:pPr>
          </w:p>
        </w:tc>
        <w:tc>
          <w:tcPr>
            <w:tcW w:w="624" w:type="pct"/>
          </w:tcPr>
          <w:p w14:paraId="0F665D3C" w14:textId="64AEC57D" w:rsidR="00E24265" w:rsidRPr="00615D4B" w:rsidDel="00CB3FDD" w:rsidRDefault="00E24265" w:rsidP="005F76AD">
            <w:pPr>
              <w:rPr>
                <w:del w:id="12192" w:author="阿毛" w:date="2021-05-21T17:54:00Z"/>
                <w:rFonts w:ascii="標楷體" w:eastAsia="標楷體" w:hAnsi="標楷體"/>
              </w:rPr>
            </w:pPr>
          </w:p>
        </w:tc>
        <w:tc>
          <w:tcPr>
            <w:tcW w:w="537" w:type="pct"/>
          </w:tcPr>
          <w:p w14:paraId="65138E34" w14:textId="3A257F92" w:rsidR="00E24265" w:rsidRPr="00615D4B" w:rsidDel="00CB3FDD" w:rsidRDefault="00E24265" w:rsidP="005F76AD">
            <w:pPr>
              <w:rPr>
                <w:del w:id="12193" w:author="阿毛" w:date="2021-05-21T17:54:00Z"/>
                <w:rFonts w:ascii="標楷體" w:eastAsia="標楷體" w:hAnsi="標楷體"/>
              </w:rPr>
            </w:pPr>
            <w:del w:id="12194" w:author="阿毛" w:date="2021-05-21T17:54:00Z">
              <w:r w:rsidDel="00CB3FDD">
                <w:rPr>
                  <w:rFonts w:ascii="標楷體" w:eastAsia="標楷體" w:hAnsi="標楷體" w:hint="eastAsia"/>
                </w:rPr>
                <w:delText>下拉式選單</w:delText>
              </w:r>
            </w:del>
          </w:p>
        </w:tc>
        <w:tc>
          <w:tcPr>
            <w:tcW w:w="299" w:type="pct"/>
          </w:tcPr>
          <w:p w14:paraId="3A433EB4" w14:textId="4B9BDE54" w:rsidR="00E24265" w:rsidRPr="00615D4B" w:rsidDel="00CB3FDD" w:rsidRDefault="00E24265" w:rsidP="005F76AD">
            <w:pPr>
              <w:rPr>
                <w:del w:id="12195" w:author="阿毛" w:date="2021-05-21T17:54:00Z"/>
                <w:rFonts w:ascii="標楷體" w:eastAsia="標楷體" w:hAnsi="標楷體"/>
              </w:rPr>
            </w:pPr>
          </w:p>
        </w:tc>
        <w:tc>
          <w:tcPr>
            <w:tcW w:w="299" w:type="pct"/>
          </w:tcPr>
          <w:p w14:paraId="40C942C0" w14:textId="35AD11A3" w:rsidR="00E24265" w:rsidRPr="00615D4B" w:rsidDel="00CB3FDD" w:rsidRDefault="00E24265" w:rsidP="005F76AD">
            <w:pPr>
              <w:rPr>
                <w:del w:id="12196" w:author="阿毛" w:date="2021-05-21T17:54:00Z"/>
                <w:rFonts w:ascii="標楷體" w:eastAsia="標楷體" w:hAnsi="標楷體"/>
              </w:rPr>
            </w:pPr>
          </w:p>
        </w:tc>
        <w:tc>
          <w:tcPr>
            <w:tcW w:w="1643" w:type="pct"/>
          </w:tcPr>
          <w:p w14:paraId="0412A4E8" w14:textId="7D3F069A" w:rsidR="00E24265" w:rsidRPr="00D2334A" w:rsidDel="00CB3FDD" w:rsidRDefault="00E24265" w:rsidP="005F76AD">
            <w:pPr>
              <w:rPr>
                <w:del w:id="12197" w:author="阿毛" w:date="2021-05-21T17:54:00Z"/>
                <w:rFonts w:ascii="標楷體" w:eastAsia="標楷體" w:hAnsi="標楷體"/>
              </w:rPr>
            </w:pPr>
            <w:del w:id="12198" w:author="阿毛" w:date="2021-05-21T17:54:00Z">
              <w:r w:rsidRPr="00D2334A" w:rsidDel="00CB3FDD">
                <w:rPr>
                  <w:rFonts w:ascii="標楷體" w:eastAsia="標楷體" w:hAnsi="標楷體" w:hint="eastAsia"/>
                </w:rPr>
                <w:delText>1:本人罹患重病</w:delText>
              </w:r>
            </w:del>
          </w:p>
          <w:p w14:paraId="5A4D13FF" w14:textId="630FDD79" w:rsidR="00E24265" w:rsidRPr="00D2334A" w:rsidDel="00CB3FDD" w:rsidRDefault="00E24265" w:rsidP="005F76AD">
            <w:pPr>
              <w:rPr>
                <w:del w:id="12199" w:author="阿毛" w:date="2021-05-21T17:54:00Z"/>
                <w:rFonts w:ascii="標楷體" w:eastAsia="標楷體" w:hAnsi="標楷體"/>
              </w:rPr>
            </w:pPr>
            <w:del w:id="12200" w:author="阿毛" w:date="2021-05-21T17:54:00Z">
              <w:r w:rsidRPr="00D2334A" w:rsidDel="00CB3FDD">
                <w:rPr>
                  <w:rFonts w:ascii="標楷體" w:eastAsia="標楷體" w:hAnsi="標楷體" w:hint="eastAsia"/>
                </w:rPr>
                <w:delText>2:家屬罹患重病</w:delText>
              </w:r>
            </w:del>
          </w:p>
          <w:p w14:paraId="5A0514EC" w14:textId="5646456F" w:rsidR="00E24265" w:rsidRPr="00D2334A" w:rsidDel="00CB3FDD" w:rsidRDefault="00E24265" w:rsidP="005F76AD">
            <w:pPr>
              <w:rPr>
                <w:del w:id="12201" w:author="阿毛" w:date="2021-05-21T17:54:00Z"/>
                <w:rFonts w:ascii="標楷體" w:eastAsia="標楷體" w:hAnsi="標楷體"/>
              </w:rPr>
            </w:pPr>
            <w:del w:id="12202" w:author="阿毛" w:date="2021-05-21T17:54:00Z">
              <w:r w:rsidRPr="00D2334A" w:rsidDel="00CB3FDD">
                <w:rPr>
                  <w:rFonts w:ascii="標楷體" w:eastAsia="標楷體" w:hAnsi="標楷體" w:hint="eastAsia"/>
                </w:rPr>
                <w:delText>3:非自願性失業</w:delText>
              </w:r>
            </w:del>
          </w:p>
          <w:p w14:paraId="1000822C" w14:textId="596E8305" w:rsidR="00E24265" w:rsidRPr="00D2334A" w:rsidDel="00CB3FDD" w:rsidRDefault="00E24265" w:rsidP="005F76AD">
            <w:pPr>
              <w:rPr>
                <w:del w:id="12203" w:author="阿毛" w:date="2021-05-21T17:54:00Z"/>
                <w:rFonts w:ascii="標楷體" w:eastAsia="標楷體" w:hAnsi="標楷體"/>
              </w:rPr>
            </w:pPr>
            <w:del w:id="12204" w:author="阿毛" w:date="2021-05-21T17:54:00Z">
              <w:r w:rsidRPr="00D2334A" w:rsidDel="00CB3FDD">
                <w:rPr>
                  <w:rFonts w:ascii="標楷體" w:eastAsia="標楷體" w:hAnsi="標楷體" w:hint="eastAsia"/>
                </w:rPr>
                <w:delText>4:繳稅</w:delText>
              </w:r>
            </w:del>
          </w:p>
          <w:p w14:paraId="7E8E7CB1" w14:textId="53CC548E" w:rsidR="00E24265" w:rsidRPr="00D2334A" w:rsidDel="00CB3FDD" w:rsidRDefault="00E24265" w:rsidP="005F76AD">
            <w:pPr>
              <w:rPr>
                <w:del w:id="12205" w:author="阿毛" w:date="2021-05-21T17:54:00Z"/>
                <w:rFonts w:ascii="標楷體" w:eastAsia="標楷體" w:hAnsi="標楷體"/>
              </w:rPr>
            </w:pPr>
            <w:del w:id="12206" w:author="阿毛" w:date="2021-05-21T17:54:00Z">
              <w:r w:rsidRPr="00D2334A" w:rsidDel="00CB3FDD">
                <w:rPr>
                  <w:rFonts w:ascii="標楷體" w:eastAsia="標楷體" w:hAnsi="標楷體" w:hint="eastAsia"/>
                </w:rPr>
                <w:delText>5:繳付子女學費</w:delText>
              </w:r>
            </w:del>
          </w:p>
          <w:p w14:paraId="3B5280AC" w14:textId="580EDF17" w:rsidR="00E24265" w:rsidRPr="00D2334A" w:rsidDel="00CB3FDD" w:rsidRDefault="00E24265" w:rsidP="005F76AD">
            <w:pPr>
              <w:rPr>
                <w:del w:id="12207" w:author="阿毛" w:date="2021-05-21T17:54:00Z"/>
                <w:rFonts w:ascii="標楷體" w:eastAsia="標楷體" w:hAnsi="標楷體"/>
              </w:rPr>
            </w:pPr>
            <w:del w:id="12208" w:author="阿毛" w:date="2021-05-21T17:54:00Z">
              <w:r w:rsidRPr="00D2334A" w:rsidDel="00CB3FDD">
                <w:rPr>
                  <w:rFonts w:ascii="標楷體" w:eastAsia="標楷體" w:hAnsi="標楷體" w:hint="eastAsia"/>
                </w:rPr>
                <w:delText>6:莫拉克颱風受災戶</w:delText>
              </w:r>
            </w:del>
          </w:p>
          <w:p w14:paraId="671F0F63" w14:textId="6577C935" w:rsidR="00E24265" w:rsidRPr="00D2334A" w:rsidDel="00CB3FDD" w:rsidRDefault="00E24265" w:rsidP="005F76AD">
            <w:pPr>
              <w:rPr>
                <w:del w:id="12209" w:author="阿毛" w:date="2021-05-21T17:54:00Z"/>
                <w:rFonts w:ascii="標楷體" w:eastAsia="標楷體" w:hAnsi="標楷體"/>
              </w:rPr>
            </w:pPr>
            <w:del w:id="12210" w:author="阿毛" w:date="2021-05-21T17:54:00Z">
              <w:r w:rsidRPr="00D2334A" w:rsidDel="00CB3FDD">
                <w:rPr>
                  <w:rFonts w:ascii="標楷體" w:eastAsia="標楷體" w:hAnsi="標楷體" w:hint="eastAsia"/>
                </w:rPr>
                <w:delText>7:本人為低收入戶</w:delText>
              </w:r>
            </w:del>
          </w:p>
          <w:p w14:paraId="2D9E3F0E" w14:textId="09700713" w:rsidR="00E24265" w:rsidRPr="00D2334A" w:rsidDel="00CB3FDD" w:rsidRDefault="00E24265" w:rsidP="005F76AD">
            <w:pPr>
              <w:rPr>
                <w:del w:id="12211" w:author="阿毛" w:date="2021-05-21T17:54:00Z"/>
                <w:rFonts w:ascii="標楷體" w:eastAsia="標楷體" w:hAnsi="標楷體"/>
              </w:rPr>
            </w:pPr>
            <w:del w:id="12212" w:author="阿毛" w:date="2021-05-21T17:54:00Z">
              <w:r w:rsidRPr="00D2334A" w:rsidDel="00CB3FDD">
                <w:rPr>
                  <w:rFonts w:ascii="標楷體" w:eastAsia="標楷體" w:hAnsi="標楷體" w:hint="eastAsia"/>
                </w:rPr>
                <w:delText>8:本人為中度以上身心障礙者</w:delText>
              </w:r>
            </w:del>
          </w:p>
          <w:p w14:paraId="2AE5B9C1" w14:textId="18BCB4B7" w:rsidR="00E24265" w:rsidRPr="00D2334A" w:rsidDel="00CB3FDD" w:rsidRDefault="00E24265" w:rsidP="005F76AD">
            <w:pPr>
              <w:rPr>
                <w:del w:id="12213" w:author="阿毛" w:date="2021-05-21T17:54:00Z"/>
                <w:rFonts w:ascii="標楷體" w:eastAsia="標楷體" w:hAnsi="標楷體"/>
              </w:rPr>
            </w:pPr>
            <w:del w:id="12214" w:author="阿毛" w:date="2021-05-21T17:54:00Z">
              <w:r w:rsidRPr="00D2334A" w:rsidDel="00CB3FDD">
                <w:rPr>
                  <w:rFonts w:ascii="標楷體" w:eastAsia="標楷體" w:hAnsi="標楷體" w:hint="eastAsia"/>
                </w:rPr>
                <w:delText>9:本人為重大天然災害災民</w:delText>
              </w:r>
            </w:del>
          </w:p>
          <w:p w14:paraId="4A13E765" w14:textId="01BB128E" w:rsidR="00E24265" w:rsidRPr="00615D4B" w:rsidDel="00CB3FDD" w:rsidRDefault="00E24265" w:rsidP="005F76AD">
            <w:pPr>
              <w:rPr>
                <w:del w:id="12215" w:author="阿毛" w:date="2021-05-21T17:54:00Z"/>
                <w:rFonts w:ascii="標楷體" w:eastAsia="標楷體" w:hAnsi="標楷體"/>
              </w:rPr>
            </w:pPr>
            <w:del w:id="12216" w:author="阿毛" w:date="2021-05-21T17:54:00Z">
              <w:r w:rsidRPr="00D2334A" w:rsidDel="00CB3FDD">
                <w:rPr>
                  <w:rFonts w:ascii="標楷體" w:eastAsia="標楷體" w:hAnsi="標楷體" w:hint="eastAsia"/>
                </w:rPr>
                <w:delText>10:0206 震災受災戶</w:delText>
              </w:r>
            </w:del>
          </w:p>
        </w:tc>
      </w:tr>
      <w:tr w:rsidR="00E24265" w:rsidRPr="00615D4B" w:rsidDel="00CB3FDD" w14:paraId="19D78034" w14:textId="587A7DFD" w:rsidTr="005F76AD">
        <w:trPr>
          <w:trHeight w:val="291"/>
          <w:jc w:val="center"/>
          <w:del w:id="12217" w:author="阿毛" w:date="2021-05-21T17:54:00Z"/>
        </w:trPr>
        <w:tc>
          <w:tcPr>
            <w:tcW w:w="219" w:type="pct"/>
          </w:tcPr>
          <w:p w14:paraId="520CC4FD" w14:textId="656D6429" w:rsidR="00E24265" w:rsidRPr="00D6003A" w:rsidDel="00CB3FDD" w:rsidRDefault="00E24265" w:rsidP="005F76AD">
            <w:pPr>
              <w:pStyle w:val="af9"/>
              <w:numPr>
                <w:ilvl w:val="0"/>
                <w:numId w:val="41"/>
              </w:numPr>
              <w:ind w:leftChars="0"/>
              <w:rPr>
                <w:del w:id="12218" w:author="阿毛" w:date="2021-05-21T17:54:00Z"/>
                <w:rFonts w:ascii="標楷體" w:eastAsia="標楷體" w:hAnsi="標楷體"/>
              </w:rPr>
            </w:pPr>
          </w:p>
        </w:tc>
        <w:tc>
          <w:tcPr>
            <w:tcW w:w="756" w:type="pct"/>
          </w:tcPr>
          <w:p w14:paraId="4EEDFD71" w14:textId="3306E2F3" w:rsidR="00E24265" w:rsidRPr="00615D4B" w:rsidDel="00CB3FDD" w:rsidRDefault="00E24265" w:rsidP="005F76AD">
            <w:pPr>
              <w:rPr>
                <w:del w:id="12219" w:author="阿毛" w:date="2021-05-21T17:54:00Z"/>
                <w:rFonts w:ascii="標楷體" w:eastAsia="標楷體" w:hAnsi="標楷體"/>
              </w:rPr>
            </w:pPr>
            <w:del w:id="12220" w:author="阿毛" w:date="2021-05-21T17:54:00Z">
              <w:r w:rsidRPr="00326E22" w:rsidDel="00CB3FDD">
                <w:rPr>
                  <w:rFonts w:ascii="標楷體" w:eastAsia="標楷體" w:hAnsi="標楷體" w:hint="eastAsia"/>
                </w:rPr>
                <w:delText>轉JCIC文字檔日期</w:delText>
              </w:r>
            </w:del>
          </w:p>
        </w:tc>
        <w:tc>
          <w:tcPr>
            <w:tcW w:w="624" w:type="pct"/>
          </w:tcPr>
          <w:p w14:paraId="1B20C898" w14:textId="2A3D6084" w:rsidR="00E24265" w:rsidRPr="00615D4B" w:rsidDel="00CB3FDD" w:rsidRDefault="00E24265" w:rsidP="005F76AD">
            <w:pPr>
              <w:rPr>
                <w:del w:id="12221" w:author="阿毛" w:date="2021-05-21T17:54:00Z"/>
                <w:rFonts w:ascii="標楷體" w:eastAsia="標楷體" w:hAnsi="標楷體"/>
              </w:rPr>
            </w:pPr>
          </w:p>
        </w:tc>
        <w:tc>
          <w:tcPr>
            <w:tcW w:w="624" w:type="pct"/>
          </w:tcPr>
          <w:p w14:paraId="53BC4250" w14:textId="0FAC726F" w:rsidR="00E24265" w:rsidRPr="00615D4B" w:rsidDel="00CB3FDD" w:rsidRDefault="00E24265" w:rsidP="005F76AD">
            <w:pPr>
              <w:rPr>
                <w:del w:id="12222" w:author="阿毛" w:date="2021-05-21T17:54:00Z"/>
                <w:rFonts w:ascii="標楷體" w:eastAsia="標楷體" w:hAnsi="標楷體"/>
              </w:rPr>
            </w:pPr>
          </w:p>
        </w:tc>
        <w:tc>
          <w:tcPr>
            <w:tcW w:w="537" w:type="pct"/>
          </w:tcPr>
          <w:p w14:paraId="7848E1C2" w14:textId="65AED4EE" w:rsidR="00E24265" w:rsidRPr="00615D4B" w:rsidDel="00CB3FDD" w:rsidRDefault="00E24265" w:rsidP="005F76AD">
            <w:pPr>
              <w:rPr>
                <w:del w:id="12223" w:author="阿毛" w:date="2021-05-21T17:54:00Z"/>
                <w:rFonts w:ascii="標楷體" w:eastAsia="標楷體" w:hAnsi="標楷體"/>
              </w:rPr>
            </w:pPr>
          </w:p>
        </w:tc>
        <w:tc>
          <w:tcPr>
            <w:tcW w:w="299" w:type="pct"/>
          </w:tcPr>
          <w:p w14:paraId="1F09C27E" w14:textId="7F2B88AC" w:rsidR="00E24265" w:rsidRPr="00615D4B" w:rsidDel="00CB3FDD" w:rsidRDefault="00E24265" w:rsidP="005F76AD">
            <w:pPr>
              <w:rPr>
                <w:del w:id="12224" w:author="阿毛" w:date="2021-05-21T17:54:00Z"/>
                <w:rFonts w:ascii="標楷體" w:eastAsia="標楷體" w:hAnsi="標楷體"/>
              </w:rPr>
            </w:pPr>
          </w:p>
        </w:tc>
        <w:tc>
          <w:tcPr>
            <w:tcW w:w="299" w:type="pct"/>
          </w:tcPr>
          <w:p w14:paraId="54772EB8" w14:textId="442722FF" w:rsidR="00E24265" w:rsidRPr="00615D4B" w:rsidDel="00CB3FDD" w:rsidRDefault="00E24265" w:rsidP="005F76AD">
            <w:pPr>
              <w:rPr>
                <w:del w:id="12225" w:author="阿毛" w:date="2021-05-21T17:54:00Z"/>
                <w:rFonts w:ascii="標楷體" w:eastAsia="標楷體" w:hAnsi="標楷體"/>
              </w:rPr>
            </w:pPr>
          </w:p>
        </w:tc>
        <w:tc>
          <w:tcPr>
            <w:tcW w:w="1643" w:type="pct"/>
          </w:tcPr>
          <w:p w14:paraId="7B48259A" w14:textId="2C767BDC" w:rsidR="00E24265" w:rsidRPr="00615D4B" w:rsidDel="00CB3FDD" w:rsidRDefault="00E24265" w:rsidP="005F76AD">
            <w:pPr>
              <w:rPr>
                <w:del w:id="12226" w:author="阿毛" w:date="2021-05-21T17:54:00Z"/>
                <w:rFonts w:ascii="標楷體" w:eastAsia="標楷體" w:hAnsi="標楷體"/>
              </w:rPr>
            </w:pPr>
          </w:p>
        </w:tc>
      </w:tr>
    </w:tbl>
    <w:p w14:paraId="7B5E1D15" w14:textId="6E402F4B" w:rsidR="00E24265" w:rsidDel="00CB3FDD" w:rsidRDefault="00E24265" w:rsidP="00F62379">
      <w:pPr>
        <w:pStyle w:val="42"/>
        <w:spacing w:after="72"/>
        <w:ind w:leftChars="0" w:left="0"/>
        <w:rPr>
          <w:del w:id="12227" w:author="阿毛" w:date="2021-05-21T17:54:00Z"/>
          <w:rFonts w:hAnsi="標楷體"/>
        </w:rPr>
      </w:pPr>
    </w:p>
    <w:p w14:paraId="648EB8CB" w14:textId="0FDB7FE9" w:rsidR="00E24265" w:rsidDel="00CB3FDD" w:rsidRDefault="00E24265">
      <w:pPr>
        <w:widowControl/>
        <w:rPr>
          <w:del w:id="12228" w:author="阿毛" w:date="2021-05-21T17:54:00Z"/>
          <w:rFonts w:ascii="Arial" w:eastAsia="標楷體" w:hAnsi="標楷體" w:cs="標楷體"/>
          <w:kern w:val="0"/>
          <w:szCs w:val="28"/>
        </w:rPr>
      </w:pPr>
      <w:del w:id="12229" w:author="阿毛" w:date="2021-05-21T17:54:00Z">
        <w:r w:rsidDel="00CB3FDD">
          <w:rPr>
            <w:rFonts w:hAnsi="標楷體"/>
          </w:rPr>
          <w:br w:type="page"/>
        </w:r>
      </w:del>
    </w:p>
    <w:p w14:paraId="525441DA" w14:textId="08BF0039" w:rsidR="00E24265" w:rsidRPr="00A03472" w:rsidDel="00CB3FDD" w:rsidRDefault="00E24265">
      <w:pPr>
        <w:pStyle w:val="3"/>
        <w:numPr>
          <w:ilvl w:val="2"/>
          <w:numId w:val="99"/>
        </w:numPr>
        <w:rPr>
          <w:del w:id="12230" w:author="阿毛" w:date="2021-05-21T17:54:00Z"/>
          <w:rFonts w:ascii="標楷體" w:hAnsi="標楷體"/>
        </w:rPr>
        <w:pPrChange w:id="12231" w:author="智誠 楊" w:date="2021-05-10T09:50:00Z">
          <w:pPr>
            <w:pStyle w:val="3"/>
            <w:numPr>
              <w:ilvl w:val="2"/>
              <w:numId w:val="1"/>
            </w:numPr>
            <w:ind w:left="1247" w:hanging="680"/>
          </w:pPr>
        </w:pPrChange>
      </w:pPr>
      <w:del w:id="12232" w:author="阿毛" w:date="2021-05-21T17:54:00Z">
        <w:r w:rsidDel="00CB3FDD">
          <w:rPr>
            <w:rFonts w:ascii="標楷體" w:hAnsi="標楷體"/>
          </w:rPr>
          <w:lastRenderedPageBreak/>
          <w:delText>L</w:delText>
        </w:r>
        <w:r w:rsidDel="00CB3FDD">
          <w:rPr>
            <w:rFonts w:ascii="標楷體" w:hAnsi="標楷體" w:hint="eastAsia"/>
          </w:rPr>
          <w:delText>8313</w:delText>
        </w:r>
        <w:r w:rsidRPr="00892921" w:rsidDel="00CB3FDD">
          <w:rPr>
            <w:rFonts w:ascii="標楷體" w:hAnsi="標楷體" w:hint="eastAsia"/>
          </w:rPr>
          <w:delText>前置協商相關資料報送例外處理</w:delText>
        </w:r>
      </w:del>
    </w:p>
    <w:p w14:paraId="056F1693" w14:textId="7AA5BADB" w:rsidR="00E24265" w:rsidRPr="003972CE" w:rsidDel="00CB3FDD" w:rsidRDefault="00E24265">
      <w:pPr>
        <w:pStyle w:val="a"/>
        <w:rPr>
          <w:del w:id="12233" w:author="阿毛" w:date="2021-05-21T17:54:00Z"/>
        </w:rPr>
      </w:pPr>
      <w:del w:id="1223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BEFEC1" w14:textId="577E8B2E" w:rsidTr="005F76AD">
        <w:trPr>
          <w:trHeight w:val="277"/>
          <w:del w:id="1223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1C1B8BB" w14:textId="7F3D0D51" w:rsidR="00E24265" w:rsidRPr="00615D4B" w:rsidDel="00CB3FDD" w:rsidRDefault="00E24265" w:rsidP="005F76AD">
            <w:pPr>
              <w:rPr>
                <w:del w:id="12236" w:author="阿毛" w:date="2021-05-21T17:54:00Z"/>
                <w:rFonts w:ascii="標楷體" w:eastAsia="標楷體" w:hAnsi="標楷體"/>
              </w:rPr>
            </w:pPr>
            <w:del w:id="1223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FD8A1AB" w14:textId="590CB4BD" w:rsidR="00E24265" w:rsidRPr="00615D4B" w:rsidDel="00CB3FDD" w:rsidRDefault="00E24265" w:rsidP="005F76AD">
            <w:pPr>
              <w:rPr>
                <w:del w:id="12238" w:author="阿毛" w:date="2021-05-21T17:54:00Z"/>
                <w:rFonts w:ascii="標楷體" w:eastAsia="標楷體" w:hAnsi="標楷體"/>
              </w:rPr>
            </w:pPr>
            <w:del w:id="12239" w:author="阿毛" w:date="2021-05-21T17:54:00Z">
              <w:r w:rsidRPr="00892921" w:rsidDel="00CB3FDD">
                <w:rPr>
                  <w:rFonts w:ascii="標楷體" w:eastAsia="標楷體" w:hAnsi="標楷體" w:hint="eastAsia"/>
                </w:rPr>
                <w:delText>前置協商相關資料報送例外處理</w:delText>
              </w:r>
            </w:del>
          </w:p>
        </w:tc>
      </w:tr>
      <w:tr w:rsidR="00E24265" w:rsidRPr="00615D4B" w:rsidDel="00CB3FDD" w14:paraId="4A9AD391" w14:textId="74300BFF" w:rsidTr="005F76AD">
        <w:trPr>
          <w:trHeight w:val="277"/>
          <w:del w:id="1224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E3FFF96" w14:textId="32DB2323" w:rsidR="00E24265" w:rsidRPr="00615D4B" w:rsidDel="00CB3FDD" w:rsidRDefault="00E24265" w:rsidP="005F76AD">
            <w:pPr>
              <w:rPr>
                <w:del w:id="12241" w:author="阿毛" w:date="2021-05-21T17:54:00Z"/>
                <w:rFonts w:ascii="標楷體" w:eastAsia="標楷體" w:hAnsi="標楷體"/>
              </w:rPr>
            </w:pPr>
            <w:del w:id="1224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83D16A7" w14:textId="1BDFCFB5" w:rsidR="00E24265" w:rsidRPr="00615D4B" w:rsidDel="00CB3FDD" w:rsidRDefault="00E24265" w:rsidP="005F76AD">
            <w:pPr>
              <w:rPr>
                <w:del w:id="12243" w:author="阿毛" w:date="2021-05-21T17:54:00Z"/>
                <w:rFonts w:ascii="標楷體" w:eastAsia="標楷體" w:hAnsi="標楷體"/>
              </w:rPr>
            </w:pPr>
          </w:p>
        </w:tc>
      </w:tr>
      <w:tr w:rsidR="00E24265" w:rsidRPr="00615D4B" w:rsidDel="00CB3FDD" w14:paraId="64A96689" w14:textId="21D6C763" w:rsidTr="005F76AD">
        <w:trPr>
          <w:trHeight w:val="773"/>
          <w:del w:id="122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B345C8" w14:textId="04937251" w:rsidR="00E24265" w:rsidRPr="00615D4B" w:rsidDel="00CB3FDD" w:rsidRDefault="00E24265" w:rsidP="005F76AD">
            <w:pPr>
              <w:rPr>
                <w:del w:id="12245" w:author="阿毛" w:date="2021-05-21T17:54:00Z"/>
                <w:rFonts w:ascii="標楷體" w:eastAsia="標楷體" w:hAnsi="標楷體"/>
              </w:rPr>
            </w:pPr>
            <w:del w:id="1224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888D6E8" w14:textId="2795331E" w:rsidR="00E24265" w:rsidRPr="00615D4B" w:rsidDel="00CB3FDD" w:rsidRDefault="00E24265" w:rsidP="005F76AD">
            <w:pPr>
              <w:rPr>
                <w:del w:id="12247" w:author="阿毛" w:date="2021-05-21T17:54:00Z"/>
                <w:rFonts w:ascii="標楷體" w:eastAsia="標楷體" w:hAnsi="標楷體"/>
              </w:rPr>
            </w:pPr>
          </w:p>
        </w:tc>
      </w:tr>
      <w:tr w:rsidR="00E24265" w:rsidRPr="00615D4B" w:rsidDel="00CB3FDD" w14:paraId="4970CC64" w14:textId="58B49813" w:rsidTr="005F76AD">
        <w:trPr>
          <w:trHeight w:val="321"/>
          <w:del w:id="122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CF70F5" w14:textId="2A5752CE" w:rsidR="00E24265" w:rsidRPr="00615D4B" w:rsidDel="00CB3FDD" w:rsidRDefault="00E24265" w:rsidP="005F76AD">
            <w:pPr>
              <w:rPr>
                <w:del w:id="12249" w:author="阿毛" w:date="2021-05-21T17:54:00Z"/>
                <w:rFonts w:ascii="標楷體" w:eastAsia="標楷體" w:hAnsi="標楷體"/>
              </w:rPr>
            </w:pPr>
            <w:del w:id="1225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E2D4305" w14:textId="73107064" w:rsidR="00E24265" w:rsidRPr="00615D4B" w:rsidDel="00CB3FDD" w:rsidRDefault="00E24265" w:rsidP="005F76AD">
            <w:pPr>
              <w:rPr>
                <w:del w:id="12251" w:author="阿毛" w:date="2021-05-21T17:54:00Z"/>
                <w:rFonts w:ascii="標楷體" w:eastAsia="標楷體" w:hAnsi="標楷體"/>
              </w:rPr>
            </w:pPr>
          </w:p>
        </w:tc>
      </w:tr>
      <w:tr w:rsidR="00E24265" w:rsidRPr="00615D4B" w:rsidDel="00CB3FDD" w14:paraId="7F958CBD" w14:textId="4752D666" w:rsidTr="005F76AD">
        <w:trPr>
          <w:trHeight w:val="1311"/>
          <w:del w:id="122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5DED4D" w14:textId="27773F3F" w:rsidR="00E24265" w:rsidRPr="00615D4B" w:rsidDel="00CB3FDD" w:rsidRDefault="00E24265" w:rsidP="005F76AD">
            <w:pPr>
              <w:rPr>
                <w:del w:id="12253" w:author="阿毛" w:date="2021-05-21T17:54:00Z"/>
                <w:rFonts w:ascii="標楷體" w:eastAsia="標楷體" w:hAnsi="標楷體"/>
              </w:rPr>
            </w:pPr>
            <w:del w:id="1225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96555B3" w14:textId="24C226AF" w:rsidR="00E24265" w:rsidRPr="00615D4B" w:rsidDel="00CB3FDD" w:rsidRDefault="00E24265" w:rsidP="005F76AD">
            <w:pPr>
              <w:rPr>
                <w:del w:id="12255" w:author="阿毛" w:date="2021-05-21T17:54:00Z"/>
                <w:rFonts w:ascii="標楷體" w:eastAsia="標楷體" w:hAnsi="標楷體"/>
              </w:rPr>
            </w:pPr>
          </w:p>
        </w:tc>
      </w:tr>
      <w:tr w:rsidR="00E24265" w:rsidRPr="00615D4B" w:rsidDel="00CB3FDD" w14:paraId="4F729DC4" w14:textId="4FF6F0C3" w:rsidTr="005F76AD">
        <w:trPr>
          <w:trHeight w:val="278"/>
          <w:del w:id="122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7453143" w14:textId="587264DD" w:rsidR="00E24265" w:rsidRPr="00615D4B" w:rsidDel="00CB3FDD" w:rsidRDefault="00E24265" w:rsidP="005F76AD">
            <w:pPr>
              <w:rPr>
                <w:del w:id="12257" w:author="阿毛" w:date="2021-05-21T17:54:00Z"/>
                <w:rFonts w:ascii="標楷體" w:eastAsia="標楷體" w:hAnsi="標楷體"/>
              </w:rPr>
            </w:pPr>
            <w:del w:id="1225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47FA1E5" w14:textId="37945112" w:rsidR="00E24265" w:rsidRPr="00615D4B" w:rsidDel="00CB3FDD" w:rsidRDefault="00E24265" w:rsidP="005F76AD">
            <w:pPr>
              <w:rPr>
                <w:del w:id="12259" w:author="阿毛" w:date="2021-05-21T17:54:00Z"/>
                <w:rFonts w:ascii="標楷體" w:eastAsia="標楷體" w:hAnsi="標楷體"/>
              </w:rPr>
            </w:pPr>
          </w:p>
        </w:tc>
      </w:tr>
      <w:tr w:rsidR="00E24265" w:rsidRPr="00615D4B" w:rsidDel="00CB3FDD" w14:paraId="1171D7FB" w14:textId="41AB2E74" w:rsidTr="005F76AD">
        <w:trPr>
          <w:trHeight w:val="358"/>
          <w:del w:id="122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1B3E4B" w14:textId="5F98659B" w:rsidR="00E24265" w:rsidRPr="00615D4B" w:rsidDel="00CB3FDD" w:rsidRDefault="00E24265" w:rsidP="005F76AD">
            <w:pPr>
              <w:rPr>
                <w:del w:id="12261" w:author="阿毛" w:date="2021-05-21T17:54:00Z"/>
                <w:rFonts w:ascii="標楷體" w:eastAsia="標楷體" w:hAnsi="標楷體"/>
              </w:rPr>
            </w:pPr>
            <w:del w:id="1226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F31B822" w14:textId="747EDB2C" w:rsidR="00E24265" w:rsidRPr="00615D4B" w:rsidDel="00CB3FDD" w:rsidRDefault="00E24265" w:rsidP="005F76AD">
            <w:pPr>
              <w:rPr>
                <w:del w:id="12263" w:author="阿毛" w:date="2021-05-21T17:54:00Z"/>
                <w:rFonts w:ascii="標楷體" w:eastAsia="標楷體" w:hAnsi="標楷體"/>
              </w:rPr>
            </w:pPr>
          </w:p>
        </w:tc>
      </w:tr>
      <w:tr w:rsidR="00E24265" w:rsidRPr="00615D4B" w:rsidDel="00CB3FDD" w14:paraId="64991BDD" w14:textId="1AF5D65F" w:rsidTr="005F76AD">
        <w:trPr>
          <w:trHeight w:val="278"/>
          <w:del w:id="122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7773AD" w14:textId="219CE335" w:rsidR="00E24265" w:rsidRPr="00615D4B" w:rsidDel="00CB3FDD" w:rsidRDefault="00E24265" w:rsidP="005F76AD">
            <w:pPr>
              <w:rPr>
                <w:del w:id="12265" w:author="阿毛" w:date="2021-05-21T17:54:00Z"/>
                <w:rFonts w:ascii="標楷體" w:eastAsia="標楷體" w:hAnsi="標楷體"/>
              </w:rPr>
            </w:pPr>
            <w:del w:id="1226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C9D963B" w14:textId="1AC537AE" w:rsidR="00E24265" w:rsidRPr="00615D4B" w:rsidDel="00CB3FDD" w:rsidRDefault="00E24265" w:rsidP="005F76AD">
            <w:pPr>
              <w:rPr>
                <w:del w:id="12267" w:author="阿毛" w:date="2021-05-21T17:54:00Z"/>
                <w:rFonts w:ascii="標楷體" w:eastAsia="標楷體" w:hAnsi="標楷體"/>
              </w:rPr>
            </w:pPr>
          </w:p>
        </w:tc>
      </w:tr>
    </w:tbl>
    <w:p w14:paraId="60CEE398" w14:textId="642DAAEA" w:rsidR="00E24265" w:rsidDel="00CB3FDD" w:rsidRDefault="00E24265" w:rsidP="00E24265">
      <w:pPr>
        <w:rPr>
          <w:del w:id="12268" w:author="阿毛" w:date="2021-05-21T17:54:00Z"/>
        </w:rPr>
      </w:pPr>
    </w:p>
    <w:p w14:paraId="7BFE3726" w14:textId="374D713B" w:rsidR="00E24265" w:rsidRPr="00615D4B" w:rsidDel="00CB3FDD" w:rsidRDefault="00E24265">
      <w:pPr>
        <w:pStyle w:val="a"/>
        <w:rPr>
          <w:del w:id="12269" w:author="阿毛" w:date="2021-05-21T17:54:00Z"/>
        </w:rPr>
      </w:pPr>
      <w:del w:id="12270" w:author="阿毛" w:date="2021-05-21T17:54:00Z">
        <w:r w:rsidRPr="00615D4B" w:rsidDel="00CB3FDD">
          <w:delText>UI</w:delText>
        </w:r>
        <w:r w:rsidRPr="00615D4B" w:rsidDel="00CB3FDD">
          <w:delText>畫面</w:delText>
        </w:r>
      </w:del>
    </w:p>
    <w:p w14:paraId="6296B373" w14:textId="0E011D11" w:rsidR="00E24265" w:rsidDel="00CB3FDD" w:rsidRDefault="00E24265" w:rsidP="00E24265">
      <w:pPr>
        <w:pStyle w:val="42"/>
        <w:spacing w:after="72"/>
        <w:ind w:left="1133"/>
        <w:rPr>
          <w:del w:id="12271" w:author="阿毛" w:date="2021-05-21T17:54:00Z"/>
          <w:rFonts w:hAnsi="標楷體"/>
        </w:rPr>
      </w:pPr>
      <w:del w:id="12272" w:author="阿毛" w:date="2021-05-21T17:54:00Z">
        <w:r w:rsidRPr="00743962" w:rsidDel="00CB3FDD">
          <w:rPr>
            <w:rFonts w:hAnsi="標楷體" w:hint="eastAsia"/>
          </w:rPr>
          <w:delText>輸入畫面：</w:delText>
        </w:r>
      </w:del>
    </w:p>
    <w:p w14:paraId="4A6F2C5A" w14:textId="6B8CA9E8" w:rsidR="00E24265" w:rsidRPr="005677B3" w:rsidDel="00CB3FDD" w:rsidRDefault="00E24265" w:rsidP="00E24265">
      <w:pPr>
        <w:pStyle w:val="42"/>
        <w:spacing w:after="72"/>
        <w:ind w:leftChars="0" w:left="0"/>
        <w:rPr>
          <w:del w:id="12273" w:author="阿毛" w:date="2021-05-21T17:54:00Z"/>
          <w:rFonts w:hAnsi="標楷體"/>
        </w:rPr>
      </w:pPr>
      <w:del w:id="12274" w:author="阿毛" w:date="2021-05-21T17:54:00Z">
        <w:r w:rsidRPr="005677B3" w:rsidDel="00CB3FDD">
          <w:rPr>
            <w:rFonts w:hAnsi="標楷體"/>
            <w:noProof/>
          </w:rPr>
          <w:drawing>
            <wp:inline distT="0" distB="0" distL="0" distR="0" wp14:anchorId="6EECECE6" wp14:editId="124926A6">
              <wp:extent cx="6720114" cy="35280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720114" cy="3528060"/>
                      </a:xfrm>
                      <a:prstGeom prst="rect">
                        <a:avLst/>
                      </a:prstGeom>
                    </pic:spPr>
                  </pic:pic>
                </a:graphicData>
              </a:graphic>
            </wp:inline>
          </w:drawing>
        </w:r>
      </w:del>
    </w:p>
    <w:p w14:paraId="26054FEA" w14:textId="0E5F1EEC" w:rsidR="00E24265" w:rsidDel="00CB3FDD" w:rsidRDefault="00E24265" w:rsidP="00E24265">
      <w:pPr>
        <w:pStyle w:val="1text"/>
        <w:rPr>
          <w:del w:id="12275" w:author="阿毛" w:date="2021-05-21T17:54:00Z"/>
          <w:rFonts w:ascii="Times New Roman" w:hAnsi="Times New Roman"/>
        </w:rPr>
      </w:pPr>
    </w:p>
    <w:p w14:paraId="34D787F8" w14:textId="032A925E" w:rsidR="00E24265" w:rsidRPr="003972CE" w:rsidDel="00CB3FDD" w:rsidRDefault="00E24265">
      <w:pPr>
        <w:pStyle w:val="a"/>
        <w:rPr>
          <w:del w:id="12276" w:author="阿毛" w:date="2021-05-21T17:54:00Z"/>
        </w:rPr>
      </w:pPr>
      <w:del w:id="1227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EBE2237" w14:textId="45A29A76" w:rsidTr="005F76AD">
        <w:trPr>
          <w:trHeight w:val="388"/>
          <w:jc w:val="center"/>
          <w:del w:id="12278" w:author="阿毛" w:date="2021-05-21T17:54:00Z"/>
        </w:trPr>
        <w:tc>
          <w:tcPr>
            <w:tcW w:w="219" w:type="pct"/>
            <w:vMerge w:val="restart"/>
          </w:tcPr>
          <w:p w14:paraId="4B880544" w14:textId="45B02C83" w:rsidR="00E24265" w:rsidRPr="00615D4B" w:rsidDel="00CB3FDD" w:rsidRDefault="00E24265" w:rsidP="005F76AD">
            <w:pPr>
              <w:rPr>
                <w:del w:id="12279" w:author="阿毛" w:date="2021-05-21T17:54:00Z"/>
                <w:rFonts w:ascii="標楷體" w:eastAsia="標楷體" w:hAnsi="標楷體"/>
              </w:rPr>
            </w:pPr>
            <w:del w:id="12280" w:author="阿毛" w:date="2021-05-21T17:54:00Z">
              <w:r w:rsidRPr="00615D4B" w:rsidDel="00CB3FDD">
                <w:rPr>
                  <w:rFonts w:ascii="標楷體" w:eastAsia="標楷體" w:hAnsi="標楷體"/>
                </w:rPr>
                <w:delText>序號</w:delText>
              </w:r>
            </w:del>
          </w:p>
        </w:tc>
        <w:tc>
          <w:tcPr>
            <w:tcW w:w="756" w:type="pct"/>
            <w:vMerge w:val="restart"/>
          </w:tcPr>
          <w:p w14:paraId="3C3EE92E" w14:textId="62E18D41" w:rsidR="00E24265" w:rsidRPr="00615D4B" w:rsidDel="00CB3FDD" w:rsidRDefault="00E24265" w:rsidP="005F76AD">
            <w:pPr>
              <w:rPr>
                <w:del w:id="12281" w:author="阿毛" w:date="2021-05-21T17:54:00Z"/>
                <w:rFonts w:ascii="標楷體" w:eastAsia="標楷體" w:hAnsi="標楷體"/>
              </w:rPr>
            </w:pPr>
            <w:del w:id="12282" w:author="阿毛" w:date="2021-05-21T17:54:00Z">
              <w:r w:rsidRPr="00615D4B" w:rsidDel="00CB3FDD">
                <w:rPr>
                  <w:rFonts w:ascii="標楷體" w:eastAsia="標楷體" w:hAnsi="標楷體"/>
                </w:rPr>
                <w:delText>欄位</w:delText>
              </w:r>
            </w:del>
          </w:p>
        </w:tc>
        <w:tc>
          <w:tcPr>
            <w:tcW w:w="2382" w:type="pct"/>
            <w:gridSpan w:val="5"/>
          </w:tcPr>
          <w:p w14:paraId="54845DA1" w14:textId="2A7A4675" w:rsidR="00E24265" w:rsidRPr="00615D4B" w:rsidDel="00CB3FDD" w:rsidRDefault="00E24265" w:rsidP="005F76AD">
            <w:pPr>
              <w:jc w:val="center"/>
              <w:rPr>
                <w:del w:id="12283" w:author="阿毛" w:date="2021-05-21T17:54:00Z"/>
                <w:rFonts w:ascii="標楷體" w:eastAsia="標楷體" w:hAnsi="標楷體"/>
              </w:rPr>
            </w:pPr>
            <w:del w:id="12284" w:author="阿毛" w:date="2021-05-21T17:54:00Z">
              <w:r w:rsidRPr="00615D4B" w:rsidDel="00CB3FDD">
                <w:rPr>
                  <w:rFonts w:ascii="標楷體" w:eastAsia="標楷體" w:hAnsi="標楷體"/>
                </w:rPr>
                <w:delText>說明</w:delText>
              </w:r>
            </w:del>
          </w:p>
        </w:tc>
        <w:tc>
          <w:tcPr>
            <w:tcW w:w="1643" w:type="pct"/>
            <w:vMerge w:val="restart"/>
          </w:tcPr>
          <w:p w14:paraId="7508D41C" w14:textId="4F1722E5" w:rsidR="00E24265" w:rsidRPr="00615D4B" w:rsidDel="00CB3FDD" w:rsidRDefault="00E24265" w:rsidP="005F76AD">
            <w:pPr>
              <w:rPr>
                <w:del w:id="12285" w:author="阿毛" w:date="2021-05-21T17:54:00Z"/>
                <w:rFonts w:ascii="標楷體" w:eastAsia="標楷體" w:hAnsi="標楷體"/>
              </w:rPr>
            </w:pPr>
            <w:del w:id="12286" w:author="阿毛" w:date="2021-05-21T17:54:00Z">
              <w:r w:rsidRPr="00615D4B" w:rsidDel="00CB3FDD">
                <w:rPr>
                  <w:rFonts w:ascii="標楷體" w:eastAsia="標楷體" w:hAnsi="標楷體"/>
                </w:rPr>
                <w:delText>處理邏輯及注意事項</w:delText>
              </w:r>
            </w:del>
          </w:p>
        </w:tc>
      </w:tr>
      <w:tr w:rsidR="00E24265" w:rsidRPr="00615D4B" w:rsidDel="00CB3FDD" w14:paraId="7D3B7E2E" w14:textId="360CE387" w:rsidTr="005F76AD">
        <w:trPr>
          <w:trHeight w:val="244"/>
          <w:jc w:val="center"/>
          <w:del w:id="12287" w:author="阿毛" w:date="2021-05-21T17:54:00Z"/>
        </w:trPr>
        <w:tc>
          <w:tcPr>
            <w:tcW w:w="219" w:type="pct"/>
            <w:vMerge/>
          </w:tcPr>
          <w:p w14:paraId="0F33957D" w14:textId="0A0C7098" w:rsidR="00E24265" w:rsidRPr="00615D4B" w:rsidDel="00CB3FDD" w:rsidRDefault="00E24265" w:rsidP="005F76AD">
            <w:pPr>
              <w:rPr>
                <w:del w:id="12288" w:author="阿毛" w:date="2021-05-21T17:54:00Z"/>
                <w:rFonts w:ascii="標楷體" w:eastAsia="標楷體" w:hAnsi="標楷體"/>
              </w:rPr>
            </w:pPr>
          </w:p>
        </w:tc>
        <w:tc>
          <w:tcPr>
            <w:tcW w:w="756" w:type="pct"/>
            <w:vMerge/>
          </w:tcPr>
          <w:p w14:paraId="48FA997A" w14:textId="1A4834E3" w:rsidR="00E24265" w:rsidRPr="00615D4B" w:rsidDel="00CB3FDD" w:rsidRDefault="00E24265" w:rsidP="005F76AD">
            <w:pPr>
              <w:rPr>
                <w:del w:id="12289" w:author="阿毛" w:date="2021-05-21T17:54:00Z"/>
                <w:rFonts w:ascii="標楷體" w:eastAsia="標楷體" w:hAnsi="標楷體"/>
              </w:rPr>
            </w:pPr>
          </w:p>
        </w:tc>
        <w:tc>
          <w:tcPr>
            <w:tcW w:w="624" w:type="pct"/>
          </w:tcPr>
          <w:p w14:paraId="50DEB895" w14:textId="2A39BDC3" w:rsidR="00E24265" w:rsidRPr="00615D4B" w:rsidDel="00CB3FDD" w:rsidRDefault="00E24265" w:rsidP="005F76AD">
            <w:pPr>
              <w:rPr>
                <w:del w:id="12290" w:author="阿毛" w:date="2021-05-21T17:54:00Z"/>
                <w:rFonts w:ascii="標楷體" w:eastAsia="標楷體" w:hAnsi="標楷體"/>
              </w:rPr>
            </w:pPr>
            <w:del w:id="12291" w:author="阿毛" w:date="2021-05-21T17:54:00Z">
              <w:r w:rsidRPr="00615D4B" w:rsidDel="00CB3FDD">
                <w:rPr>
                  <w:rFonts w:ascii="標楷體" w:eastAsia="標楷體" w:hAnsi="標楷體" w:hint="eastAsia"/>
                </w:rPr>
                <w:delText>資料型態長度</w:delText>
              </w:r>
            </w:del>
          </w:p>
        </w:tc>
        <w:tc>
          <w:tcPr>
            <w:tcW w:w="624" w:type="pct"/>
          </w:tcPr>
          <w:p w14:paraId="0B5C0F1D" w14:textId="031F3235" w:rsidR="00E24265" w:rsidRPr="00615D4B" w:rsidDel="00CB3FDD" w:rsidRDefault="00E24265" w:rsidP="005F76AD">
            <w:pPr>
              <w:rPr>
                <w:del w:id="12292" w:author="阿毛" w:date="2021-05-21T17:54:00Z"/>
                <w:rFonts w:ascii="標楷體" w:eastAsia="標楷體" w:hAnsi="標楷體"/>
              </w:rPr>
            </w:pPr>
            <w:del w:id="12293" w:author="阿毛" w:date="2021-05-21T17:54:00Z">
              <w:r w:rsidRPr="00615D4B" w:rsidDel="00CB3FDD">
                <w:rPr>
                  <w:rFonts w:ascii="標楷體" w:eastAsia="標楷體" w:hAnsi="標楷體"/>
                </w:rPr>
                <w:delText>預設值</w:delText>
              </w:r>
            </w:del>
          </w:p>
        </w:tc>
        <w:tc>
          <w:tcPr>
            <w:tcW w:w="537" w:type="pct"/>
          </w:tcPr>
          <w:p w14:paraId="65BC7CFC" w14:textId="490FE8A3" w:rsidR="00E24265" w:rsidRPr="00615D4B" w:rsidDel="00CB3FDD" w:rsidRDefault="00E24265" w:rsidP="005F76AD">
            <w:pPr>
              <w:rPr>
                <w:del w:id="12294" w:author="阿毛" w:date="2021-05-21T17:54:00Z"/>
                <w:rFonts w:ascii="標楷體" w:eastAsia="標楷體" w:hAnsi="標楷體"/>
              </w:rPr>
            </w:pPr>
            <w:del w:id="12295" w:author="阿毛" w:date="2021-05-21T17:54:00Z">
              <w:r w:rsidRPr="00615D4B" w:rsidDel="00CB3FDD">
                <w:rPr>
                  <w:rFonts w:ascii="標楷體" w:eastAsia="標楷體" w:hAnsi="標楷體"/>
                </w:rPr>
                <w:delText>選單內容</w:delText>
              </w:r>
            </w:del>
          </w:p>
        </w:tc>
        <w:tc>
          <w:tcPr>
            <w:tcW w:w="299" w:type="pct"/>
          </w:tcPr>
          <w:p w14:paraId="0B13CB42" w14:textId="34225B2C" w:rsidR="00E24265" w:rsidRPr="00615D4B" w:rsidDel="00CB3FDD" w:rsidRDefault="00E24265" w:rsidP="005F76AD">
            <w:pPr>
              <w:rPr>
                <w:del w:id="12296" w:author="阿毛" w:date="2021-05-21T17:54:00Z"/>
                <w:rFonts w:ascii="標楷體" w:eastAsia="標楷體" w:hAnsi="標楷體"/>
              </w:rPr>
            </w:pPr>
            <w:del w:id="12297" w:author="阿毛" w:date="2021-05-21T17:54:00Z">
              <w:r w:rsidRPr="00615D4B" w:rsidDel="00CB3FDD">
                <w:rPr>
                  <w:rFonts w:ascii="標楷體" w:eastAsia="標楷體" w:hAnsi="標楷體"/>
                </w:rPr>
                <w:delText>必填</w:delText>
              </w:r>
            </w:del>
          </w:p>
        </w:tc>
        <w:tc>
          <w:tcPr>
            <w:tcW w:w="299" w:type="pct"/>
          </w:tcPr>
          <w:p w14:paraId="1169522F" w14:textId="043F51F0" w:rsidR="00E24265" w:rsidRPr="00615D4B" w:rsidDel="00CB3FDD" w:rsidRDefault="00E24265" w:rsidP="005F76AD">
            <w:pPr>
              <w:rPr>
                <w:del w:id="12298" w:author="阿毛" w:date="2021-05-21T17:54:00Z"/>
                <w:rFonts w:ascii="標楷體" w:eastAsia="標楷體" w:hAnsi="標楷體"/>
              </w:rPr>
            </w:pPr>
            <w:del w:id="12299" w:author="阿毛" w:date="2021-05-21T17:54:00Z">
              <w:r w:rsidRPr="00615D4B" w:rsidDel="00CB3FDD">
                <w:rPr>
                  <w:rFonts w:ascii="標楷體" w:eastAsia="標楷體" w:hAnsi="標楷體"/>
                </w:rPr>
                <w:delText>R/W</w:delText>
              </w:r>
            </w:del>
          </w:p>
        </w:tc>
        <w:tc>
          <w:tcPr>
            <w:tcW w:w="1643" w:type="pct"/>
            <w:vMerge/>
          </w:tcPr>
          <w:p w14:paraId="10829930" w14:textId="0C3706CF" w:rsidR="00E24265" w:rsidRPr="00615D4B" w:rsidDel="00CB3FDD" w:rsidRDefault="00E24265" w:rsidP="005F76AD">
            <w:pPr>
              <w:rPr>
                <w:del w:id="12300" w:author="阿毛" w:date="2021-05-21T17:54:00Z"/>
                <w:rFonts w:ascii="標楷體" w:eastAsia="標楷體" w:hAnsi="標楷體"/>
              </w:rPr>
            </w:pPr>
          </w:p>
        </w:tc>
      </w:tr>
      <w:tr w:rsidR="00E24265" w:rsidRPr="00615D4B" w:rsidDel="00CB3FDD" w14:paraId="749FBD96" w14:textId="1F62B3DB" w:rsidTr="005F76AD">
        <w:trPr>
          <w:trHeight w:val="291"/>
          <w:jc w:val="center"/>
          <w:del w:id="12301" w:author="阿毛" w:date="2021-05-21T17:54:00Z"/>
        </w:trPr>
        <w:tc>
          <w:tcPr>
            <w:tcW w:w="219" w:type="pct"/>
          </w:tcPr>
          <w:p w14:paraId="6E64B04E" w14:textId="278191F4" w:rsidR="00E24265" w:rsidRPr="00D6003A" w:rsidDel="00CB3FDD" w:rsidRDefault="00E24265" w:rsidP="005F76AD">
            <w:pPr>
              <w:pStyle w:val="af9"/>
              <w:numPr>
                <w:ilvl w:val="0"/>
                <w:numId w:val="42"/>
              </w:numPr>
              <w:ind w:leftChars="0"/>
              <w:rPr>
                <w:del w:id="12302" w:author="阿毛" w:date="2021-05-21T17:54:00Z"/>
                <w:rFonts w:ascii="標楷體" w:eastAsia="標楷體" w:hAnsi="標楷體"/>
              </w:rPr>
            </w:pPr>
          </w:p>
        </w:tc>
        <w:tc>
          <w:tcPr>
            <w:tcW w:w="756" w:type="pct"/>
          </w:tcPr>
          <w:p w14:paraId="27CC9B72" w14:textId="2AB6BC77" w:rsidR="00E24265" w:rsidRPr="00615D4B" w:rsidDel="00CB3FDD" w:rsidRDefault="00E24265" w:rsidP="005F76AD">
            <w:pPr>
              <w:rPr>
                <w:del w:id="12303" w:author="阿毛" w:date="2021-05-21T17:54:00Z"/>
                <w:rFonts w:ascii="標楷體" w:eastAsia="標楷體" w:hAnsi="標楷體"/>
              </w:rPr>
            </w:pPr>
            <w:del w:id="12304" w:author="阿毛" w:date="2021-05-21T17:54:00Z">
              <w:r w:rsidRPr="00713ED8" w:rsidDel="00CB3FDD">
                <w:rPr>
                  <w:rFonts w:ascii="標楷體" w:eastAsia="標楷體" w:hAnsi="標楷體" w:hint="eastAsia"/>
                </w:rPr>
                <w:delText>交易代碼</w:delText>
              </w:r>
            </w:del>
          </w:p>
        </w:tc>
        <w:tc>
          <w:tcPr>
            <w:tcW w:w="624" w:type="pct"/>
          </w:tcPr>
          <w:p w14:paraId="6F7428AC" w14:textId="3F68E770" w:rsidR="00E24265" w:rsidRPr="00615D4B" w:rsidDel="00CB3FDD" w:rsidRDefault="00E24265" w:rsidP="005F76AD">
            <w:pPr>
              <w:rPr>
                <w:del w:id="12305" w:author="阿毛" w:date="2021-05-21T17:54:00Z"/>
                <w:rFonts w:ascii="標楷體" w:eastAsia="標楷體" w:hAnsi="標楷體"/>
              </w:rPr>
            </w:pPr>
          </w:p>
        </w:tc>
        <w:tc>
          <w:tcPr>
            <w:tcW w:w="624" w:type="pct"/>
          </w:tcPr>
          <w:p w14:paraId="56493A88" w14:textId="36839518" w:rsidR="00E24265" w:rsidRPr="00615D4B" w:rsidDel="00CB3FDD" w:rsidRDefault="00E24265" w:rsidP="005F76AD">
            <w:pPr>
              <w:rPr>
                <w:del w:id="12306" w:author="阿毛" w:date="2021-05-21T17:54:00Z"/>
                <w:rFonts w:ascii="標楷體" w:eastAsia="標楷體" w:hAnsi="標楷體"/>
              </w:rPr>
            </w:pPr>
          </w:p>
        </w:tc>
        <w:tc>
          <w:tcPr>
            <w:tcW w:w="537" w:type="pct"/>
          </w:tcPr>
          <w:p w14:paraId="52574A8C" w14:textId="7F1C1DD3" w:rsidR="00E24265" w:rsidRPr="00615D4B" w:rsidDel="00CB3FDD" w:rsidRDefault="00E24265" w:rsidP="005F76AD">
            <w:pPr>
              <w:rPr>
                <w:del w:id="12307" w:author="阿毛" w:date="2021-05-21T17:54:00Z"/>
                <w:rFonts w:ascii="標楷體" w:eastAsia="標楷體" w:hAnsi="標楷體"/>
              </w:rPr>
            </w:pPr>
            <w:del w:id="12308" w:author="阿毛" w:date="2021-05-21T17:54:00Z">
              <w:r w:rsidDel="00CB3FDD">
                <w:rPr>
                  <w:rFonts w:ascii="標楷體" w:eastAsia="標楷體" w:hAnsi="標楷體" w:hint="eastAsia"/>
                </w:rPr>
                <w:delText>下拉式選單</w:delText>
              </w:r>
            </w:del>
          </w:p>
        </w:tc>
        <w:tc>
          <w:tcPr>
            <w:tcW w:w="299" w:type="pct"/>
          </w:tcPr>
          <w:p w14:paraId="79D3C036" w14:textId="74B11BDD" w:rsidR="00E24265" w:rsidRPr="00615D4B" w:rsidDel="00CB3FDD" w:rsidRDefault="00E24265" w:rsidP="005F76AD">
            <w:pPr>
              <w:rPr>
                <w:del w:id="12309" w:author="阿毛" w:date="2021-05-21T17:54:00Z"/>
                <w:rFonts w:ascii="標楷體" w:eastAsia="標楷體" w:hAnsi="標楷體"/>
              </w:rPr>
            </w:pPr>
          </w:p>
        </w:tc>
        <w:tc>
          <w:tcPr>
            <w:tcW w:w="299" w:type="pct"/>
          </w:tcPr>
          <w:p w14:paraId="4B81D246" w14:textId="4986E2FF" w:rsidR="00E24265" w:rsidRPr="00615D4B" w:rsidDel="00CB3FDD" w:rsidRDefault="00E24265" w:rsidP="005F76AD">
            <w:pPr>
              <w:rPr>
                <w:del w:id="12310" w:author="阿毛" w:date="2021-05-21T17:54:00Z"/>
                <w:rFonts w:ascii="標楷體" w:eastAsia="標楷體" w:hAnsi="標楷體"/>
              </w:rPr>
            </w:pPr>
          </w:p>
        </w:tc>
        <w:tc>
          <w:tcPr>
            <w:tcW w:w="1643" w:type="pct"/>
          </w:tcPr>
          <w:p w14:paraId="4E6CAE9B" w14:textId="69EB148B" w:rsidR="00E24265" w:rsidDel="00CB3FDD" w:rsidRDefault="00E24265" w:rsidP="005F76AD">
            <w:pPr>
              <w:rPr>
                <w:del w:id="12311" w:author="阿毛" w:date="2021-05-21T17:54:00Z"/>
                <w:rFonts w:ascii="標楷體" w:eastAsia="標楷體" w:hAnsi="標楷體"/>
              </w:rPr>
            </w:pPr>
            <w:del w:id="12312" w:author="阿毛" w:date="2021-05-21T17:54:00Z">
              <w:r w:rsidRPr="00CC4F3B" w:rsidDel="00CB3FDD">
                <w:rPr>
                  <w:rFonts w:ascii="標楷體" w:eastAsia="標楷體" w:hAnsi="標楷體" w:hint="eastAsia"/>
                </w:rPr>
                <w:delText>1:新增</w:delText>
              </w:r>
            </w:del>
          </w:p>
          <w:p w14:paraId="3A734EB8" w14:textId="73ABC2F2" w:rsidR="00E24265" w:rsidRPr="00615D4B" w:rsidDel="00CB3FDD" w:rsidRDefault="00E24265" w:rsidP="005F76AD">
            <w:pPr>
              <w:rPr>
                <w:del w:id="12313" w:author="阿毛" w:date="2021-05-21T17:54:00Z"/>
                <w:rFonts w:ascii="標楷體" w:eastAsia="標楷體" w:hAnsi="標楷體"/>
              </w:rPr>
            </w:pPr>
            <w:del w:id="12314" w:author="阿毛" w:date="2021-05-21T17:54:00Z">
              <w:r w:rsidRPr="00CC4F3B" w:rsidDel="00CB3FDD">
                <w:rPr>
                  <w:rFonts w:ascii="標楷體" w:eastAsia="標楷體" w:hAnsi="標楷體" w:hint="eastAsia"/>
                </w:rPr>
                <w:delText>2:異動</w:delText>
              </w:r>
            </w:del>
          </w:p>
        </w:tc>
      </w:tr>
      <w:tr w:rsidR="00E24265" w:rsidRPr="00615D4B" w:rsidDel="00CB3FDD" w14:paraId="633A55A4" w14:textId="71AA953B" w:rsidTr="005F76AD">
        <w:trPr>
          <w:trHeight w:val="291"/>
          <w:jc w:val="center"/>
          <w:del w:id="12315" w:author="阿毛" w:date="2021-05-21T17:54:00Z"/>
        </w:trPr>
        <w:tc>
          <w:tcPr>
            <w:tcW w:w="219" w:type="pct"/>
          </w:tcPr>
          <w:p w14:paraId="2F390E0B" w14:textId="289A8871" w:rsidR="00E24265" w:rsidRPr="00D6003A" w:rsidDel="00CB3FDD" w:rsidRDefault="00E24265" w:rsidP="005F76AD">
            <w:pPr>
              <w:pStyle w:val="af9"/>
              <w:numPr>
                <w:ilvl w:val="0"/>
                <w:numId w:val="42"/>
              </w:numPr>
              <w:ind w:leftChars="0"/>
              <w:rPr>
                <w:del w:id="12316" w:author="阿毛" w:date="2021-05-21T17:54:00Z"/>
                <w:rFonts w:ascii="標楷體" w:eastAsia="標楷體" w:hAnsi="標楷體"/>
              </w:rPr>
            </w:pPr>
          </w:p>
        </w:tc>
        <w:tc>
          <w:tcPr>
            <w:tcW w:w="756" w:type="pct"/>
          </w:tcPr>
          <w:p w14:paraId="3ADC7ADD" w14:textId="17B4F60C" w:rsidR="00E24265" w:rsidRPr="00615D4B" w:rsidDel="00CB3FDD" w:rsidRDefault="00E24265" w:rsidP="005F76AD">
            <w:pPr>
              <w:rPr>
                <w:del w:id="12317" w:author="阿毛" w:date="2021-05-21T17:54:00Z"/>
                <w:rFonts w:ascii="標楷體" w:eastAsia="標楷體" w:hAnsi="標楷體"/>
              </w:rPr>
            </w:pPr>
            <w:del w:id="12318" w:author="阿毛" w:date="2021-05-21T17:54:00Z">
              <w:r w:rsidRPr="00713ED8" w:rsidDel="00CB3FDD">
                <w:rPr>
                  <w:rFonts w:ascii="標楷體" w:eastAsia="標楷體" w:hAnsi="標楷體" w:hint="eastAsia"/>
                </w:rPr>
                <w:delText>債務人IDN</w:delText>
              </w:r>
            </w:del>
          </w:p>
        </w:tc>
        <w:tc>
          <w:tcPr>
            <w:tcW w:w="624" w:type="pct"/>
          </w:tcPr>
          <w:p w14:paraId="376232F9" w14:textId="144FDF56" w:rsidR="00E24265" w:rsidRPr="00615D4B" w:rsidDel="00CB3FDD" w:rsidRDefault="00E24265" w:rsidP="005F76AD">
            <w:pPr>
              <w:rPr>
                <w:del w:id="12319" w:author="阿毛" w:date="2021-05-21T17:54:00Z"/>
                <w:rFonts w:ascii="標楷體" w:eastAsia="標楷體" w:hAnsi="標楷體"/>
              </w:rPr>
            </w:pPr>
          </w:p>
        </w:tc>
        <w:tc>
          <w:tcPr>
            <w:tcW w:w="624" w:type="pct"/>
          </w:tcPr>
          <w:p w14:paraId="4D4A4742" w14:textId="5737A9D4" w:rsidR="00E24265" w:rsidRPr="00615D4B" w:rsidDel="00CB3FDD" w:rsidRDefault="00E24265" w:rsidP="005F76AD">
            <w:pPr>
              <w:rPr>
                <w:del w:id="12320" w:author="阿毛" w:date="2021-05-21T17:54:00Z"/>
                <w:rFonts w:ascii="標楷體" w:eastAsia="標楷體" w:hAnsi="標楷體"/>
              </w:rPr>
            </w:pPr>
          </w:p>
        </w:tc>
        <w:tc>
          <w:tcPr>
            <w:tcW w:w="537" w:type="pct"/>
          </w:tcPr>
          <w:p w14:paraId="359C8FC9" w14:textId="0D7AFDB7" w:rsidR="00E24265" w:rsidRPr="00615D4B" w:rsidDel="00CB3FDD" w:rsidRDefault="00E24265" w:rsidP="005F76AD">
            <w:pPr>
              <w:rPr>
                <w:del w:id="12321" w:author="阿毛" w:date="2021-05-21T17:54:00Z"/>
                <w:rFonts w:ascii="標楷體" w:eastAsia="標楷體" w:hAnsi="標楷體"/>
              </w:rPr>
            </w:pPr>
          </w:p>
        </w:tc>
        <w:tc>
          <w:tcPr>
            <w:tcW w:w="299" w:type="pct"/>
          </w:tcPr>
          <w:p w14:paraId="5244DF92" w14:textId="426404D6" w:rsidR="00E24265" w:rsidRPr="00615D4B" w:rsidDel="00CB3FDD" w:rsidRDefault="00E24265" w:rsidP="005F76AD">
            <w:pPr>
              <w:rPr>
                <w:del w:id="12322" w:author="阿毛" w:date="2021-05-21T17:54:00Z"/>
                <w:rFonts w:ascii="標楷體" w:eastAsia="標楷體" w:hAnsi="標楷體"/>
              </w:rPr>
            </w:pPr>
          </w:p>
        </w:tc>
        <w:tc>
          <w:tcPr>
            <w:tcW w:w="299" w:type="pct"/>
          </w:tcPr>
          <w:p w14:paraId="3741BDCE" w14:textId="121A57CB" w:rsidR="00E24265" w:rsidRPr="00615D4B" w:rsidDel="00CB3FDD" w:rsidRDefault="00E24265" w:rsidP="005F76AD">
            <w:pPr>
              <w:rPr>
                <w:del w:id="12323" w:author="阿毛" w:date="2021-05-21T17:54:00Z"/>
                <w:rFonts w:ascii="標楷體" w:eastAsia="標楷體" w:hAnsi="標楷體"/>
              </w:rPr>
            </w:pPr>
          </w:p>
        </w:tc>
        <w:tc>
          <w:tcPr>
            <w:tcW w:w="1643" w:type="pct"/>
          </w:tcPr>
          <w:p w14:paraId="701B5289" w14:textId="17A6B641" w:rsidR="00E24265" w:rsidRPr="00615D4B" w:rsidDel="00CB3FDD" w:rsidRDefault="00E24265" w:rsidP="005F76AD">
            <w:pPr>
              <w:rPr>
                <w:del w:id="12324" w:author="阿毛" w:date="2021-05-21T17:54:00Z"/>
                <w:rFonts w:ascii="標楷體" w:eastAsia="標楷體" w:hAnsi="標楷體"/>
              </w:rPr>
            </w:pPr>
          </w:p>
        </w:tc>
      </w:tr>
      <w:tr w:rsidR="00E24265" w:rsidRPr="00615D4B" w:rsidDel="00CB3FDD" w14:paraId="592F9975" w14:textId="3312268E" w:rsidTr="005F76AD">
        <w:trPr>
          <w:trHeight w:val="291"/>
          <w:jc w:val="center"/>
          <w:del w:id="12325" w:author="阿毛" w:date="2021-05-21T17:54:00Z"/>
        </w:trPr>
        <w:tc>
          <w:tcPr>
            <w:tcW w:w="219" w:type="pct"/>
          </w:tcPr>
          <w:p w14:paraId="4FF468CB" w14:textId="382BEC6C" w:rsidR="00E24265" w:rsidRPr="00D6003A" w:rsidDel="00CB3FDD" w:rsidRDefault="00E24265" w:rsidP="005F76AD">
            <w:pPr>
              <w:pStyle w:val="af9"/>
              <w:numPr>
                <w:ilvl w:val="0"/>
                <w:numId w:val="42"/>
              </w:numPr>
              <w:ind w:leftChars="0"/>
              <w:rPr>
                <w:del w:id="12326" w:author="阿毛" w:date="2021-05-21T17:54:00Z"/>
                <w:rFonts w:ascii="標楷體" w:eastAsia="標楷體" w:hAnsi="標楷體"/>
              </w:rPr>
            </w:pPr>
          </w:p>
        </w:tc>
        <w:tc>
          <w:tcPr>
            <w:tcW w:w="756" w:type="pct"/>
          </w:tcPr>
          <w:p w14:paraId="6E650305" w14:textId="60B2AFAD" w:rsidR="00E24265" w:rsidRPr="00615D4B" w:rsidDel="00CB3FDD" w:rsidRDefault="00E24265" w:rsidP="005F76AD">
            <w:pPr>
              <w:rPr>
                <w:del w:id="12327" w:author="阿毛" w:date="2021-05-21T17:54:00Z"/>
                <w:rFonts w:ascii="標楷體" w:eastAsia="標楷體" w:hAnsi="標楷體"/>
              </w:rPr>
            </w:pPr>
            <w:del w:id="12328" w:author="阿毛" w:date="2021-05-21T17:54:00Z">
              <w:r w:rsidRPr="00713ED8" w:rsidDel="00CB3FDD">
                <w:rPr>
                  <w:rFonts w:ascii="標楷體" w:eastAsia="標楷體" w:hAnsi="標楷體" w:hint="eastAsia"/>
                </w:rPr>
                <w:delText>報送單位代號</w:delText>
              </w:r>
            </w:del>
          </w:p>
        </w:tc>
        <w:tc>
          <w:tcPr>
            <w:tcW w:w="624" w:type="pct"/>
          </w:tcPr>
          <w:p w14:paraId="3431B766" w14:textId="420A5DBC" w:rsidR="00E24265" w:rsidRPr="00615D4B" w:rsidDel="00CB3FDD" w:rsidRDefault="00E24265" w:rsidP="005F76AD">
            <w:pPr>
              <w:rPr>
                <w:del w:id="12329" w:author="阿毛" w:date="2021-05-21T17:54:00Z"/>
                <w:rFonts w:ascii="標楷體" w:eastAsia="標楷體" w:hAnsi="標楷體"/>
              </w:rPr>
            </w:pPr>
          </w:p>
        </w:tc>
        <w:tc>
          <w:tcPr>
            <w:tcW w:w="624" w:type="pct"/>
          </w:tcPr>
          <w:p w14:paraId="7255A323" w14:textId="22BABFA1" w:rsidR="00E24265" w:rsidRPr="00615D4B" w:rsidDel="00CB3FDD" w:rsidRDefault="00E24265" w:rsidP="005F76AD">
            <w:pPr>
              <w:rPr>
                <w:del w:id="12330" w:author="阿毛" w:date="2021-05-21T17:54:00Z"/>
                <w:rFonts w:ascii="標楷體" w:eastAsia="標楷體" w:hAnsi="標楷體"/>
              </w:rPr>
            </w:pPr>
          </w:p>
        </w:tc>
        <w:tc>
          <w:tcPr>
            <w:tcW w:w="537" w:type="pct"/>
          </w:tcPr>
          <w:p w14:paraId="5A6062CF" w14:textId="71563E28" w:rsidR="00E24265" w:rsidRPr="00615D4B" w:rsidDel="00CB3FDD" w:rsidRDefault="00E24265" w:rsidP="005F76AD">
            <w:pPr>
              <w:rPr>
                <w:del w:id="12331" w:author="阿毛" w:date="2021-05-21T17:54:00Z"/>
                <w:rFonts w:ascii="標楷體" w:eastAsia="標楷體" w:hAnsi="標楷體"/>
              </w:rPr>
            </w:pPr>
          </w:p>
        </w:tc>
        <w:tc>
          <w:tcPr>
            <w:tcW w:w="299" w:type="pct"/>
          </w:tcPr>
          <w:p w14:paraId="3EBB8B05" w14:textId="149B66FD" w:rsidR="00E24265" w:rsidRPr="00615D4B" w:rsidDel="00CB3FDD" w:rsidRDefault="00E24265" w:rsidP="005F76AD">
            <w:pPr>
              <w:rPr>
                <w:del w:id="12332" w:author="阿毛" w:date="2021-05-21T17:54:00Z"/>
                <w:rFonts w:ascii="標楷體" w:eastAsia="標楷體" w:hAnsi="標楷體"/>
              </w:rPr>
            </w:pPr>
          </w:p>
        </w:tc>
        <w:tc>
          <w:tcPr>
            <w:tcW w:w="299" w:type="pct"/>
          </w:tcPr>
          <w:p w14:paraId="3BD12744" w14:textId="28CAC576" w:rsidR="00E24265" w:rsidRPr="00615D4B" w:rsidDel="00CB3FDD" w:rsidRDefault="00E24265" w:rsidP="005F76AD">
            <w:pPr>
              <w:rPr>
                <w:del w:id="12333" w:author="阿毛" w:date="2021-05-21T17:54:00Z"/>
                <w:rFonts w:ascii="標楷體" w:eastAsia="標楷體" w:hAnsi="標楷體"/>
              </w:rPr>
            </w:pPr>
          </w:p>
        </w:tc>
        <w:tc>
          <w:tcPr>
            <w:tcW w:w="1643" w:type="pct"/>
          </w:tcPr>
          <w:p w14:paraId="61DC3D7C" w14:textId="060619A3" w:rsidR="00E24265" w:rsidRPr="00615D4B" w:rsidDel="00CB3FDD" w:rsidRDefault="00E24265" w:rsidP="005F76AD">
            <w:pPr>
              <w:rPr>
                <w:del w:id="12334" w:author="阿毛" w:date="2021-05-21T17:54:00Z"/>
                <w:rFonts w:ascii="標楷體" w:eastAsia="標楷體" w:hAnsi="標楷體"/>
              </w:rPr>
            </w:pPr>
          </w:p>
        </w:tc>
      </w:tr>
      <w:tr w:rsidR="00E24265" w:rsidRPr="00615D4B" w:rsidDel="00CB3FDD" w14:paraId="6995EC5E" w14:textId="04885E7B" w:rsidTr="005F76AD">
        <w:trPr>
          <w:trHeight w:val="291"/>
          <w:jc w:val="center"/>
          <w:del w:id="12335" w:author="阿毛" w:date="2021-05-21T17:54:00Z"/>
        </w:trPr>
        <w:tc>
          <w:tcPr>
            <w:tcW w:w="219" w:type="pct"/>
          </w:tcPr>
          <w:p w14:paraId="121F0E6D" w14:textId="5A5DF318" w:rsidR="00E24265" w:rsidRPr="00D6003A" w:rsidDel="00CB3FDD" w:rsidRDefault="00E24265" w:rsidP="005F76AD">
            <w:pPr>
              <w:pStyle w:val="af9"/>
              <w:numPr>
                <w:ilvl w:val="0"/>
                <w:numId w:val="42"/>
              </w:numPr>
              <w:ind w:leftChars="0"/>
              <w:rPr>
                <w:del w:id="12336" w:author="阿毛" w:date="2021-05-21T17:54:00Z"/>
                <w:rFonts w:ascii="標楷體" w:eastAsia="標楷體" w:hAnsi="標楷體"/>
              </w:rPr>
            </w:pPr>
          </w:p>
        </w:tc>
        <w:tc>
          <w:tcPr>
            <w:tcW w:w="756" w:type="pct"/>
          </w:tcPr>
          <w:p w14:paraId="4C7914CF" w14:textId="0226471A" w:rsidR="00E24265" w:rsidRPr="00615D4B" w:rsidDel="00CB3FDD" w:rsidRDefault="00E24265" w:rsidP="005F76AD">
            <w:pPr>
              <w:rPr>
                <w:del w:id="12337" w:author="阿毛" w:date="2021-05-21T17:54:00Z"/>
                <w:rFonts w:ascii="標楷體" w:eastAsia="標楷體" w:hAnsi="標楷體"/>
              </w:rPr>
            </w:pPr>
            <w:del w:id="12338" w:author="阿毛" w:date="2021-05-21T17:54:00Z">
              <w:r w:rsidRPr="00713ED8" w:rsidDel="00CB3FDD">
                <w:rPr>
                  <w:rFonts w:ascii="標楷體" w:eastAsia="標楷體" w:hAnsi="標楷體" w:hint="eastAsia"/>
                </w:rPr>
                <w:delText>協商申請日</w:delText>
              </w:r>
            </w:del>
          </w:p>
        </w:tc>
        <w:tc>
          <w:tcPr>
            <w:tcW w:w="624" w:type="pct"/>
          </w:tcPr>
          <w:p w14:paraId="5C201F4A" w14:textId="11826AAB" w:rsidR="00E24265" w:rsidRPr="00615D4B" w:rsidDel="00CB3FDD" w:rsidRDefault="00E24265" w:rsidP="005F76AD">
            <w:pPr>
              <w:rPr>
                <w:del w:id="12339" w:author="阿毛" w:date="2021-05-21T17:54:00Z"/>
                <w:rFonts w:ascii="標楷體" w:eastAsia="標楷體" w:hAnsi="標楷體"/>
              </w:rPr>
            </w:pPr>
          </w:p>
        </w:tc>
        <w:tc>
          <w:tcPr>
            <w:tcW w:w="624" w:type="pct"/>
          </w:tcPr>
          <w:p w14:paraId="575D4EC5" w14:textId="5342DAC5" w:rsidR="00E24265" w:rsidRPr="00615D4B" w:rsidDel="00CB3FDD" w:rsidRDefault="00E24265" w:rsidP="005F76AD">
            <w:pPr>
              <w:rPr>
                <w:del w:id="12340" w:author="阿毛" w:date="2021-05-21T17:54:00Z"/>
                <w:rFonts w:ascii="標楷體" w:eastAsia="標楷體" w:hAnsi="標楷體"/>
              </w:rPr>
            </w:pPr>
          </w:p>
        </w:tc>
        <w:tc>
          <w:tcPr>
            <w:tcW w:w="537" w:type="pct"/>
          </w:tcPr>
          <w:p w14:paraId="31A3C332" w14:textId="46CF8E55" w:rsidR="00E24265" w:rsidRPr="00615D4B" w:rsidDel="00CB3FDD" w:rsidRDefault="00E24265" w:rsidP="005F76AD">
            <w:pPr>
              <w:rPr>
                <w:del w:id="12341" w:author="阿毛" w:date="2021-05-21T17:54:00Z"/>
                <w:rFonts w:ascii="標楷體" w:eastAsia="標楷體" w:hAnsi="標楷體"/>
              </w:rPr>
            </w:pPr>
          </w:p>
        </w:tc>
        <w:tc>
          <w:tcPr>
            <w:tcW w:w="299" w:type="pct"/>
          </w:tcPr>
          <w:p w14:paraId="728410A8" w14:textId="239439C2" w:rsidR="00E24265" w:rsidRPr="00615D4B" w:rsidDel="00CB3FDD" w:rsidRDefault="00E24265" w:rsidP="005F76AD">
            <w:pPr>
              <w:rPr>
                <w:del w:id="12342" w:author="阿毛" w:date="2021-05-21T17:54:00Z"/>
                <w:rFonts w:ascii="標楷體" w:eastAsia="標楷體" w:hAnsi="標楷體"/>
              </w:rPr>
            </w:pPr>
          </w:p>
        </w:tc>
        <w:tc>
          <w:tcPr>
            <w:tcW w:w="299" w:type="pct"/>
          </w:tcPr>
          <w:p w14:paraId="4F7FDF69" w14:textId="08788A04" w:rsidR="00E24265" w:rsidRPr="00615D4B" w:rsidDel="00CB3FDD" w:rsidRDefault="00E24265" w:rsidP="005F76AD">
            <w:pPr>
              <w:rPr>
                <w:del w:id="12343" w:author="阿毛" w:date="2021-05-21T17:54:00Z"/>
                <w:rFonts w:ascii="標楷體" w:eastAsia="標楷體" w:hAnsi="標楷體"/>
              </w:rPr>
            </w:pPr>
          </w:p>
        </w:tc>
        <w:tc>
          <w:tcPr>
            <w:tcW w:w="1643" w:type="pct"/>
          </w:tcPr>
          <w:p w14:paraId="77AAAC03" w14:textId="13537A52" w:rsidR="00E24265" w:rsidRPr="00615D4B" w:rsidDel="00CB3FDD" w:rsidRDefault="00E24265" w:rsidP="005F76AD">
            <w:pPr>
              <w:rPr>
                <w:del w:id="12344" w:author="阿毛" w:date="2021-05-21T17:54:00Z"/>
                <w:rFonts w:ascii="標楷體" w:eastAsia="標楷體" w:hAnsi="標楷體"/>
              </w:rPr>
            </w:pPr>
          </w:p>
        </w:tc>
      </w:tr>
      <w:tr w:rsidR="00E24265" w:rsidRPr="00615D4B" w:rsidDel="00CB3FDD" w14:paraId="3F658DC2" w14:textId="642BBC3F" w:rsidTr="005F76AD">
        <w:trPr>
          <w:trHeight w:val="291"/>
          <w:jc w:val="center"/>
          <w:del w:id="12345" w:author="阿毛" w:date="2021-05-21T17:54:00Z"/>
        </w:trPr>
        <w:tc>
          <w:tcPr>
            <w:tcW w:w="219" w:type="pct"/>
          </w:tcPr>
          <w:p w14:paraId="3799C6F6" w14:textId="7E9D3B1E" w:rsidR="00E24265" w:rsidRPr="00D6003A" w:rsidDel="00CB3FDD" w:rsidRDefault="00E24265" w:rsidP="005F76AD">
            <w:pPr>
              <w:pStyle w:val="af9"/>
              <w:numPr>
                <w:ilvl w:val="0"/>
                <w:numId w:val="42"/>
              </w:numPr>
              <w:ind w:leftChars="0"/>
              <w:rPr>
                <w:del w:id="12346" w:author="阿毛" w:date="2021-05-21T17:54:00Z"/>
                <w:rFonts w:ascii="標楷體" w:eastAsia="標楷體" w:hAnsi="標楷體"/>
              </w:rPr>
            </w:pPr>
          </w:p>
        </w:tc>
        <w:tc>
          <w:tcPr>
            <w:tcW w:w="756" w:type="pct"/>
          </w:tcPr>
          <w:p w14:paraId="2172AC07" w14:textId="578C2932" w:rsidR="00E24265" w:rsidRPr="00615D4B" w:rsidDel="00CB3FDD" w:rsidRDefault="00E24265" w:rsidP="005F76AD">
            <w:pPr>
              <w:rPr>
                <w:del w:id="12347" w:author="阿毛" w:date="2021-05-21T17:54:00Z"/>
                <w:rFonts w:ascii="標楷體" w:eastAsia="標楷體" w:hAnsi="標楷體"/>
              </w:rPr>
            </w:pPr>
            <w:del w:id="12348" w:author="阿毛" w:date="2021-05-21T17:54:00Z">
              <w:r w:rsidRPr="00713ED8" w:rsidDel="00CB3FDD">
                <w:rPr>
                  <w:rFonts w:ascii="標楷體" w:eastAsia="標楷體" w:hAnsi="標楷體" w:hint="eastAsia"/>
                </w:rPr>
                <w:delText>同意報送債權機構代號1</w:delText>
              </w:r>
            </w:del>
          </w:p>
        </w:tc>
        <w:tc>
          <w:tcPr>
            <w:tcW w:w="624" w:type="pct"/>
          </w:tcPr>
          <w:p w14:paraId="473E4828" w14:textId="371534D6" w:rsidR="00E24265" w:rsidRPr="00615D4B" w:rsidDel="00CB3FDD" w:rsidRDefault="00E24265" w:rsidP="005F76AD">
            <w:pPr>
              <w:rPr>
                <w:del w:id="12349" w:author="阿毛" w:date="2021-05-21T17:54:00Z"/>
                <w:rFonts w:ascii="標楷體" w:eastAsia="標楷體" w:hAnsi="標楷體"/>
              </w:rPr>
            </w:pPr>
          </w:p>
        </w:tc>
        <w:tc>
          <w:tcPr>
            <w:tcW w:w="624" w:type="pct"/>
          </w:tcPr>
          <w:p w14:paraId="3B63088A" w14:textId="4398CF22" w:rsidR="00E24265" w:rsidRPr="00615D4B" w:rsidDel="00CB3FDD" w:rsidRDefault="00E24265" w:rsidP="005F76AD">
            <w:pPr>
              <w:rPr>
                <w:del w:id="12350" w:author="阿毛" w:date="2021-05-21T17:54:00Z"/>
                <w:rFonts w:ascii="標楷體" w:eastAsia="標楷體" w:hAnsi="標楷體"/>
              </w:rPr>
            </w:pPr>
          </w:p>
        </w:tc>
        <w:tc>
          <w:tcPr>
            <w:tcW w:w="537" w:type="pct"/>
          </w:tcPr>
          <w:p w14:paraId="614B6016" w14:textId="584F1993" w:rsidR="00E24265" w:rsidRPr="00615D4B" w:rsidDel="00CB3FDD" w:rsidRDefault="00E24265" w:rsidP="005F76AD">
            <w:pPr>
              <w:rPr>
                <w:del w:id="12351" w:author="阿毛" w:date="2021-05-21T17:54:00Z"/>
                <w:rFonts w:ascii="標楷體" w:eastAsia="標楷體" w:hAnsi="標楷體"/>
              </w:rPr>
            </w:pPr>
          </w:p>
        </w:tc>
        <w:tc>
          <w:tcPr>
            <w:tcW w:w="299" w:type="pct"/>
          </w:tcPr>
          <w:p w14:paraId="23B2108C" w14:textId="6D950E84" w:rsidR="00E24265" w:rsidRPr="00615D4B" w:rsidDel="00CB3FDD" w:rsidRDefault="00E24265" w:rsidP="005F76AD">
            <w:pPr>
              <w:rPr>
                <w:del w:id="12352" w:author="阿毛" w:date="2021-05-21T17:54:00Z"/>
                <w:rFonts w:ascii="標楷體" w:eastAsia="標楷體" w:hAnsi="標楷體"/>
              </w:rPr>
            </w:pPr>
          </w:p>
        </w:tc>
        <w:tc>
          <w:tcPr>
            <w:tcW w:w="299" w:type="pct"/>
          </w:tcPr>
          <w:p w14:paraId="01319B90" w14:textId="0A5AD04C" w:rsidR="00E24265" w:rsidRPr="00615D4B" w:rsidDel="00CB3FDD" w:rsidRDefault="00E24265" w:rsidP="005F76AD">
            <w:pPr>
              <w:rPr>
                <w:del w:id="12353" w:author="阿毛" w:date="2021-05-21T17:54:00Z"/>
                <w:rFonts w:ascii="標楷體" w:eastAsia="標楷體" w:hAnsi="標楷體"/>
              </w:rPr>
            </w:pPr>
          </w:p>
        </w:tc>
        <w:tc>
          <w:tcPr>
            <w:tcW w:w="1643" w:type="pct"/>
          </w:tcPr>
          <w:p w14:paraId="6729887A" w14:textId="58F5AE47" w:rsidR="00E24265" w:rsidRPr="00615D4B" w:rsidDel="00CB3FDD" w:rsidRDefault="00E24265" w:rsidP="005F76AD">
            <w:pPr>
              <w:rPr>
                <w:del w:id="12354" w:author="阿毛" w:date="2021-05-21T17:54:00Z"/>
                <w:rFonts w:ascii="標楷體" w:eastAsia="標楷體" w:hAnsi="標楷體"/>
              </w:rPr>
            </w:pPr>
          </w:p>
        </w:tc>
      </w:tr>
      <w:tr w:rsidR="00E24265" w:rsidRPr="00615D4B" w:rsidDel="00CB3FDD" w14:paraId="4186A45D" w14:textId="0990015C" w:rsidTr="005F76AD">
        <w:trPr>
          <w:trHeight w:val="291"/>
          <w:jc w:val="center"/>
          <w:del w:id="12355" w:author="阿毛" w:date="2021-05-21T17:54:00Z"/>
        </w:trPr>
        <w:tc>
          <w:tcPr>
            <w:tcW w:w="219" w:type="pct"/>
          </w:tcPr>
          <w:p w14:paraId="35FC1DD3" w14:textId="7CE1B0A6" w:rsidR="00E24265" w:rsidRPr="00D6003A" w:rsidDel="00CB3FDD" w:rsidRDefault="00E24265" w:rsidP="005F76AD">
            <w:pPr>
              <w:pStyle w:val="af9"/>
              <w:numPr>
                <w:ilvl w:val="0"/>
                <w:numId w:val="42"/>
              </w:numPr>
              <w:ind w:leftChars="0"/>
              <w:rPr>
                <w:del w:id="12356" w:author="阿毛" w:date="2021-05-21T17:54:00Z"/>
                <w:rFonts w:ascii="標楷體" w:eastAsia="標楷體" w:hAnsi="標楷體"/>
              </w:rPr>
            </w:pPr>
          </w:p>
        </w:tc>
        <w:tc>
          <w:tcPr>
            <w:tcW w:w="756" w:type="pct"/>
          </w:tcPr>
          <w:p w14:paraId="2410F308" w14:textId="6CC8E376" w:rsidR="00E24265" w:rsidRPr="00615D4B" w:rsidDel="00CB3FDD" w:rsidRDefault="00E24265" w:rsidP="005F76AD">
            <w:pPr>
              <w:rPr>
                <w:del w:id="12357" w:author="阿毛" w:date="2021-05-21T17:54:00Z"/>
                <w:rFonts w:ascii="標楷體" w:eastAsia="標楷體" w:hAnsi="標楷體"/>
              </w:rPr>
            </w:pPr>
            <w:del w:id="12358" w:author="阿毛" w:date="2021-05-21T17:54:00Z">
              <w:r w:rsidRPr="00713ED8" w:rsidDel="00CB3FDD">
                <w:rPr>
                  <w:rFonts w:ascii="標楷體" w:eastAsia="標楷體" w:hAnsi="標楷體" w:hint="eastAsia"/>
                </w:rPr>
                <w:delText>同意報送檔案格式資料別1</w:delText>
              </w:r>
            </w:del>
          </w:p>
        </w:tc>
        <w:tc>
          <w:tcPr>
            <w:tcW w:w="624" w:type="pct"/>
          </w:tcPr>
          <w:p w14:paraId="39484968" w14:textId="71CB2817" w:rsidR="00E24265" w:rsidRPr="00615D4B" w:rsidDel="00CB3FDD" w:rsidRDefault="00E24265" w:rsidP="005F76AD">
            <w:pPr>
              <w:rPr>
                <w:del w:id="12359" w:author="阿毛" w:date="2021-05-21T17:54:00Z"/>
                <w:rFonts w:ascii="標楷體" w:eastAsia="標楷體" w:hAnsi="標楷體"/>
              </w:rPr>
            </w:pPr>
          </w:p>
        </w:tc>
        <w:tc>
          <w:tcPr>
            <w:tcW w:w="624" w:type="pct"/>
          </w:tcPr>
          <w:p w14:paraId="2534E9E8" w14:textId="19CDEEDF" w:rsidR="00E24265" w:rsidRPr="00615D4B" w:rsidDel="00CB3FDD" w:rsidRDefault="00E24265" w:rsidP="005F76AD">
            <w:pPr>
              <w:rPr>
                <w:del w:id="12360" w:author="阿毛" w:date="2021-05-21T17:54:00Z"/>
                <w:rFonts w:ascii="標楷體" w:eastAsia="標楷體" w:hAnsi="標楷體"/>
              </w:rPr>
            </w:pPr>
          </w:p>
        </w:tc>
        <w:tc>
          <w:tcPr>
            <w:tcW w:w="537" w:type="pct"/>
          </w:tcPr>
          <w:p w14:paraId="79FE3BED" w14:textId="0C51A5E0" w:rsidR="00E24265" w:rsidRPr="00615D4B" w:rsidDel="00CB3FDD" w:rsidRDefault="00E24265" w:rsidP="005F76AD">
            <w:pPr>
              <w:rPr>
                <w:del w:id="12361" w:author="阿毛" w:date="2021-05-21T17:54:00Z"/>
                <w:rFonts w:ascii="標楷體" w:eastAsia="標楷體" w:hAnsi="標楷體"/>
              </w:rPr>
            </w:pPr>
          </w:p>
        </w:tc>
        <w:tc>
          <w:tcPr>
            <w:tcW w:w="299" w:type="pct"/>
          </w:tcPr>
          <w:p w14:paraId="294DDA5A" w14:textId="33553314" w:rsidR="00E24265" w:rsidRPr="00615D4B" w:rsidDel="00CB3FDD" w:rsidRDefault="00E24265" w:rsidP="005F76AD">
            <w:pPr>
              <w:rPr>
                <w:del w:id="12362" w:author="阿毛" w:date="2021-05-21T17:54:00Z"/>
                <w:rFonts w:ascii="標楷體" w:eastAsia="標楷體" w:hAnsi="標楷體"/>
              </w:rPr>
            </w:pPr>
          </w:p>
        </w:tc>
        <w:tc>
          <w:tcPr>
            <w:tcW w:w="299" w:type="pct"/>
          </w:tcPr>
          <w:p w14:paraId="2ABE6DDD" w14:textId="669562A6" w:rsidR="00E24265" w:rsidRPr="00615D4B" w:rsidDel="00CB3FDD" w:rsidRDefault="00E24265" w:rsidP="005F76AD">
            <w:pPr>
              <w:rPr>
                <w:del w:id="12363" w:author="阿毛" w:date="2021-05-21T17:54:00Z"/>
                <w:rFonts w:ascii="標楷體" w:eastAsia="標楷體" w:hAnsi="標楷體"/>
              </w:rPr>
            </w:pPr>
          </w:p>
        </w:tc>
        <w:tc>
          <w:tcPr>
            <w:tcW w:w="1643" w:type="pct"/>
          </w:tcPr>
          <w:p w14:paraId="66896F7B" w14:textId="0BF67916" w:rsidR="00E24265" w:rsidRPr="00615D4B" w:rsidDel="00CB3FDD" w:rsidRDefault="00E24265" w:rsidP="005F76AD">
            <w:pPr>
              <w:rPr>
                <w:del w:id="12364" w:author="阿毛" w:date="2021-05-21T17:54:00Z"/>
                <w:rFonts w:ascii="標楷體" w:eastAsia="標楷體" w:hAnsi="標楷體"/>
              </w:rPr>
            </w:pPr>
          </w:p>
        </w:tc>
      </w:tr>
      <w:tr w:rsidR="00E24265" w:rsidRPr="00615D4B" w:rsidDel="00CB3FDD" w14:paraId="38087F18" w14:textId="13272FE1" w:rsidTr="005F76AD">
        <w:trPr>
          <w:trHeight w:val="291"/>
          <w:jc w:val="center"/>
          <w:del w:id="12365" w:author="阿毛" w:date="2021-05-21T17:54:00Z"/>
        </w:trPr>
        <w:tc>
          <w:tcPr>
            <w:tcW w:w="219" w:type="pct"/>
          </w:tcPr>
          <w:p w14:paraId="655C6617" w14:textId="7490DB05" w:rsidR="00E24265" w:rsidRPr="00D6003A" w:rsidDel="00CB3FDD" w:rsidRDefault="00E24265" w:rsidP="005F76AD">
            <w:pPr>
              <w:pStyle w:val="af9"/>
              <w:numPr>
                <w:ilvl w:val="0"/>
                <w:numId w:val="42"/>
              </w:numPr>
              <w:ind w:leftChars="0"/>
              <w:rPr>
                <w:del w:id="12366" w:author="阿毛" w:date="2021-05-21T17:54:00Z"/>
                <w:rFonts w:ascii="標楷體" w:eastAsia="標楷體" w:hAnsi="標楷體"/>
              </w:rPr>
            </w:pPr>
          </w:p>
        </w:tc>
        <w:tc>
          <w:tcPr>
            <w:tcW w:w="756" w:type="pct"/>
          </w:tcPr>
          <w:p w14:paraId="24C5662F" w14:textId="594AC014" w:rsidR="00E24265" w:rsidRPr="00615D4B" w:rsidDel="00CB3FDD" w:rsidRDefault="00E24265" w:rsidP="005F76AD">
            <w:pPr>
              <w:rPr>
                <w:del w:id="12367" w:author="阿毛" w:date="2021-05-21T17:54:00Z"/>
                <w:rFonts w:ascii="標楷體" w:eastAsia="標楷體" w:hAnsi="標楷體"/>
              </w:rPr>
            </w:pPr>
            <w:del w:id="12368"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2</w:delText>
              </w:r>
            </w:del>
          </w:p>
        </w:tc>
        <w:tc>
          <w:tcPr>
            <w:tcW w:w="624" w:type="pct"/>
          </w:tcPr>
          <w:p w14:paraId="43EDED25" w14:textId="23B7A5C5" w:rsidR="00E24265" w:rsidRPr="00615D4B" w:rsidDel="00CB3FDD" w:rsidRDefault="00E24265" w:rsidP="005F76AD">
            <w:pPr>
              <w:rPr>
                <w:del w:id="12369" w:author="阿毛" w:date="2021-05-21T17:54:00Z"/>
                <w:rFonts w:ascii="標楷體" w:eastAsia="標楷體" w:hAnsi="標楷體"/>
              </w:rPr>
            </w:pPr>
          </w:p>
        </w:tc>
        <w:tc>
          <w:tcPr>
            <w:tcW w:w="624" w:type="pct"/>
          </w:tcPr>
          <w:p w14:paraId="19AF76A4" w14:textId="575F3CA0" w:rsidR="00E24265" w:rsidRPr="00615D4B" w:rsidDel="00CB3FDD" w:rsidRDefault="00E24265" w:rsidP="005F76AD">
            <w:pPr>
              <w:rPr>
                <w:del w:id="12370" w:author="阿毛" w:date="2021-05-21T17:54:00Z"/>
                <w:rFonts w:ascii="標楷體" w:eastAsia="標楷體" w:hAnsi="標楷體"/>
              </w:rPr>
            </w:pPr>
          </w:p>
        </w:tc>
        <w:tc>
          <w:tcPr>
            <w:tcW w:w="537" w:type="pct"/>
          </w:tcPr>
          <w:p w14:paraId="7B672F04" w14:textId="7BA59998" w:rsidR="00E24265" w:rsidRPr="00615D4B" w:rsidDel="00CB3FDD" w:rsidRDefault="00E24265" w:rsidP="005F76AD">
            <w:pPr>
              <w:rPr>
                <w:del w:id="12371" w:author="阿毛" w:date="2021-05-21T17:54:00Z"/>
                <w:rFonts w:ascii="標楷體" w:eastAsia="標楷體" w:hAnsi="標楷體"/>
              </w:rPr>
            </w:pPr>
          </w:p>
        </w:tc>
        <w:tc>
          <w:tcPr>
            <w:tcW w:w="299" w:type="pct"/>
          </w:tcPr>
          <w:p w14:paraId="4083AA8F" w14:textId="1B024366" w:rsidR="00E24265" w:rsidRPr="00615D4B" w:rsidDel="00CB3FDD" w:rsidRDefault="00E24265" w:rsidP="005F76AD">
            <w:pPr>
              <w:rPr>
                <w:del w:id="12372" w:author="阿毛" w:date="2021-05-21T17:54:00Z"/>
                <w:rFonts w:ascii="標楷體" w:eastAsia="標楷體" w:hAnsi="標楷體"/>
              </w:rPr>
            </w:pPr>
          </w:p>
        </w:tc>
        <w:tc>
          <w:tcPr>
            <w:tcW w:w="299" w:type="pct"/>
          </w:tcPr>
          <w:p w14:paraId="1632FE67" w14:textId="40E0582D" w:rsidR="00E24265" w:rsidRPr="00615D4B" w:rsidDel="00CB3FDD" w:rsidRDefault="00E24265" w:rsidP="005F76AD">
            <w:pPr>
              <w:rPr>
                <w:del w:id="12373" w:author="阿毛" w:date="2021-05-21T17:54:00Z"/>
                <w:rFonts w:ascii="標楷體" w:eastAsia="標楷體" w:hAnsi="標楷體"/>
              </w:rPr>
            </w:pPr>
          </w:p>
        </w:tc>
        <w:tc>
          <w:tcPr>
            <w:tcW w:w="1643" w:type="pct"/>
          </w:tcPr>
          <w:p w14:paraId="3D566FB6" w14:textId="79A3920F" w:rsidR="00E24265" w:rsidRPr="00615D4B" w:rsidDel="00CB3FDD" w:rsidRDefault="00E24265" w:rsidP="005F76AD">
            <w:pPr>
              <w:rPr>
                <w:del w:id="12374" w:author="阿毛" w:date="2021-05-21T17:54:00Z"/>
                <w:rFonts w:ascii="標楷體" w:eastAsia="標楷體" w:hAnsi="標楷體"/>
              </w:rPr>
            </w:pPr>
          </w:p>
        </w:tc>
      </w:tr>
      <w:tr w:rsidR="00E24265" w:rsidRPr="00615D4B" w:rsidDel="00CB3FDD" w14:paraId="74DE5351" w14:textId="579B985B" w:rsidTr="005F76AD">
        <w:trPr>
          <w:trHeight w:val="291"/>
          <w:jc w:val="center"/>
          <w:del w:id="12375" w:author="阿毛" w:date="2021-05-21T17:54:00Z"/>
        </w:trPr>
        <w:tc>
          <w:tcPr>
            <w:tcW w:w="219" w:type="pct"/>
          </w:tcPr>
          <w:p w14:paraId="39009DBA" w14:textId="616489E7" w:rsidR="00E24265" w:rsidRPr="00D6003A" w:rsidDel="00CB3FDD" w:rsidRDefault="00E24265" w:rsidP="005F76AD">
            <w:pPr>
              <w:pStyle w:val="af9"/>
              <w:numPr>
                <w:ilvl w:val="0"/>
                <w:numId w:val="42"/>
              </w:numPr>
              <w:ind w:leftChars="0"/>
              <w:rPr>
                <w:del w:id="12376" w:author="阿毛" w:date="2021-05-21T17:54:00Z"/>
                <w:rFonts w:ascii="標楷體" w:eastAsia="標楷體" w:hAnsi="標楷體"/>
              </w:rPr>
            </w:pPr>
          </w:p>
        </w:tc>
        <w:tc>
          <w:tcPr>
            <w:tcW w:w="756" w:type="pct"/>
          </w:tcPr>
          <w:p w14:paraId="67AFB286" w14:textId="5D948A4E" w:rsidR="00E24265" w:rsidRPr="00615D4B" w:rsidDel="00CB3FDD" w:rsidRDefault="00E24265" w:rsidP="005F76AD">
            <w:pPr>
              <w:rPr>
                <w:del w:id="12377" w:author="阿毛" w:date="2021-05-21T17:54:00Z"/>
                <w:rFonts w:ascii="標楷體" w:eastAsia="標楷體" w:hAnsi="標楷體"/>
              </w:rPr>
            </w:pPr>
            <w:del w:id="12378"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2</w:delText>
              </w:r>
            </w:del>
          </w:p>
        </w:tc>
        <w:tc>
          <w:tcPr>
            <w:tcW w:w="624" w:type="pct"/>
          </w:tcPr>
          <w:p w14:paraId="5A60A33B" w14:textId="268AB82A" w:rsidR="00E24265" w:rsidRPr="00615D4B" w:rsidDel="00CB3FDD" w:rsidRDefault="00E24265" w:rsidP="005F76AD">
            <w:pPr>
              <w:rPr>
                <w:del w:id="12379" w:author="阿毛" w:date="2021-05-21T17:54:00Z"/>
                <w:rFonts w:ascii="標楷體" w:eastAsia="標楷體" w:hAnsi="標楷體"/>
              </w:rPr>
            </w:pPr>
          </w:p>
        </w:tc>
        <w:tc>
          <w:tcPr>
            <w:tcW w:w="624" w:type="pct"/>
          </w:tcPr>
          <w:p w14:paraId="4863057F" w14:textId="32C7F754" w:rsidR="00E24265" w:rsidRPr="00615D4B" w:rsidDel="00CB3FDD" w:rsidRDefault="00E24265" w:rsidP="005F76AD">
            <w:pPr>
              <w:rPr>
                <w:del w:id="12380" w:author="阿毛" w:date="2021-05-21T17:54:00Z"/>
                <w:rFonts w:ascii="標楷體" w:eastAsia="標楷體" w:hAnsi="標楷體"/>
              </w:rPr>
            </w:pPr>
          </w:p>
        </w:tc>
        <w:tc>
          <w:tcPr>
            <w:tcW w:w="537" w:type="pct"/>
          </w:tcPr>
          <w:p w14:paraId="19D6A4AB" w14:textId="3C6823B6" w:rsidR="00E24265" w:rsidRPr="00615D4B" w:rsidDel="00CB3FDD" w:rsidRDefault="00E24265" w:rsidP="005F76AD">
            <w:pPr>
              <w:rPr>
                <w:del w:id="12381" w:author="阿毛" w:date="2021-05-21T17:54:00Z"/>
                <w:rFonts w:ascii="標楷體" w:eastAsia="標楷體" w:hAnsi="標楷體"/>
              </w:rPr>
            </w:pPr>
          </w:p>
        </w:tc>
        <w:tc>
          <w:tcPr>
            <w:tcW w:w="299" w:type="pct"/>
          </w:tcPr>
          <w:p w14:paraId="5A77EB31" w14:textId="022EE0ED" w:rsidR="00E24265" w:rsidRPr="00615D4B" w:rsidDel="00CB3FDD" w:rsidRDefault="00E24265" w:rsidP="005F76AD">
            <w:pPr>
              <w:rPr>
                <w:del w:id="12382" w:author="阿毛" w:date="2021-05-21T17:54:00Z"/>
                <w:rFonts w:ascii="標楷體" w:eastAsia="標楷體" w:hAnsi="標楷體"/>
              </w:rPr>
            </w:pPr>
          </w:p>
        </w:tc>
        <w:tc>
          <w:tcPr>
            <w:tcW w:w="299" w:type="pct"/>
          </w:tcPr>
          <w:p w14:paraId="4586A40C" w14:textId="5B779579" w:rsidR="00E24265" w:rsidRPr="00615D4B" w:rsidDel="00CB3FDD" w:rsidRDefault="00E24265" w:rsidP="005F76AD">
            <w:pPr>
              <w:rPr>
                <w:del w:id="12383" w:author="阿毛" w:date="2021-05-21T17:54:00Z"/>
                <w:rFonts w:ascii="標楷體" w:eastAsia="標楷體" w:hAnsi="標楷體"/>
              </w:rPr>
            </w:pPr>
          </w:p>
        </w:tc>
        <w:tc>
          <w:tcPr>
            <w:tcW w:w="1643" w:type="pct"/>
          </w:tcPr>
          <w:p w14:paraId="595033C1" w14:textId="15AE37B3" w:rsidR="00E24265" w:rsidRPr="00615D4B" w:rsidDel="00CB3FDD" w:rsidRDefault="00E24265" w:rsidP="005F76AD">
            <w:pPr>
              <w:rPr>
                <w:del w:id="12384" w:author="阿毛" w:date="2021-05-21T17:54:00Z"/>
                <w:rFonts w:ascii="標楷體" w:eastAsia="標楷體" w:hAnsi="標楷體"/>
              </w:rPr>
            </w:pPr>
          </w:p>
        </w:tc>
      </w:tr>
      <w:tr w:rsidR="00E24265" w:rsidRPr="00615D4B" w:rsidDel="00CB3FDD" w14:paraId="3BC39F6F" w14:textId="5C34DCAF" w:rsidTr="005F76AD">
        <w:trPr>
          <w:trHeight w:val="291"/>
          <w:jc w:val="center"/>
          <w:del w:id="12385" w:author="阿毛" w:date="2021-05-21T17:54:00Z"/>
        </w:trPr>
        <w:tc>
          <w:tcPr>
            <w:tcW w:w="219" w:type="pct"/>
          </w:tcPr>
          <w:p w14:paraId="102F5353" w14:textId="0730BC18" w:rsidR="00E24265" w:rsidRPr="00D6003A" w:rsidDel="00CB3FDD" w:rsidRDefault="00E24265" w:rsidP="005F76AD">
            <w:pPr>
              <w:pStyle w:val="af9"/>
              <w:numPr>
                <w:ilvl w:val="0"/>
                <w:numId w:val="42"/>
              </w:numPr>
              <w:ind w:leftChars="0"/>
              <w:rPr>
                <w:del w:id="12386" w:author="阿毛" w:date="2021-05-21T17:54:00Z"/>
                <w:rFonts w:ascii="標楷體" w:eastAsia="標楷體" w:hAnsi="標楷體"/>
              </w:rPr>
            </w:pPr>
          </w:p>
        </w:tc>
        <w:tc>
          <w:tcPr>
            <w:tcW w:w="756" w:type="pct"/>
          </w:tcPr>
          <w:p w14:paraId="029C453D" w14:textId="25A487A2" w:rsidR="00E24265" w:rsidRPr="00615D4B" w:rsidDel="00CB3FDD" w:rsidRDefault="00E24265" w:rsidP="005F76AD">
            <w:pPr>
              <w:rPr>
                <w:del w:id="12387" w:author="阿毛" w:date="2021-05-21T17:54:00Z"/>
                <w:rFonts w:ascii="標楷體" w:eastAsia="標楷體" w:hAnsi="標楷體"/>
              </w:rPr>
            </w:pPr>
            <w:del w:id="12388"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3</w:delText>
              </w:r>
            </w:del>
          </w:p>
        </w:tc>
        <w:tc>
          <w:tcPr>
            <w:tcW w:w="624" w:type="pct"/>
          </w:tcPr>
          <w:p w14:paraId="4018DD79" w14:textId="33F42BC4" w:rsidR="00E24265" w:rsidRPr="00615D4B" w:rsidDel="00CB3FDD" w:rsidRDefault="00E24265" w:rsidP="005F76AD">
            <w:pPr>
              <w:rPr>
                <w:del w:id="12389" w:author="阿毛" w:date="2021-05-21T17:54:00Z"/>
                <w:rFonts w:ascii="標楷體" w:eastAsia="標楷體" w:hAnsi="標楷體"/>
              </w:rPr>
            </w:pPr>
          </w:p>
        </w:tc>
        <w:tc>
          <w:tcPr>
            <w:tcW w:w="624" w:type="pct"/>
          </w:tcPr>
          <w:p w14:paraId="14F53A29" w14:textId="393FD6D8" w:rsidR="00E24265" w:rsidRPr="00615D4B" w:rsidDel="00CB3FDD" w:rsidRDefault="00E24265" w:rsidP="005F76AD">
            <w:pPr>
              <w:rPr>
                <w:del w:id="12390" w:author="阿毛" w:date="2021-05-21T17:54:00Z"/>
                <w:rFonts w:ascii="標楷體" w:eastAsia="標楷體" w:hAnsi="標楷體"/>
              </w:rPr>
            </w:pPr>
          </w:p>
        </w:tc>
        <w:tc>
          <w:tcPr>
            <w:tcW w:w="537" w:type="pct"/>
          </w:tcPr>
          <w:p w14:paraId="1EC50127" w14:textId="6121F1BC" w:rsidR="00E24265" w:rsidRPr="00615D4B" w:rsidDel="00CB3FDD" w:rsidRDefault="00E24265" w:rsidP="005F76AD">
            <w:pPr>
              <w:rPr>
                <w:del w:id="12391" w:author="阿毛" w:date="2021-05-21T17:54:00Z"/>
                <w:rFonts w:ascii="標楷體" w:eastAsia="標楷體" w:hAnsi="標楷體"/>
              </w:rPr>
            </w:pPr>
          </w:p>
        </w:tc>
        <w:tc>
          <w:tcPr>
            <w:tcW w:w="299" w:type="pct"/>
          </w:tcPr>
          <w:p w14:paraId="06C9E8DF" w14:textId="6E43AE42" w:rsidR="00E24265" w:rsidRPr="00615D4B" w:rsidDel="00CB3FDD" w:rsidRDefault="00E24265" w:rsidP="005F76AD">
            <w:pPr>
              <w:rPr>
                <w:del w:id="12392" w:author="阿毛" w:date="2021-05-21T17:54:00Z"/>
                <w:rFonts w:ascii="標楷體" w:eastAsia="標楷體" w:hAnsi="標楷體"/>
              </w:rPr>
            </w:pPr>
          </w:p>
        </w:tc>
        <w:tc>
          <w:tcPr>
            <w:tcW w:w="299" w:type="pct"/>
          </w:tcPr>
          <w:p w14:paraId="0AF7733B" w14:textId="35810892" w:rsidR="00E24265" w:rsidRPr="00615D4B" w:rsidDel="00CB3FDD" w:rsidRDefault="00E24265" w:rsidP="005F76AD">
            <w:pPr>
              <w:rPr>
                <w:del w:id="12393" w:author="阿毛" w:date="2021-05-21T17:54:00Z"/>
                <w:rFonts w:ascii="標楷體" w:eastAsia="標楷體" w:hAnsi="標楷體"/>
              </w:rPr>
            </w:pPr>
          </w:p>
        </w:tc>
        <w:tc>
          <w:tcPr>
            <w:tcW w:w="1643" w:type="pct"/>
          </w:tcPr>
          <w:p w14:paraId="520C4519" w14:textId="3232A6C7" w:rsidR="00E24265" w:rsidRPr="00615D4B" w:rsidDel="00CB3FDD" w:rsidRDefault="00E24265" w:rsidP="005F76AD">
            <w:pPr>
              <w:rPr>
                <w:del w:id="12394" w:author="阿毛" w:date="2021-05-21T17:54:00Z"/>
                <w:rFonts w:ascii="標楷體" w:eastAsia="標楷體" w:hAnsi="標楷體"/>
              </w:rPr>
            </w:pPr>
          </w:p>
        </w:tc>
      </w:tr>
      <w:tr w:rsidR="00E24265" w:rsidRPr="00615D4B" w:rsidDel="00CB3FDD" w14:paraId="377C9A5B" w14:textId="59914A94" w:rsidTr="005F76AD">
        <w:trPr>
          <w:trHeight w:val="291"/>
          <w:jc w:val="center"/>
          <w:del w:id="12395" w:author="阿毛" w:date="2021-05-21T17:54:00Z"/>
        </w:trPr>
        <w:tc>
          <w:tcPr>
            <w:tcW w:w="219" w:type="pct"/>
          </w:tcPr>
          <w:p w14:paraId="5AC82683" w14:textId="73030ED8" w:rsidR="00E24265" w:rsidRPr="00D6003A" w:rsidDel="00CB3FDD" w:rsidRDefault="00E24265" w:rsidP="005F76AD">
            <w:pPr>
              <w:pStyle w:val="af9"/>
              <w:numPr>
                <w:ilvl w:val="0"/>
                <w:numId w:val="42"/>
              </w:numPr>
              <w:ind w:leftChars="0"/>
              <w:rPr>
                <w:del w:id="12396" w:author="阿毛" w:date="2021-05-21T17:54:00Z"/>
                <w:rFonts w:ascii="標楷體" w:eastAsia="標楷體" w:hAnsi="標楷體"/>
              </w:rPr>
            </w:pPr>
          </w:p>
        </w:tc>
        <w:tc>
          <w:tcPr>
            <w:tcW w:w="756" w:type="pct"/>
          </w:tcPr>
          <w:p w14:paraId="4B7A4A7A" w14:textId="108D9272" w:rsidR="00E24265" w:rsidRPr="00615D4B" w:rsidDel="00CB3FDD" w:rsidRDefault="00E24265" w:rsidP="005F76AD">
            <w:pPr>
              <w:rPr>
                <w:del w:id="12397" w:author="阿毛" w:date="2021-05-21T17:54:00Z"/>
                <w:rFonts w:ascii="標楷體" w:eastAsia="標楷體" w:hAnsi="標楷體"/>
              </w:rPr>
            </w:pPr>
            <w:del w:id="12398"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3</w:delText>
              </w:r>
            </w:del>
          </w:p>
        </w:tc>
        <w:tc>
          <w:tcPr>
            <w:tcW w:w="624" w:type="pct"/>
          </w:tcPr>
          <w:p w14:paraId="2D8810D3" w14:textId="2237C841" w:rsidR="00E24265" w:rsidRPr="00615D4B" w:rsidDel="00CB3FDD" w:rsidRDefault="00E24265" w:rsidP="005F76AD">
            <w:pPr>
              <w:rPr>
                <w:del w:id="12399" w:author="阿毛" w:date="2021-05-21T17:54:00Z"/>
                <w:rFonts w:ascii="標楷體" w:eastAsia="標楷體" w:hAnsi="標楷體"/>
              </w:rPr>
            </w:pPr>
          </w:p>
        </w:tc>
        <w:tc>
          <w:tcPr>
            <w:tcW w:w="624" w:type="pct"/>
          </w:tcPr>
          <w:p w14:paraId="57FA34B6" w14:textId="510A18DD" w:rsidR="00E24265" w:rsidRPr="00615D4B" w:rsidDel="00CB3FDD" w:rsidRDefault="00E24265" w:rsidP="005F76AD">
            <w:pPr>
              <w:rPr>
                <w:del w:id="12400" w:author="阿毛" w:date="2021-05-21T17:54:00Z"/>
                <w:rFonts w:ascii="標楷體" w:eastAsia="標楷體" w:hAnsi="標楷體"/>
              </w:rPr>
            </w:pPr>
          </w:p>
        </w:tc>
        <w:tc>
          <w:tcPr>
            <w:tcW w:w="537" w:type="pct"/>
          </w:tcPr>
          <w:p w14:paraId="34C4FD97" w14:textId="0B68B96B" w:rsidR="00E24265" w:rsidRPr="00615D4B" w:rsidDel="00CB3FDD" w:rsidRDefault="00E24265" w:rsidP="005F76AD">
            <w:pPr>
              <w:rPr>
                <w:del w:id="12401" w:author="阿毛" w:date="2021-05-21T17:54:00Z"/>
                <w:rFonts w:ascii="標楷體" w:eastAsia="標楷體" w:hAnsi="標楷體"/>
              </w:rPr>
            </w:pPr>
          </w:p>
        </w:tc>
        <w:tc>
          <w:tcPr>
            <w:tcW w:w="299" w:type="pct"/>
          </w:tcPr>
          <w:p w14:paraId="04414AAC" w14:textId="4B9DFD43" w:rsidR="00E24265" w:rsidRPr="00615D4B" w:rsidDel="00CB3FDD" w:rsidRDefault="00E24265" w:rsidP="005F76AD">
            <w:pPr>
              <w:rPr>
                <w:del w:id="12402" w:author="阿毛" w:date="2021-05-21T17:54:00Z"/>
                <w:rFonts w:ascii="標楷體" w:eastAsia="標楷體" w:hAnsi="標楷體"/>
              </w:rPr>
            </w:pPr>
          </w:p>
        </w:tc>
        <w:tc>
          <w:tcPr>
            <w:tcW w:w="299" w:type="pct"/>
          </w:tcPr>
          <w:p w14:paraId="57DA6088" w14:textId="0709C072" w:rsidR="00E24265" w:rsidRPr="00615D4B" w:rsidDel="00CB3FDD" w:rsidRDefault="00E24265" w:rsidP="005F76AD">
            <w:pPr>
              <w:rPr>
                <w:del w:id="12403" w:author="阿毛" w:date="2021-05-21T17:54:00Z"/>
                <w:rFonts w:ascii="標楷體" w:eastAsia="標楷體" w:hAnsi="標楷體"/>
              </w:rPr>
            </w:pPr>
          </w:p>
        </w:tc>
        <w:tc>
          <w:tcPr>
            <w:tcW w:w="1643" w:type="pct"/>
          </w:tcPr>
          <w:p w14:paraId="6FB61626" w14:textId="1C28855F" w:rsidR="00E24265" w:rsidRPr="00615D4B" w:rsidDel="00CB3FDD" w:rsidRDefault="00E24265" w:rsidP="005F76AD">
            <w:pPr>
              <w:rPr>
                <w:del w:id="12404" w:author="阿毛" w:date="2021-05-21T17:54:00Z"/>
                <w:rFonts w:ascii="標楷體" w:eastAsia="標楷體" w:hAnsi="標楷體"/>
              </w:rPr>
            </w:pPr>
          </w:p>
        </w:tc>
      </w:tr>
      <w:tr w:rsidR="00E24265" w:rsidRPr="00615D4B" w:rsidDel="00CB3FDD" w14:paraId="07AF6BDC" w14:textId="11EED79B" w:rsidTr="005F76AD">
        <w:trPr>
          <w:trHeight w:val="291"/>
          <w:jc w:val="center"/>
          <w:del w:id="12405" w:author="阿毛" w:date="2021-05-21T17:54:00Z"/>
        </w:trPr>
        <w:tc>
          <w:tcPr>
            <w:tcW w:w="219" w:type="pct"/>
          </w:tcPr>
          <w:p w14:paraId="423A53EC" w14:textId="35E6EB07" w:rsidR="00E24265" w:rsidRPr="00D6003A" w:rsidDel="00CB3FDD" w:rsidRDefault="00E24265" w:rsidP="005F76AD">
            <w:pPr>
              <w:pStyle w:val="af9"/>
              <w:numPr>
                <w:ilvl w:val="0"/>
                <w:numId w:val="42"/>
              </w:numPr>
              <w:ind w:leftChars="0"/>
              <w:rPr>
                <w:del w:id="12406" w:author="阿毛" w:date="2021-05-21T17:54:00Z"/>
                <w:rFonts w:ascii="標楷體" w:eastAsia="標楷體" w:hAnsi="標楷體"/>
              </w:rPr>
            </w:pPr>
          </w:p>
        </w:tc>
        <w:tc>
          <w:tcPr>
            <w:tcW w:w="756" w:type="pct"/>
          </w:tcPr>
          <w:p w14:paraId="52B26DC8" w14:textId="579BD77B" w:rsidR="00E24265" w:rsidRPr="00615D4B" w:rsidDel="00CB3FDD" w:rsidRDefault="00E24265" w:rsidP="005F76AD">
            <w:pPr>
              <w:rPr>
                <w:del w:id="12407" w:author="阿毛" w:date="2021-05-21T17:54:00Z"/>
                <w:rFonts w:ascii="標楷體" w:eastAsia="標楷體" w:hAnsi="標楷體"/>
              </w:rPr>
            </w:pPr>
            <w:del w:id="12408"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4</w:delText>
              </w:r>
            </w:del>
          </w:p>
        </w:tc>
        <w:tc>
          <w:tcPr>
            <w:tcW w:w="624" w:type="pct"/>
          </w:tcPr>
          <w:p w14:paraId="222A84D3" w14:textId="10A65F41" w:rsidR="00E24265" w:rsidRPr="00615D4B" w:rsidDel="00CB3FDD" w:rsidRDefault="00E24265" w:rsidP="005F76AD">
            <w:pPr>
              <w:rPr>
                <w:del w:id="12409" w:author="阿毛" w:date="2021-05-21T17:54:00Z"/>
                <w:rFonts w:ascii="標楷體" w:eastAsia="標楷體" w:hAnsi="標楷體"/>
              </w:rPr>
            </w:pPr>
          </w:p>
        </w:tc>
        <w:tc>
          <w:tcPr>
            <w:tcW w:w="624" w:type="pct"/>
          </w:tcPr>
          <w:p w14:paraId="54364D18" w14:textId="59A104B9" w:rsidR="00E24265" w:rsidRPr="00615D4B" w:rsidDel="00CB3FDD" w:rsidRDefault="00E24265" w:rsidP="005F76AD">
            <w:pPr>
              <w:rPr>
                <w:del w:id="12410" w:author="阿毛" w:date="2021-05-21T17:54:00Z"/>
                <w:rFonts w:ascii="標楷體" w:eastAsia="標楷體" w:hAnsi="標楷體"/>
              </w:rPr>
            </w:pPr>
          </w:p>
        </w:tc>
        <w:tc>
          <w:tcPr>
            <w:tcW w:w="537" w:type="pct"/>
          </w:tcPr>
          <w:p w14:paraId="423885A2" w14:textId="113F0B52" w:rsidR="00E24265" w:rsidRPr="00615D4B" w:rsidDel="00CB3FDD" w:rsidRDefault="00E24265" w:rsidP="005F76AD">
            <w:pPr>
              <w:rPr>
                <w:del w:id="12411" w:author="阿毛" w:date="2021-05-21T17:54:00Z"/>
                <w:rFonts w:ascii="標楷體" w:eastAsia="標楷體" w:hAnsi="標楷體"/>
              </w:rPr>
            </w:pPr>
          </w:p>
        </w:tc>
        <w:tc>
          <w:tcPr>
            <w:tcW w:w="299" w:type="pct"/>
          </w:tcPr>
          <w:p w14:paraId="0D6B719E" w14:textId="3AA201A9" w:rsidR="00E24265" w:rsidRPr="00615D4B" w:rsidDel="00CB3FDD" w:rsidRDefault="00E24265" w:rsidP="005F76AD">
            <w:pPr>
              <w:rPr>
                <w:del w:id="12412" w:author="阿毛" w:date="2021-05-21T17:54:00Z"/>
                <w:rFonts w:ascii="標楷體" w:eastAsia="標楷體" w:hAnsi="標楷體"/>
              </w:rPr>
            </w:pPr>
          </w:p>
        </w:tc>
        <w:tc>
          <w:tcPr>
            <w:tcW w:w="299" w:type="pct"/>
          </w:tcPr>
          <w:p w14:paraId="6DF28519" w14:textId="74268510" w:rsidR="00E24265" w:rsidRPr="00615D4B" w:rsidDel="00CB3FDD" w:rsidRDefault="00E24265" w:rsidP="005F76AD">
            <w:pPr>
              <w:rPr>
                <w:del w:id="12413" w:author="阿毛" w:date="2021-05-21T17:54:00Z"/>
                <w:rFonts w:ascii="標楷體" w:eastAsia="標楷體" w:hAnsi="標楷體"/>
              </w:rPr>
            </w:pPr>
          </w:p>
        </w:tc>
        <w:tc>
          <w:tcPr>
            <w:tcW w:w="1643" w:type="pct"/>
          </w:tcPr>
          <w:p w14:paraId="0BE913F6" w14:textId="04CB9A65" w:rsidR="00E24265" w:rsidRPr="00615D4B" w:rsidDel="00CB3FDD" w:rsidRDefault="00E24265" w:rsidP="005F76AD">
            <w:pPr>
              <w:rPr>
                <w:del w:id="12414" w:author="阿毛" w:date="2021-05-21T17:54:00Z"/>
                <w:rFonts w:ascii="標楷體" w:eastAsia="標楷體" w:hAnsi="標楷體"/>
              </w:rPr>
            </w:pPr>
          </w:p>
        </w:tc>
      </w:tr>
      <w:tr w:rsidR="00E24265" w:rsidRPr="00615D4B" w:rsidDel="00CB3FDD" w14:paraId="0E6209AC" w14:textId="6D8731EC" w:rsidTr="005F76AD">
        <w:trPr>
          <w:trHeight w:val="291"/>
          <w:jc w:val="center"/>
          <w:del w:id="12415" w:author="阿毛" w:date="2021-05-21T17:54:00Z"/>
        </w:trPr>
        <w:tc>
          <w:tcPr>
            <w:tcW w:w="219" w:type="pct"/>
          </w:tcPr>
          <w:p w14:paraId="6FC97FD5" w14:textId="12D210A8" w:rsidR="00E24265" w:rsidRPr="00D6003A" w:rsidDel="00CB3FDD" w:rsidRDefault="00E24265" w:rsidP="005F76AD">
            <w:pPr>
              <w:pStyle w:val="af9"/>
              <w:numPr>
                <w:ilvl w:val="0"/>
                <w:numId w:val="42"/>
              </w:numPr>
              <w:ind w:leftChars="0"/>
              <w:rPr>
                <w:del w:id="12416" w:author="阿毛" w:date="2021-05-21T17:54:00Z"/>
                <w:rFonts w:ascii="標楷體" w:eastAsia="標楷體" w:hAnsi="標楷體"/>
              </w:rPr>
            </w:pPr>
          </w:p>
        </w:tc>
        <w:tc>
          <w:tcPr>
            <w:tcW w:w="756" w:type="pct"/>
          </w:tcPr>
          <w:p w14:paraId="2039EEF7" w14:textId="4F1C54D1" w:rsidR="00E24265" w:rsidRPr="00615D4B" w:rsidDel="00CB3FDD" w:rsidRDefault="00E24265" w:rsidP="005F76AD">
            <w:pPr>
              <w:rPr>
                <w:del w:id="12417" w:author="阿毛" w:date="2021-05-21T17:54:00Z"/>
                <w:rFonts w:ascii="標楷體" w:eastAsia="標楷體" w:hAnsi="標楷體"/>
              </w:rPr>
            </w:pPr>
            <w:del w:id="12418"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4</w:delText>
              </w:r>
            </w:del>
          </w:p>
        </w:tc>
        <w:tc>
          <w:tcPr>
            <w:tcW w:w="624" w:type="pct"/>
          </w:tcPr>
          <w:p w14:paraId="69913273" w14:textId="0CEEAF8B" w:rsidR="00E24265" w:rsidRPr="00615D4B" w:rsidDel="00CB3FDD" w:rsidRDefault="00E24265" w:rsidP="005F76AD">
            <w:pPr>
              <w:rPr>
                <w:del w:id="12419" w:author="阿毛" w:date="2021-05-21T17:54:00Z"/>
                <w:rFonts w:ascii="標楷體" w:eastAsia="標楷體" w:hAnsi="標楷體"/>
              </w:rPr>
            </w:pPr>
          </w:p>
        </w:tc>
        <w:tc>
          <w:tcPr>
            <w:tcW w:w="624" w:type="pct"/>
          </w:tcPr>
          <w:p w14:paraId="024952E1" w14:textId="3BD12443" w:rsidR="00E24265" w:rsidRPr="00615D4B" w:rsidDel="00CB3FDD" w:rsidRDefault="00E24265" w:rsidP="005F76AD">
            <w:pPr>
              <w:rPr>
                <w:del w:id="12420" w:author="阿毛" w:date="2021-05-21T17:54:00Z"/>
                <w:rFonts w:ascii="標楷體" w:eastAsia="標楷體" w:hAnsi="標楷體"/>
              </w:rPr>
            </w:pPr>
          </w:p>
        </w:tc>
        <w:tc>
          <w:tcPr>
            <w:tcW w:w="537" w:type="pct"/>
          </w:tcPr>
          <w:p w14:paraId="51FD20D5" w14:textId="61690417" w:rsidR="00E24265" w:rsidRPr="00615D4B" w:rsidDel="00CB3FDD" w:rsidRDefault="00E24265" w:rsidP="005F76AD">
            <w:pPr>
              <w:rPr>
                <w:del w:id="12421" w:author="阿毛" w:date="2021-05-21T17:54:00Z"/>
                <w:rFonts w:ascii="標楷體" w:eastAsia="標楷體" w:hAnsi="標楷體"/>
              </w:rPr>
            </w:pPr>
          </w:p>
        </w:tc>
        <w:tc>
          <w:tcPr>
            <w:tcW w:w="299" w:type="pct"/>
          </w:tcPr>
          <w:p w14:paraId="76E173D4" w14:textId="14CED9D3" w:rsidR="00E24265" w:rsidRPr="00615D4B" w:rsidDel="00CB3FDD" w:rsidRDefault="00E24265" w:rsidP="005F76AD">
            <w:pPr>
              <w:rPr>
                <w:del w:id="12422" w:author="阿毛" w:date="2021-05-21T17:54:00Z"/>
                <w:rFonts w:ascii="標楷體" w:eastAsia="標楷體" w:hAnsi="標楷體"/>
              </w:rPr>
            </w:pPr>
          </w:p>
        </w:tc>
        <w:tc>
          <w:tcPr>
            <w:tcW w:w="299" w:type="pct"/>
          </w:tcPr>
          <w:p w14:paraId="422584CD" w14:textId="5E87239B" w:rsidR="00E24265" w:rsidRPr="00615D4B" w:rsidDel="00CB3FDD" w:rsidRDefault="00E24265" w:rsidP="005F76AD">
            <w:pPr>
              <w:rPr>
                <w:del w:id="12423" w:author="阿毛" w:date="2021-05-21T17:54:00Z"/>
                <w:rFonts w:ascii="標楷體" w:eastAsia="標楷體" w:hAnsi="標楷體"/>
              </w:rPr>
            </w:pPr>
          </w:p>
        </w:tc>
        <w:tc>
          <w:tcPr>
            <w:tcW w:w="1643" w:type="pct"/>
          </w:tcPr>
          <w:p w14:paraId="34647ED2" w14:textId="016DD4BE" w:rsidR="00E24265" w:rsidRPr="00615D4B" w:rsidDel="00CB3FDD" w:rsidRDefault="00E24265" w:rsidP="005F76AD">
            <w:pPr>
              <w:rPr>
                <w:del w:id="12424" w:author="阿毛" w:date="2021-05-21T17:54:00Z"/>
                <w:rFonts w:ascii="標楷體" w:eastAsia="標楷體" w:hAnsi="標楷體"/>
              </w:rPr>
            </w:pPr>
          </w:p>
        </w:tc>
      </w:tr>
      <w:tr w:rsidR="00E24265" w:rsidRPr="00615D4B" w:rsidDel="00CB3FDD" w14:paraId="64CD8D08" w14:textId="623E8810" w:rsidTr="005F76AD">
        <w:trPr>
          <w:trHeight w:val="291"/>
          <w:jc w:val="center"/>
          <w:del w:id="12425" w:author="阿毛" w:date="2021-05-21T17:54:00Z"/>
        </w:trPr>
        <w:tc>
          <w:tcPr>
            <w:tcW w:w="219" w:type="pct"/>
          </w:tcPr>
          <w:p w14:paraId="6219B49E" w14:textId="76930DB6" w:rsidR="00E24265" w:rsidRPr="00D6003A" w:rsidDel="00CB3FDD" w:rsidRDefault="00E24265" w:rsidP="005F76AD">
            <w:pPr>
              <w:pStyle w:val="af9"/>
              <w:numPr>
                <w:ilvl w:val="0"/>
                <w:numId w:val="42"/>
              </w:numPr>
              <w:ind w:leftChars="0"/>
              <w:rPr>
                <w:del w:id="12426" w:author="阿毛" w:date="2021-05-21T17:54:00Z"/>
                <w:rFonts w:ascii="標楷體" w:eastAsia="標楷體" w:hAnsi="標楷體"/>
              </w:rPr>
            </w:pPr>
          </w:p>
        </w:tc>
        <w:tc>
          <w:tcPr>
            <w:tcW w:w="756" w:type="pct"/>
          </w:tcPr>
          <w:p w14:paraId="0F3306E4" w14:textId="02CB6023" w:rsidR="00E24265" w:rsidRPr="00615D4B" w:rsidDel="00CB3FDD" w:rsidRDefault="00E24265" w:rsidP="005F76AD">
            <w:pPr>
              <w:rPr>
                <w:del w:id="12427" w:author="阿毛" w:date="2021-05-21T17:54:00Z"/>
                <w:rFonts w:ascii="標楷體" w:eastAsia="標楷體" w:hAnsi="標楷體"/>
              </w:rPr>
            </w:pPr>
            <w:del w:id="12428" w:author="阿毛" w:date="2021-05-21T17:54:00Z">
              <w:r w:rsidRPr="00713ED8" w:rsidDel="00CB3FDD">
                <w:rPr>
                  <w:rFonts w:ascii="標楷體" w:eastAsia="標楷體" w:hAnsi="標楷體" w:hint="eastAsia"/>
                </w:rPr>
                <w:delText>同意報送債權機構代號</w:delText>
              </w:r>
              <w:r w:rsidDel="00CB3FDD">
                <w:rPr>
                  <w:rFonts w:ascii="標楷體" w:eastAsia="標楷體" w:hAnsi="標楷體" w:hint="eastAsia"/>
                </w:rPr>
                <w:delText>5</w:delText>
              </w:r>
            </w:del>
          </w:p>
        </w:tc>
        <w:tc>
          <w:tcPr>
            <w:tcW w:w="624" w:type="pct"/>
          </w:tcPr>
          <w:p w14:paraId="339C051D" w14:textId="4F33E30D" w:rsidR="00E24265" w:rsidRPr="00615D4B" w:rsidDel="00CB3FDD" w:rsidRDefault="00E24265" w:rsidP="005F76AD">
            <w:pPr>
              <w:rPr>
                <w:del w:id="12429" w:author="阿毛" w:date="2021-05-21T17:54:00Z"/>
                <w:rFonts w:ascii="標楷體" w:eastAsia="標楷體" w:hAnsi="標楷體"/>
              </w:rPr>
            </w:pPr>
          </w:p>
        </w:tc>
        <w:tc>
          <w:tcPr>
            <w:tcW w:w="624" w:type="pct"/>
          </w:tcPr>
          <w:p w14:paraId="037CEA6D" w14:textId="149A3661" w:rsidR="00E24265" w:rsidRPr="00615D4B" w:rsidDel="00CB3FDD" w:rsidRDefault="00E24265" w:rsidP="005F76AD">
            <w:pPr>
              <w:rPr>
                <w:del w:id="12430" w:author="阿毛" w:date="2021-05-21T17:54:00Z"/>
                <w:rFonts w:ascii="標楷體" w:eastAsia="標楷體" w:hAnsi="標楷體"/>
              </w:rPr>
            </w:pPr>
          </w:p>
        </w:tc>
        <w:tc>
          <w:tcPr>
            <w:tcW w:w="537" w:type="pct"/>
          </w:tcPr>
          <w:p w14:paraId="6A3A169C" w14:textId="7B24EABF" w:rsidR="00E24265" w:rsidRPr="00615D4B" w:rsidDel="00CB3FDD" w:rsidRDefault="00E24265" w:rsidP="005F76AD">
            <w:pPr>
              <w:rPr>
                <w:del w:id="12431" w:author="阿毛" w:date="2021-05-21T17:54:00Z"/>
                <w:rFonts w:ascii="標楷體" w:eastAsia="標楷體" w:hAnsi="標楷體"/>
              </w:rPr>
            </w:pPr>
          </w:p>
        </w:tc>
        <w:tc>
          <w:tcPr>
            <w:tcW w:w="299" w:type="pct"/>
          </w:tcPr>
          <w:p w14:paraId="518255A8" w14:textId="524E947A" w:rsidR="00E24265" w:rsidRPr="00615D4B" w:rsidDel="00CB3FDD" w:rsidRDefault="00E24265" w:rsidP="005F76AD">
            <w:pPr>
              <w:rPr>
                <w:del w:id="12432" w:author="阿毛" w:date="2021-05-21T17:54:00Z"/>
                <w:rFonts w:ascii="標楷體" w:eastAsia="標楷體" w:hAnsi="標楷體"/>
              </w:rPr>
            </w:pPr>
          </w:p>
        </w:tc>
        <w:tc>
          <w:tcPr>
            <w:tcW w:w="299" w:type="pct"/>
          </w:tcPr>
          <w:p w14:paraId="101CF8F5" w14:textId="2BA2E629" w:rsidR="00E24265" w:rsidRPr="00615D4B" w:rsidDel="00CB3FDD" w:rsidRDefault="00E24265" w:rsidP="005F76AD">
            <w:pPr>
              <w:rPr>
                <w:del w:id="12433" w:author="阿毛" w:date="2021-05-21T17:54:00Z"/>
                <w:rFonts w:ascii="標楷體" w:eastAsia="標楷體" w:hAnsi="標楷體"/>
              </w:rPr>
            </w:pPr>
          </w:p>
        </w:tc>
        <w:tc>
          <w:tcPr>
            <w:tcW w:w="1643" w:type="pct"/>
          </w:tcPr>
          <w:p w14:paraId="42878A33" w14:textId="23648492" w:rsidR="00E24265" w:rsidRPr="00615D4B" w:rsidDel="00CB3FDD" w:rsidRDefault="00E24265" w:rsidP="005F76AD">
            <w:pPr>
              <w:rPr>
                <w:del w:id="12434" w:author="阿毛" w:date="2021-05-21T17:54:00Z"/>
                <w:rFonts w:ascii="標楷體" w:eastAsia="標楷體" w:hAnsi="標楷體"/>
              </w:rPr>
            </w:pPr>
          </w:p>
        </w:tc>
      </w:tr>
      <w:tr w:rsidR="00E24265" w:rsidRPr="00615D4B" w:rsidDel="00CB3FDD" w14:paraId="72C35FEA" w14:textId="5AD40C5F" w:rsidTr="005F76AD">
        <w:trPr>
          <w:trHeight w:val="291"/>
          <w:jc w:val="center"/>
          <w:del w:id="12435" w:author="阿毛" w:date="2021-05-21T17:54:00Z"/>
        </w:trPr>
        <w:tc>
          <w:tcPr>
            <w:tcW w:w="219" w:type="pct"/>
          </w:tcPr>
          <w:p w14:paraId="3CA86930" w14:textId="13F6C267" w:rsidR="00E24265" w:rsidRPr="00D6003A" w:rsidDel="00CB3FDD" w:rsidRDefault="00E24265" w:rsidP="005F76AD">
            <w:pPr>
              <w:pStyle w:val="af9"/>
              <w:numPr>
                <w:ilvl w:val="0"/>
                <w:numId w:val="42"/>
              </w:numPr>
              <w:ind w:leftChars="0"/>
              <w:rPr>
                <w:del w:id="12436" w:author="阿毛" w:date="2021-05-21T17:54:00Z"/>
                <w:rFonts w:ascii="標楷體" w:eastAsia="標楷體" w:hAnsi="標楷體"/>
              </w:rPr>
            </w:pPr>
          </w:p>
        </w:tc>
        <w:tc>
          <w:tcPr>
            <w:tcW w:w="756" w:type="pct"/>
          </w:tcPr>
          <w:p w14:paraId="23D824E4" w14:textId="0909D267" w:rsidR="00E24265" w:rsidRPr="00615D4B" w:rsidDel="00CB3FDD" w:rsidRDefault="00E24265" w:rsidP="005F76AD">
            <w:pPr>
              <w:rPr>
                <w:del w:id="12437" w:author="阿毛" w:date="2021-05-21T17:54:00Z"/>
                <w:rFonts w:ascii="標楷體" w:eastAsia="標楷體" w:hAnsi="標楷體"/>
              </w:rPr>
            </w:pPr>
            <w:del w:id="12438" w:author="阿毛" w:date="2021-05-21T17:54:00Z">
              <w:r w:rsidRPr="00713ED8" w:rsidDel="00CB3FDD">
                <w:rPr>
                  <w:rFonts w:ascii="標楷體" w:eastAsia="標楷體" w:hAnsi="標楷體" w:hint="eastAsia"/>
                </w:rPr>
                <w:delText>同意報送檔案格式資料別</w:delText>
              </w:r>
              <w:r w:rsidDel="00CB3FDD">
                <w:rPr>
                  <w:rFonts w:ascii="標楷體" w:eastAsia="標楷體" w:hAnsi="標楷體" w:hint="eastAsia"/>
                </w:rPr>
                <w:delText>5</w:delText>
              </w:r>
            </w:del>
          </w:p>
        </w:tc>
        <w:tc>
          <w:tcPr>
            <w:tcW w:w="624" w:type="pct"/>
          </w:tcPr>
          <w:p w14:paraId="360BF920" w14:textId="58D97582" w:rsidR="00E24265" w:rsidRPr="00615D4B" w:rsidDel="00CB3FDD" w:rsidRDefault="00E24265" w:rsidP="005F76AD">
            <w:pPr>
              <w:rPr>
                <w:del w:id="12439" w:author="阿毛" w:date="2021-05-21T17:54:00Z"/>
                <w:rFonts w:ascii="標楷體" w:eastAsia="標楷體" w:hAnsi="標楷體"/>
              </w:rPr>
            </w:pPr>
          </w:p>
        </w:tc>
        <w:tc>
          <w:tcPr>
            <w:tcW w:w="624" w:type="pct"/>
          </w:tcPr>
          <w:p w14:paraId="0461003E" w14:textId="297DEFFE" w:rsidR="00E24265" w:rsidRPr="00615D4B" w:rsidDel="00CB3FDD" w:rsidRDefault="00E24265" w:rsidP="005F76AD">
            <w:pPr>
              <w:rPr>
                <w:del w:id="12440" w:author="阿毛" w:date="2021-05-21T17:54:00Z"/>
                <w:rFonts w:ascii="標楷體" w:eastAsia="標楷體" w:hAnsi="標楷體"/>
              </w:rPr>
            </w:pPr>
          </w:p>
        </w:tc>
        <w:tc>
          <w:tcPr>
            <w:tcW w:w="537" w:type="pct"/>
          </w:tcPr>
          <w:p w14:paraId="1853062B" w14:textId="5F6CAF19" w:rsidR="00E24265" w:rsidRPr="00615D4B" w:rsidDel="00CB3FDD" w:rsidRDefault="00E24265" w:rsidP="005F76AD">
            <w:pPr>
              <w:rPr>
                <w:del w:id="12441" w:author="阿毛" w:date="2021-05-21T17:54:00Z"/>
                <w:rFonts w:ascii="標楷體" w:eastAsia="標楷體" w:hAnsi="標楷體"/>
              </w:rPr>
            </w:pPr>
          </w:p>
        </w:tc>
        <w:tc>
          <w:tcPr>
            <w:tcW w:w="299" w:type="pct"/>
          </w:tcPr>
          <w:p w14:paraId="44206993" w14:textId="67864B64" w:rsidR="00E24265" w:rsidRPr="00615D4B" w:rsidDel="00CB3FDD" w:rsidRDefault="00E24265" w:rsidP="005F76AD">
            <w:pPr>
              <w:rPr>
                <w:del w:id="12442" w:author="阿毛" w:date="2021-05-21T17:54:00Z"/>
                <w:rFonts w:ascii="標楷體" w:eastAsia="標楷體" w:hAnsi="標楷體"/>
              </w:rPr>
            </w:pPr>
          </w:p>
        </w:tc>
        <w:tc>
          <w:tcPr>
            <w:tcW w:w="299" w:type="pct"/>
          </w:tcPr>
          <w:p w14:paraId="2A7F10F5" w14:textId="26071817" w:rsidR="00E24265" w:rsidRPr="00615D4B" w:rsidDel="00CB3FDD" w:rsidRDefault="00E24265" w:rsidP="005F76AD">
            <w:pPr>
              <w:rPr>
                <w:del w:id="12443" w:author="阿毛" w:date="2021-05-21T17:54:00Z"/>
                <w:rFonts w:ascii="標楷體" w:eastAsia="標楷體" w:hAnsi="標楷體"/>
              </w:rPr>
            </w:pPr>
          </w:p>
        </w:tc>
        <w:tc>
          <w:tcPr>
            <w:tcW w:w="1643" w:type="pct"/>
          </w:tcPr>
          <w:p w14:paraId="67BA57B3" w14:textId="7933FF3F" w:rsidR="00E24265" w:rsidRPr="00615D4B" w:rsidDel="00CB3FDD" w:rsidRDefault="00E24265" w:rsidP="005F76AD">
            <w:pPr>
              <w:rPr>
                <w:del w:id="12444" w:author="阿毛" w:date="2021-05-21T17:54:00Z"/>
                <w:rFonts w:ascii="標楷體" w:eastAsia="標楷體" w:hAnsi="標楷體"/>
              </w:rPr>
            </w:pPr>
          </w:p>
        </w:tc>
      </w:tr>
      <w:tr w:rsidR="00E24265" w:rsidRPr="00615D4B" w:rsidDel="00CB3FDD" w14:paraId="5D7A24F9" w14:textId="05B08DB7" w:rsidTr="005F76AD">
        <w:trPr>
          <w:trHeight w:val="291"/>
          <w:jc w:val="center"/>
          <w:del w:id="12445" w:author="阿毛" w:date="2021-05-21T17:54:00Z"/>
        </w:trPr>
        <w:tc>
          <w:tcPr>
            <w:tcW w:w="219" w:type="pct"/>
          </w:tcPr>
          <w:p w14:paraId="4C4397CE" w14:textId="13EB755A" w:rsidR="00E24265" w:rsidRPr="00D6003A" w:rsidDel="00CB3FDD" w:rsidRDefault="00E24265" w:rsidP="005F76AD">
            <w:pPr>
              <w:pStyle w:val="af9"/>
              <w:numPr>
                <w:ilvl w:val="0"/>
                <w:numId w:val="42"/>
              </w:numPr>
              <w:ind w:leftChars="0"/>
              <w:rPr>
                <w:del w:id="12446" w:author="阿毛" w:date="2021-05-21T17:54:00Z"/>
                <w:rFonts w:ascii="標楷體" w:eastAsia="標楷體" w:hAnsi="標楷體"/>
              </w:rPr>
            </w:pPr>
          </w:p>
        </w:tc>
        <w:tc>
          <w:tcPr>
            <w:tcW w:w="756" w:type="pct"/>
          </w:tcPr>
          <w:p w14:paraId="5823A728" w14:textId="1B44532B" w:rsidR="00E24265" w:rsidRPr="00615D4B" w:rsidDel="00CB3FDD" w:rsidRDefault="00E24265" w:rsidP="005F76AD">
            <w:pPr>
              <w:rPr>
                <w:del w:id="12447" w:author="阿毛" w:date="2021-05-21T17:54:00Z"/>
                <w:rFonts w:ascii="標楷體" w:eastAsia="標楷體" w:hAnsi="標楷體"/>
              </w:rPr>
            </w:pPr>
            <w:del w:id="12448" w:author="阿毛" w:date="2021-05-21T17:54:00Z">
              <w:r w:rsidRPr="00713ED8" w:rsidDel="00CB3FDD">
                <w:rPr>
                  <w:rFonts w:ascii="標楷體" w:eastAsia="標楷體" w:hAnsi="標楷體" w:hint="eastAsia"/>
                </w:rPr>
                <w:delText>申請變更還款條件日</w:delText>
              </w:r>
            </w:del>
          </w:p>
        </w:tc>
        <w:tc>
          <w:tcPr>
            <w:tcW w:w="624" w:type="pct"/>
          </w:tcPr>
          <w:p w14:paraId="6AD083E4" w14:textId="27374F78" w:rsidR="00E24265" w:rsidRPr="00615D4B" w:rsidDel="00CB3FDD" w:rsidRDefault="00E24265" w:rsidP="005F76AD">
            <w:pPr>
              <w:rPr>
                <w:del w:id="12449" w:author="阿毛" w:date="2021-05-21T17:54:00Z"/>
                <w:rFonts w:ascii="標楷體" w:eastAsia="標楷體" w:hAnsi="標楷體"/>
              </w:rPr>
            </w:pPr>
          </w:p>
        </w:tc>
        <w:tc>
          <w:tcPr>
            <w:tcW w:w="624" w:type="pct"/>
          </w:tcPr>
          <w:p w14:paraId="5C60C447" w14:textId="0FF086F0" w:rsidR="00E24265" w:rsidRPr="00615D4B" w:rsidDel="00CB3FDD" w:rsidRDefault="00E24265" w:rsidP="005F76AD">
            <w:pPr>
              <w:rPr>
                <w:del w:id="12450" w:author="阿毛" w:date="2021-05-21T17:54:00Z"/>
                <w:rFonts w:ascii="標楷體" w:eastAsia="標楷體" w:hAnsi="標楷體"/>
              </w:rPr>
            </w:pPr>
          </w:p>
        </w:tc>
        <w:tc>
          <w:tcPr>
            <w:tcW w:w="537" w:type="pct"/>
          </w:tcPr>
          <w:p w14:paraId="0756BAC7" w14:textId="19755E96" w:rsidR="00E24265" w:rsidRPr="00615D4B" w:rsidDel="00CB3FDD" w:rsidRDefault="00E24265" w:rsidP="005F76AD">
            <w:pPr>
              <w:rPr>
                <w:del w:id="12451" w:author="阿毛" w:date="2021-05-21T17:54:00Z"/>
                <w:rFonts w:ascii="標楷體" w:eastAsia="標楷體" w:hAnsi="標楷體"/>
              </w:rPr>
            </w:pPr>
          </w:p>
        </w:tc>
        <w:tc>
          <w:tcPr>
            <w:tcW w:w="299" w:type="pct"/>
          </w:tcPr>
          <w:p w14:paraId="254815BF" w14:textId="46BA5936" w:rsidR="00E24265" w:rsidRPr="00615D4B" w:rsidDel="00CB3FDD" w:rsidRDefault="00E24265" w:rsidP="005F76AD">
            <w:pPr>
              <w:rPr>
                <w:del w:id="12452" w:author="阿毛" w:date="2021-05-21T17:54:00Z"/>
                <w:rFonts w:ascii="標楷體" w:eastAsia="標楷體" w:hAnsi="標楷體"/>
              </w:rPr>
            </w:pPr>
          </w:p>
        </w:tc>
        <w:tc>
          <w:tcPr>
            <w:tcW w:w="299" w:type="pct"/>
          </w:tcPr>
          <w:p w14:paraId="597715BB" w14:textId="75FD59B6" w:rsidR="00E24265" w:rsidRPr="00615D4B" w:rsidDel="00CB3FDD" w:rsidRDefault="00E24265" w:rsidP="005F76AD">
            <w:pPr>
              <w:rPr>
                <w:del w:id="12453" w:author="阿毛" w:date="2021-05-21T17:54:00Z"/>
                <w:rFonts w:ascii="標楷體" w:eastAsia="標楷體" w:hAnsi="標楷體"/>
              </w:rPr>
            </w:pPr>
          </w:p>
        </w:tc>
        <w:tc>
          <w:tcPr>
            <w:tcW w:w="1643" w:type="pct"/>
          </w:tcPr>
          <w:p w14:paraId="48897C80" w14:textId="136786F1" w:rsidR="00E24265" w:rsidRPr="00615D4B" w:rsidDel="00CB3FDD" w:rsidRDefault="00E24265" w:rsidP="005F76AD">
            <w:pPr>
              <w:rPr>
                <w:del w:id="12454" w:author="阿毛" w:date="2021-05-21T17:54:00Z"/>
                <w:rFonts w:ascii="標楷體" w:eastAsia="標楷體" w:hAnsi="標楷體"/>
              </w:rPr>
            </w:pPr>
          </w:p>
        </w:tc>
      </w:tr>
      <w:tr w:rsidR="00E24265" w:rsidRPr="00615D4B" w:rsidDel="00CB3FDD" w14:paraId="67663CB2" w14:textId="616863C4" w:rsidTr="005F76AD">
        <w:trPr>
          <w:trHeight w:val="291"/>
          <w:jc w:val="center"/>
          <w:del w:id="12455" w:author="阿毛" w:date="2021-05-21T17:54:00Z"/>
        </w:trPr>
        <w:tc>
          <w:tcPr>
            <w:tcW w:w="219" w:type="pct"/>
          </w:tcPr>
          <w:p w14:paraId="31E94291" w14:textId="613967DE" w:rsidR="00E24265" w:rsidRPr="00D6003A" w:rsidDel="00CB3FDD" w:rsidRDefault="00E24265" w:rsidP="005F76AD">
            <w:pPr>
              <w:pStyle w:val="af9"/>
              <w:numPr>
                <w:ilvl w:val="0"/>
                <w:numId w:val="42"/>
              </w:numPr>
              <w:ind w:leftChars="0"/>
              <w:rPr>
                <w:del w:id="12456" w:author="阿毛" w:date="2021-05-21T17:54:00Z"/>
                <w:rFonts w:ascii="標楷體" w:eastAsia="標楷體" w:hAnsi="標楷體"/>
              </w:rPr>
            </w:pPr>
          </w:p>
        </w:tc>
        <w:tc>
          <w:tcPr>
            <w:tcW w:w="756" w:type="pct"/>
          </w:tcPr>
          <w:p w14:paraId="5CAB93E9" w14:textId="4B17EC26" w:rsidR="00E24265" w:rsidRPr="00615D4B" w:rsidDel="00CB3FDD" w:rsidRDefault="00E24265" w:rsidP="005F76AD">
            <w:pPr>
              <w:rPr>
                <w:del w:id="12457" w:author="阿毛" w:date="2021-05-21T17:54:00Z"/>
                <w:rFonts w:ascii="標楷體" w:eastAsia="標楷體" w:hAnsi="標楷體"/>
              </w:rPr>
            </w:pPr>
            <w:del w:id="12458" w:author="阿毛" w:date="2021-05-21T17:54:00Z">
              <w:r w:rsidRPr="00713ED8" w:rsidDel="00CB3FDD">
                <w:rPr>
                  <w:rFonts w:ascii="標楷體" w:eastAsia="標楷體" w:hAnsi="標楷體" w:hint="eastAsia"/>
                </w:rPr>
                <w:delText>轉JCIC文字檔日期</w:delText>
              </w:r>
            </w:del>
          </w:p>
        </w:tc>
        <w:tc>
          <w:tcPr>
            <w:tcW w:w="624" w:type="pct"/>
          </w:tcPr>
          <w:p w14:paraId="3D562650" w14:textId="6FCB3E33" w:rsidR="00E24265" w:rsidRPr="00615D4B" w:rsidDel="00CB3FDD" w:rsidRDefault="00E24265" w:rsidP="005F76AD">
            <w:pPr>
              <w:rPr>
                <w:del w:id="12459" w:author="阿毛" w:date="2021-05-21T17:54:00Z"/>
                <w:rFonts w:ascii="標楷體" w:eastAsia="標楷體" w:hAnsi="標楷體"/>
              </w:rPr>
            </w:pPr>
          </w:p>
        </w:tc>
        <w:tc>
          <w:tcPr>
            <w:tcW w:w="624" w:type="pct"/>
          </w:tcPr>
          <w:p w14:paraId="2D08AEA5" w14:textId="631E26E8" w:rsidR="00E24265" w:rsidRPr="00615D4B" w:rsidDel="00CB3FDD" w:rsidRDefault="00E24265" w:rsidP="005F76AD">
            <w:pPr>
              <w:rPr>
                <w:del w:id="12460" w:author="阿毛" w:date="2021-05-21T17:54:00Z"/>
                <w:rFonts w:ascii="標楷體" w:eastAsia="標楷體" w:hAnsi="標楷體"/>
              </w:rPr>
            </w:pPr>
          </w:p>
        </w:tc>
        <w:tc>
          <w:tcPr>
            <w:tcW w:w="537" w:type="pct"/>
          </w:tcPr>
          <w:p w14:paraId="4120B2C7" w14:textId="16C78034" w:rsidR="00E24265" w:rsidRPr="00615D4B" w:rsidDel="00CB3FDD" w:rsidRDefault="00E24265" w:rsidP="005F76AD">
            <w:pPr>
              <w:rPr>
                <w:del w:id="12461" w:author="阿毛" w:date="2021-05-21T17:54:00Z"/>
                <w:rFonts w:ascii="標楷體" w:eastAsia="標楷體" w:hAnsi="標楷體"/>
              </w:rPr>
            </w:pPr>
          </w:p>
        </w:tc>
        <w:tc>
          <w:tcPr>
            <w:tcW w:w="299" w:type="pct"/>
          </w:tcPr>
          <w:p w14:paraId="1E775709" w14:textId="7E8E1045" w:rsidR="00E24265" w:rsidRPr="00615D4B" w:rsidDel="00CB3FDD" w:rsidRDefault="00E24265" w:rsidP="005F76AD">
            <w:pPr>
              <w:rPr>
                <w:del w:id="12462" w:author="阿毛" w:date="2021-05-21T17:54:00Z"/>
                <w:rFonts w:ascii="標楷體" w:eastAsia="標楷體" w:hAnsi="標楷體"/>
              </w:rPr>
            </w:pPr>
          </w:p>
        </w:tc>
        <w:tc>
          <w:tcPr>
            <w:tcW w:w="299" w:type="pct"/>
          </w:tcPr>
          <w:p w14:paraId="6352A678" w14:textId="2B132EEA" w:rsidR="00E24265" w:rsidRPr="00615D4B" w:rsidDel="00CB3FDD" w:rsidRDefault="00E24265" w:rsidP="005F76AD">
            <w:pPr>
              <w:rPr>
                <w:del w:id="12463" w:author="阿毛" w:date="2021-05-21T17:54:00Z"/>
                <w:rFonts w:ascii="標楷體" w:eastAsia="標楷體" w:hAnsi="標楷體"/>
              </w:rPr>
            </w:pPr>
          </w:p>
        </w:tc>
        <w:tc>
          <w:tcPr>
            <w:tcW w:w="1643" w:type="pct"/>
          </w:tcPr>
          <w:p w14:paraId="74C93E41" w14:textId="19FB86A0" w:rsidR="00E24265" w:rsidRPr="00615D4B" w:rsidDel="00CB3FDD" w:rsidRDefault="00E24265" w:rsidP="005F76AD">
            <w:pPr>
              <w:rPr>
                <w:del w:id="12464" w:author="阿毛" w:date="2021-05-21T17:54:00Z"/>
                <w:rFonts w:ascii="標楷體" w:eastAsia="標楷體" w:hAnsi="標楷體"/>
              </w:rPr>
            </w:pPr>
          </w:p>
        </w:tc>
      </w:tr>
    </w:tbl>
    <w:p w14:paraId="583366E2" w14:textId="7CC84684" w:rsidR="00E24265" w:rsidDel="00CB3FDD" w:rsidRDefault="00E24265" w:rsidP="00F62379">
      <w:pPr>
        <w:pStyle w:val="42"/>
        <w:spacing w:after="72"/>
        <w:ind w:leftChars="0" w:left="0"/>
        <w:rPr>
          <w:del w:id="12465" w:author="阿毛" w:date="2021-05-21T17:54:00Z"/>
          <w:rFonts w:hAnsi="標楷體"/>
        </w:rPr>
      </w:pPr>
    </w:p>
    <w:p w14:paraId="46FECD5C" w14:textId="64337BDC" w:rsidR="00E24265" w:rsidDel="00CB3FDD" w:rsidRDefault="00E24265">
      <w:pPr>
        <w:widowControl/>
        <w:rPr>
          <w:del w:id="12466" w:author="阿毛" w:date="2021-05-21T17:54:00Z"/>
          <w:rFonts w:ascii="Arial" w:eastAsia="標楷體" w:hAnsi="標楷體" w:cs="標楷體"/>
          <w:kern w:val="0"/>
          <w:szCs w:val="28"/>
        </w:rPr>
      </w:pPr>
      <w:del w:id="12467" w:author="阿毛" w:date="2021-05-21T17:54:00Z">
        <w:r w:rsidDel="00CB3FDD">
          <w:rPr>
            <w:rFonts w:hAnsi="標楷體"/>
          </w:rPr>
          <w:br w:type="page"/>
        </w:r>
      </w:del>
    </w:p>
    <w:p w14:paraId="3819136C" w14:textId="07BB6B9B" w:rsidR="00E24265" w:rsidRPr="00A03472" w:rsidDel="00CB3FDD" w:rsidRDefault="00E24265">
      <w:pPr>
        <w:pStyle w:val="3"/>
        <w:numPr>
          <w:ilvl w:val="2"/>
          <w:numId w:val="100"/>
        </w:numPr>
        <w:rPr>
          <w:del w:id="12468" w:author="阿毛" w:date="2021-05-21T17:54:00Z"/>
          <w:rFonts w:ascii="標楷體" w:hAnsi="標楷體"/>
        </w:rPr>
        <w:pPrChange w:id="12469" w:author="智誠 楊" w:date="2021-05-10T09:51:00Z">
          <w:pPr>
            <w:pStyle w:val="3"/>
            <w:numPr>
              <w:ilvl w:val="2"/>
              <w:numId w:val="1"/>
            </w:numPr>
            <w:ind w:left="1247" w:hanging="680"/>
          </w:pPr>
        </w:pPrChange>
      </w:pPr>
      <w:del w:id="12470" w:author="阿毛" w:date="2021-05-21T17:54:00Z">
        <w:r w:rsidDel="00CB3FDD">
          <w:rPr>
            <w:rFonts w:ascii="標楷體" w:hAnsi="標楷體"/>
          </w:rPr>
          <w:lastRenderedPageBreak/>
          <w:delText>L</w:delText>
        </w:r>
        <w:r w:rsidDel="00CB3FDD">
          <w:rPr>
            <w:rFonts w:ascii="標楷體" w:hAnsi="標楷體" w:hint="eastAsia"/>
          </w:rPr>
          <w:delText>8314</w:delText>
        </w:r>
        <w:r w:rsidRPr="00356723" w:rsidDel="00CB3FDD">
          <w:rPr>
            <w:rFonts w:ascii="標楷體" w:hAnsi="標楷體" w:hint="eastAsia"/>
          </w:rPr>
          <w:delText>同意報送例外處理檔案</w:delText>
        </w:r>
      </w:del>
    </w:p>
    <w:p w14:paraId="350AD746" w14:textId="10193D61" w:rsidR="00E24265" w:rsidRPr="003972CE" w:rsidDel="00CB3FDD" w:rsidRDefault="00E24265">
      <w:pPr>
        <w:pStyle w:val="a"/>
        <w:rPr>
          <w:del w:id="12471" w:author="阿毛" w:date="2021-05-21T17:54:00Z"/>
        </w:rPr>
      </w:pPr>
      <w:del w:id="1247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AF01101" w14:textId="1F03DDD1" w:rsidTr="005F76AD">
        <w:trPr>
          <w:trHeight w:val="277"/>
          <w:del w:id="1247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F16561" w14:textId="60FED731" w:rsidR="00E24265" w:rsidRPr="00615D4B" w:rsidDel="00CB3FDD" w:rsidRDefault="00E24265" w:rsidP="005F76AD">
            <w:pPr>
              <w:rPr>
                <w:del w:id="12474" w:author="阿毛" w:date="2021-05-21T17:54:00Z"/>
                <w:rFonts w:ascii="標楷體" w:eastAsia="標楷體" w:hAnsi="標楷體"/>
              </w:rPr>
            </w:pPr>
            <w:del w:id="12475"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6CB28FB" w14:textId="2BE583F3" w:rsidR="00E24265" w:rsidRPr="00615D4B" w:rsidDel="00CB3FDD" w:rsidRDefault="00E24265" w:rsidP="005F76AD">
            <w:pPr>
              <w:rPr>
                <w:del w:id="12476" w:author="阿毛" w:date="2021-05-21T17:54:00Z"/>
                <w:rFonts w:ascii="標楷體" w:eastAsia="標楷體" w:hAnsi="標楷體"/>
              </w:rPr>
            </w:pPr>
            <w:del w:id="12477" w:author="阿毛" w:date="2021-05-21T17:54:00Z">
              <w:r w:rsidRPr="00356723" w:rsidDel="00CB3FDD">
                <w:rPr>
                  <w:rFonts w:ascii="標楷體" w:eastAsia="標楷體" w:hAnsi="標楷體" w:hint="eastAsia"/>
                </w:rPr>
                <w:delText>同意報送例外處理檔案</w:delText>
              </w:r>
            </w:del>
          </w:p>
        </w:tc>
      </w:tr>
      <w:tr w:rsidR="00E24265" w:rsidRPr="00615D4B" w:rsidDel="00CB3FDD" w14:paraId="6BE06124" w14:textId="31046D59" w:rsidTr="005F76AD">
        <w:trPr>
          <w:trHeight w:val="277"/>
          <w:del w:id="124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6C93BE4" w14:textId="1BE9A17F" w:rsidR="00E24265" w:rsidRPr="00615D4B" w:rsidDel="00CB3FDD" w:rsidRDefault="00E24265" w:rsidP="005F76AD">
            <w:pPr>
              <w:rPr>
                <w:del w:id="12479" w:author="阿毛" w:date="2021-05-21T17:54:00Z"/>
                <w:rFonts w:ascii="標楷體" w:eastAsia="標楷體" w:hAnsi="標楷體"/>
              </w:rPr>
            </w:pPr>
            <w:del w:id="12480"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10B5C4A" w14:textId="6CE53A8F" w:rsidR="00E24265" w:rsidRPr="00615D4B" w:rsidDel="00CB3FDD" w:rsidRDefault="00E24265" w:rsidP="005F76AD">
            <w:pPr>
              <w:rPr>
                <w:del w:id="12481" w:author="阿毛" w:date="2021-05-21T17:54:00Z"/>
                <w:rFonts w:ascii="標楷體" w:eastAsia="標楷體" w:hAnsi="標楷體"/>
              </w:rPr>
            </w:pPr>
          </w:p>
        </w:tc>
      </w:tr>
      <w:tr w:rsidR="00E24265" w:rsidRPr="00615D4B" w:rsidDel="00CB3FDD" w14:paraId="1513EF0D" w14:textId="11E1A399" w:rsidTr="005F76AD">
        <w:trPr>
          <w:trHeight w:val="773"/>
          <w:del w:id="1248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FB8F40" w14:textId="07B49179" w:rsidR="00E24265" w:rsidRPr="00615D4B" w:rsidDel="00CB3FDD" w:rsidRDefault="00E24265" w:rsidP="005F76AD">
            <w:pPr>
              <w:rPr>
                <w:del w:id="12483" w:author="阿毛" w:date="2021-05-21T17:54:00Z"/>
                <w:rFonts w:ascii="標楷體" w:eastAsia="標楷體" w:hAnsi="標楷體"/>
              </w:rPr>
            </w:pPr>
            <w:del w:id="12484"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2B356C0" w14:textId="353D75EC" w:rsidR="00E24265" w:rsidRPr="00615D4B" w:rsidDel="00CB3FDD" w:rsidRDefault="00E24265" w:rsidP="005F76AD">
            <w:pPr>
              <w:rPr>
                <w:del w:id="12485" w:author="阿毛" w:date="2021-05-21T17:54:00Z"/>
                <w:rFonts w:ascii="標楷體" w:eastAsia="標楷體" w:hAnsi="標楷體"/>
              </w:rPr>
            </w:pPr>
          </w:p>
        </w:tc>
      </w:tr>
      <w:tr w:rsidR="00E24265" w:rsidRPr="00615D4B" w:rsidDel="00CB3FDD" w14:paraId="7C9886CA" w14:textId="6ED39463" w:rsidTr="005F76AD">
        <w:trPr>
          <w:trHeight w:val="321"/>
          <w:del w:id="1248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8C67D65" w14:textId="7CFC2DE7" w:rsidR="00E24265" w:rsidRPr="00615D4B" w:rsidDel="00CB3FDD" w:rsidRDefault="00E24265" w:rsidP="005F76AD">
            <w:pPr>
              <w:rPr>
                <w:del w:id="12487" w:author="阿毛" w:date="2021-05-21T17:54:00Z"/>
                <w:rFonts w:ascii="標楷體" w:eastAsia="標楷體" w:hAnsi="標楷體"/>
              </w:rPr>
            </w:pPr>
            <w:del w:id="12488"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1C563F5" w14:textId="7179F5B2" w:rsidR="00E24265" w:rsidRPr="00615D4B" w:rsidDel="00CB3FDD" w:rsidRDefault="00E24265" w:rsidP="005F76AD">
            <w:pPr>
              <w:rPr>
                <w:del w:id="12489" w:author="阿毛" w:date="2021-05-21T17:54:00Z"/>
                <w:rFonts w:ascii="標楷體" w:eastAsia="標楷體" w:hAnsi="標楷體"/>
              </w:rPr>
            </w:pPr>
          </w:p>
        </w:tc>
      </w:tr>
      <w:tr w:rsidR="00E24265" w:rsidRPr="00615D4B" w:rsidDel="00CB3FDD" w14:paraId="58243FFB" w14:textId="64CE4393" w:rsidTr="005F76AD">
        <w:trPr>
          <w:trHeight w:val="1311"/>
          <w:del w:id="124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77FCF5" w14:textId="3A85334D" w:rsidR="00E24265" w:rsidRPr="00615D4B" w:rsidDel="00CB3FDD" w:rsidRDefault="00E24265" w:rsidP="005F76AD">
            <w:pPr>
              <w:rPr>
                <w:del w:id="12491" w:author="阿毛" w:date="2021-05-21T17:54:00Z"/>
                <w:rFonts w:ascii="標楷體" w:eastAsia="標楷體" w:hAnsi="標楷體"/>
              </w:rPr>
            </w:pPr>
            <w:del w:id="12492"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02FE2FF" w14:textId="230DD5C2" w:rsidR="00E24265" w:rsidRPr="00615D4B" w:rsidDel="00CB3FDD" w:rsidRDefault="00E24265" w:rsidP="005F76AD">
            <w:pPr>
              <w:rPr>
                <w:del w:id="12493" w:author="阿毛" w:date="2021-05-21T17:54:00Z"/>
                <w:rFonts w:ascii="標楷體" w:eastAsia="標楷體" w:hAnsi="標楷體"/>
              </w:rPr>
            </w:pPr>
          </w:p>
        </w:tc>
      </w:tr>
      <w:tr w:rsidR="00E24265" w:rsidRPr="00615D4B" w:rsidDel="00CB3FDD" w14:paraId="7B9E469C" w14:textId="0B410B29" w:rsidTr="005F76AD">
        <w:trPr>
          <w:trHeight w:val="278"/>
          <w:del w:id="1249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1B76DE2" w14:textId="539E4BD2" w:rsidR="00E24265" w:rsidRPr="00615D4B" w:rsidDel="00CB3FDD" w:rsidRDefault="00E24265" w:rsidP="005F76AD">
            <w:pPr>
              <w:rPr>
                <w:del w:id="12495" w:author="阿毛" w:date="2021-05-21T17:54:00Z"/>
                <w:rFonts w:ascii="標楷體" w:eastAsia="標楷體" w:hAnsi="標楷體"/>
              </w:rPr>
            </w:pPr>
            <w:del w:id="12496"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4FF2794" w14:textId="7ACFA6DB" w:rsidR="00E24265" w:rsidRPr="00615D4B" w:rsidDel="00CB3FDD" w:rsidRDefault="00E24265" w:rsidP="005F76AD">
            <w:pPr>
              <w:rPr>
                <w:del w:id="12497" w:author="阿毛" w:date="2021-05-21T17:54:00Z"/>
                <w:rFonts w:ascii="標楷體" w:eastAsia="標楷體" w:hAnsi="標楷體"/>
              </w:rPr>
            </w:pPr>
          </w:p>
        </w:tc>
      </w:tr>
      <w:tr w:rsidR="00E24265" w:rsidRPr="00615D4B" w:rsidDel="00CB3FDD" w14:paraId="6EE03CF6" w14:textId="075F576D" w:rsidTr="005F76AD">
        <w:trPr>
          <w:trHeight w:val="358"/>
          <w:del w:id="124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07CA88" w14:textId="4C42B40C" w:rsidR="00E24265" w:rsidRPr="00615D4B" w:rsidDel="00CB3FDD" w:rsidRDefault="00E24265" w:rsidP="005F76AD">
            <w:pPr>
              <w:rPr>
                <w:del w:id="12499" w:author="阿毛" w:date="2021-05-21T17:54:00Z"/>
                <w:rFonts w:ascii="標楷體" w:eastAsia="標楷體" w:hAnsi="標楷體"/>
              </w:rPr>
            </w:pPr>
            <w:del w:id="12500"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7FF1809E" w14:textId="36020AA6" w:rsidR="00E24265" w:rsidRPr="00615D4B" w:rsidDel="00CB3FDD" w:rsidRDefault="00E24265" w:rsidP="005F76AD">
            <w:pPr>
              <w:rPr>
                <w:del w:id="12501" w:author="阿毛" w:date="2021-05-21T17:54:00Z"/>
                <w:rFonts w:ascii="標楷體" w:eastAsia="標楷體" w:hAnsi="標楷體"/>
              </w:rPr>
            </w:pPr>
          </w:p>
        </w:tc>
      </w:tr>
      <w:tr w:rsidR="00E24265" w:rsidRPr="00615D4B" w:rsidDel="00CB3FDD" w14:paraId="42F2EF5F" w14:textId="49D7CBEF" w:rsidTr="005F76AD">
        <w:trPr>
          <w:trHeight w:val="278"/>
          <w:del w:id="125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B8F9B2F" w14:textId="59BE33B2" w:rsidR="00E24265" w:rsidRPr="00615D4B" w:rsidDel="00CB3FDD" w:rsidRDefault="00E24265" w:rsidP="005F76AD">
            <w:pPr>
              <w:rPr>
                <w:del w:id="12503" w:author="阿毛" w:date="2021-05-21T17:54:00Z"/>
                <w:rFonts w:ascii="標楷體" w:eastAsia="標楷體" w:hAnsi="標楷體"/>
              </w:rPr>
            </w:pPr>
            <w:del w:id="12504"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3F41309E" w14:textId="70D22B66" w:rsidR="00E24265" w:rsidRPr="00615D4B" w:rsidDel="00CB3FDD" w:rsidRDefault="00E24265" w:rsidP="005F76AD">
            <w:pPr>
              <w:rPr>
                <w:del w:id="12505" w:author="阿毛" w:date="2021-05-21T17:54:00Z"/>
                <w:rFonts w:ascii="標楷體" w:eastAsia="標楷體" w:hAnsi="標楷體"/>
              </w:rPr>
            </w:pPr>
          </w:p>
        </w:tc>
      </w:tr>
    </w:tbl>
    <w:p w14:paraId="7CD5DE68" w14:textId="76B76E9B" w:rsidR="00E24265" w:rsidDel="00CB3FDD" w:rsidRDefault="00E24265" w:rsidP="00E24265">
      <w:pPr>
        <w:rPr>
          <w:del w:id="12506" w:author="阿毛" w:date="2021-05-21T17:54:00Z"/>
        </w:rPr>
      </w:pPr>
    </w:p>
    <w:p w14:paraId="33C24640" w14:textId="5B19C960" w:rsidR="00E24265" w:rsidRPr="00615D4B" w:rsidDel="00CB3FDD" w:rsidRDefault="00E24265">
      <w:pPr>
        <w:pStyle w:val="a"/>
        <w:rPr>
          <w:del w:id="12507" w:author="阿毛" w:date="2021-05-21T17:54:00Z"/>
        </w:rPr>
      </w:pPr>
      <w:del w:id="12508" w:author="阿毛" w:date="2021-05-21T17:54:00Z">
        <w:r w:rsidRPr="00615D4B" w:rsidDel="00CB3FDD">
          <w:delText>UI</w:delText>
        </w:r>
        <w:r w:rsidRPr="00615D4B" w:rsidDel="00CB3FDD">
          <w:delText>畫面</w:delText>
        </w:r>
      </w:del>
    </w:p>
    <w:p w14:paraId="3F0DD280" w14:textId="0AF1491B" w:rsidR="00E24265" w:rsidDel="00CB3FDD" w:rsidRDefault="00E24265" w:rsidP="00E24265">
      <w:pPr>
        <w:pStyle w:val="42"/>
        <w:spacing w:after="72"/>
        <w:ind w:left="1133"/>
        <w:rPr>
          <w:del w:id="12509" w:author="阿毛" w:date="2021-05-21T17:54:00Z"/>
          <w:rFonts w:hAnsi="標楷體"/>
        </w:rPr>
      </w:pPr>
      <w:del w:id="12510" w:author="阿毛" w:date="2021-05-21T17:54:00Z">
        <w:r w:rsidRPr="00743962" w:rsidDel="00CB3FDD">
          <w:rPr>
            <w:rFonts w:hAnsi="標楷體" w:hint="eastAsia"/>
          </w:rPr>
          <w:delText>輸入畫面：</w:delText>
        </w:r>
      </w:del>
    </w:p>
    <w:p w14:paraId="10515CC2" w14:textId="0BEA73A9" w:rsidR="00E24265" w:rsidRPr="00B61253" w:rsidDel="00CB3FDD" w:rsidRDefault="00E24265" w:rsidP="00E24265">
      <w:pPr>
        <w:pStyle w:val="42"/>
        <w:spacing w:after="72"/>
        <w:ind w:leftChars="0" w:left="0"/>
        <w:rPr>
          <w:del w:id="12511" w:author="阿毛" w:date="2021-05-21T17:54:00Z"/>
          <w:rFonts w:hAnsi="標楷體"/>
        </w:rPr>
      </w:pPr>
      <w:del w:id="12512" w:author="阿毛" w:date="2021-05-21T17:54:00Z">
        <w:r w:rsidRPr="00B61253" w:rsidDel="00CB3FDD">
          <w:rPr>
            <w:rFonts w:hAnsi="標楷體"/>
            <w:noProof/>
          </w:rPr>
          <w:drawing>
            <wp:inline distT="0" distB="0" distL="0" distR="0" wp14:anchorId="1B5C61C8" wp14:editId="42200754">
              <wp:extent cx="6798944" cy="243078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798944" cy="2430780"/>
                      </a:xfrm>
                      <a:prstGeom prst="rect">
                        <a:avLst/>
                      </a:prstGeom>
                    </pic:spPr>
                  </pic:pic>
                </a:graphicData>
              </a:graphic>
            </wp:inline>
          </w:drawing>
        </w:r>
      </w:del>
    </w:p>
    <w:p w14:paraId="1C60334E" w14:textId="3C63E446" w:rsidR="00E24265" w:rsidDel="00CB3FDD" w:rsidRDefault="00E24265" w:rsidP="00E24265">
      <w:pPr>
        <w:pStyle w:val="1text"/>
        <w:rPr>
          <w:del w:id="12513" w:author="阿毛" w:date="2021-05-21T17:54:00Z"/>
          <w:rFonts w:ascii="Times New Roman" w:hAnsi="Times New Roman"/>
        </w:rPr>
      </w:pPr>
    </w:p>
    <w:p w14:paraId="319CECFC" w14:textId="79E52594" w:rsidR="00E24265" w:rsidRPr="003972CE" w:rsidDel="00CB3FDD" w:rsidRDefault="00E24265">
      <w:pPr>
        <w:pStyle w:val="a"/>
        <w:rPr>
          <w:del w:id="12514" w:author="阿毛" w:date="2021-05-21T17:54:00Z"/>
        </w:rPr>
      </w:pPr>
      <w:del w:id="12515"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1947FA4" w14:textId="3B9F9F09" w:rsidTr="005F76AD">
        <w:trPr>
          <w:trHeight w:val="388"/>
          <w:jc w:val="center"/>
          <w:del w:id="12516" w:author="阿毛" w:date="2021-05-21T17:54:00Z"/>
        </w:trPr>
        <w:tc>
          <w:tcPr>
            <w:tcW w:w="219" w:type="pct"/>
            <w:vMerge w:val="restart"/>
          </w:tcPr>
          <w:p w14:paraId="6C3C5B7B" w14:textId="2CF375A2" w:rsidR="00E24265" w:rsidRPr="00615D4B" w:rsidDel="00CB3FDD" w:rsidRDefault="00E24265" w:rsidP="005F76AD">
            <w:pPr>
              <w:rPr>
                <w:del w:id="12517" w:author="阿毛" w:date="2021-05-21T17:54:00Z"/>
                <w:rFonts w:ascii="標楷體" w:eastAsia="標楷體" w:hAnsi="標楷體"/>
              </w:rPr>
            </w:pPr>
            <w:del w:id="12518" w:author="阿毛" w:date="2021-05-21T17:54:00Z">
              <w:r w:rsidRPr="00615D4B" w:rsidDel="00CB3FDD">
                <w:rPr>
                  <w:rFonts w:ascii="標楷體" w:eastAsia="標楷體" w:hAnsi="標楷體"/>
                </w:rPr>
                <w:delText>序號</w:delText>
              </w:r>
            </w:del>
          </w:p>
        </w:tc>
        <w:tc>
          <w:tcPr>
            <w:tcW w:w="756" w:type="pct"/>
            <w:vMerge w:val="restart"/>
          </w:tcPr>
          <w:p w14:paraId="628E7904" w14:textId="4903AD7D" w:rsidR="00E24265" w:rsidRPr="00615D4B" w:rsidDel="00CB3FDD" w:rsidRDefault="00E24265" w:rsidP="005F76AD">
            <w:pPr>
              <w:rPr>
                <w:del w:id="12519" w:author="阿毛" w:date="2021-05-21T17:54:00Z"/>
                <w:rFonts w:ascii="標楷體" w:eastAsia="標楷體" w:hAnsi="標楷體"/>
              </w:rPr>
            </w:pPr>
            <w:del w:id="12520" w:author="阿毛" w:date="2021-05-21T17:54:00Z">
              <w:r w:rsidRPr="00615D4B" w:rsidDel="00CB3FDD">
                <w:rPr>
                  <w:rFonts w:ascii="標楷體" w:eastAsia="標楷體" w:hAnsi="標楷體"/>
                </w:rPr>
                <w:delText>欄位</w:delText>
              </w:r>
            </w:del>
          </w:p>
        </w:tc>
        <w:tc>
          <w:tcPr>
            <w:tcW w:w="2382" w:type="pct"/>
            <w:gridSpan w:val="5"/>
          </w:tcPr>
          <w:p w14:paraId="0EC567B2" w14:textId="42E4C373" w:rsidR="00E24265" w:rsidRPr="00615D4B" w:rsidDel="00CB3FDD" w:rsidRDefault="00E24265" w:rsidP="005F76AD">
            <w:pPr>
              <w:jc w:val="center"/>
              <w:rPr>
                <w:del w:id="12521" w:author="阿毛" w:date="2021-05-21T17:54:00Z"/>
                <w:rFonts w:ascii="標楷體" w:eastAsia="標楷體" w:hAnsi="標楷體"/>
              </w:rPr>
            </w:pPr>
            <w:del w:id="12522" w:author="阿毛" w:date="2021-05-21T17:54:00Z">
              <w:r w:rsidRPr="00615D4B" w:rsidDel="00CB3FDD">
                <w:rPr>
                  <w:rFonts w:ascii="標楷體" w:eastAsia="標楷體" w:hAnsi="標楷體"/>
                </w:rPr>
                <w:delText>說明</w:delText>
              </w:r>
            </w:del>
          </w:p>
        </w:tc>
        <w:tc>
          <w:tcPr>
            <w:tcW w:w="1642" w:type="pct"/>
            <w:vMerge w:val="restart"/>
          </w:tcPr>
          <w:p w14:paraId="4627D7F4" w14:textId="51516BC1" w:rsidR="00E24265" w:rsidRPr="00615D4B" w:rsidDel="00CB3FDD" w:rsidRDefault="00E24265" w:rsidP="005F76AD">
            <w:pPr>
              <w:rPr>
                <w:del w:id="12523" w:author="阿毛" w:date="2021-05-21T17:54:00Z"/>
                <w:rFonts w:ascii="標楷體" w:eastAsia="標楷體" w:hAnsi="標楷體"/>
              </w:rPr>
            </w:pPr>
            <w:del w:id="12524" w:author="阿毛" w:date="2021-05-21T17:54:00Z">
              <w:r w:rsidRPr="00615D4B" w:rsidDel="00CB3FDD">
                <w:rPr>
                  <w:rFonts w:ascii="標楷體" w:eastAsia="標楷體" w:hAnsi="標楷體"/>
                </w:rPr>
                <w:delText>處理邏輯及注意事項</w:delText>
              </w:r>
            </w:del>
          </w:p>
        </w:tc>
      </w:tr>
      <w:tr w:rsidR="00E24265" w:rsidRPr="00615D4B" w:rsidDel="00CB3FDD" w14:paraId="00DC144A" w14:textId="4849943B" w:rsidTr="005F76AD">
        <w:trPr>
          <w:trHeight w:val="244"/>
          <w:jc w:val="center"/>
          <w:del w:id="12525" w:author="阿毛" w:date="2021-05-21T17:54:00Z"/>
        </w:trPr>
        <w:tc>
          <w:tcPr>
            <w:tcW w:w="219" w:type="pct"/>
            <w:vMerge/>
          </w:tcPr>
          <w:p w14:paraId="38F15B72" w14:textId="75A4E087" w:rsidR="00E24265" w:rsidRPr="00615D4B" w:rsidDel="00CB3FDD" w:rsidRDefault="00E24265" w:rsidP="005F76AD">
            <w:pPr>
              <w:rPr>
                <w:del w:id="12526" w:author="阿毛" w:date="2021-05-21T17:54:00Z"/>
                <w:rFonts w:ascii="標楷體" w:eastAsia="標楷體" w:hAnsi="標楷體"/>
              </w:rPr>
            </w:pPr>
          </w:p>
        </w:tc>
        <w:tc>
          <w:tcPr>
            <w:tcW w:w="756" w:type="pct"/>
            <w:vMerge/>
          </w:tcPr>
          <w:p w14:paraId="1E4DE5FB" w14:textId="51468717" w:rsidR="00E24265" w:rsidRPr="00615D4B" w:rsidDel="00CB3FDD" w:rsidRDefault="00E24265" w:rsidP="005F76AD">
            <w:pPr>
              <w:rPr>
                <w:del w:id="12527" w:author="阿毛" w:date="2021-05-21T17:54:00Z"/>
                <w:rFonts w:ascii="標楷體" w:eastAsia="標楷體" w:hAnsi="標楷體"/>
              </w:rPr>
            </w:pPr>
          </w:p>
        </w:tc>
        <w:tc>
          <w:tcPr>
            <w:tcW w:w="624" w:type="pct"/>
          </w:tcPr>
          <w:p w14:paraId="2D7C8AA7" w14:textId="75EB6F7D" w:rsidR="00E24265" w:rsidRPr="00615D4B" w:rsidDel="00CB3FDD" w:rsidRDefault="00E24265" w:rsidP="005F76AD">
            <w:pPr>
              <w:rPr>
                <w:del w:id="12528" w:author="阿毛" w:date="2021-05-21T17:54:00Z"/>
                <w:rFonts w:ascii="標楷體" w:eastAsia="標楷體" w:hAnsi="標楷體"/>
              </w:rPr>
            </w:pPr>
            <w:del w:id="12529" w:author="阿毛" w:date="2021-05-21T17:54:00Z">
              <w:r w:rsidRPr="00615D4B" w:rsidDel="00CB3FDD">
                <w:rPr>
                  <w:rFonts w:ascii="標楷體" w:eastAsia="標楷體" w:hAnsi="標楷體" w:hint="eastAsia"/>
                </w:rPr>
                <w:delText>資料型態長度</w:delText>
              </w:r>
            </w:del>
          </w:p>
        </w:tc>
        <w:tc>
          <w:tcPr>
            <w:tcW w:w="624" w:type="pct"/>
          </w:tcPr>
          <w:p w14:paraId="1DDFF28D" w14:textId="6265B85A" w:rsidR="00E24265" w:rsidRPr="00615D4B" w:rsidDel="00CB3FDD" w:rsidRDefault="00E24265" w:rsidP="005F76AD">
            <w:pPr>
              <w:rPr>
                <w:del w:id="12530" w:author="阿毛" w:date="2021-05-21T17:54:00Z"/>
                <w:rFonts w:ascii="標楷體" w:eastAsia="標楷體" w:hAnsi="標楷體"/>
              </w:rPr>
            </w:pPr>
            <w:del w:id="12531" w:author="阿毛" w:date="2021-05-21T17:54:00Z">
              <w:r w:rsidRPr="00615D4B" w:rsidDel="00CB3FDD">
                <w:rPr>
                  <w:rFonts w:ascii="標楷體" w:eastAsia="標楷體" w:hAnsi="標楷體"/>
                </w:rPr>
                <w:delText>預設值</w:delText>
              </w:r>
            </w:del>
          </w:p>
        </w:tc>
        <w:tc>
          <w:tcPr>
            <w:tcW w:w="537" w:type="pct"/>
          </w:tcPr>
          <w:p w14:paraId="3368C272" w14:textId="7FDB678D" w:rsidR="00E24265" w:rsidRPr="00615D4B" w:rsidDel="00CB3FDD" w:rsidRDefault="00E24265" w:rsidP="005F76AD">
            <w:pPr>
              <w:rPr>
                <w:del w:id="12532" w:author="阿毛" w:date="2021-05-21T17:54:00Z"/>
                <w:rFonts w:ascii="標楷體" w:eastAsia="標楷體" w:hAnsi="標楷體"/>
              </w:rPr>
            </w:pPr>
            <w:del w:id="12533" w:author="阿毛" w:date="2021-05-21T17:54:00Z">
              <w:r w:rsidRPr="00615D4B" w:rsidDel="00CB3FDD">
                <w:rPr>
                  <w:rFonts w:ascii="標楷體" w:eastAsia="標楷體" w:hAnsi="標楷體"/>
                </w:rPr>
                <w:delText>選單內容</w:delText>
              </w:r>
            </w:del>
          </w:p>
        </w:tc>
        <w:tc>
          <w:tcPr>
            <w:tcW w:w="299" w:type="pct"/>
          </w:tcPr>
          <w:p w14:paraId="54F8643B" w14:textId="3B7C2897" w:rsidR="00E24265" w:rsidRPr="00615D4B" w:rsidDel="00CB3FDD" w:rsidRDefault="00E24265" w:rsidP="005F76AD">
            <w:pPr>
              <w:rPr>
                <w:del w:id="12534" w:author="阿毛" w:date="2021-05-21T17:54:00Z"/>
                <w:rFonts w:ascii="標楷體" w:eastAsia="標楷體" w:hAnsi="標楷體"/>
              </w:rPr>
            </w:pPr>
            <w:del w:id="12535" w:author="阿毛" w:date="2021-05-21T17:54:00Z">
              <w:r w:rsidRPr="00615D4B" w:rsidDel="00CB3FDD">
                <w:rPr>
                  <w:rFonts w:ascii="標楷體" w:eastAsia="標楷體" w:hAnsi="標楷體"/>
                </w:rPr>
                <w:delText>必填</w:delText>
              </w:r>
            </w:del>
          </w:p>
        </w:tc>
        <w:tc>
          <w:tcPr>
            <w:tcW w:w="299" w:type="pct"/>
          </w:tcPr>
          <w:p w14:paraId="582A1CF3" w14:textId="71C85138" w:rsidR="00E24265" w:rsidRPr="00615D4B" w:rsidDel="00CB3FDD" w:rsidRDefault="00E24265" w:rsidP="005F76AD">
            <w:pPr>
              <w:rPr>
                <w:del w:id="12536" w:author="阿毛" w:date="2021-05-21T17:54:00Z"/>
                <w:rFonts w:ascii="標楷體" w:eastAsia="標楷體" w:hAnsi="標楷體"/>
              </w:rPr>
            </w:pPr>
            <w:del w:id="12537" w:author="阿毛" w:date="2021-05-21T17:54:00Z">
              <w:r w:rsidRPr="00615D4B" w:rsidDel="00CB3FDD">
                <w:rPr>
                  <w:rFonts w:ascii="標楷體" w:eastAsia="標楷體" w:hAnsi="標楷體"/>
                </w:rPr>
                <w:delText>R/W</w:delText>
              </w:r>
            </w:del>
          </w:p>
        </w:tc>
        <w:tc>
          <w:tcPr>
            <w:tcW w:w="1642" w:type="pct"/>
            <w:vMerge/>
          </w:tcPr>
          <w:p w14:paraId="62A5773C" w14:textId="2CE0D49F" w:rsidR="00E24265" w:rsidRPr="00615D4B" w:rsidDel="00CB3FDD" w:rsidRDefault="00E24265" w:rsidP="005F76AD">
            <w:pPr>
              <w:rPr>
                <w:del w:id="12538" w:author="阿毛" w:date="2021-05-21T17:54:00Z"/>
                <w:rFonts w:ascii="標楷體" w:eastAsia="標楷體" w:hAnsi="標楷體"/>
              </w:rPr>
            </w:pPr>
          </w:p>
        </w:tc>
      </w:tr>
      <w:tr w:rsidR="00E24265" w:rsidRPr="00615D4B" w:rsidDel="00CB3FDD" w14:paraId="3DA57CBB" w14:textId="1F1D4BE3" w:rsidTr="005F76AD">
        <w:trPr>
          <w:trHeight w:val="291"/>
          <w:jc w:val="center"/>
          <w:del w:id="12539" w:author="阿毛" w:date="2021-05-21T17:54:00Z"/>
        </w:trPr>
        <w:tc>
          <w:tcPr>
            <w:tcW w:w="219" w:type="pct"/>
          </w:tcPr>
          <w:p w14:paraId="1603060B" w14:textId="49C86550" w:rsidR="00E24265" w:rsidRPr="00D6003A" w:rsidDel="00CB3FDD" w:rsidRDefault="00E24265" w:rsidP="005F76AD">
            <w:pPr>
              <w:pStyle w:val="af9"/>
              <w:numPr>
                <w:ilvl w:val="0"/>
                <w:numId w:val="43"/>
              </w:numPr>
              <w:ind w:leftChars="0"/>
              <w:rPr>
                <w:del w:id="12540" w:author="阿毛" w:date="2021-05-21T17:54:00Z"/>
                <w:rFonts w:ascii="標楷體" w:eastAsia="標楷體" w:hAnsi="標楷體"/>
              </w:rPr>
            </w:pPr>
          </w:p>
        </w:tc>
        <w:tc>
          <w:tcPr>
            <w:tcW w:w="756" w:type="pct"/>
          </w:tcPr>
          <w:p w14:paraId="0D0B9F74" w14:textId="5F71341F" w:rsidR="00E24265" w:rsidRPr="00615D4B" w:rsidDel="00CB3FDD" w:rsidRDefault="00E24265" w:rsidP="005F76AD">
            <w:pPr>
              <w:rPr>
                <w:del w:id="12541" w:author="阿毛" w:date="2021-05-21T17:54:00Z"/>
                <w:rFonts w:ascii="標楷體" w:eastAsia="標楷體" w:hAnsi="標楷體"/>
              </w:rPr>
            </w:pPr>
            <w:del w:id="12542" w:author="阿毛" w:date="2021-05-21T17:54:00Z">
              <w:r w:rsidRPr="00713ED8" w:rsidDel="00CB3FDD">
                <w:rPr>
                  <w:rFonts w:ascii="標楷體" w:eastAsia="標楷體" w:hAnsi="標楷體" w:hint="eastAsia"/>
                </w:rPr>
                <w:delText>交易代碼</w:delText>
              </w:r>
            </w:del>
          </w:p>
        </w:tc>
        <w:tc>
          <w:tcPr>
            <w:tcW w:w="624" w:type="pct"/>
          </w:tcPr>
          <w:p w14:paraId="11F0E0C0" w14:textId="14E97AC8" w:rsidR="00E24265" w:rsidRPr="00615D4B" w:rsidDel="00CB3FDD" w:rsidRDefault="00E24265" w:rsidP="005F76AD">
            <w:pPr>
              <w:rPr>
                <w:del w:id="12543" w:author="阿毛" w:date="2021-05-21T17:54:00Z"/>
                <w:rFonts w:ascii="標楷體" w:eastAsia="標楷體" w:hAnsi="標楷體"/>
              </w:rPr>
            </w:pPr>
          </w:p>
        </w:tc>
        <w:tc>
          <w:tcPr>
            <w:tcW w:w="624" w:type="pct"/>
          </w:tcPr>
          <w:p w14:paraId="60EAD909" w14:textId="5C180540" w:rsidR="00E24265" w:rsidRPr="00615D4B" w:rsidDel="00CB3FDD" w:rsidRDefault="00E24265" w:rsidP="005F76AD">
            <w:pPr>
              <w:rPr>
                <w:del w:id="12544" w:author="阿毛" w:date="2021-05-21T17:54:00Z"/>
                <w:rFonts w:ascii="標楷體" w:eastAsia="標楷體" w:hAnsi="標楷體"/>
              </w:rPr>
            </w:pPr>
          </w:p>
        </w:tc>
        <w:tc>
          <w:tcPr>
            <w:tcW w:w="537" w:type="pct"/>
          </w:tcPr>
          <w:p w14:paraId="2C952811" w14:textId="0CC97B30" w:rsidR="00E24265" w:rsidRPr="00615D4B" w:rsidDel="00CB3FDD" w:rsidRDefault="00E24265" w:rsidP="005F76AD">
            <w:pPr>
              <w:rPr>
                <w:del w:id="12545" w:author="阿毛" w:date="2021-05-21T17:54:00Z"/>
                <w:rFonts w:ascii="標楷體" w:eastAsia="標楷體" w:hAnsi="標楷體"/>
              </w:rPr>
            </w:pPr>
            <w:del w:id="12546" w:author="阿毛" w:date="2021-05-21T17:54:00Z">
              <w:r w:rsidDel="00CB3FDD">
                <w:rPr>
                  <w:rFonts w:ascii="標楷體" w:eastAsia="標楷體" w:hAnsi="標楷體" w:hint="eastAsia"/>
                </w:rPr>
                <w:delText>下拉式選單</w:delText>
              </w:r>
            </w:del>
          </w:p>
        </w:tc>
        <w:tc>
          <w:tcPr>
            <w:tcW w:w="299" w:type="pct"/>
          </w:tcPr>
          <w:p w14:paraId="712EE4A5" w14:textId="28878587" w:rsidR="00E24265" w:rsidRPr="00615D4B" w:rsidDel="00CB3FDD" w:rsidRDefault="00E24265" w:rsidP="005F76AD">
            <w:pPr>
              <w:rPr>
                <w:del w:id="12547" w:author="阿毛" w:date="2021-05-21T17:54:00Z"/>
                <w:rFonts w:ascii="標楷體" w:eastAsia="標楷體" w:hAnsi="標楷體"/>
              </w:rPr>
            </w:pPr>
          </w:p>
        </w:tc>
        <w:tc>
          <w:tcPr>
            <w:tcW w:w="299" w:type="pct"/>
          </w:tcPr>
          <w:p w14:paraId="2F06914B" w14:textId="721A6282" w:rsidR="00E24265" w:rsidRPr="00615D4B" w:rsidDel="00CB3FDD" w:rsidRDefault="00E24265" w:rsidP="005F76AD">
            <w:pPr>
              <w:rPr>
                <w:del w:id="12548" w:author="阿毛" w:date="2021-05-21T17:54:00Z"/>
                <w:rFonts w:ascii="標楷體" w:eastAsia="標楷體" w:hAnsi="標楷體"/>
              </w:rPr>
            </w:pPr>
          </w:p>
        </w:tc>
        <w:tc>
          <w:tcPr>
            <w:tcW w:w="1642" w:type="pct"/>
          </w:tcPr>
          <w:p w14:paraId="2A00ADC2" w14:textId="2D288FD6" w:rsidR="00E24265" w:rsidDel="00CB3FDD" w:rsidRDefault="00E24265" w:rsidP="005F76AD">
            <w:pPr>
              <w:rPr>
                <w:del w:id="12549" w:author="阿毛" w:date="2021-05-21T17:54:00Z"/>
                <w:rFonts w:ascii="標楷體" w:eastAsia="標楷體" w:hAnsi="標楷體"/>
              </w:rPr>
            </w:pPr>
            <w:del w:id="12550" w:author="阿毛" w:date="2021-05-21T17:54:00Z">
              <w:r w:rsidRPr="00CC4F3B" w:rsidDel="00CB3FDD">
                <w:rPr>
                  <w:rFonts w:ascii="標楷體" w:eastAsia="標楷體" w:hAnsi="標楷體" w:hint="eastAsia"/>
                </w:rPr>
                <w:delText>1:新增</w:delText>
              </w:r>
            </w:del>
          </w:p>
          <w:p w14:paraId="7716B833" w14:textId="1F2665D4" w:rsidR="00E24265" w:rsidRPr="00615D4B" w:rsidDel="00CB3FDD" w:rsidRDefault="00E24265" w:rsidP="005F76AD">
            <w:pPr>
              <w:rPr>
                <w:del w:id="12551" w:author="阿毛" w:date="2021-05-21T17:54:00Z"/>
                <w:rFonts w:ascii="標楷體" w:eastAsia="標楷體" w:hAnsi="標楷體"/>
              </w:rPr>
            </w:pPr>
            <w:del w:id="12552" w:author="阿毛" w:date="2021-05-21T17:54:00Z">
              <w:r w:rsidRPr="00CC4F3B" w:rsidDel="00CB3FDD">
                <w:rPr>
                  <w:rFonts w:ascii="標楷體" w:eastAsia="標楷體" w:hAnsi="標楷體" w:hint="eastAsia"/>
                </w:rPr>
                <w:delText>2:異動</w:delText>
              </w:r>
            </w:del>
          </w:p>
        </w:tc>
      </w:tr>
      <w:tr w:rsidR="00E24265" w:rsidRPr="00615D4B" w:rsidDel="00CB3FDD" w14:paraId="2DA129C9" w14:textId="1E66CFE0" w:rsidTr="005F76AD">
        <w:trPr>
          <w:trHeight w:val="291"/>
          <w:jc w:val="center"/>
          <w:del w:id="12553" w:author="阿毛" w:date="2021-05-21T17:54:00Z"/>
        </w:trPr>
        <w:tc>
          <w:tcPr>
            <w:tcW w:w="219" w:type="pct"/>
          </w:tcPr>
          <w:p w14:paraId="10AEE3AF" w14:textId="41F4FD16" w:rsidR="00E24265" w:rsidRPr="00D6003A" w:rsidDel="00CB3FDD" w:rsidRDefault="00E24265" w:rsidP="005F76AD">
            <w:pPr>
              <w:pStyle w:val="af9"/>
              <w:numPr>
                <w:ilvl w:val="0"/>
                <w:numId w:val="43"/>
              </w:numPr>
              <w:ind w:leftChars="0"/>
              <w:rPr>
                <w:del w:id="12554" w:author="阿毛" w:date="2021-05-21T17:54:00Z"/>
                <w:rFonts w:ascii="標楷體" w:eastAsia="標楷體" w:hAnsi="標楷體"/>
              </w:rPr>
            </w:pPr>
          </w:p>
        </w:tc>
        <w:tc>
          <w:tcPr>
            <w:tcW w:w="756" w:type="pct"/>
          </w:tcPr>
          <w:p w14:paraId="20616A92" w14:textId="63F70702" w:rsidR="00E24265" w:rsidRPr="00615D4B" w:rsidDel="00CB3FDD" w:rsidRDefault="00E24265" w:rsidP="005F76AD">
            <w:pPr>
              <w:rPr>
                <w:del w:id="12555" w:author="阿毛" w:date="2021-05-21T17:54:00Z"/>
                <w:rFonts w:ascii="標楷體" w:eastAsia="標楷體" w:hAnsi="標楷體"/>
              </w:rPr>
            </w:pPr>
            <w:del w:id="12556" w:author="阿毛" w:date="2021-05-21T17:54:00Z">
              <w:r w:rsidRPr="00713ED8" w:rsidDel="00CB3FDD">
                <w:rPr>
                  <w:rFonts w:ascii="標楷體" w:eastAsia="標楷體" w:hAnsi="標楷體" w:hint="eastAsia"/>
                </w:rPr>
                <w:delText>債務人IDN</w:delText>
              </w:r>
            </w:del>
          </w:p>
        </w:tc>
        <w:tc>
          <w:tcPr>
            <w:tcW w:w="624" w:type="pct"/>
          </w:tcPr>
          <w:p w14:paraId="54422D24" w14:textId="16D4BC95" w:rsidR="00E24265" w:rsidRPr="00615D4B" w:rsidDel="00CB3FDD" w:rsidRDefault="00E24265" w:rsidP="005F76AD">
            <w:pPr>
              <w:rPr>
                <w:del w:id="12557" w:author="阿毛" w:date="2021-05-21T17:54:00Z"/>
                <w:rFonts w:ascii="標楷體" w:eastAsia="標楷體" w:hAnsi="標楷體"/>
              </w:rPr>
            </w:pPr>
          </w:p>
        </w:tc>
        <w:tc>
          <w:tcPr>
            <w:tcW w:w="624" w:type="pct"/>
          </w:tcPr>
          <w:p w14:paraId="09CAB092" w14:textId="7A536655" w:rsidR="00E24265" w:rsidRPr="00615D4B" w:rsidDel="00CB3FDD" w:rsidRDefault="00E24265" w:rsidP="005F76AD">
            <w:pPr>
              <w:rPr>
                <w:del w:id="12558" w:author="阿毛" w:date="2021-05-21T17:54:00Z"/>
                <w:rFonts w:ascii="標楷體" w:eastAsia="標楷體" w:hAnsi="標楷體"/>
              </w:rPr>
            </w:pPr>
          </w:p>
        </w:tc>
        <w:tc>
          <w:tcPr>
            <w:tcW w:w="537" w:type="pct"/>
          </w:tcPr>
          <w:p w14:paraId="3FE4997F" w14:textId="6C89D2A6" w:rsidR="00E24265" w:rsidRPr="00615D4B" w:rsidDel="00CB3FDD" w:rsidRDefault="00E24265" w:rsidP="005F76AD">
            <w:pPr>
              <w:rPr>
                <w:del w:id="12559" w:author="阿毛" w:date="2021-05-21T17:54:00Z"/>
                <w:rFonts w:ascii="標楷體" w:eastAsia="標楷體" w:hAnsi="標楷體"/>
              </w:rPr>
            </w:pPr>
          </w:p>
        </w:tc>
        <w:tc>
          <w:tcPr>
            <w:tcW w:w="299" w:type="pct"/>
          </w:tcPr>
          <w:p w14:paraId="3FE1696A" w14:textId="7E63093C" w:rsidR="00E24265" w:rsidRPr="00615D4B" w:rsidDel="00CB3FDD" w:rsidRDefault="00E24265" w:rsidP="005F76AD">
            <w:pPr>
              <w:rPr>
                <w:del w:id="12560" w:author="阿毛" w:date="2021-05-21T17:54:00Z"/>
                <w:rFonts w:ascii="標楷體" w:eastAsia="標楷體" w:hAnsi="標楷體"/>
              </w:rPr>
            </w:pPr>
          </w:p>
        </w:tc>
        <w:tc>
          <w:tcPr>
            <w:tcW w:w="299" w:type="pct"/>
          </w:tcPr>
          <w:p w14:paraId="4595DDE6" w14:textId="38664865" w:rsidR="00E24265" w:rsidRPr="00615D4B" w:rsidDel="00CB3FDD" w:rsidRDefault="00E24265" w:rsidP="005F76AD">
            <w:pPr>
              <w:rPr>
                <w:del w:id="12561" w:author="阿毛" w:date="2021-05-21T17:54:00Z"/>
                <w:rFonts w:ascii="標楷體" w:eastAsia="標楷體" w:hAnsi="標楷體"/>
              </w:rPr>
            </w:pPr>
          </w:p>
        </w:tc>
        <w:tc>
          <w:tcPr>
            <w:tcW w:w="1642" w:type="pct"/>
          </w:tcPr>
          <w:p w14:paraId="216EAAF4" w14:textId="46F41F6F" w:rsidR="00E24265" w:rsidRPr="00615D4B" w:rsidDel="00CB3FDD" w:rsidRDefault="00E24265" w:rsidP="005F76AD">
            <w:pPr>
              <w:rPr>
                <w:del w:id="12562" w:author="阿毛" w:date="2021-05-21T17:54:00Z"/>
                <w:rFonts w:ascii="標楷體" w:eastAsia="標楷體" w:hAnsi="標楷體"/>
              </w:rPr>
            </w:pPr>
          </w:p>
        </w:tc>
      </w:tr>
      <w:tr w:rsidR="00E24265" w:rsidRPr="00615D4B" w:rsidDel="00CB3FDD" w14:paraId="45DA539F" w14:textId="0F87F0F4" w:rsidTr="005F76AD">
        <w:trPr>
          <w:trHeight w:val="291"/>
          <w:jc w:val="center"/>
          <w:del w:id="12563" w:author="阿毛" w:date="2021-05-21T17:54:00Z"/>
        </w:trPr>
        <w:tc>
          <w:tcPr>
            <w:tcW w:w="219" w:type="pct"/>
          </w:tcPr>
          <w:p w14:paraId="1ACCC104" w14:textId="69418316" w:rsidR="00E24265" w:rsidRPr="00D6003A" w:rsidDel="00CB3FDD" w:rsidRDefault="00E24265" w:rsidP="005F76AD">
            <w:pPr>
              <w:pStyle w:val="af9"/>
              <w:numPr>
                <w:ilvl w:val="0"/>
                <w:numId w:val="43"/>
              </w:numPr>
              <w:ind w:leftChars="0"/>
              <w:rPr>
                <w:del w:id="12564" w:author="阿毛" w:date="2021-05-21T17:54:00Z"/>
                <w:rFonts w:ascii="標楷體" w:eastAsia="標楷體" w:hAnsi="標楷體"/>
              </w:rPr>
            </w:pPr>
          </w:p>
        </w:tc>
        <w:tc>
          <w:tcPr>
            <w:tcW w:w="756" w:type="pct"/>
          </w:tcPr>
          <w:p w14:paraId="3C156462" w14:textId="1A9FA4A4" w:rsidR="00E24265" w:rsidRPr="00615D4B" w:rsidDel="00CB3FDD" w:rsidRDefault="00E24265" w:rsidP="005F76AD">
            <w:pPr>
              <w:rPr>
                <w:del w:id="12565" w:author="阿毛" w:date="2021-05-21T17:54:00Z"/>
                <w:rFonts w:ascii="標楷體" w:eastAsia="標楷體" w:hAnsi="標楷體"/>
              </w:rPr>
            </w:pPr>
            <w:del w:id="12566" w:author="阿毛" w:date="2021-05-21T17:54:00Z">
              <w:r w:rsidRPr="00713ED8" w:rsidDel="00CB3FDD">
                <w:rPr>
                  <w:rFonts w:ascii="標楷體" w:eastAsia="標楷體" w:hAnsi="標楷體" w:hint="eastAsia"/>
                </w:rPr>
                <w:delText>報送單位代號</w:delText>
              </w:r>
            </w:del>
          </w:p>
        </w:tc>
        <w:tc>
          <w:tcPr>
            <w:tcW w:w="624" w:type="pct"/>
          </w:tcPr>
          <w:p w14:paraId="1BB8EAB5" w14:textId="797BE145" w:rsidR="00E24265" w:rsidRPr="00615D4B" w:rsidDel="00CB3FDD" w:rsidRDefault="00E24265" w:rsidP="005F76AD">
            <w:pPr>
              <w:rPr>
                <w:del w:id="12567" w:author="阿毛" w:date="2021-05-21T17:54:00Z"/>
                <w:rFonts w:ascii="標楷體" w:eastAsia="標楷體" w:hAnsi="標楷體"/>
              </w:rPr>
            </w:pPr>
          </w:p>
        </w:tc>
        <w:tc>
          <w:tcPr>
            <w:tcW w:w="624" w:type="pct"/>
          </w:tcPr>
          <w:p w14:paraId="2010D2D6" w14:textId="207E0F07" w:rsidR="00E24265" w:rsidRPr="00615D4B" w:rsidDel="00CB3FDD" w:rsidRDefault="00E24265" w:rsidP="005F76AD">
            <w:pPr>
              <w:rPr>
                <w:del w:id="12568" w:author="阿毛" w:date="2021-05-21T17:54:00Z"/>
                <w:rFonts w:ascii="標楷體" w:eastAsia="標楷體" w:hAnsi="標楷體"/>
              </w:rPr>
            </w:pPr>
          </w:p>
        </w:tc>
        <w:tc>
          <w:tcPr>
            <w:tcW w:w="537" w:type="pct"/>
          </w:tcPr>
          <w:p w14:paraId="40750E3F" w14:textId="1F1335DE" w:rsidR="00E24265" w:rsidRPr="00615D4B" w:rsidDel="00CB3FDD" w:rsidRDefault="00E24265" w:rsidP="005F76AD">
            <w:pPr>
              <w:rPr>
                <w:del w:id="12569" w:author="阿毛" w:date="2021-05-21T17:54:00Z"/>
                <w:rFonts w:ascii="標楷體" w:eastAsia="標楷體" w:hAnsi="標楷體"/>
              </w:rPr>
            </w:pPr>
          </w:p>
        </w:tc>
        <w:tc>
          <w:tcPr>
            <w:tcW w:w="299" w:type="pct"/>
          </w:tcPr>
          <w:p w14:paraId="65B04AB2" w14:textId="3F065393" w:rsidR="00E24265" w:rsidRPr="00615D4B" w:rsidDel="00CB3FDD" w:rsidRDefault="00E24265" w:rsidP="005F76AD">
            <w:pPr>
              <w:rPr>
                <w:del w:id="12570" w:author="阿毛" w:date="2021-05-21T17:54:00Z"/>
                <w:rFonts w:ascii="標楷體" w:eastAsia="標楷體" w:hAnsi="標楷體"/>
              </w:rPr>
            </w:pPr>
          </w:p>
        </w:tc>
        <w:tc>
          <w:tcPr>
            <w:tcW w:w="299" w:type="pct"/>
          </w:tcPr>
          <w:p w14:paraId="372E7744" w14:textId="70C104A4" w:rsidR="00E24265" w:rsidRPr="00615D4B" w:rsidDel="00CB3FDD" w:rsidRDefault="00E24265" w:rsidP="005F76AD">
            <w:pPr>
              <w:rPr>
                <w:del w:id="12571" w:author="阿毛" w:date="2021-05-21T17:54:00Z"/>
                <w:rFonts w:ascii="標楷體" w:eastAsia="標楷體" w:hAnsi="標楷體"/>
              </w:rPr>
            </w:pPr>
          </w:p>
        </w:tc>
        <w:tc>
          <w:tcPr>
            <w:tcW w:w="1642" w:type="pct"/>
          </w:tcPr>
          <w:p w14:paraId="0CA23510" w14:textId="37DC0A67" w:rsidR="00E24265" w:rsidRPr="00615D4B" w:rsidDel="00CB3FDD" w:rsidRDefault="00E24265" w:rsidP="005F76AD">
            <w:pPr>
              <w:rPr>
                <w:del w:id="12572" w:author="阿毛" w:date="2021-05-21T17:54:00Z"/>
                <w:rFonts w:ascii="標楷體" w:eastAsia="標楷體" w:hAnsi="標楷體"/>
              </w:rPr>
            </w:pPr>
          </w:p>
        </w:tc>
      </w:tr>
      <w:tr w:rsidR="00E24265" w:rsidRPr="00615D4B" w:rsidDel="00CB3FDD" w14:paraId="0A9F245F" w14:textId="62D21C3B" w:rsidTr="005F76AD">
        <w:trPr>
          <w:trHeight w:val="291"/>
          <w:jc w:val="center"/>
          <w:del w:id="12573" w:author="阿毛" w:date="2021-05-21T17:54:00Z"/>
        </w:trPr>
        <w:tc>
          <w:tcPr>
            <w:tcW w:w="219" w:type="pct"/>
          </w:tcPr>
          <w:p w14:paraId="63C6C610" w14:textId="6D338AD1" w:rsidR="00E24265" w:rsidRPr="00D6003A" w:rsidDel="00CB3FDD" w:rsidRDefault="00E24265" w:rsidP="005F76AD">
            <w:pPr>
              <w:pStyle w:val="af9"/>
              <w:numPr>
                <w:ilvl w:val="0"/>
                <w:numId w:val="43"/>
              </w:numPr>
              <w:ind w:leftChars="0"/>
              <w:rPr>
                <w:del w:id="12574" w:author="阿毛" w:date="2021-05-21T17:54:00Z"/>
                <w:rFonts w:ascii="標楷體" w:eastAsia="標楷體" w:hAnsi="標楷體"/>
              </w:rPr>
            </w:pPr>
          </w:p>
        </w:tc>
        <w:tc>
          <w:tcPr>
            <w:tcW w:w="756" w:type="pct"/>
          </w:tcPr>
          <w:p w14:paraId="5BA942B4" w14:textId="4DAE3360" w:rsidR="00E24265" w:rsidRPr="00615D4B" w:rsidDel="00CB3FDD" w:rsidRDefault="00E24265" w:rsidP="005F76AD">
            <w:pPr>
              <w:rPr>
                <w:del w:id="12575" w:author="阿毛" w:date="2021-05-21T17:54:00Z"/>
                <w:rFonts w:ascii="標楷體" w:eastAsia="標楷體" w:hAnsi="標楷體"/>
              </w:rPr>
            </w:pPr>
            <w:del w:id="12576" w:author="阿毛" w:date="2021-05-21T17:54:00Z">
              <w:r w:rsidRPr="00713ED8" w:rsidDel="00CB3FDD">
                <w:rPr>
                  <w:rFonts w:ascii="標楷體" w:eastAsia="標楷體" w:hAnsi="標楷體" w:hint="eastAsia"/>
                </w:rPr>
                <w:delText>協商申請日</w:delText>
              </w:r>
            </w:del>
          </w:p>
        </w:tc>
        <w:tc>
          <w:tcPr>
            <w:tcW w:w="624" w:type="pct"/>
          </w:tcPr>
          <w:p w14:paraId="0770ED01" w14:textId="2EF5BD92" w:rsidR="00E24265" w:rsidRPr="00615D4B" w:rsidDel="00CB3FDD" w:rsidRDefault="00E24265" w:rsidP="005F76AD">
            <w:pPr>
              <w:rPr>
                <w:del w:id="12577" w:author="阿毛" w:date="2021-05-21T17:54:00Z"/>
                <w:rFonts w:ascii="標楷體" w:eastAsia="標楷體" w:hAnsi="標楷體"/>
              </w:rPr>
            </w:pPr>
          </w:p>
        </w:tc>
        <w:tc>
          <w:tcPr>
            <w:tcW w:w="624" w:type="pct"/>
          </w:tcPr>
          <w:p w14:paraId="1240EB46" w14:textId="24765FC2" w:rsidR="00E24265" w:rsidRPr="00615D4B" w:rsidDel="00CB3FDD" w:rsidRDefault="00E24265" w:rsidP="005F76AD">
            <w:pPr>
              <w:rPr>
                <w:del w:id="12578" w:author="阿毛" w:date="2021-05-21T17:54:00Z"/>
                <w:rFonts w:ascii="標楷體" w:eastAsia="標楷體" w:hAnsi="標楷體"/>
              </w:rPr>
            </w:pPr>
          </w:p>
        </w:tc>
        <w:tc>
          <w:tcPr>
            <w:tcW w:w="537" w:type="pct"/>
          </w:tcPr>
          <w:p w14:paraId="5F8EA0D6" w14:textId="6C446785" w:rsidR="00E24265" w:rsidRPr="00615D4B" w:rsidDel="00CB3FDD" w:rsidRDefault="00E24265" w:rsidP="005F76AD">
            <w:pPr>
              <w:rPr>
                <w:del w:id="12579" w:author="阿毛" w:date="2021-05-21T17:54:00Z"/>
                <w:rFonts w:ascii="標楷體" w:eastAsia="標楷體" w:hAnsi="標楷體"/>
              </w:rPr>
            </w:pPr>
          </w:p>
        </w:tc>
        <w:tc>
          <w:tcPr>
            <w:tcW w:w="299" w:type="pct"/>
          </w:tcPr>
          <w:p w14:paraId="7DBD2BB9" w14:textId="1744558D" w:rsidR="00E24265" w:rsidRPr="00615D4B" w:rsidDel="00CB3FDD" w:rsidRDefault="00E24265" w:rsidP="005F76AD">
            <w:pPr>
              <w:rPr>
                <w:del w:id="12580" w:author="阿毛" w:date="2021-05-21T17:54:00Z"/>
                <w:rFonts w:ascii="標楷體" w:eastAsia="標楷體" w:hAnsi="標楷體"/>
              </w:rPr>
            </w:pPr>
          </w:p>
        </w:tc>
        <w:tc>
          <w:tcPr>
            <w:tcW w:w="299" w:type="pct"/>
          </w:tcPr>
          <w:p w14:paraId="5D434D52" w14:textId="3392BBFE" w:rsidR="00E24265" w:rsidRPr="00615D4B" w:rsidDel="00CB3FDD" w:rsidRDefault="00E24265" w:rsidP="005F76AD">
            <w:pPr>
              <w:rPr>
                <w:del w:id="12581" w:author="阿毛" w:date="2021-05-21T17:54:00Z"/>
                <w:rFonts w:ascii="標楷體" w:eastAsia="標楷體" w:hAnsi="標楷體"/>
              </w:rPr>
            </w:pPr>
          </w:p>
        </w:tc>
        <w:tc>
          <w:tcPr>
            <w:tcW w:w="1642" w:type="pct"/>
          </w:tcPr>
          <w:p w14:paraId="79FA1907" w14:textId="1F42DAD7" w:rsidR="00E24265" w:rsidRPr="00615D4B" w:rsidDel="00CB3FDD" w:rsidRDefault="00E24265" w:rsidP="005F76AD">
            <w:pPr>
              <w:rPr>
                <w:del w:id="12582" w:author="阿毛" w:date="2021-05-21T17:54:00Z"/>
                <w:rFonts w:ascii="標楷體" w:eastAsia="標楷體" w:hAnsi="標楷體"/>
              </w:rPr>
            </w:pPr>
          </w:p>
        </w:tc>
      </w:tr>
      <w:tr w:rsidR="00E24265" w:rsidRPr="00615D4B" w:rsidDel="00CB3FDD" w14:paraId="17A3CAF5" w14:textId="7F1D4D26" w:rsidTr="005F76AD">
        <w:trPr>
          <w:trHeight w:val="291"/>
          <w:jc w:val="center"/>
          <w:del w:id="12583" w:author="阿毛" w:date="2021-05-21T17:54:00Z"/>
        </w:trPr>
        <w:tc>
          <w:tcPr>
            <w:tcW w:w="219" w:type="pct"/>
          </w:tcPr>
          <w:p w14:paraId="164309AF" w14:textId="3191F121" w:rsidR="00E24265" w:rsidRPr="00D6003A" w:rsidDel="00CB3FDD" w:rsidRDefault="00E24265" w:rsidP="005F76AD">
            <w:pPr>
              <w:pStyle w:val="af9"/>
              <w:numPr>
                <w:ilvl w:val="0"/>
                <w:numId w:val="43"/>
              </w:numPr>
              <w:ind w:leftChars="0"/>
              <w:rPr>
                <w:del w:id="12584" w:author="阿毛" w:date="2021-05-21T17:54:00Z"/>
                <w:rFonts w:ascii="標楷體" w:eastAsia="標楷體" w:hAnsi="標楷體"/>
              </w:rPr>
            </w:pPr>
          </w:p>
        </w:tc>
        <w:tc>
          <w:tcPr>
            <w:tcW w:w="756" w:type="pct"/>
          </w:tcPr>
          <w:p w14:paraId="24D748C1" w14:textId="0DD593DD" w:rsidR="00E24265" w:rsidRPr="00615D4B" w:rsidDel="00CB3FDD" w:rsidRDefault="00E24265" w:rsidP="005F76AD">
            <w:pPr>
              <w:rPr>
                <w:del w:id="12585" w:author="阿毛" w:date="2021-05-21T17:54:00Z"/>
                <w:rFonts w:ascii="標楷體" w:eastAsia="標楷體" w:hAnsi="標楷體"/>
              </w:rPr>
            </w:pPr>
            <w:del w:id="12586" w:author="阿毛" w:date="2021-05-21T17:54:00Z">
              <w:r w:rsidRPr="00713ED8" w:rsidDel="00CB3FDD">
                <w:rPr>
                  <w:rFonts w:ascii="標楷體" w:eastAsia="標楷體" w:hAnsi="標楷體" w:hint="eastAsia"/>
                </w:rPr>
                <w:delText>最大債權金融機構代號</w:delText>
              </w:r>
            </w:del>
          </w:p>
        </w:tc>
        <w:tc>
          <w:tcPr>
            <w:tcW w:w="624" w:type="pct"/>
          </w:tcPr>
          <w:p w14:paraId="720EE735" w14:textId="559643B3" w:rsidR="00E24265" w:rsidRPr="00615D4B" w:rsidDel="00CB3FDD" w:rsidRDefault="00E24265" w:rsidP="005F76AD">
            <w:pPr>
              <w:rPr>
                <w:del w:id="12587" w:author="阿毛" w:date="2021-05-21T17:54:00Z"/>
                <w:rFonts w:ascii="標楷體" w:eastAsia="標楷體" w:hAnsi="標楷體"/>
              </w:rPr>
            </w:pPr>
          </w:p>
        </w:tc>
        <w:tc>
          <w:tcPr>
            <w:tcW w:w="624" w:type="pct"/>
          </w:tcPr>
          <w:p w14:paraId="40C8C6F4" w14:textId="00B00FA2" w:rsidR="00E24265" w:rsidRPr="00615D4B" w:rsidDel="00CB3FDD" w:rsidRDefault="00E24265" w:rsidP="005F76AD">
            <w:pPr>
              <w:rPr>
                <w:del w:id="12588" w:author="阿毛" w:date="2021-05-21T17:54:00Z"/>
                <w:rFonts w:ascii="標楷體" w:eastAsia="標楷體" w:hAnsi="標楷體"/>
              </w:rPr>
            </w:pPr>
          </w:p>
        </w:tc>
        <w:tc>
          <w:tcPr>
            <w:tcW w:w="537" w:type="pct"/>
          </w:tcPr>
          <w:p w14:paraId="71854B4A" w14:textId="7D547903" w:rsidR="00E24265" w:rsidRPr="00615D4B" w:rsidDel="00CB3FDD" w:rsidRDefault="00E24265" w:rsidP="005F76AD">
            <w:pPr>
              <w:rPr>
                <w:del w:id="12589" w:author="阿毛" w:date="2021-05-21T17:54:00Z"/>
                <w:rFonts w:ascii="標楷體" w:eastAsia="標楷體" w:hAnsi="標楷體"/>
              </w:rPr>
            </w:pPr>
          </w:p>
        </w:tc>
        <w:tc>
          <w:tcPr>
            <w:tcW w:w="299" w:type="pct"/>
          </w:tcPr>
          <w:p w14:paraId="21A64F1E" w14:textId="2CB36D04" w:rsidR="00E24265" w:rsidRPr="00615D4B" w:rsidDel="00CB3FDD" w:rsidRDefault="00E24265" w:rsidP="005F76AD">
            <w:pPr>
              <w:rPr>
                <w:del w:id="12590" w:author="阿毛" w:date="2021-05-21T17:54:00Z"/>
                <w:rFonts w:ascii="標楷體" w:eastAsia="標楷體" w:hAnsi="標楷體"/>
              </w:rPr>
            </w:pPr>
          </w:p>
        </w:tc>
        <w:tc>
          <w:tcPr>
            <w:tcW w:w="299" w:type="pct"/>
          </w:tcPr>
          <w:p w14:paraId="043607D8" w14:textId="7A69FA4E" w:rsidR="00E24265" w:rsidRPr="00615D4B" w:rsidDel="00CB3FDD" w:rsidRDefault="00E24265" w:rsidP="005F76AD">
            <w:pPr>
              <w:rPr>
                <w:del w:id="12591" w:author="阿毛" w:date="2021-05-21T17:54:00Z"/>
                <w:rFonts w:ascii="標楷體" w:eastAsia="標楷體" w:hAnsi="標楷體"/>
              </w:rPr>
            </w:pPr>
          </w:p>
        </w:tc>
        <w:tc>
          <w:tcPr>
            <w:tcW w:w="1642" w:type="pct"/>
          </w:tcPr>
          <w:p w14:paraId="27D7AA0F" w14:textId="4EB489F5" w:rsidR="00E24265" w:rsidRPr="00615D4B" w:rsidDel="00CB3FDD" w:rsidRDefault="00E24265" w:rsidP="005F76AD">
            <w:pPr>
              <w:rPr>
                <w:del w:id="12592" w:author="阿毛" w:date="2021-05-21T17:54:00Z"/>
                <w:rFonts w:ascii="標楷體" w:eastAsia="標楷體" w:hAnsi="標楷體"/>
              </w:rPr>
            </w:pPr>
          </w:p>
        </w:tc>
      </w:tr>
      <w:tr w:rsidR="00E24265" w:rsidRPr="00615D4B" w:rsidDel="00CB3FDD" w14:paraId="5EEF5B51" w14:textId="176FB969" w:rsidTr="005F76AD">
        <w:trPr>
          <w:trHeight w:val="291"/>
          <w:jc w:val="center"/>
          <w:del w:id="12593" w:author="阿毛" w:date="2021-05-21T17:54:00Z"/>
        </w:trPr>
        <w:tc>
          <w:tcPr>
            <w:tcW w:w="219" w:type="pct"/>
          </w:tcPr>
          <w:p w14:paraId="01ADD3C0" w14:textId="2225A025" w:rsidR="00E24265" w:rsidRPr="00D6003A" w:rsidDel="00CB3FDD" w:rsidRDefault="00E24265" w:rsidP="005F76AD">
            <w:pPr>
              <w:pStyle w:val="af9"/>
              <w:numPr>
                <w:ilvl w:val="0"/>
                <w:numId w:val="43"/>
              </w:numPr>
              <w:ind w:leftChars="0"/>
              <w:rPr>
                <w:del w:id="12594" w:author="阿毛" w:date="2021-05-21T17:54:00Z"/>
                <w:rFonts w:ascii="標楷體" w:eastAsia="標楷體" w:hAnsi="標楷體"/>
              </w:rPr>
            </w:pPr>
          </w:p>
        </w:tc>
        <w:tc>
          <w:tcPr>
            <w:tcW w:w="756" w:type="pct"/>
          </w:tcPr>
          <w:p w14:paraId="04A12FD1" w14:textId="1F4A110B" w:rsidR="00E24265" w:rsidRPr="00615D4B" w:rsidDel="00CB3FDD" w:rsidRDefault="00E24265" w:rsidP="005F76AD">
            <w:pPr>
              <w:rPr>
                <w:del w:id="12595" w:author="阿毛" w:date="2021-05-21T17:54:00Z"/>
                <w:rFonts w:ascii="標楷體" w:eastAsia="標楷體" w:hAnsi="標楷體"/>
              </w:rPr>
            </w:pPr>
            <w:del w:id="12596" w:author="阿毛" w:date="2021-05-21T17:54:00Z">
              <w:r w:rsidRPr="00713ED8" w:rsidDel="00CB3FDD">
                <w:rPr>
                  <w:rFonts w:ascii="標楷體" w:eastAsia="標楷體" w:hAnsi="標楷體" w:hint="eastAsia"/>
                </w:rPr>
                <w:delText>是否同意報送例外處理檔案格式</w:delText>
              </w:r>
            </w:del>
          </w:p>
        </w:tc>
        <w:tc>
          <w:tcPr>
            <w:tcW w:w="624" w:type="pct"/>
          </w:tcPr>
          <w:p w14:paraId="36B407D8" w14:textId="777C8904" w:rsidR="00E24265" w:rsidRPr="00615D4B" w:rsidDel="00CB3FDD" w:rsidRDefault="00E24265" w:rsidP="005F76AD">
            <w:pPr>
              <w:rPr>
                <w:del w:id="12597" w:author="阿毛" w:date="2021-05-21T17:54:00Z"/>
                <w:rFonts w:ascii="標楷體" w:eastAsia="標楷體" w:hAnsi="標楷體"/>
              </w:rPr>
            </w:pPr>
          </w:p>
        </w:tc>
        <w:tc>
          <w:tcPr>
            <w:tcW w:w="624" w:type="pct"/>
          </w:tcPr>
          <w:p w14:paraId="339DCCAA" w14:textId="7FA15D3A" w:rsidR="00E24265" w:rsidRPr="00615D4B" w:rsidDel="00CB3FDD" w:rsidRDefault="00E24265" w:rsidP="005F76AD">
            <w:pPr>
              <w:rPr>
                <w:del w:id="12598" w:author="阿毛" w:date="2021-05-21T17:54:00Z"/>
                <w:rFonts w:ascii="標楷體" w:eastAsia="標楷體" w:hAnsi="標楷體"/>
              </w:rPr>
            </w:pPr>
          </w:p>
        </w:tc>
        <w:tc>
          <w:tcPr>
            <w:tcW w:w="537" w:type="pct"/>
          </w:tcPr>
          <w:p w14:paraId="47C17331" w14:textId="6C828728" w:rsidR="00E24265" w:rsidRPr="00615D4B" w:rsidDel="00CB3FDD" w:rsidRDefault="00E24265" w:rsidP="005F76AD">
            <w:pPr>
              <w:rPr>
                <w:del w:id="12599" w:author="阿毛" w:date="2021-05-21T17:54:00Z"/>
                <w:rFonts w:ascii="標楷體" w:eastAsia="標楷體" w:hAnsi="標楷體"/>
              </w:rPr>
            </w:pPr>
          </w:p>
        </w:tc>
        <w:tc>
          <w:tcPr>
            <w:tcW w:w="299" w:type="pct"/>
          </w:tcPr>
          <w:p w14:paraId="636D0C0B" w14:textId="66880AEE" w:rsidR="00E24265" w:rsidRPr="00615D4B" w:rsidDel="00CB3FDD" w:rsidRDefault="00E24265" w:rsidP="005F76AD">
            <w:pPr>
              <w:rPr>
                <w:del w:id="12600" w:author="阿毛" w:date="2021-05-21T17:54:00Z"/>
                <w:rFonts w:ascii="標楷體" w:eastAsia="標楷體" w:hAnsi="標楷體"/>
              </w:rPr>
            </w:pPr>
          </w:p>
        </w:tc>
        <w:tc>
          <w:tcPr>
            <w:tcW w:w="299" w:type="pct"/>
          </w:tcPr>
          <w:p w14:paraId="6973FBC1" w14:textId="0C1840FA" w:rsidR="00E24265" w:rsidRPr="00615D4B" w:rsidDel="00CB3FDD" w:rsidRDefault="00E24265" w:rsidP="005F76AD">
            <w:pPr>
              <w:rPr>
                <w:del w:id="12601" w:author="阿毛" w:date="2021-05-21T17:54:00Z"/>
                <w:rFonts w:ascii="標楷體" w:eastAsia="標楷體" w:hAnsi="標楷體"/>
              </w:rPr>
            </w:pPr>
          </w:p>
        </w:tc>
        <w:tc>
          <w:tcPr>
            <w:tcW w:w="1642" w:type="pct"/>
          </w:tcPr>
          <w:p w14:paraId="218DFB53" w14:textId="19817B9B" w:rsidR="00E24265" w:rsidRPr="00615D4B" w:rsidDel="00CB3FDD" w:rsidRDefault="00E24265" w:rsidP="005F76AD">
            <w:pPr>
              <w:rPr>
                <w:del w:id="12602" w:author="阿毛" w:date="2021-05-21T17:54:00Z"/>
                <w:rFonts w:ascii="標楷體" w:eastAsia="標楷體" w:hAnsi="標楷體"/>
              </w:rPr>
            </w:pPr>
          </w:p>
        </w:tc>
      </w:tr>
      <w:tr w:rsidR="00E24265" w:rsidRPr="00615D4B" w:rsidDel="00CB3FDD" w14:paraId="404CEC70" w14:textId="646C4F14" w:rsidTr="005F76AD">
        <w:trPr>
          <w:trHeight w:val="291"/>
          <w:jc w:val="center"/>
          <w:del w:id="12603" w:author="阿毛" w:date="2021-05-21T17:54:00Z"/>
        </w:trPr>
        <w:tc>
          <w:tcPr>
            <w:tcW w:w="219" w:type="pct"/>
          </w:tcPr>
          <w:p w14:paraId="1F8F2D29" w14:textId="3428AB4A" w:rsidR="00E24265" w:rsidRPr="00D6003A" w:rsidDel="00CB3FDD" w:rsidRDefault="00E24265" w:rsidP="005F76AD">
            <w:pPr>
              <w:pStyle w:val="af9"/>
              <w:numPr>
                <w:ilvl w:val="0"/>
                <w:numId w:val="43"/>
              </w:numPr>
              <w:ind w:leftChars="0"/>
              <w:rPr>
                <w:del w:id="12604" w:author="阿毛" w:date="2021-05-21T17:54:00Z"/>
                <w:rFonts w:ascii="標楷體" w:eastAsia="標楷體" w:hAnsi="標楷體"/>
              </w:rPr>
            </w:pPr>
          </w:p>
        </w:tc>
        <w:tc>
          <w:tcPr>
            <w:tcW w:w="756" w:type="pct"/>
          </w:tcPr>
          <w:p w14:paraId="52C4459A" w14:textId="64298CC0" w:rsidR="00E24265" w:rsidRPr="00615D4B" w:rsidDel="00CB3FDD" w:rsidRDefault="00E24265" w:rsidP="005F76AD">
            <w:pPr>
              <w:rPr>
                <w:del w:id="12605" w:author="阿毛" w:date="2021-05-21T17:54:00Z"/>
                <w:rFonts w:ascii="標楷體" w:eastAsia="標楷體" w:hAnsi="標楷體"/>
              </w:rPr>
            </w:pPr>
            <w:del w:id="12606" w:author="阿毛" w:date="2021-05-21T17:54:00Z">
              <w:r w:rsidRPr="00713ED8" w:rsidDel="00CB3FDD">
                <w:rPr>
                  <w:rFonts w:ascii="標楷體" w:eastAsia="標楷體" w:hAnsi="標楷體" w:hint="eastAsia"/>
                </w:rPr>
                <w:delText>同意補報送檔案格式資料1</w:delText>
              </w:r>
            </w:del>
          </w:p>
        </w:tc>
        <w:tc>
          <w:tcPr>
            <w:tcW w:w="624" w:type="pct"/>
          </w:tcPr>
          <w:p w14:paraId="4EAEF844" w14:textId="29098D59" w:rsidR="00E24265" w:rsidRPr="00615D4B" w:rsidDel="00CB3FDD" w:rsidRDefault="00E24265" w:rsidP="005F76AD">
            <w:pPr>
              <w:rPr>
                <w:del w:id="12607" w:author="阿毛" w:date="2021-05-21T17:54:00Z"/>
                <w:rFonts w:ascii="標楷體" w:eastAsia="標楷體" w:hAnsi="標楷體"/>
              </w:rPr>
            </w:pPr>
          </w:p>
        </w:tc>
        <w:tc>
          <w:tcPr>
            <w:tcW w:w="624" w:type="pct"/>
          </w:tcPr>
          <w:p w14:paraId="297721F2" w14:textId="6E8062E0" w:rsidR="00E24265" w:rsidRPr="00615D4B" w:rsidDel="00CB3FDD" w:rsidRDefault="00E24265" w:rsidP="005F76AD">
            <w:pPr>
              <w:rPr>
                <w:del w:id="12608" w:author="阿毛" w:date="2021-05-21T17:54:00Z"/>
                <w:rFonts w:ascii="標楷體" w:eastAsia="標楷體" w:hAnsi="標楷體"/>
              </w:rPr>
            </w:pPr>
          </w:p>
        </w:tc>
        <w:tc>
          <w:tcPr>
            <w:tcW w:w="537" w:type="pct"/>
          </w:tcPr>
          <w:p w14:paraId="5A5E0134" w14:textId="4E5E1985" w:rsidR="00E24265" w:rsidRPr="00615D4B" w:rsidDel="00CB3FDD" w:rsidRDefault="00E24265" w:rsidP="005F76AD">
            <w:pPr>
              <w:rPr>
                <w:del w:id="12609" w:author="阿毛" w:date="2021-05-21T17:54:00Z"/>
                <w:rFonts w:ascii="標楷體" w:eastAsia="標楷體" w:hAnsi="標楷體"/>
              </w:rPr>
            </w:pPr>
          </w:p>
        </w:tc>
        <w:tc>
          <w:tcPr>
            <w:tcW w:w="299" w:type="pct"/>
          </w:tcPr>
          <w:p w14:paraId="6360FBE2" w14:textId="0B05DDC2" w:rsidR="00E24265" w:rsidRPr="00615D4B" w:rsidDel="00CB3FDD" w:rsidRDefault="00E24265" w:rsidP="005F76AD">
            <w:pPr>
              <w:rPr>
                <w:del w:id="12610" w:author="阿毛" w:date="2021-05-21T17:54:00Z"/>
                <w:rFonts w:ascii="標楷體" w:eastAsia="標楷體" w:hAnsi="標楷體"/>
              </w:rPr>
            </w:pPr>
          </w:p>
        </w:tc>
        <w:tc>
          <w:tcPr>
            <w:tcW w:w="299" w:type="pct"/>
          </w:tcPr>
          <w:p w14:paraId="1AABFEB2" w14:textId="7B19182A" w:rsidR="00E24265" w:rsidRPr="00615D4B" w:rsidDel="00CB3FDD" w:rsidRDefault="00E24265" w:rsidP="005F76AD">
            <w:pPr>
              <w:rPr>
                <w:del w:id="12611" w:author="阿毛" w:date="2021-05-21T17:54:00Z"/>
                <w:rFonts w:ascii="標楷體" w:eastAsia="標楷體" w:hAnsi="標楷體"/>
              </w:rPr>
            </w:pPr>
          </w:p>
        </w:tc>
        <w:tc>
          <w:tcPr>
            <w:tcW w:w="1642" w:type="pct"/>
          </w:tcPr>
          <w:p w14:paraId="5356B43A" w14:textId="0CC10869" w:rsidR="00E24265" w:rsidRPr="00615D4B" w:rsidDel="00CB3FDD" w:rsidRDefault="00E24265" w:rsidP="005F76AD">
            <w:pPr>
              <w:rPr>
                <w:del w:id="12612" w:author="阿毛" w:date="2021-05-21T17:54:00Z"/>
                <w:rFonts w:ascii="標楷體" w:eastAsia="標楷體" w:hAnsi="標楷體"/>
              </w:rPr>
            </w:pPr>
          </w:p>
        </w:tc>
      </w:tr>
      <w:tr w:rsidR="00E24265" w:rsidRPr="00615D4B" w:rsidDel="00CB3FDD" w14:paraId="75F6F8E7" w14:textId="3AA644A5" w:rsidTr="005F76AD">
        <w:trPr>
          <w:trHeight w:val="291"/>
          <w:jc w:val="center"/>
          <w:del w:id="12613" w:author="阿毛" w:date="2021-05-21T17:54:00Z"/>
        </w:trPr>
        <w:tc>
          <w:tcPr>
            <w:tcW w:w="219" w:type="pct"/>
          </w:tcPr>
          <w:p w14:paraId="62175695" w14:textId="2A228F2E" w:rsidR="00E24265" w:rsidRPr="00D6003A" w:rsidDel="00CB3FDD" w:rsidRDefault="00E24265" w:rsidP="005F76AD">
            <w:pPr>
              <w:pStyle w:val="af9"/>
              <w:numPr>
                <w:ilvl w:val="0"/>
                <w:numId w:val="43"/>
              </w:numPr>
              <w:ind w:leftChars="0"/>
              <w:rPr>
                <w:del w:id="12614" w:author="阿毛" w:date="2021-05-21T17:54:00Z"/>
                <w:rFonts w:ascii="標楷體" w:eastAsia="標楷體" w:hAnsi="標楷體"/>
              </w:rPr>
            </w:pPr>
          </w:p>
        </w:tc>
        <w:tc>
          <w:tcPr>
            <w:tcW w:w="756" w:type="pct"/>
          </w:tcPr>
          <w:p w14:paraId="3461806D" w14:textId="6BC8E870" w:rsidR="00E24265" w:rsidRPr="00615D4B" w:rsidDel="00CB3FDD" w:rsidRDefault="00E24265" w:rsidP="005F76AD">
            <w:pPr>
              <w:rPr>
                <w:del w:id="12615" w:author="阿毛" w:date="2021-05-21T17:54:00Z"/>
                <w:rFonts w:ascii="標楷體" w:eastAsia="標楷體" w:hAnsi="標楷體"/>
              </w:rPr>
            </w:pPr>
            <w:del w:id="12616" w:author="阿毛" w:date="2021-05-21T17:54:00Z">
              <w:r w:rsidRPr="00713ED8" w:rsidDel="00CB3FDD">
                <w:rPr>
                  <w:rFonts w:ascii="標楷體" w:eastAsia="標楷體" w:hAnsi="標楷體" w:hint="eastAsia"/>
                </w:rPr>
                <w:delText>同意補報送檔案格式資料別2</w:delText>
              </w:r>
            </w:del>
          </w:p>
        </w:tc>
        <w:tc>
          <w:tcPr>
            <w:tcW w:w="624" w:type="pct"/>
          </w:tcPr>
          <w:p w14:paraId="1B889776" w14:textId="158A0BDF" w:rsidR="00E24265" w:rsidRPr="00615D4B" w:rsidDel="00CB3FDD" w:rsidRDefault="00E24265" w:rsidP="005F76AD">
            <w:pPr>
              <w:rPr>
                <w:del w:id="12617" w:author="阿毛" w:date="2021-05-21T17:54:00Z"/>
                <w:rFonts w:ascii="標楷體" w:eastAsia="標楷體" w:hAnsi="標楷體"/>
              </w:rPr>
            </w:pPr>
          </w:p>
        </w:tc>
        <w:tc>
          <w:tcPr>
            <w:tcW w:w="624" w:type="pct"/>
          </w:tcPr>
          <w:p w14:paraId="622756BE" w14:textId="6BF6352A" w:rsidR="00E24265" w:rsidRPr="00615D4B" w:rsidDel="00CB3FDD" w:rsidRDefault="00E24265" w:rsidP="005F76AD">
            <w:pPr>
              <w:rPr>
                <w:del w:id="12618" w:author="阿毛" w:date="2021-05-21T17:54:00Z"/>
                <w:rFonts w:ascii="標楷體" w:eastAsia="標楷體" w:hAnsi="標楷體"/>
              </w:rPr>
            </w:pPr>
          </w:p>
        </w:tc>
        <w:tc>
          <w:tcPr>
            <w:tcW w:w="537" w:type="pct"/>
          </w:tcPr>
          <w:p w14:paraId="1A379ECD" w14:textId="5F626D37" w:rsidR="00E24265" w:rsidRPr="00615D4B" w:rsidDel="00CB3FDD" w:rsidRDefault="00E24265" w:rsidP="005F76AD">
            <w:pPr>
              <w:rPr>
                <w:del w:id="12619" w:author="阿毛" w:date="2021-05-21T17:54:00Z"/>
                <w:rFonts w:ascii="標楷體" w:eastAsia="標楷體" w:hAnsi="標楷體"/>
              </w:rPr>
            </w:pPr>
          </w:p>
        </w:tc>
        <w:tc>
          <w:tcPr>
            <w:tcW w:w="299" w:type="pct"/>
          </w:tcPr>
          <w:p w14:paraId="62D3E7E7" w14:textId="5E04B29E" w:rsidR="00E24265" w:rsidRPr="00615D4B" w:rsidDel="00CB3FDD" w:rsidRDefault="00E24265" w:rsidP="005F76AD">
            <w:pPr>
              <w:rPr>
                <w:del w:id="12620" w:author="阿毛" w:date="2021-05-21T17:54:00Z"/>
                <w:rFonts w:ascii="標楷體" w:eastAsia="標楷體" w:hAnsi="標楷體"/>
              </w:rPr>
            </w:pPr>
          </w:p>
        </w:tc>
        <w:tc>
          <w:tcPr>
            <w:tcW w:w="299" w:type="pct"/>
          </w:tcPr>
          <w:p w14:paraId="7674630E" w14:textId="754536DB" w:rsidR="00E24265" w:rsidRPr="00615D4B" w:rsidDel="00CB3FDD" w:rsidRDefault="00E24265" w:rsidP="005F76AD">
            <w:pPr>
              <w:rPr>
                <w:del w:id="12621" w:author="阿毛" w:date="2021-05-21T17:54:00Z"/>
                <w:rFonts w:ascii="標楷體" w:eastAsia="標楷體" w:hAnsi="標楷體"/>
              </w:rPr>
            </w:pPr>
          </w:p>
        </w:tc>
        <w:tc>
          <w:tcPr>
            <w:tcW w:w="1642" w:type="pct"/>
          </w:tcPr>
          <w:p w14:paraId="6A08FDA1" w14:textId="7B565921" w:rsidR="00E24265" w:rsidRPr="00615D4B" w:rsidDel="00CB3FDD" w:rsidRDefault="00E24265" w:rsidP="005F76AD">
            <w:pPr>
              <w:rPr>
                <w:del w:id="12622" w:author="阿毛" w:date="2021-05-21T17:54:00Z"/>
                <w:rFonts w:ascii="標楷體" w:eastAsia="標楷體" w:hAnsi="標楷體"/>
              </w:rPr>
            </w:pPr>
          </w:p>
        </w:tc>
      </w:tr>
      <w:tr w:rsidR="00E24265" w:rsidRPr="00615D4B" w:rsidDel="00CB3FDD" w14:paraId="43A69775" w14:textId="39FFD781" w:rsidTr="005F76AD">
        <w:trPr>
          <w:trHeight w:val="291"/>
          <w:jc w:val="center"/>
          <w:del w:id="12623" w:author="阿毛" w:date="2021-05-21T17:54:00Z"/>
        </w:trPr>
        <w:tc>
          <w:tcPr>
            <w:tcW w:w="219" w:type="pct"/>
          </w:tcPr>
          <w:p w14:paraId="1EB7B9F2" w14:textId="17A438F3" w:rsidR="00E24265" w:rsidRPr="00D6003A" w:rsidDel="00CB3FDD" w:rsidRDefault="00E24265" w:rsidP="005F76AD">
            <w:pPr>
              <w:pStyle w:val="af9"/>
              <w:numPr>
                <w:ilvl w:val="0"/>
                <w:numId w:val="43"/>
              </w:numPr>
              <w:ind w:leftChars="0"/>
              <w:rPr>
                <w:del w:id="12624" w:author="阿毛" w:date="2021-05-21T17:54:00Z"/>
                <w:rFonts w:ascii="標楷體" w:eastAsia="標楷體" w:hAnsi="標楷體"/>
              </w:rPr>
            </w:pPr>
          </w:p>
        </w:tc>
        <w:tc>
          <w:tcPr>
            <w:tcW w:w="756" w:type="pct"/>
          </w:tcPr>
          <w:p w14:paraId="09652E7E" w14:textId="5A91AA8D" w:rsidR="00E24265" w:rsidRPr="00615D4B" w:rsidDel="00CB3FDD" w:rsidRDefault="00E24265" w:rsidP="005F76AD">
            <w:pPr>
              <w:rPr>
                <w:del w:id="12625" w:author="阿毛" w:date="2021-05-21T17:54:00Z"/>
                <w:rFonts w:ascii="標楷體" w:eastAsia="標楷體" w:hAnsi="標楷體"/>
              </w:rPr>
            </w:pPr>
            <w:del w:id="12626" w:author="阿毛" w:date="2021-05-21T17:54:00Z">
              <w:r w:rsidRPr="00713ED8" w:rsidDel="00CB3FDD">
                <w:rPr>
                  <w:rFonts w:ascii="標楷體" w:eastAsia="標楷體" w:hAnsi="標楷體" w:hint="eastAsia"/>
                </w:rPr>
                <w:delText>申請變更還款方案日</w:delText>
              </w:r>
            </w:del>
          </w:p>
        </w:tc>
        <w:tc>
          <w:tcPr>
            <w:tcW w:w="624" w:type="pct"/>
          </w:tcPr>
          <w:p w14:paraId="09B54662" w14:textId="2148DA5C" w:rsidR="00E24265" w:rsidRPr="00615D4B" w:rsidDel="00CB3FDD" w:rsidRDefault="00E24265" w:rsidP="005F76AD">
            <w:pPr>
              <w:rPr>
                <w:del w:id="12627" w:author="阿毛" w:date="2021-05-21T17:54:00Z"/>
                <w:rFonts w:ascii="標楷體" w:eastAsia="標楷體" w:hAnsi="標楷體"/>
              </w:rPr>
            </w:pPr>
          </w:p>
        </w:tc>
        <w:tc>
          <w:tcPr>
            <w:tcW w:w="624" w:type="pct"/>
          </w:tcPr>
          <w:p w14:paraId="0A59D055" w14:textId="02EDCDEC" w:rsidR="00E24265" w:rsidRPr="00615D4B" w:rsidDel="00CB3FDD" w:rsidRDefault="00E24265" w:rsidP="005F76AD">
            <w:pPr>
              <w:rPr>
                <w:del w:id="12628" w:author="阿毛" w:date="2021-05-21T17:54:00Z"/>
                <w:rFonts w:ascii="標楷體" w:eastAsia="標楷體" w:hAnsi="標楷體"/>
              </w:rPr>
            </w:pPr>
          </w:p>
        </w:tc>
        <w:tc>
          <w:tcPr>
            <w:tcW w:w="537" w:type="pct"/>
          </w:tcPr>
          <w:p w14:paraId="3299FF3B" w14:textId="780189AF" w:rsidR="00E24265" w:rsidRPr="00615D4B" w:rsidDel="00CB3FDD" w:rsidRDefault="00E24265" w:rsidP="005F76AD">
            <w:pPr>
              <w:rPr>
                <w:del w:id="12629" w:author="阿毛" w:date="2021-05-21T17:54:00Z"/>
                <w:rFonts w:ascii="標楷體" w:eastAsia="標楷體" w:hAnsi="標楷體"/>
              </w:rPr>
            </w:pPr>
          </w:p>
        </w:tc>
        <w:tc>
          <w:tcPr>
            <w:tcW w:w="299" w:type="pct"/>
          </w:tcPr>
          <w:p w14:paraId="58E156AB" w14:textId="6E0BEC32" w:rsidR="00E24265" w:rsidRPr="00615D4B" w:rsidDel="00CB3FDD" w:rsidRDefault="00E24265" w:rsidP="005F76AD">
            <w:pPr>
              <w:rPr>
                <w:del w:id="12630" w:author="阿毛" w:date="2021-05-21T17:54:00Z"/>
                <w:rFonts w:ascii="標楷體" w:eastAsia="標楷體" w:hAnsi="標楷體"/>
              </w:rPr>
            </w:pPr>
          </w:p>
        </w:tc>
        <w:tc>
          <w:tcPr>
            <w:tcW w:w="299" w:type="pct"/>
          </w:tcPr>
          <w:p w14:paraId="57C6CEF6" w14:textId="5A71210A" w:rsidR="00E24265" w:rsidRPr="00615D4B" w:rsidDel="00CB3FDD" w:rsidRDefault="00E24265" w:rsidP="005F76AD">
            <w:pPr>
              <w:rPr>
                <w:del w:id="12631" w:author="阿毛" w:date="2021-05-21T17:54:00Z"/>
                <w:rFonts w:ascii="標楷體" w:eastAsia="標楷體" w:hAnsi="標楷體"/>
              </w:rPr>
            </w:pPr>
          </w:p>
        </w:tc>
        <w:tc>
          <w:tcPr>
            <w:tcW w:w="1642" w:type="pct"/>
          </w:tcPr>
          <w:p w14:paraId="00FEA257" w14:textId="410D659C" w:rsidR="00E24265" w:rsidRPr="00615D4B" w:rsidDel="00CB3FDD" w:rsidRDefault="00E24265" w:rsidP="005F76AD">
            <w:pPr>
              <w:rPr>
                <w:del w:id="12632" w:author="阿毛" w:date="2021-05-21T17:54:00Z"/>
                <w:rFonts w:ascii="標楷體" w:eastAsia="標楷體" w:hAnsi="標楷體"/>
              </w:rPr>
            </w:pPr>
          </w:p>
        </w:tc>
      </w:tr>
      <w:tr w:rsidR="00E24265" w:rsidRPr="00615D4B" w:rsidDel="00CB3FDD" w14:paraId="2A7AE99E" w14:textId="0D8BD59A" w:rsidTr="005F76AD">
        <w:trPr>
          <w:trHeight w:val="291"/>
          <w:jc w:val="center"/>
          <w:del w:id="12633" w:author="阿毛" w:date="2021-05-21T17:54:00Z"/>
        </w:trPr>
        <w:tc>
          <w:tcPr>
            <w:tcW w:w="219" w:type="pct"/>
          </w:tcPr>
          <w:p w14:paraId="690D31A7" w14:textId="26FB54CB" w:rsidR="00E24265" w:rsidRPr="00D6003A" w:rsidDel="00CB3FDD" w:rsidRDefault="00E24265" w:rsidP="005F76AD">
            <w:pPr>
              <w:pStyle w:val="af9"/>
              <w:numPr>
                <w:ilvl w:val="0"/>
                <w:numId w:val="43"/>
              </w:numPr>
              <w:ind w:leftChars="0"/>
              <w:rPr>
                <w:del w:id="12634" w:author="阿毛" w:date="2021-05-21T17:54:00Z"/>
                <w:rFonts w:ascii="標楷體" w:eastAsia="標楷體" w:hAnsi="標楷體"/>
              </w:rPr>
            </w:pPr>
          </w:p>
        </w:tc>
        <w:tc>
          <w:tcPr>
            <w:tcW w:w="756" w:type="pct"/>
          </w:tcPr>
          <w:p w14:paraId="3A36CA48" w14:textId="539F6943" w:rsidR="00E24265" w:rsidRPr="00615D4B" w:rsidDel="00CB3FDD" w:rsidRDefault="00E24265" w:rsidP="005F76AD">
            <w:pPr>
              <w:rPr>
                <w:del w:id="12635" w:author="阿毛" w:date="2021-05-21T17:54:00Z"/>
                <w:rFonts w:ascii="標楷體" w:eastAsia="標楷體" w:hAnsi="標楷體"/>
              </w:rPr>
            </w:pPr>
            <w:del w:id="12636" w:author="阿毛" w:date="2021-05-21T17:54:00Z">
              <w:r w:rsidRPr="00713ED8" w:rsidDel="00CB3FDD">
                <w:rPr>
                  <w:rFonts w:ascii="標楷體" w:eastAsia="標楷體" w:hAnsi="標楷體" w:hint="eastAsia"/>
                </w:rPr>
                <w:delText>轉JCIC文字檔日期</w:delText>
              </w:r>
            </w:del>
          </w:p>
        </w:tc>
        <w:tc>
          <w:tcPr>
            <w:tcW w:w="624" w:type="pct"/>
          </w:tcPr>
          <w:p w14:paraId="62FAF43C" w14:textId="25960ECE" w:rsidR="00E24265" w:rsidRPr="00615D4B" w:rsidDel="00CB3FDD" w:rsidRDefault="00E24265" w:rsidP="005F76AD">
            <w:pPr>
              <w:rPr>
                <w:del w:id="12637" w:author="阿毛" w:date="2021-05-21T17:54:00Z"/>
                <w:rFonts w:ascii="標楷體" w:eastAsia="標楷體" w:hAnsi="標楷體"/>
              </w:rPr>
            </w:pPr>
          </w:p>
        </w:tc>
        <w:tc>
          <w:tcPr>
            <w:tcW w:w="624" w:type="pct"/>
          </w:tcPr>
          <w:p w14:paraId="507897F5" w14:textId="08C2A8B1" w:rsidR="00E24265" w:rsidRPr="00615D4B" w:rsidDel="00CB3FDD" w:rsidRDefault="00E24265" w:rsidP="005F76AD">
            <w:pPr>
              <w:rPr>
                <w:del w:id="12638" w:author="阿毛" w:date="2021-05-21T17:54:00Z"/>
                <w:rFonts w:ascii="標楷體" w:eastAsia="標楷體" w:hAnsi="標楷體"/>
              </w:rPr>
            </w:pPr>
          </w:p>
        </w:tc>
        <w:tc>
          <w:tcPr>
            <w:tcW w:w="537" w:type="pct"/>
          </w:tcPr>
          <w:p w14:paraId="3D6A7D01" w14:textId="2ECE3617" w:rsidR="00E24265" w:rsidRPr="00615D4B" w:rsidDel="00CB3FDD" w:rsidRDefault="00E24265" w:rsidP="005F76AD">
            <w:pPr>
              <w:rPr>
                <w:del w:id="12639" w:author="阿毛" w:date="2021-05-21T17:54:00Z"/>
                <w:rFonts w:ascii="標楷體" w:eastAsia="標楷體" w:hAnsi="標楷體"/>
              </w:rPr>
            </w:pPr>
          </w:p>
        </w:tc>
        <w:tc>
          <w:tcPr>
            <w:tcW w:w="299" w:type="pct"/>
          </w:tcPr>
          <w:p w14:paraId="394A5187" w14:textId="37FDD524" w:rsidR="00E24265" w:rsidRPr="00615D4B" w:rsidDel="00CB3FDD" w:rsidRDefault="00E24265" w:rsidP="005F76AD">
            <w:pPr>
              <w:rPr>
                <w:del w:id="12640" w:author="阿毛" w:date="2021-05-21T17:54:00Z"/>
                <w:rFonts w:ascii="標楷體" w:eastAsia="標楷體" w:hAnsi="標楷體"/>
              </w:rPr>
            </w:pPr>
          </w:p>
        </w:tc>
        <w:tc>
          <w:tcPr>
            <w:tcW w:w="299" w:type="pct"/>
          </w:tcPr>
          <w:p w14:paraId="73266A6D" w14:textId="1FE6962E" w:rsidR="00E24265" w:rsidRPr="00615D4B" w:rsidDel="00CB3FDD" w:rsidRDefault="00E24265" w:rsidP="005F76AD">
            <w:pPr>
              <w:rPr>
                <w:del w:id="12641" w:author="阿毛" w:date="2021-05-21T17:54:00Z"/>
                <w:rFonts w:ascii="標楷體" w:eastAsia="標楷體" w:hAnsi="標楷體"/>
              </w:rPr>
            </w:pPr>
          </w:p>
        </w:tc>
        <w:tc>
          <w:tcPr>
            <w:tcW w:w="1642" w:type="pct"/>
          </w:tcPr>
          <w:p w14:paraId="23CDD541" w14:textId="6C1C1CDA" w:rsidR="00E24265" w:rsidRPr="00615D4B" w:rsidDel="00CB3FDD" w:rsidRDefault="00E24265" w:rsidP="005F76AD">
            <w:pPr>
              <w:rPr>
                <w:del w:id="12642" w:author="阿毛" w:date="2021-05-21T17:54:00Z"/>
                <w:rFonts w:ascii="標楷體" w:eastAsia="標楷體" w:hAnsi="標楷體"/>
              </w:rPr>
            </w:pPr>
          </w:p>
        </w:tc>
      </w:tr>
    </w:tbl>
    <w:p w14:paraId="4861256B" w14:textId="488E38E8" w:rsidR="00E24265" w:rsidDel="00CB3FDD" w:rsidRDefault="00E24265" w:rsidP="00F62379">
      <w:pPr>
        <w:pStyle w:val="42"/>
        <w:spacing w:after="72"/>
        <w:ind w:leftChars="0" w:left="0"/>
        <w:rPr>
          <w:del w:id="12643" w:author="阿毛" w:date="2021-05-21T17:54:00Z"/>
          <w:rFonts w:hAnsi="標楷體"/>
        </w:rPr>
      </w:pPr>
    </w:p>
    <w:p w14:paraId="51E55D9A" w14:textId="4A61059E" w:rsidR="00E24265" w:rsidDel="00CB3FDD" w:rsidRDefault="00E24265">
      <w:pPr>
        <w:widowControl/>
        <w:rPr>
          <w:del w:id="12644" w:author="阿毛" w:date="2021-05-21T17:54:00Z"/>
          <w:rFonts w:ascii="Arial" w:eastAsia="標楷體" w:hAnsi="標楷體" w:cs="標楷體"/>
          <w:kern w:val="0"/>
          <w:szCs w:val="28"/>
        </w:rPr>
      </w:pPr>
      <w:del w:id="12645" w:author="阿毛" w:date="2021-05-21T17:54:00Z">
        <w:r w:rsidDel="00CB3FDD">
          <w:rPr>
            <w:rFonts w:hAnsi="標楷體"/>
          </w:rPr>
          <w:br w:type="page"/>
        </w:r>
      </w:del>
    </w:p>
    <w:p w14:paraId="6744ADB7" w14:textId="2D26C776" w:rsidR="00E24265" w:rsidRPr="00A03472" w:rsidDel="00CB3FDD" w:rsidRDefault="00E24265">
      <w:pPr>
        <w:pStyle w:val="3"/>
        <w:numPr>
          <w:ilvl w:val="2"/>
          <w:numId w:val="101"/>
        </w:numPr>
        <w:rPr>
          <w:del w:id="12646" w:author="阿毛" w:date="2021-05-21T17:54:00Z"/>
          <w:rFonts w:ascii="標楷體" w:hAnsi="標楷體"/>
        </w:rPr>
        <w:pPrChange w:id="12647" w:author="智誠 楊" w:date="2021-05-10T09:51:00Z">
          <w:pPr>
            <w:pStyle w:val="3"/>
            <w:numPr>
              <w:ilvl w:val="2"/>
              <w:numId w:val="1"/>
            </w:numPr>
            <w:ind w:left="1247" w:hanging="680"/>
          </w:pPr>
        </w:pPrChange>
      </w:pPr>
      <w:del w:id="12648" w:author="阿毛" w:date="2021-05-21T17:54:00Z">
        <w:r w:rsidDel="00CB3FDD">
          <w:rPr>
            <w:rFonts w:ascii="標楷體" w:hAnsi="標楷體"/>
          </w:rPr>
          <w:lastRenderedPageBreak/>
          <w:delText>L</w:delText>
        </w:r>
        <w:r w:rsidDel="00CB3FDD">
          <w:rPr>
            <w:rFonts w:ascii="標楷體" w:hAnsi="標楷體" w:hint="eastAsia"/>
          </w:rPr>
          <w:delText>8315</w:delText>
        </w:r>
        <w:r w:rsidRPr="005970CA" w:rsidDel="00CB3FDD">
          <w:rPr>
            <w:rFonts w:ascii="標楷體" w:hAnsi="標楷體" w:hint="eastAsia"/>
          </w:rPr>
          <w:delText>單獨全數受清償資料檔案</w:delText>
        </w:r>
      </w:del>
    </w:p>
    <w:p w14:paraId="50C93E57" w14:textId="09682877" w:rsidR="00E24265" w:rsidRPr="003972CE" w:rsidDel="00CB3FDD" w:rsidRDefault="00E24265">
      <w:pPr>
        <w:pStyle w:val="a"/>
        <w:rPr>
          <w:del w:id="12649" w:author="阿毛" w:date="2021-05-21T17:54:00Z"/>
        </w:rPr>
      </w:pPr>
      <w:del w:id="12650"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8929C27" w14:textId="47D4A3CA" w:rsidTr="005F76AD">
        <w:trPr>
          <w:trHeight w:val="277"/>
          <w:del w:id="1265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36968EB" w14:textId="4984A6B6" w:rsidR="00E24265" w:rsidRPr="00615D4B" w:rsidDel="00CB3FDD" w:rsidRDefault="00E24265" w:rsidP="005F76AD">
            <w:pPr>
              <w:rPr>
                <w:del w:id="12652" w:author="阿毛" w:date="2021-05-21T17:54:00Z"/>
                <w:rFonts w:ascii="標楷體" w:eastAsia="標楷體" w:hAnsi="標楷體"/>
              </w:rPr>
            </w:pPr>
            <w:del w:id="12653"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DEAECFF" w14:textId="7074B1C4" w:rsidR="00E24265" w:rsidRPr="00615D4B" w:rsidDel="00CB3FDD" w:rsidRDefault="00E24265" w:rsidP="005F76AD">
            <w:pPr>
              <w:rPr>
                <w:del w:id="12654" w:author="阿毛" w:date="2021-05-21T17:54:00Z"/>
                <w:rFonts w:ascii="標楷體" w:eastAsia="標楷體" w:hAnsi="標楷體"/>
              </w:rPr>
            </w:pPr>
            <w:del w:id="12655" w:author="阿毛" w:date="2021-05-21T17:54:00Z">
              <w:r w:rsidRPr="005970CA" w:rsidDel="00CB3FDD">
                <w:rPr>
                  <w:rFonts w:ascii="標楷體" w:eastAsia="標楷體" w:hAnsi="標楷體" w:hint="eastAsia"/>
                </w:rPr>
                <w:delText>單獨全數受清償資料檔案</w:delText>
              </w:r>
            </w:del>
          </w:p>
        </w:tc>
      </w:tr>
      <w:tr w:rsidR="00E24265" w:rsidRPr="00615D4B" w:rsidDel="00CB3FDD" w14:paraId="22127733" w14:textId="58FA6765" w:rsidTr="005F76AD">
        <w:trPr>
          <w:trHeight w:val="277"/>
          <w:del w:id="126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7D2967" w14:textId="60C9CD30" w:rsidR="00E24265" w:rsidRPr="00615D4B" w:rsidDel="00CB3FDD" w:rsidRDefault="00E24265" w:rsidP="005F76AD">
            <w:pPr>
              <w:rPr>
                <w:del w:id="12657" w:author="阿毛" w:date="2021-05-21T17:54:00Z"/>
                <w:rFonts w:ascii="標楷體" w:eastAsia="標楷體" w:hAnsi="標楷體"/>
              </w:rPr>
            </w:pPr>
            <w:del w:id="12658"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BAA5F30" w14:textId="38D1857A" w:rsidR="00E24265" w:rsidRPr="00615D4B" w:rsidDel="00CB3FDD" w:rsidRDefault="00E24265" w:rsidP="005F76AD">
            <w:pPr>
              <w:rPr>
                <w:del w:id="12659" w:author="阿毛" w:date="2021-05-21T17:54:00Z"/>
                <w:rFonts w:ascii="標楷體" w:eastAsia="標楷體" w:hAnsi="標楷體"/>
              </w:rPr>
            </w:pPr>
          </w:p>
        </w:tc>
      </w:tr>
      <w:tr w:rsidR="00E24265" w:rsidRPr="00615D4B" w:rsidDel="00CB3FDD" w14:paraId="2065FC89" w14:textId="71F1A5A6" w:rsidTr="005F76AD">
        <w:trPr>
          <w:trHeight w:val="773"/>
          <w:del w:id="126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973B34C" w14:textId="0E075392" w:rsidR="00E24265" w:rsidRPr="00615D4B" w:rsidDel="00CB3FDD" w:rsidRDefault="00E24265" w:rsidP="005F76AD">
            <w:pPr>
              <w:rPr>
                <w:del w:id="12661" w:author="阿毛" w:date="2021-05-21T17:54:00Z"/>
                <w:rFonts w:ascii="標楷體" w:eastAsia="標楷體" w:hAnsi="標楷體"/>
              </w:rPr>
            </w:pPr>
            <w:del w:id="12662"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26B2474C" w14:textId="4A1DBD3D" w:rsidR="00E24265" w:rsidRPr="00615D4B" w:rsidDel="00CB3FDD" w:rsidRDefault="00E24265" w:rsidP="005F76AD">
            <w:pPr>
              <w:rPr>
                <w:del w:id="12663" w:author="阿毛" w:date="2021-05-21T17:54:00Z"/>
                <w:rFonts w:ascii="標楷體" w:eastAsia="標楷體" w:hAnsi="標楷體"/>
              </w:rPr>
            </w:pPr>
          </w:p>
        </w:tc>
      </w:tr>
      <w:tr w:rsidR="00E24265" w:rsidRPr="00615D4B" w:rsidDel="00CB3FDD" w14:paraId="7D286D9A" w14:textId="497F810E" w:rsidTr="005F76AD">
        <w:trPr>
          <w:trHeight w:val="321"/>
          <w:del w:id="126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95EA04" w14:textId="0CE839D8" w:rsidR="00E24265" w:rsidRPr="00615D4B" w:rsidDel="00CB3FDD" w:rsidRDefault="00E24265" w:rsidP="005F76AD">
            <w:pPr>
              <w:rPr>
                <w:del w:id="12665" w:author="阿毛" w:date="2021-05-21T17:54:00Z"/>
                <w:rFonts w:ascii="標楷體" w:eastAsia="標楷體" w:hAnsi="標楷體"/>
              </w:rPr>
            </w:pPr>
            <w:del w:id="12666"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93F518E" w14:textId="43FFDAF3" w:rsidR="00E24265" w:rsidRPr="00615D4B" w:rsidDel="00CB3FDD" w:rsidRDefault="00E24265" w:rsidP="005F76AD">
            <w:pPr>
              <w:rPr>
                <w:del w:id="12667" w:author="阿毛" w:date="2021-05-21T17:54:00Z"/>
                <w:rFonts w:ascii="標楷體" w:eastAsia="標楷體" w:hAnsi="標楷體"/>
              </w:rPr>
            </w:pPr>
          </w:p>
        </w:tc>
      </w:tr>
      <w:tr w:rsidR="00E24265" w:rsidRPr="00615D4B" w:rsidDel="00CB3FDD" w14:paraId="5282F2EB" w14:textId="5464A310" w:rsidTr="005F76AD">
        <w:trPr>
          <w:trHeight w:val="1311"/>
          <w:del w:id="1266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301B5EB" w14:textId="3FA6D477" w:rsidR="00E24265" w:rsidRPr="00615D4B" w:rsidDel="00CB3FDD" w:rsidRDefault="00E24265" w:rsidP="005F76AD">
            <w:pPr>
              <w:rPr>
                <w:del w:id="12669" w:author="阿毛" w:date="2021-05-21T17:54:00Z"/>
                <w:rFonts w:ascii="標楷體" w:eastAsia="標楷體" w:hAnsi="標楷體"/>
              </w:rPr>
            </w:pPr>
            <w:del w:id="12670"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3ACAD58" w14:textId="7E31B7C9" w:rsidR="00E24265" w:rsidRPr="00615D4B" w:rsidDel="00CB3FDD" w:rsidRDefault="00E24265" w:rsidP="005F76AD">
            <w:pPr>
              <w:rPr>
                <w:del w:id="12671" w:author="阿毛" w:date="2021-05-21T17:54:00Z"/>
                <w:rFonts w:ascii="標楷體" w:eastAsia="標楷體" w:hAnsi="標楷體"/>
              </w:rPr>
            </w:pPr>
          </w:p>
        </w:tc>
      </w:tr>
      <w:tr w:rsidR="00E24265" w:rsidRPr="00615D4B" w:rsidDel="00CB3FDD" w14:paraId="1DA1BD3E" w14:textId="1142461B" w:rsidTr="005F76AD">
        <w:trPr>
          <w:trHeight w:val="278"/>
          <w:del w:id="126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4ADF512" w14:textId="510F2888" w:rsidR="00E24265" w:rsidRPr="00615D4B" w:rsidDel="00CB3FDD" w:rsidRDefault="00E24265" w:rsidP="005F76AD">
            <w:pPr>
              <w:rPr>
                <w:del w:id="12673" w:author="阿毛" w:date="2021-05-21T17:54:00Z"/>
                <w:rFonts w:ascii="標楷體" w:eastAsia="標楷體" w:hAnsi="標楷體"/>
              </w:rPr>
            </w:pPr>
            <w:del w:id="12674"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09F62E5" w14:textId="4D92BBFA" w:rsidR="00E24265" w:rsidRPr="00615D4B" w:rsidDel="00CB3FDD" w:rsidRDefault="00E24265" w:rsidP="005F76AD">
            <w:pPr>
              <w:rPr>
                <w:del w:id="12675" w:author="阿毛" w:date="2021-05-21T17:54:00Z"/>
                <w:rFonts w:ascii="標楷體" w:eastAsia="標楷體" w:hAnsi="標楷體"/>
              </w:rPr>
            </w:pPr>
          </w:p>
        </w:tc>
      </w:tr>
      <w:tr w:rsidR="00E24265" w:rsidRPr="00615D4B" w:rsidDel="00CB3FDD" w14:paraId="3ADBBFAB" w14:textId="3AAFA068" w:rsidTr="005F76AD">
        <w:trPr>
          <w:trHeight w:val="358"/>
          <w:del w:id="1267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0E5A307" w14:textId="2396E02A" w:rsidR="00E24265" w:rsidRPr="00615D4B" w:rsidDel="00CB3FDD" w:rsidRDefault="00E24265" w:rsidP="005F76AD">
            <w:pPr>
              <w:rPr>
                <w:del w:id="12677" w:author="阿毛" w:date="2021-05-21T17:54:00Z"/>
                <w:rFonts w:ascii="標楷體" w:eastAsia="標楷體" w:hAnsi="標楷體"/>
              </w:rPr>
            </w:pPr>
            <w:del w:id="12678"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4AC2386" w14:textId="6E227356" w:rsidR="00E24265" w:rsidRPr="00615D4B" w:rsidDel="00CB3FDD" w:rsidRDefault="00E24265" w:rsidP="005F76AD">
            <w:pPr>
              <w:rPr>
                <w:del w:id="12679" w:author="阿毛" w:date="2021-05-21T17:54:00Z"/>
                <w:rFonts w:ascii="標楷體" w:eastAsia="標楷體" w:hAnsi="標楷體"/>
              </w:rPr>
            </w:pPr>
          </w:p>
        </w:tc>
      </w:tr>
      <w:tr w:rsidR="00E24265" w:rsidRPr="00615D4B" w:rsidDel="00CB3FDD" w14:paraId="3D6FB5F7" w14:textId="1FBE4A74" w:rsidTr="005F76AD">
        <w:trPr>
          <w:trHeight w:val="278"/>
          <w:del w:id="1268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B54E3DB" w14:textId="410F0E8C" w:rsidR="00E24265" w:rsidRPr="00615D4B" w:rsidDel="00CB3FDD" w:rsidRDefault="00E24265" w:rsidP="005F76AD">
            <w:pPr>
              <w:rPr>
                <w:del w:id="12681" w:author="阿毛" w:date="2021-05-21T17:54:00Z"/>
                <w:rFonts w:ascii="標楷體" w:eastAsia="標楷體" w:hAnsi="標楷體"/>
              </w:rPr>
            </w:pPr>
            <w:del w:id="12682"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2B60F25" w14:textId="79ADE886" w:rsidR="00E24265" w:rsidRPr="00615D4B" w:rsidDel="00CB3FDD" w:rsidRDefault="00E24265" w:rsidP="005F76AD">
            <w:pPr>
              <w:rPr>
                <w:del w:id="12683" w:author="阿毛" w:date="2021-05-21T17:54:00Z"/>
                <w:rFonts w:ascii="標楷體" w:eastAsia="標楷體" w:hAnsi="標楷體"/>
              </w:rPr>
            </w:pPr>
          </w:p>
        </w:tc>
      </w:tr>
    </w:tbl>
    <w:p w14:paraId="01A48F10" w14:textId="623AFBA9" w:rsidR="00E24265" w:rsidDel="00CB3FDD" w:rsidRDefault="00E24265" w:rsidP="00E24265">
      <w:pPr>
        <w:rPr>
          <w:del w:id="12684" w:author="阿毛" w:date="2021-05-21T17:54:00Z"/>
        </w:rPr>
      </w:pPr>
    </w:p>
    <w:p w14:paraId="2111137C" w14:textId="041A6CA4" w:rsidR="00E24265" w:rsidRPr="00615D4B" w:rsidDel="00CB3FDD" w:rsidRDefault="00E24265">
      <w:pPr>
        <w:pStyle w:val="a"/>
        <w:rPr>
          <w:del w:id="12685" w:author="阿毛" w:date="2021-05-21T17:54:00Z"/>
        </w:rPr>
      </w:pPr>
      <w:del w:id="12686" w:author="阿毛" w:date="2021-05-21T17:54:00Z">
        <w:r w:rsidRPr="00615D4B" w:rsidDel="00CB3FDD">
          <w:delText>UI</w:delText>
        </w:r>
        <w:r w:rsidRPr="00615D4B" w:rsidDel="00CB3FDD">
          <w:delText>畫面</w:delText>
        </w:r>
      </w:del>
    </w:p>
    <w:p w14:paraId="27253824" w14:textId="4CC1573A" w:rsidR="00E24265" w:rsidDel="00CB3FDD" w:rsidRDefault="00E24265" w:rsidP="00E24265">
      <w:pPr>
        <w:pStyle w:val="42"/>
        <w:spacing w:after="72"/>
        <w:ind w:left="1133"/>
        <w:rPr>
          <w:del w:id="12687" w:author="阿毛" w:date="2021-05-21T17:54:00Z"/>
          <w:rFonts w:hAnsi="標楷體"/>
        </w:rPr>
      </w:pPr>
      <w:del w:id="12688" w:author="阿毛" w:date="2021-05-21T17:54:00Z">
        <w:r w:rsidRPr="00743962" w:rsidDel="00CB3FDD">
          <w:rPr>
            <w:rFonts w:hAnsi="標楷體" w:hint="eastAsia"/>
          </w:rPr>
          <w:delText>輸入畫面：</w:delText>
        </w:r>
      </w:del>
    </w:p>
    <w:p w14:paraId="59E795FB" w14:textId="19801E52" w:rsidR="00E24265" w:rsidRPr="00CB7641" w:rsidDel="00CB3FDD" w:rsidRDefault="00E24265" w:rsidP="00E24265">
      <w:pPr>
        <w:pStyle w:val="42"/>
        <w:spacing w:after="72"/>
        <w:ind w:leftChars="0" w:left="0"/>
        <w:rPr>
          <w:del w:id="12689" w:author="阿毛" w:date="2021-05-21T17:54:00Z"/>
          <w:rFonts w:hAnsi="標楷體"/>
        </w:rPr>
      </w:pPr>
      <w:del w:id="12690" w:author="阿毛" w:date="2021-05-21T17:54:00Z">
        <w:r w:rsidRPr="00CB7641" w:rsidDel="00CB3FDD">
          <w:rPr>
            <w:rFonts w:hAnsi="標楷體"/>
            <w:noProof/>
          </w:rPr>
          <w:drawing>
            <wp:inline distT="0" distB="0" distL="0" distR="0" wp14:anchorId="61C5FAE7" wp14:editId="03376483">
              <wp:extent cx="6639431" cy="19964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639431" cy="1996440"/>
                      </a:xfrm>
                      <a:prstGeom prst="rect">
                        <a:avLst/>
                      </a:prstGeom>
                    </pic:spPr>
                  </pic:pic>
                </a:graphicData>
              </a:graphic>
            </wp:inline>
          </w:drawing>
        </w:r>
      </w:del>
    </w:p>
    <w:p w14:paraId="247198A9" w14:textId="6317FDCA" w:rsidR="00E24265" w:rsidDel="00CB3FDD" w:rsidRDefault="00E24265" w:rsidP="00E24265">
      <w:pPr>
        <w:pStyle w:val="1text"/>
        <w:rPr>
          <w:del w:id="12691" w:author="阿毛" w:date="2021-05-21T17:54:00Z"/>
          <w:rFonts w:ascii="Times New Roman" w:hAnsi="Times New Roman"/>
        </w:rPr>
      </w:pPr>
    </w:p>
    <w:p w14:paraId="34FA5EB7" w14:textId="7FC4B3B4" w:rsidR="00E24265" w:rsidRPr="003972CE" w:rsidDel="00CB3FDD" w:rsidRDefault="00E24265">
      <w:pPr>
        <w:pStyle w:val="a"/>
        <w:rPr>
          <w:del w:id="12692" w:author="阿毛" w:date="2021-05-21T17:54:00Z"/>
        </w:rPr>
      </w:pPr>
      <w:del w:id="12693"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B8B00B1" w14:textId="7D68E6C9" w:rsidTr="005F76AD">
        <w:trPr>
          <w:trHeight w:val="388"/>
          <w:jc w:val="center"/>
          <w:del w:id="12694" w:author="阿毛" w:date="2021-05-21T17:54:00Z"/>
        </w:trPr>
        <w:tc>
          <w:tcPr>
            <w:tcW w:w="219" w:type="pct"/>
            <w:vMerge w:val="restart"/>
          </w:tcPr>
          <w:p w14:paraId="04106BB9" w14:textId="7EFFCFE9" w:rsidR="00E24265" w:rsidRPr="00615D4B" w:rsidDel="00CB3FDD" w:rsidRDefault="00E24265" w:rsidP="005F76AD">
            <w:pPr>
              <w:rPr>
                <w:del w:id="12695" w:author="阿毛" w:date="2021-05-21T17:54:00Z"/>
                <w:rFonts w:ascii="標楷體" w:eastAsia="標楷體" w:hAnsi="標楷體"/>
              </w:rPr>
            </w:pPr>
            <w:del w:id="12696" w:author="阿毛" w:date="2021-05-21T17:54:00Z">
              <w:r w:rsidRPr="00615D4B" w:rsidDel="00CB3FDD">
                <w:rPr>
                  <w:rFonts w:ascii="標楷體" w:eastAsia="標楷體" w:hAnsi="標楷體"/>
                </w:rPr>
                <w:delText>序號</w:delText>
              </w:r>
            </w:del>
          </w:p>
        </w:tc>
        <w:tc>
          <w:tcPr>
            <w:tcW w:w="756" w:type="pct"/>
            <w:vMerge w:val="restart"/>
          </w:tcPr>
          <w:p w14:paraId="05015880" w14:textId="19FB56A8" w:rsidR="00E24265" w:rsidRPr="00615D4B" w:rsidDel="00CB3FDD" w:rsidRDefault="00E24265" w:rsidP="005F76AD">
            <w:pPr>
              <w:rPr>
                <w:del w:id="12697" w:author="阿毛" w:date="2021-05-21T17:54:00Z"/>
                <w:rFonts w:ascii="標楷體" w:eastAsia="標楷體" w:hAnsi="標楷體"/>
              </w:rPr>
            </w:pPr>
            <w:del w:id="12698" w:author="阿毛" w:date="2021-05-21T17:54:00Z">
              <w:r w:rsidRPr="00615D4B" w:rsidDel="00CB3FDD">
                <w:rPr>
                  <w:rFonts w:ascii="標楷體" w:eastAsia="標楷體" w:hAnsi="標楷體"/>
                </w:rPr>
                <w:delText>欄位</w:delText>
              </w:r>
            </w:del>
          </w:p>
        </w:tc>
        <w:tc>
          <w:tcPr>
            <w:tcW w:w="2382" w:type="pct"/>
            <w:gridSpan w:val="5"/>
          </w:tcPr>
          <w:p w14:paraId="1FACD422" w14:textId="3736448B" w:rsidR="00E24265" w:rsidRPr="00615D4B" w:rsidDel="00CB3FDD" w:rsidRDefault="00E24265" w:rsidP="005F76AD">
            <w:pPr>
              <w:jc w:val="center"/>
              <w:rPr>
                <w:del w:id="12699" w:author="阿毛" w:date="2021-05-21T17:54:00Z"/>
                <w:rFonts w:ascii="標楷體" w:eastAsia="標楷體" w:hAnsi="標楷體"/>
              </w:rPr>
            </w:pPr>
            <w:del w:id="12700" w:author="阿毛" w:date="2021-05-21T17:54:00Z">
              <w:r w:rsidRPr="00615D4B" w:rsidDel="00CB3FDD">
                <w:rPr>
                  <w:rFonts w:ascii="標楷體" w:eastAsia="標楷體" w:hAnsi="標楷體"/>
                </w:rPr>
                <w:delText>說明</w:delText>
              </w:r>
            </w:del>
          </w:p>
        </w:tc>
        <w:tc>
          <w:tcPr>
            <w:tcW w:w="1643" w:type="pct"/>
            <w:vMerge w:val="restart"/>
          </w:tcPr>
          <w:p w14:paraId="4452E794" w14:textId="1C582AA6" w:rsidR="00E24265" w:rsidRPr="00615D4B" w:rsidDel="00CB3FDD" w:rsidRDefault="00E24265" w:rsidP="005F76AD">
            <w:pPr>
              <w:rPr>
                <w:del w:id="12701" w:author="阿毛" w:date="2021-05-21T17:54:00Z"/>
                <w:rFonts w:ascii="標楷體" w:eastAsia="標楷體" w:hAnsi="標楷體"/>
              </w:rPr>
            </w:pPr>
            <w:del w:id="12702" w:author="阿毛" w:date="2021-05-21T17:54:00Z">
              <w:r w:rsidRPr="00615D4B" w:rsidDel="00CB3FDD">
                <w:rPr>
                  <w:rFonts w:ascii="標楷體" w:eastAsia="標楷體" w:hAnsi="標楷體"/>
                </w:rPr>
                <w:delText>處理邏輯及注意事項</w:delText>
              </w:r>
            </w:del>
          </w:p>
        </w:tc>
      </w:tr>
      <w:tr w:rsidR="00E24265" w:rsidRPr="00615D4B" w:rsidDel="00CB3FDD" w14:paraId="689C65A0" w14:textId="2BCA5D12" w:rsidTr="005F76AD">
        <w:trPr>
          <w:trHeight w:val="244"/>
          <w:jc w:val="center"/>
          <w:del w:id="12703" w:author="阿毛" w:date="2021-05-21T17:54:00Z"/>
        </w:trPr>
        <w:tc>
          <w:tcPr>
            <w:tcW w:w="219" w:type="pct"/>
            <w:vMerge/>
          </w:tcPr>
          <w:p w14:paraId="5EA65DAA" w14:textId="3C6AADF9" w:rsidR="00E24265" w:rsidRPr="00615D4B" w:rsidDel="00CB3FDD" w:rsidRDefault="00E24265" w:rsidP="005F76AD">
            <w:pPr>
              <w:rPr>
                <w:del w:id="12704" w:author="阿毛" w:date="2021-05-21T17:54:00Z"/>
                <w:rFonts w:ascii="標楷體" w:eastAsia="標楷體" w:hAnsi="標楷體"/>
              </w:rPr>
            </w:pPr>
          </w:p>
        </w:tc>
        <w:tc>
          <w:tcPr>
            <w:tcW w:w="756" w:type="pct"/>
            <w:vMerge/>
          </w:tcPr>
          <w:p w14:paraId="2F643B05" w14:textId="63A0F429" w:rsidR="00E24265" w:rsidRPr="00615D4B" w:rsidDel="00CB3FDD" w:rsidRDefault="00E24265" w:rsidP="005F76AD">
            <w:pPr>
              <w:rPr>
                <w:del w:id="12705" w:author="阿毛" w:date="2021-05-21T17:54:00Z"/>
                <w:rFonts w:ascii="標楷體" w:eastAsia="標楷體" w:hAnsi="標楷體"/>
              </w:rPr>
            </w:pPr>
          </w:p>
        </w:tc>
        <w:tc>
          <w:tcPr>
            <w:tcW w:w="624" w:type="pct"/>
          </w:tcPr>
          <w:p w14:paraId="3338F6C0" w14:textId="5CD3B1A1" w:rsidR="00E24265" w:rsidRPr="00615D4B" w:rsidDel="00CB3FDD" w:rsidRDefault="00E24265" w:rsidP="005F76AD">
            <w:pPr>
              <w:rPr>
                <w:del w:id="12706" w:author="阿毛" w:date="2021-05-21T17:54:00Z"/>
                <w:rFonts w:ascii="標楷體" w:eastAsia="標楷體" w:hAnsi="標楷體"/>
              </w:rPr>
            </w:pPr>
            <w:del w:id="12707" w:author="阿毛" w:date="2021-05-21T17:54:00Z">
              <w:r w:rsidRPr="00615D4B" w:rsidDel="00CB3FDD">
                <w:rPr>
                  <w:rFonts w:ascii="標楷體" w:eastAsia="標楷體" w:hAnsi="標楷體" w:hint="eastAsia"/>
                </w:rPr>
                <w:delText>資料型態長度</w:delText>
              </w:r>
            </w:del>
          </w:p>
        </w:tc>
        <w:tc>
          <w:tcPr>
            <w:tcW w:w="624" w:type="pct"/>
          </w:tcPr>
          <w:p w14:paraId="2B5EE59D" w14:textId="33B1A335" w:rsidR="00E24265" w:rsidRPr="00615D4B" w:rsidDel="00CB3FDD" w:rsidRDefault="00E24265" w:rsidP="005F76AD">
            <w:pPr>
              <w:rPr>
                <w:del w:id="12708" w:author="阿毛" w:date="2021-05-21T17:54:00Z"/>
                <w:rFonts w:ascii="標楷體" w:eastAsia="標楷體" w:hAnsi="標楷體"/>
              </w:rPr>
            </w:pPr>
            <w:del w:id="12709" w:author="阿毛" w:date="2021-05-21T17:54:00Z">
              <w:r w:rsidRPr="00615D4B" w:rsidDel="00CB3FDD">
                <w:rPr>
                  <w:rFonts w:ascii="標楷體" w:eastAsia="標楷體" w:hAnsi="標楷體"/>
                </w:rPr>
                <w:delText>預設值</w:delText>
              </w:r>
            </w:del>
          </w:p>
        </w:tc>
        <w:tc>
          <w:tcPr>
            <w:tcW w:w="537" w:type="pct"/>
          </w:tcPr>
          <w:p w14:paraId="729B84E9" w14:textId="61567B77" w:rsidR="00E24265" w:rsidRPr="00615D4B" w:rsidDel="00CB3FDD" w:rsidRDefault="00E24265" w:rsidP="005F76AD">
            <w:pPr>
              <w:rPr>
                <w:del w:id="12710" w:author="阿毛" w:date="2021-05-21T17:54:00Z"/>
                <w:rFonts w:ascii="標楷體" w:eastAsia="標楷體" w:hAnsi="標楷體"/>
              </w:rPr>
            </w:pPr>
            <w:del w:id="12711" w:author="阿毛" w:date="2021-05-21T17:54:00Z">
              <w:r w:rsidRPr="00615D4B" w:rsidDel="00CB3FDD">
                <w:rPr>
                  <w:rFonts w:ascii="標楷體" w:eastAsia="標楷體" w:hAnsi="標楷體"/>
                </w:rPr>
                <w:delText>選單內容</w:delText>
              </w:r>
            </w:del>
          </w:p>
        </w:tc>
        <w:tc>
          <w:tcPr>
            <w:tcW w:w="299" w:type="pct"/>
          </w:tcPr>
          <w:p w14:paraId="5346C66B" w14:textId="1134A410" w:rsidR="00E24265" w:rsidRPr="00615D4B" w:rsidDel="00CB3FDD" w:rsidRDefault="00E24265" w:rsidP="005F76AD">
            <w:pPr>
              <w:rPr>
                <w:del w:id="12712" w:author="阿毛" w:date="2021-05-21T17:54:00Z"/>
                <w:rFonts w:ascii="標楷體" w:eastAsia="標楷體" w:hAnsi="標楷體"/>
              </w:rPr>
            </w:pPr>
            <w:del w:id="12713" w:author="阿毛" w:date="2021-05-21T17:54:00Z">
              <w:r w:rsidRPr="00615D4B" w:rsidDel="00CB3FDD">
                <w:rPr>
                  <w:rFonts w:ascii="標楷體" w:eastAsia="標楷體" w:hAnsi="標楷體"/>
                </w:rPr>
                <w:delText>必填</w:delText>
              </w:r>
            </w:del>
          </w:p>
        </w:tc>
        <w:tc>
          <w:tcPr>
            <w:tcW w:w="299" w:type="pct"/>
          </w:tcPr>
          <w:p w14:paraId="5D36E6BD" w14:textId="6A6A8DC4" w:rsidR="00E24265" w:rsidRPr="00615D4B" w:rsidDel="00CB3FDD" w:rsidRDefault="00E24265" w:rsidP="005F76AD">
            <w:pPr>
              <w:rPr>
                <w:del w:id="12714" w:author="阿毛" w:date="2021-05-21T17:54:00Z"/>
                <w:rFonts w:ascii="標楷體" w:eastAsia="標楷體" w:hAnsi="標楷體"/>
              </w:rPr>
            </w:pPr>
            <w:del w:id="12715" w:author="阿毛" w:date="2021-05-21T17:54:00Z">
              <w:r w:rsidRPr="00615D4B" w:rsidDel="00CB3FDD">
                <w:rPr>
                  <w:rFonts w:ascii="標楷體" w:eastAsia="標楷體" w:hAnsi="標楷體"/>
                </w:rPr>
                <w:delText>R/W</w:delText>
              </w:r>
            </w:del>
          </w:p>
        </w:tc>
        <w:tc>
          <w:tcPr>
            <w:tcW w:w="1643" w:type="pct"/>
            <w:vMerge/>
          </w:tcPr>
          <w:p w14:paraId="1E3EC1C5" w14:textId="14CD8740" w:rsidR="00E24265" w:rsidRPr="00615D4B" w:rsidDel="00CB3FDD" w:rsidRDefault="00E24265" w:rsidP="005F76AD">
            <w:pPr>
              <w:rPr>
                <w:del w:id="12716" w:author="阿毛" w:date="2021-05-21T17:54:00Z"/>
                <w:rFonts w:ascii="標楷體" w:eastAsia="標楷體" w:hAnsi="標楷體"/>
              </w:rPr>
            </w:pPr>
          </w:p>
        </w:tc>
      </w:tr>
      <w:tr w:rsidR="00E24265" w:rsidRPr="00615D4B" w:rsidDel="00CB3FDD" w14:paraId="77B2377E" w14:textId="7A06155A" w:rsidTr="005F76AD">
        <w:trPr>
          <w:trHeight w:val="291"/>
          <w:jc w:val="center"/>
          <w:del w:id="12717" w:author="阿毛" w:date="2021-05-21T17:54:00Z"/>
        </w:trPr>
        <w:tc>
          <w:tcPr>
            <w:tcW w:w="219" w:type="pct"/>
          </w:tcPr>
          <w:p w14:paraId="52F39AC4" w14:textId="0D614592" w:rsidR="00E24265" w:rsidRPr="00D6003A" w:rsidDel="00CB3FDD" w:rsidRDefault="00E24265" w:rsidP="005F76AD">
            <w:pPr>
              <w:pStyle w:val="af9"/>
              <w:numPr>
                <w:ilvl w:val="0"/>
                <w:numId w:val="44"/>
              </w:numPr>
              <w:ind w:leftChars="0"/>
              <w:rPr>
                <w:del w:id="12718" w:author="阿毛" w:date="2021-05-21T17:54:00Z"/>
                <w:rFonts w:ascii="標楷體" w:eastAsia="標楷體" w:hAnsi="標楷體"/>
              </w:rPr>
            </w:pPr>
          </w:p>
        </w:tc>
        <w:tc>
          <w:tcPr>
            <w:tcW w:w="756" w:type="pct"/>
          </w:tcPr>
          <w:p w14:paraId="668543C4" w14:textId="679EEC1A" w:rsidR="00E24265" w:rsidRPr="00615D4B" w:rsidDel="00CB3FDD" w:rsidRDefault="00E24265" w:rsidP="005F76AD">
            <w:pPr>
              <w:rPr>
                <w:del w:id="12719" w:author="阿毛" w:date="2021-05-21T17:54:00Z"/>
                <w:rFonts w:ascii="標楷體" w:eastAsia="標楷體" w:hAnsi="標楷體"/>
              </w:rPr>
            </w:pPr>
            <w:del w:id="12720" w:author="阿毛" w:date="2021-05-21T17:54:00Z">
              <w:r w:rsidRPr="00713ED8" w:rsidDel="00CB3FDD">
                <w:rPr>
                  <w:rFonts w:ascii="標楷體" w:eastAsia="標楷體" w:hAnsi="標楷體" w:hint="eastAsia"/>
                </w:rPr>
                <w:delText>交易代碼</w:delText>
              </w:r>
            </w:del>
          </w:p>
        </w:tc>
        <w:tc>
          <w:tcPr>
            <w:tcW w:w="624" w:type="pct"/>
          </w:tcPr>
          <w:p w14:paraId="2185ABFE" w14:textId="56D493B6" w:rsidR="00E24265" w:rsidRPr="00615D4B" w:rsidDel="00CB3FDD" w:rsidRDefault="00E24265" w:rsidP="005F76AD">
            <w:pPr>
              <w:rPr>
                <w:del w:id="12721" w:author="阿毛" w:date="2021-05-21T17:54:00Z"/>
                <w:rFonts w:ascii="標楷體" w:eastAsia="標楷體" w:hAnsi="標楷體"/>
              </w:rPr>
            </w:pPr>
          </w:p>
        </w:tc>
        <w:tc>
          <w:tcPr>
            <w:tcW w:w="624" w:type="pct"/>
          </w:tcPr>
          <w:p w14:paraId="2023F76F" w14:textId="34338708" w:rsidR="00E24265" w:rsidRPr="00615D4B" w:rsidDel="00CB3FDD" w:rsidRDefault="00E24265" w:rsidP="005F76AD">
            <w:pPr>
              <w:rPr>
                <w:del w:id="12722" w:author="阿毛" w:date="2021-05-21T17:54:00Z"/>
                <w:rFonts w:ascii="標楷體" w:eastAsia="標楷體" w:hAnsi="標楷體"/>
              </w:rPr>
            </w:pPr>
          </w:p>
        </w:tc>
        <w:tc>
          <w:tcPr>
            <w:tcW w:w="537" w:type="pct"/>
          </w:tcPr>
          <w:p w14:paraId="1ED80DBB" w14:textId="44FDCE21" w:rsidR="00E24265" w:rsidRPr="00615D4B" w:rsidDel="00CB3FDD" w:rsidRDefault="00E24265" w:rsidP="005F76AD">
            <w:pPr>
              <w:rPr>
                <w:del w:id="12723" w:author="阿毛" w:date="2021-05-21T17:54:00Z"/>
                <w:rFonts w:ascii="標楷體" w:eastAsia="標楷體" w:hAnsi="標楷體"/>
              </w:rPr>
            </w:pPr>
            <w:del w:id="12724" w:author="阿毛" w:date="2021-05-21T17:54:00Z">
              <w:r w:rsidDel="00CB3FDD">
                <w:rPr>
                  <w:rFonts w:ascii="標楷體" w:eastAsia="標楷體" w:hAnsi="標楷體" w:hint="eastAsia"/>
                </w:rPr>
                <w:delText>下拉式選單</w:delText>
              </w:r>
            </w:del>
          </w:p>
        </w:tc>
        <w:tc>
          <w:tcPr>
            <w:tcW w:w="299" w:type="pct"/>
          </w:tcPr>
          <w:p w14:paraId="61937F72" w14:textId="57D99696" w:rsidR="00E24265" w:rsidRPr="00615D4B" w:rsidDel="00CB3FDD" w:rsidRDefault="00E24265" w:rsidP="005F76AD">
            <w:pPr>
              <w:rPr>
                <w:del w:id="12725" w:author="阿毛" w:date="2021-05-21T17:54:00Z"/>
                <w:rFonts w:ascii="標楷體" w:eastAsia="標楷體" w:hAnsi="標楷體"/>
              </w:rPr>
            </w:pPr>
          </w:p>
        </w:tc>
        <w:tc>
          <w:tcPr>
            <w:tcW w:w="299" w:type="pct"/>
          </w:tcPr>
          <w:p w14:paraId="728D2150" w14:textId="5172E716" w:rsidR="00E24265" w:rsidRPr="00615D4B" w:rsidDel="00CB3FDD" w:rsidRDefault="00E24265" w:rsidP="005F76AD">
            <w:pPr>
              <w:rPr>
                <w:del w:id="12726" w:author="阿毛" w:date="2021-05-21T17:54:00Z"/>
                <w:rFonts w:ascii="標楷體" w:eastAsia="標楷體" w:hAnsi="標楷體"/>
              </w:rPr>
            </w:pPr>
          </w:p>
        </w:tc>
        <w:tc>
          <w:tcPr>
            <w:tcW w:w="1643" w:type="pct"/>
          </w:tcPr>
          <w:p w14:paraId="2B43DF4B" w14:textId="0B5F876E" w:rsidR="00E24265" w:rsidDel="00CB3FDD" w:rsidRDefault="00E24265" w:rsidP="005F76AD">
            <w:pPr>
              <w:rPr>
                <w:del w:id="12727" w:author="阿毛" w:date="2021-05-21T17:54:00Z"/>
                <w:rFonts w:ascii="標楷體" w:eastAsia="標楷體" w:hAnsi="標楷體"/>
              </w:rPr>
            </w:pPr>
            <w:del w:id="12728" w:author="阿毛" w:date="2021-05-21T17:54:00Z">
              <w:r w:rsidRPr="00630C51" w:rsidDel="00CB3FDD">
                <w:rPr>
                  <w:rFonts w:ascii="標楷體" w:eastAsia="標楷體" w:hAnsi="標楷體" w:hint="eastAsia"/>
                </w:rPr>
                <w:delText>1:新增</w:delText>
              </w:r>
            </w:del>
          </w:p>
          <w:p w14:paraId="65DA0301" w14:textId="08D1F73A" w:rsidR="00E24265" w:rsidRPr="00615D4B" w:rsidDel="00CB3FDD" w:rsidRDefault="00E24265" w:rsidP="005F76AD">
            <w:pPr>
              <w:rPr>
                <w:del w:id="12729" w:author="阿毛" w:date="2021-05-21T17:54:00Z"/>
                <w:rFonts w:ascii="標楷體" w:eastAsia="標楷體" w:hAnsi="標楷體"/>
              </w:rPr>
            </w:pPr>
            <w:del w:id="12730" w:author="阿毛" w:date="2021-05-21T17:54:00Z">
              <w:r w:rsidRPr="00630C51" w:rsidDel="00CB3FDD">
                <w:rPr>
                  <w:rFonts w:ascii="標楷體" w:eastAsia="標楷體" w:hAnsi="標楷體" w:hint="eastAsia"/>
                </w:rPr>
                <w:delText>2:異動</w:delText>
              </w:r>
            </w:del>
          </w:p>
        </w:tc>
      </w:tr>
      <w:tr w:rsidR="00E24265" w:rsidRPr="00615D4B" w:rsidDel="00CB3FDD" w14:paraId="0C209E77" w14:textId="5E166C63" w:rsidTr="005F76AD">
        <w:trPr>
          <w:trHeight w:val="291"/>
          <w:jc w:val="center"/>
          <w:del w:id="12731" w:author="阿毛" w:date="2021-05-21T17:54:00Z"/>
        </w:trPr>
        <w:tc>
          <w:tcPr>
            <w:tcW w:w="219" w:type="pct"/>
          </w:tcPr>
          <w:p w14:paraId="0B07DFD4" w14:textId="566E211E" w:rsidR="00E24265" w:rsidRPr="00D6003A" w:rsidDel="00CB3FDD" w:rsidRDefault="00E24265" w:rsidP="005F76AD">
            <w:pPr>
              <w:pStyle w:val="af9"/>
              <w:numPr>
                <w:ilvl w:val="0"/>
                <w:numId w:val="44"/>
              </w:numPr>
              <w:ind w:leftChars="0"/>
              <w:rPr>
                <w:del w:id="12732" w:author="阿毛" w:date="2021-05-21T17:54:00Z"/>
                <w:rFonts w:ascii="標楷體" w:eastAsia="標楷體" w:hAnsi="標楷體"/>
              </w:rPr>
            </w:pPr>
          </w:p>
        </w:tc>
        <w:tc>
          <w:tcPr>
            <w:tcW w:w="756" w:type="pct"/>
          </w:tcPr>
          <w:p w14:paraId="48226FA7" w14:textId="649FCD97" w:rsidR="00E24265" w:rsidRPr="00615D4B" w:rsidDel="00CB3FDD" w:rsidRDefault="00E24265" w:rsidP="005F76AD">
            <w:pPr>
              <w:rPr>
                <w:del w:id="12733" w:author="阿毛" w:date="2021-05-21T17:54:00Z"/>
                <w:rFonts w:ascii="標楷體" w:eastAsia="標楷體" w:hAnsi="標楷體"/>
              </w:rPr>
            </w:pPr>
            <w:del w:id="12734" w:author="阿毛" w:date="2021-05-21T17:54:00Z">
              <w:r w:rsidRPr="00713ED8" w:rsidDel="00CB3FDD">
                <w:rPr>
                  <w:rFonts w:ascii="標楷體" w:eastAsia="標楷體" w:hAnsi="標楷體" w:hint="eastAsia"/>
                </w:rPr>
                <w:delText>債務人IDN</w:delText>
              </w:r>
            </w:del>
          </w:p>
        </w:tc>
        <w:tc>
          <w:tcPr>
            <w:tcW w:w="624" w:type="pct"/>
          </w:tcPr>
          <w:p w14:paraId="6C2236E0" w14:textId="619F0EBE" w:rsidR="00E24265" w:rsidRPr="00615D4B" w:rsidDel="00CB3FDD" w:rsidRDefault="00E24265" w:rsidP="005F76AD">
            <w:pPr>
              <w:rPr>
                <w:del w:id="12735" w:author="阿毛" w:date="2021-05-21T17:54:00Z"/>
                <w:rFonts w:ascii="標楷體" w:eastAsia="標楷體" w:hAnsi="標楷體"/>
              </w:rPr>
            </w:pPr>
          </w:p>
        </w:tc>
        <w:tc>
          <w:tcPr>
            <w:tcW w:w="624" w:type="pct"/>
          </w:tcPr>
          <w:p w14:paraId="77A02E13" w14:textId="2E0576A7" w:rsidR="00E24265" w:rsidRPr="00615D4B" w:rsidDel="00CB3FDD" w:rsidRDefault="00E24265" w:rsidP="005F76AD">
            <w:pPr>
              <w:rPr>
                <w:del w:id="12736" w:author="阿毛" w:date="2021-05-21T17:54:00Z"/>
                <w:rFonts w:ascii="標楷體" w:eastAsia="標楷體" w:hAnsi="標楷體"/>
              </w:rPr>
            </w:pPr>
          </w:p>
        </w:tc>
        <w:tc>
          <w:tcPr>
            <w:tcW w:w="537" w:type="pct"/>
          </w:tcPr>
          <w:p w14:paraId="57149519" w14:textId="22A5A02A" w:rsidR="00E24265" w:rsidRPr="00615D4B" w:rsidDel="00CB3FDD" w:rsidRDefault="00E24265" w:rsidP="005F76AD">
            <w:pPr>
              <w:rPr>
                <w:del w:id="12737" w:author="阿毛" w:date="2021-05-21T17:54:00Z"/>
                <w:rFonts w:ascii="標楷體" w:eastAsia="標楷體" w:hAnsi="標楷體"/>
              </w:rPr>
            </w:pPr>
          </w:p>
        </w:tc>
        <w:tc>
          <w:tcPr>
            <w:tcW w:w="299" w:type="pct"/>
          </w:tcPr>
          <w:p w14:paraId="4BA8C635" w14:textId="46FE2746" w:rsidR="00E24265" w:rsidRPr="00615D4B" w:rsidDel="00CB3FDD" w:rsidRDefault="00E24265" w:rsidP="005F76AD">
            <w:pPr>
              <w:rPr>
                <w:del w:id="12738" w:author="阿毛" w:date="2021-05-21T17:54:00Z"/>
                <w:rFonts w:ascii="標楷體" w:eastAsia="標楷體" w:hAnsi="標楷體"/>
              </w:rPr>
            </w:pPr>
          </w:p>
        </w:tc>
        <w:tc>
          <w:tcPr>
            <w:tcW w:w="299" w:type="pct"/>
          </w:tcPr>
          <w:p w14:paraId="24C8CF33" w14:textId="1F35953A" w:rsidR="00E24265" w:rsidRPr="00615D4B" w:rsidDel="00CB3FDD" w:rsidRDefault="00E24265" w:rsidP="005F76AD">
            <w:pPr>
              <w:rPr>
                <w:del w:id="12739" w:author="阿毛" w:date="2021-05-21T17:54:00Z"/>
                <w:rFonts w:ascii="標楷體" w:eastAsia="標楷體" w:hAnsi="標楷體"/>
              </w:rPr>
            </w:pPr>
          </w:p>
        </w:tc>
        <w:tc>
          <w:tcPr>
            <w:tcW w:w="1643" w:type="pct"/>
          </w:tcPr>
          <w:p w14:paraId="46C1993D" w14:textId="65AAA204" w:rsidR="00E24265" w:rsidRPr="00615D4B" w:rsidDel="00CB3FDD" w:rsidRDefault="00E24265" w:rsidP="005F76AD">
            <w:pPr>
              <w:rPr>
                <w:del w:id="12740" w:author="阿毛" w:date="2021-05-21T17:54:00Z"/>
                <w:rFonts w:ascii="標楷體" w:eastAsia="標楷體" w:hAnsi="標楷體"/>
              </w:rPr>
            </w:pPr>
          </w:p>
        </w:tc>
      </w:tr>
      <w:tr w:rsidR="00E24265" w:rsidRPr="00615D4B" w:rsidDel="00CB3FDD" w14:paraId="39119352" w14:textId="338D5084" w:rsidTr="005F76AD">
        <w:trPr>
          <w:trHeight w:val="291"/>
          <w:jc w:val="center"/>
          <w:del w:id="12741" w:author="阿毛" w:date="2021-05-21T17:54:00Z"/>
        </w:trPr>
        <w:tc>
          <w:tcPr>
            <w:tcW w:w="219" w:type="pct"/>
          </w:tcPr>
          <w:p w14:paraId="5A6C04E2" w14:textId="1D48F240" w:rsidR="00E24265" w:rsidRPr="00D6003A" w:rsidDel="00CB3FDD" w:rsidRDefault="00E24265" w:rsidP="005F76AD">
            <w:pPr>
              <w:pStyle w:val="af9"/>
              <w:numPr>
                <w:ilvl w:val="0"/>
                <w:numId w:val="44"/>
              </w:numPr>
              <w:ind w:leftChars="0"/>
              <w:rPr>
                <w:del w:id="12742" w:author="阿毛" w:date="2021-05-21T17:54:00Z"/>
                <w:rFonts w:ascii="標楷體" w:eastAsia="標楷體" w:hAnsi="標楷體"/>
              </w:rPr>
            </w:pPr>
          </w:p>
        </w:tc>
        <w:tc>
          <w:tcPr>
            <w:tcW w:w="756" w:type="pct"/>
          </w:tcPr>
          <w:p w14:paraId="7D044124" w14:textId="2A865A37" w:rsidR="00E24265" w:rsidRPr="00615D4B" w:rsidDel="00CB3FDD" w:rsidRDefault="00E24265" w:rsidP="005F76AD">
            <w:pPr>
              <w:rPr>
                <w:del w:id="12743" w:author="阿毛" w:date="2021-05-21T17:54:00Z"/>
                <w:rFonts w:ascii="標楷體" w:eastAsia="標楷體" w:hAnsi="標楷體"/>
              </w:rPr>
            </w:pPr>
            <w:del w:id="12744" w:author="阿毛" w:date="2021-05-21T17:54:00Z">
              <w:r w:rsidRPr="00713ED8" w:rsidDel="00CB3FDD">
                <w:rPr>
                  <w:rFonts w:ascii="標楷體" w:eastAsia="標楷體" w:hAnsi="標楷體" w:hint="eastAsia"/>
                </w:rPr>
                <w:delText>報送單位代號</w:delText>
              </w:r>
            </w:del>
          </w:p>
        </w:tc>
        <w:tc>
          <w:tcPr>
            <w:tcW w:w="624" w:type="pct"/>
          </w:tcPr>
          <w:p w14:paraId="274409A0" w14:textId="7F3FB80F" w:rsidR="00E24265" w:rsidRPr="00615D4B" w:rsidDel="00CB3FDD" w:rsidRDefault="00E24265" w:rsidP="005F76AD">
            <w:pPr>
              <w:rPr>
                <w:del w:id="12745" w:author="阿毛" w:date="2021-05-21T17:54:00Z"/>
                <w:rFonts w:ascii="標楷體" w:eastAsia="標楷體" w:hAnsi="標楷體"/>
              </w:rPr>
            </w:pPr>
          </w:p>
        </w:tc>
        <w:tc>
          <w:tcPr>
            <w:tcW w:w="624" w:type="pct"/>
          </w:tcPr>
          <w:p w14:paraId="7832093A" w14:textId="4A850D9C" w:rsidR="00E24265" w:rsidRPr="00615D4B" w:rsidDel="00CB3FDD" w:rsidRDefault="00E24265" w:rsidP="005F76AD">
            <w:pPr>
              <w:rPr>
                <w:del w:id="12746" w:author="阿毛" w:date="2021-05-21T17:54:00Z"/>
                <w:rFonts w:ascii="標楷體" w:eastAsia="標楷體" w:hAnsi="標楷體"/>
              </w:rPr>
            </w:pPr>
          </w:p>
        </w:tc>
        <w:tc>
          <w:tcPr>
            <w:tcW w:w="537" w:type="pct"/>
          </w:tcPr>
          <w:p w14:paraId="3298E890" w14:textId="6D6804BE" w:rsidR="00E24265" w:rsidRPr="00615D4B" w:rsidDel="00CB3FDD" w:rsidRDefault="00E24265" w:rsidP="005F76AD">
            <w:pPr>
              <w:rPr>
                <w:del w:id="12747" w:author="阿毛" w:date="2021-05-21T17:54:00Z"/>
                <w:rFonts w:ascii="標楷體" w:eastAsia="標楷體" w:hAnsi="標楷體"/>
              </w:rPr>
            </w:pPr>
          </w:p>
        </w:tc>
        <w:tc>
          <w:tcPr>
            <w:tcW w:w="299" w:type="pct"/>
          </w:tcPr>
          <w:p w14:paraId="2F1EA4C5" w14:textId="4A8ADC84" w:rsidR="00E24265" w:rsidRPr="00615D4B" w:rsidDel="00CB3FDD" w:rsidRDefault="00E24265" w:rsidP="005F76AD">
            <w:pPr>
              <w:rPr>
                <w:del w:id="12748" w:author="阿毛" w:date="2021-05-21T17:54:00Z"/>
                <w:rFonts w:ascii="標楷體" w:eastAsia="標楷體" w:hAnsi="標楷體"/>
              </w:rPr>
            </w:pPr>
          </w:p>
        </w:tc>
        <w:tc>
          <w:tcPr>
            <w:tcW w:w="299" w:type="pct"/>
          </w:tcPr>
          <w:p w14:paraId="45A3E5D8" w14:textId="4C3A9895" w:rsidR="00E24265" w:rsidRPr="00615D4B" w:rsidDel="00CB3FDD" w:rsidRDefault="00E24265" w:rsidP="005F76AD">
            <w:pPr>
              <w:rPr>
                <w:del w:id="12749" w:author="阿毛" w:date="2021-05-21T17:54:00Z"/>
                <w:rFonts w:ascii="標楷體" w:eastAsia="標楷體" w:hAnsi="標楷體"/>
              </w:rPr>
            </w:pPr>
          </w:p>
        </w:tc>
        <w:tc>
          <w:tcPr>
            <w:tcW w:w="1643" w:type="pct"/>
          </w:tcPr>
          <w:p w14:paraId="3BB565DD" w14:textId="7EFC63CB" w:rsidR="00E24265" w:rsidRPr="00615D4B" w:rsidDel="00CB3FDD" w:rsidRDefault="00E24265" w:rsidP="005F76AD">
            <w:pPr>
              <w:rPr>
                <w:del w:id="12750" w:author="阿毛" w:date="2021-05-21T17:54:00Z"/>
                <w:rFonts w:ascii="標楷體" w:eastAsia="標楷體" w:hAnsi="標楷體"/>
              </w:rPr>
            </w:pPr>
          </w:p>
        </w:tc>
      </w:tr>
      <w:tr w:rsidR="00E24265" w:rsidRPr="00615D4B" w:rsidDel="00CB3FDD" w14:paraId="7B254B77" w14:textId="173EF4A0" w:rsidTr="005F76AD">
        <w:trPr>
          <w:trHeight w:val="291"/>
          <w:jc w:val="center"/>
          <w:del w:id="12751" w:author="阿毛" w:date="2021-05-21T17:54:00Z"/>
        </w:trPr>
        <w:tc>
          <w:tcPr>
            <w:tcW w:w="219" w:type="pct"/>
          </w:tcPr>
          <w:p w14:paraId="724D87EE" w14:textId="4F56B5D6" w:rsidR="00E24265" w:rsidRPr="00D6003A" w:rsidDel="00CB3FDD" w:rsidRDefault="00E24265" w:rsidP="005F76AD">
            <w:pPr>
              <w:pStyle w:val="af9"/>
              <w:numPr>
                <w:ilvl w:val="0"/>
                <w:numId w:val="44"/>
              </w:numPr>
              <w:ind w:leftChars="0"/>
              <w:rPr>
                <w:del w:id="12752" w:author="阿毛" w:date="2021-05-21T17:54:00Z"/>
                <w:rFonts w:ascii="標楷體" w:eastAsia="標楷體" w:hAnsi="標楷體"/>
              </w:rPr>
            </w:pPr>
          </w:p>
        </w:tc>
        <w:tc>
          <w:tcPr>
            <w:tcW w:w="756" w:type="pct"/>
          </w:tcPr>
          <w:p w14:paraId="236498D1" w14:textId="02785A5C" w:rsidR="00E24265" w:rsidRPr="00615D4B" w:rsidDel="00CB3FDD" w:rsidRDefault="00E24265" w:rsidP="005F76AD">
            <w:pPr>
              <w:rPr>
                <w:del w:id="12753" w:author="阿毛" w:date="2021-05-21T17:54:00Z"/>
                <w:rFonts w:ascii="標楷體" w:eastAsia="標楷體" w:hAnsi="標楷體"/>
              </w:rPr>
            </w:pPr>
            <w:del w:id="12754" w:author="阿毛" w:date="2021-05-21T17:54:00Z">
              <w:r w:rsidRPr="00713ED8" w:rsidDel="00CB3FDD">
                <w:rPr>
                  <w:rFonts w:ascii="標楷體" w:eastAsia="標楷體" w:hAnsi="標楷體" w:hint="eastAsia"/>
                </w:rPr>
                <w:delText>協商申請日</w:delText>
              </w:r>
            </w:del>
          </w:p>
        </w:tc>
        <w:tc>
          <w:tcPr>
            <w:tcW w:w="624" w:type="pct"/>
          </w:tcPr>
          <w:p w14:paraId="65475E5E" w14:textId="5E2F3783" w:rsidR="00E24265" w:rsidRPr="00615D4B" w:rsidDel="00CB3FDD" w:rsidRDefault="00E24265" w:rsidP="005F76AD">
            <w:pPr>
              <w:rPr>
                <w:del w:id="12755" w:author="阿毛" w:date="2021-05-21T17:54:00Z"/>
                <w:rFonts w:ascii="標楷體" w:eastAsia="標楷體" w:hAnsi="標楷體"/>
              </w:rPr>
            </w:pPr>
          </w:p>
        </w:tc>
        <w:tc>
          <w:tcPr>
            <w:tcW w:w="624" w:type="pct"/>
          </w:tcPr>
          <w:p w14:paraId="7DFC312F" w14:textId="5471905B" w:rsidR="00E24265" w:rsidRPr="00615D4B" w:rsidDel="00CB3FDD" w:rsidRDefault="00E24265" w:rsidP="005F76AD">
            <w:pPr>
              <w:rPr>
                <w:del w:id="12756" w:author="阿毛" w:date="2021-05-21T17:54:00Z"/>
                <w:rFonts w:ascii="標楷體" w:eastAsia="標楷體" w:hAnsi="標楷體"/>
              </w:rPr>
            </w:pPr>
          </w:p>
        </w:tc>
        <w:tc>
          <w:tcPr>
            <w:tcW w:w="537" w:type="pct"/>
          </w:tcPr>
          <w:p w14:paraId="4EF7CDA3" w14:textId="23BBD5E4" w:rsidR="00E24265" w:rsidRPr="00615D4B" w:rsidDel="00CB3FDD" w:rsidRDefault="00E24265" w:rsidP="005F76AD">
            <w:pPr>
              <w:rPr>
                <w:del w:id="12757" w:author="阿毛" w:date="2021-05-21T17:54:00Z"/>
                <w:rFonts w:ascii="標楷體" w:eastAsia="標楷體" w:hAnsi="標楷體"/>
              </w:rPr>
            </w:pPr>
          </w:p>
        </w:tc>
        <w:tc>
          <w:tcPr>
            <w:tcW w:w="299" w:type="pct"/>
          </w:tcPr>
          <w:p w14:paraId="1398BFE8" w14:textId="780955B4" w:rsidR="00E24265" w:rsidRPr="00615D4B" w:rsidDel="00CB3FDD" w:rsidRDefault="00E24265" w:rsidP="005F76AD">
            <w:pPr>
              <w:rPr>
                <w:del w:id="12758" w:author="阿毛" w:date="2021-05-21T17:54:00Z"/>
                <w:rFonts w:ascii="標楷體" w:eastAsia="標楷體" w:hAnsi="標楷體"/>
              </w:rPr>
            </w:pPr>
          </w:p>
        </w:tc>
        <w:tc>
          <w:tcPr>
            <w:tcW w:w="299" w:type="pct"/>
          </w:tcPr>
          <w:p w14:paraId="6606EB04" w14:textId="1929DE58" w:rsidR="00E24265" w:rsidRPr="00615D4B" w:rsidDel="00CB3FDD" w:rsidRDefault="00E24265" w:rsidP="005F76AD">
            <w:pPr>
              <w:rPr>
                <w:del w:id="12759" w:author="阿毛" w:date="2021-05-21T17:54:00Z"/>
                <w:rFonts w:ascii="標楷體" w:eastAsia="標楷體" w:hAnsi="標楷體"/>
              </w:rPr>
            </w:pPr>
          </w:p>
        </w:tc>
        <w:tc>
          <w:tcPr>
            <w:tcW w:w="1643" w:type="pct"/>
          </w:tcPr>
          <w:p w14:paraId="3272DA16" w14:textId="7643847F" w:rsidR="00E24265" w:rsidRPr="00615D4B" w:rsidDel="00CB3FDD" w:rsidRDefault="00E24265" w:rsidP="005F76AD">
            <w:pPr>
              <w:rPr>
                <w:del w:id="12760" w:author="阿毛" w:date="2021-05-21T17:54:00Z"/>
                <w:rFonts w:ascii="標楷體" w:eastAsia="標楷體" w:hAnsi="標楷體"/>
              </w:rPr>
            </w:pPr>
          </w:p>
        </w:tc>
      </w:tr>
      <w:tr w:rsidR="00E24265" w:rsidRPr="00615D4B" w:rsidDel="00CB3FDD" w14:paraId="2B12FC0D" w14:textId="6DFE8FE3" w:rsidTr="005F76AD">
        <w:trPr>
          <w:trHeight w:val="291"/>
          <w:jc w:val="center"/>
          <w:del w:id="12761" w:author="阿毛" w:date="2021-05-21T17:54:00Z"/>
        </w:trPr>
        <w:tc>
          <w:tcPr>
            <w:tcW w:w="219" w:type="pct"/>
          </w:tcPr>
          <w:p w14:paraId="60CD0D63" w14:textId="653B5499" w:rsidR="00E24265" w:rsidRPr="00D6003A" w:rsidDel="00CB3FDD" w:rsidRDefault="00E24265" w:rsidP="005F76AD">
            <w:pPr>
              <w:pStyle w:val="af9"/>
              <w:numPr>
                <w:ilvl w:val="0"/>
                <w:numId w:val="44"/>
              </w:numPr>
              <w:ind w:leftChars="0"/>
              <w:rPr>
                <w:del w:id="12762" w:author="阿毛" w:date="2021-05-21T17:54:00Z"/>
                <w:rFonts w:ascii="標楷體" w:eastAsia="標楷體" w:hAnsi="標楷體"/>
              </w:rPr>
            </w:pPr>
          </w:p>
        </w:tc>
        <w:tc>
          <w:tcPr>
            <w:tcW w:w="756" w:type="pct"/>
          </w:tcPr>
          <w:p w14:paraId="3587843B" w14:textId="3B8CDC6A" w:rsidR="00E24265" w:rsidRPr="00615D4B" w:rsidDel="00CB3FDD" w:rsidRDefault="00E24265" w:rsidP="005F76AD">
            <w:pPr>
              <w:rPr>
                <w:del w:id="12763" w:author="阿毛" w:date="2021-05-21T17:54:00Z"/>
                <w:rFonts w:ascii="標楷體" w:eastAsia="標楷體" w:hAnsi="標楷體"/>
              </w:rPr>
            </w:pPr>
            <w:del w:id="12764" w:author="阿毛" w:date="2021-05-21T17:54:00Z">
              <w:r w:rsidRPr="00713ED8" w:rsidDel="00CB3FDD">
                <w:rPr>
                  <w:rFonts w:ascii="標楷體" w:eastAsia="標楷體" w:hAnsi="標楷體" w:hint="eastAsia"/>
                </w:rPr>
                <w:delText>最大債權金</w:delText>
              </w:r>
              <w:r w:rsidRPr="00713ED8" w:rsidDel="00CB3FDD">
                <w:rPr>
                  <w:rFonts w:ascii="標楷體" w:eastAsia="標楷體" w:hAnsi="標楷體" w:hint="eastAsia"/>
                </w:rPr>
                <w:lastRenderedPageBreak/>
                <w:delText>融機構代號</w:delText>
              </w:r>
            </w:del>
          </w:p>
        </w:tc>
        <w:tc>
          <w:tcPr>
            <w:tcW w:w="624" w:type="pct"/>
          </w:tcPr>
          <w:p w14:paraId="2AE8892D" w14:textId="25F0ABB8" w:rsidR="00E24265" w:rsidRPr="00615D4B" w:rsidDel="00CB3FDD" w:rsidRDefault="00E24265" w:rsidP="005F76AD">
            <w:pPr>
              <w:rPr>
                <w:del w:id="12765" w:author="阿毛" w:date="2021-05-21T17:54:00Z"/>
                <w:rFonts w:ascii="標楷體" w:eastAsia="標楷體" w:hAnsi="標楷體"/>
              </w:rPr>
            </w:pPr>
          </w:p>
        </w:tc>
        <w:tc>
          <w:tcPr>
            <w:tcW w:w="624" w:type="pct"/>
          </w:tcPr>
          <w:p w14:paraId="35E3509A" w14:textId="1CF88A30" w:rsidR="00E24265" w:rsidRPr="00615D4B" w:rsidDel="00CB3FDD" w:rsidRDefault="00E24265" w:rsidP="005F76AD">
            <w:pPr>
              <w:rPr>
                <w:del w:id="12766" w:author="阿毛" w:date="2021-05-21T17:54:00Z"/>
                <w:rFonts w:ascii="標楷體" w:eastAsia="標楷體" w:hAnsi="標楷體"/>
              </w:rPr>
            </w:pPr>
          </w:p>
        </w:tc>
        <w:tc>
          <w:tcPr>
            <w:tcW w:w="537" w:type="pct"/>
          </w:tcPr>
          <w:p w14:paraId="6C97E1D5" w14:textId="05DA0CD6" w:rsidR="00E24265" w:rsidRPr="00615D4B" w:rsidDel="00CB3FDD" w:rsidRDefault="00E24265" w:rsidP="005F76AD">
            <w:pPr>
              <w:rPr>
                <w:del w:id="12767" w:author="阿毛" w:date="2021-05-21T17:54:00Z"/>
                <w:rFonts w:ascii="標楷體" w:eastAsia="標楷體" w:hAnsi="標楷體"/>
              </w:rPr>
            </w:pPr>
          </w:p>
        </w:tc>
        <w:tc>
          <w:tcPr>
            <w:tcW w:w="299" w:type="pct"/>
          </w:tcPr>
          <w:p w14:paraId="19BFA9EF" w14:textId="192B2677" w:rsidR="00E24265" w:rsidRPr="00615D4B" w:rsidDel="00CB3FDD" w:rsidRDefault="00E24265" w:rsidP="005F76AD">
            <w:pPr>
              <w:rPr>
                <w:del w:id="12768" w:author="阿毛" w:date="2021-05-21T17:54:00Z"/>
                <w:rFonts w:ascii="標楷體" w:eastAsia="標楷體" w:hAnsi="標楷體"/>
              </w:rPr>
            </w:pPr>
          </w:p>
        </w:tc>
        <w:tc>
          <w:tcPr>
            <w:tcW w:w="299" w:type="pct"/>
          </w:tcPr>
          <w:p w14:paraId="68E6EB8C" w14:textId="276F69F7" w:rsidR="00E24265" w:rsidRPr="00615D4B" w:rsidDel="00CB3FDD" w:rsidRDefault="00E24265" w:rsidP="005F76AD">
            <w:pPr>
              <w:rPr>
                <w:del w:id="12769" w:author="阿毛" w:date="2021-05-21T17:54:00Z"/>
                <w:rFonts w:ascii="標楷體" w:eastAsia="標楷體" w:hAnsi="標楷體"/>
              </w:rPr>
            </w:pPr>
          </w:p>
        </w:tc>
        <w:tc>
          <w:tcPr>
            <w:tcW w:w="1643" w:type="pct"/>
          </w:tcPr>
          <w:p w14:paraId="7DE73CC3" w14:textId="7840EE30" w:rsidR="00E24265" w:rsidRPr="00615D4B" w:rsidDel="00CB3FDD" w:rsidRDefault="00E24265" w:rsidP="005F76AD">
            <w:pPr>
              <w:rPr>
                <w:del w:id="12770" w:author="阿毛" w:date="2021-05-21T17:54:00Z"/>
                <w:rFonts w:ascii="標楷體" w:eastAsia="標楷體" w:hAnsi="標楷體"/>
              </w:rPr>
            </w:pPr>
          </w:p>
        </w:tc>
      </w:tr>
      <w:tr w:rsidR="00E24265" w:rsidRPr="00615D4B" w:rsidDel="00CB3FDD" w14:paraId="4795954F" w14:textId="66BC404E" w:rsidTr="005F76AD">
        <w:trPr>
          <w:trHeight w:val="291"/>
          <w:jc w:val="center"/>
          <w:del w:id="12771" w:author="阿毛" w:date="2021-05-21T17:54:00Z"/>
        </w:trPr>
        <w:tc>
          <w:tcPr>
            <w:tcW w:w="219" w:type="pct"/>
          </w:tcPr>
          <w:p w14:paraId="125C5844" w14:textId="59E2D965" w:rsidR="00E24265" w:rsidRPr="00D6003A" w:rsidDel="00CB3FDD" w:rsidRDefault="00E24265" w:rsidP="005F76AD">
            <w:pPr>
              <w:pStyle w:val="af9"/>
              <w:numPr>
                <w:ilvl w:val="0"/>
                <w:numId w:val="44"/>
              </w:numPr>
              <w:ind w:leftChars="0"/>
              <w:rPr>
                <w:del w:id="12772" w:author="阿毛" w:date="2021-05-21T17:54:00Z"/>
                <w:rFonts w:ascii="標楷體" w:eastAsia="標楷體" w:hAnsi="標楷體"/>
              </w:rPr>
            </w:pPr>
          </w:p>
        </w:tc>
        <w:tc>
          <w:tcPr>
            <w:tcW w:w="756" w:type="pct"/>
          </w:tcPr>
          <w:p w14:paraId="7BB2DE80" w14:textId="125B052E" w:rsidR="00E24265" w:rsidRPr="00615D4B" w:rsidDel="00CB3FDD" w:rsidRDefault="00E24265" w:rsidP="005F76AD">
            <w:pPr>
              <w:rPr>
                <w:del w:id="12773" w:author="阿毛" w:date="2021-05-21T17:54:00Z"/>
                <w:rFonts w:ascii="標楷體" w:eastAsia="標楷體" w:hAnsi="標楷體"/>
              </w:rPr>
            </w:pPr>
            <w:del w:id="12774" w:author="阿毛" w:date="2021-05-21T17:54:00Z">
              <w:r w:rsidRPr="00713ED8" w:rsidDel="00CB3FDD">
                <w:rPr>
                  <w:rFonts w:ascii="標楷體" w:eastAsia="標楷體" w:hAnsi="標楷體" w:hint="eastAsia"/>
                </w:rPr>
                <w:delText>單獨全數受清償原因</w:delText>
              </w:r>
            </w:del>
          </w:p>
        </w:tc>
        <w:tc>
          <w:tcPr>
            <w:tcW w:w="624" w:type="pct"/>
          </w:tcPr>
          <w:p w14:paraId="180EBE60" w14:textId="48E28210" w:rsidR="00E24265" w:rsidRPr="00615D4B" w:rsidDel="00CB3FDD" w:rsidRDefault="00E24265" w:rsidP="005F76AD">
            <w:pPr>
              <w:rPr>
                <w:del w:id="12775" w:author="阿毛" w:date="2021-05-21T17:54:00Z"/>
                <w:rFonts w:ascii="標楷體" w:eastAsia="標楷體" w:hAnsi="標楷體"/>
              </w:rPr>
            </w:pPr>
          </w:p>
        </w:tc>
        <w:tc>
          <w:tcPr>
            <w:tcW w:w="624" w:type="pct"/>
          </w:tcPr>
          <w:p w14:paraId="08AA35AE" w14:textId="34A47D2D" w:rsidR="00E24265" w:rsidRPr="00615D4B" w:rsidDel="00CB3FDD" w:rsidRDefault="00E24265" w:rsidP="005F76AD">
            <w:pPr>
              <w:rPr>
                <w:del w:id="12776" w:author="阿毛" w:date="2021-05-21T17:54:00Z"/>
                <w:rFonts w:ascii="標楷體" w:eastAsia="標楷體" w:hAnsi="標楷體"/>
              </w:rPr>
            </w:pPr>
          </w:p>
        </w:tc>
        <w:tc>
          <w:tcPr>
            <w:tcW w:w="537" w:type="pct"/>
          </w:tcPr>
          <w:p w14:paraId="04DA0EA9" w14:textId="5E4ECCDB" w:rsidR="00E24265" w:rsidRPr="00615D4B" w:rsidDel="00CB3FDD" w:rsidRDefault="00E24265" w:rsidP="005F76AD">
            <w:pPr>
              <w:rPr>
                <w:del w:id="12777" w:author="阿毛" w:date="2021-05-21T17:54:00Z"/>
                <w:rFonts w:ascii="標楷體" w:eastAsia="標楷體" w:hAnsi="標楷體"/>
              </w:rPr>
            </w:pPr>
            <w:del w:id="12778" w:author="阿毛" w:date="2021-05-21T17:54:00Z">
              <w:r w:rsidDel="00CB3FDD">
                <w:rPr>
                  <w:rFonts w:ascii="標楷體" w:eastAsia="標楷體" w:hAnsi="標楷體" w:hint="eastAsia"/>
                </w:rPr>
                <w:delText>下拉式選單</w:delText>
              </w:r>
            </w:del>
          </w:p>
        </w:tc>
        <w:tc>
          <w:tcPr>
            <w:tcW w:w="299" w:type="pct"/>
          </w:tcPr>
          <w:p w14:paraId="3C711095" w14:textId="1015CD65" w:rsidR="00E24265" w:rsidRPr="00615D4B" w:rsidDel="00CB3FDD" w:rsidRDefault="00E24265" w:rsidP="005F76AD">
            <w:pPr>
              <w:rPr>
                <w:del w:id="12779" w:author="阿毛" w:date="2021-05-21T17:54:00Z"/>
                <w:rFonts w:ascii="標楷體" w:eastAsia="標楷體" w:hAnsi="標楷體"/>
              </w:rPr>
            </w:pPr>
          </w:p>
        </w:tc>
        <w:tc>
          <w:tcPr>
            <w:tcW w:w="299" w:type="pct"/>
          </w:tcPr>
          <w:p w14:paraId="5895FDE4" w14:textId="2F755B62" w:rsidR="00E24265" w:rsidRPr="00615D4B" w:rsidDel="00CB3FDD" w:rsidRDefault="00E24265" w:rsidP="005F76AD">
            <w:pPr>
              <w:rPr>
                <w:del w:id="12780" w:author="阿毛" w:date="2021-05-21T17:54:00Z"/>
                <w:rFonts w:ascii="標楷體" w:eastAsia="標楷體" w:hAnsi="標楷體"/>
              </w:rPr>
            </w:pPr>
          </w:p>
        </w:tc>
        <w:tc>
          <w:tcPr>
            <w:tcW w:w="1643" w:type="pct"/>
          </w:tcPr>
          <w:p w14:paraId="0D3A04E6" w14:textId="4759707E" w:rsidR="00E24265" w:rsidRPr="00630C51" w:rsidDel="00CB3FDD" w:rsidRDefault="00E24265" w:rsidP="005F76AD">
            <w:pPr>
              <w:rPr>
                <w:del w:id="12781" w:author="阿毛" w:date="2021-05-21T17:54:00Z"/>
                <w:rFonts w:ascii="標楷體" w:eastAsia="標楷體" w:hAnsi="標楷體"/>
              </w:rPr>
            </w:pPr>
            <w:del w:id="12782" w:author="阿毛" w:date="2021-05-21T17:54:00Z">
              <w:r w:rsidRPr="00630C51" w:rsidDel="00CB3FDD">
                <w:rPr>
                  <w:rFonts w:ascii="標楷體" w:eastAsia="標楷體" w:hAnsi="標楷體" w:hint="eastAsia"/>
                </w:rPr>
                <w:delText>A:於協商前已聲請強制執行並獲分配之款項，於日後領取分配款者</w:delText>
              </w:r>
            </w:del>
          </w:p>
          <w:p w14:paraId="05DAA2B5" w14:textId="62280C9F" w:rsidR="00E24265" w:rsidRPr="00630C51" w:rsidDel="00CB3FDD" w:rsidRDefault="00E24265" w:rsidP="005F76AD">
            <w:pPr>
              <w:rPr>
                <w:del w:id="12783" w:author="阿毛" w:date="2021-05-21T17:54:00Z"/>
                <w:rFonts w:ascii="標楷體" w:eastAsia="標楷體" w:hAnsi="標楷體"/>
              </w:rPr>
            </w:pPr>
            <w:del w:id="12784" w:author="阿毛" w:date="2021-05-21T17:54:00Z">
              <w:r w:rsidRPr="00630C51" w:rsidDel="00CB3FDD">
                <w:rPr>
                  <w:rFonts w:ascii="標楷體" w:eastAsia="標楷體" w:hAnsi="標楷體" w:hint="eastAsia"/>
                </w:rPr>
                <w:delText>B:債務人於最高限額抵押權內清償無擔保債務</w:delText>
              </w:r>
            </w:del>
          </w:p>
          <w:p w14:paraId="2FA0A13E" w14:textId="3073B62A" w:rsidR="00E24265" w:rsidRPr="00630C51" w:rsidDel="00CB3FDD" w:rsidRDefault="00E24265" w:rsidP="005F76AD">
            <w:pPr>
              <w:rPr>
                <w:del w:id="12785" w:author="阿毛" w:date="2021-05-21T17:54:00Z"/>
                <w:rFonts w:ascii="標楷體" w:eastAsia="標楷體" w:hAnsi="標楷體"/>
              </w:rPr>
            </w:pPr>
            <w:del w:id="12786" w:author="阿毛" w:date="2021-05-21T17:54:00Z">
              <w:r w:rsidRPr="00630C51" w:rsidDel="00CB3FDD">
                <w:rPr>
                  <w:rFonts w:ascii="標楷體" w:eastAsia="標楷體" w:hAnsi="標楷體" w:hint="eastAsia"/>
                </w:rPr>
                <w:delText>C:保證人代為清償債務</w:delText>
              </w:r>
            </w:del>
          </w:p>
          <w:p w14:paraId="405696CC" w14:textId="19FFA039" w:rsidR="00E24265" w:rsidRPr="00630C51" w:rsidDel="00CB3FDD" w:rsidRDefault="00E24265" w:rsidP="005F76AD">
            <w:pPr>
              <w:rPr>
                <w:del w:id="12787" w:author="阿毛" w:date="2021-05-21T17:54:00Z"/>
                <w:rFonts w:ascii="標楷體" w:eastAsia="標楷體" w:hAnsi="標楷體"/>
              </w:rPr>
            </w:pPr>
            <w:del w:id="12788" w:author="阿毛" w:date="2021-05-21T17:54:00Z">
              <w:r w:rsidRPr="00630C51" w:rsidDel="00CB3FDD">
                <w:rPr>
                  <w:rFonts w:ascii="標楷體" w:eastAsia="標楷體" w:hAnsi="標楷體" w:hint="eastAsia"/>
                </w:rPr>
                <w:delText>D:廠商將分期付款之款項退回貸款金融機構，並沖抵貸款金融機構債務</w:delText>
              </w:r>
            </w:del>
          </w:p>
          <w:p w14:paraId="54E3F0B1" w14:textId="3CE98C68" w:rsidR="00E24265" w:rsidRPr="00615D4B" w:rsidDel="00CB3FDD" w:rsidRDefault="00E24265" w:rsidP="005F76AD">
            <w:pPr>
              <w:rPr>
                <w:del w:id="12789" w:author="阿毛" w:date="2021-05-21T17:54:00Z"/>
                <w:rFonts w:ascii="標楷體" w:eastAsia="標楷體" w:hAnsi="標楷體"/>
              </w:rPr>
            </w:pPr>
            <w:del w:id="12790" w:author="阿毛" w:date="2021-05-21T17:54:00Z">
              <w:r w:rsidRPr="00630C51" w:rsidDel="00CB3FDD">
                <w:rPr>
                  <w:rFonts w:ascii="標楷體" w:eastAsia="標楷體" w:hAnsi="標楷體" w:hint="eastAsia"/>
                </w:rPr>
                <w:delText>E:車貸及次順位不動產抵押權經債權金融機構處分後收回款項並沖抵貸款金融機構債務</w:delText>
              </w:r>
            </w:del>
          </w:p>
        </w:tc>
      </w:tr>
      <w:tr w:rsidR="00E24265" w:rsidRPr="00615D4B" w:rsidDel="00CB3FDD" w14:paraId="3CD89D89" w14:textId="26D97C48" w:rsidTr="005F76AD">
        <w:trPr>
          <w:trHeight w:val="291"/>
          <w:jc w:val="center"/>
          <w:del w:id="12791" w:author="阿毛" w:date="2021-05-21T17:54:00Z"/>
        </w:trPr>
        <w:tc>
          <w:tcPr>
            <w:tcW w:w="219" w:type="pct"/>
          </w:tcPr>
          <w:p w14:paraId="508DDDD3" w14:textId="5EFBD7F6" w:rsidR="00E24265" w:rsidRPr="00D6003A" w:rsidDel="00CB3FDD" w:rsidRDefault="00E24265" w:rsidP="005F76AD">
            <w:pPr>
              <w:pStyle w:val="af9"/>
              <w:numPr>
                <w:ilvl w:val="0"/>
                <w:numId w:val="44"/>
              </w:numPr>
              <w:ind w:leftChars="0"/>
              <w:rPr>
                <w:del w:id="12792" w:author="阿毛" w:date="2021-05-21T17:54:00Z"/>
                <w:rFonts w:ascii="標楷體" w:eastAsia="標楷體" w:hAnsi="標楷體"/>
              </w:rPr>
            </w:pPr>
          </w:p>
        </w:tc>
        <w:tc>
          <w:tcPr>
            <w:tcW w:w="756" w:type="pct"/>
          </w:tcPr>
          <w:p w14:paraId="6D83D798" w14:textId="48F89F16" w:rsidR="00E24265" w:rsidRPr="00615D4B" w:rsidDel="00CB3FDD" w:rsidRDefault="00E24265" w:rsidP="005F76AD">
            <w:pPr>
              <w:rPr>
                <w:del w:id="12793" w:author="阿毛" w:date="2021-05-21T17:54:00Z"/>
                <w:rFonts w:ascii="標楷體" w:eastAsia="標楷體" w:hAnsi="標楷體"/>
              </w:rPr>
            </w:pPr>
            <w:del w:id="12794" w:author="阿毛" w:date="2021-05-21T17:54:00Z">
              <w:r w:rsidRPr="00713ED8" w:rsidDel="00CB3FDD">
                <w:rPr>
                  <w:rFonts w:ascii="標楷體" w:eastAsia="標楷體" w:hAnsi="標楷體" w:hint="eastAsia"/>
                </w:rPr>
                <w:delText>單獨全數受清償日期</w:delText>
              </w:r>
            </w:del>
          </w:p>
        </w:tc>
        <w:tc>
          <w:tcPr>
            <w:tcW w:w="624" w:type="pct"/>
          </w:tcPr>
          <w:p w14:paraId="75F2CA4B" w14:textId="04FBFBDE" w:rsidR="00E24265" w:rsidRPr="00615D4B" w:rsidDel="00CB3FDD" w:rsidRDefault="00E24265" w:rsidP="005F76AD">
            <w:pPr>
              <w:rPr>
                <w:del w:id="12795" w:author="阿毛" w:date="2021-05-21T17:54:00Z"/>
                <w:rFonts w:ascii="標楷體" w:eastAsia="標楷體" w:hAnsi="標楷體"/>
              </w:rPr>
            </w:pPr>
          </w:p>
        </w:tc>
        <w:tc>
          <w:tcPr>
            <w:tcW w:w="624" w:type="pct"/>
          </w:tcPr>
          <w:p w14:paraId="7E47849F" w14:textId="51FA2434" w:rsidR="00E24265" w:rsidRPr="00615D4B" w:rsidDel="00CB3FDD" w:rsidRDefault="00E24265" w:rsidP="005F76AD">
            <w:pPr>
              <w:rPr>
                <w:del w:id="12796" w:author="阿毛" w:date="2021-05-21T17:54:00Z"/>
                <w:rFonts w:ascii="標楷體" w:eastAsia="標楷體" w:hAnsi="標楷體"/>
              </w:rPr>
            </w:pPr>
          </w:p>
        </w:tc>
        <w:tc>
          <w:tcPr>
            <w:tcW w:w="537" w:type="pct"/>
          </w:tcPr>
          <w:p w14:paraId="18B7BED3" w14:textId="044BAD58" w:rsidR="00E24265" w:rsidRPr="00615D4B" w:rsidDel="00CB3FDD" w:rsidRDefault="00E24265" w:rsidP="005F76AD">
            <w:pPr>
              <w:rPr>
                <w:del w:id="12797" w:author="阿毛" w:date="2021-05-21T17:54:00Z"/>
                <w:rFonts w:ascii="標楷體" w:eastAsia="標楷體" w:hAnsi="標楷體"/>
              </w:rPr>
            </w:pPr>
          </w:p>
        </w:tc>
        <w:tc>
          <w:tcPr>
            <w:tcW w:w="299" w:type="pct"/>
          </w:tcPr>
          <w:p w14:paraId="5C207041" w14:textId="6645C343" w:rsidR="00E24265" w:rsidRPr="00615D4B" w:rsidDel="00CB3FDD" w:rsidRDefault="00E24265" w:rsidP="005F76AD">
            <w:pPr>
              <w:rPr>
                <w:del w:id="12798" w:author="阿毛" w:date="2021-05-21T17:54:00Z"/>
                <w:rFonts w:ascii="標楷體" w:eastAsia="標楷體" w:hAnsi="標楷體"/>
              </w:rPr>
            </w:pPr>
          </w:p>
        </w:tc>
        <w:tc>
          <w:tcPr>
            <w:tcW w:w="299" w:type="pct"/>
          </w:tcPr>
          <w:p w14:paraId="637F5204" w14:textId="1D60C752" w:rsidR="00E24265" w:rsidRPr="00615D4B" w:rsidDel="00CB3FDD" w:rsidRDefault="00E24265" w:rsidP="005F76AD">
            <w:pPr>
              <w:rPr>
                <w:del w:id="12799" w:author="阿毛" w:date="2021-05-21T17:54:00Z"/>
                <w:rFonts w:ascii="標楷體" w:eastAsia="標楷體" w:hAnsi="標楷體"/>
              </w:rPr>
            </w:pPr>
          </w:p>
        </w:tc>
        <w:tc>
          <w:tcPr>
            <w:tcW w:w="1643" w:type="pct"/>
          </w:tcPr>
          <w:p w14:paraId="267A4C94" w14:textId="24CB506F" w:rsidR="00E24265" w:rsidRPr="00615D4B" w:rsidDel="00CB3FDD" w:rsidRDefault="00E24265" w:rsidP="005F76AD">
            <w:pPr>
              <w:rPr>
                <w:del w:id="12800" w:author="阿毛" w:date="2021-05-21T17:54:00Z"/>
                <w:rFonts w:ascii="標楷體" w:eastAsia="標楷體" w:hAnsi="標楷體"/>
              </w:rPr>
            </w:pPr>
          </w:p>
        </w:tc>
      </w:tr>
      <w:tr w:rsidR="00E24265" w:rsidRPr="00615D4B" w:rsidDel="00CB3FDD" w14:paraId="6B678CD9" w14:textId="2EDBABC7" w:rsidTr="005F76AD">
        <w:trPr>
          <w:trHeight w:val="291"/>
          <w:jc w:val="center"/>
          <w:del w:id="12801" w:author="阿毛" w:date="2021-05-21T17:54:00Z"/>
        </w:trPr>
        <w:tc>
          <w:tcPr>
            <w:tcW w:w="219" w:type="pct"/>
          </w:tcPr>
          <w:p w14:paraId="5D206D74" w14:textId="0081945A" w:rsidR="00E24265" w:rsidRPr="00D6003A" w:rsidDel="00CB3FDD" w:rsidRDefault="00E24265" w:rsidP="005F76AD">
            <w:pPr>
              <w:pStyle w:val="af9"/>
              <w:numPr>
                <w:ilvl w:val="0"/>
                <w:numId w:val="44"/>
              </w:numPr>
              <w:ind w:leftChars="0"/>
              <w:rPr>
                <w:del w:id="12802" w:author="阿毛" w:date="2021-05-21T17:54:00Z"/>
                <w:rFonts w:ascii="標楷體" w:eastAsia="標楷體" w:hAnsi="標楷體"/>
              </w:rPr>
            </w:pPr>
          </w:p>
        </w:tc>
        <w:tc>
          <w:tcPr>
            <w:tcW w:w="756" w:type="pct"/>
          </w:tcPr>
          <w:p w14:paraId="4013EF6E" w14:textId="134735E8" w:rsidR="00E24265" w:rsidRPr="00615D4B" w:rsidDel="00CB3FDD" w:rsidRDefault="00E24265" w:rsidP="005F76AD">
            <w:pPr>
              <w:rPr>
                <w:del w:id="12803" w:author="阿毛" w:date="2021-05-21T17:54:00Z"/>
                <w:rFonts w:ascii="標楷體" w:eastAsia="標楷體" w:hAnsi="標楷體"/>
              </w:rPr>
            </w:pPr>
            <w:del w:id="12804" w:author="阿毛" w:date="2021-05-21T17:54:00Z">
              <w:r w:rsidRPr="00713ED8" w:rsidDel="00CB3FDD">
                <w:rPr>
                  <w:rFonts w:ascii="標楷體" w:eastAsia="標楷體" w:hAnsi="標楷體" w:hint="eastAsia"/>
                </w:rPr>
                <w:delText>轉JCIC文字檔日期</w:delText>
              </w:r>
            </w:del>
          </w:p>
        </w:tc>
        <w:tc>
          <w:tcPr>
            <w:tcW w:w="624" w:type="pct"/>
          </w:tcPr>
          <w:p w14:paraId="57D52534" w14:textId="2DEBB529" w:rsidR="00E24265" w:rsidRPr="00615D4B" w:rsidDel="00CB3FDD" w:rsidRDefault="00E24265" w:rsidP="005F76AD">
            <w:pPr>
              <w:rPr>
                <w:del w:id="12805" w:author="阿毛" w:date="2021-05-21T17:54:00Z"/>
                <w:rFonts w:ascii="標楷體" w:eastAsia="標楷體" w:hAnsi="標楷體"/>
              </w:rPr>
            </w:pPr>
          </w:p>
        </w:tc>
        <w:tc>
          <w:tcPr>
            <w:tcW w:w="624" w:type="pct"/>
          </w:tcPr>
          <w:p w14:paraId="2701185B" w14:textId="4691C25B" w:rsidR="00E24265" w:rsidRPr="00615D4B" w:rsidDel="00CB3FDD" w:rsidRDefault="00E24265" w:rsidP="005F76AD">
            <w:pPr>
              <w:rPr>
                <w:del w:id="12806" w:author="阿毛" w:date="2021-05-21T17:54:00Z"/>
                <w:rFonts w:ascii="標楷體" w:eastAsia="標楷體" w:hAnsi="標楷體"/>
              </w:rPr>
            </w:pPr>
          </w:p>
        </w:tc>
        <w:tc>
          <w:tcPr>
            <w:tcW w:w="537" w:type="pct"/>
          </w:tcPr>
          <w:p w14:paraId="70101414" w14:textId="60D9FC71" w:rsidR="00E24265" w:rsidRPr="00615D4B" w:rsidDel="00CB3FDD" w:rsidRDefault="00E24265" w:rsidP="005F76AD">
            <w:pPr>
              <w:rPr>
                <w:del w:id="12807" w:author="阿毛" w:date="2021-05-21T17:54:00Z"/>
                <w:rFonts w:ascii="標楷體" w:eastAsia="標楷體" w:hAnsi="標楷體"/>
              </w:rPr>
            </w:pPr>
          </w:p>
        </w:tc>
        <w:tc>
          <w:tcPr>
            <w:tcW w:w="299" w:type="pct"/>
          </w:tcPr>
          <w:p w14:paraId="33DF25DF" w14:textId="25B65DA9" w:rsidR="00E24265" w:rsidRPr="00615D4B" w:rsidDel="00CB3FDD" w:rsidRDefault="00E24265" w:rsidP="005F76AD">
            <w:pPr>
              <w:rPr>
                <w:del w:id="12808" w:author="阿毛" w:date="2021-05-21T17:54:00Z"/>
                <w:rFonts w:ascii="標楷體" w:eastAsia="標楷體" w:hAnsi="標楷體"/>
              </w:rPr>
            </w:pPr>
          </w:p>
        </w:tc>
        <w:tc>
          <w:tcPr>
            <w:tcW w:w="299" w:type="pct"/>
          </w:tcPr>
          <w:p w14:paraId="12BCB75A" w14:textId="6033D15E" w:rsidR="00E24265" w:rsidRPr="00615D4B" w:rsidDel="00CB3FDD" w:rsidRDefault="00E24265" w:rsidP="005F76AD">
            <w:pPr>
              <w:rPr>
                <w:del w:id="12809" w:author="阿毛" w:date="2021-05-21T17:54:00Z"/>
                <w:rFonts w:ascii="標楷體" w:eastAsia="標楷體" w:hAnsi="標楷體"/>
              </w:rPr>
            </w:pPr>
          </w:p>
        </w:tc>
        <w:tc>
          <w:tcPr>
            <w:tcW w:w="1643" w:type="pct"/>
          </w:tcPr>
          <w:p w14:paraId="6CD2BB47" w14:textId="3EF3ED19" w:rsidR="00E24265" w:rsidRPr="00615D4B" w:rsidDel="00CB3FDD" w:rsidRDefault="00E24265" w:rsidP="005F76AD">
            <w:pPr>
              <w:rPr>
                <w:del w:id="12810" w:author="阿毛" w:date="2021-05-21T17:54:00Z"/>
                <w:rFonts w:ascii="標楷體" w:eastAsia="標楷體" w:hAnsi="標楷體"/>
              </w:rPr>
            </w:pPr>
          </w:p>
        </w:tc>
      </w:tr>
    </w:tbl>
    <w:p w14:paraId="7E935CFC" w14:textId="3C59C703" w:rsidR="00E24265" w:rsidDel="00CB3FDD" w:rsidRDefault="00E24265" w:rsidP="00F62379">
      <w:pPr>
        <w:pStyle w:val="42"/>
        <w:spacing w:after="72"/>
        <w:ind w:leftChars="0" w:left="0"/>
        <w:rPr>
          <w:del w:id="12811" w:author="阿毛" w:date="2021-05-21T17:54:00Z"/>
          <w:rFonts w:hAnsi="標楷體"/>
        </w:rPr>
      </w:pPr>
    </w:p>
    <w:p w14:paraId="76632EFF" w14:textId="0A8A6496" w:rsidR="00E24265" w:rsidDel="00CB3FDD" w:rsidRDefault="00E24265">
      <w:pPr>
        <w:widowControl/>
        <w:rPr>
          <w:del w:id="12812" w:author="阿毛" w:date="2021-05-21T17:54:00Z"/>
          <w:rFonts w:ascii="Arial" w:eastAsia="標楷體" w:hAnsi="標楷體" w:cs="標楷體"/>
          <w:kern w:val="0"/>
          <w:szCs w:val="28"/>
        </w:rPr>
      </w:pPr>
      <w:del w:id="12813" w:author="阿毛" w:date="2021-05-21T17:54:00Z">
        <w:r w:rsidDel="00CB3FDD">
          <w:rPr>
            <w:rFonts w:hAnsi="標楷體"/>
          </w:rPr>
          <w:br w:type="page"/>
        </w:r>
      </w:del>
    </w:p>
    <w:p w14:paraId="560EEBCA" w14:textId="4080911A" w:rsidR="00E24265" w:rsidRPr="00A03472" w:rsidDel="00CB3FDD" w:rsidRDefault="00E24265">
      <w:pPr>
        <w:pStyle w:val="3"/>
        <w:numPr>
          <w:ilvl w:val="2"/>
          <w:numId w:val="102"/>
        </w:numPr>
        <w:rPr>
          <w:del w:id="12814" w:author="阿毛" w:date="2021-05-21T17:54:00Z"/>
          <w:rFonts w:ascii="標楷體" w:hAnsi="標楷體"/>
        </w:rPr>
        <w:pPrChange w:id="12815" w:author="智誠 楊" w:date="2021-05-10T09:51:00Z">
          <w:pPr>
            <w:pStyle w:val="3"/>
            <w:numPr>
              <w:ilvl w:val="2"/>
              <w:numId w:val="1"/>
            </w:numPr>
            <w:ind w:left="1247" w:hanging="680"/>
          </w:pPr>
        </w:pPrChange>
      </w:pPr>
      <w:del w:id="12816" w:author="阿毛" w:date="2021-05-21T17:54:00Z">
        <w:r w:rsidDel="00CB3FDD">
          <w:rPr>
            <w:rFonts w:ascii="標楷體" w:hAnsi="標楷體"/>
          </w:rPr>
          <w:lastRenderedPageBreak/>
          <w:delText>L</w:delText>
        </w:r>
        <w:r w:rsidDel="00CB3FDD">
          <w:rPr>
            <w:rFonts w:ascii="標楷體" w:hAnsi="標楷體" w:hint="eastAsia"/>
          </w:rPr>
          <w:delText>8316</w:delText>
        </w:r>
        <w:r w:rsidRPr="001316B2" w:rsidDel="00CB3FDD">
          <w:rPr>
            <w:rFonts w:ascii="標楷體" w:hAnsi="標楷體" w:hint="eastAsia"/>
          </w:rPr>
          <w:delText>消債條例更生案件資料報送</w:delText>
        </w:r>
      </w:del>
    </w:p>
    <w:p w14:paraId="157887AA" w14:textId="291ED9DE" w:rsidR="00E24265" w:rsidRPr="003972CE" w:rsidDel="00CB3FDD" w:rsidRDefault="00E24265">
      <w:pPr>
        <w:pStyle w:val="a"/>
        <w:rPr>
          <w:del w:id="12817" w:author="阿毛" w:date="2021-05-21T17:54:00Z"/>
        </w:rPr>
      </w:pPr>
      <w:del w:id="12818"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8AEB443" w14:textId="47F01450" w:rsidTr="005F76AD">
        <w:trPr>
          <w:trHeight w:val="277"/>
          <w:del w:id="1281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F95215" w14:textId="00A50C56" w:rsidR="00E24265" w:rsidRPr="00615D4B" w:rsidDel="00CB3FDD" w:rsidRDefault="00E24265" w:rsidP="005F76AD">
            <w:pPr>
              <w:rPr>
                <w:del w:id="12820" w:author="阿毛" w:date="2021-05-21T17:54:00Z"/>
                <w:rFonts w:ascii="標楷體" w:eastAsia="標楷體" w:hAnsi="標楷體"/>
              </w:rPr>
            </w:pPr>
            <w:del w:id="12821"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6CEDADA" w14:textId="0CC04A53" w:rsidR="00E24265" w:rsidRPr="00615D4B" w:rsidDel="00CB3FDD" w:rsidRDefault="00E24265" w:rsidP="005F76AD">
            <w:pPr>
              <w:rPr>
                <w:del w:id="12822" w:author="阿毛" w:date="2021-05-21T17:54:00Z"/>
                <w:rFonts w:ascii="標楷體" w:eastAsia="標楷體" w:hAnsi="標楷體"/>
              </w:rPr>
            </w:pPr>
            <w:del w:id="12823" w:author="阿毛" w:date="2021-05-21T17:54:00Z">
              <w:r w:rsidRPr="001316B2" w:rsidDel="00CB3FDD">
                <w:rPr>
                  <w:rFonts w:ascii="標楷體" w:eastAsia="標楷體" w:hAnsi="標楷體" w:hint="eastAsia"/>
                </w:rPr>
                <w:delText>消債條例更生案件資料報送</w:delText>
              </w:r>
            </w:del>
          </w:p>
        </w:tc>
      </w:tr>
      <w:tr w:rsidR="00E24265" w:rsidRPr="00615D4B" w:rsidDel="00CB3FDD" w14:paraId="3EF93F46" w14:textId="1D519277" w:rsidTr="005F76AD">
        <w:trPr>
          <w:trHeight w:val="277"/>
          <w:del w:id="1282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1464ABB" w14:textId="4B78E7DB" w:rsidR="00E24265" w:rsidRPr="00615D4B" w:rsidDel="00CB3FDD" w:rsidRDefault="00E24265" w:rsidP="005F76AD">
            <w:pPr>
              <w:rPr>
                <w:del w:id="12825" w:author="阿毛" w:date="2021-05-21T17:54:00Z"/>
                <w:rFonts w:ascii="標楷體" w:eastAsia="標楷體" w:hAnsi="標楷體"/>
              </w:rPr>
            </w:pPr>
            <w:del w:id="12826"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0AD99FD" w14:textId="7863877C" w:rsidR="00E24265" w:rsidRPr="00615D4B" w:rsidDel="00CB3FDD" w:rsidRDefault="00E24265" w:rsidP="005F76AD">
            <w:pPr>
              <w:rPr>
                <w:del w:id="12827" w:author="阿毛" w:date="2021-05-21T17:54:00Z"/>
                <w:rFonts w:ascii="標楷體" w:eastAsia="標楷體" w:hAnsi="標楷體"/>
              </w:rPr>
            </w:pPr>
          </w:p>
        </w:tc>
      </w:tr>
      <w:tr w:rsidR="00E24265" w:rsidRPr="00615D4B" w:rsidDel="00CB3FDD" w14:paraId="2347727D" w14:textId="1C3D10D7" w:rsidTr="005F76AD">
        <w:trPr>
          <w:trHeight w:val="773"/>
          <w:del w:id="1282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FD3B64" w14:textId="5224216E" w:rsidR="00E24265" w:rsidRPr="00615D4B" w:rsidDel="00CB3FDD" w:rsidRDefault="00E24265" w:rsidP="005F76AD">
            <w:pPr>
              <w:rPr>
                <w:del w:id="12829" w:author="阿毛" w:date="2021-05-21T17:54:00Z"/>
                <w:rFonts w:ascii="標楷體" w:eastAsia="標楷體" w:hAnsi="標楷體"/>
              </w:rPr>
            </w:pPr>
            <w:del w:id="12830"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FDC58CC" w14:textId="4F236741" w:rsidR="00E24265" w:rsidRPr="00615D4B" w:rsidDel="00CB3FDD" w:rsidRDefault="00E24265" w:rsidP="005F76AD">
            <w:pPr>
              <w:rPr>
                <w:del w:id="12831" w:author="阿毛" w:date="2021-05-21T17:54:00Z"/>
                <w:rFonts w:ascii="標楷體" w:eastAsia="標楷體" w:hAnsi="標楷體"/>
              </w:rPr>
            </w:pPr>
          </w:p>
        </w:tc>
      </w:tr>
      <w:tr w:rsidR="00E24265" w:rsidRPr="00615D4B" w:rsidDel="00CB3FDD" w14:paraId="11C5CEB0" w14:textId="1B44621F" w:rsidTr="005F76AD">
        <w:trPr>
          <w:trHeight w:val="321"/>
          <w:del w:id="1283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FFD9DD" w14:textId="59E688F5" w:rsidR="00E24265" w:rsidRPr="00615D4B" w:rsidDel="00CB3FDD" w:rsidRDefault="00E24265" w:rsidP="005F76AD">
            <w:pPr>
              <w:rPr>
                <w:del w:id="12833" w:author="阿毛" w:date="2021-05-21T17:54:00Z"/>
                <w:rFonts w:ascii="標楷體" w:eastAsia="標楷體" w:hAnsi="標楷體"/>
              </w:rPr>
            </w:pPr>
            <w:del w:id="12834"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055AC75" w14:textId="7C210EDE" w:rsidR="00E24265" w:rsidRPr="00615D4B" w:rsidDel="00CB3FDD" w:rsidRDefault="00E24265" w:rsidP="005F76AD">
            <w:pPr>
              <w:rPr>
                <w:del w:id="12835" w:author="阿毛" w:date="2021-05-21T17:54:00Z"/>
                <w:rFonts w:ascii="標楷體" w:eastAsia="標楷體" w:hAnsi="標楷體"/>
              </w:rPr>
            </w:pPr>
          </w:p>
        </w:tc>
      </w:tr>
      <w:tr w:rsidR="00E24265" w:rsidRPr="00615D4B" w:rsidDel="00CB3FDD" w14:paraId="75F9D8F0" w14:textId="1EE1CB78" w:rsidTr="005F76AD">
        <w:trPr>
          <w:trHeight w:val="1311"/>
          <w:del w:id="128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96E2AB" w14:textId="08E6F370" w:rsidR="00E24265" w:rsidRPr="00615D4B" w:rsidDel="00CB3FDD" w:rsidRDefault="00E24265" w:rsidP="005F76AD">
            <w:pPr>
              <w:rPr>
                <w:del w:id="12837" w:author="阿毛" w:date="2021-05-21T17:54:00Z"/>
                <w:rFonts w:ascii="標楷體" w:eastAsia="標楷體" w:hAnsi="標楷體"/>
              </w:rPr>
            </w:pPr>
            <w:del w:id="12838"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82A4D1" w14:textId="1F15B587" w:rsidR="00E24265" w:rsidRPr="00615D4B" w:rsidDel="00CB3FDD" w:rsidRDefault="00E24265" w:rsidP="005F76AD">
            <w:pPr>
              <w:rPr>
                <w:del w:id="12839" w:author="阿毛" w:date="2021-05-21T17:54:00Z"/>
                <w:rFonts w:ascii="標楷體" w:eastAsia="標楷體" w:hAnsi="標楷體"/>
              </w:rPr>
            </w:pPr>
          </w:p>
        </w:tc>
      </w:tr>
      <w:tr w:rsidR="00E24265" w:rsidRPr="00615D4B" w:rsidDel="00CB3FDD" w14:paraId="42DDA852" w14:textId="3F997B2F" w:rsidTr="005F76AD">
        <w:trPr>
          <w:trHeight w:val="278"/>
          <w:del w:id="1284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D046880" w14:textId="76856CD4" w:rsidR="00E24265" w:rsidRPr="00615D4B" w:rsidDel="00CB3FDD" w:rsidRDefault="00E24265" w:rsidP="005F76AD">
            <w:pPr>
              <w:rPr>
                <w:del w:id="12841" w:author="阿毛" w:date="2021-05-21T17:54:00Z"/>
                <w:rFonts w:ascii="標楷體" w:eastAsia="標楷體" w:hAnsi="標楷體"/>
              </w:rPr>
            </w:pPr>
            <w:del w:id="12842"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D29ACF8" w14:textId="77ACE9FD" w:rsidR="00E24265" w:rsidRPr="00615D4B" w:rsidDel="00CB3FDD" w:rsidRDefault="00E24265" w:rsidP="005F76AD">
            <w:pPr>
              <w:rPr>
                <w:del w:id="12843" w:author="阿毛" w:date="2021-05-21T17:54:00Z"/>
                <w:rFonts w:ascii="標楷體" w:eastAsia="標楷體" w:hAnsi="標楷體"/>
              </w:rPr>
            </w:pPr>
          </w:p>
        </w:tc>
      </w:tr>
      <w:tr w:rsidR="00E24265" w:rsidRPr="00615D4B" w:rsidDel="00CB3FDD" w14:paraId="24AA2458" w14:textId="1F93586D" w:rsidTr="005F76AD">
        <w:trPr>
          <w:trHeight w:val="358"/>
          <w:del w:id="128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C8F1FF0" w14:textId="668A2C98" w:rsidR="00E24265" w:rsidRPr="00615D4B" w:rsidDel="00CB3FDD" w:rsidRDefault="00E24265" w:rsidP="005F76AD">
            <w:pPr>
              <w:rPr>
                <w:del w:id="12845" w:author="阿毛" w:date="2021-05-21T17:54:00Z"/>
                <w:rFonts w:ascii="標楷體" w:eastAsia="標楷體" w:hAnsi="標楷體"/>
              </w:rPr>
            </w:pPr>
            <w:del w:id="12846"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9C92556" w14:textId="5DDDC31F" w:rsidR="00E24265" w:rsidRPr="00615D4B" w:rsidDel="00CB3FDD" w:rsidRDefault="00E24265" w:rsidP="005F76AD">
            <w:pPr>
              <w:rPr>
                <w:del w:id="12847" w:author="阿毛" w:date="2021-05-21T17:54:00Z"/>
                <w:rFonts w:ascii="標楷體" w:eastAsia="標楷體" w:hAnsi="標楷體"/>
              </w:rPr>
            </w:pPr>
          </w:p>
        </w:tc>
      </w:tr>
      <w:tr w:rsidR="00E24265" w:rsidRPr="00615D4B" w:rsidDel="00CB3FDD" w14:paraId="4C0ECFA6" w14:textId="300BE8AD" w:rsidTr="005F76AD">
        <w:trPr>
          <w:trHeight w:val="278"/>
          <w:del w:id="128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E40FE1D" w14:textId="24FDF065" w:rsidR="00E24265" w:rsidRPr="00615D4B" w:rsidDel="00CB3FDD" w:rsidRDefault="00E24265" w:rsidP="005F76AD">
            <w:pPr>
              <w:rPr>
                <w:del w:id="12849" w:author="阿毛" w:date="2021-05-21T17:54:00Z"/>
                <w:rFonts w:ascii="標楷體" w:eastAsia="標楷體" w:hAnsi="標楷體"/>
              </w:rPr>
            </w:pPr>
            <w:del w:id="12850"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617694" w14:textId="3CFC245D" w:rsidR="00E24265" w:rsidRPr="00615D4B" w:rsidDel="00CB3FDD" w:rsidRDefault="00E24265" w:rsidP="005F76AD">
            <w:pPr>
              <w:rPr>
                <w:del w:id="12851" w:author="阿毛" w:date="2021-05-21T17:54:00Z"/>
                <w:rFonts w:ascii="標楷體" w:eastAsia="標楷體" w:hAnsi="標楷體"/>
              </w:rPr>
            </w:pPr>
          </w:p>
        </w:tc>
      </w:tr>
    </w:tbl>
    <w:p w14:paraId="6F4102DF" w14:textId="53EA11C2" w:rsidR="00E24265" w:rsidDel="00CB3FDD" w:rsidRDefault="00E24265" w:rsidP="00E24265">
      <w:pPr>
        <w:rPr>
          <w:del w:id="12852" w:author="阿毛" w:date="2021-05-21T17:54:00Z"/>
        </w:rPr>
      </w:pPr>
    </w:p>
    <w:p w14:paraId="2C18109C" w14:textId="3781DD5A" w:rsidR="00E24265" w:rsidRPr="00615D4B" w:rsidDel="00CB3FDD" w:rsidRDefault="00E24265">
      <w:pPr>
        <w:pStyle w:val="a"/>
        <w:rPr>
          <w:del w:id="12853" w:author="阿毛" w:date="2021-05-21T17:54:00Z"/>
        </w:rPr>
      </w:pPr>
      <w:del w:id="12854" w:author="阿毛" w:date="2021-05-21T17:54:00Z">
        <w:r w:rsidRPr="00615D4B" w:rsidDel="00CB3FDD">
          <w:delText>UI</w:delText>
        </w:r>
        <w:r w:rsidRPr="00615D4B" w:rsidDel="00CB3FDD">
          <w:delText>畫面</w:delText>
        </w:r>
      </w:del>
    </w:p>
    <w:p w14:paraId="32420438" w14:textId="33D5851B" w:rsidR="00E24265" w:rsidDel="00CB3FDD" w:rsidRDefault="00E24265" w:rsidP="00E24265">
      <w:pPr>
        <w:pStyle w:val="42"/>
        <w:spacing w:after="72"/>
        <w:ind w:left="1133"/>
        <w:rPr>
          <w:del w:id="12855" w:author="阿毛" w:date="2021-05-21T17:54:00Z"/>
          <w:rFonts w:hAnsi="標楷體"/>
        </w:rPr>
      </w:pPr>
      <w:del w:id="12856" w:author="阿毛" w:date="2021-05-21T17:54:00Z">
        <w:r w:rsidRPr="00743962" w:rsidDel="00CB3FDD">
          <w:rPr>
            <w:rFonts w:hAnsi="標楷體" w:hint="eastAsia"/>
          </w:rPr>
          <w:delText>輸入畫面：</w:delText>
        </w:r>
      </w:del>
    </w:p>
    <w:p w14:paraId="29A8A020" w14:textId="14575FCD" w:rsidR="00E24265" w:rsidRPr="00CB7641" w:rsidDel="00CB3FDD" w:rsidRDefault="00E24265" w:rsidP="00E24265">
      <w:pPr>
        <w:pStyle w:val="42"/>
        <w:spacing w:after="72"/>
        <w:ind w:leftChars="0" w:left="0"/>
        <w:rPr>
          <w:del w:id="12857" w:author="阿毛" w:date="2021-05-21T17:54:00Z"/>
          <w:rFonts w:hAnsi="標楷體"/>
        </w:rPr>
      </w:pPr>
      <w:del w:id="12858" w:author="阿毛" w:date="2021-05-21T17:54:00Z">
        <w:r w:rsidRPr="00E512B4" w:rsidDel="00CB3FDD">
          <w:rPr>
            <w:rFonts w:hAnsi="標楷體"/>
            <w:noProof/>
          </w:rPr>
          <w:drawing>
            <wp:inline distT="0" distB="0" distL="0" distR="0" wp14:anchorId="7F179AFA" wp14:editId="47A15B2A">
              <wp:extent cx="6625000" cy="36652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630549" cy="3668290"/>
                      </a:xfrm>
                      <a:prstGeom prst="rect">
                        <a:avLst/>
                      </a:prstGeom>
                    </pic:spPr>
                  </pic:pic>
                </a:graphicData>
              </a:graphic>
            </wp:inline>
          </w:drawing>
        </w:r>
      </w:del>
    </w:p>
    <w:p w14:paraId="4513C5EA" w14:textId="7703056D" w:rsidR="00E24265" w:rsidDel="00CB3FDD" w:rsidRDefault="00E24265" w:rsidP="00E24265">
      <w:pPr>
        <w:pStyle w:val="1text"/>
        <w:rPr>
          <w:del w:id="12859" w:author="阿毛" w:date="2021-05-21T17:54:00Z"/>
          <w:rFonts w:ascii="Times New Roman" w:hAnsi="Times New Roman"/>
        </w:rPr>
      </w:pPr>
    </w:p>
    <w:p w14:paraId="229C7721" w14:textId="27A67AEB" w:rsidR="00E24265" w:rsidRPr="003972CE" w:rsidDel="00CB3FDD" w:rsidRDefault="00E24265">
      <w:pPr>
        <w:pStyle w:val="a"/>
        <w:rPr>
          <w:del w:id="12860" w:author="阿毛" w:date="2021-05-21T17:54:00Z"/>
        </w:rPr>
      </w:pPr>
      <w:del w:id="12861"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88181CB" w14:textId="2B176220" w:rsidTr="005F76AD">
        <w:trPr>
          <w:trHeight w:val="388"/>
          <w:jc w:val="center"/>
          <w:del w:id="12862" w:author="阿毛" w:date="2021-05-21T17:54:00Z"/>
        </w:trPr>
        <w:tc>
          <w:tcPr>
            <w:tcW w:w="219" w:type="pct"/>
            <w:vMerge w:val="restart"/>
          </w:tcPr>
          <w:p w14:paraId="6792EDA6" w14:textId="2D26A84F" w:rsidR="00E24265" w:rsidRPr="00615D4B" w:rsidDel="00CB3FDD" w:rsidRDefault="00E24265" w:rsidP="005F76AD">
            <w:pPr>
              <w:rPr>
                <w:del w:id="12863" w:author="阿毛" w:date="2021-05-21T17:54:00Z"/>
                <w:rFonts w:ascii="標楷體" w:eastAsia="標楷體" w:hAnsi="標楷體"/>
              </w:rPr>
            </w:pPr>
            <w:del w:id="12864" w:author="阿毛" w:date="2021-05-21T17:54:00Z">
              <w:r w:rsidRPr="00615D4B" w:rsidDel="00CB3FDD">
                <w:rPr>
                  <w:rFonts w:ascii="標楷體" w:eastAsia="標楷體" w:hAnsi="標楷體"/>
                </w:rPr>
                <w:delText>序號</w:delText>
              </w:r>
            </w:del>
          </w:p>
        </w:tc>
        <w:tc>
          <w:tcPr>
            <w:tcW w:w="756" w:type="pct"/>
            <w:vMerge w:val="restart"/>
          </w:tcPr>
          <w:p w14:paraId="0AB3F025" w14:textId="7095EF15" w:rsidR="00E24265" w:rsidRPr="00615D4B" w:rsidDel="00CB3FDD" w:rsidRDefault="00E24265" w:rsidP="005F76AD">
            <w:pPr>
              <w:rPr>
                <w:del w:id="12865" w:author="阿毛" w:date="2021-05-21T17:54:00Z"/>
                <w:rFonts w:ascii="標楷體" w:eastAsia="標楷體" w:hAnsi="標楷體"/>
              </w:rPr>
            </w:pPr>
            <w:del w:id="12866" w:author="阿毛" w:date="2021-05-21T17:54:00Z">
              <w:r w:rsidRPr="00615D4B" w:rsidDel="00CB3FDD">
                <w:rPr>
                  <w:rFonts w:ascii="標楷體" w:eastAsia="標楷體" w:hAnsi="標楷體"/>
                </w:rPr>
                <w:delText>欄位</w:delText>
              </w:r>
            </w:del>
          </w:p>
        </w:tc>
        <w:tc>
          <w:tcPr>
            <w:tcW w:w="2382" w:type="pct"/>
            <w:gridSpan w:val="5"/>
          </w:tcPr>
          <w:p w14:paraId="34107211" w14:textId="39D141E0" w:rsidR="00E24265" w:rsidRPr="00615D4B" w:rsidDel="00CB3FDD" w:rsidRDefault="00E24265" w:rsidP="005F76AD">
            <w:pPr>
              <w:jc w:val="center"/>
              <w:rPr>
                <w:del w:id="12867" w:author="阿毛" w:date="2021-05-21T17:54:00Z"/>
                <w:rFonts w:ascii="標楷體" w:eastAsia="標楷體" w:hAnsi="標楷體"/>
              </w:rPr>
            </w:pPr>
            <w:del w:id="12868" w:author="阿毛" w:date="2021-05-21T17:54:00Z">
              <w:r w:rsidRPr="00615D4B" w:rsidDel="00CB3FDD">
                <w:rPr>
                  <w:rFonts w:ascii="標楷體" w:eastAsia="標楷體" w:hAnsi="標楷體"/>
                </w:rPr>
                <w:delText>說明</w:delText>
              </w:r>
            </w:del>
          </w:p>
        </w:tc>
        <w:tc>
          <w:tcPr>
            <w:tcW w:w="1643" w:type="pct"/>
            <w:vMerge w:val="restart"/>
          </w:tcPr>
          <w:p w14:paraId="75F4B99C" w14:textId="3C4E837F" w:rsidR="00E24265" w:rsidRPr="00615D4B" w:rsidDel="00CB3FDD" w:rsidRDefault="00E24265" w:rsidP="005F76AD">
            <w:pPr>
              <w:rPr>
                <w:del w:id="12869" w:author="阿毛" w:date="2021-05-21T17:54:00Z"/>
                <w:rFonts w:ascii="標楷體" w:eastAsia="標楷體" w:hAnsi="標楷體"/>
              </w:rPr>
            </w:pPr>
            <w:del w:id="12870" w:author="阿毛" w:date="2021-05-21T17:54:00Z">
              <w:r w:rsidRPr="00615D4B" w:rsidDel="00CB3FDD">
                <w:rPr>
                  <w:rFonts w:ascii="標楷體" w:eastAsia="標楷體" w:hAnsi="標楷體"/>
                </w:rPr>
                <w:delText>處理邏輯及注意事項</w:delText>
              </w:r>
            </w:del>
          </w:p>
        </w:tc>
      </w:tr>
      <w:tr w:rsidR="00E24265" w:rsidRPr="00615D4B" w:rsidDel="00CB3FDD" w14:paraId="4D445970" w14:textId="14FC0891" w:rsidTr="005F76AD">
        <w:trPr>
          <w:trHeight w:val="244"/>
          <w:jc w:val="center"/>
          <w:del w:id="12871" w:author="阿毛" w:date="2021-05-21T17:54:00Z"/>
        </w:trPr>
        <w:tc>
          <w:tcPr>
            <w:tcW w:w="219" w:type="pct"/>
            <w:vMerge/>
          </w:tcPr>
          <w:p w14:paraId="2B5D26C8" w14:textId="3B1C27F0" w:rsidR="00E24265" w:rsidRPr="00615D4B" w:rsidDel="00CB3FDD" w:rsidRDefault="00E24265" w:rsidP="005F76AD">
            <w:pPr>
              <w:rPr>
                <w:del w:id="12872" w:author="阿毛" w:date="2021-05-21T17:54:00Z"/>
                <w:rFonts w:ascii="標楷體" w:eastAsia="標楷體" w:hAnsi="標楷體"/>
              </w:rPr>
            </w:pPr>
          </w:p>
        </w:tc>
        <w:tc>
          <w:tcPr>
            <w:tcW w:w="756" w:type="pct"/>
            <w:vMerge/>
          </w:tcPr>
          <w:p w14:paraId="2FA59EEC" w14:textId="4234F283" w:rsidR="00E24265" w:rsidRPr="00615D4B" w:rsidDel="00CB3FDD" w:rsidRDefault="00E24265" w:rsidP="005F76AD">
            <w:pPr>
              <w:rPr>
                <w:del w:id="12873" w:author="阿毛" w:date="2021-05-21T17:54:00Z"/>
                <w:rFonts w:ascii="標楷體" w:eastAsia="標楷體" w:hAnsi="標楷體"/>
              </w:rPr>
            </w:pPr>
          </w:p>
        </w:tc>
        <w:tc>
          <w:tcPr>
            <w:tcW w:w="624" w:type="pct"/>
          </w:tcPr>
          <w:p w14:paraId="7FCE9C85" w14:textId="66CA1141" w:rsidR="00E24265" w:rsidRPr="00615D4B" w:rsidDel="00CB3FDD" w:rsidRDefault="00E24265" w:rsidP="005F76AD">
            <w:pPr>
              <w:rPr>
                <w:del w:id="12874" w:author="阿毛" w:date="2021-05-21T17:54:00Z"/>
                <w:rFonts w:ascii="標楷體" w:eastAsia="標楷體" w:hAnsi="標楷體"/>
              </w:rPr>
            </w:pPr>
            <w:del w:id="12875" w:author="阿毛" w:date="2021-05-21T17:54:00Z">
              <w:r w:rsidRPr="00615D4B" w:rsidDel="00CB3FDD">
                <w:rPr>
                  <w:rFonts w:ascii="標楷體" w:eastAsia="標楷體" w:hAnsi="標楷體" w:hint="eastAsia"/>
                </w:rPr>
                <w:delText>資料型態</w:delText>
              </w:r>
              <w:r w:rsidRPr="00615D4B" w:rsidDel="00CB3FDD">
                <w:rPr>
                  <w:rFonts w:ascii="標楷體" w:eastAsia="標楷體" w:hAnsi="標楷體" w:hint="eastAsia"/>
                </w:rPr>
                <w:lastRenderedPageBreak/>
                <w:delText>長度</w:delText>
              </w:r>
            </w:del>
          </w:p>
        </w:tc>
        <w:tc>
          <w:tcPr>
            <w:tcW w:w="624" w:type="pct"/>
          </w:tcPr>
          <w:p w14:paraId="3457A3E3" w14:textId="6192098C" w:rsidR="00E24265" w:rsidRPr="00615D4B" w:rsidDel="00CB3FDD" w:rsidRDefault="00E24265" w:rsidP="005F76AD">
            <w:pPr>
              <w:rPr>
                <w:del w:id="12876" w:author="阿毛" w:date="2021-05-21T17:54:00Z"/>
                <w:rFonts w:ascii="標楷體" w:eastAsia="標楷體" w:hAnsi="標楷體"/>
              </w:rPr>
            </w:pPr>
            <w:del w:id="12877" w:author="阿毛" w:date="2021-05-21T17:54:00Z">
              <w:r w:rsidRPr="00615D4B" w:rsidDel="00CB3FDD">
                <w:rPr>
                  <w:rFonts w:ascii="標楷體" w:eastAsia="標楷體" w:hAnsi="標楷體"/>
                </w:rPr>
                <w:lastRenderedPageBreak/>
                <w:delText>預設值</w:delText>
              </w:r>
            </w:del>
          </w:p>
        </w:tc>
        <w:tc>
          <w:tcPr>
            <w:tcW w:w="537" w:type="pct"/>
          </w:tcPr>
          <w:p w14:paraId="213701D3" w14:textId="241D0151" w:rsidR="00E24265" w:rsidRPr="00615D4B" w:rsidDel="00CB3FDD" w:rsidRDefault="00E24265" w:rsidP="005F76AD">
            <w:pPr>
              <w:rPr>
                <w:del w:id="12878" w:author="阿毛" w:date="2021-05-21T17:54:00Z"/>
                <w:rFonts w:ascii="標楷體" w:eastAsia="標楷體" w:hAnsi="標楷體"/>
              </w:rPr>
            </w:pPr>
            <w:del w:id="12879" w:author="阿毛" w:date="2021-05-21T17:54:00Z">
              <w:r w:rsidRPr="00615D4B" w:rsidDel="00CB3FDD">
                <w:rPr>
                  <w:rFonts w:ascii="標楷體" w:eastAsia="標楷體" w:hAnsi="標楷體"/>
                </w:rPr>
                <w:delText>選單內</w:delText>
              </w:r>
              <w:r w:rsidRPr="00615D4B" w:rsidDel="00CB3FDD">
                <w:rPr>
                  <w:rFonts w:ascii="標楷體" w:eastAsia="標楷體" w:hAnsi="標楷體"/>
                </w:rPr>
                <w:lastRenderedPageBreak/>
                <w:delText>容</w:delText>
              </w:r>
            </w:del>
          </w:p>
        </w:tc>
        <w:tc>
          <w:tcPr>
            <w:tcW w:w="299" w:type="pct"/>
          </w:tcPr>
          <w:p w14:paraId="564DC4A2" w14:textId="275C2C81" w:rsidR="00E24265" w:rsidRPr="00615D4B" w:rsidDel="00CB3FDD" w:rsidRDefault="00E24265" w:rsidP="005F76AD">
            <w:pPr>
              <w:rPr>
                <w:del w:id="12880" w:author="阿毛" w:date="2021-05-21T17:54:00Z"/>
                <w:rFonts w:ascii="標楷體" w:eastAsia="標楷體" w:hAnsi="標楷體"/>
              </w:rPr>
            </w:pPr>
            <w:del w:id="12881" w:author="阿毛" w:date="2021-05-21T17:54:00Z">
              <w:r w:rsidRPr="00615D4B" w:rsidDel="00CB3FDD">
                <w:rPr>
                  <w:rFonts w:ascii="標楷體" w:eastAsia="標楷體" w:hAnsi="標楷體"/>
                </w:rPr>
                <w:lastRenderedPageBreak/>
                <w:delText>必</w:delText>
              </w:r>
              <w:r w:rsidRPr="00615D4B" w:rsidDel="00CB3FDD">
                <w:rPr>
                  <w:rFonts w:ascii="標楷體" w:eastAsia="標楷體" w:hAnsi="標楷體"/>
                </w:rPr>
                <w:lastRenderedPageBreak/>
                <w:delText>填</w:delText>
              </w:r>
            </w:del>
          </w:p>
        </w:tc>
        <w:tc>
          <w:tcPr>
            <w:tcW w:w="299" w:type="pct"/>
          </w:tcPr>
          <w:p w14:paraId="007D518C" w14:textId="024826EF" w:rsidR="00E24265" w:rsidRPr="00615D4B" w:rsidDel="00CB3FDD" w:rsidRDefault="00E24265" w:rsidP="005F76AD">
            <w:pPr>
              <w:rPr>
                <w:del w:id="12882" w:author="阿毛" w:date="2021-05-21T17:54:00Z"/>
                <w:rFonts w:ascii="標楷體" w:eastAsia="標楷體" w:hAnsi="標楷體"/>
              </w:rPr>
            </w:pPr>
            <w:del w:id="12883" w:author="阿毛" w:date="2021-05-21T17:54:00Z">
              <w:r w:rsidRPr="00615D4B" w:rsidDel="00CB3FDD">
                <w:rPr>
                  <w:rFonts w:ascii="標楷體" w:eastAsia="標楷體" w:hAnsi="標楷體"/>
                </w:rPr>
                <w:lastRenderedPageBreak/>
                <w:delText>R/W</w:delText>
              </w:r>
            </w:del>
          </w:p>
        </w:tc>
        <w:tc>
          <w:tcPr>
            <w:tcW w:w="1643" w:type="pct"/>
            <w:vMerge/>
          </w:tcPr>
          <w:p w14:paraId="62AE2167" w14:textId="250A3E12" w:rsidR="00E24265" w:rsidRPr="00615D4B" w:rsidDel="00CB3FDD" w:rsidRDefault="00E24265" w:rsidP="005F76AD">
            <w:pPr>
              <w:rPr>
                <w:del w:id="12884" w:author="阿毛" w:date="2021-05-21T17:54:00Z"/>
                <w:rFonts w:ascii="標楷體" w:eastAsia="標楷體" w:hAnsi="標楷體"/>
              </w:rPr>
            </w:pPr>
          </w:p>
        </w:tc>
      </w:tr>
      <w:tr w:rsidR="00E24265" w:rsidRPr="00615D4B" w:rsidDel="00CB3FDD" w14:paraId="6851440C" w14:textId="38DC2503" w:rsidTr="005F76AD">
        <w:trPr>
          <w:trHeight w:val="291"/>
          <w:jc w:val="center"/>
          <w:del w:id="12885" w:author="阿毛" w:date="2021-05-21T17:54:00Z"/>
        </w:trPr>
        <w:tc>
          <w:tcPr>
            <w:tcW w:w="219" w:type="pct"/>
          </w:tcPr>
          <w:p w14:paraId="52280E01" w14:textId="23E16CDB" w:rsidR="00E24265" w:rsidRPr="005E579A" w:rsidDel="00CB3FDD" w:rsidRDefault="00E24265" w:rsidP="005F76AD">
            <w:pPr>
              <w:pStyle w:val="af9"/>
              <w:numPr>
                <w:ilvl w:val="0"/>
                <w:numId w:val="45"/>
              </w:numPr>
              <w:ind w:leftChars="0"/>
              <w:rPr>
                <w:del w:id="12886" w:author="阿毛" w:date="2021-05-21T17:54:00Z"/>
                <w:rFonts w:ascii="標楷體" w:eastAsia="標楷體" w:hAnsi="標楷體"/>
              </w:rPr>
            </w:pPr>
          </w:p>
        </w:tc>
        <w:tc>
          <w:tcPr>
            <w:tcW w:w="756" w:type="pct"/>
          </w:tcPr>
          <w:p w14:paraId="65AE20EA" w14:textId="6DCC515D" w:rsidR="00E24265" w:rsidRPr="00615D4B" w:rsidDel="00CB3FDD" w:rsidRDefault="00E24265" w:rsidP="005F76AD">
            <w:pPr>
              <w:rPr>
                <w:del w:id="12887" w:author="阿毛" w:date="2021-05-21T17:54:00Z"/>
                <w:rFonts w:ascii="標楷體" w:eastAsia="標楷體" w:hAnsi="標楷體"/>
              </w:rPr>
            </w:pPr>
            <w:del w:id="12888" w:author="阿毛" w:date="2021-05-21T17:54:00Z">
              <w:r w:rsidRPr="00713ED8" w:rsidDel="00CB3FDD">
                <w:rPr>
                  <w:rFonts w:ascii="標楷體" w:eastAsia="標楷體" w:hAnsi="標楷體" w:hint="eastAsia"/>
                </w:rPr>
                <w:delText>交易代碼</w:delText>
              </w:r>
            </w:del>
          </w:p>
        </w:tc>
        <w:tc>
          <w:tcPr>
            <w:tcW w:w="624" w:type="pct"/>
          </w:tcPr>
          <w:p w14:paraId="6431A811" w14:textId="525A4FCD" w:rsidR="00E24265" w:rsidRPr="00615D4B" w:rsidDel="00CB3FDD" w:rsidRDefault="00E24265" w:rsidP="005F76AD">
            <w:pPr>
              <w:rPr>
                <w:del w:id="12889" w:author="阿毛" w:date="2021-05-21T17:54:00Z"/>
                <w:rFonts w:ascii="標楷體" w:eastAsia="標楷體" w:hAnsi="標楷體"/>
              </w:rPr>
            </w:pPr>
          </w:p>
        </w:tc>
        <w:tc>
          <w:tcPr>
            <w:tcW w:w="624" w:type="pct"/>
          </w:tcPr>
          <w:p w14:paraId="60098611" w14:textId="6DB43E6A" w:rsidR="00E24265" w:rsidRPr="00615D4B" w:rsidDel="00CB3FDD" w:rsidRDefault="00E24265" w:rsidP="005F76AD">
            <w:pPr>
              <w:rPr>
                <w:del w:id="12890" w:author="阿毛" w:date="2021-05-21T17:54:00Z"/>
                <w:rFonts w:ascii="標楷體" w:eastAsia="標楷體" w:hAnsi="標楷體"/>
              </w:rPr>
            </w:pPr>
          </w:p>
        </w:tc>
        <w:tc>
          <w:tcPr>
            <w:tcW w:w="537" w:type="pct"/>
          </w:tcPr>
          <w:p w14:paraId="6869179C" w14:textId="34ECFAE5" w:rsidR="00E24265" w:rsidRPr="00615D4B" w:rsidDel="00CB3FDD" w:rsidRDefault="00E24265" w:rsidP="005F76AD">
            <w:pPr>
              <w:rPr>
                <w:del w:id="12891" w:author="阿毛" w:date="2021-05-21T17:54:00Z"/>
                <w:rFonts w:ascii="標楷體" w:eastAsia="標楷體" w:hAnsi="標楷體"/>
              </w:rPr>
            </w:pPr>
            <w:del w:id="12892" w:author="阿毛" w:date="2021-05-21T17:54:00Z">
              <w:r w:rsidDel="00CB3FDD">
                <w:rPr>
                  <w:rFonts w:ascii="標楷體" w:eastAsia="標楷體" w:hAnsi="標楷體" w:hint="eastAsia"/>
                </w:rPr>
                <w:delText>下拉式選單</w:delText>
              </w:r>
            </w:del>
          </w:p>
        </w:tc>
        <w:tc>
          <w:tcPr>
            <w:tcW w:w="299" w:type="pct"/>
          </w:tcPr>
          <w:p w14:paraId="22BBA8EB" w14:textId="02620341" w:rsidR="00E24265" w:rsidRPr="00615D4B" w:rsidDel="00CB3FDD" w:rsidRDefault="00E24265" w:rsidP="005F76AD">
            <w:pPr>
              <w:rPr>
                <w:del w:id="12893" w:author="阿毛" w:date="2021-05-21T17:54:00Z"/>
                <w:rFonts w:ascii="標楷體" w:eastAsia="標楷體" w:hAnsi="標楷體"/>
              </w:rPr>
            </w:pPr>
          </w:p>
        </w:tc>
        <w:tc>
          <w:tcPr>
            <w:tcW w:w="299" w:type="pct"/>
          </w:tcPr>
          <w:p w14:paraId="144C12C5" w14:textId="052382D9" w:rsidR="00E24265" w:rsidRPr="00615D4B" w:rsidDel="00CB3FDD" w:rsidRDefault="00E24265" w:rsidP="005F76AD">
            <w:pPr>
              <w:rPr>
                <w:del w:id="12894" w:author="阿毛" w:date="2021-05-21T17:54:00Z"/>
                <w:rFonts w:ascii="標楷體" w:eastAsia="標楷體" w:hAnsi="標楷體"/>
              </w:rPr>
            </w:pPr>
          </w:p>
        </w:tc>
        <w:tc>
          <w:tcPr>
            <w:tcW w:w="1643" w:type="pct"/>
          </w:tcPr>
          <w:p w14:paraId="4578C969" w14:textId="0DBA0A25" w:rsidR="00E24265" w:rsidDel="00CB3FDD" w:rsidRDefault="00E24265" w:rsidP="005F76AD">
            <w:pPr>
              <w:rPr>
                <w:del w:id="12895" w:author="阿毛" w:date="2021-05-21T17:54:00Z"/>
                <w:rFonts w:ascii="標楷體" w:eastAsia="標楷體" w:hAnsi="標楷體"/>
              </w:rPr>
            </w:pPr>
            <w:del w:id="12896" w:author="阿毛" w:date="2021-05-21T17:54:00Z">
              <w:r w:rsidRPr="007D0BB0" w:rsidDel="00CB3FDD">
                <w:rPr>
                  <w:rFonts w:ascii="標楷體" w:eastAsia="標楷體" w:hAnsi="標楷體" w:hint="eastAsia"/>
                </w:rPr>
                <w:delText>1:新增</w:delText>
              </w:r>
            </w:del>
          </w:p>
          <w:p w14:paraId="45D3A3AD" w14:textId="7A3C6EDA" w:rsidR="00E24265" w:rsidDel="00CB3FDD" w:rsidRDefault="00E24265" w:rsidP="005F76AD">
            <w:pPr>
              <w:rPr>
                <w:del w:id="12897" w:author="阿毛" w:date="2021-05-21T17:54:00Z"/>
                <w:rFonts w:ascii="標楷體" w:eastAsia="標楷體" w:hAnsi="標楷體"/>
              </w:rPr>
            </w:pPr>
            <w:del w:id="12898" w:author="阿毛" w:date="2021-05-21T17:54:00Z">
              <w:r w:rsidRPr="007D0BB0" w:rsidDel="00CB3FDD">
                <w:rPr>
                  <w:rFonts w:ascii="標楷體" w:eastAsia="標楷體" w:hAnsi="標楷體" w:hint="eastAsia"/>
                </w:rPr>
                <w:delText>2:異動</w:delText>
              </w:r>
            </w:del>
          </w:p>
          <w:p w14:paraId="633AF837" w14:textId="69172B11" w:rsidR="00E24265" w:rsidRPr="00615D4B" w:rsidDel="00CB3FDD" w:rsidRDefault="00E24265" w:rsidP="005F76AD">
            <w:pPr>
              <w:rPr>
                <w:del w:id="12899" w:author="阿毛" w:date="2021-05-21T17:54:00Z"/>
                <w:rFonts w:ascii="標楷體" w:eastAsia="標楷體" w:hAnsi="標楷體"/>
              </w:rPr>
            </w:pPr>
            <w:del w:id="12900" w:author="阿毛" w:date="2021-05-21T17:54:00Z">
              <w:r w:rsidRPr="007D0BB0" w:rsidDel="00CB3FDD">
                <w:rPr>
                  <w:rFonts w:ascii="標楷體" w:eastAsia="標楷體" w:hAnsi="標楷體" w:hint="eastAsia"/>
                </w:rPr>
                <w:delText>4:刪除</w:delText>
              </w:r>
            </w:del>
          </w:p>
        </w:tc>
      </w:tr>
      <w:tr w:rsidR="00E24265" w:rsidRPr="00615D4B" w:rsidDel="00CB3FDD" w14:paraId="517F0693" w14:textId="45AFFB67" w:rsidTr="005F76AD">
        <w:trPr>
          <w:trHeight w:val="291"/>
          <w:jc w:val="center"/>
          <w:del w:id="12901" w:author="阿毛" w:date="2021-05-21T17:54:00Z"/>
        </w:trPr>
        <w:tc>
          <w:tcPr>
            <w:tcW w:w="219" w:type="pct"/>
          </w:tcPr>
          <w:p w14:paraId="10AC7A0C" w14:textId="7084A4E6" w:rsidR="00E24265" w:rsidRPr="005E579A" w:rsidDel="00CB3FDD" w:rsidRDefault="00E24265" w:rsidP="005F76AD">
            <w:pPr>
              <w:pStyle w:val="af9"/>
              <w:numPr>
                <w:ilvl w:val="0"/>
                <w:numId w:val="45"/>
              </w:numPr>
              <w:ind w:leftChars="0"/>
              <w:rPr>
                <w:del w:id="12902" w:author="阿毛" w:date="2021-05-21T17:54:00Z"/>
                <w:rFonts w:ascii="標楷體" w:eastAsia="標楷體" w:hAnsi="標楷體"/>
              </w:rPr>
            </w:pPr>
          </w:p>
        </w:tc>
        <w:tc>
          <w:tcPr>
            <w:tcW w:w="756" w:type="pct"/>
          </w:tcPr>
          <w:p w14:paraId="43D2D13C" w14:textId="22C03D87" w:rsidR="00E24265" w:rsidRPr="00615D4B" w:rsidDel="00CB3FDD" w:rsidRDefault="00E24265" w:rsidP="005F76AD">
            <w:pPr>
              <w:rPr>
                <w:del w:id="12903" w:author="阿毛" w:date="2021-05-21T17:54:00Z"/>
                <w:rFonts w:ascii="標楷體" w:eastAsia="標楷體" w:hAnsi="標楷體"/>
              </w:rPr>
            </w:pPr>
            <w:del w:id="12904" w:author="阿毛" w:date="2021-05-21T17:54:00Z">
              <w:r w:rsidRPr="00713ED8" w:rsidDel="00CB3FDD">
                <w:rPr>
                  <w:rFonts w:ascii="標楷體" w:eastAsia="標楷體" w:hAnsi="標楷體" w:hint="eastAsia"/>
                </w:rPr>
                <w:delText>債務人IDN</w:delText>
              </w:r>
            </w:del>
          </w:p>
        </w:tc>
        <w:tc>
          <w:tcPr>
            <w:tcW w:w="624" w:type="pct"/>
          </w:tcPr>
          <w:p w14:paraId="09B1D174" w14:textId="440522C2" w:rsidR="00E24265" w:rsidRPr="00615D4B" w:rsidDel="00CB3FDD" w:rsidRDefault="00E24265" w:rsidP="005F76AD">
            <w:pPr>
              <w:rPr>
                <w:del w:id="12905" w:author="阿毛" w:date="2021-05-21T17:54:00Z"/>
                <w:rFonts w:ascii="標楷體" w:eastAsia="標楷體" w:hAnsi="標楷體"/>
              </w:rPr>
            </w:pPr>
          </w:p>
        </w:tc>
        <w:tc>
          <w:tcPr>
            <w:tcW w:w="624" w:type="pct"/>
          </w:tcPr>
          <w:p w14:paraId="05BCFCC7" w14:textId="14134798" w:rsidR="00E24265" w:rsidRPr="00615D4B" w:rsidDel="00CB3FDD" w:rsidRDefault="00E24265" w:rsidP="005F76AD">
            <w:pPr>
              <w:rPr>
                <w:del w:id="12906" w:author="阿毛" w:date="2021-05-21T17:54:00Z"/>
                <w:rFonts w:ascii="標楷體" w:eastAsia="標楷體" w:hAnsi="標楷體"/>
              </w:rPr>
            </w:pPr>
          </w:p>
        </w:tc>
        <w:tc>
          <w:tcPr>
            <w:tcW w:w="537" w:type="pct"/>
          </w:tcPr>
          <w:p w14:paraId="3E3A0328" w14:textId="42AE40E6" w:rsidR="00E24265" w:rsidRPr="00615D4B" w:rsidDel="00CB3FDD" w:rsidRDefault="00E24265" w:rsidP="005F76AD">
            <w:pPr>
              <w:rPr>
                <w:del w:id="12907" w:author="阿毛" w:date="2021-05-21T17:54:00Z"/>
                <w:rFonts w:ascii="標楷體" w:eastAsia="標楷體" w:hAnsi="標楷體"/>
              </w:rPr>
            </w:pPr>
          </w:p>
        </w:tc>
        <w:tc>
          <w:tcPr>
            <w:tcW w:w="299" w:type="pct"/>
          </w:tcPr>
          <w:p w14:paraId="5297FD75" w14:textId="31FC979D" w:rsidR="00E24265" w:rsidRPr="00615D4B" w:rsidDel="00CB3FDD" w:rsidRDefault="00E24265" w:rsidP="005F76AD">
            <w:pPr>
              <w:rPr>
                <w:del w:id="12908" w:author="阿毛" w:date="2021-05-21T17:54:00Z"/>
                <w:rFonts w:ascii="標楷體" w:eastAsia="標楷體" w:hAnsi="標楷體"/>
              </w:rPr>
            </w:pPr>
          </w:p>
        </w:tc>
        <w:tc>
          <w:tcPr>
            <w:tcW w:w="299" w:type="pct"/>
          </w:tcPr>
          <w:p w14:paraId="2BE348DF" w14:textId="425136A1" w:rsidR="00E24265" w:rsidRPr="00615D4B" w:rsidDel="00CB3FDD" w:rsidRDefault="00E24265" w:rsidP="005F76AD">
            <w:pPr>
              <w:rPr>
                <w:del w:id="12909" w:author="阿毛" w:date="2021-05-21T17:54:00Z"/>
                <w:rFonts w:ascii="標楷體" w:eastAsia="標楷體" w:hAnsi="標楷體"/>
              </w:rPr>
            </w:pPr>
          </w:p>
        </w:tc>
        <w:tc>
          <w:tcPr>
            <w:tcW w:w="1643" w:type="pct"/>
          </w:tcPr>
          <w:p w14:paraId="496F64E8" w14:textId="40A99B1A" w:rsidR="00E24265" w:rsidRPr="00615D4B" w:rsidDel="00CB3FDD" w:rsidRDefault="00E24265" w:rsidP="005F76AD">
            <w:pPr>
              <w:rPr>
                <w:del w:id="12910" w:author="阿毛" w:date="2021-05-21T17:54:00Z"/>
                <w:rFonts w:ascii="標楷體" w:eastAsia="標楷體" w:hAnsi="標楷體"/>
              </w:rPr>
            </w:pPr>
          </w:p>
        </w:tc>
      </w:tr>
      <w:tr w:rsidR="00E24265" w:rsidRPr="00615D4B" w:rsidDel="00CB3FDD" w14:paraId="7BD70399" w14:textId="2334D43B" w:rsidTr="005F76AD">
        <w:trPr>
          <w:trHeight w:val="291"/>
          <w:jc w:val="center"/>
          <w:del w:id="12911" w:author="阿毛" w:date="2021-05-21T17:54:00Z"/>
        </w:trPr>
        <w:tc>
          <w:tcPr>
            <w:tcW w:w="219" w:type="pct"/>
          </w:tcPr>
          <w:p w14:paraId="112C1DA1" w14:textId="0B4C78C9" w:rsidR="00E24265" w:rsidRPr="005E579A" w:rsidDel="00CB3FDD" w:rsidRDefault="00E24265" w:rsidP="005F76AD">
            <w:pPr>
              <w:pStyle w:val="af9"/>
              <w:numPr>
                <w:ilvl w:val="0"/>
                <w:numId w:val="45"/>
              </w:numPr>
              <w:ind w:leftChars="0"/>
              <w:rPr>
                <w:del w:id="12912" w:author="阿毛" w:date="2021-05-21T17:54:00Z"/>
                <w:rFonts w:ascii="標楷體" w:eastAsia="標楷體" w:hAnsi="標楷體"/>
              </w:rPr>
            </w:pPr>
          </w:p>
        </w:tc>
        <w:tc>
          <w:tcPr>
            <w:tcW w:w="756" w:type="pct"/>
          </w:tcPr>
          <w:p w14:paraId="6479765D" w14:textId="30D297EE" w:rsidR="00E24265" w:rsidRPr="00615D4B" w:rsidDel="00CB3FDD" w:rsidRDefault="00E24265" w:rsidP="005F76AD">
            <w:pPr>
              <w:rPr>
                <w:del w:id="12913" w:author="阿毛" w:date="2021-05-21T17:54:00Z"/>
                <w:rFonts w:ascii="標楷體" w:eastAsia="標楷體" w:hAnsi="標楷體"/>
              </w:rPr>
            </w:pPr>
            <w:del w:id="12914" w:author="阿毛" w:date="2021-05-21T17:54:00Z">
              <w:r w:rsidRPr="00713ED8" w:rsidDel="00CB3FDD">
                <w:rPr>
                  <w:rFonts w:ascii="標楷體" w:eastAsia="標楷體" w:hAnsi="標楷體" w:hint="eastAsia"/>
                </w:rPr>
                <w:delText>報送單位代號</w:delText>
              </w:r>
            </w:del>
          </w:p>
        </w:tc>
        <w:tc>
          <w:tcPr>
            <w:tcW w:w="624" w:type="pct"/>
          </w:tcPr>
          <w:p w14:paraId="22BEB590" w14:textId="1A1B5650" w:rsidR="00E24265" w:rsidRPr="00615D4B" w:rsidDel="00CB3FDD" w:rsidRDefault="00E24265" w:rsidP="005F76AD">
            <w:pPr>
              <w:rPr>
                <w:del w:id="12915" w:author="阿毛" w:date="2021-05-21T17:54:00Z"/>
                <w:rFonts w:ascii="標楷體" w:eastAsia="標楷體" w:hAnsi="標楷體"/>
              </w:rPr>
            </w:pPr>
          </w:p>
        </w:tc>
        <w:tc>
          <w:tcPr>
            <w:tcW w:w="624" w:type="pct"/>
          </w:tcPr>
          <w:p w14:paraId="09481EBF" w14:textId="25CAEE2A" w:rsidR="00E24265" w:rsidRPr="00615D4B" w:rsidDel="00CB3FDD" w:rsidRDefault="00E24265" w:rsidP="005F76AD">
            <w:pPr>
              <w:rPr>
                <w:del w:id="12916" w:author="阿毛" w:date="2021-05-21T17:54:00Z"/>
                <w:rFonts w:ascii="標楷體" w:eastAsia="標楷體" w:hAnsi="標楷體"/>
              </w:rPr>
            </w:pPr>
          </w:p>
        </w:tc>
        <w:tc>
          <w:tcPr>
            <w:tcW w:w="537" w:type="pct"/>
          </w:tcPr>
          <w:p w14:paraId="2ED0392A" w14:textId="751F9673" w:rsidR="00E24265" w:rsidRPr="00615D4B" w:rsidDel="00CB3FDD" w:rsidRDefault="00E24265" w:rsidP="005F76AD">
            <w:pPr>
              <w:rPr>
                <w:del w:id="12917" w:author="阿毛" w:date="2021-05-21T17:54:00Z"/>
                <w:rFonts w:ascii="標楷體" w:eastAsia="標楷體" w:hAnsi="標楷體"/>
              </w:rPr>
            </w:pPr>
          </w:p>
        </w:tc>
        <w:tc>
          <w:tcPr>
            <w:tcW w:w="299" w:type="pct"/>
          </w:tcPr>
          <w:p w14:paraId="052DC772" w14:textId="57DBA7C5" w:rsidR="00E24265" w:rsidRPr="00615D4B" w:rsidDel="00CB3FDD" w:rsidRDefault="00E24265" w:rsidP="005F76AD">
            <w:pPr>
              <w:rPr>
                <w:del w:id="12918" w:author="阿毛" w:date="2021-05-21T17:54:00Z"/>
                <w:rFonts w:ascii="標楷體" w:eastAsia="標楷體" w:hAnsi="標楷體"/>
              </w:rPr>
            </w:pPr>
          </w:p>
        </w:tc>
        <w:tc>
          <w:tcPr>
            <w:tcW w:w="299" w:type="pct"/>
          </w:tcPr>
          <w:p w14:paraId="484902F5" w14:textId="20C02349" w:rsidR="00E24265" w:rsidRPr="00615D4B" w:rsidDel="00CB3FDD" w:rsidRDefault="00E24265" w:rsidP="005F76AD">
            <w:pPr>
              <w:rPr>
                <w:del w:id="12919" w:author="阿毛" w:date="2021-05-21T17:54:00Z"/>
                <w:rFonts w:ascii="標楷體" w:eastAsia="標楷體" w:hAnsi="標楷體"/>
              </w:rPr>
            </w:pPr>
          </w:p>
        </w:tc>
        <w:tc>
          <w:tcPr>
            <w:tcW w:w="1643" w:type="pct"/>
          </w:tcPr>
          <w:p w14:paraId="340340BB" w14:textId="06165E85" w:rsidR="00E24265" w:rsidRPr="00615D4B" w:rsidDel="00CB3FDD" w:rsidRDefault="00E24265" w:rsidP="005F76AD">
            <w:pPr>
              <w:rPr>
                <w:del w:id="12920" w:author="阿毛" w:date="2021-05-21T17:54:00Z"/>
                <w:rFonts w:ascii="標楷體" w:eastAsia="標楷體" w:hAnsi="標楷體"/>
              </w:rPr>
            </w:pPr>
          </w:p>
        </w:tc>
      </w:tr>
      <w:tr w:rsidR="00E24265" w:rsidRPr="00615D4B" w:rsidDel="00CB3FDD" w14:paraId="366DE606" w14:textId="0C6A7441" w:rsidTr="005F76AD">
        <w:trPr>
          <w:trHeight w:val="291"/>
          <w:jc w:val="center"/>
          <w:del w:id="12921" w:author="阿毛" w:date="2021-05-21T17:54:00Z"/>
        </w:trPr>
        <w:tc>
          <w:tcPr>
            <w:tcW w:w="219" w:type="pct"/>
          </w:tcPr>
          <w:p w14:paraId="02B1F13B" w14:textId="3CBEB2F3" w:rsidR="00E24265" w:rsidRPr="005E579A" w:rsidDel="00CB3FDD" w:rsidRDefault="00E24265" w:rsidP="005F76AD">
            <w:pPr>
              <w:pStyle w:val="af9"/>
              <w:numPr>
                <w:ilvl w:val="0"/>
                <w:numId w:val="45"/>
              </w:numPr>
              <w:ind w:leftChars="0"/>
              <w:rPr>
                <w:del w:id="12922" w:author="阿毛" w:date="2021-05-21T17:54:00Z"/>
                <w:rFonts w:ascii="標楷體" w:eastAsia="標楷體" w:hAnsi="標楷體"/>
              </w:rPr>
            </w:pPr>
          </w:p>
        </w:tc>
        <w:tc>
          <w:tcPr>
            <w:tcW w:w="756" w:type="pct"/>
          </w:tcPr>
          <w:p w14:paraId="7F802697" w14:textId="1618BC3A" w:rsidR="00E24265" w:rsidRPr="00615D4B" w:rsidDel="00CB3FDD" w:rsidRDefault="00E24265" w:rsidP="005F76AD">
            <w:pPr>
              <w:rPr>
                <w:del w:id="12923" w:author="阿毛" w:date="2021-05-21T17:54:00Z"/>
                <w:rFonts w:ascii="標楷體" w:eastAsia="標楷體" w:hAnsi="標楷體"/>
              </w:rPr>
            </w:pPr>
            <w:del w:id="12924" w:author="阿毛" w:date="2021-05-21T17:54:00Z">
              <w:r w:rsidRPr="00713ED8" w:rsidDel="00CB3FDD">
                <w:rPr>
                  <w:rFonts w:ascii="標楷體" w:eastAsia="標楷體" w:hAnsi="標楷體" w:hint="eastAsia"/>
                </w:rPr>
                <w:delText>案件狀態</w:delText>
              </w:r>
            </w:del>
          </w:p>
        </w:tc>
        <w:tc>
          <w:tcPr>
            <w:tcW w:w="624" w:type="pct"/>
          </w:tcPr>
          <w:p w14:paraId="72557DF8" w14:textId="4DF9BFD5" w:rsidR="00E24265" w:rsidRPr="00615D4B" w:rsidDel="00CB3FDD" w:rsidRDefault="00E24265" w:rsidP="005F76AD">
            <w:pPr>
              <w:rPr>
                <w:del w:id="12925" w:author="阿毛" w:date="2021-05-21T17:54:00Z"/>
                <w:rFonts w:ascii="標楷體" w:eastAsia="標楷體" w:hAnsi="標楷體"/>
              </w:rPr>
            </w:pPr>
          </w:p>
        </w:tc>
        <w:tc>
          <w:tcPr>
            <w:tcW w:w="624" w:type="pct"/>
          </w:tcPr>
          <w:p w14:paraId="54CE8176" w14:textId="01412227" w:rsidR="00E24265" w:rsidRPr="00615D4B" w:rsidDel="00CB3FDD" w:rsidRDefault="00E24265" w:rsidP="005F76AD">
            <w:pPr>
              <w:rPr>
                <w:del w:id="12926" w:author="阿毛" w:date="2021-05-21T17:54:00Z"/>
                <w:rFonts w:ascii="標楷體" w:eastAsia="標楷體" w:hAnsi="標楷體"/>
              </w:rPr>
            </w:pPr>
          </w:p>
        </w:tc>
        <w:tc>
          <w:tcPr>
            <w:tcW w:w="537" w:type="pct"/>
          </w:tcPr>
          <w:p w14:paraId="11497B24" w14:textId="222EF7B4" w:rsidR="00E24265" w:rsidRPr="00615D4B" w:rsidDel="00CB3FDD" w:rsidRDefault="00E24265" w:rsidP="005F76AD">
            <w:pPr>
              <w:rPr>
                <w:del w:id="12927" w:author="阿毛" w:date="2021-05-21T17:54:00Z"/>
                <w:rFonts w:ascii="標楷體" w:eastAsia="標楷體" w:hAnsi="標楷體"/>
              </w:rPr>
            </w:pPr>
            <w:del w:id="12928" w:author="阿毛" w:date="2021-05-21T17:54:00Z">
              <w:r w:rsidRPr="007D0BB0" w:rsidDel="00CB3FDD">
                <w:rPr>
                  <w:rFonts w:ascii="標楷體" w:eastAsia="標楷體" w:hAnsi="標楷體" w:hint="eastAsia"/>
                </w:rPr>
                <w:delText>下拉式選單</w:delText>
              </w:r>
            </w:del>
          </w:p>
        </w:tc>
        <w:tc>
          <w:tcPr>
            <w:tcW w:w="299" w:type="pct"/>
          </w:tcPr>
          <w:p w14:paraId="4B05BD70" w14:textId="7EE16FBB" w:rsidR="00E24265" w:rsidRPr="00615D4B" w:rsidDel="00CB3FDD" w:rsidRDefault="00E24265" w:rsidP="005F76AD">
            <w:pPr>
              <w:rPr>
                <w:del w:id="12929" w:author="阿毛" w:date="2021-05-21T17:54:00Z"/>
                <w:rFonts w:ascii="標楷體" w:eastAsia="標楷體" w:hAnsi="標楷體"/>
              </w:rPr>
            </w:pPr>
          </w:p>
        </w:tc>
        <w:tc>
          <w:tcPr>
            <w:tcW w:w="299" w:type="pct"/>
          </w:tcPr>
          <w:p w14:paraId="364155B8" w14:textId="298853BE" w:rsidR="00E24265" w:rsidRPr="00615D4B" w:rsidDel="00CB3FDD" w:rsidRDefault="00E24265" w:rsidP="005F76AD">
            <w:pPr>
              <w:rPr>
                <w:del w:id="12930" w:author="阿毛" w:date="2021-05-21T17:54:00Z"/>
                <w:rFonts w:ascii="標楷體" w:eastAsia="標楷體" w:hAnsi="標楷體"/>
              </w:rPr>
            </w:pPr>
          </w:p>
        </w:tc>
        <w:tc>
          <w:tcPr>
            <w:tcW w:w="1643" w:type="pct"/>
          </w:tcPr>
          <w:p w14:paraId="03823A21" w14:textId="48232CBA" w:rsidR="00E24265" w:rsidRPr="007D0BB0" w:rsidDel="00CB3FDD" w:rsidRDefault="00E24265" w:rsidP="005F76AD">
            <w:pPr>
              <w:rPr>
                <w:del w:id="12931" w:author="阿毛" w:date="2021-05-21T17:54:00Z"/>
                <w:rFonts w:ascii="標楷體" w:eastAsia="標楷體" w:hAnsi="標楷體"/>
              </w:rPr>
            </w:pPr>
            <w:del w:id="12932" w:author="阿毛" w:date="2021-05-21T17:54:00Z">
              <w:r w:rsidRPr="007D0BB0" w:rsidDel="00CB3FDD">
                <w:rPr>
                  <w:rFonts w:ascii="標楷體" w:eastAsia="標楷體" w:hAnsi="標楷體" w:hint="eastAsia"/>
                </w:rPr>
                <w:delText>1:更生程序開始</w:delText>
              </w:r>
            </w:del>
          </w:p>
          <w:p w14:paraId="35FCC600" w14:textId="66E804DA" w:rsidR="00E24265" w:rsidRPr="007D0BB0" w:rsidDel="00CB3FDD" w:rsidRDefault="00E24265" w:rsidP="005F76AD">
            <w:pPr>
              <w:rPr>
                <w:del w:id="12933" w:author="阿毛" w:date="2021-05-21T17:54:00Z"/>
                <w:rFonts w:ascii="標楷體" w:eastAsia="標楷體" w:hAnsi="標楷體"/>
              </w:rPr>
            </w:pPr>
            <w:del w:id="12934" w:author="阿毛" w:date="2021-05-21T17:54:00Z">
              <w:r w:rsidRPr="007D0BB0" w:rsidDel="00CB3FDD">
                <w:rPr>
                  <w:rFonts w:ascii="標楷體" w:eastAsia="標楷體" w:hAnsi="標楷體" w:hint="eastAsia"/>
                </w:rPr>
                <w:delText>2:更生撤回</w:delText>
              </w:r>
            </w:del>
          </w:p>
          <w:p w14:paraId="3D44C8D0" w14:textId="5D1486CB" w:rsidR="00E24265" w:rsidRPr="007D0BB0" w:rsidDel="00CB3FDD" w:rsidRDefault="00E24265" w:rsidP="005F76AD">
            <w:pPr>
              <w:rPr>
                <w:del w:id="12935" w:author="阿毛" w:date="2021-05-21T17:54:00Z"/>
                <w:rFonts w:ascii="標楷體" w:eastAsia="標楷體" w:hAnsi="標楷體"/>
              </w:rPr>
            </w:pPr>
            <w:del w:id="12936" w:author="阿毛" w:date="2021-05-21T17:54:00Z">
              <w:r w:rsidRPr="007D0BB0" w:rsidDel="00CB3FDD">
                <w:rPr>
                  <w:rFonts w:ascii="標楷體" w:eastAsia="標楷體" w:hAnsi="標楷體" w:hint="eastAsia"/>
                </w:rPr>
                <w:delText>3:更生方案認可確定</w:delText>
              </w:r>
            </w:del>
          </w:p>
          <w:p w14:paraId="12D8B319" w14:textId="52013DC4" w:rsidR="00E24265" w:rsidRPr="007D0BB0" w:rsidDel="00CB3FDD" w:rsidRDefault="00E24265" w:rsidP="005F76AD">
            <w:pPr>
              <w:rPr>
                <w:del w:id="12937" w:author="阿毛" w:date="2021-05-21T17:54:00Z"/>
                <w:rFonts w:ascii="標楷體" w:eastAsia="標楷體" w:hAnsi="標楷體"/>
              </w:rPr>
            </w:pPr>
            <w:del w:id="12938" w:author="阿毛" w:date="2021-05-21T17:54:00Z">
              <w:r w:rsidRPr="007D0BB0" w:rsidDel="00CB3FDD">
                <w:rPr>
                  <w:rFonts w:ascii="標楷體" w:eastAsia="標楷體" w:hAnsi="標楷體" w:hint="eastAsia"/>
                </w:rPr>
                <w:delText>4:更生方案履行完畢</w:delText>
              </w:r>
            </w:del>
          </w:p>
          <w:p w14:paraId="1E5B9043" w14:textId="1BDF438A" w:rsidR="00E24265" w:rsidRPr="007D0BB0" w:rsidDel="00CB3FDD" w:rsidRDefault="00E24265" w:rsidP="005F76AD">
            <w:pPr>
              <w:rPr>
                <w:del w:id="12939" w:author="阿毛" w:date="2021-05-21T17:54:00Z"/>
                <w:rFonts w:ascii="標楷體" w:eastAsia="標楷體" w:hAnsi="標楷體"/>
              </w:rPr>
            </w:pPr>
            <w:del w:id="12940" w:author="阿毛" w:date="2021-05-21T17:54:00Z">
              <w:r w:rsidRPr="007D0BB0" w:rsidDel="00CB3FDD">
                <w:rPr>
                  <w:rFonts w:ascii="標楷體" w:eastAsia="標楷體" w:hAnsi="標楷體" w:hint="eastAsia"/>
                </w:rPr>
                <w:delText>5:更生裁定免責確定</w:delText>
              </w:r>
            </w:del>
          </w:p>
          <w:p w14:paraId="39BA2D70" w14:textId="3C5B0F65" w:rsidR="00E24265" w:rsidRPr="00615D4B" w:rsidDel="00CB3FDD" w:rsidRDefault="00E24265" w:rsidP="005F76AD">
            <w:pPr>
              <w:rPr>
                <w:del w:id="12941" w:author="阿毛" w:date="2021-05-21T17:54:00Z"/>
                <w:rFonts w:ascii="標楷體" w:eastAsia="標楷體" w:hAnsi="標楷體"/>
              </w:rPr>
            </w:pPr>
            <w:del w:id="12942" w:author="阿毛" w:date="2021-05-21T17:54:00Z">
              <w:r w:rsidRPr="007D0BB0" w:rsidDel="00CB3FDD">
                <w:rPr>
                  <w:rFonts w:ascii="標楷體" w:eastAsia="標楷體" w:hAnsi="標楷體" w:hint="eastAsia"/>
                </w:rPr>
                <w:delText>6:更生調查程序</w:delText>
              </w:r>
            </w:del>
          </w:p>
        </w:tc>
      </w:tr>
      <w:tr w:rsidR="00E24265" w:rsidRPr="00615D4B" w:rsidDel="00CB3FDD" w14:paraId="2733540F" w14:textId="00D272E6" w:rsidTr="005F76AD">
        <w:trPr>
          <w:trHeight w:val="291"/>
          <w:jc w:val="center"/>
          <w:del w:id="12943" w:author="阿毛" w:date="2021-05-21T17:54:00Z"/>
        </w:trPr>
        <w:tc>
          <w:tcPr>
            <w:tcW w:w="219" w:type="pct"/>
          </w:tcPr>
          <w:p w14:paraId="311E40D5" w14:textId="6AFA9DEE" w:rsidR="00E24265" w:rsidRPr="005E579A" w:rsidDel="00CB3FDD" w:rsidRDefault="00E24265" w:rsidP="005F76AD">
            <w:pPr>
              <w:pStyle w:val="af9"/>
              <w:numPr>
                <w:ilvl w:val="0"/>
                <w:numId w:val="45"/>
              </w:numPr>
              <w:ind w:leftChars="0"/>
              <w:rPr>
                <w:del w:id="12944" w:author="阿毛" w:date="2021-05-21T17:54:00Z"/>
                <w:rFonts w:ascii="標楷體" w:eastAsia="標楷體" w:hAnsi="標楷體"/>
              </w:rPr>
            </w:pPr>
          </w:p>
        </w:tc>
        <w:tc>
          <w:tcPr>
            <w:tcW w:w="756" w:type="pct"/>
          </w:tcPr>
          <w:p w14:paraId="70A9FE3F" w14:textId="58436608" w:rsidR="00E24265" w:rsidRPr="00615D4B" w:rsidDel="00CB3FDD" w:rsidRDefault="00E24265" w:rsidP="005F76AD">
            <w:pPr>
              <w:rPr>
                <w:del w:id="12945" w:author="阿毛" w:date="2021-05-21T17:54:00Z"/>
                <w:rFonts w:ascii="標楷體" w:eastAsia="標楷體" w:hAnsi="標楷體"/>
              </w:rPr>
            </w:pPr>
            <w:del w:id="12946" w:author="阿毛" w:date="2021-05-21T17:54:00Z">
              <w:r w:rsidRPr="00713ED8" w:rsidDel="00CB3FDD">
                <w:rPr>
                  <w:rFonts w:ascii="標楷體" w:eastAsia="標楷體" w:hAnsi="標楷體" w:hint="eastAsia"/>
                </w:rPr>
                <w:delText>裁定日期</w:delText>
              </w:r>
            </w:del>
          </w:p>
        </w:tc>
        <w:tc>
          <w:tcPr>
            <w:tcW w:w="624" w:type="pct"/>
          </w:tcPr>
          <w:p w14:paraId="448BB30B" w14:textId="2CAE14FA" w:rsidR="00E24265" w:rsidRPr="00615D4B" w:rsidDel="00CB3FDD" w:rsidRDefault="00E24265" w:rsidP="005F76AD">
            <w:pPr>
              <w:rPr>
                <w:del w:id="12947" w:author="阿毛" w:date="2021-05-21T17:54:00Z"/>
                <w:rFonts w:ascii="標楷體" w:eastAsia="標楷體" w:hAnsi="標楷體"/>
              </w:rPr>
            </w:pPr>
          </w:p>
        </w:tc>
        <w:tc>
          <w:tcPr>
            <w:tcW w:w="624" w:type="pct"/>
          </w:tcPr>
          <w:p w14:paraId="3E608616" w14:textId="2D678D05" w:rsidR="00E24265" w:rsidRPr="00615D4B" w:rsidDel="00CB3FDD" w:rsidRDefault="00E24265" w:rsidP="005F76AD">
            <w:pPr>
              <w:rPr>
                <w:del w:id="12948" w:author="阿毛" w:date="2021-05-21T17:54:00Z"/>
                <w:rFonts w:ascii="標楷體" w:eastAsia="標楷體" w:hAnsi="標楷體"/>
              </w:rPr>
            </w:pPr>
          </w:p>
        </w:tc>
        <w:tc>
          <w:tcPr>
            <w:tcW w:w="537" w:type="pct"/>
          </w:tcPr>
          <w:p w14:paraId="1804D2B6" w14:textId="7899B641" w:rsidR="00E24265" w:rsidRPr="00615D4B" w:rsidDel="00CB3FDD" w:rsidRDefault="00E24265" w:rsidP="005F76AD">
            <w:pPr>
              <w:rPr>
                <w:del w:id="12949" w:author="阿毛" w:date="2021-05-21T17:54:00Z"/>
                <w:rFonts w:ascii="標楷體" w:eastAsia="標楷體" w:hAnsi="標楷體"/>
              </w:rPr>
            </w:pPr>
          </w:p>
        </w:tc>
        <w:tc>
          <w:tcPr>
            <w:tcW w:w="299" w:type="pct"/>
          </w:tcPr>
          <w:p w14:paraId="0C1445FE" w14:textId="3BF1D9B8" w:rsidR="00E24265" w:rsidRPr="00615D4B" w:rsidDel="00CB3FDD" w:rsidRDefault="00E24265" w:rsidP="005F76AD">
            <w:pPr>
              <w:rPr>
                <w:del w:id="12950" w:author="阿毛" w:date="2021-05-21T17:54:00Z"/>
                <w:rFonts w:ascii="標楷體" w:eastAsia="標楷體" w:hAnsi="標楷體"/>
              </w:rPr>
            </w:pPr>
          </w:p>
        </w:tc>
        <w:tc>
          <w:tcPr>
            <w:tcW w:w="299" w:type="pct"/>
          </w:tcPr>
          <w:p w14:paraId="00CDEBC2" w14:textId="483A364B" w:rsidR="00E24265" w:rsidRPr="00615D4B" w:rsidDel="00CB3FDD" w:rsidRDefault="00E24265" w:rsidP="005F76AD">
            <w:pPr>
              <w:rPr>
                <w:del w:id="12951" w:author="阿毛" w:date="2021-05-21T17:54:00Z"/>
                <w:rFonts w:ascii="標楷體" w:eastAsia="標楷體" w:hAnsi="標楷體"/>
              </w:rPr>
            </w:pPr>
          </w:p>
        </w:tc>
        <w:tc>
          <w:tcPr>
            <w:tcW w:w="1643" w:type="pct"/>
          </w:tcPr>
          <w:p w14:paraId="76DA13B7" w14:textId="7C41BBE6" w:rsidR="00E24265" w:rsidRPr="00615D4B" w:rsidDel="00CB3FDD" w:rsidRDefault="00E24265" w:rsidP="005F76AD">
            <w:pPr>
              <w:rPr>
                <w:del w:id="12952" w:author="阿毛" w:date="2021-05-21T17:54:00Z"/>
                <w:rFonts w:ascii="標楷體" w:eastAsia="標楷體" w:hAnsi="標楷體"/>
              </w:rPr>
            </w:pPr>
          </w:p>
        </w:tc>
      </w:tr>
      <w:tr w:rsidR="00E24265" w:rsidRPr="00615D4B" w:rsidDel="00CB3FDD" w14:paraId="278E2D8B" w14:textId="73D0C63B" w:rsidTr="005F76AD">
        <w:trPr>
          <w:trHeight w:val="291"/>
          <w:jc w:val="center"/>
          <w:del w:id="12953" w:author="阿毛" w:date="2021-05-21T17:54:00Z"/>
        </w:trPr>
        <w:tc>
          <w:tcPr>
            <w:tcW w:w="219" w:type="pct"/>
          </w:tcPr>
          <w:p w14:paraId="772C9D23" w14:textId="248E9D46" w:rsidR="00E24265" w:rsidRPr="005E579A" w:rsidDel="00CB3FDD" w:rsidRDefault="00E24265" w:rsidP="005F76AD">
            <w:pPr>
              <w:pStyle w:val="af9"/>
              <w:numPr>
                <w:ilvl w:val="0"/>
                <w:numId w:val="45"/>
              </w:numPr>
              <w:ind w:leftChars="0"/>
              <w:rPr>
                <w:del w:id="12954" w:author="阿毛" w:date="2021-05-21T17:54:00Z"/>
                <w:rFonts w:ascii="標楷體" w:eastAsia="標楷體" w:hAnsi="標楷體"/>
              </w:rPr>
            </w:pPr>
          </w:p>
        </w:tc>
        <w:tc>
          <w:tcPr>
            <w:tcW w:w="756" w:type="pct"/>
          </w:tcPr>
          <w:p w14:paraId="059531D1" w14:textId="090803A2" w:rsidR="00E24265" w:rsidRPr="00615D4B" w:rsidDel="00CB3FDD" w:rsidRDefault="00E24265" w:rsidP="005F76AD">
            <w:pPr>
              <w:rPr>
                <w:del w:id="12955" w:author="阿毛" w:date="2021-05-21T17:54:00Z"/>
                <w:rFonts w:ascii="標楷體" w:eastAsia="標楷體" w:hAnsi="標楷體"/>
              </w:rPr>
            </w:pPr>
            <w:del w:id="12956" w:author="阿毛" w:date="2021-05-21T17:54:00Z">
              <w:r w:rsidRPr="00713ED8" w:rsidDel="00CB3FDD">
                <w:rPr>
                  <w:rFonts w:ascii="標楷體" w:eastAsia="標楷體" w:hAnsi="標楷體" w:hint="eastAsia"/>
                </w:rPr>
                <w:delText>承審法院代碼</w:delText>
              </w:r>
            </w:del>
          </w:p>
        </w:tc>
        <w:tc>
          <w:tcPr>
            <w:tcW w:w="624" w:type="pct"/>
          </w:tcPr>
          <w:p w14:paraId="47A4DA32" w14:textId="13801736" w:rsidR="00E24265" w:rsidRPr="00615D4B" w:rsidDel="00CB3FDD" w:rsidRDefault="00E24265" w:rsidP="005F76AD">
            <w:pPr>
              <w:rPr>
                <w:del w:id="12957" w:author="阿毛" w:date="2021-05-21T17:54:00Z"/>
                <w:rFonts w:ascii="標楷體" w:eastAsia="標楷體" w:hAnsi="標楷體"/>
              </w:rPr>
            </w:pPr>
          </w:p>
        </w:tc>
        <w:tc>
          <w:tcPr>
            <w:tcW w:w="624" w:type="pct"/>
          </w:tcPr>
          <w:p w14:paraId="1A537DA4" w14:textId="34073B09" w:rsidR="00E24265" w:rsidRPr="00615D4B" w:rsidDel="00CB3FDD" w:rsidRDefault="00E24265" w:rsidP="005F76AD">
            <w:pPr>
              <w:rPr>
                <w:del w:id="12958" w:author="阿毛" w:date="2021-05-21T17:54:00Z"/>
                <w:rFonts w:ascii="標楷體" w:eastAsia="標楷體" w:hAnsi="標楷體"/>
              </w:rPr>
            </w:pPr>
          </w:p>
        </w:tc>
        <w:tc>
          <w:tcPr>
            <w:tcW w:w="537" w:type="pct"/>
          </w:tcPr>
          <w:p w14:paraId="1007CF61" w14:textId="4059CA29" w:rsidR="00E24265" w:rsidRPr="00615D4B" w:rsidDel="00CB3FDD" w:rsidRDefault="00E24265" w:rsidP="005F76AD">
            <w:pPr>
              <w:rPr>
                <w:del w:id="12959" w:author="阿毛" w:date="2021-05-21T17:54:00Z"/>
                <w:rFonts w:ascii="標楷體" w:eastAsia="標楷體" w:hAnsi="標楷體"/>
              </w:rPr>
            </w:pPr>
            <w:del w:id="12960" w:author="阿毛" w:date="2021-05-21T17:54:00Z">
              <w:r w:rsidRPr="007D0BB0" w:rsidDel="00CB3FDD">
                <w:rPr>
                  <w:rFonts w:ascii="標楷體" w:eastAsia="標楷體" w:hAnsi="標楷體" w:hint="eastAsia"/>
                </w:rPr>
                <w:delText>下拉式選單</w:delText>
              </w:r>
            </w:del>
          </w:p>
        </w:tc>
        <w:tc>
          <w:tcPr>
            <w:tcW w:w="299" w:type="pct"/>
          </w:tcPr>
          <w:p w14:paraId="16AB64B4" w14:textId="4FAD4ABE" w:rsidR="00E24265" w:rsidRPr="00615D4B" w:rsidDel="00CB3FDD" w:rsidRDefault="00E24265" w:rsidP="005F76AD">
            <w:pPr>
              <w:rPr>
                <w:del w:id="12961" w:author="阿毛" w:date="2021-05-21T17:54:00Z"/>
                <w:rFonts w:ascii="標楷體" w:eastAsia="標楷體" w:hAnsi="標楷體"/>
              </w:rPr>
            </w:pPr>
          </w:p>
        </w:tc>
        <w:tc>
          <w:tcPr>
            <w:tcW w:w="299" w:type="pct"/>
          </w:tcPr>
          <w:p w14:paraId="4843042A" w14:textId="461933E3" w:rsidR="00E24265" w:rsidRPr="00615D4B" w:rsidDel="00CB3FDD" w:rsidRDefault="00E24265" w:rsidP="005F76AD">
            <w:pPr>
              <w:rPr>
                <w:del w:id="12962" w:author="阿毛" w:date="2021-05-21T17:54:00Z"/>
                <w:rFonts w:ascii="標楷體" w:eastAsia="標楷體" w:hAnsi="標楷體"/>
              </w:rPr>
            </w:pPr>
          </w:p>
        </w:tc>
        <w:tc>
          <w:tcPr>
            <w:tcW w:w="1643" w:type="pct"/>
          </w:tcPr>
          <w:p w14:paraId="4E0390A1" w14:textId="293ED948" w:rsidR="00E24265" w:rsidRPr="007D0BB0" w:rsidDel="00CB3FDD" w:rsidRDefault="00E24265" w:rsidP="005F76AD">
            <w:pPr>
              <w:rPr>
                <w:del w:id="12963" w:author="阿毛" w:date="2021-05-21T17:54:00Z"/>
                <w:rFonts w:ascii="標楷體" w:eastAsia="標楷體" w:hAnsi="標楷體"/>
              </w:rPr>
            </w:pPr>
            <w:del w:id="12964" w:author="阿毛" w:date="2021-05-21T17:54:00Z">
              <w:r w:rsidRPr="007D0BB0" w:rsidDel="00CB3FDD">
                <w:rPr>
                  <w:rFonts w:ascii="標楷體" w:eastAsia="標楷體" w:hAnsi="標楷體" w:hint="eastAsia"/>
                </w:rPr>
                <w:delText>1:臺灣彰化地方法院</w:delText>
              </w:r>
            </w:del>
          </w:p>
          <w:p w14:paraId="79D0545D" w14:textId="51FFFFE5" w:rsidR="00E24265" w:rsidRPr="007D0BB0" w:rsidDel="00CB3FDD" w:rsidRDefault="00E24265" w:rsidP="005F76AD">
            <w:pPr>
              <w:rPr>
                <w:del w:id="12965" w:author="阿毛" w:date="2021-05-21T17:54:00Z"/>
                <w:rFonts w:ascii="標楷體" w:eastAsia="標楷體" w:hAnsi="標楷體"/>
              </w:rPr>
            </w:pPr>
            <w:del w:id="12966" w:author="阿毛" w:date="2021-05-21T17:54:00Z">
              <w:r w:rsidRPr="007D0BB0" w:rsidDel="00CB3FDD">
                <w:rPr>
                  <w:rFonts w:ascii="標楷體" w:eastAsia="標楷體" w:hAnsi="標楷體" w:hint="eastAsia"/>
                </w:rPr>
                <w:delText>2:臺灣橋頭地方法院</w:delText>
              </w:r>
            </w:del>
          </w:p>
          <w:p w14:paraId="484178DC" w14:textId="31324A9C" w:rsidR="00E24265" w:rsidRPr="007D0BB0" w:rsidDel="00CB3FDD" w:rsidRDefault="00E24265" w:rsidP="005F76AD">
            <w:pPr>
              <w:rPr>
                <w:del w:id="12967" w:author="阿毛" w:date="2021-05-21T17:54:00Z"/>
                <w:rFonts w:ascii="標楷體" w:eastAsia="標楷體" w:hAnsi="標楷體"/>
              </w:rPr>
            </w:pPr>
            <w:del w:id="12968" w:author="阿毛" w:date="2021-05-21T17:54:00Z">
              <w:r w:rsidRPr="007D0BB0" w:rsidDel="00CB3FDD">
                <w:rPr>
                  <w:rFonts w:ascii="標楷體" w:eastAsia="標楷體" w:hAnsi="標楷體" w:hint="eastAsia"/>
                </w:rPr>
                <w:delText>3:臺灣嘉義地方法院</w:delText>
              </w:r>
            </w:del>
          </w:p>
          <w:p w14:paraId="12C65A2E" w14:textId="593FE0F1" w:rsidR="00E24265" w:rsidRPr="007D0BB0" w:rsidDel="00CB3FDD" w:rsidRDefault="00E24265" w:rsidP="005F76AD">
            <w:pPr>
              <w:rPr>
                <w:del w:id="12969" w:author="阿毛" w:date="2021-05-21T17:54:00Z"/>
                <w:rFonts w:ascii="標楷體" w:eastAsia="標楷體" w:hAnsi="標楷體"/>
              </w:rPr>
            </w:pPr>
            <w:del w:id="12970" w:author="阿毛" w:date="2021-05-21T17:54:00Z">
              <w:r w:rsidRPr="007D0BB0" w:rsidDel="00CB3FDD">
                <w:rPr>
                  <w:rFonts w:ascii="標楷體" w:eastAsia="標楷體" w:hAnsi="標楷體" w:hint="eastAsia"/>
                </w:rPr>
                <w:delText>4:臺灣花蓮地方法院</w:delText>
              </w:r>
            </w:del>
          </w:p>
          <w:p w14:paraId="5E7E4A69" w14:textId="79039472" w:rsidR="00E24265" w:rsidRPr="007D0BB0" w:rsidDel="00CB3FDD" w:rsidRDefault="00E24265" w:rsidP="005F76AD">
            <w:pPr>
              <w:rPr>
                <w:del w:id="12971" w:author="阿毛" w:date="2021-05-21T17:54:00Z"/>
                <w:rFonts w:ascii="標楷體" w:eastAsia="標楷體" w:hAnsi="標楷體"/>
              </w:rPr>
            </w:pPr>
            <w:del w:id="12972" w:author="阿毛" w:date="2021-05-21T17:54:00Z">
              <w:r w:rsidRPr="007D0BB0" w:rsidDel="00CB3FDD">
                <w:rPr>
                  <w:rFonts w:ascii="標楷體" w:eastAsia="標楷體" w:hAnsi="標楷體" w:hint="eastAsia"/>
                </w:rPr>
                <w:delText>5:臺灣高等法院花蓮分院</w:delText>
              </w:r>
            </w:del>
          </w:p>
          <w:p w14:paraId="2DF984B9" w14:textId="34854545" w:rsidR="00E24265" w:rsidRPr="007D0BB0" w:rsidDel="00CB3FDD" w:rsidRDefault="00E24265" w:rsidP="005F76AD">
            <w:pPr>
              <w:rPr>
                <w:del w:id="12973" w:author="阿毛" w:date="2021-05-21T17:54:00Z"/>
                <w:rFonts w:ascii="標楷體" w:eastAsia="標楷體" w:hAnsi="標楷體"/>
              </w:rPr>
            </w:pPr>
            <w:del w:id="12974" w:author="阿毛" w:date="2021-05-21T17:54:00Z">
              <w:r w:rsidRPr="007D0BB0" w:rsidDel="00CB3FDD">
                <w:rPr>
                  <w:rFonts w:ascii="標楷體" w:eastAsia="標楷體" w:hAnsi="標楷體" w:hint="eastAsia"/>
                </w:rPr>
                <w:delText>6:臺灣宜蘭地方法院</w:delText>
              </w:r>
            </w:del>
          </w:p>
          <w:p w14:paraId="58657A3B" w14:textId="2B706EFD" w:rsidR="00E24265" w:rsidRPr="007D0BB0" w:rsidDel="00CB3FDD" w:rsidRDefault="00E24265" w:rsidP="005F76AD">
            <w:pPr>
              <w:rPr>
                <w:del w:id="12975" w:author="阿毛" w:date="2021-05-21T17:54:00Z"/>
                <w:rFonts w:ascii="標楷體" w:eastAsia="標楷體" w:hAnsi="標楷體"/>
              </w:rPr>
            </w:pPr>
            <w:del w:id="12976" w:author="阿毛" w:date="2021-05-21T17:54:00Z">
              <w:r w:rsidRPr="007D0BB0" w:rsidDel="00CB3FDD">
                <w:rPr>
                  <w:rFonts w:ascii="標楷體" w:eastAsia="標楷體" w:hAnsi="標楷體" w:hint="eastAsia"/>
                </w:rPr>
                <w:delText>7:臺灣基隆地方法院</w:delText>
              </w:r>
            </w:del>
          </w:p>
          <w:p w14:paraId="480F1F25" w14:textId="31AC6F2D" w:rsidR="00E24265" w:rsidRPr="007D0BB0" w:rsidDel="00CB3FDD" w:rsidRDefault="00E24265" w:rsidP="005F76AD">
            <w:pPr>
              <w:rPr>
                <w:del w:id="12977" w:author="阿毛" w:date="2021-05-21T17:54:00Z"/>
                <w:rFonts w:ascii="標楷體" w:eastAsia="標楷體" w:hAnsi="標楷體"/>
              </w:rPr>
            </w:pPr>
            <w:del w:id="12978" w:author="阿毛" w:date="2021-05-21T17:54:00Z">
              <w:r w:rsidRPr="007D0BB0" w:rsidDel="00CB3FDD">
                <w:rPr>
                  <w:rFonts w:ascii="標楷體" w:eastAsia="標楷體" w:hAnsi="標楷體" w:hint="eastAsia"/>
                </w:rPr>
                <w:delText>8:福建金門地方法院</w:delText>
              </w:r>
            </w:del>
          </w:p>
          <w:p w14:paraId="072AB5FF" w14:textId="7EBC5551" w:rsidR="00E24265" w:rsidRPr="007D0BB0" w:rsidDel="00CB3FDD" w:rsidRDefault="00E24265" w:rsidP="005F76AD">
            <w:pPr>
              <w:rPr>
                <w:del w:id="12979" w:author="阿毛" w:date="2021-05-21T17:54:00Z"/>
                <w:rFonts w:ascii="標楷體" w:eastAsia="標楷體" w:hAnsi="標楷體"/>
              </w:rPr>
            </w:pPr>
            <w:del w:id="12980" w:author="阿毛" w:date="2021-05-21T17:54:00Z">
              <w:r w:rsidRPr="007D0BB0" w:rsidDel="00CB3FDD">
                <w:rPr>
                  <w:rFonts w:ascii="標楷體" w:eastAsia="標楷體" w:hAnsi="標楷體" w:hint="eastAsia"/>
                </w:rPr>
                <w:delText>9:福建高等法院金門分院</w:delText>
              </w:r>
            </w:del>
          </w:p>
          <w:p w14:paraId="0C94AC2A" w14:textId="26FBA1B7" w:rsidR="00E24265" w:rsidRPr="007D0BB0" w:rsidDel="00CB3FDD" w:rsidRDefault="00E24265" w:rsidP="005F76AD">
            <w:pPr>
              <w:rPr>
                <w:del w:id="12981" w:author="阿毛" w:date="2021-05-21T17:54:00Z"/>
                <w:rFonts w:ascii="標楷體" w:eastAsia="標楷體" w:hAnsi="標楷體"/>
              </w:rPr>
            </w:pPr>
            <w:del w:id="12982" w:author="阿毛" w:date="2021-05-21T17:54:00Z">
              <w:r w:rsidRPr="007D0BB0" w:rsidDel="00CB3FDD">
                <w:rPr>
                  <w:rFonts w:ascii="標楷體" w:eastAsia="標楷體" w:hAnsi="標楷體" w:hint="eastAsia"/>
                </w:rPr>
                <w:delText>10:臺灣高雄地方法院</w:delText>
              </w:r>
            </w:del>
          </w:p>
          <w:p w14:paraId="3E9D8766" w14:textId="05C6E908" w:rsidR="00E24265" w:rsidRPr="007D0BB0" w:rsidDel="00CB3FDD" w:rsidRDefault="00E24265" w:rsidP="005F76AD">
            <w:pPr>
              <w:rPr>
                <w:del w:id="12983" w:author="阿毛" w:date="2021-05-21T17:54:00Z"/>
                <w:rFonts w:ascii="標楷體" w:eastAsia="標楷體" w:hAnsi="標楷體"/>
              </w:rPr>
            </w:pPr>
            <w:del w:id="12984" w:author="阿毛" w:date="2021-05-21T17:54:00Z">
              <w:r w:rsidRPr="007D0BB0" w:rsidDel="00CB3FDD">
                <w:rPr>
                  <w:rFonts w:ascii="標楷體" w:eastAsia="標楷體" w:hAnsi="標楷體" w:hint="eastAsia"/>
                </w:rPr>
                <w:delText>11:臺灣高等法院高雄分院</w:delText>
              </w:r>
            </w:del>
          </w:p>
          <w:p w14:paraId="3C601A1D" w14:textId="18A74D90" w:rsidR="00E24265" w:rsidRPr="007D0BB0" w:rsidDel="00CB3FDD" w:rsidRDefault="00E24265" w:rsidP="005F76AD">
            <w:pPr>
              <w:rPr>
                <w:del w:id="12985" w:author="阿毛" w:date="2021-05-21T17:54:00Z"/>
                <w:rFonts w:ascii="標楷體" w:eastAsia="標楷體" w:hAnsi="標楷體"/>
              </w:rPr>
            </w:pPr>
            <w:del w:id="12986" w:author="阿毛" w:date="2021-05-21T17:54:00Z">
              <w:r w:rsidRPr="007D0BB0" w:rsidDel="00CB3FDD">
                <w:rPr>
                  <w:rFonts w:ascii="標楷體" w:eastAsia="標楷體" w:hAnsi="標楷體" w:hint="eastAsia"/>
                </w:rPr>
                <w:delText>12:福建連江地方法院</w:delText>
              </w:r>
            </w:del>
          </w:p>
          <w:p w14:paraId="4DD69E01" w14:textId="7EAC9A30" w:rsidR="00E24265" w:rsidRPr="007D0BB0" w:rsidDel="00CB3FDD" w:rsidRDefault="00E24265" w:rsidP="005F76AD">
            <w:pPr>
              <w:rPr>
                <w:del w:id="12987" w:author="阿毛" w:date="2021-05-21T17:54:00Z"/>
                <w:rFonts w:ascii="標楷體" w:eastAsia="標楷體" w:hAnsi="標楷體"/>
              </w:rPr>
            </w:pPr>
            <w:del w:id="12988" w:author="阿毛" w:date="2021-05-21T17:54:00Z">
              <w:r w:rsidRPr="007D0BB0" w:rsidDel="00CB3FDD">
                <w:rPr>
                  <w:rFonts w:ascii="標楷體" w:eastAsia="標楷體" w:hAnsi="標楷體" w:hint="eastAsia"/>
                </w:rPr>
                <w:delText>13:臺灣苗栗地方法院</w:delText>
              </w:r>
            </w:del>
          </w:p>
          <w:p w14:paraId="3D78738A" w14:textId="063D46FC" w:rsidR="00E24265" w:rsidRPr="007D0BB0" w:rsidDel="00CB3FDD" w:rsidRDefault="00E24265" w:rsidP="005F76AD">
            <w:pPr>
              <w:rPr>
                <w:del w:id="12989" w:author="阿毛" w:date="2021-05-21T17:54:00Z"/>
                <w:rFonts w:ascii="標楷體" w:eastAsia="標楷體" w:hAnsi="標楷體"/>
              </w:rPr>
            </w:pPr>
            <w:del w:id="12990" w:author="阿毛" w:date="2021-05-21T17:54:00Z">
              <w:r w:rsidRPr="007D0BB0" w:rsidDel="00CB3FDD">
                <w:rPr>
                  <w:rFonts w:ascii="標楷體" w:eastAsia="標楷體" w:hAnsi="標楷體" w:hint="eastAsia"/>
                </w:rPr>
                <w:delText>14:臺灣南投地方法院</w:delText>
              </w:r>
            </w:del>
          </w:p>
          <w:p w14:paraId="50F5538B" w14:textId="3F2DE40B" w:rsidR="00E24265" w:rsidRPr="007D0BB0" w:rsidDel="00CB3FDD" w:rsidRDefault="00E24265" w:rsidP="005F76AD">
            <w:pPr>
              <w:rPr>
                <w:del w:id="12991" w:author="阿毛" w:date="2021-05-21T17:54:00Z"/>
                <w:rFonts w:ascii="標楷體" w:eastAsia="標楷體" w:hAnsi="標楷體"/>
              </w:rPr>
            </w:pPr>
            <w:del w:id="12992" w:author="阿毛" w:date="2021-05-21T17:54:00Z">
              <w:r w:rsidRPr="007D0BB0" w:rsidDel="00CB3FDD">
                <w:rPr>
                  <w:rFonts w:ascii="標楷體" w:eastAsia="標楷體" w:hAnsi="標楷體" w:hint="eastAsia"/>
                </w:rPr>
                <w:delText>15:臺灣板橋地方法院</w:delText>
              </w:r>
            </w:del>
          </w:p>
          <w:p w14:paraId="6E92D03D" w14:textId="38186D10" w:rsidR="00E24265" w:rsidRPr="007D0BB0" w:rsidDel="00CB3FDD" w:rsidRDefault="00E24265" w:rsidP="005F76AD">
            <w:pPr>
              <w:rPr>
                <w:del w:id="12993" w:author="阿毛" w:date="2021-05-21T17:54:00Z"/>
                <w:rFonts w:ascii="標楷體" w:eastAsia="標楷體" w:hAnsi="標楷體"/>
              </w:rPr>
            </w:pPr>
            <w:del w:id="12994" w:author="阿毛" w:date="2021-05-21T17:54:00Z">
              <w:r w:rsidRPr="007D0BB0" w:rsidDel="00CB3FDD">
                <w:rPr>
                  <w:rFonts w:ascii="標楷體" w:eastAsia="標楷體" w:hAnsi="標楷體" w:hint="eastAsia"/>
                </w:rPr>
                <w:delText>16:臺灣澎湖地方法院</w:delText>
              </w:r>
            </w:del>
          </w:p>
          <w:p w14:paraId="114B9EB6" w14:textId="4B21B1CF" w:rsidR="00E24265" w:rsidRPr="007D0BB0" w:rsidDel="00CB3FDD" w:rsidRDefault="00E24265" w:rsidP="005F76AD">
            <w:pPr>
              <w:rPr>
                <w:del w:id="12995" w:author="阿毛" w:date="2021-05-21T17:54:00Z"/>
                <w:rFonts w:ascii="標楷體" w:eastAsia="標楷體" w:hAnsi="標楷體"/>
              </w:rPr>
            </w:pPr>
            <w:del w:id="12996" w:author="阿毛" w:date="2021-05-21T17:54:00Z">
              <w:r w:rsidRPr="007D0BB0" w:rsidDel="00CB3FDD">
                <w:rPr>
                  <w:rFonts w:ascii="標楷體" w:eastAsia="標楷體" w:hAnsi="標楷體" w:hint="eastAsia"/>
                </w:rPr>
                <w:delText>17:臺灣屏東地方法院</w:delText>
              </w:r>
            </w:del>
          </w:p>
          <w:p w14:paraId="1D146AFC" w14:textId="7D3B1FBF" w:rsidR="00E24265" w:rsidRPr="007D0BB0" w:rsidDel="00CB3FDD" w:rsidRDefault="00E24265" w:rsidP="005F76AD">
            <w:pPr>
              <w:rPr>
                <w:del w:id="12997" w:author="阿毛" w:date="2021-05-21T17:54:00Z"/>
                <w:rFonts w:ascii="標楷體" w:eastAsia="標楷體" w:hAnsi="標楷體"/>
              </w:rPr>
            </w:pPr>
            <w:del w:id="12998" w:author="阿毛" w:date="2021-05-21T17:54:00Z">
              <w:r w:rsidRPr="007D0BB0" w:rsidDel="00CB3FDD">
                <w:rPr>
                  <w:rFonts w:ascii="標楷體" w:eastAsia="標楷體" w:hAnsi="標楷體" w:hint="eastAsia"/>
                </w:rPr>
                <w:delText>18:臺灣新竹地方法院</w:delText>
              </w:r>
            </w:del>
          </w:p>
          <w:p w14:paraId="3359083C" w14:textId="5916081F" w:rsidR="00E24265" w:rsidRPr="007D0BB0" w:rsidDel="00CB3FDD" w:rsidRDefault="00E24265" w:rsidP="005F76AD">
            <w:pPr>
              <w:rPr>
                <w:del w:id="12999" w:author="阿毛" w:date="2021-05-21T17:54:00Z"/>
                <w:rFonts w:ascii="標楷體" w:eastAsia="標楷體" w:hAnsi="標楷體"/>
              </w:rPr>
            </w:pPr>
            <w:del w:id="13000" w:author="阿毛" w:date="2021-05-21T17:54:00Z">
              <w:r w:rsidRPr="007D0BB0" w:rsidDel="00CB3FDD">
                <w:rPr>
                  <w:rFonts w:ascii="標楷體" w:eastAsia="標楷體" w:hAnsi="標楷體" w:hint="eastAsia"/>
                </w:rPr>
                <w:delText>19:臺灣士林地方法院</w:delText>
              </w:r>
            </w:del>
          </w:p>
          <w:p w14:paraId="799DB298" w14:textId="246F2452" w:rsidR="00E24265" w:rsidRPr="007D0BB0" w:rsidDel="00CB3FDD" w:rsidRDefault="00E24265" w:rsidP="005F76AD">
            <w:pPr>
              <w:rPr>
                <w:del w:id="13001" w:author="阿毛" w:date="2021-05-21T17:54:00Z"/>
                <w:rFonts w:ascii="標楷體" w:eastAsia="標楷體" w:hAnsi="標楷體"/>
              </w:rPr>
            </w:pPr>
            <w:del w:id="13002" w:author="阿毛" w:date="2021-05-21T17:54:00Z">
              <w:r w:rsidRPr="007D0BB0" w:rsidDel="00CB3FDD">
                <w:rPr>
                  <w:rFonts w:ascii="標楷體" w:eastAsia="標楷體" w:hAnsi="標楷體" w:hint="eastAsia"/>
                </w:rPr>
                <w:delText>20:臺灣臺中地方法院</w:delText>
              </w:r>
            </w:del>
          </w:p>
          <w:p w14:paraId="31D97864" w14:textId="1C693465" w:rsidR="00E24265" w:rsidRPr="007D0BB0" w:rsidDel="00CB3FDD" w:rsidRDefault="00E24265" w:rsidP="005F76AD">
            <w:pPr>
              <w:rPr>
                <w:del w:id="13003" w:author="阿毛" w:date="2021-05-21T17:54:00Z"/>
                <w:rFonts w:ascii="標楷體" w:eastAsia="標楷體" w:hAnsi="標楷體"/>
              </w:rPr>
            </w:pPr>
            <w:del w:id="13004" w:author="阿毛" w:date="2021-05-21T17:54:00Z">
              <w:r w:rsidRPr="007D0BB0" w:rsidDel="00CB3FDD">
                <w:rPr>
                  <w:rFonts w:ascii="標楷體" w:eastAsia="標楷體" w:hAnsi="標楷體" w:hint="eastAsia"/>
                </w:rPr>
                <w:delText>21:臺灣高等法院臺中分院</w:delText>
              </w:r>
            </w:del>
          </w:p>
          <w:p w14:paraId="7EEC61E0" w14:textId="305DB423" w:rsidR="00E24265" w:rsidRPr="007D0BB0" w:rsidDel="00CB3FDD" w:rsidRDefault="00E24265" w:rsidP="005F76AD">
            <w:pPr>
              <w:rPr>
                <w:del w:id="13005" w:author="阿毛" w:date="2021-05-21T17:54:00Z"/>
                <w:rFonts w:ascii="標楷體" w:eastAsia="標楷體" w:hAnsi="標楷體"/>
              </w:rPr>
            </w:pPr>
            <w:del w:id="13006" w:author="阿毛" w:date="2021-05-21T17:54:00Z">
              <w:r w:rsidRPr="007D0BB0" w:rsidDel="00CB3FDD">
                <w:rPr>
                  <w:rFonts w:ascii="標楷體" w:eastAsia="標楷體" w:hAnsi="標楷體" w:hint="eastAsia"/>
                </w:rPr>
                <w:delText>22:臺灣臺南地方法院</w:delText>
              </w:r>
            </w:del>
          </w:p>
          <w:p w14:paraId="4D73CE80" w14:textId="34F13FD2" w:rsidR="00E24265" w:rsidRPr="007D0BB0" w:rsidDel="00CB3FDD" w:rsidRDefault="00E24265" w:rsidP="005F76AD">
            <w:pPr>
              <w:rPr>
                <w:del w:id="13007" w:author="阿毛" w:date="2021-05-21T17:54:00Z"/>
                <w:rFonts w:ascii="標楷體" w:eastAsia="標楷體" w:hAnsi="標楷體"/>
              </w:rPr>
            </w:pPr>
            <w:del w:id="13008" w:author="阿毛" w:date="2021-05-21T17:54:00Z">
              <w:r w:rsidRPr="007D0BB0" w:rsidDel="00CB3FDD">
                <w:rPr>
                  <w:rFonts w:ascii="標楷體" w:eastAsia="標楷體" w:hAnsi="標楷體" w:hint="eastAsia"/>
                </w:rPr>
                <w:delText>23:臺灣高等法院臺南分院</w:delText>
              </w:r>
            </w:del>
          </w:p>
          <w:p w14:paraId="6EC5F5B7" w14:textId="3F0EDB00" w:rsidR="00E24265" w:rsidRPr="007D0BB0" w:rsidDel="00CB3FDD" w:rsidRDefault="00E24265" w:rsidP="005F76AD">
            <w:pPr>
              <w:rPr>
                <w:del w:id="13009" w:author="阿毛" w:date="2021-05-21T17:54:00Z"/>
                <w:rFonts w:ascii="標楷體" w:eastAsia="標楷體" w:hAnsi="標楷體"/>
              </w:rPr>
            </w:pPr>
            <w:del w:id="13010" w:author="阿毛" w:date="2021-05-21T17:54:00Z">
              <w:r w:rsidRPr="007D0BB0" w:rsidDel="00CB3FDD">
                <w:rPr>
                  <w:rFonts w:ascii="標楷體" w:eastAsia="標楷體" w:hAnsi="標楷體" w:hint="eastAsia"/>
                </w:rPr>
                <w:delText>24:臺灣臺北地方法院</w:delText>
              </w:r>
            </w:del>
          </w:p>
          <w:p w14:paraId="3B7058EE" w14:textId="6AF366B7" w:rsidR="00E24265" w:rsidRPr="007D0BB0" w:rsidDel="00CB3FDD" w:rsidRDefault="00E24265" w:rsidP="005F76AD">
            <w:pPr>
              <w:rPr>
                <w:del w:id="13011" w:author="阿毛" w:date="2021-05-21T17:54:00Z"/>
                <w:rFonts w:ascii="標楷體" w:eastAsia="標楷體" w:hAnsi="標楷體"/>
              </w:rPr>
            </w:pPr>
            <w:del w:id="13012" w:author="阿毛" w:date="2021-05-21T17:54:00Z">
              <w:r w:rsidRPr="007D0BB0" w:rsidDel="00CB3FDD">
                <w:rPr>
                  <w:rFonts w:ascii="標楷體" w:eastAsia="標楷體" w:hAnsi="標楷體" w:hint="eastAsia"/>
                </w:rPr>
                <w:delText>25:臺灣高等法院</w:delText>
              </w:r>
            </w:del>
          </w:p>
          <w:p w14:paraId="60106838" w14:textId="23B93455" w:rsidR="00E24265" w:rsidRPr="007D0BB0" w:rsidDel="00CB3FDD" w:rsidRDefault="00E24265" w:rsidP="005F76AD">
            <w:pPr>
              <w:rPr>
                <w:del w:id="13013" w:author="阿毛" w:date="2021-05-21T17:54:00Z"/>
                <w:rFonts w:ascii="標楷體" w:eastAsia="標楷體" w:hAnsi="標楷體"/>
              </w:rPr>
            </w:pPr>
            <w:del w:id="13014" w:author="阿毛" w:date="2021-05-21T17:54:00Z">
              <w:r w:rsidRPr="007D0BB0" w:rsidDel="00CB3FDD">
                <w:rPr>
                  <w:rFonts w:ascii="標楷體" w:eastAsia="標楷體" w:hAnsi="標楷體" w:hint="eastAsia"/>
                </w:rPr>
                <w:lastRenderedPageBreak/>
                <w:delText>26:最高法院</w:delText>
              </w:r>
            </w:del>
          </w:p>
          <w:p w14:paraId="707B0A4D" w14:textId="7742F03E" w:rsidR="00E24265" w:rsidRPr="007D0BB0" w:rsidDel="00CB3FDD" w:rsidRDefault="00E24265" w:rsidP="005F76AD">
            <w:pPr>
              <w:rPr>
                <w:del w:id="13015" w:author="阿毛" w:date="2021-05-21T17:54:00Z"/>
                <w:rFonts w:ascii="標楷體" w:eastAsia="標楷體" w:hAnsi="標楷體"/>
              </w:rPr>
            </w:pPr>
            <w:del w:id="13016" w:author="阿毛" w:date="2021-05-21T17:54:00Z">
              <w:r w:rsidRPr="007D0BB0" w:rsidDel="00CB3FDD">
                <w:rPr>
                  <w:rFonts w:ascii="標楷體" w:eastAsia="標楷體" w:hAnsi="標楷體" w:hint="eastAsia"/>
                </w:rPr>
                <w:delText>27:臺灣臺東地方法院</w:delText>
              </w:r>
            </w:del>
          </w:p>
          <w:p w14:paraId="3B4723A2" w14:textId="04049A22" w:rsidR="00E24265" w:rsidRPr="007D0BB0" w:rsidDel="00CB3FDD" w:rsidRDefault="00E24265" w:rsidP="005F76AD">
            <w:pPr>
              <w:rPr>
                <w:del w:id="13017" w:author="阿毛" w:date="2021-05-21T17:54:00Z"/>
                <w:rFonts w:ascii="標楷體" w:eastAsia="標楷體" w:hAnsi="標楷體"/>
              </w:rPr>
            </w:pPr>
            <w:del w:id="13018" w:author="阿毛" w:date="2021-05-21T17:54:00Z">
              <w:r w:rsidRPr="007D0BB0" w:rsidDel="00CB3FDD">
                <w:rPr>
                  <w:rFonts w:ascii="標楷體" w:eastAsia="標楷體" w:hAnsi="標楷體" w:hint="eastAsia"/>
                </w:rPr>
                <w:delText>28:臺灣桃園地方法院</w:delText>
              </w:r>
            </w:del>
          </w:p>
          <w:p w14:paraId="332EDAD7" w14:textId="3503F4BD" w:rsidR="00E24265" w:rsidRPr="00615D4B" w:rsidDel="00CB3FDD" w:rsidRDefault="00E24265" w:rsidP="005F76AD">
            <w:pPr>
              <w:rPr>
                <w:del w:id="13019" w:author="阿毛" w:date="2021-05-21T17:54:00Z"/>
                <w:rFonts w:ascii="標楷體" w:eastAsia="標楷體" w:hAnsi="標楷體"/>
              </w:rPr>
            </w:pPr>
            <w:del w:id="13020" w:author="阿毛" w:date="2021-05-21T17:54:00Z">
              <w:r w:rsidRPr="007D0BB0" w:rsidDel="00CB3FDD">
                <w:rPr>
                  <w:rFonts w:ascii="標楷體" w:eastAsia="標楷體" w:hAnsi="標楷體" w:hint="eastAsia"/>
                </w:rPr>
                <w:delText>29:臺灣雲林地方法院</w:delText>
              </w:r>
            </w:del>
          </w:p>
        </w:tc>
      </w:tr>
      <w:tr w:rsidR="00E24265" w:rsidRPr="00615D4B" w:rsidDel="00CB3FDD" w14:paraId="581B5FB1" w14:textId="7D14934A" w:rsidTr="005F76AD">
        <w:trPr>
          <w:trHeight w:val="291"/>
          <w:jc w:val="center"/>
          <w:del w:id="13021" w:author="阿毛" w:date="2021-05-21T17:54:00Z"/>
        </w:trPr>
        <w:tc>
          <w:tcPr>
            <w:tcW w:w="219" w:type="pct"/>
          </w:tcPr>
          <w:p w14:paraId="1475F342" w14:textId="2B51C1E4" w:rsidR="00E24265" w:rsidRPr="005E579A" w:rsidDel="00CB3FDD" w:rsidRDefault="00E24265" w:rsidP="005F76AD">
            <w:pPr>
              <w:pStyle w:val="af9"/>
              <w:numPr>
                <w:ilvl w:val="0"/>
                <w:numId w:val="45"/>
              </w:numPr>
              <w:ind w:leftChars="0"/>
              <w:rPr>
                <w:del w:id="13022" w:author="阿毛" w:date="2021-05-21T17:54:00Z"/>
                <w:rFonts w:ascii="標楷體" w:eastAsia="標楷體" w:hAnsi="標楷體"/>
              </w:rPr>
            </w:pPr>
          </w:p>
        </w:tc>
        <w:tc>
          <w:tcPr>
            <w:tcW w:w="756" w:type="pct"/>
          </w:tcPr>
          <w:p w14:paraId="0C01E294" w14:textId="51D14231" w:rsidR="00E24265" w:rsidRPr="00615D4B" w:rsidDel="00CB3FDD" w:rsidRDefault="00E24265" w:rsidP="005F76AD">
            <w:pPr>
              <w:rPr>
                <w:del w:id="13023" w:author="阿毛" w:date="2021-05-21T17:54:00Z"/>
                <w:rFonts w:ascii="標楷體" w:eastAsia="標楷體" w:hAnsi="標楷體"/>
              </w:rPr>
            </w:pPr>
            <w:del w:id="13024" w:author="阿毛" w:date="2021-05-21T17:54:00Z">
              <w:r w:rsidRPr="00713ED8" w:rsidDel="00CB3FDD">
                <w:rPr>
                  <w:rFonts w:ascii="標楷體" w:eastAsia="標楷體" w:hAnsi="標楷體" w:hint="eastAsia"/>
                </w:rPr>
                <w:delText>年度別</w:delText>
              </w:r>
            </w:del>
          </w:p>
        </w:tc>
        <w:tc>
          <w:tcPr>
            <w:tcW w:w="624" w:type="pct"/>
          </w:tcPr>
          <w:p w14:paraId="3F5DF2B3" w14:textId="63E52F89" w:rsidR="00E24265" w:rsidRPr="00615D4B" w:rsidDel="00CB3FDD" w:rsidRDefault="00E24265" w:rsidP="005F76AD">
            <w:pPr>
              <w:rPr>
                <w:del w:id="13025" w:author="阿毛" w:date="2021-05-21T17:54:00Z"/>
                <w:rFonts w:ascii="標楷體" w:eastAsia="標楷體" w:hAnsi="標楷體"/>
              </w:rPr>
            </w:pPr>
          </w:p>
        </w:tc>
        <w:tc>
          <w:tcPr>
            <w:tcW w:w="624" w:type="pct"/>
          </w:tcPr>
          <w:p w14:paraId="123499F1" w14:textId="6A5D7D86" w:rsidR="00E24265" w:rsidRPr="00615D4B" w:rsidDel="00CB3FDD" w:rsidRDefault="00E24265" w:rsidP="005F76AD">
            <w:pPr>
              <w:rPr>
                <w:del w:id="13026" w:author="阿毛" w:date="2021-05-21T17:54:00Z"/>
                <w:rFonts w:ascii="標楷體" w:eastAsia="標楷體" w:hAnsi="標楷體"/>
              </w:rPr>
            </w:pPr>
          </w:p>
        </w:tc>
        <w:tc>
          <w:tcPr>
            <w:tcW w:w="537" w:type="pct"/>
          </w:tcPr>
          <w:p w14:paraId="07026F06" w14:textId="1FA566F5" w:rsidR="00E24265" w:rsidRPr="00615D4B" w:rsidDel="00CB3FDD" w:rsidRDefault="00E24265" w:rsidP="005F76AD">
            <w:pPr>
              <w:rPr>
                <w:del w:id="13027" w:author="阿毛" w:date="2021-05-21T17:54:00Z"/>
                <w:rFonts w:ascii="標楷體" w:eastAsia="標楷體" w:hAnsi="標楷體"/>
              </w:rPr>
            </w:pPr>
          </w:p>
        </w:tc>
        <w:tc>
          <w:tcPr>
            <w:tcW w:w="299" w:type="pct"/>
          </w:tcPr>
          <w:p w14:paraId="0369DCB3" w14:textId="276B8059" w:rsidR="00E24265" w:rsidRPr="00615D4B" w:rsidDel="00CB3FDD" w:rsidRDefault="00E24265" w:rsidP="005F76AD">
            <w:pPr>
              <w:rPr>
                <w:del w:id="13028" w:author="阿毛" w:date="2021-05-21T17:54:00Z"/>
                <w:rFonts w:ascii="標楷體" w:eastAsia="標楷體" w:hAnsi="標楷體"/>
              </w:rPr>
            </w:pPr>
          </w:p>
        </w:tc>
        <w:tc>
          <w:tcPr>
            <w:tcW w:w="299" w:type="pct"/>
          </w:tcPr>
          <w:p w14:paraId="0F447641" w14:textId="6227AAC6" w:rsidR="00E24265" w:rsidRPr="00615D4B" w:rsidDel="00CB3FDD" w:rsidRDefault="00E24265" w:rsidP="005F76AD">
            <w:pPr>
              <w:rPr>
                <w:del w:id="13029" w:author="阿毛" w:date="2021-05-21T17:54:00Z"/>
                <w:rFonts w:ascii="標楷體" w:eastAsia="標楷體" w:hAnsi="標楷體"/>
              </w:rPr>
            </w:pPr>
          </w:p>
        </w:tc>
        <w:tc>
          <w:tcPr>
            <w:tcW w:w="1643" w:type="pct"/>
          </w:tcPr>
          <w:p w14:paraId="50794A11" w14:textId="26CF62F8" w:rsidR="00E24265" w:rsidRPr="00615D4B" w:rsidDel="00CB3FDD" w:rsidRDefault="00E24265" w:rsidP="005F76AD">
            <w:pPr>
              <w:rPr>
                <w:del w:id="13030" w:author="阿毛" w:date="2021-05-21T17:54:00Z"/>
                <w:rFonts w:ascii="標楷體" w:eastAsia="標楷體" w:hAnsi="標楷體"/>
              </w:rPr>
            </w:pPr>
          </w:p>
        </w:tc>
      </w:tr>
      <w:tr w:rsidR="00E24265" w:rsidRPr="00615D4B" w:rsidDel="00CB3FDD" w14:paraId="2F52FC1A" w14:textId="6B75AA44" w:rsidTr="005F76AD">
        <w:trPr>
          <w:trHeight w:val="291"/>
          <w:jc w:val="center"/>
          <w:del w:id="13031" w:author="阿毛" w:date="2021-05-21T17:54:00Z"/>
        </w:trPr>
        <w:tc>
          <w:tcPr>
            <w:tcW w:w="219" w:type="pct"/>
          </w:tcPr>
          <w:p w14:paraId="2D32EA42" w14:textId="19637DDD" w:rsidR="00E24265" w:rsidRPr="005E579A" w:rsidDel="00CB3FDD" w:rsidRDefault="00E24265" w:rsidP="005F76AD">
            <w:pPr>
              <w:pStyle w:val="af9"/>
              <w:numPr>
                <w:ilvl w:val="0"/>
                <w:numId w:val="45"/>
              </w:numPr>
              <w:ind w:leftChars="0"/>
              <w:rPr>
                <w:del w:id="13032" w:author="阿毛" w:date="2021-05-21T17:54:00Z"/>
                <w:rFonts w:ascii="標楷體" w:eastAsia="標楷體" w:hAnsi="標楷體"/>
              </w:rPr>
            </w:pPr>
          </w:p>
        </w:tc>
        <w:tc>
          <w:tcPr>
            <w:tcW w:w="756" w:type="pct"/>
          </w:tcPr>
          <w:p w14:paraId="1551C178" w14:textId="6E9F8C79" w:rsidR="00E24265" w:rsidRPr="00615D4B" w:rsidDel="00CB3FDD" w:rsidRDefault="00E24265" w:rsidP="005F76AD">
            <w:pPr>
              <w:rPr>
                <w:del w:id="13033" w:author="阿毛" w:date="2021-05-21T17:54:00Z"/>
                <w:rFonts w:ascii="標楷體" w:eastAsia="標楷體" w:hAnsi="標楷體"/>
              </w:rPr>
            </w:pPr>
            <w:del w:id="13034" w:author="阿毛" w:date="2021-05-21T17:54:00Z">
              <w:r w:rsidRPr="00713ED8" w:rsidDel="00CB3FDD">
                <w:rPr>
                  <w:rFonts w:ascii="標楷體" w:eastAsia="標楷體" w:hAnsi="標楷體" w:hint="eastAsia"/>
                </w:rPr>
                <w:delText>法院承審股別</w:delText>
              </w:r>
            </w:del>
          </w:p>
        </w:tc>
        <w:tc>
          <w:tcPr>
            <w:tcW w:w="624" w:type="pct"/>
          </w:tcPr>
          <w:p w14:paraId="7C77C3C0" w14:textId="79DCF16B" w:rsidR="00E24265" w:rsidRPr="00615D4B" w:rsidDel="00CB3FDD" w:rsidRDefault="00E24265" w:rsidP="005F76AD">
            <w:pPr>
              <w:rPr>
                <w:del w:id="13035" w:author="阿毛" w:date="2021-05-21T17:54:00Z"/>
                <w:rFonts w:ascii="標楷體" w:eastAsia="標楷體" w:hAnsi="標楷體"/>
              </w:rPr>
            </w:pPr>
          </w:p>
        </w:tc>
        <w:tc>
          <w:tcPr>
            <w:tcW w:w="624" w:type="pct"/>
          </w:tcPr>
          <w:p w14:paraId="199D8E92" w14:textId="2C2692A1" w:rsidR="00E24265" w:rsidRPr="00615D4B" w:rsidDel="00CB3FDD" w:rsidRDefault="00E24265" w:rsidP="005F76AD">
            <w:pPr>
              <w:rPr>
                <w:del w:id="13036" w:author="阿毛" w:date="2021-05-21T17:54:00Z"/>
                <w:rFonts w:ascii="標楷體" w:eastAsia="標楷體" w:hAnsi="標楷體"/>
              </w:rPr>
            </w:pPr>
          </w:p>
        </w:tc>
        <w:tc>
          <w:tcPr>
            <w:tcW w:w="537" w:type="pct"/>
          </w:tcPr>
          <w:p w14:paraId="4C732738" w14:textId="5ED3EE99" w:rsidR="00E24265" w:rsidRPr="00615D4B" w:rsidDel="00CB3FDD" w:rsidRDefault="00E24265" w:rsidP="005F76AD">
            <w:pPr>
              <w:rPr>
                <w:del w:id="13037" w:author="阿毛" w:date="2021-05-21T17:54:00Z"/>
                <w:rFonts w:ascii="標楷體" w:eastAsia="標楷體" w:hAnsi="標楷體"/>
              </w:rPr>
            </w:pPr>
          </w:p>
        </w:tc>
        <w:tc>
          <w:tcPr>
            <w:tcW w:w="299" w:type="pct"/>
          </w:tcPr>
          <w:p w14:paraId="78B46150" w14:textId="037541B2" w:rsidR="00E24265" w:rsidRPr="00615D4B" w:rsidDel="00CB3FDD" w:rsidRDefault="00E24265" w:rsidP="005F76AD">
            <w:pPr>
              <w:rPr>
                <w:del w:id="13038" w:author="阿毛" w:date="2021-05-21T17:54:00Z"/>
                <w:rFonts w:ascii="標楷體" w:eastAsia="標楷體" w:hAnsi="標楷體"/>
              </w:rPr>
            </w:pPr>
          </w:p>
        </w:tc>
        <w:tc>
          <w:tcPr>
            <w:tcW w:w="299" w:type="pct"/>
          </w:tcPr>
          <w:p w14:paraId="3B062F53" w14:textId="44660289" w:rsidR="00E24265" w:rsidRPr="00615D4B" w:rsidDel="00CB3FDD" w:rsidRDefault="00E24265" w:rsidP="005F76AD">
            <w:pPr>
              <w:rPr>
                <w:del w:id="13039" w:author="阿毛" w:date="2021-05-21T17:54:00Z"/>
                <w:rFonts w:ascii="標楷體" w:eastAsia="標楷體" w:hAnsi="標楷體"/>
              </w:rPr>
            </w:pPr>
          </w:p>
        </w:tc>
        <w:tc>
          <w:tcPr>
            <w:tcW w:w="1643" w:type="pct"/>
          </w:tcPr>
          <w:p w14:paraId="77526754" w14:textId="187C1671" w:rsidR="00E24265" w:rsidRPr="00615D4B" w:rsidDel="00CB3FDD" w:rsidRDefault="00E24265" w:rsidP="005F76AD">
            <w:pPr>
              <w:rPr>
                <w:del w:id="13040" w:author="阿毛" w:date="2021-05-21T17:54:00Z"/>
                <w:rFonts w:ascii="標楷體" w:eastAsia="標楷體" w:hAnsi="標楷體"/>
              </w:rPr>
            </w:pPr>
          </w:p>
        </w:tc>
      </w:tr>
      <w:tr w:rsidR="00E24265" w:rsidRPr="00615D4B" w:rsidDel="00CB3FDD" w14:paraId="662E83DD" w14:textId="46A9DA30" w:rsidTr="005F76AD">
        <w:trPr>
          <w:trHeight w:val="291"/>
          <w:jc w:val="center"/>
          <w:del w:id="13041" w:author="阿毛" w:date="2021-05-21T17:54:00Z"/>
        </w:trPr>
        <w:tc>
          <w:tcPr>
            <w:tcW w:w="219" w:type="pct"/>
          </w:tcPr>
          <w:p w14:paraId="1D9E2B38" w14:textId="1C11DBE8" w:rsidR="00E24265" w:rsidRPr="005E579A" w:rsidDel="00CB3FDD" w:rsidRDefault="00E24265" w:rsidP="005F76AD">
            <w:pPr>
              <w:pStyle w:val="af9"/>
              <w:numPr>
                <w:ilvl w:val="0"/>
                <w:numId w:val="45"/>
              </w:numPr>
              <w:ind w:leftChars="0"/>
              <w:rPr>
                <w:del w:id="13042" w:author="阿毛" w:date="2021-05-21T17:54:00Z"/>
                <w:rFonts w:ascii="標楷體" w:eastAsia="標楷體" w:hAnsi="標楷體"/>
              </w:rPr>
            </w:pPr>
          </w:p>
        </w:tc>
        <w:tc>
          <w:tcPr>
            <w:tcW w:w="756" w:type="pct"/>
          </w:tcPr>
          <w:p w14:paraId="57ECB88B" w14:textId="24E89099" w:rsidR="00E24265" w:rsidRPr="00615D4B" w:rsidDel="00CB3FDD" w:rsidRDefault="00E24265" w:rsidP="005F76AD">
            <w:pPr>
              <w:rPr>
                <w:del w:id="13043" w:author="阿毛" w:date="2021-05-21T17:54:00Z"/>
                <w:rFonts w:ascii="標楷體" w:eastAsia="標楷體" w:hAnsi="標楷體"/>
              </w:rPr>
            </w:pPr>
            <w:del w:id="13044" w:author="阿毛" w:date="2021-05-21T17:54:00Z">
              <w:r w:rsidRPr="00713ED8" w:rsidDel="00CB3FDD">
                <w:rPr>
                  <w:rFonts w:ascii="標楷體" w:eastAsia="標楷體" w:hAnsi="標楷體" w:hint="eastAsia"/>
                </w:rPr>
                <w:delText>法院案號</w:delText>
              </w:r>
            </w:del>
          </w:p>
        </w:tc>
        <w:tc>
          <w:tcPr>
            <w:tcW w:w="624" w:type="pct"/>
          </w:tcPr>
          <w:p w14:paraId="2F7084FD" w14:textId="09000C09" w:rsidR="00E24265" w:rsidRPr="00615D4B" w:rsidDel="00CB3FDD" w:rsidRDefault="00E24265" w:rsidP="005F76AD">
            <w:pPr>
              <w:rPr>
                <w:del w:id="13045" w:author="阿毛" w:date="2021-05-21T17:54:00Z"/>
                <w:rFonts w:ascii="標楷體" w:eastAsia="標楷體" w:hAnsi="標楷體"/>
              </w:rPr>
            </w:pPr>
          </w:p>
        </w:tc>
        <w:tc>
          <w:tcPr>
            <w:tcW w:w="624" w:type="pct"/>
          </w:tcPr>
          <w:p w14:paraId="0AAAA53F" w14:textId="61DA6F90" w:rsidR="00E24265" w:rsidRPr="00615D4B" w:rsidDel="00CB3FDD" w:rsidRDefault="00E24265" w:rsidP="005F76AD">
            <w:pPr>
              <w:rPr>
                <w:del w:id="13046" w:author="阿毛" w:date="2021-05-21T17:54:00Z"/>
                <w:rFonts w:ascii="標楷體" w:eastAsia="標楷體" w:hAnsi="標楷體"/>
              </w:rPr>
            </w:pPr>
          </w:p>
        </w:tc>
        <w:tc>
          <w:tcPr>
            <w:tcW w:w="537" w:type="pct"/>
          </w:tcPr>
          <w:p w14:paraId="4F92125D" w14:textId="13F6CD4B" w:rsidR="00E24265" w:rsidRPr="00615D4B" w:rsidDel="00CB3FDD" w:rsidRDefault="00E24265" w:rsidP="005F76AD">
            <w:pPr>
              <w:rPr>
                <w:del w:id="13047" w:author="阿毛" w:date="2021-05-21T17:54:00Z"/>
                <w:rFonts w:ascii="標楷體" w:eastAsia="標楷體" w:hAnsi="標楷體"/>
              </w:rPr>
            </w:pPr>
          </w:p>
        </w:tc>
        <w:tc>
          <w:tcPr>
            <w:tcW w:w="299" w:type="pct"/>
          </w:tcPr>
          <w:p w14:paraId="31D767A2" w14:textId="7E2E71E3" w:rsidR="00E24265" w:rsidRPr="00615D4B" w:rsidDel="00CB3FDD" w:rsidRDefault="00E24265" w:rsidP="005F76AD">
            <w:pPr>
              <w:rPr>
                <w:del w:id="13048" w:author="阿毛" w:date="2021-05-21T17:54:00Z"/>
                <w:rFonts w:ascii="標楷體" w:eastAsia="標楷體" w:hAnsi="標楷體"/>
              </w:rPr>
            </w:pPr>
          </w:p>
        </w:tc>
        <w:tc>
          <w:tcPr>
            <w:tcW w:w="299" w:type="pct"/>
          </w:tcPr>
          <w:p w14:paraId="2FAF7045" w14:textId="56D401C8" w:rsidR="00E24265" w:rsidRPr="00615D4B" w:rsidDel="00CB3FDD" w:rsidRDefault="00E24265" w:rsidP="005F76AD">
            <w:pPr>
              <w:rPr>
                <w:del w:id="13049" w:author="阿毛" w:date="2021-05-21T17:54:00Z"/>
                <w:rFonts w:ascii="標楷體" w:eastAsia="標楷體" w:hAnsi="標楷體"/>
              </w:rPr>
            </w:pPr>
          </w:p>
        </w:tc>
        <w:tc>
          <w:tcPr>
            <w:tcW w:w="1643" w:type="pct"/>
          </w:tcPr>
          <w:p w14:paraId="7872C64E" w14:textId="1E553A4A" w:rsidR="00E24265" w:rsidRPr="00615D4B" w:rsidDel="00CB3FDD" w:rsidRDefault="00E24265" w:rsidP="005F76AD">
            <w:pPr>
              <w:rPr>
                <w:del w:id="13050" w:author="阿毛" w:date="2021-05-21T17:54:00Z"/>
                <w:rFonts w:ascii="標楷體" w:eastAsia="標楷體" w:hAnsi="標楷體"/>
              </w:rPr>
            </w:pPr>
          </w:p>
        </w:tc>
      </w:tr>
      <w:tr w:rsidR="00E24265" w:rsidRPr="00615D4B" w:rsidDel="00CB3FDD" w14:paraId="6D291A7B" w14:textId="08624E9B" w:rsidTr="005F76AD">
        <w:trPr>
          <w:trHeight w:val="291"/>
          <w:jc w:val="center"/>
          <w:del w:id="13051" w:author="阿毛" w:date="2021-05-21T17:54:00Z"/>
        </w:trPr>
        <w:tc>
          <w:tcPr>
            <w:tcW w:w="219" w:type="pct"/>
          </w:tcPr>
          <w:p w14:paraId="218593EC" w14:textId="7D242AD7" w:rsidR="00E24265" w:rsidRPr="005E579A" w:rsidDel="00CB3FDD" w:rsidRDefault="00E24265" w:rsidP="005F76AD">
            <w:pPr>
              <w:pStyle w:val="af9"/>
              <w:numPr>
                <w:ilvl w:val="0"/>
                <w:numId w:val="45"/>
              </w:numPr>
              <w:ind w:leftChars="0"/>
              <w:rPr>
                <w:del w:id="13052" w:author="阿毛" w:date="2021-05-21T17:54:00Z"/>
                <w:rFonts w:ascii="標楷體" w:eastAsia="標楷體" w:hAnsi="標楷體"/>
              </w:rPr>
            </w:pPr>
          </w:p>
        </w:tc>
        <w:tc>
          <w:tcPr>
            <w:tcW w:w="756" w:type="pct"/>
          </w:tcPr>
          <w:p w14:paraId="1C888806" w14:textId="7BD55383" w:rsidR="00E24265" w:rsidRPr="00615D4B" w:rsidDel="00CB3FDD" w:rsidRDefault="00E24265" w:rsidP="005F76AD">
            <w:pPr>
              <w:rPr>
                <w:del w:id="13053" w:author="阿毛" w:date="2021-05-21T17:54:00Z"/>
                <w:rFonts w:ascii="標楷體" w:eastAsia="標楷體" w:hAnsi="標楷體"/>
              </w:rPr>
            </w:pPr>
            <w:del w:id="13054" w:author="阿毛" w:date="2021-05-21T17:54:00Z">
              <w:r w:rsidRPr="00713ED8" w:rsidDel="00CB3FDD">
                <w:rPr>
                  <w:rFonts w:ascii="標楷體" w:eastAsia="標楷體" w:hAnsi="標楷體" w:hint="eastAsia"/>
                </w:rPr>
                <w:delText>更生方案首期應繳款日</w:delText>
              </w:r>
            </w:del>
          </w:p>
        </w:tc>
        <w:tc>
          <w:tcPr>
            <w:tcW w:w="624" w:type="pct"/>
          </w:tcPr>
          <w:p w14:paraId="3CD70600" w14:textId="41F1D42E" w:rsidR="00E24265" w:rsidRPr="00615D4B" w:rsidDel="00CB3FDD" w:rsidRDefault="00E24265" w:rsidP="005F76AD">
            <w:pPr>
              <w:rPr>
                <w:del w:id="13055" w:author="阿毛" w:date="2021-05-21T17:54:00Z"/>
                <w:rFonts w:ascii="標楷體" w:eastAsia="標楷體" w:hAnsi="標楷體"/>
              </w:rPr>
            </w:pPr>
          </w:p>
        </w:tc>
        <w:tc>
          <w:tcPr>
            <w:tcW w:w="624" w:type="pct"/>
          </w:tcPr>
          <w:p w14:paraId="200E1434" w14:textId="7565D1D5" w:rsidR="00E24265" w:rsidRPr="00615D4B" w:rsidDel="00CB3FDD" w:rsidRDefault="00E24265" w:rsidP="005F76AD">
            <w:pPr>
              <w:rPr>
                <w:del w:id="13056" w:author="阿毛" w:date="2021-05-21T17:54:00Z"/>
                <w:rFonts w:ascii="標楷體" w:eastAsia="標楷體" w:hAnsi="標楷體"/>
              </w:rPr>
            </w:pPr>
          </w:p>
        </w:tc>
        <w:tc>
          <w:tcPr>
            <w:tcW w:w="537" w:type="pct"/>
          </w:tcPr>
          <w:p w14:paraId="5729DF70" w14:textId="5E2FD283" w:rsidR="00E24265" w:rsidRPr="00615D4B" w:rsidDel="00CB3FDD" w:rsidRDefault="00E24265" w:rsidP="005F76AD">
            <w:pPr>
              <w:rPr>
                <w:del w:id="13057" w:author="阿毛" w:date="2021-05-21T17:54:00Z"/>
                <w:rFonts w:ascii="標楷體" w:eastAsia="標楷體" w:hAnsi="標楷體"/>
              </w:rPr>
            </w:pPr>
          </w:p>
        </w:tc>
        <w:tc>
          <w:tcPr>
            <w:tcW w:w="299" w:type="pct"/>
          </w:tcPr>
          <w:p w14:paraId="7C6DAFA3" w14:textId="6BABC86C" w:rsidR="00E24265" w:rsidRPr="00615D4B" w:rsidDel="00CB3FDD" w:rsidRDefault="00E24265" w:rsidP="005F76AD">
            <w:pPr>
              <w:rPr>
                <w:del w:id="13058" w:author="阿毛" w:date="2021-05-21T17:54:00Z"/>
                <w:rFonts w:ascii="標楷體" w:eastAsia="標楷體" w:hAnsi="標楷體"/>
              </w:rPr>
            </w:pPr>
          </w:p>
        </w:tc>
        <w:tc>
          <w:tcPr>
            <w:tcW w:w="299" w:type="pct"/>
          </w:tcPr>
          <w:p w14:paraId="16F80C42" w14:textId="3834D976" w:rsidR="00E24265" w:rsidRPr="00615D4B" w:rsidDel="00CB3FDD" w:rsidRDefault="00E24265" w:rsidP="005F76AD">
            <w:pPr>
              <w:rPr>
                <w:del w:id="13059" w:author="阿毛" w:date="2021-05-21T17:54:00Z"/>
                <w:rFonts w:ascii="標楷體" w:eastAsia="標楷體" w:hAnsi="標楷體"/>
              </w:rPr>
            </w:pPr>
          </w:p>
        </w:tc>
        <w:tc>
          <w:tcPr>
            <w:tcW w:w="1643" w:type="pct"/>
          </w:tcPr>
          <w:p w14:paraId="44FB062F" w14:textId="5E875204" w:rsidR="00E24265" w:rsidRPr="00615D4B" w:rsidDel="00CB3FDD" w:rsidRDefault="00E24265" w:rsidP="005F76AD">
            <w:pPr>
              <w:rPr>
                <w:del w:id="13060" w:author="阿毛" w:date="2021-05-21T17:54:00Z"/>
                <w:rFonts w:ascii="標楷體" w:eastAsia="標楷體" w:hAnsi="標楷體"/>
              </w:rPr>
            </w:pPr>
          </w:p>
        </w:tc>
      </w:tr>
      <w:tr w:rsidR="00E24265" w:rsidRPr="00615D4B" w:rsidDel="00CB3FDD" w14:paraId="570343C3" w14:textId="5C405A0E" w:rsidTr="005F76AD">
        <w:trPr>
          <w:trHeight w:val="291"/>
          <w:jc w:val="center"/>
          <w:del w:id="13061" w:author="阿毛" w:date="2021-05-21T17:54:00Z"/>
        </w:trPr>
        <w:tc>
          <w:tcPr>
            <w:tcW w:w="219" w:type="pct"/>
          </w:tcPr>
          <w:p w14:paraId="5CE9BF9E" w14:textId="3E6E3A0B" w:rsidR="00E24265" w:rsidRPr="005E579A" w:rsidDel="00CB3FDD" w:rsidRDefault="00E24265" w:rsidP="005F76AD">
            <w:pPr>
              <w:pStyle w:val="af9"/>
              <w:numPr>
                <w:ilvl w:val="0"/>
                <w:numId w:val="45"/>
              </w:numPr>
              <w:ind w:leftChars="0"/>
              <w:rPr>
                <w:del w:id="13062" w:author="阿毛" w:date="2021-05-21T17:54:00Z"/>
                <w:rFonts w:ascii="標楷體" w:eastAsia="標楷體" w:hAnsi="標楷體"/>
              </w:rPr>
            </w:pPr>
          </w:p>
        </w:tc>
        <w:tc>
          <w:tcPr>
            <w:tcW w:w="756" w:type="pct"/>
          </w:tcPr>
          <w:p w14:paraId="0E68EFA3" w14:textId="42A864E7" w:rsidR="00E24265" w:rsidRPr="00615D4B" w:rsidDel="00CB3FDD" w:rsidRDefault="00E24265" w:rsidP="005F76AD">
            <w:pPr>
              <w:rPr>
                <w:del w:id="13063" w:author="阿毛" w:date="2021-05-21T17:54:00Z"/>
                <w:rFonts w:ascii="標楷體" w:eastAsia="標楷體" w:hAnsi="標楷體"/>
              </w:rPr>
            </w:pPr>
            <w:del w:id="13064" w:author="阿毛" w:date="2021-05-21T17:54:00Z">
              <w:r w:rsidRPr="00713ED8" w:rsidDel="00CB3FDD">
                <w:rPr>
                  <w:rFonts w:ascii="標楷體" w:eastAsia="標楷體" w:hAnsi="標楷體" w:hint="eastAsia"/>
                </w:rPr>
                <w:delText>更生方案末期應繳款日</w:delText>
              </w:r>
            </w:del>
          </w:p>
        </w:tc>
        <w:tc>
          <w:tcPr>
            <w:tcW w:w="624" w:type="pct"/>
          </w:tcPr>
          <w:p w14:paraId="6ABDEE85" w14:textId="5133DC2A" w:rsidR="00E24265" w:rsidRPr="00615D4B" w:rsidDel="00CB3FDD" w:rsidRDefault="00E24265" w:rsidP="005F76AD">
            <w:pPr>
              <w:rPr>
                <w:del w:id="13065" w:author="阿毛" w:date="2021-05-21T17:54:00Z"/>
                <w:rFonts w:ascii="標楷體" w:eastAsia="標楷體" w:hAnsi="標楷體"/>
              </w:rPr>
            </w:pPr>
          </w:p>
        </w:tc>
        <w:tc>
          <w:tcPr>
            <w:tcW w:w="624" w:type="pct"/>
          </w:tcPr>
          <w:p w14:paraId="137447E6" w14:textId="4D9226D3" w:rsidR="00E24265" w:rsidRPr="00615D4B" w:rsidDel="00CB3FDD" w:rsidRDefault="00E24265" w:rsidP="005F76AD">
            <w:pPr>
              <w:rPr>
                <w:del w:id="13066" w:author="阿毛" w:date="2021-05-21T17:54:00Z"/>
                <w:rFonts w:ascii="標楷體" w:eastAsia="標楷體" w:hAnsi="標楷體"/>
              </w:rPr>
            </w:pPr>
          </w:p>
        </w:tc>
        <w:tc>
          <w:tcPr>
            <w:tcW w:w="537" w:type="pct"/>
          </w:tcPr>
          <w:p w14:paraId="6EF70563" w14:textId="7AE8583F" w:rsidR="00E24265" w:rsidRPr="00615D4B" w:rsidDel="00CB3FDD" w:rsidRDefault="00E24265" w:rsidP="005F76AD">
            <w:pPr>
              <w:rPr>
                <w:del w:id="13067" w:author="阿毛" w:date="2021-05-21T17:54:00Z"/>
                <w:rFonts w:ascii="標楷體" w:eastAsia="標楷體" w:hAnsi="標楷體"/>
              </w:rPr>
            </w:pPr>
          </w:p>
        </w:tc>
        <w:tc>
          <w:tcPr>
            <w:tcW w:w="299" w:type="pct"/>
          </w:tcPr>
          <w:p w14:paraId="1596A812" w14:textId="3E8E62CC" w:rsidR="00E24265" w:rsidRPr="00615D4B" w:rsidDel="00CB3FDD" w:rsidRDefault="00E24265" w:rsidP="005F76AD">
            <w:pPr>
              <w:rPr>
                <w:del w:id="13068" w:author="阿毛" w:date="2021-05-21T17:54:00Z"/>
                <w:rFonts w:ascii="標楷體" w:eastAsia="標楷體" w:hAnsi="標楷體"/>
              </w:rPr>
            </w:pPr>
          </w:p>
        </w:tc>
        <w:tc>
          <w:tcPr>
            <w:tcW w:w="299" w:type="pct"/>
          </w:tcPr>
          <w:p w14:paraId="4FBA6CD1" w14:textId="7770F3F6" w:rsidR="00E24265" w:rsidRPr="00615D4B" w:rsidDel="00CB3FDD" w:rsidRDefault="00E24265" w:rsidP="005F76AD">
            <w:pPr>
              <w:rPr>
                <w:del w:id="13069" w:author="阿毛" w:date="2021-05-21T17:54:00Z"/>
                <w:rFonts w:ascii="標楷體" w:eastAsia="標楷體" w:hAnsi="標楷體"/>
              </w:rPr>
            </w:pPr>
          </w:p>
        </w:tc>
        <w:tc>
          <w:tcPr>
            <w:tcW w:w="1643" w:type="pct"/>
          </w:tcPr>
          <w:p w14:paraId="3DED6332" w14:textId="434C2BFD" w:rsidR="00E24265" w:rsidRPr="00615D4B" w:rsidDel="00CB3FDD" w:rsidRDefault="00E24265" w:rsidP="005F76AD">
            <w:pPr>
              <w:rPr>
                <w:del w:id="13070" w:author="阿毛" w:date="2021-05-21T17:54:00Z"/>
                <w:rFonts w:ascii="標楷體" w:eastAsia="標楷體" w:hAnsi="標楷體"/>
              </w:rPr>
            </w:pPr>
          </w:p>
        </w:tc>
      </w:tr>
      <w:tr w:rsidR="00E24265" w:rsidRPr="00615D4B" w:rsidDel="00CB3FDD" w14:paraId="0E7236AB" w14:textId="6F83B6DF" w:rsidTr="005F76AD">
        <w:trPr>
          <w:trHeight w:val="291"/>
          <w:jc w:val="center"/>
          <w:del w:id="13071" w:author="阿毛" w:date="2021-05-21T17:54:00Z"/>
        </w:trPr>
        <w:tc>
          <w:tcPr>
            <w:tcW w:w="219" w:type="pct"/>
          </w:tcPr>
          <w:p w14:paraId="334B7E6F" w14:textId="2BCBC06D" w:rsidR="00E24265" w:rsidRPr="005E579A" w:rsidDel="00CB3FDD" w:rsidRDefault="00E24265" w:rsidP="005F76AD">
            <w:pPr>
              <w:pStyle w:val="af9"/>
              <w:numPr>
                <w:ilvl w:val="0"/>
                <w:numId w:val="45"/>
              </w:numPr>
              <w:ind w:leftChars="0"/>
              <w:rPr>
                <w:del w:id="13072" w:author="阿毛" w:date="2021-05-21T17:54:00Z"/>
                <w:rFonts w:ascii="標楷體" w:eastAsia="標楷體" w:hAnsi="標楷體"/>
              </w:rPr>
            </w:pPr>
          </w:p>
        </w:tc>
        <w:tc>
          <w:tcPr>
            <w:tcW w:w="756" w:type="pct"/>
          </w:tcPr>
          <w:p w14:paraId="723E460F" w14:textId="5640D1D4" w:rsidR="00E24265" w:rsidRPr="00615D4B" w:rsidDel="00CB3FDD" w:rsidRDefault="00E24265" w:rsidP="005F76AD">
            <w:pPr>
              <w:rPr>
                <w:del w:id="13073" w:author="阿毛" w:date="2021-05-21T17:54:00Z"/>
                <w:rFonts w:ascii="標楷體" w:eastAsia="標楷體" w:hAnsi="標楷體"/>
              </w:rPr>
            </w:pPr>
            <w:del w:id="13074" w:author="阿毛" w:date="2021-05-21T17:54:00Z">
              <w:r w:rsidRPr="00713ED8" w:rsidDel="00CB3FDD">
                <w:rPr>
                  <w:rFonts w:ascii="標楷體" w:eastAsia="標楷體" w:hAnsi="標楷體" w:hint="eastAsia"/>
                </w:rPr>
                <w:delText>更生條件（期數）</w:delText>
              </w:r>
            </w:del>
          </w:p>
        </w:tc>
        <w:tc>
          <w:tcPr>
            <w:tcW w:w="624" w:type="pct"/>
          </w:tcPr>
          <w:p w14:paraId="5A129034" w14:textId="0FBE96A6" w:rsidR="00E24265" w:rsidRPr="00615D4B" w:rsidDel="00CB3FDD" w:rsidRDefault="00E24265" w:rsidP="005F76AD">
            <w:pPr>
              <w:rPr>
                <w:del w:id="13075" w:author="阿毛" w:date="2021-05-21T17:54:00Z"/>
                <w:rFonts w:ascii="標楷體" w:eastAsia="標楷體" w:hAnsi="標楷體"/>
              </w:rPr>
            </w:pPr>
          </w:p>
        </w:tc>
        <w:tc>
          <w:tcPr>
            <w:tcW w:w="624" w:type="pct"/>
          </w:tcPr>
          <w:p w14:paraId="15330451" w14:textId="1DA60F9C" w:rsidR="00E24265" w:rsidRPr="00615D4B" w:rsidDel="00CB3FDD" w:rsidRDefault="00E24265" w:rsidP="005F76AD">
            <w:pPr>
              <w:rPr>
                <w:del w:id="13076" w:author="阿毛" w:date="2021-05-21T17:54:00Z"/>
                <w:rFonts w:ascii="標楷體" w:eastAsia="標楷體" w:hAnsi="標楷體"/>
              </w:rPr>
            </w:pPr>
          </w:p>
        </w:tc>
        <w:tc>
          <w:tcPr>
            <w:tcW w:w="537" w:type="pct"/>
          </w:tcPr>
          <w:p w14:paraId="613960B4" w14:textId="06B19B15" w:rsidR="00E24265" w:rsidRPr="00615D4B" w:rsidDel="00CB3FDD" w:rsidRDefault="00E24265" w:rsidP="005F76AD">
            <w:pPr>
              <w:rPr>
                <w:del w:id="13077" w:author="阿毛" w:date="2021-05-21T17:54:00Z"/>
                <w:rFonts w:ascii="標楷體" w:eastAsia="標楷體" w:hAnsi="標楷體"/>
              </w:rPr>
            </w:pPr>
          </w:p>
        </w:tc>
        <w:tc>
          <w:tcPr>
            <w:tcW w:w="299" w:type="pct"/>
          </w:tcPr>
          <w:p w14:paraId="713FCBF4" w14:textId="66972C13" w:rsidR="00E24265" w:rsidRPr="00615D4B" w:rsidDel="00CB3FDD" w:rsidRDefault="00E24265" w:rsidP="005F76AD">
            <w:pPr>
              <w:rPr>
                <w:del w:id="13078" w:author="阿毛" w:date="2021-05-21T17:54:00Z"/>
                <w:rFonts w:ascii="標楷體" w:eastAsia="標楷體" w:hAnsi="標楷體"/>
              </w:rPr>
            </w:pPr>
          </w:p>
        </w:tc>
        <w:tc>
          <w:tcPr>
            <w:tcW w:w="299" w:type="pct"/>
          </w:tcPr>
          <w:p w14:paraId="3780456E" w14:textId="5082BEA0" w:rsidR="00E24265" w:rsidRPr="00615D4B" w:rsidDel="00CB3FDD" w:rsidRDefault="00E24265" w:rsidP="005F76AD">
            <w:pPr>
              <w:rPr>
                <w:del w:id="13079" w:author="阿毛" w:date="2021-05-21T17:54:00Z"/>
                <w:rFonts w:ascii="標楷體" w:eastAsia="標楷體" w:hAnsi="標楷體"/>
              </w:rPr>
            </w:pPr>
          </w:p>
        </w:tc>
        <w:tc>
          <w:tcPr>
            <w:tcW w:w="1643" w:type="pct"/>
          </w:tcPr>
          <w:p w14:paraId="4EF4551E" w14:textId="42D7E547" w:rsidR="00E24265" w:rsidRPr="00615D4B" w:rsidDel="00CB3FDD" w:rsidRDefault="00E24265" w:rsidP="005F76AD">
            <w:pPr>
              <w:rPr>
                <w:del w:id="13080" w:author="阿毛" w:date="2021-05-21T17:54:00Z"/>
                <w:rFonts w:ascii="標楷體" w:eastAsia="標楷體" w:hAnsi="標楷體"/>
              </w:rPr>
            </w:pPr>
          </w:p>
        </w:tc>
      </w:tr>
      <w:tr w:rsidR="00E24265" w:rsidRPr="00615D4B" w:rsidDel="00CB3FDD" w14:paraId="2DD7FE78" w14:textId="64D37044" w:rsidTr="005F76AD">
        <w:trPr>
          <w:trHeight w:val="291"/>
          <w:jc w:val="center"/>
          <w:del w:id="13081" w:author="阿毛" w:date="2021-05-21T17:54:00Z"/>
        </w:trPr>
        <w:tc>
          <w:tcPr>
            <w:tcW w:w="219" w:type="pct"/>
          </w:tcPr>
          <w:p w14:paraId="4EA7FEA2" w14:textId="2B0B804D" w:rsidR="00E24265" w:rsidRPr="005E579A" w:rsidDel="00CB3FDD" w:rsidRDefault="00E24265" w:rsidP="005F76AD">
            <w:pPr>
              <w:pStyle w:val="af9"/>
              <w:numPr>
                <w:ilvl w:val="0"/>
                <w:numId w:val="45"/>
              </w:numPr>
              <w:ind w:leftChars="0"/>
              <w:rPr>
                <w:del w:id="13082" w:author="阿毛" w:date="2021-05-21T17:54:00Z"/>
                <w:rFonts w:ascii="標楷體" w:eastAsia="標楷體" w:hAnsi="標楷體"/>
              </w:rPr>
            </w:pPr>
          </w:p>
        </w:tc>
        <w:tc>
          <w:tcPr>
            <w:tcW w:w="756" w:type="pct"/>
          </w:tcPr>
          <w:p w14:paraId="1DE075C1" w14:textId="567EAB11" w:rsidR="00E24265" w:rsidRPr="00615D4B" w:rsidDel="00CB3FDD" w:rsidRDefault="00E24265" w:rsidP="005F76AD">
            <w:pPr>
              <w:rPr>
                <w:del w:id="13083" w:author="阿毛" w:date="2021-05-21T17:54:00Z"/>
                <w:rFonts w:ascii="標楷體" w:eastAsia="標楷體" w:hAnsi="標楷體"/>
              </w:rPr>
            </w:pPr>
            <w:del w:id="13084" w:author="阿毛" w:date="2021-05-21T17:54:00Z">
              <w:r w:rsidRPr="00713ED8" w:rsidDel="00CB3FDD">
                <w:rPr>
                  <w:rFonts w:ascii="標楷體" w:eastAsia="標楷體" w:hAnsi="標楷體" w:hint="eastAsia"/>
                </w:rPr>
                <w:delText>更生條件（利率）</w:delText>
              </w:r>
            </w:del>
          </w:p>
        </w:tc>
        <w:tc>
          <w:tcPr>
            <w:tcW w:w="624" w:type="pct"/>
          </w:tcPr>
          <w:p w14:paraId="47122BFA" w14:textId="547599B2" w:rsidR="00E24265" w:rsidRPr="00615D4B" w:rsidDel="00CB3FDD" w:rsidRDefault="00E24265" w:rsidP="005F76AD">
            <w:pPr>
              <w:rPr>
                <w:del w:id="13085" w:author="阿毛" w:date="2021-05-21T17:54:00Z"/>
                <w:rFonts w:ascii="標楷體" w:eastAsia="標楷體" w:hAnsi="標楷體"/>
              </w:rPr>
            </w:pPr>
          </w:p>
        </w:tc>
        <w:tc>
          <w:tcPr>
            <w:tcW w:w="624" w:type="pct"/>
          </w:tcPr>
          <w:p w14:paraId="1F2DFEDF" w14:textId="3E96186E" w:rsidR="00E24265" w:rsidRPr="00615D4B" w:rsidDel="00CB3FDD" w:rsidRDefault="00E24265" w:rsidP="005F76AD">
            <w:pPr>
              <w:rPr>
                <w:del w:id="13086" w:author="阿毛" w:date="2021-05-21T17:54:00Z"/>
                <w:rFonts w:ascii="標楷體" w:eastAsia="標楷體" w:hAnsi="標楷體"/>
              </w:rPr>
            </w:pPr>
          </w:p>
        </w:tc>
        <w:tc>
          <w:tcPr>
            <w:tcW w:w="537" w:type="pct"/>
          </w:tcPr>
          <w:p w14:paraId="42977DD0" w14:textId="1F341AD7" w:rsidR="00E24265" w:rsidRPr="00615D4B" w:rsidDel="00CB3FDD" w:rsidRDefault="00E24265" w:rsidP="005F76AD">
            <w:pPr>
              <w:rPr>
                <w:del w:id="13087" w:author="阿毛" w:date="2021-05-21T17:54:00Z"/>
                <w:rFonts w:ascii="標楷體" w:eastAsia="標楷體" w:hAnsi="標楷體"/>
              </w:rPr>
            </w:pPr>
          </w:p>
        </w:tc>
        <w:tc>
          <w:tcPr>
            <w:tcW w:w="299" w:type="pct"/>
          </w:tcPr>
          <w:p w14:paraId="48C2755F" w14:textId="2CF66CA5" w:rsidR="00E24265" w:rsidRPr="00615D4B" w:rsidDel="00CB3FDD" w:rsidRDefault="00E24265" w:rsidP="005F76AD">
            <w:pPr>
              <w:rPr>
                <w:del w:id="13088" w:author="阿毛" w:date="2021-05-21T17:54:00Z"/>
                <w:rFonts w:ascii="標楷體" w:eastAsia="標楷體" w:hAnsi="標楷體"/>
              </w:rPr>
            </w:pPr>
          </w:p>
        </w:tc>
        <w:tc>
          <w:tcPr>
            <w:tcW w:w="299" w:type="pct"/>
          </w:tcPr>
          <w:p w14:paraId="671D8B0F" w14:textId="04B2B4CF" w:rsidR="00E24265" w:rsidRPr="00615D4B" w:rsidDel="00CB3FDD" w:rsidRDefault="00E24265" w:rsidP="005F76AD">
            <w:pPr>
              <w:rPr>
                <w:del w:id="13089" w:author="阿毛" w:date="2021-05-21T17:54:00Z"/>
                <w:rFonts w:ascii="標楷體" w:eastAsia="標楷體" w:hAnsi="標楷體"/>
              </w:rPr>
            </w:pPr>
          </w:p>
        </w:tc>
        <w:tc>
          <w:tcPr>
            <w:tcW w:w="1643" w:type="pct"/>
          </w:tcPr>
          <w:p w14:paraId="736CBE93" w14:textId="56CF2BE2" w:rsidR="00E24265" w:rsidRPr="00615D4B" w:rsidDel="00CB3FDD" w:rsidRDefault="00E24265" w:rsidP="005F76AD">
            <w:pPr>
              <w:rPr>
                <w:del w:id="13090" w:author="阿毛" w:date="2021-05-21T17:54:00Z"/>
                <w:rFonts w:ascii="標楷體" w:eastAsia="標楷體" w:hAnsi="標楷體"/>
              </w:rPr>
            </w:pPr>
          </w:p>
        </w:tc>
      </w:tr>
      <w:tr w:rsidR="00E24265" w:rsidRPr="00615D4B" w:rsidDel="00CB3FDD" w14:paraId="56F19057" w14:textId="5749258B" w:rsidTr="005F76AD">
        <w:trPr>
          <w:trHeight w:val="291"/>
          <w:jc w:val="center"/>
          <w:del w:id="13091" w:author="阿毛" w:date="2021-05-21T17:54:00Z"/>
        </w:trPr>
        <w:tc>
          <w:tcPr>
            <w:tcW w:w="219" w:type="pct"/>
          </w:tcPr>
          <w:p w14:paraId="524A1F2E" w14:textId="1E86C183" w:rsidR="00E24265" w:rsidRPr="005E579A" w:rsidDel="00CB3FDD" w:rsidRDefault="00E24265" w:rsidP="005F76AD">
            <w:pPr>
              <w:pStyle w:val="af9"/>
              <w:numPr>
                <w:ilvl w:val="0"/>
                <w:numId w:val="45"/>
              </w:numPr>
              <w:ind w:leftChars="0"/>
              <w:rPr>
                <w:del w:id="13092" w:author="阿毛" w:date="2021-05-21T17:54:00Z"/>
                <w:rFonts w:ascii="標楷體" w:eastAsia="標楷體" w:hAnsi="標楷體"/>
              </w:rPr>
            </w:pPr>
          </w:p>
        </w:tc>
        <w:tc>
          <w:tcPr>
            <w:tcW w:w="756" w:type="pct"/>
          </w:tcPr>
          <w:p w14:paraId="009AFC89" w14:textId="399F1AD8" w:rsidR="00E24265" w:rsidRPr="00615D4B" w:rsidDel="00CB3FDD" w:rsidRDefault="00E24265" w:rsidP="005F76AD">
            <w:pPr>
              <w:rPr>
                <w:del w:id="13093" w:author="阿毛" w:date="2021-05-21T17:54:00Z"/>
                <w:rFonts w:ascii="標楷體" w:eastAsia="標楷體" w:hAnsi="標楷體"/>
              </w:rPr>
            </w:pPr>
            <w:del w:id="13094" w:author="阿毛" w:date="2021-05-21T17:54:00Z">
              <w:r w:rsidRPr="00713ED8" w:rsidDel="00CB3FDD">
                <w:rPr>
                  <w:rFonts w:ascii="標楷體" w:eastAsia="標楷體" w:hAnsi="標楷體" w:hint="eastAsia"/>
                </w:rPr>
                <w:delText>原始債權金額</w:delText>
              </w:r>
            </w:del>
          </w:p>
        </w:tc>
        <w:tc>
          <w:tcPr>
            <w:tcW w:w="624" w:type="pct"/>
          </w:tcPr>
          <w:p w14:paraId="54D6B88F" w14:textId="27D59B2D" w:rsidR="00E24265" w:rsidRPr="00615D4B" w:rsidDel="00CB3FDD" w:rsidRDefault="00E24265" w:rsidP="005F76AD">
            <w:pPr>
              <w:rPr>
                <w:del w:id="13095" w:author="阿毛" w:date="2021-05-21T17:54:00Z"/>
                <w:rFonts w:ascii="標楷體" w:eastAsia="標楷體" w:hAnsi="標楷體"/>
              </w:rPr>
            </w:pPr>
          </w:p>
        </w:tc>
        <w:tc>
          <w:tcPr>
            <w:tcW w:w="624" w:type="pct"/>
          </w:tcPr>
          <w:p w14:paraId="4C7326E8" w14:textId="48AEC47F" w:rsidR="00E24265" w:rsidRPr="00615D4B" w:rsidDel="00CB3FDD" w:rsidRDefault="00E24265" w:rsidP="005F76AD">
            <w:pPr>
              <w:rPr>
                <w:del w:id="13096" w:author="阿毛" w:date="2021-05-21T17:54:00Z"/>
                <w:rFonts w:ascii="標楷體" w:eastAsia="標楷體" w:hAnsi="標楷體"/>
              </w:rPr>
            </w:pPr>
          </w:p>
        </w:tc>
        <w:tc>
          <w:tcPr>
            <w:tcW w:w="537" w:type="pct"/>
          </w:tcPr>
          <w:p w14:paraId="78A8793B" w14:textId="73B509FC" w:rsidR="00E24265" w:rsidRPr="00615D4B" w:rsidDel="00CB3FDD" w:rsidRDefault="00E24265" w:rsidP="005F76AD">
            <w:pPr>
              <w:rPr>
                <w:del w:id="13097" w:author="阿毛" w:date="2021-05-21T17:54:00Z"/>
                <w:rFonts w:ascii="標楷體" w:eastAsia="標楷體" w:hAnsi="標楷體"/>
              </w:rPr>
            </w:pPr>
          </w:p>
        </w:tc>
        <w:tc>
          <w:tcPr>
            <w:tcW w:w="299" w:type="pct"/>
          </w:tcPr>
          <w:p w14:paraId="723FBC4C" w14:textId="034CFE30" w:rsidR="00E24265" w:rsidRPr="00615D4B" w:rsidDel="00CB3FDD" w:rsidRDefault="00E24265" w:rsidP="005F76AD">
            <w:pPr>
              <w:rPr>
                <w:del w:id="13098" w:author="阿毛" w:date="2021-05-21T17:54:00Z"/>
                <w:rFonts w:ascii="標楷體" w:eastAsia="標楷體" w:hAnsi="標楷體"/>
              </w:rPr>
            </w:pPr>
          </w:p>
        </w:tc>
        <w:tc>
          <w:tcPr>
            <w:tcW w:w="299" w:type="pct"/>
          </w:tcPr>
          <w:p w14:paraId="1227B728" w14:textId="3BC031CF" w:rsidR="00E24265" w:rsidRPr="00615D4B" w:rsidDel="00CB3FDD" w:rsidRDefault="00E24265" w:rsidP="005F76AD">
            <w:pPr>
              <w:rPr>
                <w:del w:id="13099" w:author="阿毛" w:date="2021-05-21T17:54:00Z"/>
                <w:rFonts w:ascii="標楷體" w:eastAsia="標楷體" w:hAnsi="標楷體"/>
              </w:rPr>
            </w:pPr>
          </w:p>
        </w:tc>
        <w:tc>
          <w:tcPr>
            <w:tcW w:w="1643" w:type="pct"/>
          </w:tcPr>
          <w:p w14:paraId="18AA43A3" w14:textId="574398C8" w:rsidR="00E24265" w:rsidRPr="00615D4B" w:rsidDel="00CB3FDD" w:rsidRDefault="00E24265" w:rsidP="005F76AD">
            <w:pPr>
              <w:rPr>
                <w:del w:id="13100" w:author="阿毛" w:date="2021-05-21T17:54:00Z"/>
                <w:rFonts w:ascii="標楷體" w:eastAsia="標楷體" w:hAnsi="標楷體"/>
              </w:rPr>
            </w:pPr>
          </w:p>
        </w:tc>
      </w:tr>
      <w:tr w:rsidR="00E24265" w:rsidRPr="00615D4B" w:rsidDel="00CB3FDD" w14:paraId="68EBA682" w14:textId="4A5FA925" w:rsidTr="005F76AD">
        <w:trPr>
          <w:trHeight w:val="291"/>
          <w:jc w:val="center"/>
          <w:del w:id="13101" w:author="阿毛" w:date="2021-05-21T17:54:00Z"/>
        </w:trPr>
        <w:tc>
          <w:tcPr>
            <w:tcW w:w="219" w:type="pct"/>
          </w:tcPr>
          <w:p w14:paraId="0C3B486E" w14:textId="2C322D20" w:rsidR="00E24265" w:rsidRPr="005E579A" w:rsidDel="00CB3FDD" w:rsidRDefault="00E24265" w:rsidP="005F76AD">
            <w:pPr>
              <w:pStyle w:val="af9"/>
              <w:numPr>
                <w:ilvl w:val="0"/>
                <w:numId w:val="45"/>
              </w:numPr>
              <w:ind w:leftChars="0"/>
              <w:rPr>
                <w:del w:id="13102" w:author="阿毛" w:date="2021-05-21T17:54:00Z"/>
                <w:rFonts w:ascii="標楷體" w:eastAsia="標楷體" w:hAnsi="標楷體"/>
              </w:rPr>
            </w:pPr>
          </w:p>
        </w:tc>
        <w:tc>
          <w:tcPr>
            <w:tcW w:w="756" w:type="pct"/>
          </w:tcPr>
          <w:p w14:paraId="595649E0" w14:textId="5C17C147" w:rsidR="00E24265" w:rsidRPr="00615D4B" w:rsidDel="00CB3FDD" w:rsidRDefault="00E24265" w:rsidP="005F76AD">
            <w:pPr>
              <w:rPr>
                <w:del w:id="13103" w:author="阿毛" w:date="2021-05-21T17:54:00Z"/>
                <w:rFonts w:ascii="標楷體" w:eastAsia="標楷體" w:hAnsi="標楷體"/>
              </w:rPr>
            </w:pPr>
            <w:del w:id="13104" w:author="阿毛" w:date="2021-05-21T17:54:00Z">
              <w:r w:rsidRPr="00713ED8" w:rsidDel="00CB3FDD">
                <w:rPr>
                  <w:rFonts w:ascii="標楷體" w:eastAsia="標楷體" w:hAnsi="標楷體" w:hint="eastAsia"/>
                </w:rPr>
                <w:delText>更生損失金額</w:delText>
              </w:r>
            </w:del>
          </w:p>
        </w:tc>
        <w:tc>
          <w:tcPr>
            <w:tcW w:w="624" w:type="pct"/>
          </w:tcPr>
          <w:p w14:paraId="5E5CECC4" w14:textId="165EAD97" w:rsidR="00E24265" w:rsidRPr="00615D4B" w:rsidDel="00CB3FDD" w:rsidRDefault="00E24265" w:rsidP="005F76AD">
            <w:pPr>
              <w:rPr>
                <w:del w:id="13105" w:author="阿毛" w:date="2021-05-21T17:54:00Z"/>
                <w:rFonts w:ascii="標楷體" w:eastAsia="標楷體" w:hAnsi="標楷體"/>
              </w:rPr>
            </w:pPr>
          </w:p>
        </w:tc>
        <w:tc>
          <w:tcPr>
            <w:tcW w:w="624" w:type="pct"/>
          </w:tcPr>
          <w:p w14:paraId="2DF4059A" w14:textId="493649CE" w:rsidR="00E24265" w:rsidRPr="00615D4B" w:rsidDel="00CB3FDD" w:rsidRDefault="00E24265" w:rsidP="005F76AD">
            <w:pPr>
              <w:rPr>
                <w:del w:id="13106" w:author="阿毛" w:date="2021-05-21T17:54:00Z"/>
                <w:rFonts w:ascii="標楷體" w:eastAsia="標楷體" w:hAnsi="標楷體"/>
              </w:rPr>
            </w:pPr>
          </w:p>
        </w:tc>
        <w:tc>
          <w:tcPr>
            <w:tcW w:w="537" w:type="pct"/>
          </w:tcPr>
          <w:p w14:paraId="0587BC17" w14:textId="42BA3668" w:rsidR="00E24265" w:rsidRPr="00615D4B" w:rsidDel="00CB3FDD" w:rsidRDefault="00E24265" w:rsidP="005F76AD">
            <w:pPr>
              <w:rPr>
                <w:del w:id="13107" w:author="阿毛" w:date="2021-05-21T17:54:00Z"/>
                <w:rFonts w:ascii="標楷體" w:eastAsia="標楷體" w:hAnsi="標楷體"/>
              </w:rPr>
            </w:pPr>
          </w:p>
        </w:tc>
        <w:tc>
          <w:tcPr>
            <w:tcW w:w="299" w:type="pct"/>
          </w:tcPr>
          <w:p w14:paraId="43477B59" w14:textId="7CC61410" w:rsidR="00E24265" w:rsidRPr="00615D4B" w:rsidDel="00CB3FDD" w:rsidRDefault="00E24265" w:rsidP="005F76AD">
            <w:pPr>
              <w:rPr>
                <w:del w:id="13108" w:author="阿毛" w:date="2021-05-21T17:54:00Z"/>
                <w:rFonts w:ascii="標楷體" w:eastAsia="標楷體" w:hAnsi="標楷體"/>
              </w:rPr>
            </w:pPr>
          </w:p>
        </w:tc>
        <w:tc>
          <w:tcPr>
            <w:tcW w:w="299" w:type="pct"/>
          </w:tcPr>
          <w:p w14:paraId="2853D9A1" w14:textId="55FC934F" w:rsidR="00E24265" w:rsidRPr="00615D4B" w:rsidDel="00CB3FDD" w:rsidRDefault="00E24265" w:rsidP="005F76AD">
            <w:pPr>
              <w:rPr>
                <w:del w:id="13109" w:author="阿毛" w:date="2021-05-21T17:54:00Z"/>
                <w:rFonts w:ascii="標楷體" w:eastAsia="標楷體" w:hAnsi="標楷體"/>
              </w:rPr>
            </w:pPr>
          </w:p>
        </w:tc>
        <w:tc>
          <w:tcPr>
            <w:tcW w:w="1643" w:type="pct"/>
          </w:tcPr>
          <w:p w14:paraId="33D0B63A" w14:textId="55AC344F" w:rsidR="00E24265" w:rsidRPr="00615D4B" w:rsidDel="00CB3FDD" w:rsidRDefault="00E24265" w:rsidP="005F76AD">
            <w:pPr>
              <w:rPr>
                <w:del w:id="13110" w:author="阿毛" w:date="2021-05-21T17:54:00Z"/>
                <w:rFonts w:ascii="標楷體" w:eastAsia="標楷體" w:hAnsi="標楷體"/>
              </w:rPr>
            </w:pPr>
          </w:p>
        </w:tc>
      </w:tr>
      <w:tr w:rsidR="00E24265" w:rsidRPr="00615D4B" w:rsidDel="00CB3FDD" w14:paraId="1A0CE0FF" w14:textId="55FC4437" w:rsidTr="005F76AD">
        <w:trPr>
          <w:trHeight w:val="291"/>
          <w:jc w:val="center"/>
          <w:del w:id="13111" w:author="阿毛" w:date="2021-05-21T17:54:00Z"/>
        </w:trPr>
        <w:tc>
          <w:tcPr>
            <w:tcW w:w="219" w:type="pct"/>
          </w:tcPr>
          <w:p w14:paraId="335FC875" w14:textId="52E8C03D" w:rsidR="00E24265" w:rsidRPr="005E579A" w:rsidDel="00CB3FDD" w:rsidRDefault="00E24265" w:rsidP="005F76AD">
            <w:pPr>
              <w:pStyle w:val="af9"/>
              <w:numPr>
                <w:ilvl w:val="0"/>
                <w:numId w:val="45"/>
              </w:numPr>
              <w:ind w:leftChars="0"/>
              <w:rPr>
                <w:del w:id="13112" w:author="阿毛" w:date="2021-05-21T17:54:00Z"/>
                <w:rFonts w:ascii="標楷體" w:eastAsia="標楷體" w:hAnsi="標楷體"/>
              </w:rPr>
            </w:pPr>
          </w:p>
        </w:tc>
        <w:tc>
          <w:tcPr>
            <w:tcW w:w="756" w:type="pct"/>
          </w:tcPr>
          <w:p w14:paraId="7C99F450" w14:textId="66CF1A0E" w:rsidR="00E24265" w:rsidRPr="00615D4B" w:rsidDel="00CB3FDD" w:rsidRDefault="00E24265" w:rsidP="005F76AD">
            <w:pPr>
              <w:rPr>
                <w:del w:id="13113" w:author="阿毛" w:date="2021-05-21T17:54:00Z"/>
                <w:rFonts w:ascii="標楷體" w:eastAsia="標楷體" w:hAnsi="標楷體"/>
              </w:rPr>
            </w:pPr>
            <w:del w:id="13114" w:author="阿毛" w:date="2021-05-21T17:54:00Z">
              <w:r w:rsidRPr="00713ED8" w:rsidDel="00CB3FDD">
                <w:rPr>
                  <w:rFonts w:ascii="標楷體" w:eastAsia="標楷體" w:hAnsi="標楷體" w:hint="eastAsia"/>
                </w:rPr>
                <w:delText>法院裁定保全處分</w:delText>
              </w:r>
            </w:del>
          </w:p>
        </w:tc>
        <w:tc>
          <w:tcPr>
            <w:tcW w:w="624" w:type="pct"/>
          </w:tcPr>
          <w:p w14:paraId="393E89AA" w14:textId="322773D6" w:rsidR="00E24265" w:rsidRPr="00615D4B" w:rsidDel="00CB3FDD" w:rsidRDefault="00E24265" w:rsidP="005F76AD">
            <w:pPr>
              <w:rPr>
                <w:del w:id="13115" w:author="阿毛" w:date="2021-05-21T17:54:00Z"/>
                <w:rFonts w:ascii="標楷體" w:eastAsia="標楷體" w:hAnsi="標楷體"/>
              </w:rPr>
            </w:pPr>
          </w:p>
        </w:tc>
        <w:tc>
          <w:tcPr>
            <w:tcW w:w="624" w:type="pct"/>
          </w:tcPr>
          <w:p w14:paraId="2F34081D" w14:textId="2E93B009" w:rsidR="00E24265" w:rsidRPr="00615D4B" w:rsidDel="00CB3FDD" w:rsidRDefault="00E24265" w:rsidP="005F76AD">
            <w:pPr>
              <w:rPr>
                <w:del w:id="13116" w:author="阿毛" w:date="2021-05-21T17:54:00Z"/>
                <w:rFonts w:ascii="標楷體" w:eastAsia="標楷體" w:hAnsi="標楷體"/>
              </w:rPr>
            </w:pPr>
          </w:p>
        </w:tc>
        <w:tc>
          <w:tcPr>
            <w:tcW w:w="537" w:type="pct"/>
          </w:tcPr>
          <w:p w14:paraId="7A2813B4" w14:textId="72D51432" w:rsidR="00E24265" w:rsidRPr="00615D4B" w:rsidDel="00CB3FDD" w:rsidRDefault="00E24265" w:rsidP="005F76AD">
            <w:pPr>
              <w:rPr>
                <w:del w:id="13117" w:author="阿毛" w:date="2021-05-21T17:54:00Z"/>
                <w:rFonts w:ascii="標楷體" w:eastAsia="標楷體" w:hAnsi="標楷體"/>
              </w:rPr>
            </w:pPr>
          </w:p>
        </w:tc>
        <w:tc>
          <w:tcPr>
            <w:tcW w:w="299" w:type="pct"/>
          </w:tcPr>
          <w:p w14:paraId="6E88D20E" w14:textId="7374B494" w:rsidR="00E24265" w:rsidRPr="00615D4B" w:rsidDel="00CB3FDD" w:rsidRDefault="00E24265" w:rsidP="005F76AD">
            <w:pPr>
              <w:rPr>
                <w:del w:id="13118" w:author="阿毛" w:date="2021-05-21T17:54:00Z"/>
                <w:rFonts w:ascii="標楷體" w:eastAsia="標楷體" w:hAnsi="標楷體"/>
              </w:rPr>
            </w:pPr>
          </w:p>
        </w:tc>
        <w:tc>
          <w:tcPr>
            <w:tcW w:w="299" w:type="pct"/>
          </w:tcPr>
          <w:p w14:paraId="11EF520F" w14:textId="5F4079B1" w:rsidR="00E24265" w:rsidRPr="00615D4B" w:rsidDel="00CB3FDD" w:rsidRDefault="00E24265" w:rsidP="005F76AD">
            <w:pPr>
              <w:rPr>
                <w:del w:id="13119" w:author="阿毛" w:date="2021-05-21T17:54:00Z"/>
                <w:rFonts w:ascii="標楷體" w:eastAsia="標楷體" w:hAnsi="標楷體"/>
              </w:rPr>
            </w:pPr>
          </w:p>
        </w:tc>
        <w:tc>
          <w:tcPr>
            <w:tcW w:w="1643" w:type="pct"/>
          </w:tcPr>
          <w:p w14:paraId="252BBD60" w14:textId="0B1C4128" w:rsidR="00E24265" w:rsidRPr="00615D4B" w:rsidDel="00CB3FDD" w:rsidRDefault="00E24265" w:rsidP="005F76AD">
            <w:pPr>
              <w:rPr>
                <w:del w:id="13120" w:author="阿毛" w:date="2021-05-21T17:54:00Z"/>
                <w:rFonts w:ascii="標楷體" w:eastAsia="標楷體" w:hAnsi="標楷體"/>
              </w:rPr>
            </w:pPr>
            <w:del w:id="13121" w:author="阿毛" w:date="2021-05-21T17:54:00Z">
              <w:r w:rsidRPr="00676AFE" w:rsidDel="00CB3FDD">
                <w:rPr>
                  <w:rFonts w:ascii="標楷體" w:eastAsia="標楷體" w:hAnsi="標楷體" w:hint="eastAsia"/>
                </w:rPr>
                <w:delText>輸入Y或N</w:delText>
              </w:r>
            </w:del>
          </w:p>
        </w:tc>
      </w:tr>
      <w:tr w:rsidR="00E24265" w:rsidRPr="00615D4B" w:rsidDel="00CB3FDD" w14:paraId="18FE5564" w14:textId="21193492" w:rsidTr="005F76AD">
        <w:trPr>
          <w:trHeight w:val="291"/>
          <w:jc w:val="center"/>
          <w:del w:id="13122" w:author="阿毛" w:date="2021-05-21T17:54:00Z"/>
        </w:trPr>
        <w:tc>
          <w:tcPr>
            <w:tcW w:w="219" w:type="pct"/>
          </w:tcPr>
          <w:p w14:paraId="7B20574C" w14:textId="49D1E405" w:rsidR="00E24265" w:rsidRPr="005E579A" w:rsidDel="00CB3FDD" w:rsidRDefault="00E24265" w:rsidP="005F76AD">
            <w:pPr>
              <w:pStyle w:val="af9"/>
              <w:numPr>
                <w:ilvl w:val="0"/>
                <w:numId w:val="45"/>
              </w:numPr>
              <w:ind w:leftChars="0"/>
              <w:rPr>
                <w:del w:id="13123" w:author="阿毛" w:date="2021-05-21T17:54:00Z"/>
                <w:rFonts w:ascii="標楷體" w:eastAsia="標楷體" w:hAnsi="標楷體"/>
              </w:rPr>
            </w:pPr>
          </w:p>
        </w:tc>
        <w:tc>
          <w:tcPr>
            <w:tcW w:w="756" w:type="pct"/>
          </w:tcPr>
          <w:p w14:paraId="22C1F573" w14:textId="7D8D3970" w:rsidR="00E24265" w:rsidRPr="00615D4B" w:rsidDel="00CB3FDD" w:rsidRDefault="00E24265" w:rsidP="005F76AD">
            <w:pPr>
              <w:rPr>
                <w:del w:id="13124" w:author="阿毛" w:date="2021-05-21T17:54:00Z"/>
                <w:rFonts w:ascii="標楷體" w:eastAsia="標楷體" w:hAnsi="標楷體"/>
              </w:rPr>
            </w:pPr>
            <w:del w:id="13125" w:author="阿毛" w:date="2021-05-21T17:54:00Z">
              <w:r w:rsidRPr="00713ED8" w:rsidDel="00CB3FDD">
                <w:rPr>
                  <w:rFonts w:ascii="標楷體" w:eastAsia="標楷體" w:hAnsi="標楷體" w:hint="eastAsia"/>
                </w:rPr>
                <w:delText>保全處分起始日</w:delText>
              </w:r>
            </w:del>
          </w:p>
        </w:tc>
        <w:tc>
          <w:tcPr>
            <w:tcW w:w="624" w:type="pct"/>
          </w:tcPr>
          <w:p w14:paraId="05F1F38E" w14:textId="2DE17832" w:rsidR="00E24265" w:rsidRPr="00615D4B" w:rsidDel="00CB3FDD" w:rsidRDefault="00E24265" w:rsidP="005F76AD">
            <w:pPr>
              <w:rPr>
                <w:del w:id="13126" w:author="阿毛" w:date="2021-05-21T17:54:00Z"/>
                <w:rFonts w:ascii="標楷體" w:eastAsia="標楷體" w:hAnsi="標楷體"/>
              </w:rPr>
            </w:pPr>
          </w:p>
        </w:tc>
        <w:tc>
          <w:tcPr>
            <w:tcW w:w="624" w:type="pct"/>
          </w:tcPr>
          <w:p w14:paraId="2E193999" w14:textId="3DCCEF67" w:rsidR="00E24265" w:rsidRPr="00615D4B" w:rsidDel="00CB3FDD" w:rsidRDefault="00E24265" w:rsidP="005F76AD">
            <w:pPr>
              <w:rPr>
                <w:del w:id="13127" w:author="阿毛" w:date="2021-05-21T17:54:00Z"/>
                <w:rFonts w:ascii="標楷體" w:eastAsia="標楷體" w:hAnsi="標楷體"/>
              </w:rPr>
            </w:pPr>
          </w:p>
        </w:tc>
        <w:tc>
          <w:tcPr>
            <w:tcW w:w="537" w:type="pct"/>
          </w:tcPr>
          <w:p w14:paraId="18C3601A" w14:textId="7A092911" w:rsidR="00E24265" w:rsidRPr="00615D4B" w:rsidDel="00CB3FDD" w:rsidRDefault="00E24265" w:rsidP="005F76AD">
            <w:pPr>
              <w:rPr>
                <w:del w:id="13128" w:author="阿毛" w:date="2021-05-21T17:54:00Z"/>
                <w:rFonts w:ascii="標楷體" w:eastAsia="標楷體" w:hAnsi="標楷體"/>
              </w:rPr>
            </w:pPr>
          </w:p>
        </w:tc>
        <w:tc>
          <w:tcPr>
            <w:tcW w:w="299" w:type="pct"/>
          </w:tcPr>
          <w:p w14:paraId="1A4A7DCB" w14:textId="4C796B89" w:rsidR="00E24265" w:rsidRPr="00615D4B" w:rsidDel="00CB3FDD" w:rsidRDefault="00E24265" w:rsidP="005F76AD">
            <w:pPr>
              <w:rPr>
                <w:del w:id="13129" w:author="阿毛" w:date="2021-05-21T17:54:00Z"/>
                <w:rFonts w:ascii="標楷體" w:eastAsia="標楷體" w:hAnsi="標楷體"/>
              </w:rPr>
            </w:pPr>
          </w:p>
        </w:tc>
        <w:tc>
          <w:tcPr>
            <w:tcW w:w="299" w:type="pct"/>
          </w:tcPr>
          <w:p w14:paraId="36C89F00" w14:textId="691F3212" w:rsidR="00E24265" w:rsidRPr="00615D4B" w:rsidDel="00CB3FDD" w:rsidRDefault="00E24265" w:rsidP="005F76AD">
            <w:pPr>
              <w:rPr>
                <w:del w:id="13130" w:author="阿毛" w:date="2021-05-21T17:54:00Z"/>
                <w:rFonts w:ascii="標楷體" w:eastAsia="標楷體" w:hAnsi="標楷體"/>
              </w:rPr>
            </w:pPr>
          </w:p>
        </w:tc>
        <w:tc>
          <w:tcPr>
            <w:tcW w:w="1643" w:type="pct"/>
          </w:tcPr>
          <w:p w14:paraId="49889D10" w14:textId="6CD0CB6E" w:rsidR="00E24265" w:rsidRPr="00615D4B" w:rsidDel="00CB3FDD" w:rsidRDefault="00E24265" w:rsidP="005F76AD">
            <w:pPr>
              <w:rPr>
                <w:del w:id="13131" w:author="阿毛" w:date="2021-05-21T17:54:00Z"/>
                <w:rFonts w:ascii="標楷體" w:eastAsia="標楷體" w:hAnsi="標楷體"/>
              </w:rPr>
            </w:pPr>
          </w:p>
        </w:tc>
      </w:tr>
      <w:tr w:rsidR="00E24265" w:rsidRPr="00615D4B" w:rsidDel="00CB3FDD" w14:paraId="73E27F31" w14:textId="57881A27" w:rsidTr="005F76AD">
        <w:trPr>
          <w:trHeight w:val="291"/>
          <w:jc w:val="center"/>
          <w:del w:id="13132" w:author="阿毛" w:date="2021-05-21T17:54:00Z"/>
        </w:trPr>
        <w:tc>
          <w:tcPr>
            <w:tcW w:w="219" w:type="pct"/>
          </w:tcPr>
          <w:p w14:paraId="701EAA5A" w14:textId="5F029762" w:rsidR="00E24265" w:rsidRPr="005E579A" w:rsidDel="00CB3FDD" w:rsidRDefault="00E24265" w:rsidP="005F76AD">
            <w:pPr>
              <w:pStyle w:val="af9"/>
              <w:numPr>
                <w:ilvl w:val="0"/>
                <w:numId w:val="45"/>
              </w:numPr>
              <w:ind w:leftChars="0"/>
              <w:rPr>
                <w:del w:id="13133" w:author="阿毛" w:date="2021-05-21T17:54:00Z"/>
                <w:rFonts w:ascii="標楷體" w:eastAsia="標楷體" w:hAnsi="標楷體"/>
              </w:rPr>
            </w:pPr>
          </w:p>
        </w:tc>
        <w:tc>
          <w:tcPr>
            <w:tcW w:w="756" w:type="pct"/>
          </w:tcPr>
          <w:p w14:paraId="637A3468" w14:textId="398D0B78" w:rsidR="00E24265" w:rsidRPr="00615D4B" w:rsidDel="00CB3FDD" w:rsidRDefault="00E24265" w:rsidP="005F76AD">
            <w:pPr>
              <w:rPr>
                <w:del w:id="13134" w:author="阿毛" w:date="2021-05-21T17:54:00Z"/>
                <w:rFonts w:ascii="標楷體" w:eastAsia="標楷體" w:hAnsi="標楷體"/>
              </w:rPr>
            </w:pPr>
            <w:del w:id="13135" w:author="阿毛" w:date="2021-05-21T17:54:00Z">
              <w:r w:rsidRPr="00713ED8" w:rsidDel="00CB3FDD">
                <w:rPr>
                  <w:rFonts w:ascii="標楷體" w:eastAsia="標楷體" w:hAnsi="標楷體" w:hint="eastAsia"/>
                </w:rPr>
                <w:delText>法院裁定撤銷保全處分</w:delText>
              </w:r>
            </w:del>
          </w:p>
        </w:tc>
        <w:tc>
          <w:tcPr>
            <w:tcW w:w="624" w:type="pct"/>
          </w:tcPr>
          <w:p w14:paraId="62396168" w14:textId="72FDC9B7" w:rsidR="00E24265" w:rsidRPr="00615D4B" w:rsidDel="00CB3FDD" w:rsidRDefault="00E24265" w:rsidP="005F76AD">
            <w:pPr>
              <w:rPr>
                <w:del w:id="13136" w:author="阿毛" w:date="2021-05-21T17:54:00Z"/>
                <w:rFonts w:ascii="標楷體" w:eastAsia="標楷體" w:hAnsi="標楷體"/>
              </w:rPr>
            </w:pPr>
          </w:p>
        </w:tc>
        <w:tc>
          <w:tcPr>
            <w:tcW w:w="624" w:type="pct"/>
          </w:tcPr>
          <w:p w14:paraId="4E5AB4A3" w14:textId="0D3075F5" w:rsidR="00E24265" w:rsidRPr="00615D4B" w:rsidDel="00CB3FDD" w:rsidRDefault="00E24265" w:rsidP="005F76AD">
            <w:pPr>
              <w:rPr>
                <w:del w:id="13137" w:author="阿毛" w:date="2021-05-21T17:54:00Z"/>
                <w:rFonts w:ascii="標楷體" w:eastAsia="標楷體" w:hAnsi="標楷體"/>
              </w:rPr>
            </w:pPr>
          </w:p>
        </w:tc>
        <w:tc>
          <w:tcPr>
            <w:tcW w:w="537" w:type="pct"/>
          </w:tcPr>
          <w:p w14:paraId="08D0B399" w14:textId="1729F0E1" w:rsidR="00E24265" w:rsidRPr="00615D4B" w:rsidDel="00CB3FDD" w:rsidRDefault="00E24265" w:rsidP="005F76AD">
            <w:pPr>
              <w:rPr>
                <w:del w:id="13138" w:author="阿毛" w:date="2021-05-21T17:54:00Z"/>
                <w:rFonts w:ascii="標楷體" w:eastAsia="標楷體" w:hAnsi="標楷體"/>
              </w:rPr>
            </w:pPr>
          </w:p>
        </w:tc>
        <w:tc>
          <w:tcPr>
            <w:tcW w:w="299" w:type="pct"/>
          </w:tcPr>
          <w:p w14:paraId="4986BB04" w14:textId="3F0A960B" w:rsidR="00E24265" w:rsidRPr="00615D4B" w:rsidDel="00CB3FDD" w:rsidRDefault="00E24265" w:rsidP="005F76AD">
            <w:pPr>
              <w:rPr>
                <w:del w:id="13139" w:author="阿毛" w:date="2021-05-21T17:54:00Z"/>
                <w:rFonts w:ascii="標楷體" w:eastAsia="標楷體" w:hAnsi="標楷體"/>
              </w:rPr>
            </w:pPr>
          </w:p>
        </w:tc>
        <w:tc>
          <w:tcPr>
            <w:tcW w:w="299" w:type="pct"/>
          </w:tcPr>
          <w:p w14:paraId="50C15867" w14:textId="142B0794" w:rsidR="00E24265" w:rsidRPr="00615D4B" w:rsidDel="00CB3FDD" w:rsidRDefault="00E24265" w:rsidP="005F76AD">
            <w:pPr>
              <w:rPr>
                <w:del w:id="13140" w:author="阿毛" w:date="2021-05-21T17:54:00Z"/>
                <w:rFonts w:ascii="標楷體" w:eastAsia="標楷體" w:hAnsi="標楷體"/>
              </w:rPr>
            </w:pPr>
          </w:p>
        </w:tc>
        <w:tc>
          <w:tcPr>
            <w:tcW w:w="1643" w:type="pct"/>
          </w:tcPr>
          <w:p w14:paraId="246939FE" w14:textId="3CF9D5B3" w:rsidR="00E24265" w:rsidRPr="00615D4B" w:rsidDel="00CB3FDD" w:rsidRDefault="00E24265" w:rsidP="005F76AD">
            <w:pPr>
              <w:rPr>
                <w:del w:id="13141" w:author="阿毛" w:date="2021-05-21T17:54:00Z"/>
                <w:rFonts w:ascii="標楷體" w:eastAsia="標楷體" w:hAnsi="標楷體"/>
              </w:rPr>
            </w:pPr>
            <w:del w:id="13142" w:author="阿毛" w:date="2021-05-21T17:54:00Z">
              <w:r w:rsidRPr="00676AFE" w:rsidDel="00CB3FDD">
                <w:rPr>
                  <w:rFonts w:ascii="標楷體" w:eastAsia="標楷體" w:hAnsi="標楷體" w:hint="eastAsia"/>
                </w:rPr>
                <w:delText>輸入Y或N</w:delText>
              </w:r>
            </w:del>
          </w:p>
        </w:tc>
      </w:tr>
      <w:tr w:rsidR="00E24265" w:rsidRPr="00615D4B" w:rsidDel="00CB3FDD" w14:paraId="477BFB50" w14:textId="769C0A19" w:rsidTr="005F76AD">
        <w:trPr>
          <w:trHeight w:val="291"/>
          <w:jc w:val="center"/>
          <w:del w:id="13143" w:author="阿毛" w:date="2021-05-21T17:54:00Z"/>
        </w:trPr>
        <w:tc>
          <w:tcPr>
            <w:tcW w:w="219" w:type="pct"/>
          </w:tcPr>
          <w:p w14:paraId="5336644D" w14:textId="1B603A1D" w:rsidR="00E24265" w:rsidRPr="005E579A" w:rsidDel="00CB3FDD" w:rsidRDefault="00E24265" w:rsidP="005F76AD">
            <w:pPr>
              <w:pStyle w:val="af9"/>
              <w:numPr>
                <w:ilvl w:val="0"/>
                <w:numId w:val="45"/>
              </w:numPr>
              <w:ind w:leftChars="0"/>
              <w:rPr>
                <w:del w:id="13144" w:author="阿毛" w:date="2021-05-21T17:54:00Z"/>
                <w:rFonts w:ascii="標楷體" w:eastAsia="標楷體" w:hAnsi="標楷體"/>
              </w:rPr>
            </w:pPr>
          </w:p>
        </w:tc>
        <w:tc>
          <w:tcPr>
            <w:tcW w:w="756" w:type="pct"/>
          </w:tcPr>
          <w:p w14:paraId="68B2AE38" w14:textId="49885231" w:rsidR="00E24265" w:rsidRPr="00615D4B" w:rsidDel="00CB3FDD" w:rsidRDefault="00E24265" w:rsidP="005F76AD">
            <w:pPr>
              <w:rPr>
                <w:del w:id="13145" w:author="阿毛" w:date="2021-05-21T17:54:00Z"/>
                <w:rFonts w:ascii="標楷體" w:eastAsia="標楷體" w:hAnsi="標楷體"/>
              </w:rPr>
            </w:pPr>
            <w:del w:id="13146" w:author="阿毛" w:date="2021-05-21T17:54:00Z">
              <w:r w:rsidRPr="00713ED8" w:rsidDel="00CB3FDD">
                <w:rPr>
                  <w:rFonts w:ascii="標楷體" w:eastAsia="標楷體" w:hAnsi="標楷體" w:hint="eastAsia"/>
                </w:rPr>
                <w:delText>保全處分撤銷日</w:delText>
              </w:r>
            </w:del>
          </w:p>
        </w:tc>
        <w:tc>
          <w:tcPr>
            <w:tcW w:w="624" w:type="pct"/>
          </w:tcPr>
          <w:p w14:paraId="29D288CA" w14:textId="0DC5EB75" w:rsidR="00E24265" w:rsidRPr="00615D4B" w:rsidDel="00CB3FDD" w:rsidRDefault="00E24265" w:rsidP="005F76AD">
            <w:pPr>
              <w:rPr>
                <w:del w:id="13147" w:author="阿毛" w:date="2021-05-21T17:54:00Z"/>
                <w:rFonts w:ascii="標楷體" w:eastAsia="標楷體" w:hAnsi="標楷體"/>
              </w:rPr>
            </w:pPr>
          </w:p>
        </w:tc>
        <w:tc>
          <w:tcPr>
            <w:tcW w:w="624" w:type="pct"/>
          </w:tcPr>
          <w:p w14:paraId="0CD67D2F" w14:textId="7CE6B02E" w:rsidR="00E24265" w:rsidRPr="00615D4B" w:rsidDel="00CB3FDD" w:rsidRDefault="00E24265" w:rsidP="005F76AD">
            <w:pPr>
              <w:rPr>
                <w:del w:id="13148" w:author="阿毛" w:date="2021-05-21T17:54:00Z"/>
                <w:rFonts w:ascii="標楷體" w:eastAsia="標楷體" w:hAnsi="標楷體"/>
              </w:rPr>
            </w:pPr>
          </w:p>
        </w:tc>
        <w:tc>
          <w:tcPr>
            <w:tcW w:w="537" w:type="pct"/>
          </w:tcPr>
          <w:p w14:paraId="1B8D38B6" w14:textId="3901DC42" w:rsidR="00E24265" w:rsidRPr="00615D4B" w:rsidDel="00CB3FDD" w:rsidRDefault="00E24265" w:rsidP="005F76AD">
            <w:pPr>
              <w:rPr>
                <w:del w:id="13149" w:author="阿毛" w:date="2021-05-21T17:54:00Z"/>
                <w:rFonts w:ascii="標楷體" w:eastAsia="標楷體" w:hAnsi="標楷體"/>
              </w:rPr>
            </w:pPr>
          </w:p>
        </w:tc>
        <w:tc>
          <w:tcPr>
            <w:tcW w:w="299" w:type="pct"/>
          </w:tcPr>
          <w:p w14:paraId="13C56048" w14:textId="176B9A15" w:rsidR="00E24265" w:rsidRPr="00615D4B" w:rsidDel="00CB3FDD" w:rsidRDefault="00E24265" w:rsidP="005F76AD">
            <w:pPr>
              <w:rPr>
                <w:del w:id="13150" w:author="阿毛" w:date="2021-05-21T17:54:00Z"/>
                <w:rFonts w:ascii="標楷體" w:eastAsia="標楷體" w:hAnsi="標楷體"/>
              </w:rPr>
            </w:pPr>
          </w:p>
        </w:tc>
        <w:tc>
          <w:tcPr>
            <w:tcW w:w="299" w:type="pct"/>
          </w:tcPr>
          <w:p w14:paraId="160B6C8C" w14:textId="1602E3C2" w:rsidR="00E24265" w:rsidRPr="00615D4B" w:rsidDel="00CB3FDD" w:rsidRDefault="00E24265" w:rsidP="005F76AD">
            <w:pPr>
              <w:rPr>
                <w:del w:id="13151" w:author="阿毛" w:date="2021-05-21T17:54:00Z"/>
                <w:rFonts w:ascii="標楷體" w:eastAsia="標楷體" w:hAnsi="標楷體"/>
              </w:rPr>
            </w:pPr>
          </w:p>
        </w:tc>
        <w:tc>
          <w:tcPr>
            <w:tcW w:w="1643" w:type="pct"/>
          </w:tcPr>
          <w:p w14:paraId="4F4FE7C9" w14:textId="07E851F0" w:rsidR="00E24265" w:rsidRPr="00615D4B" w:rsidDel="00CB3FDD" w:rsidRDefault="00E24265" w:rsidP="005F76AD">
            <w:pPr>
              <w:rPr>
                <w:del w:id="13152" w:author="阿毛" w:date="2021-05-21T17:54:00Z"/>
                <w:rFonts w:ascii="標楷體" w:eastAsia="標楷體" w:hAnsi="標楷體"/>
              </w:rPr>
            </w:pPr>
          </w:p>
        </w:tc>
      </w:tr>
      <w:tr w:rsidR="00E24265" w:rsidRPr="00615D4B" w:rsidDel="00CB3FDD" w14:paraId="218E087D" w14:textId="54910AC9" w:rsidTr="005F76AD">
        <w:trPr>
          <w:trHeight w:val="291"/>
          <w:jc w:val="center"/>
          <w:del w:id="13153" w:author="阿毛" w:date="2021-05-21T17:54:00Z"/>
        </w:trPr>
        <w:tc>
          <w:tcPr>
            <w:tcW w:w="219" w:type="pct"/>
          </w:tcPr>
          <w:p w14:paraId="7A64F81D" w14:textId="5B3C5DD6" w:rsidR="00E24265" w:rsidRPr="005E579A" w:rsidDel="00CB3FDD" w:rsidRDefault="00E24265" w:rsidP="005F76AD">
            <w:pPr>
              <w:pStyle w:val="af9"/>
              <w:numPr>
                <w:ilvl w:val="0"/>
                <w:numId w:val="45"/>
              </w:numPr>
              <w:ind w:leftChars="0"/>
              <w:rPr>
                <w:del w:id="13154" w:author="阿毛" w:date="2021-05-21T17:54:00Z"/>
                <w:rFonts w:ascii="標楷體" w:eastAsia="標楷體" w:hAnsi="標楷體"/>
              </w:rPr>
            </w:pPr>
          </w:p>
        </w:tc>
        <w:tc>
          <w:tcPr>
            <w:tcW w:w="756" w:type="pct"/>
          </w:tcPr>
          <w:p w14:paraId="0E8F5864" w14:textId="3DE2AD17" w:rsidR="00E24265" w:rsidRPr="00615D4B" w:rsidDel="00CB3FDD" w:rsidRDefault="00E24265" w:rsidP="005F76AD">
            <w:pPr>
              <w:rPr>
                <w:del w:id="13155" w:author="阿毛" w:date="2021-05-21T17:54:00Z"/>
                <w:rFonts w:ascii="標楷體" w:eastAsia="標楷體" w:hAnsi="標楷體"/>
              </w:rPr>
            </w:pPr>
            <w:del w:id="13156" w:author="阿毛" w:date="2021-05-21T17:54:00Z">
              <w:r w:rsidRPr="00713ED8" w:rsidDel="00CB3FDD">
                <w:rPr>
                  <w:rFonts w:ascii="標楷體" w:eastAsia="標楷體" w:hAnsi="標楷體" w:hint="eastAsia"/>
                </w:rPr>
                <w:delText>是否依更生條件履行</w:delText>
              </w:r>
            </w:del>
          </w:p>
        </w:tc>
        <w:tc>
          <w:tcPr>
            <w:tcW w:w="624" w:type="pct"/>
          </w:tcPr>
          <w:p w14:paraId="2C3E9E84" w14:textId="3C172A97" w:rsidR="00E24265" w:rsidRPr="00615D4B" w:rsidDel="00CB3FDD" w:rsidRDefault="00E24265" w:rsidP="005F76AD">
            <w:pPr>
              <w:rPr>
                <w:del w:id="13157" w:author="阿毛" w:date="2021-05-21T17:54:00Z"/>
                <w:rFonts w:ascii="標楷體" w:eastAsia="標楷體" w:hAnsi="標楷體"/>
              </w:rPr>
            </w:pPr>
          </w:p>
        </w:tc>
        <w:tc>
          <w:tcPr>
            <w:tcW w:w="624" w:type="pct"/>
          </w:tcPr>
          <w:p w14:paraId="7953EB8A" w14:textId="5FC9B786" w:rsidR="00E24265" w:rsidRPr="00615D4B" w:rsidDel="00CB3FDD" w:rsidRDefault="00E24265" w:rsidP="005F76AD">
            <w:pPr>
              <w:rPr>
                <w:del w:id="13158" w:author="阿毛" w:date="2021-05-21T17:54:00Z"/>
                <w:rFonts w:ascii="標楷體" w:eastAsia="標楷體" w:hAnsi="標楷體"/>
              </w:rPr>
            </w:pPr>
          </w:p>
        </w:tc>
        <w:tc>
          <w:tcPr>
            <w:tcW w:w="537" w:type="pct"/>
          </w:tcPr>
          <w:p w14:paraId="2380192D" w14:textId="58927342" w:rsidR="00E24265" w:rsidRPr="00615D4B" w:rsidDel="00CB3FDD" w:rsidRDefault="00E24265" w:rsidP="005F76AD">
            <w:pPr>
              <w:rPr>
                <w:del w:id="13159" w:author="阿毛" w:date="2021-05-21T17:54:00Z"/>
                <w:rFonts w:ascii="標楷體" w:eastAsia="標楷體" w:hAnsi="標楷體"/>
              </w:rPr>
            </w:pPr>
          </w:p>
        </w:tc>
        <w:tc>
          <w:tcPr>
            <w:tcW w:w="299" w:type="pct"/>
          </w:tcPr>
          <w:p w14:paraId="0452998F" w14:textId="055C942E" w:rsidR="00E24265" w:rsidRPr="00615D4B" w:rsidDel="00CB3FDD" w:rsidRDefault="00E24265" w:rsidP="005F76AD">
            <w:pPr>
              <w:rPr>
                <w:del w:id="13160" w:author="阿毛" w:date="2021-05-21T17:54:00Z"/>
                <w:rFonts w:ascii="標楷體" w:eastAsia="標楷體" w:hAnsi="標楷體"/>
              </w:rPr>
            </w:pPr>
          </w:p>
        </w:tc>
        <w:tc>
          <w:tcPr>
            <w:tcW w:w="299" w:type="pct"/>
          </w:tcPr>
          <w:p w14:paraId="6FD9BDFD" w14:textId="4BAD5D16" w:rsidR="00E24265" w:rsidRPr="00615D4B" w:rsidDel="00CB3FDD" w:rsidRDefault="00E24265" w:rsidP="005F76AD">
            <w:pPr>
              <w:rPr>
                <w:del w:id="13161" w:author="阿毛" w:date="2021-05-21T17:54:00Z"/>
                <w:rFonts w:ascii="標楷體" w:eastAsia="標楷體" w:hAnsi="標楷體"/>
              </w:rPr>
            </w:pPr>
          </w:p>
        </w:tc>
        <w:tc>
          <w:tcPr>
            <w:tcW w:w="1643" w:type="pct"/>
          </w:tcPr>
          <w:p w14:paraId="0F5A9836" w14:textId="79F8B051" w:rsidR="00E24265" w:rsidRPr="00615D4B" w:rsidDel="00CB3FDD" w:rsidRDefault="00E24265" w:rsidP="005F76AD">
            <w:pPr>
              <w:rPr>
                <w:del w:id="13162" w:author="阿毛" w:date="2021-05-21T17:54:00Z"/>
                <w:rFonts w:ascii="標楷體" w:eastAsia="標楷體" w:hAnsi="標楷體"/>
              </w:rPr>
            </w:pPr>
            <w:del w:id="13163" w:author="阿毛" w:date="2021-05-21T17:54:00Z">
              <w:r w:rsidRPr="00676AFE" w:rsidDel="00CB3FDD">
                <w:rPr>
                  <w:rFonts w:ascii="標楷體" w:eastAsia="標楷體" w:hAnsi="標楷體" w:hint="eastAsia"/>
                </w:rPr>
                <w:delText>輸入Y或N</w:delText>
              </w:r>
            </w:del>
          </w:p>
        </w:tc>
      </w:tr>
      <w:tr w:rsidR="00E24265" w:rsidRPr="00615D4B" w:rsidDel="00CB3FDD" w14:paraId="442599B3" w14:textId="235B7683" w:rsidTr="005F76AD">
        <w:trPr>
          <w:trHeight w:val="291"/>
          <w:jc w:val="center"/>
          <w:del w:id="13164" w:author="阿毛" w:date="2021-05-21T17:54:00Z"/>
        </w:trPr>
        <w:tc>
          <w:tcPr>
            <w:tcW w:w="219" w:type="pct"/>
          </w:tcPr>
          <w:p w14:paraId="60E87814" w14:textId="5B57A87F" w:rsidR="00E24265" w:rsidRPr="005E579A" w:rsidDel="00CB3FDD" w:rsidRDefault="00E24265" w:rsidP="005F76AD">
            <w:pPr>
              <w:pStyle w:val="af9"/>
              <w:numPr>
                <w:ilvl w:val="0"/>
                <w:numId w:val="45"/>
              </w:numPr>
              <w:ind w:leftChars="0"/>
              <w:rPr>
                <w:del w:id="13165" w:author="阿毛" w:date="2021-05-21T17:54:00Z"/>
                <w:rFonts w:ascii="標楷體" w:eastAsia="標楷體" w:hAnsi="標楷體"/>
              </w:rPr>
            </w:pPr>
          </w:p>
        </w:tc>
        <w:tc>
          <w:tcPr>
            <w:tcW w:w="756" w:type="pct"/>
          </w:tcPr>
          <w:p w14:paraId="51537AD8" w14:textId="7724D7B5" w:rsidR="00E24265" w:rsidRPr="00615D4B" w:rsidDel="00CB3FDD" w:rsidRDefault="00E24265" w:rsidP="005F76AD">
            <w:pPr>
              <w:rPr>
                <w:del w:id="13166" w:author="阿毛" w:date="2021-05-21T17:54:00Z"/>
                <w:rFonts w:ascii="標楷體" w:eastAsia="標楷體" w:hAnsi="標楷體"/>
              </w:rPr>
            </w:pPr>
            <w:del w:id="13167" w:author="阿毛" w:date="2021-05-21T17:54:00Z">
              <w:r w:rsidRPr="00713ED8" w:rsidDel="00CB3FDD">
                <w:rPr>
                  <w:rFonts w:ascii="標楷體" w:eastAsia="標楷體" w:hAnsi="標楷體" w:hint="eastAsia"/>
                </w:rPr>
                <w:delText>監督人姓名</w:delText>
              </w:r>
            </w:del>
          </w:p>
        </w:tc>
        <w:tc>
          <w:tcPr>
            <w:tcW w:w="624" w:type="pct"/>
          </w:tcPr>
          <w:p w14:paraId="0A9C99AC" w14:textId="5B7426CD" w:rsidR="00E24265" w:rsidRPr="00615D4B" w:rsidDel="00CB3FDD" w:rsidRDefault="00E24265" w:rsidP="005F76AD">
            <w:pPr>
              <w:rPr>
                <w:del w:id="13168" w:author="阿毛" w:date="2021-05-21T17:54:00Z"/>
                <w:rFonts w:ascii="標楷體" w:eastAsia="標楷體" w:hAnsi="標楷體"/>
              </w:rPr>
            </w:pPr>
          </w:p>
        </w:tc>
        <w:tc>
          <w:tcPr>
            <w:tcW w:w="624" w:type="pct"/>
          </w:tcPr>
          <w:p w14:paraId="34C00FDC" w14:textId="12015D9E" w:rsidR="00E24265" w:rsidRPr="00615D4B" w:rsidDel="00CB3FDD" w:rsidRDefault="00E24265" w:rsidP="005F76AD">
            <w:pPr>
              <w:rPr>
                <w:del w:id="13169" w:author="阿毛" w:date="2021-05-21T17:54:00Z"/>
                <w:rFonts w:ascii="標楷體" w:eastAsia="標楷體" w:hAnsi="標楷體"/>
              </w:rPr>
            </w:pPr>
          </w:p>
        </w:tc>
        <w:tc>
          <w:tcPr>
            <w:tcW w:w="537" w:type="pct"/>
          </w:tcPr>
          <w:p w14:paraId="472D437D" w14:textId="59713364" w:rsidR="00E24265" w:rsidRPr="00615D4B" w:rsidDel="00CB3FDD" w:rsidRDefault="00E24265" w:rsidP="005F76AD">
            <w:pPr>
              <w:rPr>
                <w:del w:id="13170" w:author="阿毛" w:date="2021-05-21T17:54:00Z"/>
                <w:rFonts w:ascii="標楷體" w:eastAsia="標楷體" w:hAnsi="標楷體"/>
              </w:rPr>
            </w:pPr>
          </w:p>
        </w:tc>
        <w:tc>
          <w:tcPr>
            <w:tcW w:w="299" w:type="pct"/>
          </w:tcPr>
          <w:p w14:paraId="2E82E0B6" w14:textId="66CD579F" w:rsidR="00E24265" w:rsidRPr="00615D4B" w:rsidDel="00CB3FDD" w:rsidRDefault="00E24265" w:rsidP="005F76AD">
            <w:pPr>
              <w:rPr>
                <w:del w:id="13171" w:author="阿毛" w:date="2021-05-21T17:54:00Z"/>
                <w:rFonts w:ascii="標楷體" w:eastAsia="標楷體" w:hAnsi="標楷體"/>
              </w:rPr>
            </w:pPr>
          </w:p>
        </w:tc>
        <w:tc>
          <w:tcPr>
            <w:tcW w:w="299" w:type="pct"/>
          </w:tcPr>
          <w:p w14:paraId="6DF378D6" w14:textId="6EA755DC" w:rsidR="00E24265" w:rsidRPr="00615D4B" w:rsidDel="00CB3FDD" w:rsidRDefault="00E24265" w:rsidP="005F76AD">
            <w:pPr>
              <w:rPr>
                <w:del w:id="13172" w:author="阿毛" w:date="2021-05-21T17:54:00Z"/>
                <w:rFonts w:ascii="標楷體" w:eastAsia="標楷體" w:hAnsi="標楷體"/>
              </w:rPr>
            </w:pPr>
          </w:p>
        </w:tc>
        <w:tc>
          <w:tcPr>
            <w:tcW w:w="1643" w:type="pct"/>
          </w:tcPr>
          <w:p w14:paraId="306F97F7" w14:textId="2495D6BA" w:rsidR="00E24265" w:rsidRPr="00615D4B" w:rsidDel="00CB3FDD" w:rsidRDefault="00E24265" w:rsidP="005F76AD">
            <w:pPr>
              <w:rPr>
                <w:del w:id="13173" w:author="阿毛" w:date="2021-05-21T17:54:00Z"/>
                <w:rFonts w:ascii="標楷體" w:eastAsia="標楷體" w:hAnsi="標楷體"/>
              </w:rPr>
            </w:pPr>
          </w:p>
        </w:tc>
      </w:tr>
      <w:tr w:rsidR="00E24265" w:rsidRPr="00615D4B" w:rsidDel="00CB3FDD" w14:paraId="7D3DD03F" w14:textId="2AA4C1FE" w:rsidTr="005F76AD">
        <w:trPr>
          <w:trHeight w:val="291"/>
          <w:jc w:val="center"/>
          <w:del w:id="13174" w:author="阿毛" w:date="2021-05-21T17:54:00Z"/>
        </w:trPr>
        <w:tc>
          <w:tcPr>
            <w:tcW w:w="219" w:type="pct"/>
          </w:tcPr>
          <w:p w14:paraId="71863FFE" w14:textId="06DE4A5F" w:rsidR="00E24265" w:rsidRPr="005E579A" w:rsidDel="00CB3FDD" w:rsidRDefault="00E24265" w:rsidP="005F76AD">
            <w:pPr>
              <w:pStyle w:val="af9"/>
              <w:numPr>
                <w:ilvl w:val="0"/>
                <w:numId w:val="45"/>
              </w:numPr>
              <w:ind w:leftChars="0"/>
              <w:rPr>
                <w:del w:id="13175" w:author="阿毛" w:date="2021-05-21T17:54:00Z"/>
                <w:rFonts w:ascii="標楷體" w:eastAsia="標楷體" w:hAnsi="標楷體"/>
              </w:rPr>
            </w:pPr>
          </w:p>
        </w:tc>
        <w:tc>
          <w:tcPr>
            <w:tcW w:w="756" w:type="pct"/>
          </w:tcPr>
          <w:p w14:paraId="4651D68E" w14:textId="324D7A56" w:rsidR="00E24265" w:rsidRPr="00615D4B" w:rsidDel="00CB3FDD" w:rsidRDefault="00E24265" w:rsidP="005F76AD">
            <w:pPr>
              <w:rPr>
                <w:del w:id="13176" w:author="阿毛" w:date="2021-05-21T17:54:00Z"/>
                <w:rFonts w:ascii="標楷體" w:eastAsia="標楷體" w:hAnsi="標楷體"/>
              </w:rPr>
            </w:pPr>
            <w:del w:id="13177" w:author="阿毛" w:date="2021-05-21T17:54:00Z">
              <w:r w:rsidRPr="00713ED8" w:rsidDel="00CB3FDD">
                <w:rPr>
                  <w:rFonts w:ascii="標楷體" w:eastAsia="標楷體" w:hAnsi="標楷體" w:hint="eastAsia"/>
                </w:rPr>
                <w:delText>轉JCIC文字檔日期</w:delText>
              </w:r>
            </w:del>
          </w:p>
        </w:tc>
        <w:tc>
          <w:tcPr>
            <w:tcW w:w="624" w:type="pct"/>
          </w:tcPr>
          <w:p w14:paraId="4CA0D2FD" w14:textId="615AFFCB" w:rsidR="00E24265" w:rsidRPr="00615D4B" w:rsidDel="00CB3FDD" w:rsidRDefault="00E24265" w:rsidP="005F76AD">
            <w:pPr>
              <w:rPr>
                <w:del w:id="13178" w:author="阿毛" w:date="2021-05-21T17:54:00Z"/>
                <w:rFonts w:ascii="標楷體" w:eastAsia="標楷體" w:hAnsi="標楷體"/>
              </w:rPr>
            </w:pPr>
          </w:p>
        </w:tc>
        <w:tc>
          <w:tcPr>
            <w:tcW w:w="624" w:type="pct"/>
          </w:tcPr>
          <w:p w14:paraId="50CAFFBD" w14:textId="7B1404AE" w:rsidR="00E24265" w:rsidRPr="00615D4B" w:rsidDel="00CB3FDD" w:rsidRDefault="00E24265" w:rsidP="005F76AD">
            <w:pPr>
              <w:rPr>
                <w:del w:id="13179" w:author="阿毛" w:date="2021-05-21T17:54:00Z"/>
                <w:rFonts w:ascii="標楷體" w:eastAsia="標楷體" w:hAnsi="標楷體"/>
              </w:rPr>
            </w:pPr>
          </w:p>
        </w:tc>
        <w:tc>
          <w:tcPr>
            <w:tcW w:w="537" w:type="pct"/>
          </w:tcPr>
          <w:p w14:paraId="16C1C89C" w14:textId="4A0483AB" w:rsidR="00E24265" w:rsidRPr="00615D4B" w:rsidDel="00CB3FDD" w:rsidRDefault="00E24265" w:rsidP="005F76AD">
            <w:pPr>
              <w:rPr>
                <w:del w:id="13180" w:author="阿毛" w:date="2021-05-21T17:54:00Z"/>
                <w:rFonts w:ascii="標楷體" w:eastAsia="標楷體" w:hAnsi="標楷體"/>
              </w:rPr>
            </w:pPr>
          </w:p>
        </w:tc>
        <w:tc>
          <w:tcPr>
            <w:tcW w:w="299" w:type="pct"/>
          </w:tcPr>
          <w:p w14:paraId="2339BF12" w14:textId="2A3C05B9" w:rsidR="00E24265" w:rsidRPr="00615D4B" w:rsidDel="00CB3FDD" w:rsidRDefault="00E24265" w:rsidP="005F76AD">
            <w:pPr>
              <w:rPr>
                <w:del w:id="13181" w:author="阿毛" w:date="2021-05-21T17:54:00Z"/>
                <w:rFonts w:ascii="標楷體" w:eastAsia="標楷體" w:hAnsi="標楷體"/>
              </w:rPr>
            </w:pPr>
          </w:p>
        </w:tc>
        <w:tc>
          <w:tcPr>
            <w:tcW w:w="299" w:type="pct"/>
          </w:tcPr>
          <w:p w14:paraId="7963EA6E" w14:textId="5BB45270" w:rsidR="00E24265" w:rsidRPr="00615D4B" w:rsidDel="00CB3FDD" w:rsidRDefault="00E24265" w:rsidP="005F76AD">
            <w:pPr>
              <w:rPr>
                <w:del w:id="13182" w:author="阿毛" w:date="2021-05-21T17:54:00Z"/>
                <w:rFonts w:ascii="標楷體" w:eastAsia="標楷體" w:hAnsi="標楷體"/>
              </w:rPr>
            </w:pPr>
          </w:p>
        </w:tc>
        <w:tc>
          <w:tcPr>
            <w:tcW w:w="1643" w:type="pct"/>
          </w:tcPr>
          <w:p w14:paraId="09257673" w14:textId="2FCB706D" w:rsidR="00E24265" w:rsidRPr="00615D4B" w:rsidDel="00CB3FDD" w:rsidRDefault="00E24265" w:rsidP="005F76AD">
            <w:pPr>
              <w:rPr>
                <w:del w:id="13183" w:author="阿毛" w:date="2021-05-21T17:54:00Z"/>
                <w:rFonts w:ascii="標楷體" w:eastAsia="標楷體" w:hAnsi="標楷體"/>
              </w:rPr>
            </w:pPr>
          </w:p>
        </w:tc>
      </w:tr>
    </w:tbl>
    <w:p w14:paraId="476B031D" w14:textId="0DB2F030" w:rsidR="00E24265" w:rsidDel="00CB3FDD" w:rsidRDefault="00E24265" w:rsidP="00F62379">
      <w:pPr>
        <w:pStyle w:val="42"/>
        <w:spacing w:after="72"/>
        <w:ind w:leftChars="0" w:left="0"/>
        <w:rPr>
          <w:del w:id="13184" w:author="阿毛" w:date="2021-05-21T17:54:00Z"/>
          <w:rFonts w:hAnsi="標楷體"/>
        </w:rPr>
      </w:pPr>
    </w:p>
    <w:p w14:paraId="6F633DAF" w14:textId="531DF919" w:rsidR="00E24265" w:rsidDel="00CB3FDD" w:rsidRDefault="00E24265">
      <w:pPr>
        <w:widowControl/>
        <w:rPr>
          <w:del w:id="13185" w:author="阿毛" w:date="2021-05-21T17:54:00Z"/>
          <w:rFonts w:ascii="Arial" w:eastAsia="標楷體" w:hAnsi="標楷體" w:cs="標楷體"/>
          <w:kern w:val="0"/>
          <w:szCs w:val="28"/>
        </w:rPr>
      </w:pPr>
      <w:del w:id="13186" w:author="阿毛" w:date="2021-05-21T17:54:00Z">
        <w:r w:rsidDel="00CB3FDD">
          <w:rPr>
            <w:rFonts w:hAnsi="標楷體"/>
          </w:rPr>
          <w:br w:type="page"/>
        </w:r>
      </w:del>
    </w:p>
    <w:p w14:paraId="4D424DB9" w14:textId="6AFCF5DA" w:rsidR="00E24265" w:rsidRPr="00A03472" w:rsidDel="00CB3FDD" w:rsidRDefault="00E24265">
      <w:pPr>
        <w:pStyle w:val="3"/>
        <w:numPr>
          <w:ilvl w:val="2"/>
          <w:numId w:val="103"/>
        </w:numPr>
        <w:rPr>
          <w:del w:id="13187" w:author="阿毛" w:date="2021-05-21T17:54:00Z"/>
          <w:rFonts w:ascii="標楷體" w:hAnsi="標楷體"/>
        </w:rPr>
        <w:pPrChange w:id="13188" w:author="智誠 楊" w:date="2021-05-10T09:51:00Z">
          <w:pPr>
            <w:pStyle w:val="3"/>
            <w:numPr>
              <w:ilvl w:val="2"/>
              <w:numId w:val="1"/>
            </w:numPr>
            <w:ind w:left="1247" w:hanging="680"/>
          </w:pPr>
        </w:pPrChange>
      </w:pPr>
      <w:del w:id="13189" w:author="阿毛" w:date="2021-05-21T17:54:00Z">
        <w:r w:rsidDel="00CB3FDD">
          <w:rPr>
            <w:rFonts w:ascii="標楷體" w:hAnsi="標楷體"/>
          </w:rPr>
          <w:lastRenderedPageBreak/>
          <w:delText>L</w:delText>
        </w:r>
        <w:r w:rsidDel="00CB3FDD">
          <w:rPr>
            <w:rFonts w:ascii="標楷體" w:hAnsi="標楷體" w:hint="eastAsia"/>
          </w:rPr>
          <w:delText>8317</w:delText>
        </w:r>
        <w:r w:rsidRPr="00C74B9E" w:rsidDel="00CB3FDD">
          <w:rPr>
            <w:rFonts w:ascii="標楷體" w:hAnsi="標楷體" w:hint="eastAsia"/>
          </w:rPr>
          <w:delText>消債條例清算資料報送</w:delText>
        </w:r>
      </w:del>
    </w:p>
    <w:p w14:paraId="03AC8276" w14:textId="4E8FB701" w:rsidR="00E24265" w:rsidRPr="003972CE" w:rsidDel="00CB3FDD" w:rsidRDefault="00E24265">
      <w:pPr>
        <w:pStyle w:val="a"/>
        <w:rPr>
          <w:del w:id="13190" w:author="阿毛" w:date="2021-05-21T17:54:00Z"/>
        </w:rPr>
      </w:pPr>
      <w:del w:id="13191"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DB13DE2" w14:textId="48C7EF70" w:rsidTr="005F76AD">
        <w:trPr>
          <w:trHeight w:val="277"/>
          <w:del w:id="1319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C158A97" w14:textId="3665E115" w:rsidR="00E24265" w:rsidRPr="00615D4B" w:rsidDel="00CB3FDD" w:rsidRDefault="00E24265" w:rsidP="005F76AD">
            <w:pPr>
              <w:rPr>
                <w:del w:id="13193" w:author="阿毛" w:date="2021-05-21T17:54:00Z"/>
                <w:rFonts w:ascii="標楷體" w:eastAsia="標楷體" w:hAnsi="標楷體"/>
              </w:rPr>
            </w:pPr>
            <w:del w:id="13194"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1726C4B" w14:textId="1CE2EDC2" w:rsidR="00E24265" w:rsidRPr="00615D4B" w:rsidDel="00CB3FDD" w:rsidRDefault="00E24265" w:rsidP="005F76AD">
            <w:pPr>
              <w:rPr>
                <w:del w:id="13195" w:author="阿毛" w:date="2021-05-21T17:54:00Z"/>
                <w:rFonts w:ascii="標楷體" w:eastAsia="標楷體" w:hAnsi="標楷體"/>
              </w:rPr>
            </w:pPr>
            <w:del w:id="13196" w:author="阿毛" w:date="2021-05-21T17:54:00Z">
              <w:r w:rsidRPr="00C74B9E" w:rsidDel="00CB3FDD">
                <w:rPr>
                  <w:rFonts w:ascii="標楷體" w:eastAsia="標楷體" w:hAnsi="標楷體" w:hint="eastAsia"/>
                </w:rPr>
                <w:delText>消債條例清算資料報送</w:delText>
              </w:r>
            </w:del>
          </w:p>
        </w:tc>
      </w:tr>
      <w:tr w:rsidR="00E24265" w:rsidRPr="00615D4B" w:rsidDel="00CB3FDD" w14:paraId="015261A7" w14:textId="60EE9514" w:rsidTr="005F76AD">
        <w:trPr>
          <w:trHeight w:val="277"/>
          <w:del w:id="1319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39FC943" w14:textId="6AEBBE65" w:rsidR="00E24265" w:rsidRPr="00615D4B" w:rsidDel="00CB3FDD" w:rsidRDefault="00E24265" w:rsidP="005F76AD">
            <w:pPr>
              <w:rPr>
                <w:del w:id="13198" w:author="阿毛" w:date="2021-05-21T17:54:00Z"/>
                <w:rFonts w:ascii="標楷體" w:eastAsia="標楷體" w:hAnsi="標楷體"/>
              </w:rPr>
            </w:pPr>
            <w:del w:id="13199"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3F8F818" w14:textId="70F422F9" w:rsidR="00E24265" w:rsidRPr="00615D4B" w:rsidDel="00CB3FDD" w:rsidRDefault="00E24265" w:rsidP="005F76AD">
            <w:pPr>
              <w:rPr>
                <w:del w:id="13200" w:author="阿毛" w:date="2021-05-21T17:54:00Z"/>
                <w:rFonts w:ascii="標楷體" w:eastAsia="標楷體" w:hAnsi="標楷體"/>
              </w:rPr>
            </w:pPr>
          </w:p>
        </w:tc>
      </w:tr>
      <w:tr w:rsidR="00E24265" w:rsidRPr="00615D4B" w:rsidDel="00CB3FDD" w14:paraId="3823A526" w14:textId="5B17A1C6" w:rsidTr="005F76AD">
        <w:trPr>
          <w:trHeight w:val="773"/>
          <w:del w:id="1320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078E83B" w14:textId="7DE1C864" w:rsidR="00E24265" w:rsidRPr="00615D4B" w:rsidDel="00CB3FDD" w:rsidRDefault="00E24265" w:rsidP="005F76AD">
            <w:pPr>
              <w:rPr>
                <w:del w:id="13202" w:author="阿毛" w:date="2021-05-21T17:54:00Z"/>
                <w:rFonts w:ascii="標楷體" w:eastAsia="標楷體" w:hAnsi="標楷體"/>
              </w:rPr>
            </w:pPr>
            <w:del w:id="13203"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97211DA" w14:textId="59D1A79A" w:rsidR="00E24265" w:rsidRPr="00615D4B" w:rsidDel="00CB3FDD" w:rsidRDefault="00E24265" w:rsidP="005F76AD">
            <w:pPr>
              <w:rPr>
                <w:del w:id="13204" w:author="阿毛" w:date="2021-05-21T17:54:00Z"/>
                <w:rFonts w:ascii="標楷體" w:eastAsia="標楷體" w:hAnsi="標楷體"/>
              </w:rPr>
            </w:pPr>
          </w:p>
        </w:tc>
      </w:tr>
      <w:tr w:rsidR="00E24265" w:rsidRPr="00615D4B" w:rsidDel="00CB3FDD" w14:paraId="441BDAE6" w14:textId="6E15DE13" w:rsidTr="005F76AD">
        <w:trPr>
          <w:trHeight w:val="321"/>
          <w:del w:id="1320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836B2F" w14:textId="63208A91" w:rsidR="00E24265" w:rsidRPr="00615D4B" w:rsidDel="00CB3FDD" w:rsidRDefault="00E24265" w:rsidP="005F76AD">
            <w:pPr>
              <w:rPr>
                <w:del w:id="13206" w:author="阿毛" w:date="2021-05-21T17:54:00Z"/>
                <w:rFonts w:ascii="標楷體" w:eastAsia="標楷體" w:hAnsi="標楷體"/>
              </w:rPr>
            </w:pPr>
            <w:del w:id="13207"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EB3D5BF" w14:textId="7270D7DB" w:rsidR="00E24265" w:rsidRPr="00615D4B" w:rsidDel="00CB3FDD" w:rsidRDefault="00E24265" w:rsidP="005F76AD">
            <w:pPr>
              <w:rPr>
                <w:del w:id="13208" w:author="阿毛" w:date="2021-05-21T17:54:00Z"/>
                <w:rFonts w:ascii="標楷體" w:eastAsia="標楷體" w:hAnsi="標楷體"/>
              </w:rPr>
            </w:pPr>
          </w:p>
        </w:tc>
      </w:tr>
      <w:tr w:rsidR="00E24265" w:rsidRPr="00615D4B" w:rsidDel="00CB3FDD" w14:paraId="20B2A0B6" w14:textId="72CAE4D0" w:rsidTr="005F76AD">
        <w:trPr>
          <w:trHeight w:val="1311"/>
          <w:del w:id="1320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BA99393" w14:textId="7B6E365A" w:rsidR="00E24265" w:rsidRPr="00615D4B" w:rsidDel="00CB3FDD" w:rsidRDefault="00E24265" w:rsidP="005F76AD">
            <w:pPr>
              <w:rPr>
                <w:del w:id="13210" w:author="阿毛" w:date="2021-05-21T17:54:00Z"/>
                <w:rFonts w:ascii="標楷體" w:eastAsia="標楷體" w:hAnsi="標楷體"/>
              </w:rPr>
            </w:pPr>
            <w:del w:id="13211"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38F6F6E" w14:textId="4E28156D" w:rsidR="00E24265" w:rsidRPr="00615D4B" w:rsidDel="00CB3FDD" w:rsidRDefault="00E24265" w:rsidP="005F76AD">
            <w:pPr>
              <w:rPr>
                <w:del w:id="13212" w:author="阿毛" w:date="2021-05-21T17:54:00Z"/>
                <w:rFonts w:ascii="標楷體" w:eastAsia="標楷體" w:hAnsi="標楷體"/>
              </w:rPr>
            </w:pPr>
          </w:p>
        </w:tc>
      </w:tr>
      <w:tr w:rsidR="00E24265" w:rsidRPr="00615D4B" w:rsidDel="00CB3FDD" w14:paraId="664FD9C7" w14:textId="11D74D8B" w:rsidTr="005F76AD">
        <w:trPr>
          <w:trHeight w:val="278"/>
          <w:del w:id="1321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CC201C" w14:textId="1465C4C2" w:rsidR="00E24265" w:rsidRPr="00615D4B" w:rsidDel="00CB3FDD" w:rsidRDefault="00E24265" w:rsidP="005F76AD">
            <w:pPr>
              <w:rPr>
                <w:del w:id="13214" w:author="阿毛" w:date="2021-05-21T17:54:00Z"/>
                <w:rFonts w:ascii="標楷體" w:eastAsia="標楷體" w:hAnsi="標楷體"/>
              </w:rPr>
            </w:pPr>
            <w:del w:id="13215"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4F8C2A3" w14:textId="1F3A1228" w:rsidR="00E24265" w:rsidRPr="00615D4B" w:rsidDel="00CB3FDD" w:rsidRDefault="00E24265" w:rsidP="005F76AD">
            <w:pPr>
              <w:rPr>
                <w:del w:id="13216" w:author="阿毛" w:date="2021-05-21T17:54:00Z"/>
                <w:rFonts w:ascii="標楷體" w:eastAsia="標楷體" w:hAnsi="標楷體"/>
              </w:rPr>
            </w:pPr>
          </w:p>
        </w:tc>
      </w:tr>
      <w:tr w:rsidR="00E24265" w:rsidRPr="00615D4B" w:rsidDel="00CB3FDD" w14:paraId="2B7853CA" w14:textId="0A75F6AE" w:rsidTr="005F76AD">
        <w:trPr>
          <w:trHeight w:val="358"/>
          <w:del w:id="132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629D15" w14:textId="5AFAEEDC" w:rsidR="00E24265" w:rsidRPr="00615D4B" w:rsidDel="00CB3FDD" w:rsidRDefault="00E24265" w:rsidP="005F76AD">
            <w:pPr>
              <w:rPr>
                <w:del w:id="13218" w:author="阿毛" w:date="2021-05-21T17:54:00Z"/>
                <w:rFonts w:ascii="標楷體" w:eastAsia="標楷體" w:hAnsi="標楷體"/>
              </w:rPr>
            </w:pPr>
            <w:del w:id="13219"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230F6CA" w14:textId="67AA4716" w:rsidR="00E24265" w:rsidRPr="00615D4B" w:rsidDel="00CB3FDD" w:rsidRDefault="00E24265" w:rsidP="005F76AD">
            <w:pPr>
              <w:rPr>
                <w:del w:id="13220" w:author="阿毛" w:date="2021-05-21T17:54:00Z"/>
                <w:rFonts w:ascii="標楷體" w:eastAsia="標楷體" w:hAnsi="標楷體"/>
              </w:rPr>
            </w:pPr>
          </w:p>
        </w:tc>
      </w:tr>
      <w:tr w:rsidR="00E24265" w:rsidRPr="00615D4B" w:rsidDel="00CB3FDD" w14:paraId="16F06DE2" w14:textId="7E56B8E5" w:rsidTr="005F76AD">
        <w:trPr>
          <w:trHeight w:val="278"/>
          <w:del w:id="1322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2332CE6" w14:textId="2B70C794" w:rsidR="00E24265" w:rsidRPr="00615D4B" w:rsidDel="00CB3FDD" w:rsidRDefault="00E24265" w:rsidP="005F76AD">
            <w:pPr>
              <w:rPr>
                <w:del w:id="13222" w:author="阿毛" w:date="2021-05-21T17:54:00Z"/>
                <w:rFonts w:ascii="標楷體" w:eastAsia="標楷體" w:hAnsi="標楷體"/>
              </w:rPr>
            </w:pPr>
            <w:del w:id="13223"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04E4D18" w14:textId="20A53E60" w:rsidR="00E24265" w:rsidRPr="00615D4B" w:rsidDel="00CB3FDD" w:rsidRDefault="00E24265" w:rsidP="005F76AD">
            <w:pPr>
              <w:rPr>
                <w:del w:id="13224" w:author="阿毛" w:date="2021-05-21T17:54:00Z"/>
                <w:rFonts w:ascii="標楷體" w:eastAsia="標楷體" w:hAnsi="標楷體"/>
              </w:rPr>
            </w:pPr>
          </w:p>
        </w:tc>
      </w:tr>
    </w:tbl>
    <w:p w14:paraId="20B43A9D" w14:textId="60002918" w:rsidR="00E24265" w:rsidDel="00CB3FDD" w:rsidRDefault="00E24265" w:rsidP="00E24265">
      <w:pPr>
        <w:rPr>
          <w:del w:id="13225" w:author="阿毛" w:date="2021-05-21T17:54:00Z"/>
        </w:rPr>
      </w:pPr>
    </w:p>
    <w:p w14:paraId="3D3965C3" w14:textId="11D91BA8" w:rsidR="00E24265" w:rsidRPr="00615D4B" w:rsidDel="00CB3FDD" w:rsidRDefault="00E24265">
      <w:pPr>
        <w:pStyle w:val="a"/>
        <w:rPr>
          <w:del w:id="13226" w:author="阿毛" w:date="2021-05-21T17:54:00Z"/>
        </w:rPr>
      </w:pPr>
      <w:del w:id="13227" w:author="阿毛" w:date="2021-05-21T17:54:00Z">
        <w:r w:rsidRPr="00615D4B" w:rsidDel="00CB3FDD">
          <w:delText>UI</w:delText>
        </w:r>
        <w:r w:rsidRPr="00615D4B" w:rsidDel="00CB3FDD">
          <w:delText>畫面</w:delText>
        </w:r>
      </w:del>
    </w:p>
    <w:p w14:paraId="5E01C3AD" w14:textId="0A53CB36" w:rsidR="00E24265" w:rsidDel="00CB3FDD" w:rsidRDefault="00E24265" w:rsidP="00E24265">
      <w:pPr>
        <w:pStyle w:val="42"/>
        <w:spacing w:after="72"/>
        <w:ind w:left="1133"/>
        <w:rPr>
          <w:del w:id="13228" w:author="阿毛" w:date="2021-05-21T17:54:00Z"/>
          <w:rFonts w:hAnsi="標楷體"/>
        </w:rPr>
      </w:pPr>
      <w:del w:id="13229" w:author="阿毛" w:date="2021-05-21T17:54:00Z">
        <w:r w:rsidRPr="00743962" w:rsidDel="00CB3FDD">
          <w:rPr>
            <w:rFonts w:hAnsi="標楷體" w:hint="eastAsia"/>
          </w:rPr>
          <w:delText>輸入畫面：</w:delText>
        </w:r>
      </w:del>
    </w:p>
    <w:p w14:paraId="04BCBBE3" w14:textId="7ABB0E86" w:rsidR="00E24265" w:rsidRPr="00E512B4" w:rsidDel="00CB3FDD" w:rsidRDefault="00E24265" w:rsidP="00E24265">
      <w:pPr>
        <w:pStyle w:val="42"/>
        <w:spacing w:after="72"/>
        <w:ind w:leftChars="0" w:left="0"/>
        <w:rPr>
          <w:del w:id="13230" w:author="阿毛" w:date="2021-05-21T17:54:00Z"/>
          <w:rFonts w:hAnsi="標楷體"/>
        </w:rPr>
      </w:pPr>
      <w:del w:id="13231" w:author="阿毛" w:date="2021-05-21T17:54:00Z">
        <w:r w:rsidRPr="003C4897" w:rsidDel="00CB3FDD">
          <w:rPr>
            <w:rFonts w:hAnsi="標楷體"/>
            <w:noProof/>
          </w:rPr>
          <w:drawing>
            <wp:inline distT="0" distB="0" distL="0" distR="0" wp14:anchorId="14332BDC" wp14:editId="0A2642FC">
              <wp:extent cx="6718993" cy="32918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718993" cy="3291840"/>
                      </a:xfrm>
                      <a:prstGeom prst="rect">
                        <a:avLst/>
                      </a:prstGeom>
                    </pic:spPr>
                  </pic:pic>
                </a:graphicData>
              </a:graphic>
            </wp:inline>
          </w:drawing>
        </w:r>
      </w:del>
    </w:p>
    <w:p w14:paraId="5780A67D" w14:textId="75292EED" w:rsidR="00E24265" w:rsidDel="00CB3FDD" w:rsidRDefault="00E24265" w:rsidP="00E24265">
      <w:pPr>
        <w:pStyle w:val="1text"/>
        <w:rPr>
          <w:del w:id="13232" w:author="阿毛" w:date="2021-05-21T17:54:00Z"/>
          <w:rFonts w:ascii="Times New Roman" w:hAnsi="Times New Roman"/>
        </w:rPr>
      </w:pPr>
    </w:p>
    <w:p w14:paraId="7D7FFDFF" w14:textId="5A23D6B9" w:rsidR="00E24265" w:rsidRPr="003972CE" w:rsidDel="00CB3FDD" w:rsidRDefault="00E24265">
      <w:pPr>
        <w:pStyle w:val="a"/>
        <w:rPr>
          <w:del w:id="13233" w:author="阿毛" w:date="2021-05-21T17:54:00Z"/>
        </w:rPr>
      </w:pPr>
      <w:del w:id="13234"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70BF50F" w14:textId="79C69120" w:rsidTr="005F76AD">
        <w:trPr>
          <w:trHeight w:val="388"/>
          <w:jc w:val="center"/>
          <w:del w:id="13235" w:author="阿毛" w:date="2021-05-21T17:54:00Z"/>
        </w:trPr>
        <w:tc>
          <w:tcPr>
            <w:tcW w:w="219" w:type="pct"/>
            <w:vMerge w:val="restart"/>
          </w:tcPr>
          <w:p w14:paraId="324011C1" w14:textId="6711E4C0" w:rsidR="00E24265" w:rsidRPr="00615D4B" w:rsidDel="00CB3FDD" w:rsidRDefault="00E24265" w:rsidP="005F76AD">
            <w:pPr>
              <w:rPr>
                <w:del w:id="13236" w:author="阿毛" w:date="2021-05-21T17:54:00Z"/>
                <w:rFonts w:ascii="標楷體" w:eastAsia="標楷體" w:hAnsi="標楷體"/>
              </w:rPr>
            </w:pPr>
            <w:del w:id="13237" w:author="阿毛" w:date="2021-05-21T17:54:00Z">
              <w:r w:rsidRPr="00615D4B" w:rsidDel="00CB3FDD">
                <w:rPr>
                  <w:rFonts w:ascii="標楷體" w:eastAsia="標楷體" w:hAnsi="標楷體"/>
                </w:rPr>
                <w:delText>序號</w:delText>
              </w:r>
            </w:del>
          </w:p>
        </w:tc>
        <w:tc>
          <w:tcPr>
            <w:tcW w:w="756" w:type="pct"/>
            <w:vMerge w:val="restart"/>
          </w:tcPr>
          <w:p w14:paraId="5EF5E52A" w14:textId="6655ECDA" w:rsidR="00E24265" w:rsidRPr="00615D4B" w:rsidDel="00CB3FDD" w:rsidRDefault="00E24265" w:rsidP="005F76AD">
            <w:pPr>
              <w:rPr>
                <w:del w:id="13238" w:author="阿毛" w:date="2021-05-21T17:54:00Z"/>
                <w:rFonts w:ascii="標楷體" w:eastAsia="標楷體" w:hAnsi="標楷體"/>
              </w:rPr>
            </w:pPr>
            <w:del w:id="13239" w:author="阿毛" w:date="2021-05-21T17:54:00Z">
              <w:r w:rsidRPr="00615D4B" w:rsidDel="00CB3FDD">
                <w:rPr>
                  <w:rFonts w:ascii="標楷體" w:eastAsia="標楷體" w:hAnsi="標楷體"/>
                </w:rPr>
                <w:delText>欄位</w:delText>
              </w:r>
            </w:del>
          </w:p>
        </w:tc>
        <w:tc>
          <w:tcPr>
            <w:tcW w:w="2382" w:type="pct"/>
            <w:gridSpan w:val="5"/>
          </w:tcPr>
          <w:p w14:paraId="1A65641C" w14:textId="1BAE296C" w:rsidR="00E24265" w:rsidRPr="00615D4B" w:rsidDel="00CB3FDD" w:rsidRDefault="00E24265" w:rsidP="005F76AD">
            <w:pPr>
              <w:jc w:val="center"/>
              <w:rPr>
                <w:del w:id="13240" w:author="阿毛" w:date="2021-05-21T17:54:00Z"/>
                <w:rFonts w:ascii="標楷體" w:eastAsia="標楷體" w:hAnsi="標楷體"/>
              </w:rPr>
            </w:pPr>
            <w:del w:id="13241" w:author="阿毛" w:date="2021-05-21T17:54:00Z">
              <w:r w:rsidRPr="00615D4B" w:rsidDel="00CB3FDD">
                <w:rPr>
                  <w:rFonts w:ascii="標楷體" w:eastAsia="標楷體" w:hAnsi="標楷體"/>
                </w:rPr>
                <w:delText>說明</w:delText>
              </w:r>
            </w:del>
          </w:p>
        </w:tc>
        <w:tc>
          <w:tcPr>
            <w:tcW w:w="1643" w:type="pct"/>
            <w:vMerge w:val="restart"/>
          </w:tcPr>
          <w:p w14:paraId="3EBE5692" w14:textId="28DE78A1" w:rsidR="00E24265" w:rsidRPr="00615D4B" w:rsidDel="00CB3FDD" w:rsidRDefault="00E24265" w:rsidP="005F76AD">
            <w:pPr>
              <w:rPr>
                <w:del w:id="13242" w:author="阿毛" w:date="2021-05-21T17:54:00Z"/>
                <w:rFonts w:ascii="標楷體" w:eastAsia="標楷體" w:hAnsi="標楷體"/>
              </w:rPr>
            </w:pPr>
            <w:del w:id="13243" w:author="阿毛" w:date="2021-05-21T17:54:00Z">
              <w:r w:rsidRPr="00615D4B" w:rsidDel="00CB3FDD">
                <w:rPr>
                  <w:rFonts w:ascii="標楷體" w:eastAsia="標楷體" w:hAnsi="標楷體"/>
                </w:rPr>
                <w:delText>處理邏輯及注意事項</w:delText>
              </w:r>
            </w:del>
          </w:p>
        </w:tc>
      </w:tr>
      <w:tr w:rsidR="00E24265" w:rsidRPr="00615D4B" w:rsidDel="00CB3FDD" w14:paraId="7864D091" w14:textId="64BE31FE" w:rsidTr="005F76AD">
        <w:trPr>
          <w:trHeight w:val="244"/>
          <w:jc w:val="center"/>
          <w:del w:id="13244" w:author="阿毛" w:date="2021-05-21T17:54:00Z"/>
        </w:trPr>
        <w:tc>
          <w:tcPr>
            <w:tcW w:w="219" w:type="pct"/>
            <w:vMerge/>
          </w:tcPr>
          <w:p w14:paraId="10C50802" w14:textId="51BA7442" w:rsidR="00E24265" w:rsidRPr="00615D4B" w:rsidDel="00CB3FDD" w:rsidRDefault="00E24265" w:rsidP="005F76AD">
            <w:pPr>
              <w:rPr>
                <w:del w:id="13245" w:author="阿毛" w:date="2021-05-21T17:54:00Z"/>
                <w:rFonts w:ascii="標楷體" w:eastAsia="標楷體" w:hAnsi="標楷體"/>
              </w:rPr>
            </w:pPr>
          </w:p>
        </w:tc>
        <w:tc>
          <w:tcPr>
            <w:tcW w:w="756" w:type="pct"/>
            <w:vMerge/>
          </w:tcPr>
          <w:p w14:paraId="71D0FA1C" w14:textId="790AD6B9" w:rsidR="00E24265" w:rsidRPr="00615D4B" w:rsidDel="00CB3FDD" w:rsidRDefault="00E24265" w:rsidP="005F76AD">
            <w:pPr>
              <w:rPr>
                <w:del w:id="13246" w:author="阿毛" w:date="2021-05-21T17:54:00Z"/>
                <w:rFonts w:ascii="標楷體" w:eastAsia="標楷體" w:hAnsi="標楷體"/>
              </w:rPr>
            </w:pPr>
          </w:p>
        </w:tc>
        <w:tc>
          <w:tcPr>
            <w:tcW w:w="624" w:type="pct"/>
          </w:tcPr>
          <w:p w14:paraId="7917E5A7" w14:textId="3750EF4E" w:rsidR="00E24265" w:rsidRPr="00615D4B" w:rsidDel="00CB3FDD" w:rsidRDefault="00E24265" w:rsidP="005F76AD">
            <w:pPr>
              <w:rPr>
                <w:del w:id="13247" w:author="阿毛" w:date="2021-05-21T17:54:00Z"/>
                <w:rFonts w:ascii="標楷體" w:eastAsia="標楷體" w:hAnsi="標楷體"/>
              </w:rPr>
            </w:pPr>
            <w:del w:id="13248" w:author="阿毛" w:date="2021-05-21T17:54:00Z">
              <w:r w:rsidRPr="00615D4B" w:rsidDel="00CB3FDD">
                <w:rPr>
                  <w:rFonts w:ascii="標楷體" w:eastAsia="標楷體" w:hAnsi="標楷體" w:hint="eastAsia"/>
                </w:rPr>
                <w:delText>資料型態長度</w:delText>
              </w:r>
            </w:del>
          </w:p>
        </w:tc>
        <w:tc>
          <w:tcPr>
            <w:tcW w:w="624" w:type="pct"/>
          </w:tcPr>
          <w:p w14:paraId="24D21DA6" w14:textId="15421280" w:rsidR="00E24265" w:rsidRPr="00615D4B" w:rsidDel="00CB3FDD" w:rsidRDefault="00E24265" w:rsidP="005F76AD">
            <w:pPr>
              <w:rPr>
                <w:del w:id="13249" w:author="阿毛" w:date="2021-05-21T17:54:00Z"/>
                <w:rFonts w:ascii="標楷體" w:eastAsia="標楷體" w:hAnsi="標楷體"/>
              </w:rPr>
            </w:pPr>
            <w:del w:id="13250" w:author="阿毛" w:date="2021-05-21T17:54:00Z">
              <w:r w:rsidRPr="00615D4B" w:rsidDel="00CB3FDD">
                <w:rPr>
                  <w:rFonts w:ascii="標楷體" w:eastAsia="標楷體" w:hAnsi="標楷體"/>
                </w:rPr>
                <w:delText>預設值</w:delText>
              </w:r>
            </w:del>
          </w:p>
        </w:tc>
        <w:tc>
          <w:tcPr>
            <w:tcW w:w="537" w:type="pct"/>
          </w:tcPr>
          <w:p w14:paraId="2BC82506" w14:textId="18347D89" w:rsidR="00E24265" w:rsidRPr="00615D4B" w:rsidDel="00CB3FDD" w:rsidRDefault="00E24265" w:rsidP="005F76AD">
            <w:pPr>
              <w:rPr>
                <w:del w:id="13251" w:author="阿毛" w:date="2021-05-21T17:54:00Z"/>
                <w:rFonts w:ascii="標楷體" w:eastAsia="標楷體" w:hAnsi="標楷體"/>
              </w:rPr>
            </w:pPr>
            <w:del w:id="13252" w:author="阿毛" w:date="2021-05-21T17:54:00Z">
              <w:r w:rsidRPr="00615D4B" w:rsidDel="00CB3FDD">
                <w:rPr>
                  <w:rFonts w:ascii="標楷體" w:eastAsia="標楷體" w:hAnsi="標楷體"/>
                </w:rPr>
                <w:delText>選單內容</w:delText>
              </w:r>
            </w:del>
          </w:p>
        </w:tc>
        <w:tc>
          <w:tcPr>
            <w:tcW w:w="299" w:type="pct"/>
          </w:tcPr>
          <w:p w14:paraId="3841281A" w14:textId="6D88C718" w:rsidR="00E24265" w:rsidRPr="00615D4B" w:rsidDel="00CB3FDD" w:rsidRDefault="00E24265" w:rsidP="005F76AD">
            <w:pPr>
              <w:rPr>
                <w:del w:id="13253" w:author="阿毛" w:date="2021-05-21T17:54:00Z"/>
                <w:rFonts w:ascii="標楷體" w:eastAsia="標楷體" w:hAnsi="標楷體"/>
              </w:rPr>
            </w:pPr>
            <w:del w:id="13254" w:author="阿毛" w:date="2021-05-21T17:54:00Z">
              <w:r w:rsidRPr="00615D4B" w:rsidDel="00CB3FDD">
                <w:rPr>
                  <w:rFonts w:ascii="標楷體" w:eastAsia="標楷體" w:hAnsi="標楷體"/>
                </w:rPr>
                <w:delText>必填</w:delText>
              </w:r>
            </w:del>
          </w:p>
        </w:tc>
        <w:tc>
          <w:tcPr>
            <w:tcW w:w="299" w:type="pct"/>
          </w:tcPr>
          <w:p w14:paraId="36AC4DE1" w14:textId="5895A33F" w:rsidR="00E24265" w:rsidRPr="00615D4B" w:rsidDel="00CB3FDD" w:rsidRDefault="00E24265" w:rsidP="005F76AD">
            <w:pPr>
              <w:rPr>
                <w:del w:id="13255" w:author="阿毛" w:date="2021-05-21T17:54:00Z"/>
                <w:rFonts w:ascii="標楷體" w:eastAsia="標楷體" w:hAnsi="標楷體"/>
              </w:rPr>
            </w:pPr>
            <w:del w:id="13256" w:author="阿毛" w:date="2021-05-21T17:54:00Z">
              <w:r w:rsidRPr="00615D4B" w:rsidDel="00CB3FDD">
                <w:rPr>
                  <w:rFonts w:ascii="標楷體" w:eastAsia="標楷體" w:hAnsi="標楷體"/>
                </w:rPr>
                <w:delText>R/W</w:delText>
              </w:r>
            </w:del>
          </w:p>
        </w:tc>
        <w:tc>
          <w:tcPr>
            <w:tcW w:w="1643" w:type="pct"/>
            <w:vMerge/>
          </w:tcPr>
          <w:p w14:paraId="0B3481D0" w14:textId="7FA47F8D" w:rsidR="00E24265" w:rsidRPr="00615D4B" w:rsidDel="00CB3FDD" w:rsidRDefault="00E24265" w:rsidP="005F76AD">
            <w:pPr>
              <w:rPr>
                <w:del w:id="13257" w:author="阿毛" w:date="2021-05-21T17:54:00Z"/>
                <w:rFonts w:ascii="標楷體" w:eastAsia="標楷體" w:hAnsi="標楷體"/>
              </w:rPr>
            </w:pPr>
          </w:p>
        </w:tc>
      </w:tr>
      <w:tr w:rsidR="00E24265" w:rsidRPr="00615D4B" w:rsidDel="00CB3FDD" w14:paraId="64EBFFD0" w14:textId="40FC1E6C" w:rsidTr="005F76AD">
        <w:trPr>
          <w:trHeight w:val="291"/>
          <w:jc w:val="center"/>
          <w:del w:id="13258" w:author="阿毛" w:date="2021-05-21T17:54:00Z"/>
        </w:trPr>
        <w:tc>
          <w:tcPr>
            <w:tcW w:w="219" w:type="pct"/>
          </w:tcPr>
          <w:p w14:paraId="4EA239DE" w14:textId="6F90BB28" w:rsidR="00E24265" w:rsidRPr="005E579A" w:rsidDel="00CB3FDD" w:rsidRDefault="00E24265" w:rsidP="005F76AD">
            <w:pPr>
              <w:pStyle w:val="af9"/>
              <w:numPr>
                <w:ilvl w:val="0"/>
                <w:numId w:val="46"/>
              </w:numPr>
              <w:ind w:leftChars="0"/>
              <w:rPr>
                <w:del w:id="13259" w:author="阿毛" w:date="2021-05-21T17:54:00Z"/>
                <w:rFonts w:ascii="標楷體" w:eastAsia="標楷體" w:hAnsi="標楷體"/>
              </w:rPr>
            </w:pPr>
          </w:p>
        </w:tc>
        <w:tc>
          <w:tcPr>
            <w:tcW w:w="756" w:type="pct"/>
          </w:tcPr>
          <w:p w14:paraId="4092E8C4" w14:textId="382211BD" w:rsidR="00E24265" w:rsidRPr="00615D4B" w:rsidDel="00CB3FDD" w:rsidRDefault="00E24265" w:rsidP="005F76AD">
            <w:pPr>
              <w:rPr>
                <w:del w:id="13260" w:author="阿毛" w:date="2021-05-21T17:54:00Z"/>
                <w:rFonts w:ascii="標楷體" w:eastAsia="標楷體" w:hAnsi="標楷體"/>
              </w:rPr>
            </w:pPr>
            <w:del w:id="13261" w:author="阿毛" w:date="2021-05-21T17:54:00Z">
              <w:r w:rsidRPr="00713ED8" w:rsidDel="00CB3FDD">
                <w:rPr>
                  <w:rFonts w:ascii="標楷體" w:eastAsia="標楷體" w:hAnsi="標楷體" w:hint="eastAsia"/>
                </w:rPr>
                <w:delText>交易代碼</w:delText>
              </w:r>
            </w:del>
          </w:p>
        </w:tc>
        <w:tc>
          <w:tcPr>
            <w:tcW w:w="624" w:type="pct"/>
          </w:tcPr>
          <w:p w14:paraId="5EF88F5A" w14:textId="0E0F621F" w:rsidR="00E24265" w:rsidRPr="00615D4B" w:rsidDel="00CB3FDD" w:rsidRDefault="00E24265" w:rsidP="005F76AD">
            <w:pPr>
              <w:rPr>
                <w:del w:id="13262" w:author="阿毛" w:date="2021-05-21T17:54:00Z"/>
                <w:rFonts w:ascii="標楷體" w:eastAsia="標楷體" w:hAnsi="標楷體"/>
              </w:rPr>
            </w:pPr>
          </w:p>
        </w:tc>
        <w:tc>
          <w:tcPr>
            <w:tcW w:w="624" w:type="pct"/>
          </w:tcPr>
          <w:p w14:paraId="00A05BF9" w14:textId="7F33E64C" w:rsidR="00E24265" w:rsidRPr="00615D4B" w:rsidDel="00CB3FDD" w:rsidRDefault="00E24265" w:rsidP="005F76AD">
            <w:pPr>
              <w:rPr>
                <w:del w:id="13263" w:author="阿毛" w:date="2021-05-21T17:54:00Z"/>
                <w:rFonts w:ascii="標楷體" w:eastAsia="標楷體" w:hAnsi="標楷體"/>
              </w:rPr>
            </w:pPr>
          </w:p>
        </w:tc>
        <w:tc>
          <w:tcPr>
            <w:tcW w:w="537" w:type="pct"/>
          </w:tcPr>
          <w:p w14:paraId="22F4FEA1" w14:textId="5A2E026B" w:rsidR="00E24265" w:rsidRPr="00615D4B" w:rsidDel="00CB3FDD" w:rsidRDefault="00E24265" w:rsidP="005F76AD">
            <w:pPr>
              <w:rPr>
                <w:del w:id="13264" w:author="阿毛" w:date="2021-05-21T17:54:00Z"/>
                <w:rFonts w:ascii="標楷體" w:eastAsia="標楷體" w:hAnsi="標楷體"/>
              </w:rPr>
            </w:pPr>
            <w:del w:id="13265" w:author="阿毛" w:date="2021-05-21T17:54:00Z">
              <w:r w:rsidDel="00CB3FDD">
                <w:rPr>
                  <w:rFonts w:ascii="標楷體" w:eastAsia="標楷體" w:hAnsi="標楷體" w:hint="eastAsia"/>
                </w:rPr>
                <w:delText>下拉式</w:delText>
              </w:r>
              <w:r w:rsidDel="00CB3FDD">
                <w:rPr>
                  <w:rFonts w:ascii="標楷體" w:eastAsia="標楷體" w:hAnsi="標楷體" w:hint="eastAsia"/>
                </w:rPr>
                <w:lastRenderedPageBreak/>
                <w:delText>選單</w:delText>
              </w:r>
            </w:del>
          </w:p>
        </w:tc>
        <w:tc>
          <w:tcPr>
            <w:tcW w:w="299" w:type="pct"/>
          </w:tcPr>
          <w:p w14:paraId="2BD92F8C" w14:textId="321F9FA2" w:rsidR="00E24265" w:rsidRPr="00615D4B" w:rsidDel="00CB3FDD" w:rsidRDefault="00E24265" w:rsidP="005F76AD">
            <w:pPr>
              <w:rPr>
                <w:del w:id="13266" w:author="阿毛" w:date="2021-05-21T17:54:00Z"/>
                <w:rFonts w:ascii="標楷體" w:eastAsia="標楷體" w:hAnsi="標楷體"/>
              </w:rPr>
            </w:pPr>
          </w:p>
        </w:tc>
        <w:tc>
          <w:tcPr>
            <w:tcW w:w="299" w:type="pct"/>
          </w:tcPr>
          <w:p w14:paraId="4601D0A8" w14:textId="023BDEC0" w:rsidR="00E24265" w:rsidRPr="00615D4B" w:rsidDel="00CB3FDD" w:rsidRDefault="00E24265" w:rsidP="005F76AD">
            <w:pPr>
              <w:rPr>
                <w:del w:id="13267" w:author="阿毛" w:date="2021-05-21T17:54:00Z"/>
                <w:rFonts w:ascii="標楷體" w:eastAsia="標楷體" w:hAnsi="標楷體"/>
              </w:rPr>
            </w:pPr>
          </w:p>
        </w:tc>
        <w:tc>
          <w:tcPr>
            <w:tcW w:w="1643" w:type="pct"/>
          </w:tcPr>
          <w:p w14:paraId="4EAEA777" w14:textId="48715FAD" w:rsidR="00E24265" w:rsidDel="00CB3FDD" w:rsidRDefault="00E24265" w:rsidP="005F76AD">
            <w:pPr>
              <w:rPr>
                <w:del w:id="13268" w:author="阿毛" w:date="2021-05-21T17:54:00Z"/>
                <w:rFonts w:ascii="標楷體" w:eastAsia="標楷體" w:hAnsi="標楷體"/>
              </w:rPr>
            </w:pPr>
            <w:del w:id="13269" w:author="阿毛" w:date="2021-05-21T17:54:00Z">
              <w:r w:rsidRPr="007C3A4D" w:rsidDel="00CB3FDD">
                <w:rPr>
                  <w:rFonts w:ascii="標楷體" w:eastAsia="標楷體" w:hAnsi="標楷體" w:hint="eastAsia"/>
                </w:rPr>
                <w:delText>1:新增</w:delText>
              </w:r>
            </w:del>
          </w:p>
          <w:p w14:paraId="1D5B6E14" w14:textId="1CCBB897" w:rsidR="00E24265" w:rsidDel="00CB3FDD" w:rsidRDefault="00E24265" w:rsidP="005F76AD">
            <w:pPr>
              <w:rPr>
                <w:del w:id="13270" w:author="阿毛" w:date="2021-05-21T17:54:00Z"/>
                <w:rFonts w:ascii="標楷體" w:eastAsia="標楷體" w:hAnsi="標楷體"/>
              </w:rPr>
            </w:pPr>
            <w:del w:id="13271" w:author="阿毛" w:date="2021-05-21T17:54:00Z">
              <w:r w:rsidRPr="007C3A4D" w:rsidDel="00CB3FDD">
                <w:rPr>
                  <w:rFonts w:ascii="標楷體" w:eastAsia="標楷體" w:hAnsi="標楷體" w:hint="eastAsia"/>
                </w:rPr>
                <w:lastRenderedPageBreak/>
                <w:delText>2:異動</w:delText>
              </w:r>
            </w:del>
          </w:p>
          <w:p w14:paraId="579AB3AE" w14:textId="26205225" w:rsidR="00E24265" w:rsidRPr="00615D4B" w:rsidDel="00CB3FDD" w:rsidRDefault="00E24265" w:rsidP="005F76AD">
            <w:pPr>
              <w:rPr>
                <w:del w:id="13272" w:author="阿毛" w:date="2021-05-21T17:54:00Z"/>
                <w:rFonts w:ascii="標楷體" w:eastAsia="標楷體" w:hAnsi="標楷體"/>
              </w:rPr>
            </w:pPr>
            <w:del w:id="13273" w:author="阿毛" w:date="2021-05-21T17:54:00Z">
              <w:r w:rsidRPr="007C3A4D" w:rsidDel="00CB3FDD">
                <w:rPr>
                  <w:rFonts w:ascii="標楷體" w:eastAsia="標楷體" w:hAnsi="標楷體" w:hint="eastAsia"/>
                </w:rPr>
                <w:delText>4:刪除</w:delText>
              </w:r>
            </w:del>
          </w:p>
        </w:tc>
      </w:tr>
      <w:tr w:rsidR="00E24265" w:rsidRPr="00615D4B" w:rsidDel="00CB3FDD" w14:paraId="77579DA9" w14:textId="70B65278" w:rsidTr="005F76AD">
        <w:trPr>
          <w:trHeight w:val="291"/>
          <w:jc w:val="center"/>
          <w:del w:id="13274" w:author="阿毛" w:date="2021-05-21T17:54:00Z"/>
        </w:trPr>
        <w:tc>
          <w:tcPr>
            <w:tcW w:w="219" w:type="pct"/>
          </w:tcPr>
          <w:p w14:paraId="4CC1B417" w14:textId="2327F991" w:rsidR="00E24265" w:rsidRPr="005E579A" w:rsidDel="00CB3FDD" w:rsidRDefault="00E24265" w:rsidP="005F76AD">
            <w:pPr>
              <w:pStyle w:val="af9"/>
              <w:numPr>
                <w:ilvl w:val="0"/>
                <w:numId w:val="46"/>
              </w:numPr>
              <w:ind w:leftChars="0"/>
              <w:rPr>
                <w:del w:id="13275" w:author="阿毛" w:date="2021-05-21T17:54:00Z"/>
                <w:rFonts w:ascii="標楷體" w:eastAsia="標楷體" w:hAnsi="標楷體"/>
              </w:rPr>
            </w:pPr>
          </w:p>
        </w:tc>
        <w:tc>
          <w:tcPr>
            <w:tcW w:w="756" w:type="pct"/>
          </w:tcPr>
          <w:p w14:paraId="3E26B4EA" w14:textId="77209B5B" w:rsidR="00E24265" w:rsidRPr="00615D4B" w:rsidDel="00CB3FDD" w:rsidRDefault="00E24265" w:rsidP="005F76AD">
            <w:pPr>
              <w:rPr>
                <w:del w:id="13276" w:author="阿毛" w:date="2021-05-21T17:54:00Z"/>
                <w:rFonts w:ascii="標楷體" w:eastAsia="標楷體" w:hAnsi="標楷體"/>
              </w:rPr>
            </w:pPr>
            <w:del w:id="13277" w:author="阿毛" w:date="2021-05-21T17:54:00Z">
              <w:r w:rsidRPr="00713ED8" w:rsidDel="00CB3FDD">
                <w:rPr>
                  <w:rFonts w:ascii="標楷體" w:eastAsia="標楷體" w:hAnsi="標楷體" w:hint="eastAsia"/>
                </w:rPr>
                <w:delText>債務人IDN</w:delText>
              </w:r>
            </w:del>
          </w:p>
        </w:tc>
        <w:tc>
          <w:tcPr>
            <w:tcW w:w="624" w:type="pct"/>
          </w:tcPr>
          <w:p w14:paraId="6DF757B0" w14:textId="38F4E9DF" w:rsidR="00E24265" w:rsidRPr="00615D4B" w:rsidDel="00CB3FDD" w:rsidRDefault="00E24265" w:rsidP="005F76AD">
            <w:pPr>
              <w:rPr>
                <w:del w:id="13278" w:author="阿毛" w:date="2021-05-21T17:54:00Z"/>
                <w:rFonts w:ascii="標楷體" w:eastAsia="標楷體" w:hAnsi="標楷體"/>
              </w:rPr>
            </w:pPr>
          </w:p>
        </w:tc>
        <w:tc>
          <w:tcPr>
            <w:tcW w:w="624" w:type="pct"/>
          </w:tcPr>
          <w:p w14:paraId="44EBDD3E" w14:textId="26BCD493" w:rsidR="00E24265" w:rsidRPr="00615D4B" w:rsidDel="00CB3FDD" w:rsidRDefault="00E24265" w:rsidP="005F76AD">
            <w:pPr>
              <w:rPr>
                <w:del w:id="13279" w:author="阿毛" w:date="2021-05-21T17:54:00Z"/>
                <w:rFonts w:ascii="標楷體" w:eastAsia="標楷體" w:hAnsi="標楷體"/>
              </w:rPr>
            </w:pPr>
          </w:p>
        </w:tc>
        <w:tc>
          <w:tcPr>
            <w:tcW w:w="537" w:type="pct"/>
          </w:tcPr>
          <w:p w14:paraId="2793795A" w14:textId="3533C699" w:rsidR="00E24265" w:rsidRPr="00615D4B" w:rsidDel="00CB3FDD" w:rsidRDefault="00E24265" w:rsidP="005F76AD">
            <w:pPr>
              <w:rPr>
                <w:del w:id="13280" w:author="阿毛" w:date="2021-05-21T17:54:00Z"/>
                <w:rFonts w:ascii="標楷體" w:eastAsia="標楷體" w:hAnsi="標楷體"/>
              </w:rPr>
            </w:pPr>
          </w:p>
        </w:tc>
        <w:tc>
          <w:tcPr>
            <w:tcW w:w="299" w:type="pct"/>
          </w:tcPr>
          <w:p w14:paraId="5FA345C3" w14:textId="1E56A218" w:rsidR="00E24265" w:rsidRPr="00615D4B" w:rsidDel="00CB3FDD" w:rsidRDefault="00E24265" w:rsidP="005F76AD">
            <w:pPr>
              <w:rPr>
                <w:del w:id="13281" w:author="阿毛" w:date="2021-05-21T17:54:00Z"/>
                <w:rFonts w:ascii="標楷體" w:eastAsia="標楷體" w:hAnsi="標楷體"/>
              </w:rPr>
            </w:pPr>
          </w:p>
        </w:tc>
        <w:tc>
          <w:tcPr>
            <w:tcW w:w="299" w:type="pct"/>
          </w:tcPr>
          <w:p w14:paraId="15B84267" w14:textId="7C952345" w:rsidR="00E24265" w:rsidRPr="00615D4B" w:rsidDel="00CB3FDD" w:rsidRDefault="00E24265" w:rsidP="005F76AD">
            <w:pPr>
              <w:rPr>
                <w:del w:id="13282" w:author="阿毛" w:date="2021-05-21T17:54:00Z"/>
                <w:rFonts w:ascii="標楷體" w:eastAsia="標楷體" w:hAnsi="標楷體"/>
              </w:rPr>
            </w:pPr>
          </w:p>
        </w:tc>
        <w:tc>
          <w:tcPr>
            <w:tcW w:w="1643" w:type="pct"/>
          </w:tcPr>
          <w:p w14:paraId="58D826DC" w14:textId="007702E2" w:rsidR="00E24265" w:rsidRPr="00615D4B" w:rsidDel="00CB3FDD" w:rsidRDefault="00E24265" w:rsidP="005F76AD">
            <w:pPr>
              <w:rPr>
                <w:del w:id="13283" w:author="阿毛" w:date="2021-05-21T17:54:00Z"/>
                <w:rFonts w:ascii="標楷體" w:eastAsia="標楷體" w:hAnsi="標楷體"/>
              </w:rPr>
            </w:pPr>
          </w:p>
        </w:tc>
      </w:tr>
      <w:tr w:rsidR="00E24265" w:rsidRPr="00615D4B" w:rsidDel="00CB3FDD" w14:paraId="3A8DDB95" w14:textId="0B5BFFF9" w:rsidTr="005F76AD">
        <w:trPr>
          <w:trHeight w:val="291"/>
          <w:jc w:val="center"/>
          <w:del w:id="13284" w:author="阿毛" w:date="2021-05-21T17:54:00Z"/>
        </w:trPr>
        <w:tc>
          <w:tcPr>
            <w:tcW w:w="219" w:type="pct"/>
          </w:tcPr>
          <w:p w14:paraId="77485121" w14:textId="1D86B28B" w:rsidR="00E24265" w:rsidRPr="005E579A" w:rsidDel="00CB3FDD" w:rsidRDefault="00E24265" w:rsidP="005F76AD">
            <w:pPr>
              <w:pStyle w:val="af9"/>
              <w:numPr>
                <w:ilvl w:val="0"/>
                <w:numId w:val="46"/>
              </w:numPr>
              <w:ind w:leftChars="0"/>
              <w:rPr>
                <w:del w:id="13285" w:author="阿毛" w:date="2021-05-21T17:54:00Z"/>
                <w:rFonts w:ascii="標楷體" w:eastAsia="標楷體" w:hAnsi="標楷體"/>
              </w:rPr>
            </w:pPr>
          </w:p>
        </w:tc>
        <w:tc>
          <w:tcPr>
            <w:tcW w:w="756" w:type="pct"/>
          </w:tcPr>
          <w:p w14:paraId="2C5D5F31" w14:textId="60EBD43A" w:rsidR="00E24265" w:rsidRPr="00615D4B" w:rsidDel="00CB3FDD" w:rsidRDefault="00E24265" w:rsidP="005F76AD">
            <w:pPr>
              <w:rPr>
                <w:del w:id="13286" w:author="阿毛" w:date="2021-05-21T17:54:00Z"/>
                <w:rFonts w:ascii="標楷體" w:eastAsia="標楷體" w:hAnsi="標楷體"/>
              </w:rPr>
            </w:pPr>
            <w:del w:id="13287" w:author="阿毛" w:date="2021-05-21T17:54:00Z">
              <w:r w:rsidRPr="00713ED8" w:rsidDel="00CB3FDD">
                <w:rPr>
                  <w:rFonts w:ascii="標楷體" w:eastAsia="標楷體" w:hAnsi="標楷體" w:hint="eastAsia"/>
                </w:rPr>
                <w:delText>報送單位代號</w:delText>
              </w:r>
            </w:del>
          </w:p>
        </w:tc>
        <w:tc>
          <w:tcPr>
            <w:tcW w:w="624" w:type="pct"/>
          </w:tcPr>
          <w:p w14:paraId="1519AC8D" w14:textId="5239A7A3" w:rsidR="00E24265" w:rsidRPr="00615D4B" w:rsidDel="00CB3FDD" w:rsidRDefault="00E24265" w:rsidP="005F76AD">
            <w:pPr>
              <w:rPr>
                <w:del w:id="13288" w:author="阿毛" w:date="2021-05-21T17:54:00Z"/>
                <w:rFonts w:ascii="標楷體" w:eastAsia="標楷體" w:hAnsi="標楷體"/>
              </w:rPr>
            </w:pPr>
          </w:p>
        </w:tc>
        <w:tc>
          <w:tcPr>
            <w:tcW w:w="624" w:type="pct"/>
          </w:tcPr>
          <w:p w14:paraId="14FD5738" w14:textId="08E0E7A4" w:rsidR="00E24265" w:rsidRPr="00615D4B" w:rsidDel="00CB3FDD" w:rsidRDefault="00E24265" w:rsidP="005F76AD">
            <w:pPr>
              <w:rPr>
                <w:del w:id="13289" w:author="阿毛" w:date="2021-05-21T17:54:00Z"/>
                <w:rFonts w:ascii="標楷體" w:eastAsia="標楷體" w:hAnsi="標楷體"/>
              </w:rPr>
            </w:pPr>
          </w:p>
        </w:tc>
        <w:tc>
          <w:tcPr>
            <w:tcW w:w="537" w:type="pct"/>
          </w:tcPr>
          <w:p w14:paraId="5607C972" w14:textId="372346BC" w:rsidR="00E24265" w:rsidRPr="00615D4B" w:rsidDel="00CB3FDD" w:rsidRDefault="00E24265" w:rsidP="005F76AD">
            <w:pPr>
              <w:rPr>
                <w:del w:id="13290" w:author="阿毛" w:date="2021-05-21T17:54:00Z"/>
                <w:rFonts w:ascii="標楷體" w:eastAsia="標楷體" w:hAnsi="標楷體"/>
              </w:rPr>
            </w:pPr>
          </w:p>
        </w:tc>
        <w:tc>
          <w:tcPr>
            <w:tcW w:w="299" w:type="pct"/>
          </w:tcPr>
          <w:p w14:paraId="03C80CE9" w14:textId="5F5D7110" w:rsidR="00E24265" w:rsidRPr="00615D4B" w:rsidDel="00CB3FDD" w:rsidRDefault="00E24265" w:rsidP="005F76AD">
            <w:pPr>
              <w:rPr>
                <w:del w:id="13291" w:author="阿毛" w:date="2021-05-21T17:54:00Z"/>
                <w:rFonts w:ascii="標楷體" w:eastAsia="標楷體" w:hAnsi="標楷體"/>
              </w:rPr>
            </w:pPr>
          </w:p>
        </w:tc>
        <w:tc>
          <w:tcPr>
            <w:tcW w:w="299" w:type="pct"/>
          </w:tcPr>
          <w:p w14:paraId="2CA3E8BD" w14:textId="1EC759B1" w:rsidR="00E24265" w:rsidRPr="00615D4B" w:rsidDel="00CB3FDD" w:rsidRDefault="00E24265" w:rsidP="005F76AD">
            <w:pPr>
              <w:rPr>
                <w:del w:id="13292" w:author="阿毛" w:date="2021-05-21T17:54:00Z"/>
                <w:rFonts w:ascii="標楷體" w:eastAsia="標楷體" w:hAnsi="標楷體"/>
              </w:rPr>
            </w:pPr>
          </w:p>
        </w:tc>
        <w:tc>
          <w:tcPr>
            <w:tcW w:w="1643" w:type="pct"/>
          </w:tcPr>
          <w:p w14:paraId="272466F0" w14:textId="60C89DD6" w:rsidR="00E24265" w:rsidRPr="00615D4B" w:rsidDel="00CB3FDD" w:rsidRDefault="00E24265" w:rsidP="005F76AD">
            <w:pPr>
              <w:rPr>
                <w:del w:id="13293" w:author="阿毛" w:date="2021-05-21T17:54:00Z"/>
                <w:rFonts w:ascii="標楷體" w:eastAsia="標楷體" w:hAnsi="標楷體"/>
              </w:rPr>
            </w:pPr>
          </w:p>
        </w:tc>
      </w:tr>
      <w:tr w:rsidR="00E24265" w:rsidRPr="00615D4B" w:rsidDel="00CB3FDD" w14:paraId="34CF7A5A" w14:textId="3C173D62" w:rsidTr="005F76AD">
        <w:trPr>
          <w:trHeight w:val="291"/>
          <w:jc w:val="center"/>
          <w:del w:id="13294" w:author="阿毛" w:date="2021-05-21T17:54:00Z"/>
        </w:trPr>
        <w:tc>
          <w:tcPr>
            <w:tcW w:w="219" w:type="pct"/>
          </w:tcPr>
          <w:p w14:paraId="6F2DA729" w14:textId="6377B624" w:rsidR="00E24265" w:rsidRPr="005E579A" w:rsidDel="00CB3FDD" w:rsidRDefault="00E24265" w:rsidP="005F76AD">
            <w:pPr>
              <w:pStyle w:val="af9"/>
              <w:numPr>
                <w:ilvl w:val="0"/>
                <w:numId w:val="46"/>
              </w:numPr>
              <w:ind w:leftChars="0"/>
              <w:rPr>
                <w:del w:id="13295" w:author="阿毛" w:date="2021-05-21T17:54:00Z"/>
                <w:rFonts w:ascii="標楷體" w:eastAsia="標楷體" w:hAnsi="標楷體"/>
              </w:rPr>
            </w:pPr>
          </w:p>
        </w:tc>
        <w:tc>
          <w:tcPr>
            <w:tcW w:w="756" w:type="pct"/>
          </w:tcPr>
          <w:p w14:paraId="4572CD66" w14:textId="6E2C0954" w:rsidR="00E24265" w:rsidRPr="00615D4B" w:rsidDel="00CB3FDD" w:rsidRDefault="00E24265" w:rsidP="005F76AD">
            <w:pPr>
              <w:rPr>
                <w:del w:id="13296" w:author="阿毛" w:date="2021-05-21T17:54:00Z"/>
                <w:rFonts w:ascii="標楷體" w:eastAsia="標楷體" w:hAnsi="標楷體"/>
              </w:rPr>
            </w:pPr>
            <w:del w:id="13297" w:author="阿毛" w:date="2021-05-21T17:54:00Z">
              <w:r w:rsidRPr="00713ED8" w:rsidDel="00CB3FDD">
                <w:rPr>
                  <w:rFonts w:ascii="標楷體" w:eastAsia="標楷體" w:hAnsi="標楷體" w:hint="eastAsia"/>
                </w:rPr>
                <w:delText>案件狀態</w:delText>
              </w:r>
            </w:del>
          </w:p>
        </w:tc>
        <w:tc>
          <w:tcPr>
            <w:tcW w:w="624" w:type="pct"/>
          </w:tcPr>
          <w:p w14:paraId="603EA57C" w14:textId="2A6ECF6F" w:rsidR="00E24265" w:rsidRPr="00615D4B" w:rsidDel="00CB3FDD" w:rsidRDefault="00E24265" w:rsidP="005F76AD">
            <w:pPr>
              <w:rPr>
                <w:del w:id="13298" w:author="阿毛" w:date="2021-05-21T17:54:00Z"/>
                <w:rFonts w:ascii="標楷體" w:eastAsia="標楷體" w:hAnsi="標楷體"/>
              </w:rPr>
            </w:pPr>
          </w:p>
        </w:tc>
        <w:tc>
          <w:tcPr>
            <w:tcW w:w="624" w:type="pct"/>
          </w:tcPr>
          <w:p w14:paraId="5E5F614F" w14:textId="78189FBA" w:rsidR="00E24265" w:rsidRPr="00615D4B" w:rsidDel="00CB3FDD" w:rsidRDefault="00E24265" w:rsidP="005F76AD">
            <w:pPr>
              <w:rPr>
                <w:del w:id="13299" w:author="阿毛" w:date="2021-05-21T17:54:00Z"/>
                <w:rFonts w:ascii="標楷體" w:eastAsia="標楷體" w:hAnsi="標楷體"/>
              </w:rPr>
            </w:pPr>
          </w:p>
        </w:tc>
        <w:tc>
          <w:tcPr>
            <w:tcW w:w="537" w:type="pct"/>
          </w:tcPr>
          <w:p w14:paraId="0C24F6AF" w14:textId="2034E160" w:rsidR="00E24265" w:rsidRPr="00615D4B" w:rsidDel="00CB3FDD" w:rsidRDefault="00E24265" w:rsidP="005F76AD">
            <w:pPr>
              <w:rPr>
                <w:del w:id="13300" w:author="阿毛" w:date="2021-05-21T17:54:00Z"/>
                <w:rFonts w:ascii="標楷體" w:eastAsia="標楷體" w:hAnsi="標楷體"/>
              </w:rPr>
            </w:pPr>
            <w:del w:id="13301" w:author="阿毛" w:date="2021-05-21T17:54:00Z">
              <w:r w:rsidDel="00CB3FDD">
                <w:rPr>
                  <w:rFonts w:ascii="標楷體" w:eastAsia="標楷體" w:hAnsi="標楷體" w:hint="eastAsia"/>
                </w:rPr>
                <w:delText>下拉式選單</w:delText>
              </w:r>
            </w:del>
          </w:p>
        </w:tc>
        <w:tc>
          <w:tcPr>
            <w:tcW w:w="299" w:type="pct"/>
          </w:tcPr>
          <w:p w14:paraId="01184908" w14:textId="27B6EDA7" w:rsidR="00E24265" w:rsidRPr="00615D4B" w:rsidDel="00CB3FDD" w:rsidRDefault="00E24265" w:rsidP="005F76AD">
            <w:pPr>
              <w:rPr>
                <w:del w:id="13302" w:author="阿毛" w:date="2021-05-21T17:54:00Z"/>
                <w:rFonts w:ascii="標楷體" w:eastAsia="標楷體" w:hAnsi="標楷體"/>
              </w:rPr>
            </w:pPr>
          </w:p>
        </w:tc>
        <w:tc>
          <w:tcPr>
            <w:tcW w:w="299" w:type="pct"/>
          </w:tcPr>
          <w:p w14:paraId="1BB666E4" w14:textId="2FC7E7FA" w:rsidR="00E24265" w:rsidRPr="00615D4B" w:rsidDel="00CB3FDD" w:rsidRDefault="00E24265" w:rsidP="005F76AD">
            <w:pPr>
              <w:rPr>
                <w:del w:id="13303" w:author="阿毛" w:date="2021-05-21T17:54:00Z"/>
                <w:rFonts w:ascii="標楷體" w:eastAsia="標楷體" w:hAnsi="標楷體"/>
              </w:rPr>
            </w:pPr>
          </w:p>
        </w:tc>
        <w:tc>
          <w:tcPr>
            <w:tcW w:w="1643" w:type="pct"/>
          </w:tcPr>
          <w:p w14:paraId="3F95E809" w14:textId="3A675BB1" w:rsidR="00E24265" w:rsidRPr="007C3A4D" w:rsidDel="00CB3FDD" w:rsidRDefault="00E24265" w:rsidP="005F76AD">
            <w:pPr>
              <w:rPr>
                <w:del w:id="13304" w:author="阿毛" w:date="2021-05-21T17:54:00Z"/>
                <w:rFonts w:ascii="標楷體" w:eastAsia="標楷體" w:hAnsi="標楷體"/>
              </w:rPr>
            </w:pPr>
            <w:del w:id="13305" w:author="阿毛" w:date="2021-05-21T17:54:00Z">
              <w:r w:rsidRPr="007C3A4D" w:rsidDel="00CB3FDD">
                <w:rPr>
                  <w:rFonts w:ascii="標楷體" w:eastAsia="標楷體" w:hAnsi="標楷體" w:hint="eastAsia"/>
                </w:rPr>
                <w:delText>1:清算程序開始</w:delText>
              </w:r>
            </w:del>
          </w:p>
          <w:p w14:paraId="74F370E1" w14:textId="441571FB" w:rsidR="00E24265" w:rsidRPr="007C3A4D" w:rsidDel="00CB3FDD" w:rsidRDefault="00E24265" w:rsidP="005F76AD">
            <w:pPr>
              <w:rPr>
                <w:del w:id="13306" w:author="阿毛" w:date="2021-05-21T17:54:00Z"/>
                <w:rFonts w:ascii="標楷體" w:eastAsia="標楷體" w:hAnsi="標楷體"/>
              </w:rPr>
            </w:pPr>
            <w:del w:id="13307" w:author="阿毛" w:date="2021-05-21T17:54:00Z">
              <w:r w:rsidRPr="007C3A4D" w:rsidDel="00CB3FDD">
                <w:rPr>
                  <w:rFonts w:ascii="標楷體" w:eastAsia="標楷體" w:hAnsi="標楷體" w:hint="eastAsia"/>
                </w:rPr>
                <w:delText>2:清算程序終止(結)</w:delText>
              </w:r>
            </w:del>
          </w:p>
          <w:p w14:paraId="3A3E5489" w14:textId="058ED470" w:rsidR="00E24265" w:rsidRPr="007C3A4D" w:rsidDel="00CB3FDD" w:rsidRDefault="00E24265" w:rsidP="005F76AD">
            <w:pPr>
              <w:rPr>
                <w:del w:id="13308" w:author="阿毛" w:date="2021-05-21T17:54:00Z"/>
                <w:rFonts w:ascii="標楷體" w:eastAsia="標楷體" w:hAnsi="標楷體"/>
              </w:rPr>
            </w:pPr>
            <w:del w:id="13309" w:author="阿毛" w:date="2021-05-21T17:54:00Z">
              <w:r w:rsidRPr="007C3A4D" w:rsidDel="00CB3FDD">
                <w:rPr>
                  <w:rFonts w:ascii="標楷體" w:eastAsia="標楷體" w:hAnsi="標楷體" w:hint="eastAsia"/>
                </w:rPr>
                <w:delText>3:清算程序開始同時終止</w:delText>
              </w:r>
            </w:del>
          </w:p>
          <w:p w14:paraId="043DDBB9" w14:textId="26373F05" w:rsidR="00E24265" w:rsidRPr="007C3A4D" w:rsidDel="00CB3FDD" w:rsidRDefault="00E24265" w:rsidP="005F76AD">
            <w:pPr>
              <w:rPr>
                <w:del w:id="13310" w:author="阿毛" w:date="2021-05-21T17:54:00Z"/>
                <w:rFonts w:ascii="標楷體" w:eastAsia="標楷體" w:hAnsi="標楷體"/>
              </w:rPr>
            </w:pPr>
            <w:del w:id="13311" w:author="阿毛" w:date="2021-05-21T17:54:00Z">
              <w:r w:rsidRPr="007C3A4D" w:rsidDel="00CB3FDD">
                <w:rPr>
                  <w:rFonts w:ascii="標楷體" w:eastAsia="標楷體" w:hAnsi="標楷體" w:hint="eastAsia"/>
                </w:rPr>
                <w:delText>4:清算撤消免責確定</w:delText>
              </w:r>
            </w:del>
          </w:p>
          <w:p w14:paraId="5422F46A" w14:textId="01DE6B95" w:rsidR="00E24265" w:rsidRPr="007C3A4D" w:rsidDel="00CB3FDD" w:rsidRDefault="00E24265" w:rsidP="005F76AD">
            <w:pPr>
              <w:rPr>
                <w:del w:id="13312" w:author="阿毛" w:date="2021-05-21T17:54:00Z"/>
                <w:rFonts w:ascii="標楷體" w:eastAsia="標楷體" w:hAnsi="標楷體"/>
              </w:rPr>
            </w:pPr>
            <w:del w:id="13313" w:author="阿毛" w:date="2021-05-21T17:54:00Z">
              <w:r w:rsidRPr="007C3A4D" w:rsidDel="00CB3FDD">
                <w:rPr>
                  <w:rFonts w:ascii="標楷體" w:eastAsia="標楷體" w:hAnsi="標楷體" w:hint="eastAsia"/>
                </w:rPr>
                <w:delText>5:清算調查程序</w:delText>
              </w:r>
            </w:del>
          </w:p>
          <w:p w14:paraId="5C0766CA" w14:textId="4C97F795" w:rsidR="00E24265" w:rsidRPr="007C3A4D" w:rsidDel="00CB3FDD" w:rsidRDefault="00E24265" w:rsidP="005F76AD">
            <w:pPr>
              <w:rPr>
                <w:del w:id="13314" w:author="阿毛" w:date="2021-05-21T17:54:00Z"/>
                <w:rFonts w:ascii="標楷體" w:eastAsia="標楷體" w:hAnsi="標楷體"/>
              </w:rPr>
            </w:pPr>
            <w:del w:id="13315" w:author="阿毛" w:date="2021-05-21T17:54:00Z">
              <w:r w:rsidRPr="007C3A4D" w:rsidDel="00CB3FDD">
                <w:rPr>
                  <w:rFonts w:ascii="標楷體" w:eastAsia="標楷體" w:hAnsi="標楷體" w:hint="eastAsia"/>
                </w:rPr>
                <w:delText>6:清算撤回</w:delText>
              </w:r>
            </w:del>
          </w:p>
          <w:p w14:paraId="22FF3CE2" w14:textId="533BE6EF" w:rsidR="00E24265" w:rsidRPr="00615D4B" w:rsidDel="00CB3FDD" w:rsidRDefault="00E24265" w:rsidP="005F76AD">
            <w:pPr>
              <w:rPr>
                <w:del w:id="13316" w:author="阿毛" w:date="2021-05-21T17:54:00Z"/>
                <w:rFonts w:ascii="標楷體" w:eastAsia="標楷體" w:hAnsi="標楷體"/>
              </w:rPr>
            </w:pPr>
            <w:del w:id="13317" w:author="阿毛" w:date="2021-05-21T17:54:00Z">
              <w:r w:rsidRPr="007C3A4D" w:rsidDel="00CB3FDD">
                <w:rPr>
                  <w:rFonts w:ascii="標楷體" w:eastAsia="標楷體" w:hAnsi="標楷體" w:hint="eastAsia"/>
                </w:rPr>
                <w:delText>7:清算復權</w:delText>
              </w:r>
            </w:del>
          </w:p>
        </w:tc>
      </w:tr>
      <w:tr w:rsidR="00E24265" w:rsidRPr="00615D4B" w:rsidDel="00CB3FDD" w14:paraId="0F9BFCA6" w14:textId="0F6AAF59" w:rsidTr="005F76AD">
        <w:trPr>
          <w:trHeight w:val="291"/>
          <w:jc w:val="center"/>
          <w:del w:id="13318" w:author="阿毛" w:date="2021-05-21T17:54:00Z"/>
        </w:trPr>
        <w:tc>
          <w:tcPr>
            <w:tcW w:w="219" w:type="pct"/>
          </w:tcPr>
          <w:p w14:paraId="169596C7" w14:textId="629ABB48" w:rsidR="00E24265" w:rsidRPr="005E579A" w:rsidDel="00CB3FDD" w:rsidRDefault="00E24265" w:rsidP="005F76AD">
            <w:pPr>
              <w:pStyle w:val="af9"/>
              <w:numPr>
                <w:ilvl w:val="0"/>
                <w:numId w:val="46"/>
              </w:numPr>
              <w:ind w:leftChars="0"/>
              <w:rPr>
                <w:del w:id="13319" w:author="阿毛" w:date="2021-05-21T17:54:00Z"/>
                <w:rFonts w:ascii="標楷體" w:eastAsia="標楷體" w:hAnsi="標楷體"/>
              </w:rPr>
            </w:pPr>
          </w:p>
        </w:tc>
        <w:tc>
          <w:tcPr>
            <w:tcW w:w="756" w:type="pct"/>
          </w:tcPr>
          <w:p w14:paraId="03C62018" w14:textId="22CBE3B2" w:rsidR="00E24265" w:rsidRPr="00615D4B" w:rsidDel="00CB3FDD" w:rsidRDefault="00E24265" w:rsidP="005F76AD">
            <w:pPr>
              <w:rPr>
                <w:del w:id="13320" w:author="阿毛" w:date="2021-05-21T17:54:00Z"/>
                <w:rFonts w:ascii="標楷體" w:eastAsia="標楷體" w:hAnsi="標楷體"/>
              </w:rPr>
            </w:pPr>
            <w:del w:id="13321" w:author="阿毛" w:date="2021-05-21T17:54:00Z">
              <w:r w:rsidRPr="00713ED8" w:rsidDel="00CB3FDD">
                <w:rPr>
                  <w:rFonts w:ascii="標楷體" w:eastAsia="標楷體" w:hAnsi="標楷體" w:hint="eastAsia"/>
                </w:rPr>
                <w:delText>裁定日期</w:delText>
              </w:r>
            </w:del>
          </w:p>
        </w:tc>
        <w:tc>
          <w:tcPr>
            <w:tcW w:w="624" w:type="pct"/>
          </w:tcPr>
          <w:p w14:paraId="62C9FD5A" w14:textId="02EAF7BD" w:rsidR="00E24265" w:rsidRPr="00615D4B" w:rsidDel="00CB3FDD" w:rsidRDefault="00E24265" w:rsidP="005F76AD">
            <w:pPr>
              <w:rPr>
                <w:del w:id="13322" w:author="阿毛" w:date="2021-05-21T17:54:00Z"/>
                <w:rFonts w:ascii="標楷體" w:eastAsia="標楷體" w:hAnsi="標楷體"/>
              </w:rPr>
            </w:pPr>
          </w:p>
        </w:tc>
        <w:tc>
          <w:tcPr>
            <w:tcW w:w="624" w:type="pct"/>
          </w:tcPr>
          <w:p w14:paraId="7A094E38" w14:textId="0B2EB97F" w:rsidR="00E24265" w:rsidRPr="00615D4B" w:rsidDel="00CB3FDD" w:rsidRDefault="00E24265" w:rsidP="005F76AD">
            <w:pPr>
              <w:rPr>
                <w:del w:id="13323" w:author="阿毛" w:date="2021-05-21T17:54:00Z"/>
                <w:rFonts w:ascii="標楷體" w:eastAsia="標楷體" w:hAnsi="標楷體"/>
              </w:rPr>
            </w:pPr>
          </w:p>
        </w:tc>
        <w:tc>
          <w:tcPr>
            <w:tcW w:w="537" w:type="pct"/>
          </w:tcPr>
          <w:p w14:paraId="520AA318" w14:textId="1A8EFA95" w:rsidR="00E24265" w:rsidRPr="00615D4B" w:rsidDel="00CB3FDD" w:rsidRDefault="00E24265" w:rsidP="005F76AD">
            <w:pPr>
              <w:rPr>
                <w:del w:id="13324" w:author="阿毛" w:date="2021-05-21T17:54:00Z"/>
                <w:rFonts w:ascii="標楷體" w:eastAsia="標楷體" w:hAnsi="標楷體"/>
              </w:rPr>
            </w:pPr>
          </w:p>
        </w:tc>
        <w:tc>
          <w:tcPr>
            <w:tcW w:w="299" w:type="pct"/>
          </w:tcPr>
          <w:p w14:paraId="7D1FA728" w14:textId="7A2FEE7F" w:rsidR="00E24265" w:rsidRPr="00615D4B" w:rsidDel="00CB3FDD" w:rsidRDefault="00E24265" w:rsidP="005F76AD">
            <w:pPr>
              <w:rPr>
                <w:del w:id="13325" w:author="阿毛" w:date="2021-05-21T17:54:00Z"/>
                <w:rFonts w:ascii="標楷體" w:eastAsia="標楷體" w:hAnsi="標楷體"/>
              </w:rPr>
            </w:pPr>
          </w:p>
        </w:tc>
        <w:tc>
          <w:tcPr>
            <w:tcW w:w="299" w:type="pct"/>
          </w:tcPr>
          <w:p w14:paraId="425CA8C2" w14:textId="1BDD80ED" w:rsidR="00E24265" w:rsidRPr="00615D4B" w:rsidDel="00CB3FDD" w:rsidRDefault="00E24265" w:rsidP="005F76AD">
            <w:pPr>
              <w:rPr>
                <w:del w:id="13326" w:author="阿毛" w:date="2021-05-21T17:54:00Z"/>
                <w:rFonts w:ascii="標楷體" w:eastAsia="標楷體" w:hAnsi="標楷體"/>
              </w:rPr>
            </w:pPr>
          </w:p>
        </w:tc>
        <w:tc>
          <w:tcPr>
            <w:tcW w:w="1643" w:type="pct"/>
          </w:tcPr>
          <w:p w14:paraId="77C304CC" w14:textId="1BA7CCDB" w:rsidR="00E24265" w:rsidRPr="00615D4B" w:rsidDel="00CB3FDD" w:rsidRDefault="00E24265" w:rsidP="005F76AD">
            <w:pPr>
              <w:rPr>
                <w:del w:id="13327" w:author="阿毛" w:date="2021-05-21T17:54:00Z"/>
                <w:rFonts w:ascii="標楷體" w:eastAsia="標楷體" w:hAnsi="標楷體"/>
              </w:rPr>
            </w:pPr>
          </w:p>
        </w:tc>
      </w:tr>
      <w:tr w:rsidR="00E24265" w:rsidRPr="00615D4B" w:rsidDel="00CB3FDD" w14:paraId="514DBD1C" w14:textId="71DA51FC" w:rsidTr="005F76AD">
        <w:trPr>
          <w:trHeight w:val="291"/>
          <w:jc w:val="center"/>
          <w:del w:id="13328" w:author="阿毛" w:date="2021-05-21T17:54:00Z"/>
        </w:trPr>
        <w:tc>
          <w:tcPr>
            <w:tcW w:w="219" w:type="pct"/>
          </w:tcPr>
          <w:p w14:paraId="6E382D91" w14:textId="0AD5AF3E" w:rsidR="00E24265" w:rsidRPr="005E579A" w:rsidDel="00CB3FDD" w:rsidRDefault="00E24265" w:rsidP="005F76AD">
            <w:pPr>
              <w:pStyle w:val="af9"/>
              <w:numPr>
                <w:ilvl w:val="0"/>
                <w:numId w:val="46"/>
              </w:numPr>
              <w:ind w:leftChars="0"/>
              <w:rPr>
                <w:del w:id="13329" w:author="阿毛" w:date="2021-05-21T17:54:00Z"/>
                <w:rFonts w:ascii="標楷體" w:eastAsia="標楷體" w:hAnsi="標楷體"/>
              </w:rPr>
            </w:pPr>
          </w:p>
        </w:tc>
        <w:tc>
          <w:tcPr>
            <w:tcW w:w="756" w:type="pct"/>
          </w:tcPr>
          <w:p w14:paraId="7C38F587" w14:textId="0D6C3F82" w:rsidR="00E24265" w:rsidRPr="00615D4B" w:rsidDel="00CB3FDD" w:rsidRDefault="00E24265" w:rsidP="005F76AD">
            <w:pPr>
              <w:rPr>
                <w:del w:id="13330" w:author="阿毛" w:date="2021-05-21T17:54:00Z"/>
                <w:rFonts w:ascii="標楷體" w:eastAsia="標楷體" w:hAnsi="標楷體"/>
              </w:rPr>
            </w:pPr>
            <w:del w:id="13331" w:author="阿毛" w:date="2021-05-21T17:54:00Z">
              <w:r w:rsidRPr="00713ED8" w:rsidDel="00CB3FDD">
                <w:rPr>
                  <w:rFonts w:ascii="標楷體" w:eastAsia="標楷體" w:hAnsi="標楷體" w:hint="eastAsia"/>
                </w:rPr>
                <w:delText>承審法院代碼</w:delText>
              </w:r>
            </w:del>
          </w:p>
        </w:tc>
        <w:tc>
          <w:tcPr>
            <w:tcW w:w="624" w:type="pct"/>
          </w:tcPr>
          <w:p w14:paraId="303044F0" w14:textId="0CCD1587" w:rsidR="00E24265" w:rsidRPr="00615D4B" w:rsidDel="00CB3FDD" w:rsidRDefault="00E24265" w:rsidP="005F76AD">
            <w:pPr>
              <w:rPr>
                <w:del w:id="13332" w:author="阿毛" w:date="2021-05-21T17:54:00Z"/>
                <w:rFonts w:ascii="標楷體" w:eastAsia="標楷體" w:hAnsi="標楷體"/>
              </w:rPr>
            </w:pPr>
          </w:p>
        </w:tc>
        <w:tc>
          <w:tcPr>
            <w:tcW w:w="624" w:type="pct"/>
          </w:tcPr>
          <w:p w14:paraId="46D17FA2" w14:textId="32BF9178" w:rsidR="00E24265" w:rsidRPr="00615D4B" w:rsidDel="00CB3FDD" w:rsidRDefault="00E24265" w:rsidP="005F76AD">
            <w:pPr>
              <w:rPr>
                <w:del w:id="13333" w:author="阿毛" w:date="2021-05-21T17:54:00Z"/>
                <w:rFonts w:ascii="標楷體" w:eastAsia="標楷體" w:hAnsi="標楷體"/>
              </w:rPr>
            </w:pPr>
          </w:p>
        </w:tc>
        <w:tc>
          <w:tcPr>
            <w:tcW w:w="537" w:type="pct"/>
          </w:tcPr>
          <w:p w14:paraId="6E1A3886" w14:textId="7B932E74" w:rsidR="00E24265" w:rsidRPr="00615D4B" w:rsidDel="00CB3FDD" w:rsidRDefault="00E24265" w:rsidP="005F76AD">
            <w:pPr>
              <w:rPr>
                <w:del w:id="13334" w:author="阿毛" w:date="2021-05-21T17:54:00Z"/>
                <w:rFonts w:ascii="標楷體" w:eastAsia="標楷體" w:hAnsi="標楷體"/>
              </w:rPr>
            </w:pPr>
            <w:del w:id="13335" w:author="阿毛" w:date="2021-05-21T17:54:00Z">
              <w:r w:rsidDel="00CB3FDD">
                <w:rPr>
                  <w:rFonts w:ascii="標楷體" w:eastAsia="標楷體" w:hAnsi="標楷體" w:hint="eastAsia"/>
                </w:rPr>
                <w:delText>下拉式選單</w:delText>
              </w:r>
            </w:del>
          </w:p>
        </w:tc>
        <w:tc>
          <w:tcPr>
            <w:tcW w:w="299" w:type="pct"/>
          </w:tcPr>
          <w:p w14:paraId="7EF7623D" w14:textId="586A168B" w:rsidR="00E24265" w:rsidRPr="00615D4B" w:rsidDel="00CB3FDD" w:rsidRDefault="00E24265" w:rsidP="005F76AD">
            <w:pPr>
              <w:rPr>
                <w:del w:id="13336" w:author="阿毛" w:date="2021-05-21T17:54:00Z"/>
                <w:rFonts w:ascii="標楷體" w:eastAsia="標楷體" w:hAnsi="標楷體"/>
              </w:rPr>
            </w:pPr>
          </w:p>
        </w:tc>
        <w:tc>
          <w:tcPr>
            <w:tcW w:w="299" w:type="pct"/>
          </w:tcPr>
          <w:p w14:paraId="7380BE36" w14:textId="78EFBCD1" w:rsidR="00E24265" w:rsidRPr="00615D4B" w:rsidDel="00CB3FDD" w:rsidRDefault="00E24265" w:rsidP="005F76AD">
            <w:pPr>
              <w:rPr>
                <w:del w:id="13337" w:author="阿毛" w:date="2021-05-21T17:54:00Z"/>
                <w:rFonts w:ascii="標楷體" w:eastAsia="標楷體" w:hAnsi="標楷體"/>
              </w:rPr>
            </w:pPr>
          </w:p>
        </w:tc>
        <w:tc>
          <w:tcPr>
            <w:tcW w:w="1643" w:type="pct"/>
          </w:tcPr>
          <w:p w14:paraId="2D0E07CB" w14:textId="59FB75A1" w:rsidR="00E24265" w:rsidRPr="007C3A4D" w:rsidDel="00CB3FDD" w:rsidRDefault="00E24265" w:rsidP="005F76AD">
            <w:pPr>
              <w:rPr>
                <w:del w:id="13338" w:author="阿毛" w:date="2021-05-21T17:54:00Z"/>
                <w:rFonts w:ascii="標楷體" w:eastAsia="標楷體" w:hAnsi="標楷體"/>
              </w:rPr>
            </w:pPr>
            <w:del w:id="13339" w:author="阿毛" w:date="2021-05-21T17:54:00Z">
              <w:r w:rsidRPr="007C3A4D" w:rsidDel="00CB3FDD">
                <w:rPr>
                  <w:rFonts w:ascii="標楷體" w:eastAsia="標楷體" w:hAnsi="標楷體" w:hint="eastAsia"/>
                </w:rPr>
                <w:delText>1:臺灣彰化地方法院</w:delText>
              </w:r>
            </w:del>
          </w:p>
          <w:p w14:paraId="0E4DB910" w14:textId="1B058D5D" w:rsidR="00E24265" w:rsidRPr="007C3A4D" w:rsidDel="00CB3FDD" w:rsidRDefault="00E24265" w:rsidP="005F76AD">
            <w:pPr>
              <w:rPr>
                <w:del w:id="13340" w:author="阿毛" w:date="2021-05-21T17:54:00Z"/>
                <w:rFonts w:ascii="標楷體" w:eastAsia="標楷體" w:hAnsi="標楷體"/>
              </w:rPr>
            </w:pPr>
            <w:del w:id="13341" w:author="阿毛" w:date="2021-05-21T17:54:00Z">
              <w:r w:rsidRPr="007C3A4D" w:rsidDel="00CB3FDD">
                <w:rPr>
                  <w:rFonts w:ascii="標楷體" w:eastAsia="標楷體" w:hAnsi="標楷體" w:hint="eastAsia"/>
                </w:rPr>
                <w:delText>2:臺灣橋頭地方法院</w:delText>
              </w:r>
            </w:del>
          </w:p>
          <w:p w14:paraId="56C144C5" w14:textId="3EAD9D1B" w:rsidR="00E24265" w:rsidRPr="007C3A4D" w:rsidDel="00CB3FDD" w:rsidRDefault="00E24265" w:rsidP="005F76AD">
            <w:pPr>
              <w:rPr>
                <w:del w:id="13342" w:author="阿毛" w:date="2021-05-21T17:54:00Z"/>
                <w:rFonts w:ascii="標楷體" w:eastAsia="標楷體" w:hAnsi="標楷體"/>
              </w:rPr>
            </w:pPr>
            <w:del w:id="13343" w:author="阿毛" w:date="2021-05-21T17:54:00Z">
              <w:r w:rsidRPr="007C3A4D" w:rsidDel="00CB3FDD">
                <w:rPr>
                  <w:rFonts w:ascii="標楷體" w:eastAsia="標楷體" w:hAnsi="標楷體" w:hint="eastAsia"/>
                </w:rPr>
                <w:delText>3:臺灣嘉義地方法院</w:delText>
              </w:r>
            </w:del>
          </w:p>
          <w:p w14:paraId="4F782EFA" w14:textId="44558934" w:rsidR="00E24265" w:rsidRPr="007C3A4D" w:rsidDel="00CB3FDD" w:rsidRDefault="00E24265" w:rsidP="005F76AD">
            <w:pPr>
              <w:rPr>
                <w:del w:id="13344" w:author="阿毛" w:date="2021-05-21T17:54:00Z"/>
                <w:rFonts w:ascii="標楷體" w:eastAsia="標楷體" w:hAnsi="標楷體"/>
              </w:rPr>
            </w:pPr>
            <w:del w:id="13345" w:author="阿毛" w:date="2021-05-21T17:54:00Z">
              <w:r w:rsidRPr="007C3A4D" w:rsidDel="00CB3FDD">
                <w:rPr>
                  <w:rFonts w:ascii="標楷體" w:eastAsia="標楷體" w:hAnsi="標楷體" w:hint="eastAsia"/>
                </w:rPr>
                <w:delText>4:臺灣花蓮地方法院</w:delText>
              </w:r>
            </w:del>
          </w:p>
          <w:p w14:paraId="50AF1EDC" w14:textId="0C23C28E" w:rsidR="00E24265" w:rsidRPr="007C3A4D" w:rsidDel="00CB3FDD" w:rsidRDefault="00E24265" w:rsidP="005F76AD">
            <w:pPr>
              <w:rPr>
                <w:del w:id="13346" w:author="阿毛" w:date="2021-05-21T17:54:00Z"/>
                <w:rFonts w:ascii="標楷體" w:eastAsia="標楷體" w:hAnsi="標楷體"/>
              </w:rPr>
            </w:pPr>
            <w:del w:id="13347" w:author="阿毛" w:date="2021-05-21T17:54:00Z">
              <w:r w:rsidRPr="007C3A4D" w:rsidDel="00CB3FDD">
                <w:rPr>
                  <w:rFonts w:ascii="標楷體" w:eastAsia="標楷體" w:hAnsi="標楷體" w:hint="eastAsia"/>
                </w:rPr>
                <w:delText>5:臺灣高等法院花蓮分院</w:delText>
              </w:r>
            </w:del>
          </w:p>
          <w:p w14:paraId="693FC94B" w14:textId="6F16479B" w:rsidR="00E24265" w:rsidRPr="007C3A4D" w:rsidDel="00CB3FDD" w:rsidRDefault="00E24265" w:rsidP="005F76AD">
            <w:pPr>
              <w:rPr>
                <w:del w:id="13348" w:author="阿毛" w:date="2021-05-21T17:54:00Z"/>
                <w:rFonts w:ascii="標楷體" w:eastAsia="標楷體" w:hAnsi="標楷體"/>
              </w:rPr>
            </w:pPr>
            <w:del w:id="13349" w:author="阿毛" w:date="2021-05-21T17:54:00Z">
              <w:r w:rsidRPr="007C3A4D" w:rsidDel="00CB3FDD">
                <w:rPr>
                  <w:rFonts w:ascii="標楷體" w:eastAsia="標楷體" w:hAnsi="標楷體" w:hint="eastAsia"/>
                </w:rPr>
                <w:delText>6:臺灣宜蘭地方法院</w:delText>
              </w:r>
            </w:del>
          </w:p>
          <w:p w14:paraId="4F1A2740" w14:textId="789C6066" w:rsidR="00E24265" w:rsidRPr="007C3A4D" w:rsidDel="00CB3FDD" w:rsidRDefault="00E24265" w:rsidP="005F76AD">
            <w:pPr>
              <w:rPr>
                <w:del w:id="13350" w:author="阿毛" w:date="2021-05-21T17:54:00Z"/>
                <w:rFonts w:ascii="標楷體" w:eastAsia="標楷體" w:hAnsi="標楷體"/>
              </w:rPr>
            </w:pPr>
            <w:del w:id="13351" w:author="阿毛" w:date="2021-05-21T17:54:00Z">
              <w:r w:rsidRPr="007C3A4D" w:rsidDel="00CB3FDD">
                <w:rPr>
                  <w:rFonts w:ascii="標楷體" w:eastAsia="標楷體" w:hAnsi="標楷體" w:hint="eastAsia"/>
                </w:rPr>
                <w:delText>7:臺灣基隆地方法院</w:delText>
              </w:r>
            </w:del>
          </w:p>
          <w:p w14:paraId="39609665" w14:textId="021F6660" w:rsidR="00E24265" w:rsidRPr="007C3A4D" w:rsidDel="00CB3FDD" w:rsidRDefault="00E24265" w:rsidP="005F76AD">
            <w:pPr>
              <w:rPr>
                <w:del w:id="13352" w:author="阿毛" w:date="2021-05-21T17:54:00Z"/>
                <w:rFonts w:ascii="標楷體" w:eastAsia="標楷體" w:hAnsi="標楷體"/>
              </w:rPr>
            </w:pPr>
            <w:del w:id="13353" w:author="阿毛" w:date="2021-05-21T17:54:00Z">
              <w:r w:rsidRPr="007C3A4D" w:rsidDel="00CB3FDD">
                <w:rPr>
                  <w:rFonts w:ascii="標楷體" w:eastAsia="標楷體" w:hAnsi="標楷體" w:hint="eastAsia"/>
                </w:rPr>
                <w:delText>8:福建金門地方法院</w:delText>
              </w:r>
            </w:del>
          </w:p>
          <w:p w14:paraId="497679DB" w14:textId="3CF26D58" w:rsidR="00E24265" w:rsidRPr="007C3A4D" w:rsidDel="00CB3FDD" w:rsidRDefault="00E24265" w:rsidP="005F76AD">
            <w:pPr>
              <w:rPr>
                <w:del w:id="13354" w:author="阿毛" w:date="2021-05-21T17:54:00Z"/>
                <w:rFonts w:ascii="標楷體" w:eastAsia="標楷體" w:hAnsi="標楷體"/>
              </w:rPr>
            </w:pPr>
            <w:del w:id="13355" w:author="阿毛" w:date="2021-05-21T17:54:00Z">
              <w:r w:rsidRPr="007C3A4D" w:rsidDel="00CB3FDD">
                <w:rPr>
                  <w:rFonts w:ascii="標楷體" w:eastAsia="標楷體" w:hAnsi="標楷體" w:hint="eastAsia"/>
                </w:rPr>
                <w:delText>9:福建高等法院金門分院</w:delText>
              </w:r>
            </w:del>
          </w:p>
          <w:p w14:paraId="612DA63E" w14:textId="00B044BE" w:rsidR="00E24265" w:rsidRPr="007C3A4D" w:rsidDel="00CB3FDD" w:rsidRDefault="00E24265" w:rsidP="005F76AD">
            <w:pPr>
              <w:rPr>
                <w:del w:id="13356" w:author="阿毛" w:date="2021-05-21T17:54:00Z"/>
                <w:rFonts w:ascii="標楷體" w:eastAsia="標楷體" w:hAnsi="標楷體"/>
              </w:rPr>
            </w:pPr>
            <w:del w:id="13357" w:author="阿毛" w:date="2021-05-21T17:54:00Z">
              <w:r w:rsidRPr="007C3A4D" w:rsidDel="00CB3FDD">
                <w:rPr>
                  <w:rFonts w:ascii="標楷體" w:eastAsia="標楷體" w:hAnsi="標楷體" w:hint="eastAsia"/>
                </w:rPr>
                <w:delText>10:臺灣高雄地方法院</w:delText>
              </w:r>
            </w:del>
          </w:p>
          <w:p w14:paraId="2F4F70A4" w14:textId="2E938B6F" w:rsidR="00E24265" w:rsidRPr="007C3A4D" w:rsidDel="00CB3FDD" w:rsidRDefault="00E24265" w:rsidP="005F76AD">
            <w:pPr>
              <w:rPr>
                <w:del w:id="13358" w:author="阿毛" w:date="2021-05-21T17:54:00Z"/>
                <w:rFonts w:ascii="標楷體" w:eastAsia="標楷體" w:hAnsi="標楷體"/>
              </w:rPr>
            </w:pPr>
            <w:del w:id="13359" w:author="阿毛" w:date="2021-05-21T17:54:00Z">
              <w:r w:rsidRPr="007C3A4D" w:rsidDel="00CB3FDD">
                <w:rPr>
                  <w:rFonts w:ascii="標楷體" w:eastAsia="標楷體" w:hAnsi="標楷體" w:hint="eastAsia"/>
                </w:rPr>
                <w:delText>11:臺灣高等法院高雄分院</w:delText>
              </w:r>
            </w:del>
          </w:p>
          <w:p w14:paraId="15A10E6F" w14:textId="0570DA5E" w:rsidR="00E24265" w:rsidRPr="007C3A4D" w:rsidDel="00CB3FDD" w:rsidRDefault="00E24265" w:rsidP="005F76AD">
            <w:pPr>
              <w:rPr>
                <w:del w:id="13360" w:author="阿毛" w:date="2021-05-21T17:54:00Z"/>
                <w:rFonts w:ascii="標楷體" w:eastAsia="標楷體" w:hAnsi="標楷體"/>
              </w:rPr>
            </w:pPr>
            <w:del w:id="13361" w:author="阿毛" w:date="2021-05-21T17:54:00Z">
              <w:r w:rsidRPr="007C3A4D" w:rsidDel="00CB3FDD">
                <w:rPr>
                  <w:rFonts w:ascii="標楷體" w:eastAsia="標楷體" w:hAnsi="標楷體" w:hint="eastAsia"/>
                </w:rPr>
                <w:delText>12:福建連江地方法院</w:delText>
              </w:r>
            </w:del>
          </w:p>
          <w:p w14:paraId="5EB37D68" w14:textId="0885DCFA" w:rsidR="00E24265" w:rsidRPr="007C3A4D" w:rsidDel="00CB3FDD" w:rsidRDefault="00E24265" w:rsidP="005F76AD">
            <w:pPr>
              <w:rPr>
                <w:del w:id="13362" w:author="阿毛" w:date="2021-05-21T17:54:00Z"/>
                <w:rFonts w:ascii="標楷體" w:eastAsia="標楷體" w:hAnsi="標楷體"/>
              </w:rPr>
            </w:pPr>
            <w:del w:id="13363" w:author="阿毛" w:date="2021-05-21T17:54:00Z">
              <w:r w:rsidRPr="007C3A4D" w:rsidDel="00CB3FDD">
                <w:rPr>
                  <w:rFonts w:ascii="標楷體" w:eastAsia="標楷體" w:hAnsi="標楷體" w:hint="eastAsia"/>
                </w:rPr>
                <w:delText>13:臺灣苗栗地方法院</w:delText>
              </w:r>
            </w:del>
          </w:p>
          <w:p w14:paraId="26DEEAC1" w14:textId="620C82ED" w:rsidR="00E24265" w:rsidRPr="007C3A4D" w:rsidDel="00CB3FDD" w:rsidRDefault="00E24265" w:rsidP="005F76AD">
            <w:pPr>
              <w:rPr>
                <w:del w:id="13364" w:author="阿毛" w:date="2021-05-21T17:54:00Z"/>
                <w:rFonts w:ascii="標楷體" w:eastAsia="標楷體" w:hAnsi="標楷體"/>
              </w:rPr>
            </w:pPr>
            <w:del w:id="13365" w:author="阿毛" w:date="2021-05-21T17:54:00Z">
              <w:r w:rsidRPr="007C3A4D" w:rsidDel="00CB3FDD">
                <w:rPr>
                  <w:rFonts w:ascii="標楷體" w:eastAsia="標楷體" w:hAnsi="標楷體" w:hint="eastAsia"/>
                </w:rPr>
                <w:delText>14:臺灣南投地方法院</w:delText>
              </w:r>
            </w:del>
          </w:p>
          <w:p w14:paraId="50E0BE23" w14:textId="679FDD27" w:rsidR="00E24265" w:rsidRPr="007C3A4D" w:rsidDel="00CB3FDD" w:rsidRDefault="00E24265" w:rsidP="005F76AD">
            <w:pPr>
              <w:rPr>
                <w:del w:id="13366" w:author="阿毛" w:date="2021-05-21T17:54:00Z"/>
                <w:rFonts w:ascii="標楷體" w:eastAsia="標楷體" w:hAnsi="標楷體"/>
              </w:rPr>
            </w:pPr>
            <w:del w:id="13367" w:author="阿毛" w:date="2021-05-21T17:54:00Z">
              <w:r w:rsidRPr="007C3A4D" w:rsidDel="00CB3FDD">
                <w:rPr>
                  <w:rFonts w:ascii="標楷體" w:eastAsia="標楷體" w:hAnsi="標楷體" w:hint="eastAsia"/>
                </w:rPr>
                <w:delText>15:臺灣板橋地方法院</w:delText>
              </w:r>
            </w:del>
          </w:p>
          <w:p w14:paraId="58EB1E41" w14:textId="6B11CE8D" w:rsidR="00E24265" w:rsidRPr="007C3A4D" w:rsidDel="00CB3FDD" w:rsidRDefault="00E24265" w:rsidP="005F76AD">
            <w:pPr>
              <w:rPr>
                <w:del w:id="13368" w:author="阿毛" w:date="2021-05-21T17:54:00Z"/>
                <w:rFonts w:ascii="標楷體" w:eastAsia="標楷體" w:hAnsi="標楷體"/>
              </w:rPr>
            </w:pPr>
            <w:del w:id="13369" w:author="阿毛" w:date="2021-05-21T17:54:00Z">
              <w:r w:rsidRPr="007C3A4D" w:rsidDel="00CB3FDD">
                <w:rPr>
                  <w:rFonts w:ascii="標楷體" w:eastAsia="標楷體" w:hAnsi="標楷體" w:hint="eastAsia"/>
                </w:rPr>
                <w:delText>16:臺灣澎湖地方法院</w:delText>
              </w:r>
            </w:del>
          </w:p>
          <w:p w14:paraId="4EF47FC6" w14:textId="420D38F3" w:rsidR="00E24265" w:rsidRPr="007C3A4D" w:rsidDel="00CB3FDD" w:rsidRDefault="00E24265" w:rsidP="005F76AD">
            <w:pPr>
              <w:rPr>
                <w:del w:id="13370" w:author="阿毛" w:date="2021-05-21T17:54:00Z"/>
                <w:rFonts w:ascii="標楷體" w:eastAsia="標楷體" w:hAnsi="標楷體"/>
              </w:rPr>
            </w:pPr>
            <w:del w:id="13371" w:author="阿毛" w:date="2021-05-21T17:54:00Z">
              <w:r w:rsidRPr="007C3A4D" w:rsidDel="00CB3FDD">
                <w:rPr>
                  <w:rFonts w:ascii="標楷體" w:eastAsia="標楷體" w:hAnsi="標楷體" w:hint="eastAsia"/>
                </w:rPr>
                <w:delText>17:臺灣屏東地方法院</w:delText>
              </w:r>
            </w:del>
          </w:p>
          <w:p w14:paraId="14D6B8CE" w14:textId="0FFD6BAE" w:rsidR="00E24265" w:rsidRPr="007C3A4D" w:rsidDel="00CB3FDD" w:rsidRDefault="00E24265" w:rsidP="005F76AD">
            <w:pPr>
              <w:rPr>
                <w:del w:id="13372" w:author="阿毛" w:date="2021-05-21T17:54:00Z"/>
                <w:rFonts w:ascii="標楷體" w:eastAsia="標楷體" w:hAnsi="標楷體"/>
              </w:rPr>
            </w:pPr>
            <w:del w:id="13373" w:author="阿毛" w:date="2021-05-21T17:54:00Z">
              <w:r w:rsidRPr="007C3A4D" w:rsidDel="00CB3FDD">
                <w:rPr>
                  <w:rFonts w:ascii="標楷體" w:eastAsia="標楷體" w:hAnsi="標楷體" w:hint="eastAsia"/>
                </w:rPr>
                <w:delText>18:臺灣新竹地方法院</w:delText>
              </w:r>
            </w:del>
          </w:p>
          <w:p w14:paraId="0C7C8391" w14:textId="57FFF945" w:rsidR="00E24265" w:rsidRPr="007C3A4D" w:rsidDel="00CB3FDD" w:rsidRDefault="00E24265" w:rsidP="005F76AD">
            <w:pPr>
              <w:rPr>
                <w:del w:id="13374" w:author="阿毛" w:date="2021-05-21T17:54:00Z"/>
                <w:rFonts w:ascii="標楷體" w:eastAsia="標楷體" w:hAnsi="標楷體"/>
              </w:rPr>
            </w:pPr>
            <w:del w:id="13375" w:author="阿毛" w:date="2021-05-21T17:54:00Z">
              <w:r w:rsidRPr="007C3A4D" w:rsidDel="00CB3FDD">
                <w:rPr>
                  <w:rFonts w:ascii="標楷體" w:eastAsia="標楷體" w:hAnsi="標楷體" w:hint="eastAsia"/>
                </w:rPr>
                <w:delText>19:臺灣士林地方法院</w:delText>
              </w:r>
            </w:del>
          </w:p>
          <w:p w14:paraId="1FD00527" w14:textId="5A372CFF" w:rsidR="00E24265" w:rsidRPr="007C3A4D" w:rsidDel="00CB3FDD" w:rsidRDefault="00E24265" w:rsidP="005F76AD">
            <w:pPr>
              <w:rPr>
                <w:del w:id="13376" w:author="阿毛" w:date="2021-05-21T17:54:00Z"/>
                <w:rFonts w:ascii="標楷體" w:eastAsia="標楷體" w:hAnsi="標楷體"/>
              </w:rPr>
            </w:pPr>
            <w:del w:id="13377" w:author="阿毛" w:date="2021-05-21T17:54:00Z">
              <w:r w:rsidRPr="007C3A4D" w:rsidDel="00CB3FDD">
                <w:rPr>
                  <w:rFonts w:ascii="標楷體" w:eastAsia="標楷體" w:hAnsi="標楷體" w:hint="eastAsia"/>
                </w:rPr>
                <w:delText>20:臺灣臺中地方法院</w:delText>
              </w:r>
            </w:del>
          </w:p>
          <w:p w14:paraId="0A627AD8" w14:textId="5DFC7E75" w:rsidR="00E24265" w:rsidRPr="007C3A4D" w:rsidDel="00CB3FDD" w:rsidRDefault="00E24265" w:rsidP="005F76AD">
            <w:pPr>
              <w:rPr>
                <w:del w:id="13378" w:author="阿毛" w:date="2021-05-21T17:54:00Z"/>
                <w:rFonts w:ascii="標楷體" w:eastAsia="標楷體" w:hAnsi="標楷體"/>
              </w:rPr>
            </w:pPr>
            <w:del w:id="13379" w:author="阿毛" w:date="2021-05-21T17:54:00Z">
              <w:r w:rsidRPr="007C3A4D" w:rsidDel="00CB3FDD">
                <w:rPr>
                  <w:rFonts w:ascii="標楷體" w:eastAsia="標楷體" w:hAnsi="標楷體" w:hint="eastAsia"/>
                </w:rPr>
                <w:delText>21:臺灣高等法院臺中分院</w:delText>
              </w:r>
            </w:del>
          </w:p>
          <w:p w14:paraId="7F0F637E" w14:textId="3A9F3FE9" w:rsidR="00E24265" w:rsidRPr="007C3A4D" w:rsidDel="00CB3FDD" w:rsidRDefault="00E24265" w:rsidP="005F76AD">
            <w:pPr>
              <w:rPr>
                <w:del w:id="13380" w:author="阿毛" w:date="2021-05-21T17:54:00Z"/>
                <w:rFonts w:ascii="標楷體" w:eastAsia="標楷體" w:hAnsi="標楷體"/>
              </w:rPr>
            </w:pPr>
            <w:del w:id="13381" w:author="阿毛" w:date="2021-05-21T17:54:00Z">
              <w:r w:rsidRPr="007C3A4D" w:rsidDel="00CB3FDD">
                <w:rPr>
                  <w:rFonts w:ascii="標楷體" w:eastAsia="標楷體" w:hAnsi="標楷體" w:hint="eastAsia"/>
                </w:rPr>
                <w:delText>22:臺灣臺南地方法院</w:delText>
              </w:r>
            </w:del>
          </w:p>
          <w:p w14:paraId="0C68CD5E" w14:textId="474DF9DE" w:rsidR="00E24265" w:rsidRPr="007C3A4D" w:rsidDel="00CB3FDD" w:rsidRDefault="00E24265" w:rsidP="005F76AD">
            <w:pPr>
              <w:rPr>
                <w:del w:id="13382" w:author="阿毛" w:date="2021-05-21T17:54:00Z"/>
                <w:rFonts w:ascii="標楷體" w:eastAsia="標楷體" w:hAnsi="標楷體"/>
              </w:rPr>
            </w:pPr>
            <w:del w:id="13383" w:author="阿毛" w:date="2021-05-21T17:54:00Z">
              <w:r w:rsidRPr="007C3A4D" w:rsidDel="00CB3FDD">
                <w:rPr>
                  <w:rFonts w:ascii="標楷體" w:eastAsia="標楷體" w:hAnsi="標楷體" w:hint="eastAsia"/>
                </w:rPr>
                <w:delText>23:臺灣高等法院臺南分院</w:delText>
              </w:r>
            </w:del>
          </w:p>
          <w:p w14:paraId="2B9B348A" w14:textId="7234F92A" w:rsidR="00E24265" w:rsidRPr="007C3A4D" w:rsidDel="00CB3FDD" w:rsidRDefault="00E24265" w:rsidP="005F76AD">
            <w:pPr>
              <w:rPr>
                <w:del w:id="13384" w:author="阿毛" w:date="2021-05-21T17:54:00Z"/>
                <w:rFonts w:ascii="標楷體" w:eastAsia="標楷體" w:hAnsi="標楷體"/>
              </w:rPr>
            </w:pPr>
            <w:del w:id="13385" w:author="阿毛" w:date="2021-05-21T17:54:00Z">
              <w:r w:rsidRPr="007C3A4D" w:rsidDel="00CB3FDD">
                <w:rPr>
                  <w:rFonts w:ascii="標楷體" w:eastAsia="標楷體" w:hAnsi="標楷體" w:hint="eastAsia"/>
                </w:rPr>
                <w:delText>24:臺灣臺北地方法院</w:delText>
              </w:r>
            </w:del>
          </w:p>
          <w:p w14:paraId="7C3B5E1B" w14:textId="170BA914" w:rsidR="00E24265" w:rsidRPr="007C3A4D" w:rsidDel="00CB3FDD" w:rsidRDefault="00E24265" w:rsidP="005F76AD">
            <w:pPr>
              <w:rPr>
                <w:del w:id="13386" w:author="阿毛" w:date="2021-05-21T17:54:00Z"/>
                <w:rFonts w:ascii="標楷體" w:eastAsia="標楷體" w:hAnsi="標楷體"/>
              </w:rPr>
            </w:pPr>
            <w:del w:id="13387" w:author="阿毛" w:date="2021-05-21T17:54:00Z">
              <w:r w:rsidRPr="007C3A4D" w:rsidDel="00CB3FDD">
                <w:rPr>
                  <w:rFonts w:ascii="標楷體" w:eastAsia="標楷體" w:hAnsi="標楷體" w:hint="eastAsia"/>
                </w:rPr>
                <w:delText>25:臺灣高等法院</w:delText>
              </w:r>
            </w:del>
          </w:p>
          <w:p w14:paraId="0C96390F" w14:textId="0075FA8B" w:rsidR="00E24265" w:rsidRPr="007C3A4D" w:rsidDel="00CB3FDD" w:rsidRDefault="00E24265" w:rsidP="005F76AD">
            <w:pPr>
              <w:rPr>
                <w:del w:id="13388" w:author="阿毛" w:date="2021-05-21T17:54:00Z"/>
                <w:rFonts w:ascii="標楷體" w:eastAsia="標楷體" w:hAnsi="標楷體"/>
              </w:rPr>
            </w:pPr>
            <w:del w:id="13389" w:author="阿毛" w:date="2021-05-21T17:54:00Z">
              <w:r w:rsidRPr="007C3A4D" w:rsidDel="00CB3FDD">
                <w:rPr>
                  <w:rFonts w:ascii="標楷體" w:eastAsia="標楷體" w:hAnsi="標楷體" w:hint="eastAsia"/>
                </w:rPr>
                <w:delText>26:最高法院</w:delText>
              </w:r>
            </w:del>
          </w:p>
          <w:p w14:paraId="7A17A2AD" w14:textId="34EF8637" w:rsidR="00E24265" w:rsidRPr="007C3A4D" w:rsidDel="00CB3FDD" w:rsidRDefault="00E24265" w:rsidP="005F76AD">
            <w:pPr>
              <w:rPr>
                <w:del w:id="13390" w:author="阿毛" w:date="2021-05-21T17:54:00Z"/>
                <w:rFonts w:ascii="標楷體" w:eastAsia="標楷體" w:hAnsi="標楷體"/>
              </w:rPr>
            </w:pPr>
            <w:del w:id="13391" w:author="阿毛" w:date="2021-05-21T17:54:00Z">
              <w:r w:rsidRPr="007C3A4D" w:rsidDel="00CB3FDD">
                <w:rPr>
                  <w:rFonts w:ascii="標楷體" w:eastAsia="標楷體" w:hAnsi="標楷體" w:hint="eastAsia"/>
                </w:rPr>
                <w:lastRenderedPageBreak/>
                <w:delText>27:臺灣臺東地方法院</w:delText>
              </w:r>
            </w:del>
          </w:p>
          <w:p w14:paraId="77C8C9D2" w14:textId="0D536B13" w:rsidR="00E24265" w:rsidRPr="007C3A4D" w:rsidDel="00CB3FDD" w:rsidRDefault="00E24265" w:rsidP="005F76AD">
            <w:pPr>
              <w:rPr>
                <w:del w:id="13392" w:author="阿毛" w:date="2021-05-21T17:54:00Z"/>
                <w:rFonts w:ascii="標楷體" w:eastAsia="標楷體" w:hAnsi="標楷體"/>
              </w:rPr>
            </w:pPr>
            <w:del w:id="13393" w:author="阿毛" w:date="2021-05-21T17:54:00Z">
              <w:r w:rsidRPr="007C3A4D" w:rsidDel="00CB3FDD">
                <w:rPr>
                  <w:rFonts w:ascii="標楷體" w:eastAsia="標楷體" w:hAnsi="標楷體" w:hint="eastAsia"/>
                </w:rPr>
                <w:delText>28:臺灣桃園地方法院</w:delText>
              </w:r>
            </w:del>
          </w:p>
          <w:p w14:paraId="6CF36A9B" w14:textId="796D5171" w:rsidR="00E24265" w:rsidRPr="00615D4B" w:rsidDel="00CB3FDD" w:rsidRDefault="00E24265" w:rsidP="005F76AD">
            <w:pPr>
              <w:rPr>
                <w:del w:id="13394" w:author="阿毛" w:date="2021-05-21T17:54:00Z"/>
                <w:rFonts w:ascii="標楷體" w:eastAsia="標楷體" w:hAnsi="標楷體"/>
              </w:rPr>
            </w:pPr>
            <w:del w:id="13395" w:author="阿毛" w:date="2021-05-21T17:54:00Z">
              <w:r w:rsidRPr="007C3A4D" w:rsidDel="00CB3FDD">
                <w:rPr>
                  <w:rFonts w:ascii="標楷體" w:eastAsia="標楷體" w:hAnsi="標楷體" w:hint="eastAsia"/>
                </w:rPr>
                <w:delText>29:臺灣雲林地方法院</w:delText>
              </w:r>
            </w:del>
          </w:p>
        </w:tc>
      </w:tr>
      <w:tr w:rsidR="00E24265" w:rsidRPr="00615D4B" w:rsidDel="00CB3FDD" w14:paraId="671D723D" w14:textId="77F6B167" w:rsidTr="005F76AD">
        <w:trPr>
          <w:trHeight w:val="291"/>
          <w:jc w:val="center"/>
          <w:del w:id="13396" w:author="阿毛" w:date="2021-05-21T17:54:00Z"/>
        </w:trPr>
        <w:tc>
          <w:tcPr>
            <w:tcW w:w="219" w:type="pct"/>
          </w:tcPr>
          <w:p w14:paraId="2E5CBE4E" w14:textId="5F882D27" w:rsidR="00E24265" w:rsidRPr="005E579A" w:rsidDel="00CB3FDD" w:rsidRDefault="00E24265" w:rsidP="005F76AD">
            <w:pPr>
              <w:pStyle w:val="af9"/>
              <w:numPr>
                <w:ilvl w:val="0"/>
                <w:numId w:val="46"/>
              </w:numPr>
              <w:ind w:leftChars="0"/>
              <w:rPr>
                <w:del w:id="13397" w:author="阿毛" w:date="2021-05-21T17:54:00Z"/>
                <w:rFonts w:ascii="標楷體" w:eastAsia="標楷體" w:hAnsi="標楷體"/>
              </w:rPr>
            </w:pPr>
          </w:p>
        </w:tc>
        <w:tc>
          <w:tcPr>
            <w:tcW w:w="756" w:type="pct"/>
          </w:tcPr>
          <w:p w14:paraId="36FD75BA" w14:textId="55CF98BE" w:rsidR="00E24265" w:rsidRPr="00615D4B" w:rsidDel="00CB3FDD" w:rsidRDefault="00E24265" w:rsidP="005F76AD">
            <w:pPr>
              <w:rPr>
                <w:del w:id="13398" w:author="阿毛" w:date="2021-05-21T17:54:00Z"/>
                <w:rFonts w:ascii="標楷體" w:eastAsia="標楷體" w:hAnsi="標楷體"/>
              </w:rPr>
            </w:pPr>
            <w:del w:id="13399" w:author="阿毛" w:date="2021-05-21T17:54:00Z">
              <w:r w:rsidRPr="00713ED8" w:rsidDel="00CB3FDD">
                <w:rPr>
                  <w:rFonts w:ascii="標楷體" w:eastAsia="標楷體" w:hAnsi="標楷體" w:hint="eastAsia"/>
                </w:rPr>
                <w:delText>年度別</w:delText>
              </w:r>
            </w:del>
          </w:p>
        </w:tc>
        <w:tc>
          <w:tcPr>
            <w:tcW w:w="624" w:type="pct"/>
          </w:tcPr>
          <w:p w14:paraId="349A2DAC" w14:textId="18238F83" w:rsidR="00E24265" w:rsidRPr="00615D4B" w:rsidDel="00CB3FDD" w:rsidRDefault="00E24265" w:rsidP="005F76AD">
            <w:pPr>
              <w:rPr>
                <w:del w:id="13400" w:author="阿毛" w:date="2021-05-21T17:54:00Z"/>
                <w:rFonts w:ascii="標楷體" w:eastAsia="標楷體" w:hAnsi="標楷體"/>
              </w:rPr>
            </w:pPr>
          </w:p>
        </w:tc>
        <w:tc>
          <w:tcPr>
            <w:tcW w:w="624" w:type="pct"/>
          </w:tcPr>
          <w:p w14:paraId="19D6F5CE" w14:textId="274549F1" w:rsidR="00E24265" w:rsidRPr="00615D4B" w:rsidDel="00CB3FDD" w:rsidRDefault="00E24265" w:rsidP="005F76AD">
            <w:pPr>
              <w:rPr>
                <w:del w:id="13401" w:author="阿毛" w:date="2021-05-21T17:54:00Z"/>
                <w:rFonts w:ascii="標楷體" w:eastAsia="標楷體" w:hAnsi="標楷體"/>
              </w:rPr>
            </w:pPr>
          </w:p>
        </w:tc>
        <w:tc>
          <w:tcPr>
            <w:tcW w:w="537" w:type="pct"/>
          </w:tcPr>
          <w:p w14:paraId="66A09CE7" w14:textId="2832629E" w:rsidR="00E24265" w:rsidRPr="00615D4B" w:rsidDel="00CB3FDD" w:rsidRDefault="00E24265" w:rsidP="005F76AD">
            <w:pPr>
              <w:rPr>
                <w:del w:id="13402" w:author="阿毛" w:date="2021-05-21T17:54:00Z"/>
                <w:rFonts w:ascii="標楷體" w:eastAsia="標楷體" w:hAnsi="標楷體"/>
              </w:rPr>
            </w:pPr>
          </w:p>
        </w:tc>
        <w:tc>
          <w:tcPr>
            <w:tcW w:w="299" w:type="pct"/>
          </w:tcPr>
          <w:p w14:paraId="3AB0252E" w14:textId="2FFE067D" w:rsidR="00E24265" w:rsidRPr="00615D4B" w:rsidDel="00CB3FDD" w:rsidRDefault="00E24265" w:rsidP="005F76AD">
            <w:pPr>
              <w:rPr>
                <w:del w:id="13403" w:author="阿毛" w:date="2021-05-21T17:54:00Z"/>
                <w:rFonts w:ascii="標楷體" w:eastAsia="標楷體" w:hAnsi="標楷體"/>
              </w:rPr>
            </w:pPr>
          </w:p>
        </w:tc>
        <w:tc>
          <w:tcPr>
            <w:tcW w:w="299" w:type="pct"/>
          </w:tcPr>
          <w:p w14:paraId="128F38B2" w14:textId="3F4BC100" w:rsidR="00E24265" w:rsidRPr="00615D4B" w:rsidDel="00CB3FDD" w:rsidRDefault="00E24265" w:rsidP="005F76AD">
            <w:pPr>
              <w:rPr>
                <w:del w:id="13404" w:author="阿毛" w:date="2021-05-21T17:54:00Z"/>
                <w:rFonts w:ascii="標楷體" w:eastAsia="標楷體" w:hAnsi="標楷體"/>
              </w:rPr>
            </w:pPr>
          </w:p>
        </w:tc>
        <w:tc>
          <w:tcPr>
            <w:tcW w:w="1643" w:type="pct"/>
          </w:tcPr>
          <w:p w14:paraId="1B7EB61F" w14:textId="583803CD" w:rsidR="00E24265" w:rsidRPr="00615D4B" w:rsidDel="00CB3FDD" w:rsidRDefault="00E24265" w:rsidP="005F76AD">
            <w:pPr>
              <w:rPr>
                <w:del w:id="13405" w:author="阿毛" w:date="2021-05-21T17:54:00Z"/>
                <w:rFonts w:ascii="標楷體" w:eastAsia="標楷體" w:hAnsi="標楷體"/>
              </w:rPr>
            </w:pPr>
          </w:p>
        </w:tc>
      </w:tr>
      <w:tr w:rsidR="00E24265" w:rsidRPr="00615D4B" w:rsidDel="00CB3FDD" w14:paraId="1ED79D93" w14:textId="01F5EFB2" w:rsidTr="005F76AD">
        <w:trPr>
          <w:trHeight w:val="291"/>
          <w:jc w:val="center"/>
          <w:del w:id="13406" w:author="阿毛" w:date="2021-05-21T17:54:00Z"/>
        </w:trPr>
        <w:tc>
          <w:tcPr>
            <w:tcW w:w="219" w:type="pct"/>
          </w:tcPr>
          <w:p w14:paraId="6FB48A17" w14:textId="4E00A5C4" w:rsidR="00E24265" w:rsidRPr="005E579A" w:rsidDel="00CB3FDD" w:rsidRDefault="00E24265" w:rsidP="005F76AD">
            <w:pPr>
              <w:pStyle w:val="af9"/>
              <w:numPr>
                <w:ilvl w:val="0"/>
                <w:numId w:val="46"/>
              </w:numPr>
              <w:ind w:leftChars="0"/>
              <w:rPr>
                <w:del w:id="13407" w:author="阿毛" w:date="2021-05-21T17:54:00Z"/>
                <w:rFonts w:ascii="標楷體" w:eastAsia="標楷體" w:hAnsi="標楷體"/>
              </w:rPr>
            </w:pPr>
          </w:p>
        </w:tc>
        <w:tc>
          <w:tcPr>
            <w:tcW w:w="756" w:type="pct"/>
          </w:tcPr>
          <w:p w14:paraId="7C227ED3" w14:textId="136C9FCE" w:rsidR="00E24265" w:rsidRPr="00615D4B" w:rsidDel="00CB3FDD" w:rsidRDefault="00E24265" w:rsidP="005F76AD">
            <w:pPr>
              <w:rPr>
                <w:del w:id="13408" w:author="阿毛" w:date="2021-05-21T17:54:00Z"/>
                <w:rFonts w:ascii="標楷體" w:eastAsia="標楷體" w:hAnsi="標楷體"/>
              </w:rPr>
            </w:pPr>
            <w:del w:id="13409" w:author="阿毛" w:date="2021-05-21T17:54:00Z">
              <w:r w:rsidRPr="00713ED8" w:rsidDel="00CB3FDD">
                <w:rPr>
                  <w:rFonts w:ascii="標楷體" w:eastAsia="標楷體" w:hAnsi="標楷體" w:hint="eastAsia"/>
                </w:rPr>
                <w:delText>法院承審股別</w:delText>
              </w:r>
            </w:del>
          </w:p>
        </w:tc>
        <w:tc>
          <w:tcPr>
            <w:tcW w:w="624" w:type="pct"/>
          </w:tcPr>
          <w:p w14:paraId="52686933" w14:textId="493B68A5" w:rsidR="00E24265" w:rsidRPr="00615D4B" w:rsidDel="00CB3FDD" w:rsidRDefault="00E24265" w:rsidP="005F76AD">
            <w:pPr>
              <w:rPr>
                <w:del w:id="13410" w:author="阿毛" w:date="2021-05-21T17:54:00Z"/>
                <w:rFonts w:ascii="標楷體" w:eastAsia="標楷體" w:hAnsi="標楷體"/>
              </w:rPr>
            </w:pPr>
          </w:p>
        </w:tc>
        <w:tc>
          <w:tcPr>
            <w:tcW w:w="624" w:type="pct"/>
          </w:tcPr>
          <w:p w14:paraId="0A98AFCF" w14:textId="072A4E5F" w:rsidR="00E24265" w:rsidRPr="00615D4B" w:rsidDel="00CB3FDD" w:rsidRDefault="00E24265" w:rsidP="005F76AD">
            <w:pPr>
              <w:rPr>
                <w:del w:id="13411" w:author="阿毛" w:date="2021-05-21T17:54:00Z"/>
                <w:rFonts w:ascii="標楷體" w:eastAsia="標楷體" w:hAnsi="標楷體"/>
              </w:rPr>
            </w:pPr>
          </w:p>
        </w:tc>
        <w:tc>
          <w:tcPr>
            <w:tcW w:w="537" w:type="pct"/>
          </w:tcPr>
          <w:p w14:paraId="1E9D495B" w14:textId="7D0D5079" w:rsidR="00E24265" w:rsidRPr="00615D4B" w:rsidDel="00CB3FDD" w:rsidRDefault="00E24265" w:rsidP="005F76AD">
            <w:pPr>
              <w:rPr>
                <w:del w:id="13412" w:author="阿毛" w:date="2021-05-21T17:54:00Z"/>
                <w:rFonts w:ascii="標楷體" w:eastAsia="標楷體" w:hAnsi="標楷體"/>
              </w:rPr>
            </w:pPr>
          </w:p>
        </w:tc>
        <w:tc>
          <w:tcPr>
            <w:tcW w:w="299" w:type="pct"/>
          </w:tcPr>
          <w:p w14:paraId="1313E188" w14:textId="02D53A7B" w:rsidR="00E24265" w:rsidRPr="00615D4B" w:rsidDel="00CB3FDD" w:rsidRDefault="00E24265" w:rsidP="005F76AD">
            <w:pPr>
              <w:rPr>
                <w:del w:id="13413" w:author="阿毛" w:date="2021-05-21T17:54:00Z"/>
                <w:rFonts w:ascii="標楷體" w:eastAsia="標楷體" w:hAnsi="標楷體"/>
              </w:rPr>
            </w:pPr>
          </w:p>
        </w:tc>
        <w:tc>
          <w:tcPr>
            <w:tcW w:w="299" w:type="pct"/>
          </w:tcPr>
          <w:p w14:paraId="7CBFDE18" w14:textId="4931325C" w:rsidR="00E24265" w:rsidRPr="00615D4B" w:rsidDel="00CB3FDD" w:rsidRDefault="00E24265" w:rsidP="005F76AD">
            <w:pPr>
              <w:rPr>
                <w:del w:id="13414" w:author="阿毛" w:date="2021-05-21T17:54:00Z"/>
                <w:rFonts w:ascii="標楷體" w:eastAsia="標楷體" w:hAnsi="標楷體"/>
              </w:rPr>
            </w:pPr>
          </w:p>
        </w:tc>
        <w:tc>
          <w:tcPr>
            <w:tcW w:w="1643" w:type="pct"/>
          </w:tcPr>
          <w:p w14:paraId="67B827B1" w14:textId="7F65DDAB" w:rsidR="00E24265" w:rsidRPr="00615D4B" w:rsidDel="00CB3FDD" w:rsidRDefault="00E24265" w:rsidP="005F76AD">
            <w:pPr>
              <w:rPr>
                <w:del w:id="13415" w:author="阿毛" w:date="2021-05-21T17:54:00Z"/>
                <w:rFonts w:ascii="標楷體" w:eastAsia="標楷體" w:hAnsi="標楷體"/>
              </w:rPr>
            </w:pPr>
          </w:p>
        </w:tc>
      </w:tr>
      <w:tr w:rsidR="00E24265" w:rsidRPr="00615D4B" w:rsidDel="00CB3FDD" w14:paraId="75038C18" w14:textId="0A5C6289" w:rsidTr="005F76AD">
        <w:trPr>
          <w:trHeight w:val="291"/>
          <w:jc w:val="center"/>
          <w:del w:id="13416" w:author="阿毛" w:date="2021-05-21T17:54:00Z"/>
        </w:trPr>
        <w:tc>
          <w:tcPr>
            <w:tcW w:w="219" w:type="pct"/>
          </w:tcPr>
          <w:p w14:paraId="50C4D5EF" w14:textId="52F93BD5" w:rsidR="00E24265" w:rsidRPr="005E579A" w:rsidDel="00CB3FDD" w:rsidRDefault="00E24265" w:rsidP="005F76AD">
            <w:pPr>
              <w:pStyle w:val="af9"/>
              <w:numPr>
                <w:ilvl w:val="0"/>
                <w:numId w:val="46"/>
              </w:numPr>
              <w:ind w:leftChars="0"/>
              <w:rPr>
                <w:del w:id="13417" w:author="阿毛" w:date="2021-05-21T17:54:00Z"/>
                <w:rFonts w:ascii="標楷體" w:eastAsia="標楷體" w:hAnsi="標楷體"/>
              </w:rPr>
            </w:pPr>
          </w:p>
        </w:tc>
        <w:tc>
          <w:tcPr>
            <w:tcW w:w="756" w:type="pct"/>
          </w:tcPr>
          <w:p w14:paraId="2A50213F" w14:textId="4A035A76" w:rsidR="00E24265" w:rsidRPr="00615D4B" w:rsidDel="00CB3FDD" w:rsidRDefault="00E24265" w:rsidP="005F76AD">
            <w:pPr>
              <w:rPr>
                <w:del w:id="13418" w:author="阿毛" w:date="2021-05-21T17:54:00Z"/>
                <w:rFonts w:ascii="標楷體" w:eastAsia="標楷體" w:hAnsi="標楷體"/>
              </w:rPr>
            </w:pPr>
            <w:del w:id="13419" w:author="阿毛" w:date="2021-05-21T17:54:00Z">
              <w:r w:rsidRPr="00713ED8" w:rsidDel="00CB3FDD">
                <w:rPr>
                  <w:rFonts w:ascii="標楷體" w:eastAsia="標楷體" w:hAnsi="標楷體" w:hint="eastAsia"/>
                </w:rPr>
                <w:delText>法院案號</w:delText>
              </w:r>
            </w:del>
          </w:p>
        </w:tc>
        <w:tc>
          <w:tcPr>
            <w:tcW w:w="624" w:type="pct"/>
          </w:tcPr>
          <w:p w14:paraId="5F18252F" w14:textId="7DB22B1E" w:rsidR="00E24265" w:rsidRPr="00615D4B" w:rsidDel="00CB3FDD" w:rsidRDefault="00E24265" w:rsidP="005F76AD">
            <w:pPr>
              <w:rPr>
                <w:del w:id="13420" w:author="阿毛" w:date="2021-05-21T17:54:00Z"/>
                <w:rFonts w:ascii="標楷體" w:eastAsia="標楷體" w:hAnsi="標楷體"/>
              </w:rPr>
            </w:pPr>
          </w:p>
        </w:tc>
        <w:tc>
          <w:tcPr>
            <w:tcW w:w="624" w:type="pct"/>
          </w:tcPr>
          <w:p w14:paraId="3C5757DD" w14:textId="372D1E54" w:rsidR="00E24265" w:rsidRPr="00615D4B" w:rsidDel="00CB3FDD" w:rsidRDefault="00E24265" w:rsidP="005F76AD">
            <w:pPr>
              <w:rPr>
                <w:del w:id="13421" w:author="阿毛" w:date="2021-05-21T17:54:00Z"/>
                <w:rFonts w:ascii="標楷體" w:eastAsia="標楷體" w:hAnsi="標楷體"/>
              </w:rPr>
            </w:pPr>
          </w:p>
        </w:tc>
        <w:tc>
          <w:tcPr>
            <w:tcW w:w="537" w:type="pct"/>
          </w:tcPr>
          <w:p w14:paraId="7DD28050" w14:textId="58F13CE1" w:rsidR="00E24265" w:rsidRPr="00615D4B" w:rsidDel="00CB3FDD" w:rsidRDefault="00E24265" w:rsidP="005F76AD">
            <w:pPr>
              <w:rPr>
                <w:del w:id="13422" w:author="阿毛" w:date="2021-05-21T17:54:00Z"/>
                <w:rFonts w:ascii="標楷體" w:eastAsia="標楷體" w:hAnsi="標楷體"/>
              </w:rPr>
            </w:pPr>
          </w:p>
        </w:tc>
        <w:tc>
          <w:tcPr>
            <w:tcW w:w="299" w:type="pct"/>
          </w:tcPr>
          <w:p w14:paraId="0F9184C3" w14:textId="39B95EB4" w:rsidR="00E24265" w:rsidRPr="00615D4B" w:rsidDel="00CB3FDD" w:rsidRDefault="00E24265" w:rsidP="005F76AD">
            <w:pPr>
              <w:rPr>
                <w:del w:id="13423" w:author="阿毛" w:date="2021-05-21T17:54:00Z"/>
                <w:rFonts w:ascii="標楷體" w:eastAsia="標楷體" w:hAnsi="標楷體"/>
              </w:rPr>
            </w:pPr>
          </w:p>
        </w:tc>
        <w:tc>
          <w:tcPr>
            <w:tcW w:w="299" w:type="pct"/>
          </w:tcPr>
          <w:p w14:paraId="5C9EDE84" w14:textId="1772E680" w:rsidR="00E24265" w:rsidRPr="00615D4B" w:rsidDel="00CB3FDD" w:rsidRDefault="00E24265" w:rsidP="005F76AD">
            <w:pPr>
              <w:rPr>
                <w:del w:id="13424" w:author="阿毛" w:date="2021-05-21T17:54:00Z"/>
                <w:rFonts w:ascii="標楷體" w:eastAsia="標楷體" w:hAnsi="標楷體"/>
              </w:rPr>
            </w:pPr>
          </w:p>
        </w:tc>
        <w:tc>
          <w:tcPr>
            <w:tcW w:w="1643" w:type="pct"/>
          </w:tcPr>
          <w:p w14:paraId="55CB5833" w14:textId="2E017E70" w:rsidR="00E24265" w:rsidRPr="00615D4B" w:rsidDel="00CB3FDD" w:rsidRDefault="00E24265" w:rsidP="005F76AD">
            <w:pPr>
              <w:rPr>
                <w:del w:id="13425" w:author="阿毛" w:date="2021-05-21T17:54:00Z"/>
                <w:rFonts w:ascii="標楷體" w:eastAsia="標楷體" w:hAnsi="標楷體"/>
              </w:rPr>
            </w:pPr>
          </w:p>
        </w:tc>
      </w:tr>
      <w:tr w:rsidR="00E24265" w:rsidRPr="00615D4B" w:rsidDel="00CB3FDD" w14:paraId="489E9271" w14:textId="7D6C6E42" w:rsidTr="005F76AD">
        <w:trPr>
          <w:trHeight w:val="291"/>
          <w:jc w:val="center"/>
          <w:del w:id="13426" w:author="阿毛" w:date="2021-05-21T17:54:00Z"/>
        </w:trPr>
        <w:tc>
          <w:tcPr>
            <w:tcW w:w="219" w:type="pct"/>
          </w:tcPr>
          <w:p w14:paraId="24226051" w14:textId="153CDF10" w:rsidR="00E24265" w:rsidRPr="005E579A" w:rsidDel="00CB3FDD" w:rsidRDefault="00E24265" w:rsidP="005F76AD">
            <w:pPr>
              <w:pStyle w:val="af9"/>
              <w:numPr>
                <w:ilvl w:val="0"/>
                <w:numId w:val="46"/>
              </w:numPr>
              <w:ind w:leftChars="0"/>
              <w:rPr>
                <w:del w:id="13427" w:author="阿毛" w:date="2021-05-21T17:54:00Z"/>
                <w:rFonts w:ascii="標楷體" w:eastAsia="標楷體" w:hAnsi="標楷體"/>
              </w:rPr>
            </w:pPr>
          </w:p>
        </w:tc>
        <w:tc>
          <w:tcPr>
            <w:tcW w:w="756" w:type="pct"/>
          </w:tcPr>
          <w:p w14:paraId="55D5D6F8" w14:textId="2F10AE04" w:rsidR="00E24265" w:rsidRPr="00615D4B" w:rsidDel="00CB3FDD" w:rsidRDefault="00E24265" w:rsidP="005F76AD">
            <w:pPr>
              <w:rPr>
                <w:del w:id="13428" w:author="阿毛" w:date="2021-05-21T17:54:00Z"/>
                <w:rFonts w:ascii="標楷體" w:eastAsia="標楷體" w:hAnsi="標楷體"/>
              </w:rPr>
            </w:pPr>
            <w:del w:id="13429" w:author="阿毛" w:date="2021-05-21T17:54:00Z">
              <w:r w:rsidRPr="00713ED8" w:rsidDel="00CB3FDD">
                <w:rPr>
                  <w:rFonts w:ascii="標楷體" w:eastAsia="標楷體" w:hAnsi="標楷體" w:hint="eastAsia"/>
                </w:rPr>
                <w:delText>法院裁定免責確定</w:delText>
              </w:r>
            </w:del>
          </w:p>
        </w:tc>
        <w:tc>
          <w:tcPr>
            <w:tcW w:w="624" w:type="pct"/>
          </w:tcPr>
          <w:p w14:paraId="07A4D63E" w14:textId="2DF0A865" w:rsidR="00E24265" w:rsidRPr="00615D4B" w:rsidDel="00CB3FDD" w:rsidRDefault="00E24265" w:rsidP="005F76AD">
            <w:pPr>
              <w:rPr>
                <w:del w:id="13430" w:author="阿毛" w:date="2021-05-21T17:54:00Z"/>
                <w:rFonts w:ascii="標楷體" w:eastAsia="標楷體" w:hAnsi="標楷體"/>
              </w:rPr>
            </w:pPr>
          </w:p>
        </w:tc>
        <w:tc>
          <w:tcPr>
            <w:tcW w:w="624" w:type="pct"/>
          </w:tcPr>
          <w:p w14:paraId="59BBBC73" w14:textId="0478F579" w:rsidR="00E24265" w:rsidRPr="00615D4B" w:rsidDel="00CB3FDD" w:rsidRDefault="00E24265" w:rsidP="005F76AD">
            <w:pPr>
              <w:rPr>
                <w:del w:id="13431" w:author="阿毛" w:date="2021-05-21T17:54:00Z"/>
                <w:rFonts w:ascii="標楷體" w:eastAsia="標楷體" w:hAnsi="標楷體"/>
              </w:rPr>
            </w:pPr>
          </w:p>
        </w:tc>
        <w:tc>
          <w:tcPr>
            <w:tcW w:w="537" w:type="pct"/>
          </w:tcPr>
          <w:p w14:paraId="12395CE6" w14:textId="2F6DE113" w:rsidR="00E24265" w:rsidRPr="00615D4B" w:rsidDel="00CB3FDD" w:rsidRDefault="00E24265" w:rsidP="005F76AD">
            <w:pPr>
              <w:rPr>
                <w:del w:id="13432" w:author="阿毛" w:date="2021-05-21T17:54:00Z"/>
                <w:rFonts w:ascii="標楷體" w:eastAsia="標楷體" w:hAnsi="標楷體"/>
              </w:rPr>
            </w:pPr>
          </w:p>
        </w:tc>
        <w:tc>
          <w:tcPr>
            <w:tcW w:w="299" w:type="pct"/>
          </w:tcPr>
          <w:p w14:paraId="3DADA438" w14:textId="25605FA2" w:rsidR="00E24265" w:rsidRPr="00615D4B" w:rsidDel="00CB3FDD" w:rsidRDefault="00E24265" w:rsidP="005F76AD">
            <w:pPr>
              <w:rPr>
                <w:del w:id="13433" w:author="阿毛" w:date="2021-05-21T17:54:00Z"/>
                <w:rFonts w:ascii="標楷體" w:eastAsia="標楷體" w:hAnsi="標楷體"/>
              </w:rPr>
            </w:pPr>
          </w:p>
        </w:tc>
        <w:tc>
          <w:tcPr>
            <w:tcW w:w="299" w:type="pct"/>
          </w:tcPr>
          <w:p w14:paraId="4981C8D1" w14:textId="7D41997F" w:rsidR="00E24265" w:rsidRPr="00615D4B" w:rsidDel="00CB3FDD" w:rsidRDefault="00E24265" w:rsidP="005F76AD">
            <w:pPr>
              <w:rPr>
                <w:del w:id="13434" w:author="阿毛" w:date="2021-05-21T17:54:00Z"/>
                <w:rFonts w:ascii="標楷體" w:eastAsia="標楷體" w:hAnsi="標楷體"/>
              </w:rPr>
            </w:pPr>
          </w:p>
        </w:tc>
        <w:tc>
          <w:tcPr>
            <w:tcW w:w="1643" w:type="pct"/>
          </w:tcPr>
          <w:p w14:paraId="1301D6EA" w14:textId="4AE990FF" w:rsidR="00E24265" w:rsidRPr="00615D4B" w:rsidDel="00CB3FDD" w:rsidRDefault="00E24265" w:rsidP="005F76AD">
            <w:pPr>
              <w:rPr>
                <w:del w:id="13435" w:author="阿毛" w:date="2021-05-21T17:54:00Z"/>
                <w:rFonts w:ascii="標楷體" w:eastAsia="標楷體" w:hAnsi="標楷體"/>
              </w:rPr>
            </w:pPr>
            <w:del w:id="13436" w:author="阿毛" w:date="2021-05-21T17:54:00Z">
              <w:r w:rsidRPr="007C3A4D" w:rsidDel="00CB3FDD">
                <w:rPr>
                  <w:rFonts w:ascii="標楷體" w:eastAsia="標楷體" w:hAnsi="標楷體" w:hint="eastAsia"/>
                </w:rPr>
                <w:delText>輸入Y或N</w:delText>
              </w:r>
            </w:del>
          </w:p>
        </w:tc>
      </w:tr>
      <w:tr w:rsidR="00E24265" w:rsidRPr="00615D4B" w:rsidDel="00CB3FDD" w14:paraId="2B32CC7D" w14:textId="0D279EA7" w:rsidTr="005F76AD">
        <w:trPr>
          <w:trHeight w:val="291"/>
          <w:jc w:val="center"/>
          <w:del w:id="13437" w:author="阿毛" w:date="2021-05-21T17:54:00Z"/>
        </w:trPr>
        <w:tc>
          <w:tcPr>
            <w:tcW w:w="219" w:type="pct"/>
          </w:tcPr>
          <w:p w14:paraId="0664E52D" w14:textId="43CEE232" w:rsidR="00E24265" w:rsidRPr="005E579A" w:rsidDel="00CB3FDD" w:rsidRDefault="00E24265" w:rsidP="005F76AD">
            <w:pPr>
              <w:pStyle w:val="af9"/>
              <w:numPr>
                <w:ilvl w:val="0"/>
                <w:numId w:val="46"/>
              </w:numPr>
              <w:ind w:leftChars="0"/>
              <w:rPr>
                <w:del w:id="13438" w:author="阿毛" w:date="2021-05-21T17:54:00Z"/>
                <w:rFonts w:ascii="標楷體" w:eastAsia="標楷體" w:hAnsi="標楷體"/>
              </w:rPr>
            </w:pPr>
          </w:p>
        </w:tc>
        <w:tc>
          <w:tcPr>
            <w:tcW w:w="756" w:type="pct"/>
          </w:tcPr>
          <w:p w14:paraId="67B8A6F1" w14:textId="1017D309" w:rsidR="00E24265" w:rsidRPr="00615D4B" w:rsidDel="00CB3FDD" w:rsidRDefault="00E24265" w:rsidP="005F76AD">
            <w:pPr>
              <w:rPr>
                <w:del w:id="13439" w:author="阿毛" w:date="2021-05-21T17:54:00Z"/>
                <w:rFonts w:ascii="標楷體" w:eastAsia="標楷體" w:hAnsi="標楷體"/>
              </w:rPr>
            </w:pPr>
            <w:del w:id="13440" w:author="阿毛" w:date="2021-05-21T17:54:00Z">
              <w:r w:rsidRPr="00713ED8" w:rsidDel="00CB3FDD">
                <w:rPr>
                  <w:rFonts w:ascii="標楷體" w:eastAsia="標楷體" w:hAnsi="標楷體" w:hint="eastAsia"/>
                </w:rPr>
                <w:delText>原始債權金額</w:delText>
              </w:r>
            </w:del>
          </w:p>
        </w:tc>
        <w:tc>
          <w:tcPr>
            <w:tcW w:w="624" w:type="pct"/>
          </w:tcPr>
          <w:p w14:paraId="31E96336" w14:textId="7D07C81F" w:rsidR="00E24265" w:rsidRPr="00615D4B" w:rsidDel="00CB3FDD" w:rsidRDefault="00E24265" w:rsidP="005F76AD">
            <w:pPr>
              <w:rPr>
                <w:del w:id="13441" w:author="阿毛" w:date="2021-05-21T17:54:00Z"/>
                <w:rFonts w:ascii="標楷體" w:eastAsia="標楷體" w:hAnsi="標楷體"/>
              </w:rPr>
            </w:pPr>
          </w:p>
        </w:tc>
        <w:tc>
          <w:tcPr>
            <w:tcW w:w="624" w:type="pct"/>
          </w:tcPr>
          <w:p w14:paraId="618FEB87" w14:textId="2E9554E2" w:rsidR="00E24265" w:rsidRPr="00615D4B" w:rsidDel="00CB3FDD" w:rsidRDefault="00E24265" w:rsidP="005F76AD">
            <w:pPr>
              <w:rPr>
                <w:del w:id="13442" w:author="阿毛" w:date="2021-05-21T17:54:00Z"/>
                <w:rFonts w:ascii="標楷體" w:eastAsia="標楷體" w:hAnsi="標楷體"/>
              </w:rPr>
            </w:pPr>
          </w:p>
        </w:tc>
        <w:tc>
          <w:tcPr>
            <w:tcW w:w="537" w:type="pct"/>
          </w:tcPr>
          <w:p w14:paraId="694B7CDF" w14:textId="31E63340" w:rsidR="00E24265" w:rsidRPr="00615D4B" w:rsidDel="00CB3FDD" w:rsidRDefault="00E24265" w:rsidP="005F76AD">
            <w:pPr>
              <w:rPr>
                <w:del w:id="13443" w:author="阿毛" w:date="2021-05-21T17:54:00Z"/>
                <w:rFonts w:ascii="標楷體" w:eastAsia="標楷體" w:hAnsi="標楷體"/>
              </w:rPr>
            </w:pPr>
          </w:p>
        </w:tc>
        <w:tc>
          <w:tcPr>
            <w:tcW w:w="299" w:type="pct"/>
          </w:tcPr>
          <w:p w14:paraId="10026742" w14:textId="6748ED39" w:rsidR="00E24265" w:rsidRPr="00615D4B" w:rsidDel="00CB3FDD" w:rsidRDefault="00E24265" w:rsidP="005F76AD">
            <w:pPr>
              <w:rPr>
                <w:del w:id="13444" w:author="阿毛" w:date="2021-05-21T17:54:00Z"/>
                <w:rFonts w:ascii="標楷體" w:eastAsia="標楷體" w:hAnsi="標楷體"/>
              </w:rPr>
            </w:pPr>
          </w:p>
        </w:tc>
        <w:tc>
          <w:tcPr>
            <w:tcW w:w="299" w:type="pct"/>
          </w:tcPr>
          <w:p w14:paraId="47400633" w14:textId="73C18EC7" w:rsidR="00E24265" w:rsidRPr="00615D4B" w:rsidDel="00CB3FDD" w:rsidRDefault="00E24265" w:rsidP="005F76AD">
            <w:pPr>
              <w:rPr>
                <w:del w:id="13445" w:author="阿毛" w:date="2021-05-21T17:54:00Z"/>
                <w:rFonts w:ascii="標楷體" w:eastAsia="標楷體" w:hAnsi="標楷體"/>
              </w:rPr>
            </w:pPr>
          </w:p>
        </w:tc>
        <w:tc>
          <w:tcPr>
            <w:tcW w:w="1643" w:type="pct"/>
          </w:tcPr>
          <w:p w14:paraId="7E3AA758" w14:textId="638F57C9" w:rsidR="00E24265" w:rsidRPr="00615D4B" w:rsidDel="00CB3FDD" w:rsidRDefault="00E24265" w:rsidP="005F76AD">
            <w:pPr>
              <w:rPr>
                <w:del w:id="13446" w:author="阿毛" w:date="2021-05-21T17:54:00Z"/>
                <w:rFonts w:ascii="標楷體" w:eastAsia="標楷體" w:hAnsi="標楷體"/>
              </w:rPr>
            </w:pPr>
          </w:p>
        </w:tc>
      </w:tr>
      <w:tr w:rsidR="00E24265" w:rsidRPr="00615D4B" w:rsidDel="00CB3FDD" w14:paraId="109AA590" w14:textId="14D978F5" w:rsidTr="005F76AD">
        <w:trPr>
          <w:trHeight w:val="291"/>
          <w:jc w:val="center"/>
          <w:del w:id="13447" w:author="阿毛" w:date="2021-05-21T17:54:00Z"/>
        </w:trPr>
        <w:tc>
          <w:tcPr>
            <w:tcW w:w="219" w:type="pct"/>
          </w:tcPr>
          <w:p w14:paraId="56DB9214" w14:textId="43FE1DF9" w:rsidR="00E24265" w:rsidRPr="005E579A" w:rsidDel="00CB3FDD" w:rsidRDefault="00E24265" w:rsidP="005F76AD">
            <w:pPr>
              <w:pStyle w:val="af9"/>
              <w:numPr>
                <w:ilvl w:val="0"/>
                <w:numId w:val="46"/>
              </w:numPr>
              <w:ind w:leftChars="0"/>
              <w:rPr>
                <w:del w:id="13448" w:author="阿毛" w:date="2021-05-21T17:54:00Z"/>
                <w:rFonts w:ascii="標楷體" w:eastAsia="標楷體" w:hAnsi="標楷體"/>
              </w:rPr>
            </w:pPr>
          </w:p>
        </w:tc>
        <w:tc>
          <w:tcPr>
            <w:tcW w:w="756" w:type="pct"/>
          </w:tcPr>
          <w:p w14:paraId="407FEBB9" w14:textId="0CB81C19" w:rsidR="00E24265" w:rsidRPr="00615D4B" w:rsidDel="00CB3FDD" w:rsidRDefault="00E24265" w:rsidP="005F76AD">
            <w:pPr>
              <w:rPr>
                <w:del w:id="13449" w:author="阿毛" w:date="2021-05-21T17:54:00Z"/>
                <w:rFonts w:ascii="標楷體" w:eastAsia="標楷體" w:hAnsi="標楷體"/>
              </w:rPr>
            </w:pPr>
            <w:del w:id="13450" w:author="阿毛" w:date="2021-05-21T17:54:00Z">
              <w:r w:rsidRPr="00713ED8" w:rsidDel="00CB3FDD">
                <w:rPr>
                  <w:rFonts w:ascii="標楷體" w:eastAsia="標楷體" w:hAnsi="標楷體" w:hint="eastAsia"/>
                </w:rPr>
                <w:delText>法院裁定保全處分</w:delText>
              </w:r>
            </w:del>
          </w:p>
        </w:tc>
        <w:tc>
          <w:tcPr>
            <w:tcW w:w="624" w:type="pct"/>
          </w:tcPr>
          <w:p w14:paraId="0682E59D" w14:textId="0E1AAE72" w:rsidR="00E24265" w:rsidRPr="00615D4B" w:rsidDel="00CB3FDD" w:rsidRDefault="00E24265" w:rsidP="005F76AD">
            <w:pPr>
              <w:rPr>
                <w:del w:id="13451" w:author="阿毛" w:date="2021-05-21T17:54:00Z"/>
                <w:rFonts w:ascii="標楷體" w:eastAsia="標楷體" w:hAnsi="標楷體"/>
              </w:rPr>
            </w:pPr>
          </w:p>
        </w:tc>
        <w:tc>
          <w:tcPr>
            <w:tcW w:w="624" w:type="pct"/>
          </w:tcPr>
          <w:p w14:paraId="66AF5D7F" w14:textId="30A30A35" w:rsidR="00E24265" w:rsidRPr="00615D4B" w:rsidDel="00CB3FDD" w:rsidRDefault="00E24265" w:rsidP="005F76AD">
            <w:pPr>
              <w:rPr>
                <w:del w:id="13452" w:author="阿毛" w:date="2021-05-21T17:54:00Z"/>
                <w:rFonts w:ascii="標楷體" w:eastAsia="標楷體" w:hAnsi="標楷體"/>
              </w:rPr>
            </w:pPr>
          </w:p>
        </w:tc>
        <w:tc>
          <w:tcPr>
            <w:tcW w:w="537" w:type="pct"/>
          </w:tcPr>
          <w:p w14:paraId="70A2CA71" w14:textId="79CB4EF8" w:rsidR="00E24265" w:rsidRPr="00615D4B" w:rsidDel="00CB3FDD" w:rsidRDefault="00E24265" w:rsidP="005F76AD">
            <w:pPr>
              <w:rPr>
                <w:del w:id="13453" w:author="阿毛" w:date="2021-05-21T17:54:00Z"/>
                <w:rFonts w:ascii="標楷體" w:eastAsia="標楷體" w:hAnsi="標楷體"/>
              </w:rPr>
            </w:pPr>
          </w:p>
        </w:tc>
        <w:tc>
          <w:tcPr>
            <w:tcW w:w="299" w:type="pct"/>
          </w:tcPr>
          <w:p w14:paraId="303D542D" w14:textId="07A17762" w:rsidR="00E24265" w:rsidRPr="00615D4B" w:rsidDel="00CB3FDD" w:rsidRDefault="00E24265" w:rsidP="005F76AD">
            <w:pPr>
              <w:rPr>
                <w:del w:id="13454" w:author="阿毛" w:date="2021-05-21T17:54:00Z"/>
                <w:rFonts w:ascii="標楷體" w:eastAsia="標楷體" w:hAnsi="標楷體"/>
              </w:rPr>
            </w:pPr>
          </w:p>
        </w:tc>
        <w:tc>
          <w:tcPr>
            <w:tcW w:w="299" w:type="pct"/>
          </w:tcPr>
          <w:p w14:paraId="3BD31764" w14:textId="586DA4AB" w:rsidR="00E24265" w:rsidRPr="00615D4B" w:rsidDel="00CB3FDD" w:rsidRDefault="00E24265" w:rsidP="005F76AD">
            <w:pPr>
              <w:rPr>
                <w:del w:id="13455" w:author="阿毛" w:date="2021-05-21T17:54:00Z"/>
                <w:rFonts w:ascii="標楷體" w:eastAsia="標楷體" w:hAnsi="標楷體"/>
              </w:rPr>
            </w:pPr>
          </w:p>
        </w:tc>
        <w:tc>
          <w:tcPr>
            <w:tcW w:w="1643" w:type="pct"/>
          </w:tcPr>
          <w:p w14:paraId="2C353763" w14:textId="2567A95F" w:rsidR="00E24265" w:rsidRPr="00615D4B" w:rsidDel="00CB3FDD" w:rsidRDefault="00E24265" w:rsidP="005F76AD">
            <w:pPr>
              <w:rPr>
                <w:del w:id="13456" w:author="阿毛" w:date="2021-05-21T17:54:00Z"/>
                <w:rFonts w:ascii="標楷體" w:eastAsia="標楷體" w:hAnsi="標楷體"/>
              </w:rPr>
            </w:pPr>
            <w:del w:id="13457" w:author="阿毛" w:date="2021-05-21T17:54:00Z">
              <w:r w:rsidRPr="007C3A4D" w:rsidDel="00CB3FDD">
                <w:rPr>
                  <w:rFonts w:ascii="標楷體" w:eastAsia="標楷體" w:hAnsi="標楷體" w:hint="eastAsia"/>
                </w:rPr>
                <w:delText>輸入Y或N</w:delText>
              </w:r>
            </w:del>
          </w:p>
        </w:tc>
      </w:tr>
      <w:tr w:rsidR="00E24265" w:rsidRPr="00615D4B" w:rsidDel="00CB3FDD" w14:paraId="0E948BE1" w14:textId="589A7DE2" w:rsidTr="005F76AD">
        <w:trPr>
          <w:trHeight w:val="291"/>
          <w:jc w:val="center"/>
          <w:del w:id="13458" w:author="阿毛" w:date="2021-05-21T17:54:00Z"/>
        </w:trPr>
        <w:tc>
          <w:tcPr>
            <w:tcW w:w="219" w:type="pct"/>
          </w:tcPr>
          <w:p w14:paraId="17CE3B90" w14:textId="76020181" w:rsidR="00E24265" w:rsidRPr="005E579A" w:rsidDel="00CB3FDD" w:rsidRDefault="00E24265" w:rsidP="005F76AD">
            <w:pPr>
              <w:pStyle w:val="af9"/>
              <w:numPr>
                <w:ilvl w:val="0"/>
                <w:numId w:val="46"/>
              </w:numPr>
              <w:ind w:leftChars="0"/>
              <w:rPr>
                <w:del w:id="13459" w:author="阿毛" w:date="2021-05-21T17:54:00Z"/>
                <w:rFonts w:ascii="標楷體" w:eastAsia="標楷體" w:hAnsi="標楷體"/>
              </w:rPr>
            </w:pPr>
          </w:p>
        </w:tc>
        <w:tc>
          <w:tcPr>
            <w:tcW w:w="756" w:type="pct"/>
          </w:tcPr>
          <w:p w14:paraId="5DCFCA45" w14:textId="206EEDF2" w:rsidR="00E24265" w:rsidRPr="00615D4B" w:rsidDel="00CB3FDD" w:rsidRDefault="00E24265" w:rsidP="005F76AD">
            <w:pPr>
              <w:rPr>
                <w:del w:id="13460" w:author="阿毛" w:date="2021-05-21T17:54:00Z"/>
                <w:rFonts w:ascii="標楷體" w:eastAsia="標楷體" w:hAnsi="標楷體"/>
              </w:rPr>
            </w:pPr>
            <w:del w:id="13461" w:author="阿毛" w:date="2021-05-21T17:54:00Z">
              <w:r w:rsidRPr="00713ED8" w:rsidDel="00CB3FDD">
                <w:rPr>
                  <w:rFonts w:ascii="標楷體" w:eastAsia="標楷體" w:hAnsi="標楷體" w:hint="eastAsia"/>
                </w:rPr>
                <w:delText>保全處分起始日</w:delText>
              </w:r>
            </w:del>
          </w:p>
        </w:tc>
        <w:tc>
          <w:tcPr>
            <w:tcW w:w="624" w:type="pct"/>
          </w:tcPr>
          <w:p w14:paraId="078F936F" w14:textId="5AAB2D3C" w:rsidR="00E24265" w:rsidRPr="00615D4B" w:rsidDel="00CB3FDD" w:rsidRDefault="00E24265" w:rsidP="005F76AD">
            <w:pPr>
              <w:rPr>
                <w:del w:id="13462" w:author="阿毛" w:date="2021-05-21T17:54:00Z"/>
                <w:rFonts w:ascii="標楷體" w:eastAsia="標楷體" w:hAnsi="標楷體"/>
              </w:rPr>
            </w:pPr>
          </w:p>
        </w:tc>
        <w:tc>
          <w:tcPr>
            <w:tcW w:w="624" w:type="pct"/>
          </w:tcPr>
          <w:p w14:paraId="2A17BF0D" w14:textId="73F34C35" w:rsidR="00E24265" w:rsidRPr="00615D4B" w:rsidDel="00CB3FDD" w:rsidRDefault="00E24265" w:rsidP="005F76AD">
            <w:pPr>
              <w:rPr>
                <w:del w:id="13463" w:author="阿毛" w:date="2021-05-21T17:54:00Z"/>
                <w:rFonts w:ascii="標楷體" w:eastAsia="標楷體" w:hAnsi="標楷體"/>
              </w:rPr>
            </w:pPr>
          </w:p>
        </w:tc>
        <w:tc>
          <w:tcPr>
            <w:tcW w:w="537" w:type="pct"/>
          </w:tcPr>
          <w:p w14:paraId="6C091243" w14:textId="57BF7F4B" w:rsidR="00E24265" w:rsidRPr="00615D4B" w:rsidDel="00CB3FDD" w:rsidRDefault="00E24265" w:rsidP="005F76AD">
            <w:pPr>
              <w:rPr>
                <w:del w:id="13464" w:author="阿毛" w:date="2021-05-21T17:54:00Z"/>
                <w:rFonts w:ascii="標楷體" w:eastAsia="標楷體" w:hAnsi="標楷體"/>
              </w:rPr>
            </w:pPr>
          </w:p>
        </w:tc>
        <w:tc>
          <w:tcPr>
            <w:tcW w:w="299" w:type="pct"/>
          </w:tcPr>
          <w:p w14:paraId="330E8B8D" w14:textId="68834BC4" w:rsidR="00E24265" w:rsidRPr="00615D4B" w:rsidDel="00CB3FDD" w:rsidRDefault="00E24265" w:rsidP="005F76AD">
            <w:pPr>
              <w:rPr>
                <w:del w:id="13465" w:author="阿毛" w:date="2021-05-21T17:54:00Z"/>
                <w:rFonts w:ascii="標楷體" w:eastAsia="標楷體" w:hAnsi="標楷體"/>
              </w:rPr>
            </w:pPr>
          </w:p>
        </w:tc>
        <w:tc>
          <w:tcPr>
            <w:tcW w:w="299" w:type="pct"/>
          </w:tcPr>
          <w:p w14:paraId="500C79C3" w14:textId="0FFE9125" w:rsidR="00E24265" w:rsidRPr="00615D4B" w:rsidDel="00CB3FDD" w:rsidRDefault="00E24265" w:rsidP="005F76AD">
            <w:pPr>
              <w:rPr>
                <w:del w:id="13466" w:author="阿毛" w:date="2021-05-21T17:54:00Z"/>
                <w:rFonts w:ascii="標楷體" w:eastAsia="標楷體" w:hAnsi="標楷體"/>
              </w:rPr>
            </w:pPr>
          </w:p>
        </w:tc>
        <w:tc>
          <w:tcPr>
            <w:tcW w:w="1643" w:type="pct"/>
          </w:tcPr>
          <w:p w14:paraId="09A80A01" w14:textId="34130458" w:rsidR="00E24265" w:rsidRPr="00615D4B" w:rsidDel="00CB3FDD" w:rsidRDefault="00E24265" w:rsidP="005F76AD">
            <w:pPr>
              <w:rPr>
                <w:del w:id="13467" w:author="阿毛" w:date="2021-05-21T17:54:00Z"/>
                <w:rFonts w:ascii="標楷體" w:eastAsia="標楷體" w:hAnsi="標楷體"/>
              </w:rPr>
            </w:pPr>
          </w:p>
        </w:tc>
      </w:tr>
      <w:tr w:rsidR="00E24265" w:rsidRPr="00615D4B" w:rsidDel="00CB3FDD" w14:paraId="7D7522B2" w14:textId="49D046F1" w:rsidTr="005F76AD">
        <w:trPr>
          <w:trHeight w:val="291"/>
          <w:jc w:val="center"/>
          <w:del w:id="13468" w:author="阿毛" w:date="2021-05-21T17:54:00Z"/>
        </w:trPr>
        <w:tc>
          <w:tcPr>
            <w:tcW w:w="219" w:type="pct"/>
          </w:tcPr>
          <w:p w14:paraId="73C6DD19" w14:textId="39DC1FBE" w:rsidR="00E24265" w:rsidRPr="005E579A" w:rsidDel="00CB3FDD" w:rsidRDefault="00E24265" w:rsidP="005F76AD">
            <w:pPr>
              <w:pStyle w:val="af9"/>
              <w:numPr>
                <w:ilvl w:val="0"/>
                <w:numId w:val="46"/>
              </w:numPr>
              <w:ind w:leftChars="0"/>
              <w:rPr>
                <w:del w:id="13469" w:author="阿毛" w:date="2021-05-21T17:54:00Z"/>
                <w:rFonts w:ascii="標楷體" w:eastAsia="標楷體" w:hAnsi="標楷體"/>
              </w:rPr>
            </w:pPr>
          </w:p>
        </w:tc>
        <w:tc>
          <w:tcPr>
            <w:tcW w:w="756" w:type="pct"/>
          </w:tcPr>
          <w:p w14:paraId="2F1D0849" w14:textId="2C64B8D9" w:rsidR="00E24265" w:rsidRPr="00615D4B" w:rsidDel="00CB3FDD" w:rsidRDefault="00E24265" w:rsidP="005F76AD">
            <w:pPr>
              <w:rPr>
                <w:del w:id="13470" w:author="阿毛" w:date="2021-05-21T17:54:00Z"/>
                <w:rFonts w:ascii="標楷體" w:eastAsia="標楷體" w:hAnsi="標楷體"/>
              </w:rPr>
            </w:pPr>
            <w:del w:id="13471" w:author="阿毛" w:date="2021-05-21T17:54:00Z">
              <w:r w:rsidRPr="00713ED8" w:rsidDel="00CB3FDD">
                <w:rPr>
                  <w:rFonts w:ascii="標楷體" w:eastAsia="標楷體" w:hAnsi="標楷體" w:hint="eastAsia"/>
                </w:rPr>
                <w:delText>法院裁定撤銷保全處分</w:delText>
              </w:r>
            </w:del>
          </w:p>
        </w:tc>
        <w:tc>
          <w:tcPr>
            <w:tcW w:w="624" w:type="pct"/>
          </w:tcPr>
          <w:p w14:paraId="07D3AA45" w14:textId="2F142510" w:rsidR="00E24265" w:rsidRPr="00615D4B" w:rsidDel="00CB3FDD" w:rsidRDefault="00E24265" w:rsidP="005F76AD">
            <w:pPr>
              <w:rPr>
                <w:del w:id="13472" w:author="阿毛" w:date="2021-05-21T17:54:00Z"/>
                <w:rFonts w:ascii="標楷體" w:eastAsia="標楷體" w:hAnsi="標楷體"/>
              </w:rPr>
            </w:pPr>
          </w:p>
        </w:tc>
        <w:tc>
          <w:tcPr>
            <w:tcW w:w="624" w:type="pct"/>
          </w:tcPr>
          <w:p w14:paraId="5E37D30F" w14:textId="32DEB48D" w:rsidR="00E24265" w:rsidRPr="00615D4B" w:rsidDel="00CB3FDD" w:rsidRDefault="00E24265" w:rsidP="005F76AD">
            <w:pPr>
              <w:rPr>
                <w:del w:id="13473" w:author="阿毛" w:date="2021-05-21T17:54:00Z"/>
                <w:rFonts w:ascii="標楷體" w:eastAsia="標楷體" w:hAnsi="標楷體"/>
              </w:rPr>
            </w:pPr>
          </w:p>
        </w:tc>
        <w:tc>
          <w:tcPr>
            <w:tcW w:w="537" w:type="pct"/>
          </w:tcPr>
          <w:p w14:paraId="1EA8D6EB" w14:textId="24C1419E" w:rsidR="00E24265" w:rsidRPr="00615D4B" w:rsidDel="00CB3FDD" w:rsidRDefault="00E24265" w:rsidP="005F76AD">
            <w:pPr>
              <w:rPr>
                <w:del w:id="13474" w:author="阿毛" w:date="2021-05-21T17:54:00Z"/>
                <w:rFonts w:ascii="標楷體" w:eastAsia="標楷體" w:hAnsi="標楷體"/>
              </w:rPr>
            </w:pPr>
          </w:p>
        </w:tc>
        <w:tc>
          <w:tcPr>
            <w:tcW w:w="299" w:type="pct"/>
          </w:tcPr>
          <w:p w14:paraId="4E49C17F" w14:textId="24FF0D50" w:rsidR="00E24265" w:rsidRPr="00615D4B" w:rsidDel="00CB3FDD" w:rsidRDefault="00E24265" w:rsidP="005F76AD">
            <w:pPr>
              <w:rPr>
                <w:del w:id="13475" w:author="阿毛" w:date="2021-05-21T17:54:00Z"/>
                <w:rFonts w:ascii="標楷體" w:eastAsia="標楷體" w:hAnsi="標楷體"/>
              </w:rPr>
            </w:pPr>
          </w:p>
        </w:tc>
        <w:tc>
          <w:tcPr>
            <w:tcW w:w="299" w:type="pct"/>
          </w:tcPr>
          <w:p w14:paraId="7E9113F4" w14:textId="67AE7167" w:rsidR="00E24265" w:rsidRPr="00615D4B" w:rsidDel="00CB3FDD" w:rsidRDefault="00E24265" w:rsidP="005F76AD">
            <w:pPr>
              <w:rPr>
                <w:del w:id="13476" w:author="阿毛" w:date="2021-05-21T17:54:00Z"/>
                <w:rFonts w:ascii="標楷體" w:eastAsia="標楷體" w:hAnsi="標楷體"/>
              </w:rPr>
            </w:pPr>
          </w:p>
        </w:tc>
        <w:tc>
          <w:tcPr>
            <w:tcW w:w="1643" w:type="pct"/>
          </w:tcPr>
          <w:p w14:paraId="1EB76A49" w14:textId="671272F0" w:rsidR="00E24265" w:rsidRPr="00615D4B" w:rsidDel="00CB3FDD" w:rsidRDefault="00E24265" w:rsidP="005F76AD">
            <w:pPr>
              <w:rPr>
                <w:del w:id="13477" w:author="阿毛" w:date="2021-05-21T17:54:00Z"/>
                <w:rFonts w:ascii="標楷體" w:eastAsia="標楷體" w:hAnsi="標楷體"/>
              </w:rPr>
            </w:pPr>
            <w:del w:id="13478" w:author="阿毛" w:date="2021-05-21T17:54:00Z">
              <w:r w:rsidRPr="007C3A4D" w:rsidDel="00CB3FDD">
                <w:rPr>
                  <w:rFonts w:ascii="標楷體" w:eastAsia="標楷體" w:hAnsi="標楷體" w:hint="eastAsia"/>
                </w:rPr>
                <w:delText>輸入Y或N</w:delText>
              </w:r>
            </w:del>
          </w:p>
        </w:tc>
      </w:tr>
      <w:tr w:rsidR="00E24265" w:rsidRPr="00615D4B" w:rsidDel="00CB3FDD" w14:paraId="47F58D3C" w14:textId="488493E7" w:rsidTr="005F76AD">
        <w:trPr>
          <w:trHeight w:val="291"/>
          <w:jc w:val="center"/>
          <w:del w:id="13479" w:author="阿毛" w:date="2021-05-21T17:54:00Z"/>
        </w:trPr>
        <w:tc>
          <w:tcPr>
            <w:tcW w:w="219" w:type="pct"/>
          </w:tcPr>
          <w:p w14:paraId="11C0FF01" w14:textId="563E58A7" w:rsidR="00E24265" w:rsidRPr="005E579A" w:rsidDel="00CB3FDD" w:rsidRDefault="00E24265" w:rsidP="005F76AD">
            <w:pPr>
              <w:pStyle w:val="af9"/>
              <w:numPr>
                <w:ilvl w:val="0"/>
                <w:numId w:val="46"/>
              </w:numPr>
              <w:ind w:leftChars="0"/>
              <w:rPr>
                <w:del w:id="13480" w:author="阿毛" w:date="2021-05-21T17:54:00Z"/>
                <w:rFonts w:ascii="標楷體" w:eastAsia="標楷體" w:hAnsi="標楷體"/>
              </w:rPr>
            </w:pPr>
          </w:p>
        </w:tc>
        <w:tc>
          <w:tcPr>
            <w:tcW w:w="756" w:type="pct"/>
          </w:tcPr>
          <w:p w14:paraId="3403720D" w14:textId="7C86AAF9" w:rsidR="00E24265" w:rsidRPr="00615D4B" w:rsidDel="00CB3FDD" w:rsidRDefault="00E24265" w:rsidP="005F76AD">
            <w:pPr>
              <w:rPr>
                <w:del w:id="13481" w:author="阿毛" w:date="2021-05-21T17:54:00Z"/>
                <w:rFonts w:ascii="標楷體" w:eastAsia="標楷體" w:hAnsi="標楷體"/>
              </w:rPr>
            </w:pPr>
            <w:del w:id="13482" w:author="阿毛" w:date="2021-05-21T17:54:00Z">
              <w:r w:rsidRPr="00713ED8" w:rsidDel="00CB3FDD">
                <w:rPr>
                  <w:rFonts w:ascii="標楷體" w:eastAsia="標楷體" w:hAnsi="標楷體" w:hint="eastAsia"/>
                </w:rPr>
                <w:delText>保全處分撤銷日</w:delText>
              </w:r>
            </w:del>
          </w:p>
        </w:tc>
        <w:tc>
          <w:tcPr>
            <w:tcW w:w="624" w:type="pct"/>
          </w:tcPr>
          <w:p w14:paraId="033B2867" w14:textId="555A1415" w:rsidR="00E24265" w:rsidRPr="00615D4B" w:rsidDel="00CB3FDD" w:rsidRDefault="00E24265" w:rsidP="005F76AD">
            <w:pPr>
              <w:rPr>
                <w:del w:id="13483" w:author="阿毛" w:date="2021-05-21T17:54:00Z"/>
                <w:rFonts w:ascii="標楷體" w:eastAsia="標楷體" w:hAnsi="標楷體"/>
              </w:rPr>
            </w:pPr>
          </w:p>
        </w:tc>
        <w:tc>
          <w:tcPr>
            <w:tcW w:w="624" w:type="pct"/>
          </w:tcPr>
          <w:p w14:paraId="0F89BC6E" w14:textId="7BC14CC1" w:rsidR="00E24265" w:rsidRPr="00615D4B" w:rsidDel="00CB3FDD" w:rsidRDefault="00E24265" w:rsidP="005F76AD">
            <w:pPr>
              <w:rPr>
                <w:del w:id="13484" w:author="阿毛" w:date="2021-05-21T17:54:00Z"/>
                <w:rFonts w:ascii="標楷體" w:eastAsia="標楷體" w:hAnsi="標楷體"/>
              </w:rPr>
            </w:pPr>
          </w:p>
        </w:tc>
        <w:tc>
          <w:tcPr>
            <w:tcW w:w="537" w:type="pct"/>
          </w:tcPr>
          <w:p w14:paraId="320E869B" w14:textId="41AA943B" w:rsidR="00E24265" w:rsidRPr="00615D4B" w:rsidDel="00CB3FDD" w:rsidRDefault="00E24265" w:rsidP="005F76AD">
            <w:pPr>
              <w:rPr>
                <w:del w:id="13485" w:author="阿毛" w:date="2021-05-21T17:54:00Z"/>
                <w:rFonts w:ascii="標楷體" w:eastAsia="標楷體" w:hAnsi="標楷體"/>
              </w:rPr>
            </w:pPr>
          </w:p>
        </w:tc>
        <w:tc>
          <w:tcPr>
            <w:tcW w:w="299" w:type="pct"/>
          </w:tcPr>
          <w:p w14:paraId="724EAD17" w14:textId="480568AF" w:rsidR="00E24265" w:rsidRPr="00615D4B" w:rsidDel="00CB3FDD" w:rsidRDefault="00E24265" w:rsidP="005F76AD">
            <w:pPr>
              <w:rPr>
                <w:del w:id="13486" w:author="阿毛" w:date="2021-05-21T17:54:00Z"/>
                <w:rFonts w:ascii="標楷體" w:eastAsia="標楷體" w:hAnsi="標楷體"/>
              </w:rPr>
            </w:pPr>
          </w:p>
        </w:tc>
        <w:tc>
          <w:tcPr>
            <w:tcW w:w="299" w:type="pct"/>
          </w:tcPr>
          <w:p w14:paraId="4F5341D1" w14:textId="128DE5D5" w:rsidR="00E24265" w:rsidRPr="00615D4B" w:rsidDel="00CB3FDD" w:rsidRDefault="00E24265" w:rsidP="005F76AD">
            <w:pPr>
              <w:rPr>
                <w:del w:id="13487" w:author="阿毛" w:date="2021-05-21T17:54:00Z"/>
                <w:rFonts w:ascii="標楷體" w:eastAsia="標楷體" w:hAnsi="標楷體"/>
              </w:rPr>
            </w:pPr>
          </w:p>
        </w:tc>
        <w:tc>
          <w:tcPr>
            <w:tcW w:w="1643" w:type="pct"/>
          </w:tcPr>
          <w:p w14:paraId="4810CF82" w14:textId="68B6D134" w:rsidR="00E24265" w:rsidRPr="00615D4B" w:rsidDel="00CB3FDD" w:rsidRDefault="00E24265" w:rsidP="005F76AD">
            <w:pPr>
              <w:rPr>
                <w:del w:id="13488" w:author="阿毛" w:date="2021-05-21T17:54:00Z"/>
                <w:rFonts w:ascii="標楷體" w:eastAsia="標楷體" w:hAnsi="標楷體"/>
              </w:rPr>
            </w:pPr>
          </w:p>
        </w:tc>
      </w:tr>
      <w:tr w:rsidR="00E24265" w:rsidRPr="00615D4B" w:rsidDel="00CB3FDD" w14:paraId="7284F9C8" w14:textId="1630A6CB" w:rsidTr="005F76AD">
        <w:trPr>
          <w:trHeight w:val="291"/>
          <w:jc w:val="center"/>
          <w:del w:id="13489" w:author="阿毛" w:date="2021-05-21T17:54:00Z"/>
        </w:trPr>
        <w:tc>
          <w:tcPr>
            <w:tcW w:w="219" w:type="pct"/>
          </w:tcPr>
          <w:p w14:paraId="32381CED" w14:textId="212AE0DB" w:rsidR="00E24265" w:rsidRPr="005E579A" w:rsidDel="00CB3FDD" w:rsidRDefault="00E24265" w:rsidP="005F76AD">
            <w:pPr>
              <w:pStyle w:val="af9"/>
              <w:numPr>
                <w:ilvl w:val="0"/>
                <w:numId w:val="46"/>
              </w:numPr>
              <w:ind w:leftChars="0"/>
              <w:rPr>
                <w:del w:id="13490" w:author="阿毛" w:date="2021-05-21T17:54:00Z"/>
                <w:rFonts w:ascii="標楷體" w:eastAsia="標楷體" w:hAnsi="標楷體"/>
              </w:rPr>
            </w:pPr>
          </w:p>
        </w:tc>
        <w:tc>
          <w:tcPr>
            <w:tcW w:w="756" w:type="pct"/>
          </w:tcPr>
          <w:p w14:paraId="2DBA79AE" w14:textId="13644223" w:rsidR="00E24265" w:rsidRPr="00615D4B" w:rsidDel="00CB3FDD" w:rsidRDefault="00E24265" w:rsidP="005F76AD">
            <w:pPr>
              <w:rPr>
                <w:del w:id="13491" w:author="阿毛" w:date="2021-05-21T17:54:00Z"/>
                <w:rFonts w:ascii="標楷體" w:eastAsia="標楷體" w:hAnsi="標楷體"/>
              </w:rPr>
            </w:pPr>
            <w:del w:id="13492" w:author="阿毛" w:date="2021-05-21T17:54:00Z">
              <w:r w:rsidRPr="00713ED8" w:rsidDel="00CB3FDD">
                <w:rPr>
                  <w:rFonts w:ascii="標楷體" w:eastAsia="標楷體" w:hAnsi="標楷體" w:hint="eastAsia"/>
                </w:rPr>
                <w:delText>清算損失金額</w:delText>
              </w:r>
            </w:del>
          </w:p>
        </w:tc>
        <w:tc>
          <w:tcPr>
            <w:tcW w:w="624" w:type="pct"/>
          </w:tcPr>
          <w:p w14:paraId="65DAC9EC" w14:textId="0849EB12" w:rsidR="00E24265" w:rsidRPr="00615D4B" w:rsidDel="00CB3FDD" w:rsidRDefault="00E24265" w:rsidP="005F76AD">
            <w:pPr>
              <w:rPr>
                <w:del w:id="13493" w:author="阿毛" w:date="2021-05-21T17:54:00Z"/>
                <w:rFonts w:ascii="標楷體" w:eastAsia="標楷體" w:hAnsi="標楷體"/>
              </w:rPr>
            </w:pPr>
          </w:p>
        </w:tc>
        <w:tc>
          <w:tcPr>
            <w:tcW w:w="624" w:type="pct"/>
          </w:tcPr>
          <w:p w14:paraId="1581480A" w14:textId="16CBC76A" w:rsidR="00E24265" w:rsidRPr="00615D4B" w:rsidDel="00CB3FDD" w:rsidRDefault="00E24265" w:rsidP="005F76AD">
            <w:pPr>
              <w:rPr>
                <w:del w:id="13494" w:author="阿毛" w:date="2021-05-21T17:54:00Z"/>
                <w:rFonts w:ascii="標楷體" w:eastAsia="標楷體" w:hAnsi="標楷體"/>
              </w:rPr>
            </w:pPr>
          </w:p>
        </w:tc>
        <w:tc>
          <w:tcPr>
            <w:tcW w:w="537" w:type="pct"/>
          </w:tcPr>
          <w:p w14:paraId="1BB5714A" w14:textId="22ADF7FD" w:rsidR="00E24265" w:rsidRPr="00615D4B" w:rsidDel="00CB3FDD" w:rsidRDefault="00E24265" w:rsidP="005F76AD">
            <w:pPr>
              <w:rPr>
                <w:del w:id="13495" w:author="阿毛" w:date="2021-05-21T17:54:00Z"/>
                <w:rFonts w:ascii="標楷體" w:eastAsia="標楷體" w:hAnsi="標楷體"/>
              </w:rPr>
            </w:pPr>
          </w:p>
        </w:tc>
        <w:tc>
          <w:tcPr>
            <w:tcW w:w="299" w:type="pct"/>
          </w:tcPr>
          <w:p w14:paraId="1AC7EC91" w14:textId="070F6D85" w:rsidR="00E24265" w:rsidRPr="00615D4B" w:rsidDel="00CB3FDD" w:rsidRDefault="00E24265" w:rsidP="005F76AD">
            <w:pPr>
              <w:rPr>
                <w:del w:id="13496" w:author="阿毛" w:date="2021-05-21T17:54:00Z"/>
                <w:rFonts w:ascii="標楷體" w:eastAsia="標楷體" w:hAnsi="標楷體"/>
              </w:rPr>
            </w:pPr>
          </w:p>
        </w:tc>
        <w:tc>
          <w:tcPr>
            <w:tcW w:w="299" w:type="pct"/>
          </w:tcPr>
          <w:p w14:paraId="02CB3180" w14:textId="75E93B2A" w:rsidR="00E24265" w:rsidRPr="00615D4B" w:rsidDel="00CB3FDD" w:rsidRDefault="00E24265" w:rsidP="005F76AD">
            <w:pPr>
              <w:rPr>
                <w:del w:id="13497" w:author="阿毛" w:date="2021-05-21T17:54:00Z"/>
                <w:rFonts w:ascii="標楷體" w:eastAsia="標楷體" w:hAnsi="標楷體"/>
              </w:rPr>
            </w:pPr>
          </w:p>
        </w:tc>
        <w:tc>
          <w:tcPr>
            <w:tcW w:w="1643" w:type="pct"/>
          </w:tcPr>
          <w:p w14:paraId="48369F2A" w14:textId="0F8FAEC6" w:rsidR="00E24265" w:rsidRPr="00615D4B" w:rsidDel="00CB3FDD" w:rsidRDefault="00E24265" w:rsidP="005F76AD">
            <w:pPr>
              <w:rPr>
                <w:del w:id="13498" w:author="阿毛" w:date="2021-05-21T17:54:00Z"/>
                <w:rFonts w:ascii="標楷體" w:eastAsia="標楷體" w:hAnsi="標楷體"/>
              </w:rPr>
            </w:pPr>
          </w:p>
        </w:tc>
      </w:tr>
      <w:tr w:rsidR="00E24265" w:rsidRPr="00615D4B" w:rsidDel="00CB3FDD" w14:paraId="2F1E525F" w14:textId="35ECA2A8" w:rsidTr="005F76AD">
        <w:trPr>
          <w:trHeight w:val="291"/>
          <w:jc w:val="center"/>
          <w:del w:id="13499" w:author="阿毛" w:date="2021-05-21T17:54:00Z"/>
        </w:trPr>
        <w:tc>
          <w:tcPr>
            <w:tcW w:w="219" w:type="pct"/>
          </w:tcPr>
          <w:p w14:paraId="726F513C" w14:textId="637B6A73" w:rsidR="00E24265" w:rsidRPr="005E579A" w:rsidDel="00CB3FDD" w:rsidRDefault="00E24265" w:rsidP="005F76AD">
            <w:pPr>
              <w:pStyle w:val="af9"/>
              <w:numPr>
                <w:ilvl w:val="0"/>
                <w:numId w:val="46"/>
              </w:numPr>
              <w:ind w:leftChars="0"/>
              <w:rPr>
                <w:del w:id="13500" w:author="阿毛" w:date="2021-05-21T17:54:00Z"/>
                <w:rFonts w:ascii="標楷體" w:eastAsia="標楷體" w:hAnsi="標楷體"/>
              </w:rPr>
            </w:pPr>
          </w:p>
        </w:tc>
        <w:tc>
          <w:tcPr>
            <w:tcW w:w="756" w:type="pct"/>
          </w:tcPr>
          <w:p w14:paraId="338C5412" w14:textId="3BBA15AC" w:rsidR="00E24265" w:rsidRPr="00615D4B" w:rsidDel="00CB3FDD" w:rsidRDefault="00E24265" w:rsidP="005F76AD">
            <w:pPr>
              <w:rPr>
                <w:del w:id="13501" w:author="阿毛" w:date="2021-05-21T17:54:00Z"/>
                <w:rFonts w:ascii="標楷體" w:eastAsia="標楷體" w:hAnsi="標楷體"/>
              </w:rPr>
            </w:pPr>
            <w:del w:id="13502" w:author="阿毛" w:date="2021-05-21T17:54:00Z">
              <w:r w:rsidRPr="00713ED8" w:rsidDel="00CB3FDD">
                <w:rPr>
                  <w:rFonts w:ascii="標楷體" w:eastAsia="標楷體" w:hAnsi="標楷體" w:hint="eastAsia"/>
                </w:rPr>
                <w:delText>管理人姓名</w:delText>
              </w:r>
            </w:del>
          </w:p>
        </w:tc>
        <w:tc>
          <w:tcPr>
            <w:tcW w:w="624" w:type="pct"/>
          </w:tcPr>
          <w:p w14:paraId="29821852" w14:textId="6CDE4E35" w:rsidR="00E24265" w:rsidRPr="00615D4B" w:rsidDel="00CB3FDD" w:rsidRDefault="00E24265" w:rsidP="005F76AD">
            <w:pPr>
              <w:rPr>
                <w:del w:id="13503" w:author="阿毛" w:date="2021-05-21T17:54:00Z"/>
                <w:rFonts w:ascii="標楷體" w:eastAsia="標楷體" w:hAnsi="標楷體"/>
              </w:rPr>
            </w:pPr>
          </w:p>
        </w:tc>
        <w:tc>
          <w:tcPr>
            <w:tcW w:w="624" w:type="pct"/>
          </w:tcPr>
          <w:p w14:paraId="7EEBDD33" w14:textId="276B4895" w:rsidR="00E24265" w:rsidRPr="00615D4B" w:rsidDel="00CB3FDD" w:rsidRDefault="00E24265" w:rsidP="005F76AD">
            <w:pPr>
              <w:rPr>
                <w:del w:id="13504" w:author="阿毛" w:date="2021-05-21T17:54:00Z"/>
                <w:rFonts w:ascii="標楷體" w:eastAsia="標楷體" w:hAnsi="標楷體"/>
              </w:rPr>
            </w:pPr>
          </w:p>
        </w:tc>
        <w:tc>
          <w:tcPr>
            <w:tcW w:w="537" w:type="pct"/>
          </w:tcPr>
          <w:p w14:paraId="3991DE72" w14:textId="59CC4362" w:rsidR="00E24265" w:rsidRPr="00615D4B" w:rsidDel="00CB3FDD" w:rsidRDefault="00E24265" w:rsidP="005F76AD">
            <w:pPr>
              <w:rPr>
                <w:del w:id="13505" w:author="阿毛" w:date="2021-05-21T17:54:00Z"/>
                <w:rFonts w:ascii="標楷體" w:eastAsia="標楷體" w:hAnsi="標楷體"/>
              </w:rPr>
            </w:pPr>
          </w:p>
        </w:tc>
        <w:tc>
          <w:tcPr>
            <w:tcW w:w="299" w:type="pct"/>
          </w:tcPr>
          <w:p w14:paraId="2C0F8B10" w14:textId="0C41FCD8" w:rsidR="00E24265" w:rsidRPr="00615D4B" w:rsidDel="00CB3FDD" w:rsidRDefault="00E24265" w:rsidP="005F76AD">
            <w:pPr>
              <w:rPr>
                <w:del w:id="13506" w:author="阿毛" w:date="2021-05-21T17:54:00Z"/>
                <w:rFonts w:ascii="標楷體" w:eastAsia="標楷體" w:hAnsi="標楷體"/>
              </w:rPr>
            </w:pPr>
          </w:p>
        </w:tc>
        <w:tc>
          <w:tcPr>
            <w:tcW w:w="299" w:type="pct"/>
          </w:tcPr>
          <w:p w14:paraId="6B56C1DF" w14:textId="5A8D8FB5" w:rsidR="00E24265" w:rsidRPr="00615D4B" w:rsidDel="00CB3FDD" w:rsidRDefault="00E24265" w:rsidP="005F76AD">
            <w:pPr>
              <w:rPr>
                <w:del w:id="13507" w:author="阿毛" w:date="2021-05-21T17:54:00Z"/>
                <w:rFonts w:ascii="標楷體" w:eastAsia="標楷體" w:hAnsi="標楷體"/>
              </w:rPr>
            </w:pPr>
          </w:p>
        </w:tc>
        <w:tc>
          <w:tcPr>
            <w:tcW w:w="1643" w:type="pct"/>
          </w:tcPr>
          <w:p w14:paraId="7A5878C7" w14:textId="03CEF729" w:rsidR="00E24265" w:rsidRPr="00615D4B" w:rsidDel="00CB3FDD" w:rsidRDefault="00E24265" w:rsidP="005F76AD">
            <w:pPr>
              <w:rPr>
                <w:del w:id="13508" w:author="阿毛" w:date="2021-05-21T17:54:00Z"/>
                <w:rFonts w:ascii="標楷體" w:eastAsia="標楷體" w:hAnsi="標楷體"/>
              </w:rPr>
            </w:pPr>
          </w:p>
        </w:tc>
      </w:tr>
      <w:tr w:rsidR="00E24265" w:rsidRPr="00615D4B" w:rsidDel="00CB3FDD" w14:paraId="7A1AC19A" w14:textId="738C12DF" w:rsidTr="005F76AD">
        <w:trPr>
          <w:trHeight w:val="291"/>
          <w:jc w:val="center"/>
          <w:del w:id="13509" w:author="阿毛" w:date="2021-05-21T17:54:00Z"/>
        </w:trPr>
        <w:tc>
          <w:tcPr>
            <w:tcW w:w="219" w:type="pct"/>
          </w:tcPr>
          <w:p w14:paraId="394AC587" w14:textId="5228DACD" w:rsidR="00E24265" w:rsidRPr="005E579A" w:rsidDel="00CB3FDD" w:rsidRDefault="00E24265" w:rsidP="005F76AD">
            <w:pPr>
              <w:pStyle w:val="af9"/>
              <w:numPr>
                <w:ilvl w:val="0"/>
                <w:numId w:val="46"/>
              </w:numPr>
              <w:ind w:leftChars="0"/>
              <w:rPr>
                <w:del w:id="13510" w:author="阿毛" w:date="2021-05-21T17:54:00Z"/>
                <w:rFonts w:ascii="標楷體" w:eastAsia="標楷體" w:hAnsi="標楷體"/>
              </w:rPr>
            </w:pPr>
          </w:p>
        </w:tc>
        <w:tc>
          <w:tcPr>
            <w:tcW w:w="756" w:type="pct"/>
          </w:tcPr>
          <w:p w14:paraId="04889CAB" w14:textId="00A978DF" w:rsidR="00E24265" w:rsidRPr="00615D4B" w:rsidDel="00CB3FDD" w:rsidRDefault="00E24265" w:rsidP="005F76AD">
            <w:pPr>
              <w:rPr>
                <w:del w:id="13511" w:author="阿毛" w:date="2021-05-21T17:54:00Z"/>
                <w:rFonts w:ascii="標楷體" w:eastAsia="標楷體" w:hAnsi="標楷體"/>
              </w:rPr>
            </w:pPr>
            <w:del w:id="13512" w:author="阿毛" w:date="2021-05-21T17:54:00Z">
              <w:r w:rsidRPr="00713ED8" w:rsidDel="00CB3FDD">
                <w:rPr>
                  <w:rFonts w:ascii="標楷體" w:eastAsia="標楷體" w:hAnsi="標楷體" w:hint="eastAsia"/>
                </w:rPr>
                <w:delText>轉JCIC文字檔日期</w:delText>
              </w:r>
            </w:del>
          </w:p>
        </w:tc>
        <w:tc>
          <w:tcPr>
            <w:tcW w:w="624" w:type="pct"/>
          </w:tcPr>
          <w:p w14:paraId="07EF10AF" w14:textId="008EBC09" w:rsidR="00E24265" w:rsidRPr="00615D4B" w:rsidDel="00CB3FDD" w:rsidRDefault="00E24265" w:rsidP="005F76AD">
            <w:pPr>
              <w:rPr>
                <w:del w:id="13513" w:author="阿毛" w:date="2021-05-21T17:54:00Z"/>
                <w:rFonts w:ascii="標楷體" w:eastAsia="標楷體" w:hAnsi="標楷體"/>
              </w:rPr>
            </w:pPr>
          </w:p>
        </w:tc>
        <w:tc>
          <w:tcPr>
            <w:tcW w:w="624" w:type="pct"/>
          </w:tcPr>
          <w:p w14:paraId="795FC4C4" w14:textId="7ED06182" w:rsidR="00E24265" w:rsidRPr="00615D4B" w:rsidDel="00CB3FDD" w:rsidRDefault="00E24265" w:rsidP="005F76AD">
            <w:pPr>
              <w:rPr>
                <w:del w:id="13514" w:author="阿毛" w:date="2021-05-21T17:54:00Z"/>
                <w:rFonts w:ascii="標楷體" w:eastAsia="標楷體" w:hAnsi="標楷體"/>
              </w:rPr>
            </w:pPr>
          </w:p>
        </w:tc>
        <w:tc>
          <w:tcPr>
            <w:tcW w:w="537" w:type="pct"/>
          </w:tcPr>
          <w:p w14:paraId="6A0C8012" w14:textId="1B39C56E" w:rsidR="00E24265" w:rsidRPr="00615D4B" w:rsidDel="00CB3FDD" w:rsidRDefault="00E24265" w:rsidP="005F76AD">
            <w:pPr>
              <w:rPr>
                <w:del w:id="13515" w:author="阿毛" w:date="2021-05-21T17:54:00Z"/>
                <w:rFonts w:ascii="標楷體" w:eastAsia="標楷體" w:hAnsi="標楷體"/>
              </w:rPr>
            </w:pPr>
          </w:p>
        </w:tc>
        <w:tc>
          <w:tcPr>
            <w:tcW w:w="299" w:type="pct"/>
          </w:tcPr>
          <w:p w14:paraId="7C9A2FE4" w14:textId="1257C83B" w:rsidR="00E24265" w:rsidRPr="00615D4B" w:rsidDel="00CB3FDD" w:rsidRDefault="00E24265" w:rsidP="005F76AD">
            <w:pPr>
              <w:rPr>
                <w:del w:id="13516" w:author="阿毛" w:date="2021-05-21T17:54:00Z"/>
                <w:rFonts w:ascii="標楷體" w:eastAsia="標楷體" w:hAnsi="標楷體"/>
              </w:rPr>
            </w:pPr>
          </w:p>
        </w:tc>
        <w:tc>
          <w:tcPr>
            <w:tcW w:w="299" w:type="pct"/>
          </w:tcPr>
          <w:p w14:paraId="422C399C" w14:textId="4CA94CE9" w:rsidR="00E24265" w:rsidRPr="00615D4B" w:rsidDel="00CB3FDD" w:rsidRDefault="00E24265" w:rsidP="005F76AD">
            <w:pPr>
              <w:rPr>
                <w:del w:id="13517" w:author="阿毛" w:date="2021-05-21T17:54:00Z"/>
                <w:rFonts w:ascii="標楷體" w:eastAsia="標楷體" w:hAnsi="標楷體"/>
              </w:rPr>
            </w:pPr>
          </w:p>
        </w:tc>
        <w:tc>
          <w:tcPr>
            <w:tcW w:w="1643" w:type="pct"/>
          </w:tcPr>
          <w:p w14:paraId="35AAF236" w14:textId="15F85971" w:rsidR="00E24265" w:rsidRPr="00615D4B" w:rsidDel="00CB3FDD" w:rsidRDefault="00E24265" w:rsidP="005F76AD">
            <w:pPr>
              <w:rPr>
                <w:del w:id="13518" w:author="阿毛" w:date="2021-05-21T17:54:00Z"/>
                <w:rFonts w:ascii="標楷體" w:eastAsia="標楷體" w:hAnsi="標楷體"/>
              </w:rPr>
            </w:pPr>
          </w:p>
        </w:tc>
      </w:tr>
    </w:tbl>
    <w:p w14:paraId="6F8235CA" w14:textId="5FBCF882" w:rsidR="00E24265" w:rsidDel="00CB3FDD" w:rsidRDefault="00E24265" w:rsidP="00F62379">
      <w:pPr>
        <w:pStyle w:val="42"/>
        <w:spacing w:after="72"/>
        <w:ind w:leftChars="0" w:left="0"/>
        <w:rPr>
          <w:del w:id="13519" w:author="阿毛" w:date="2021-05-21T17:54:00Z"/>
          <w:rFonts w:hAnsi="標楷體"/>
        </w:rPr>
      </w:pPr>
    </w:p>
    <w:p w14:paraId="71568888" w14:textId="7D60C31D" w:rsidR="00E24265" w:rsidDel="00CB3FDD" w:rsidRDefault="00E24265">
      <w:pPr>
        <w:widowControl/>
        <w:rPr>
          <w:del w:id="13520" w:author="阿毛" w:date="2021-05-21T17:54:00Z"/>
          <w:rFonts w:ascii="Arial" w:eastAsia="標楷體" w:hAnsi="標楷體" w:cs="標楷體"/>
          <w:kern w:val="0"/>
          <w:szCs w:val="28"/>
        </w:rPr>
      </w:pPr>
      <w:del w:id="13521" w:author="阿毛" w:date="2021-05-21T17:54:00Z">
        <w:r w:rsidDel="00CB3FDD">
          <w:rPr>
            <w:rFonts w:hAnsi="標楷體"/>
          </w:rPr>
          <w:br w:type="page"/>
        </w:r>
      </w:del>
    </w:p>
    <w:p w14:paraId="1FC0B6E1" w14:textId="34382283" w:rsidR="00E24265" w:rsidRPr="00A03472" w:rsidDel="00CB3FDD" w:rsidRDefault="00E24265">
      <w:pPr>
        <w:pStyle w:val="3"/>
        <w:numPr>
          <w:ilvl w:val="2"/>
          <w:numId w:val="104"/>
        </w:numPr>
        <w:rPr>
          <w:del w:id="13522" w:author="阿毛" w:date="2021-05-21T17:54:00Z"/>
          <w:rFonts w:ascii="標楷體" w:hAnsi="標楷體"/>
        </w:rPr>
        <w:pPrChange w:id="13523" w:author="智誠 楊" w:date="2021-05-10T09:51:00Z">
          <w:pPr>
            <w:pStyle w:val="3"/>
            <w:numPr>
              <w:ilvl w:val="2"/>
              <w:numId w:val="1"/>
            </w:numPr>
            <w:ind w:left="1247" w:hanging="680"/>
          </w:pPr>
        </w:pPrChange>
      </w:pPr>
      <w:del w:id="13524" w:author="阿毛" w:date="2021-05-21T17:54:00Z">
        <w:r w:rsidDel="00CB3FDD">
          <w:rPr>
            <w:rFonts w:ascii="標楷體" w:hAnsi="標楷體"/>
          </w:rPr>
          <w:lastRenderedPageBreak/>
          <w:delText>L</w:delText>
        </w:r>
        <w:r w:rsidDel="00CB3FDD">
          <w:rPr>
            <w:rFonts w:ascii="標楷體" w:hAnsi="標楷體" w:hint="eastAsia"/>
          </w:rPr>
          <w:delText>8318</w:delText>
        </w:r>
        <w:r w:rsidRPr="00C74B9E" w:rsidDel="00CB3FDD">
          <w:rPr>
            <w:rFonts w:ascii="標楷體" w:hAnsi="標楷體" w:hint="eastAsia"/>
          </w:rPr>
          <w:delText>前置協商受理變更還款條件申請暨請求回報剩餘債權通知資料</w:delText>
        </w:r>
      </w:del>
    </w:p>
    <w:p w14:paraId="3F3497C0" w14:textId="14679085" w:rsidR="00E24265" w:rsidRPr="003972CE" w:rsidDel="00CB3FDD" w:rsidRDefault="00E24265">
      <w:pPr>
        <w:pStyle w:val="a"/>
        <w:rPr>
          <w:del w:id="13525" w:author="阿毛" w:date="2021-05-21T17:54:00Z"/>
        </w:rPr>
      </w:pPr>
      <w:del w:id="1352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990A903" w14:textId="22A3A7A7" w:rsidTr="005F76AD">
        <w:trPr>
          <w:trHeight w:val="277"/>
          <w:del w:id="1352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AE7B90" w14:textId="309564D4" w:rsidR="00E24265" w:rsidRPr="00615D4B" w:rsidDel="00CB3FDD" w:rsidRDefault="00E24265" w:rsidP="005F76AD">
            <w:pPr>
              <w:rPr>
                <w:del w:id="13528" w:author="阿毛" w:date="2021-05-21T17:54:00Z"/>
                <w:rFonts w:ascii="標楷體" w:eastAsia="標楷體" w:hAnsi="標楷體"/>
              </w:rPr>
            </w:pPr>
            <w:del w:id="1352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3C722D9" w14:textId="224A9786" w:rsidR="00E24265" w:rsidRPr="00615D4B" w:rsidDel="00CB3FDD" w:rsidRDefault="00E24265" w:rsidP="005F76AD">
            <w:pPr>
              <w:rPr>
                <w:del w:id="13530" w:author="阿毛" w:date="2021-05-21T17:54:00Z"/>
                <w:rFonts w:ascii="標楷體" w:eastAsia="標楷體" w:hAnsi="標楷體"/>
              </w:rPr>
            </w:pPr>
            <w:del w:id="13531" w:author="阿毛" w:date="2021-05-21T17:54:00Z">
              <w:r w:rsidRPr="00C74B9E" w:rsidDel="00CB3FDD">
                <w:rPr>
                  <w:rFonts w:ascii="標楷體" w:eastAsia="標楷體" w:hAnsi="標楷體" w:hint="eastAsia"/>
                </w:rPr>
                <w:delText>前置協商受理變更還款條件申請暨請求回報剩餘債權通知資料</w:delText>
              </w:r>
            </w:del>
          </w:p>
        </w:tc>
      </w:tr>
      <w:tr w:rsidR="00E24265" w:rsidRPr="00615D4B" w:rsidDel="00CB3FDD" w14:paraId="6ABDBC94" w14:textId="0546F45E" w:rsidTr="005F76AD">
        <w:trPr>
          <w:trHeight w:val="277"/>
          <w:del w:id="1353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B0AB2F" w14:textId="331D00B9" w:rsidR="00E24265" w:rsidRPr="00615D4B" w:rsidDel="00CB3FDD" w:rsidRDefault="00E24265" w:rsidP="005F76AD">
            <w:pPr>
              <w:rPr>
                <w:del w:id="13533" w:author="阿毛" w:date="2021-05-21T17:54:00Z"/>
                <w:rFonts w:ascii="標楷體" w:eastAsia="標楷體" w:hAnsi="標楷體"/>
              </w:rPr>
            </w:pPr>
            <w:del w:id="1353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DA414C7" w14:textId="7AB1779E" w:rsidR="00E24265" w:rsidRPr="00615D4B" w:rsidDel="00CB3FDD" w:rsidRDefault="00E24265" w:rsidP="005F76AD">
            <w:pPr>
              <w:rPr>
                <w:del w:id="13535" w:author="阿毛" w:date="2021-05-21T17:54:00Z"/>
                <w:rFonts w:ascii="標楷體" w:eastAsia="標楷體" w:hAnsi="標楷體"/>
              </w:rPr>
            </w:pPr>
          </w:p>
        </w:tc>
      </w:tr>
      <w:tr w:rsidR="00E24265" w:rsidRPr="00615D4B" w:rsidDel="00CB3FDD" w14:paraId="766BF0C2" w14:textId="6C3582E3" w:rsidTr="005F76AD">
        <w:trPr>
          <w:trHeight w:val="773"/>
          <w:del w:id="135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F87301" w14:textId="4B034671" w:rsidR="00E24265" w:rsidRPr="00615D4B" w:rsidDel="00CB3FDD" w:rsidRDefault="00E24265" w:rsidP="005F76AD">
            <w:pPr>
              <w:rPr>
                <w:del w:id="13537" w:author="阿毛" w:date="2021-05-21T17:54:00Z"/>
                <w:rFonts w:ascii="標楷體" w:eastAsia="標楷體" w:hAnsi="標楷體"/>
              </w:rPr>
            </w:pPr>
            <w:del w:id="1353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5609CCB" w14:textId="57B23F5C" w:rsidR="00E24265" w:rsidRPr="00615D4B" w:rsidDel="00CB3FDD" w:rsidRDefault="00E24265" w:rsidP="005F76AD">
            <w:pPr>
              <w:rPr>
                <w:del w:id="13539" w:author="阿毛" w:date="2021-05-21T17:54:00Z"/>
                <w:rFonts w:ascii="標楷體" w:eastAsia="標楷體" w:hAnsi="標楷體"/>
              </w:rPr>
            </w:pPr>
          </w:p>
        </w:tc>
      </w:tr>
      <w:tr w:rsidR="00E24265" w:rsidRPr="00615D4B" w:rsidDel="00CB3FDD" w14:paraId="7D63912B" w14:textId="76EC6EAE" w:rsidTr="005F76AD">
        <w:trPr>
          <w:trHeight w:val="321"/>
          <w:del w:id="1354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6003A97" w14:textId="6896D179" w:rsidR="00E24265" w:rsidRPr="00615D4B" w:rsidDel="00CB3FDD" w:rsidRDefault="00E24265" w:rsidP="005F76AD">
            <w:pPr>
              <w:rPr>
                <w:del w:id="13541" w:author="阿毛" w:date="2021-05-21T17:54:00Z"/>
                <w:rFonts w:ascii="標楷體" w:eastAsia="標楷體" w:hAnsi="標楷體"/>
              </w:rPr>
            </w:pPr>
            <w:del w:id="1354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1D46CEC" w14:textId="7CEEF9A7" w:rsidR="00E24265" w:rsidRPr="00615D4B" w:rsidDel="00CB3FDD" w:rsidRDefault="00E24265" w:rsidP="005F76AD">
            <w:pPr>
              <w:rPr>
                <w:del w:id="13543" w:author="阿毛" w:date="2021-05-21T17:54:00Z"/>
                <w:rFonts w:ascii="標楷體" w:eastAsia="標楷體" w:hAnsi="標楷體"/>
              </w:rPr>
            </w:pPr>
          </w:p>
        </w:tc>
      </w:tr>
      <w:tr w:rsidR="00E24265" w:rsidRPr="00615D4B" w:rsidDel="00CB3FDD" w14:paraId="14E1C94B" w14:textId="139AD1E9" w:rsidTr="005F76AD">
        <w:trPr>
          <w:trHeight w:val="1311"/>
          <w:del w:id="135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FC50D23" w14:textId="42F08527" w:rsidR="00E24265" w:rsidRPr="00615D4B" w:rsidDel="00CB3FDD" w:rsidRDefault="00E24265" w:rsidP="005F76AD">
            <w:pPr>
              <w:rPr>
                <w:del w:id="13545" w:author="阿毛" w:date="2021-05-21T17:54:00Z"/>
                <w:rFonts w:ascii="標楷體" w:eastAsia="標楷體" w:hAnsi="標楷體"/>
              </w:rPr>
            </w:pPr>
            <w:del w:id="1354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595F4EB" w14:textId="20310508" w:rsidR="00E24265" w:rsidRPr="00615D4B" w:rsidDel="00CB3FDD" w:rsidRDefault="00E24265" w:rsidP="005F76AD">
            <w:pPr>
              <w:rPr>
                <w:del w:id="13547" w:author="阿毛" w:date="2021-05-21T17:54:00Z"/>
                <w:rFonts w:ascii="標楷體" w:eastAsia="標楷體" w:hAnsi="標楷體"/>
              </w:rPr>
            </w:pPr>
          </w:p>
        </w:tc>
      </w:tr>
      <w:tr w:rsidR="00E24265" w:rsidRPr="00615D4B" w:rsidDel="00CB3FDD" w14:paraId="59D455E3" w14:textId="4648379C" w:rsidTr="005F76AD">
        <w:trPr>
          <w:trHeight w:val="278"/>
          <w:del w:id="135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4F407B5" w14:textId="64C4484B" w:rsidR="00E24265" w:rsidRPr="00615D4B" w:rsidDel="00CB3FDD" w:rsidRDefault="00E24265" w:rsidP="005F76AD">
            <w:pPr>
              <w:rPr>
                <w:del w:id="13549" w:author="阿毛" w:date="2021-05-21T17:54:00Z"/>
                <w:rFonts w:ascii="標楷體" w:eastAsia="標楷體" w:hAnsi="標楷體"/>
              </w:rPr>
            </w:pPr>
            <w:del w:id="1355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0D86CD8" w14:textId="59164454" w:rsidR="00E24265" w:rsidRPr="00615D4B" w:rsidDel="00CB3FDD" w:rsidRDefault="00E24265" w:rsidP="005F76AD">
            <w:pPr>
              <w:rPr>
                <w:del w:id="13551" w:author="阿毛" w:date="2021-05-21T17:54:00Z"/>
                <w:rFonts w:ascii="標楷體" w:eastAsia="標楷體" w:hAnsi="標楷體"/>
              </w:rPr>
            </w:pPr>
          </w:p>
        </w:tc>
      </w:tr>
      <w:tr w:rsidR="00E24265" w:rsidRPr="00615D4B" w:rsidDel="00CB3FDD" w14:paraId="684706D1" w14:textId="7032CFD2" w:rsidTr="005F76AD">
        <w:trPr>
          <w:trHeight w:val="358"/>
          <w:del w:id="135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1EFC0E1" w14:textId="62E59539" w:rsidR="00E24265" w:rsidRPr="00615D4B" w:rsidDel="00CB3FDD" w:rsidRDefault="00E24265" w:rsidP="005F76AD">
            <w:pPr>
              <w:rPr>
                <w:del w:id="13553" w:author="阿毛" w:date="2021-05-21T17:54:00Z"/>
                <w:rFonts w:ascii="標楷體" w:eastAsia="標楷體" w:hAnsi="標楷體"/>
              </w:rPr>
            </w:pPr>
            <w:del w:id="1355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5C7424B" w14:textId="1C9A8D7E" w:rsidR="00E24265" w:rsidRPr="00615D4B" w:rsidDel="00CB3FDD" w:rsidRDefault="00E24265" w:rsidP="005F76AD">
            <w:pPr>
              <w:rPr>
                <w:del w:id="13555" w:author="阿毛" w:date="2021-05-21T17:54:00Z"/>
                <w:rFonts w:ascii="標楷體" w:eastAsia="標楷體" w:hAnsi="標楷體"/>
              </w:rPr>
            </w:pPr>
          </w:p>
        </w:tc>
      </w:tr>
      <w:tr w:rsidR="00E24265" w:rsidRPr="00615D4B" w:rsidDel="00CB3FDD" w14:paraId="3E34D540" w14:textId="6F0BB391" w:rsidTr="005F76AD">
        <w:trPr>
          <w:trHeight w:val="278"/>
          <w:del w:id="135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DD7C63" w14:textId="7C52B6FA" w:rsidR="00E24265" w:rsidRPr="00615D4B" w:rsidDel="00CB3FDD" w:rsidRDefault="00E24265" w:rsidP="005F76AD">
            <w:pPr>
              <w:rPr>
                <w:del w:id="13557" w:author="阿毛" w:date="2021-05-21T17:54:00Z"/>
                <w:rFonts w:ascii="標楷體" w:eastAsia="標楷體" w:hAnsi="標楷體"/>
              </w:rPr>
            </w:pPr>
            <w:del w:id="1355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6F98A20" w14:textId="0C428597" w:rsidR="00E24265" w:rsidRPr="00615D4B" w:rsidDel="00CB3FDD" w:rsidRDefault="00E24265" w:rsidP="005F76AD">
            <w:pPr>
              <w:rPr>
                <w:del w:id="13559" w:author="阿毛" w:date="2021-05-21T17:54:00Z"/>
                <w:rFonts w:ascii="標楷體" w:eastAsia="標楷體" w:hAnsi="標楷體"/>
              </w:rPr>
            </w:pPr>
          </w:p>
        </w:tc>
      </w:tr>
    </w:tbl>
    <w:p w14:paraId="0BE5DA1C" w14:textId="2EF4A6FB" w:rsidR="00E24265" w:rsidDel="00CB3FDD" w:rsidRDefault="00E24265" w:rsidP="00E24265">
      <w:pPr>
        <w:rPr>
          <w:del w:id="13560" w:author="阿毛" w:date="2021-05-21T17:54:00Z"/>
        </w:rPr>
      </w:pPr>
    </w:p>
    <w:p w14:paraId="0BED2031" w14:textId="30DB545A" w:rsidR="00E24265" w:rsidRPr="00615D4B" w:rsidDel="00CB3FDD" w:rsidRDefault="00E24265">
      <w:pPr>
        <w:pStyle w:val="a"/>
        <w:rPr>
          <w:del w:id="13561" w:author="阿毛" w:date="2021-05-21T17:54:00Z"/>
        </w:rPr>
      </w:pPr>
      <w:del w:id="13562" w:author="阿毛" w:date="2021-05-21T17:54:00Z">
        <w:r w:rsidRPr="00615D4B" w:rsidDel="00CB3FDD">
          <w:delText>UI</w:delText>
        </w:r>
        <w:r w:rsidRPr="00615D4B" w:rsidDel="00CB3FDD">
          <w:delText>畫面</w:delText>
        </w:r>
      </w:del>
    </w:p>
    <w:p w14:paraId="22F8BE3C" w14:textId="5167AEAC" w:rsidR="00E24265" w:rsidDel="00CB3FDD" w:rsidRDefault="00E24265" w:rsidP="00E24265">
      <w:pPr>
        <w:pStyle w:val="42"/>
        <w:spacing w:after="72"/>
        <w:ind w:left="1133"/>
        <w:rPr>
          <w:del w:id="13563" w:author="阿毛" w:date="2021-05-21T17:54:00Z"/>
          <w:rFonts w:hAnsi="標楷體"/>
        </w:rPr>
      </w:pPr>
      <w:del w:id="13564" w:author="阿毛" w:date="2021-05-21T17:54:00Z">
        <w:r w:rsidRPr="00743962" w:rsidDel="00CB3FDD">
          <w:rPr>
            <w:rFonts w:hAnsi="標楷體" w:hint="eastAsia"/>
          </w:rPr>
          <w:delText>輸入畫面：</w:delText>
        </w:r>
      </w:del>
    </w:p>
    <w:p w14:paraId="3BA6D3BF" w14:textId="6E22527F" w:rsidR="00E24265" w:rsidRPr="003C4897" w:rsidDel="00CB3FDD" w:rsidRDefault="00E24265" w:rsidP="00E24265">
      <w:pPr>
        <w:pStyle w:val="42"/>
        <w:spacing w:after="72"/>
        <w:ind w:leftChars="0" w:left="0"/>
        <w:rPr>
          <w:del w:id="13565" w:author="阿毛" w:date="2021-05-21T17:54:00Z"/>
          <w:rFonts w:hAnsi="標楷體"/>
        </w:rPr>
      </w:pPr>
      <w:del w:id="13566" w:author="阿毛" w:date="2021-05-21T17:54:00Z">
        <w:r w:rsidRPr="00210A65" w:rsidDel="00CB3FDD">
          <w:rPr>
            <w:rFonts w:hAnsi="標楷體"/>
            <w:noProof/>
          </w:rPr>
          <w:drawing>
            <wp:inline distT="0" distB="0" distL="0" distR="0" wp14:anchorId="78E46987" wp14:editId="6DB151C8">
              <wp:extent cx="6783185"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783185" cy="1684020"/>
                      </a:xfrm>
                      <a:prstGeom prst="rect">
                        <a:avLst/>
                      </a:prstGeom>
                    </pic:spPr>
                  </pic:pic>
                </a:graphicData>
              </a:graphic>
            </wp:inline>
          </w:drawing>
        </w:r>
      </w:del>
    </w:p>
    <w:p w14:paraId="0A1618F6" w14:textId="35C3BBC9" w:rsidR="00E24265" w:rsidDel="00CB3FDD" w:rsidRDefault="00E24265" w:rsidP="00E24265">
      <w:pPr>
        <w:pStyle w:val="1text"/>
        <w:rPr>
          <w:del w:id="13567" w:author="阿毛" w:date="2021-05-21T17:54:00Z"/>
          <w:rFonts w:ascii="Times New Roman" w:hAnsi="Times New Roman"/>
        </w:rPr>
      </w:pPr>
    </w:p>
    <w:p w14:paraId="0CC84F4A" w14:textId="4CDBD60C" w:rsidR="00E24265" w:rsidRPr="003972CE" w:rsidDel="00CB3FDD" w:rsidRDefault="00E24265">
      <w:pPr>
        <w:pStyle w:val="a"/>
        <w:rPr>
          <w:del w:id="13568" w:author="阿毛" w:date="2021-05-21T17:54:00Z"/>
        </w:rPr>
      </w:pPr>
      <w:del w:id="1356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3B6E8D1" w14:textId="00E8DEDF" w:rsidTr="005F76AD">
        <w:trPr>
          <w:trHeight w:val="388"/>
          <w:jc w:val="center"/>
          <w:del w:id="13570" w:author="阿毛" w:date="2021-05-21T17:54:00Z"/>
        </w:trPr>
        <w:tc>
          <w:tcPr>
            <w:tcW w:w="219" w:type="pct"/>
            <w:vMerge w:val="restart"/>
          </w:tcPr>
          <w:p w14:paraId="7B968D04" w14:textId="6D449772" w:rsidR="00E24265" w:rsidRPr="00615D4B" w:rsidDel="00CB3FDD" w:rsidRDefault="00E24265" w:rsidP="005F76AD">
            <w:pPr>
              <w:rPr>
                <w:del w:id="13571" w:author="阿毛" w:date="2021-05-21T17:54:00Z"/>
                <w:rFonts w:ascii="標楷體" w:eastAsia="標楷體" w:hAnsi="標楷體"/>
              </w:rPr>
            </w:pPr>
            <w:del w:id="13572" w:author="阿毛" w:date="2021-05-21T17:54:00Z">
              <w:r w:rsidRPr="00615D4B" w:rsidDel="00CB3FDD">
                <w:rPr>
                  <w:rFonts w:ascii="標楷體" w:eastAsia="標楷體" w:hAnsi="標楷體"/>
                </w:rPr>
                <w:delText>序號</w:delText>
              </w:r>
            </w:del>
          </w:p>
        </w:tc>
        <w:tc>
          <w:tcPr>
            <w:tcW w:w="756" w:type="pct"/>
            <w:vMerge w:val="restart"/>
          </w:tcPr>
          <w:p w14:paraId="59ACC910" w14:textId="00247627" w:rsidR="00E24265" w:rsidRPr="00615D4B" w:rsidDel="00CB3FDD" w:rsidRDefault="00E24265" w:rsidP="005F76AD">
            <w:pPr>
              <w:rPr>
                <w:del w:id="13573" w:author="阿毛" w:date="2021-05-21T17:54:00Z"/>
                <w:rFonts w:ascii="標楷體" w:eastAsia="標楷體" w:hAnsi="標楷體"/>
              </w:rPr>
            </w:pPr>
            <w:del w:id="13574" w:author="阿毛" w:date="2021-05-21T17:54:00Z">
              <w:r w:rsidRPr="00615D4B" w:rsidDel="00CB3FDD">
                <w:rPr>
                  <w:rFonts w:ascii="標楷體" w:eastAsia="標楷體" w:hAnsi="標楷體"/>
                </w:rPr>
                <w:delText>欄位</w:delText>
              </w:r>
            </w:del>
          </w:p>
        </w:tc>
        <w:tc>
          <w:tcPr>
            <w:tcW w:w="2382" w:type="pct"/>
            <w:gridSpan w:val="5"/>
          </w:tcPr>
          <w:p w14:paraId="54AA5955" w14:textId="4176C54F" w:rsidR="00E24265" w:rsidRPr="00615D4B" w:rsidDel="00CB3FDD" w:rsidRDefault="00E24265" w:rsidP="005F76AD">
            <w:pPr>
              <w:jc w:val="center"/>
              <w:rPr>
                <w:del w:id="13575" w:author="阿毛" w:date="2021-05-21T17:54:00Z"/>
                <w:rFonts w:ascii="標楷體" w:eastAsia="標楷體" w:hAnsi="標楷體"/>
              </w:rPr>
            </w:pPr>
            <w:del w:id="13576" w:author="阿毛" w:date="2021-05-21T17:54:00Z">
              <w:r w:rsidRPr="00615D4B" w:rsidDel="00CB3FDD">
                <w:rPr>
                  <w:rFonts w:ascii="標楷體" w:eastAsia="標楷體" w:hAnsi="標楷體"/>
                </w:rPr>
                <w:delText>說明</w:delText>
              </w:r>
            </w:del>
          </w:p>
        </w:tc>
        <w:tc>
          <w:tcPr>
            <w:tcW w:w="1643" w:type="pct"/>
            <w:vMerge w:val="restart"/>
          </w:tcPr>
          <w:p w14:paraId="2631E8A6" w14:textId="2B55429A" w:rsidR="00E24265" w:rsidRPr="00615D4B" w:rsidDel="00CB3FDD" w:rsidRDefault="00E24265" w:rsidP="005F76AD">
            <w:pPr>
              <w:rPr>
                <w:del w:id="13577" w:author="阿毛" w:date="2021-05-21T17:54:00Z"/>
                <w:rFonts w:ascii="標楷體" w:eastAsia="標楷體" w:hAnsi="標楷體"/>
              </w:rPr>
            </w:pPr>
            <w:del w:id="13578" w:author="阿毛" w:date="2021-05-21T17:54:00Z">
              <w:r w:rsidRPr="00615D4B" w:rsidDel="00CB3FDD">
                <w:rPr>
                  <w:rFonts w:ascii="標楷體" w:eastAsia="標楷體" w:hAnsi="標楷體"/>
                </w:rPr>
                <w:delText>處理邏輯及注意事項</w:delText>
              </w:r>
            </w:del>
          </w:p>
        </w:tc>
      </w:tr>
      <w:tr w:rsidR="00E24265" w:rsidRPr="00615D4B" w:rsidDel="00CB3FDD" w14:paraId="635E6330" w14:textId="728AA2EB" w:rsidTr="005F76AD">
        <w:trPr>
          <w:trHeight w:val="244"/>
          <w:jc w:val="center"/>
          <w:del w:id="13579" w:author="阿毛" w:date="2021-05-21T17:54:00Z"/>
        </w:trPr>
        <w:tc>
          <w:tcPr>
            <w:tcW w:w="219" w:type="pct"/>
            <w:vMerge/>
          </w:tcPr>
          <w:p w14:paraId="7B0E82D2" w14:textId="00BACB16" w:rsidR="00E24265" w:rsidRPr="00615D4B" w:rsidDel="00CB3FDD" w:rsidRDefault="00E24265" w:rsidP="005F76AD">
            <w:pPr>
              <w:rPr>
                <w:del w:id="13580" w:author="阿毛" w:date="2021-05-21T17:54:00Z"/>
                <w:rFonts w:ascii="標楷體" w:eastAsia="標楷體" w:hAnsi="標楷體"/>
              </w:rPr>
            </w:pPr>
          </w:p>
        </w:tc>
        <w:tc>
          <w:tcPr>
            <w:tcW w:w="756" w:type="pct"/>
            <w:vMerge/>
          </w:tcPr>
          <w:p w14:paraId="76BDBDE1" w14:textId="190DB5B5" w:rsidR="00E24265" w:rsidRPr="00615D4B" w:rsidDel="00CB3FDD" w:rsidRDefault="00E24265" w:rsidP="005F76AD">
            <w:pPr>
              <w:rPr>
                <w:del w:id="13581" w:author="阿毛" w:date="2021-05-21T17:54:00Z"/>
                <w:rFonts w:ascii="標楷體" w:eastAsia="標楷體" w:hAnsi="標楷體"/>
              </w:rPr>
            </w:pPr>
          </w:p>
        </w:tc>
        <w:tc>
          <w:tcPr>
            <w:tcW w:w="624" w:type="pct"/>
          </w:tcPr>
          <w:p w14:paraId="682A49DC" w14:textId="36507108" w:rsidR="00E24265" w:rsidRPr="00615D4B" w:rsidDel="00CB3FDD" w:rsidRDefault="00E24265" w:rsidP="005F76AD">
            <w:pPr>
              <w:rPr>
                <w:del w:id="13582" w:author="阿毛" w:date="2021-05-21T17:54:00Z"/>
                <w:rFonts w:ascii="標楷體" w:eastAsia="標楷體" w:hAnsi="標楷體"/>
              </w:rPr>
            </w:pPr>
            <w:del w:id="13583" w:author="阿毛" w:date="2021-05-21T17:54:00Z">
              <w:r w:rsidRPr="00615D4B" w:rsidDel="00CB3FDD">
                <w:rPr>
                  <w:rFonts w:ascii="標楷體" w:eastAsia="標楷體" w:hAnsi="標楷體" w:hint="eastAsia"/>
                </w:rPr>
                <w:delText>資料型態長度</w:delText>
              </w:r>
            </w:del>
          </w:p>
        </w:tc>
        <w:tc>
          <w:tcPr>
            <w:tcW w:w="624" w:type="pct"/>
          </w:tcPr>
          <w:p w14:paraId="39607721" w14:textId="5B7F331E" w:rsidR="00E24265" w:rsidRPr="00615D4B" w:rsidDel="00CB3FDD" w:rsidRDefault="00E24265" w:rsidP="005F76AD">
            <w:pPr>
              <w:rPr>
                <w:del w:id="13584" w:author="阿毛" w:date="2021-05-21T17:54:00Z"/>
                <w:rFonts w:ascii="標楷體" w:eastAsia="標楷體" w:hAnsi="標楷體"/>
              </w:rPr>
            </w:pPr>
            <w:del w:id="13585" w:author="阿毛" w:date="2021-05-21T17:54:00Z">
              <w:r w:rsidRPr="00615D4B" w:rsidDel="00CB3FDD">
                <w:rPr>
                  <w:rFonts w:ascii="標楷體" w:eastAsia="標楷體" w:hAnsi="標楷體"/>
                </w:rPr>
                <w:delText>預設值</w:delText>
              </w:r>
            </w:del>
          </w:p>
        </w:tc>
        <w:tc>
          <w:tcPr>
            <w:tcW w:w="537" w:type="pct"/>
          </w:tcPr>
          <w:p w14:paraId="44C710A5" w14:textId="54DD4FDA" w:rsidR="00E24265" w:rsidRPr="00615D4B" w:rsidDel="00CB3FDD" w:rsidRDefault="00E24265" w:rsidP="005F76AD">
            <w:pPr>
              <w:rPr>
                <w:del w:id="13586" w:author="阿毛" w:date="2021-05-21T17:54:00Z"/>
                <w:rFonts w:ascii="標楷體" w:eastAsia="標楷體" w:hAnsi="標楷體"/>
              </w:rPr>
            </w:pPr>
            <w:del w:id="13587" w:author="阿毛" w:date="2021-05-21T17:54:00Z">
              <w:r w:rsidRPr="00615D4B" w:rsidDel="00CB3FDD">
                <w:rPr>
                  <w:rFonts w:ascii="標楷體" w:eastAsia="標楷體" w:hAnsi="標楷體"/>
                </w:rPr>
                <w:delText>選單內容</w:delText>
              </w:r>
            </w:del>
          </w:p>
        </w:tc>
        <w:tc>
          <w:tcPr>
            <w:tcW w:w="299" w:type="pct"/>
          </w:tcPr>
          <w:p w14:paraId="23D653BF" w14:textId="31DEA948" w:rsidR="00E24265" w:rsidRPr="00615D4B" w:rsidDel="00CB3FDD" w:rsidRDefault="00E24265" w:rsidP="005F76AD">
            <w:pPr>
              <w:rPr>
                <w:del w:id="13588" w:author="阿毛" w:date="2021-05-21T17:54:00Z"/>
                <w:rFonts w:ascii="標楷體" w:eastAsia="標楷體" w:hAnsi="標楷體"/>
              </w:rPr>
            </w:pPr>
            <w:del w:id="13589" w:author="阿毛" w:date="2021-05-21T17:54:00Z">
              <w:r w:rsidRPr="00615D4B" w:rsidDel="00CB3FDD">
                <w:rPr>
                  <w:rFonts w:ascii="標楷體" w:eastAsia="標楷體" w:hAnsi="標楷體"/>
                </w:rPr>
                <w:delText>必填</w:delText>
              </w:r>
            </w:del>
          </w:p>
        </w:tc>
        <w:tc>
          <w:tcPr>
            <w:tcW w:w="299" w:type="pct"/>
          </w:tcPr>
          <w:p w14:paraId="70579D00" w14:textId="124601D8" w:rsidR="00E24265" w:rsidRPr="00615D4B" w:rsidDel="00CB3FDD" w:rsidRDefault="00E24265" w:rsidP="005F76AD">
            <w:pPr>
              <w:rPr>
                <w:del w:id="13590" w:author="阿毛" w:date="2021-05-21T17:54:00Z"/>
                <w:rFonts w:ascii="標楷體" w:eastAsia="標楷體" w:hAnsi="標楷體"/>
              </w:rPr>
            </w:pPr>
            <w:del w:id="13591" w:author="阿毛" w:date="2021-05-21T17:54:00Z">
              <w:r w:rsidRPr="00615D4B" w:rsidDel="00CB3FDD">
                <w:rPr>
                  <w:rFonts w:ascii="標楷體" w:eastAsia="標楷體" w:hAnsi="標楷體"/>
                </w:rPr>
                <w:delText>R/W</w:delText>
              </w:r>
            </w:del>
          </w:p>
        </w:tc>
        <w:tc>
          <w:tcPr>
            <w:tcW w:w="1643" w:type="pct"/>
            <w:vMerge/>
          </w:tcPr>
          <w:p w14:paraId="6C2F084D" w14:textId="22C173F7" w:rsidR="00E24265" w:rsidRPr="00615D4B" w:rsidDel="00CB3FDD" w:rsidRDefault="00E24265" w:rsidP="005F76AD">
            <w:pPr>
              <w:rPr>
                <w:del w:id="13592" w:author="阿毛" w:date="2021-05-21T17:54:00Z"/>
                <w:rFonts w:ascii="標楷體" w:eastAsia="標楷體" w:hAnsi="標楷體"/>
              </w:rPr>
            </w:pPr>
          </w:p>
        </w:tc>
      </w:tr>
      <w:tr w:rsidR="00E24265" w:rsidRPr="00615D4B" w:rsidDel="00CB3FDD" w14:paraId="394BD9B2" w14:textId="76EE061C" w:rsidTr="005F76AD">
        <w:trPr>
          <w:trHeight w:val="291"/>
          <w:jc w:val="center"/>
          <w:del w:id="13593" w:author="阿毛" w:date="2021-05-21T17:54:00Z"/>
        </w:trPr>
        <w:tc>
          <w:tcPr>
            <w:tcW w:w="219" w:type="pct"/>
          </w:tcPr>
          <w:p w14:paraId="371013F6" w14:textId="4B99098E" w:rsidR="00E24265" w:rsidRPr="005E579A" w:rsidDel="00CB3FDD" w:rsidRDefault="00E24265" w:rsidP="005F76AD">
            <w:pPr>
              <w:pStyle w:val="af9"/>
              <w:numPr>
                <w:ilvl w:val="0"/>
                <w:numId w:val="47"/>
              </w:numPr>
              <w:ind w:leftChars="0"/>
              <w:rPr>
                <w:del w:id="13594" w:author="阿毛" w:date="2021-05-21T17:54:00Z"/>
                <w:rFonts w:ascii="標楷體" w:eastAsia="標楷體" w:hAnsi="標楷體"/>
              </w:rPr>
            </w:pPr>
          </w:p>
        </w:tc>
        <w:tc>
          <w:tcPr>
            <w:tcW w:w="756" w:type="pct"/>
          </w:tcPr>
          <w:p w14:paraId="7EDA90F1" w14:textId="173B9DFE" w:rsidR="00E24265" w:rsidRPr="00615D4B" w:rsidDel="00CB3FDD" w:rsidRDefault="00E24265" w:rsidP="005F76AD">
            <w:pPr>
              <w:rPr>
                <w:del w:id="13595" w:author="阿毛" w:date="2021-05-21T17:54:00Z"/>
                <w:rFonts w:ascii="標楷體" w:eastAsia="標楷體" w:hAnsi="標楷體"/>
              </w:rPr>
            </w:pPr>
            <w:del w:id="13596" w:author="阿毛" w:date="2021-05-21T17:54:00Z">
              <w:r w:rsidRPr="00D7238B" w:rsidDel="00CB3FDD">
                <w:rPr>
                  <w:rFonts w:ascii="標楷體" w:eastAsia="標楷體" w:hAnsi="標楷體" w:hint="eastAsia"/>
                </w:rPr>
                <w:delText>交易代碼</w:delText>
              </w:r>
            </w:del>
          </w:p>
        </w:tc>
        <w:tc>
          <w:tcPr>
            <w:tcW w:w="624" w:type="pct"/>
          </w:tcPr>
          <w:p w14:paraId="21F75FD2" w14:textId="6528E5C6" w:rsidR="00E24265" w:rsidRPr="00615D4B" w:rsidDel="00CB3FDD" w:rsidRDefault="00E24265" w:rsidP="005F76AD">
            <w:pPr>
              <w:rPr>
                <w:del w:id="13597" w:author="阿毛" w:date="2021-05-21T17:54:00Z"/>
                <w:rFonts w:ascii="標楷體" w:eastAsia="標楷體" w:hAnsi="標楷體"/>
              </w:rPr>
            </w:pPr>
          </w:p>
        </w:tc>
        <w:tc>
          <w:tcPr>
            <w:tcW w:w="624" w:type="pct"/>
          </w:tcPr>
          <w:p w14:paraId="2A23AEEB" w14:textId="6D03C839" w:rsidR="00E24265" w:rsidRPr="00615D4B" w:rsidDel="00CB3FDD" w:rsidRDefault="00E24265" w:rsidP="005F76AD">
            <w:pPr>
              <w:rPr>
                <w:del w:id="13598" w:author="阿毛" w:date="2021-05-21T17:54:00Z"/>
                <w:rFonts w:ascii="標楷體" w:eastAsia="標楷體" w:hAnsi="標楷體"/>
              </w:rPr>
            </w:pPr>
          </w:p>
        </w:tc>
        <w:tc>
          <w:tcPr>
            <w:tcW w:w="537" w:type="pct"/>
          </w:tcPr>
          <w:p w14:paraId="35FA269E" w14:textId="3FBFDF26" w:rsidR="00E24265" w:rsidRPr="00615D4B" w:rsidDel="00CB3FDD" w:rsidRDefault="00E24265" w:rsidP="005F76AD">
            <w:pPr>
              <w:rPr>
                <w:del w:id="13599" w:author="阿毛" w:date="2021-05-21T17:54:00Z"/>
                <w:rFonts w:ascii="標楷體" w:eastAsia="標楷體" w:hAnsi="標楷體"/>
              </w:rPr>
            </w:pPr>
            <w:del w:id="13600" w:author="阿毛" w:date="2021-05-21T17:54:00Z">
              <w:r w:rsidDel="00CB3FDD">
                <w:rPr>
                  <w:rFonts w:ascii="標楷體" w:eastAsia="標楷體" w:hAnsi="標楷體" w:hint="eastAsia"/>
                </w:rPr>
                <w:delText>下拉式選單</w:delText>
              </w:r>
            </w:del>
          </w:p>
        </w:tc>
        <w:tc>
          <w:tcPr>
            <w:tcW w:w="299" w:type="pct"/>
          </w:tcPr>
          <w:p w14:paraId="58A84C8B" w14:textId="3EE09490" w:rsidR="00E24265" w:rsidRPr="00615D4B" w:rsidDel="00CB3FDD" w:rsidRDefault="00E24265" w:rsidP="005F76AD">
            <w:pPr>
              <w:rPr>
                <w:del w:id="13601" w:author="阿毛" w:date="2021-05-21T17:54:00Z"/>
                <w:rFonts w:ascii="標楷體" w:eastAsia="標楷體" w:hAnsi="標楷體"/>
              </w:rPr>
            </w:pPr>
          </w:p>
        </w:tc>
        <w:tc>
          <w:tcPr>
            <w:tcW w:w="299" w:type="pct"/>
          </w:tcPr>
          <w:p w14:paraId="4B8D65D5" w14:textId="48B03765" w:rsidR="00E24265" w:rsidRPr="00615D4B" w:rsidDel="00CB3FDD" w:rsidRDefault="00E24265" w:rsidP="005F76AD">
            <w:pPr>
              <w:rPr>
                <w:del w:id="13602" w:author="阿毛" w:date="2021-05-21T17:54:00Z"/>
                <w:rFonts w:ascii="標楷體" w:eastAsia="標楷體" w:hAnsi="標楷體"/>
              </w:rPr>
            </w:pPr>
          </w:p>
        </w:tc>
        <w:tc>
          <w:tcPr>
            <w:tcW w:w="1643" w:type="pct"/>
          </w:tcPr>
          <w:p w14:paraId="0A888774" w14:textId="79CF9C8D" w:rsidR="00E24265" w:rsidDel="00CB3FDD" w:rsidRDefault="00E24265" w:rsidP="005F76AD">
            <w:pPr>
              <w:rPr>
                <w:del w:id="13603" w:author="阿毛" w:date="2021-05-21T17:54:00Z"/>
                <w:rFonts w:ascii="標楷體" w:eastAsia="標楷體" w:hAnsi="標楷體"/>
              </w:rPr>
            </w:pPr>
            <w:del w:id="13604" w:author="阿毛" w:date="2021-05-21T17:54:00Z">
              <w:r w:rsidRPr="007C3A4D" w:rsidDel="00CB3FDD">
                <w:rPr>
                  <w:rFonts w:ascii="標楷體" w:eastAsia="標楷體" w:hAnsi="標楷體" w:hint="eastAsia"/>
                </w:rPr>
                <w:delText>1:新增</w:delText>
              </w:r>
            </w:del>
          </w:p>
          <w:p w14:paraId="32C13646" w14:textId="37BA08BD" w:rsidR="00E24265" w:rsidRPr="00615D4B" w:rsidDel="00CB3FDD" w:rsidRDefault="00E24265" w:rsidP="005F76AD">
            <w:pPr>
              <w:rPr>
                <w:del w:id="13605" w:author="阿毛" w:date="2021-05-21T17:54:00Z"/>
                <w:rFonts w:ascii="標楷體" w:eastAsia="標楷體" w:hAnsi="標楷體"/>
              </w:rPr>
            </w:pPr>
            <w:del w:id="13606" w:author="阿毛" w:date="2021-05-21T17:54:00Z">
              <w:r w:rsidRPr="007C3A4D" w:rsidDel="00CB3FDD">
                <w:rPr>
                  <w:rFonts w:ascii="標楷體" w:eastAsia="標楷體" w:hAnsi="標楷體" w:hint="eastAsia"/>
                </w:rPr>
                <w:delText>2:異動</w:delText>
              </w:r>
            </w:del>
          </w:p>
        </w:tc>
      </w:tr>
      <w:tr w:rsidR="00E24265" w:rsidRPr="00615D4B" w:rsidDel="00CB3FDD" w14:paraId="173AD7A9" w14:textId="634F9D33" w:rsidTr="005F76AD">
        <w:trPr>
          <w:trHeight w:val="291"/>
          <w:jc w:val="center"/>
          <w:del w:id="13607" w:author="阿毛" w:date="2021-05-21T17:54:00Z"/>
        </w:trPr>
        <w:tc>
          <w:tcPr>
            <w:tcW w:w="219" w:type="pct"/>
          </w:tcPr>
          <w:p w14:paraId="2DEB5955" w14:textId="246D5D01" w:rsidR="00E24265" w:rsidRPr="005E579A" w:rsidDel="00CB3FDD" w:rsidRDefault="00E24265" w:rsidP="005F76AD">
            <w:pPr>
              <w:pStyle w:val="af9"/>
              <w:numPr>
                <w:ilvl w:val="0"/>
                <w:numId w:val="47"/>
              </w:numPr>
              <w:ind w:leftChars="0"/>
              <w:rPr>
                <w:del w:id="13608" w:author="阿毛" w:date="2021-05-21T17:54:00Z"/>
                <w:rFonts w:ascii="標楷體" w:eastAsia="標楷體" w:hAnsi="標楷體"/>
              </w:rPr>
            </w:pPr>
          </w:p>
        </w:tc>
        <w:tc>
          <w:tcPr>
            <w:tcW w:w="756" w:type="pct"/>
          </w:tcPr>
          <w:p w14:paraId="38CED949" w14:textId="36DDD822" w:rsidR="00E24265" w:rsidRPr="00615D4B" w:rsidDel="00CB3FDD" w:rsidRDefault="00E24265" w:rsidP="005F76AD">
            <w:pPr>
              <w:rPr>
                <w:del w:id="13609" w:author="阿毛" w:date="2021-05-21T17:54:00Z"/>
                <w:rFonts w:ascii="標楷體" w:eastAsia="標楷體" w:hAnsi="標楷體"/>
              </w:rPr>
            </w:pPr>
            <w:del w:id="13610" w:author="阿毛" w:date="2021-05-21T17:54:00Z">
              <w:r w:rsidRPr="00D7238B" w:rsidDel="00CB3FDD">
                <w:rPr>
                  <w:rFonts w:ascii="標楷體" w:eastAsia="標楷體" w:hAnsi="標楷體" w:hint="eastAsia"/>
                </w:rPr>
                <w:delText>債務人IDN</w:delText>
              </w:r>
            </w:del>
          </w:p>
        </w:tc>
        <w:tc>
          <w:tcPr>
            <w:tcW w:w="624" w:type="pct"/>
          </w:tcPr>
          <w:p w14:paraId="7272A354" w14:textId="77B961DF" w:rsidR="00E24265" w:rsidRPr="00615D4B" w:rsidDel="00CB3FDD" w:rsidRDefault="00E24265" w:rsidP="005F76AD">
            <w:pPr>
              <w:rPr>
                <w:del w:id="13611" w:author="阿毛" w:date="2021-05-21T17:54:00Z"/>
                <w:rFonts w:ascii="標楷體" w:eastAsia="標楷體" w:hAnsi="標楷體"/>
              </w:rPr>
            </w:pPr>
          </w:p>
        </w:tc>
        <w:tc>
          <w:tcPr>
            <w:tcW w:w="624" w:type="pct"/>
          </w:tcPr>
          <w:p w14:paraId="32F0B73E" w14:textId="1DEC99D5" w:rsidR="00E24265" w:rsidRPr="00615D4B" w:rsidDel="00CB3FDD" w:rsidRDefault="00E24265" w:rsidP="005F76AD">
            <w:pPr>
              <w:rPr>
                <w:del w:id="13612" w:author="阿毛" w:date="2021-05-21T17:54:00Z"/>
                <w:rFonts w:ascii="標楷體" w:eastAsia="標楷體" w:hAnsi="標楷體"/>
              </w:rPr>
            </w:pPr>
          </w:p>
        </w:tc>
        <w:tc>
          <w:tcPr>
            <w:tcW w:w="537" w:type="pct"/>
          </w:tcPr>
          <w:p w14:paraId="57B28463" w14:textId="18D6308F" w:rsidR="00E24265" w:rsidRPr="00615D4B" w:rsidDel="00CB3FDD" w:rsidRDefault="00E24265" w:rsidP="005F76AD">
            <w:pPr>
              <w:rPr>
                <w:del w:id="13613" w:author="阿毛" w:date="2021-05-21T17:54:00Z"/>
                <w:rFonts w:ascii="標楷體" w:eastAsia="標楷體" w:hAnsi="標楷體"/>
              </w:rPr>
            </w:pPr>
          </w:p>
        </w:tc>
        <w:tc>
          <w:tcPr>
            <w:tcW w:w="299" w:type="pct"/>
          </w:tcPr>
          <w:p w14:paraId="768DB303" w14:textId="6C11AFEB" w:rsidR="00E24265" w:rsidRPr="00615D4B" w:rsidDel="00CB3FDD" w:rsidRDefault="00E24265" w:rsidP="005F76AD">
            <w:pPr>
              <w:rPr>
                <w:del w:id="13614" w:author="阿毛" w:date="2021-05-21T17:54:00Z"/>
                <w:rFonts w:ascii="標楷體" w:eastAsia="標楷體" w:hAnsi="標楷體"/>
              </w:rPr>
            </w:pPr>
          </w:p>
        </w:tc>
        <w:tc>
          <w:tcPr>
            <w:tcW w:w="299" w:type="pct"/>
          </w:tcPr>
          <w:p w14:paraId="35196D41" w14:textId="7D96BFA1" w:rsidR="00E24265" w:rsidRPr="00615D4B" w:rsidDel="00CB3FDD" w:rsidRDefault="00E24265" w:rsidP="005F76AD">
            <w:pPr>
              <w:rPr>
                <w:del w:id="13615" w:author="阿毛" w:date="2021-05-21T17:54:00Z"/>
                <w:rFonts w:ascii="標楷體" w:eastAsia="標楷體" w:hAnsi="標楷體"/>
              </w:rPr>
            </w:pPr>
          </w:p>
        </w:tc>
        <w:tc>
          <w:tcPr>
            <w:tcW w:w="1643" w:type="pct"/>
          </w:tcPr>
          <w:p w14:paraId="2B81377F" w14:textId="1B428E09" w:rsidR="00E24265" w:rsidRPr="00615D4B" w:rsidDel="00CB3FDD" w:rsidRDefault="00E24265" w:rsidP="005F76AD">
            <w:pPr>
              <w:rPr>
                <w:del w:id="13616" w:author="阿毛" w:date="2021-05-21T17:54:00Z"/>
                <w:rFonts w:ascii="標楷體" w:eastAsia="標楷體" w:hAnsi="標楷體"/>
              </w:rPr>
            </w:pPr>
          </w:p>
        </w:tc>
      </w:tr>
      <w:tr w:rsidR="00E24265" w:rsidRPr="00615D4B" w:rsidDel="00CB3FDD" w14:paraId="6EA54531" w14:textId="467B7579" w:rsidTr="005F76AD">
        <w:trPr>
          <w:trHeight w:val="291"/>
          <w:jc w:val="center"/>
          <w:del w:id="13617" w:author="阿毛" w:date="2021-05-21T17:54:00Z"/>
        </w:trPr>
        <w:tc>
          <w:tcPr>
            <w:tcW w:w="219" w:type="pct"/>
          </w:tcPr>
          <w:p w14:paraId="47701DAD" w14:textId="004E94A2" w:rsidR="00E24265" w:rsidRPr="005E579A" w:rsidDel="00CB3FDD" w:rsidRDefault="00E24265" w:rsidP="005F76AD">
            <w:pPr>
              <w:pStyle w:val="af9"/>
              <w:numPr>
                <w:ilvl w:val="0"/>
                <w:numId w:val="47"/>
              </w:numPr>
              <w:ind w:leftChars="0"/>
              <w:rPr>
                <w:del w:id="13618" w:author="阿毛" w:date="2021-05-21T17:54:00Z"/>
                <w:rFonts w:ascii="標楷體" w:eastAsia="標楷體" w:hAnsi="標楷體"/>
              </w:rPr>
            </w:pPr>
          </w:p>
        </w:tc>
        <w:tc>
          <w:tcPr>
            <w:tcW w:w="756" w:type="pct"/>
          </w:tcPr>
          <w:p w14:paraId="332F40ED" w14:textId="213E7254" w:rsidR="00E24265" w:rsidRPr="00615D4B" w:rsidDel="00CB3FDD" w:rsidRDefault="00E24265" w:rsidP="005F76AD">
            <w:pPr>
              <w:rPr>
                <w:del w:id="13619" w:author="阿毛" w:date="2021-05-21T17:54:00Z"/>
                <w:rFonts w:ascii="標楷體" w:eastAsia="標楷體" w:hAnsi="標楷體"/>
              </w:rPr>
            </w:pPr>
            <w:del w:id="13620" w:author="阿毛" w:date="2021-05-21T17:54:00Z">
              <w:r w:rsidRPr="00D7238B" w:rsidDel="00CB3FDD">
                <w:rPr>
                  <w:rFonts w:ascii="標楷體" w:eastAsia="標楷體" w:hAnsi="標楷體" w:hint="eastAsia"/>
                </w:rPr>
                <w:delText>報送單位代號</w:delText>
              </w:r>
            </w:del>
          </w:p>
        </w:tc>
        <w:tc>
          <w:tcPr>
            <w:tcW w:w="624" w:type="pct"/>
          </w:tcPr>
          <w:p w14:paraId="36DA9E16" w14:textId="73B4D2B6" w:rsidR="00E24265" w:rsidRPr="00615D4B" w:rsidDel="00CB3FDD" w:rsidRDefault="00E24265" w:rsidP="005F76AD">
            <w:pPr>
              <w:rPr>
                <w:del w:id="13621" w:author="阿毛" w:date="2021-05-21T17:54:00Z"/>
                <w:rFonts w:ascii="標楷體" w:eastAsia="標楷體" w:hAnsi="標楷體"/>
              </w:rPr>
            </w:pPr>
          </w:p>
        </w:tc>
        <w:tc>
          <w:tcPr>
            <w:tcW w:w="624" w:type="pct"/>
          </w:tcPr>
          <w:p w14:paraId="7BEF9199" w14:textId="7B0473EB" w:rsidR="00E24265" w:rsidRPr="00615D4B" w:rsidDel="00CB3FDD" w:rsidRDefault="00E24265" w:rsidP="005F76AD">
            <w:pPr>
              <w:rPr>
                <w:del w:id="13622" w:author="阿毛" w:date="2021-05-21T17:54:00Z"/>
                <w:rFonts w:ascii="標楷體" w:eastAsia="標楷體" w:hAnsi="標楷體"/>
              </w:rPr>
            </w:pPr>
          </w:p>
        </w:tc>
        <w:tc>
          <w:tcPr>
            <w:tcW w:w="537" w:type="pct"/>
          </w:tcPr>
          <w:p w14:paraId="30B19218" w14:textId="74DFFC79" w:rsidR="00E24265" w:rsidRPr="00615D4B" w:rsidDel="00CB3FDD" w:rsidRDefault="00E24265" w:rsidP="005F76AD">
            <w:pPr>
              <w:rPr>
                <w:del w:id="13623" w:author="阿毛" w:date="2021-05-21T17:54:00Z"/>
                <w:rFonts w:ascii="標楷體" w:eastAsia="標楷體" w:hAnsi="標楷體"/>
              </w:rPr>
            </w:pPr>
          </w:p>
        </w:tc>
        <w:tc>
          <w:tcPr>
            <w:tcW w:w="299" w:type="pct"/>
          </w:tcPr>
          <w:p w14:paraId="273E71C5" w14:textId="4FE5A2C5" w:rsidR="00E24265" w:rsidRPr="00615D4B" w:rsidDel="00CB3FDD" w:rsidRDefault="00E24265" w:rsidP="005F76AD">
            <w:pPr>
              <w:rPr>
                <w:del w:id="13624" w:author="阿毛" w:date="2021-05-21T17:54:00Z"/>
                <w:rFonts w:ascii="標楷體" w:eastAsia="標楷體" w:hAnsi="標楷體"/>
              </w:rPr>
            </w:pPr>
          </w:p>
        </w:tc>
        <w:tc>
          <w:tcPr>
            <w:tcW w:w="299" w:type="pct"/>
          </w:tcPr>
          <w:p w14:paraId="219F5E3F" w14:textId="37A2404D" w:rsidR="00E24265" w:rsidRPr="00615D4B" w:rsidDel="00CB3FDD" w:rsidRDefault="00E24265" w:rsidP="005F76AD">
            <w:pPr>
              <w:rPr>
                <w:del w:id="13625" w:author="阿毛" w:date="2021-05-21T17:54:00Z"/>
                <w:rFonts w:ascii="標楷體" w:eastAsia="標楷體" w:hAnsi="標楷體"/>
              </w:rPr>
            </w:pPr>
          </w:p>
        </w:tc>
        <w:tc>
          <w:tcPr>
            <w:tcW w:w="1643" w:type="pct"/>
          </w:tcPr>
          <w:p w14:paraId="79EF5BE4" w14:textId="6689908E" w:rsidR="00E24265" w:rsidRPr="00615D4B" w:rsidDel="00CB3FDD" w:rsidRDefault="00E24265" w:rsidP="005F76AD">
            <w:pPr>
              <w:rPr>
                <w:del w:id="13626" w:author="阿毛" w:date="2021-05-21T17:54:00Z"/>
                <w:rFonts w:ascii="標楷體" w:eastAsia="標楷體" w:hAnsi="標楷體"/>
              </w:rPr>
            </w:pPr>
          </w:p>
        </w:tc>
      </w:tr>
      <w:tr w:rsidR="00E24265" w:rsidRPr="00615D4B" w:rsidDel="00CB3FDD" w14:paraId="45961A57" w14:textId="42E250C8" w:rsidTr="005F76AD">
        <w:trPr>
          <w:trHeight w:val="291"/>
          <w:jc w:val="center"/>
          <w:del w:id="13627" w:author="阿毛" w:date="2021-05-21T17:54:00Z"/>
        </w:trPr>
        <w:tc>
          <w:tcPr>
            <w:tcW w:w="219" w:type="pct"/>
          </w:tcPr>
          <w:p w14:paraId="555C634F" w14:textId="09566D4A" w:rsidR="00E24265" w:rsidRPr="005E579A" w:rsidDel="00CB3FDD" w:rsidRDefault="00E24265" w:rsidP="005F76AD">
            <w:pPr>
              <w:pStyle w:val="af9"/>
              <w:numPr>
                <w:ilvl w:val="0"/>
                <w:numId w:val="47"/>
              </w:numPr>
              <w:ind w:leftChars="0"/>
              <w:rPr>
                <w:del w:id="13628" w:author="阿毛" w:date="2021-05-21T17:54:00Z"/>
                <w:rFonts w:ascii="標楷體" w:eastAsia="標楷體" w:hAnsi="標楷體"/>
              </w:rPr>
            </w:pPr>
          </w:p>
        </w:tc>
        <w:tc>
          <w:tcPr>
            <w:tcW w:w="756" w:type="pct"/>
          </w:tcPr>
          <w:p w14:paraId="545AA6F0" w14:textId="722385AD" w:rsidR="00E24265" w:rsidRPr="00615D4B" w:rsidDel="00CB3FDD" w:rsidRDefault="00E24265" w:rsidP="005F76AD">
            <w:pPr>
              <w:rPr>
                <w:del w:id="13629" w:author="阿毛" w:date="2021-05-21T17:54:00Z"/>
                <w:rFonts w:ascii="標楷體" w:eastAsia="標楷體" w:hAnsi="標楷體"/>
              </w:rPr>
            </w:pPr>
            <w:del w:id="13630" w:author="阿毛" w:date="2021-05-21T17:54:00Z">
              <w:r w:rsidRPr="00D7238B" w:rsidDel="00CB3FDD">
                <w:rPr>
                  <w:rFonts w:ascii="標楷體" w:eastAsia="標楷體" w:hAnsi="標楷體" w:hint="eastAsia"/>
                </w:rPr>
                <w:delText>原前置協商</w:delText>
              </w:r>
              <w:r w:rsidRPr="00D7238B" w:rsidDel="00CB3FDD">
                <w:rPr>
                  <w:rFonts w:ascii="標楷體" w:eastAsia="標楷體" w:hAnsi="標楷體" w:hint="eastAsia"/>
                </w:rPr>
                <w:lastRenderedPageBreak/>
                <w:delText>申請日</w:delText>
              </w:r>
            </w:del>
          </w:p>
        </w:tc>
        <w:tc>
          <w:tcPr>
            <w:tcW w:w="624" w:type="pct"/>
          </w:tcPr>
          <w:p w14:paraId="34C32BD7" w14:textId="57CC319C" w:rsidR="00E24265" w:rsidRPr="00615D4B" w:rsidDel="00CB3FDD" w:rsidRDefault="00E24265" w:rsidP="005F76AD">
            <w:pPr>
              <w:rPr>
                <w:del w:id="13631" w:author="阿毛" w:date="2021-05-21T17:54:00Z"/>
                <w:rFonts w:ascii="標楷體" w:eastAsia="標楷體" w:hAnsi="標楷體"/>
              </w:rPr>
            </w:pPr>
          </w:p>
        </w:tc>
        <w:tc>
          <w:tcPr>
            <w:tcW w:w="624" w:type="pct"/>
          </w:tcPr>
          <w:p w14:paraId="3E75AB1A" w14:textId="4F981FF0" w:rsidR="00E24265" w:rsidRPr="00615D4B" w:rsidDel="00CB3FDD" w:rsidRDefault="00E24265" w:rsidP="005F76AD">
            <w:pPr>
              <w:rPr>
                <w:del w:id="13632" w:author="阿毛" w:date="2021-05-21T17:54:00Z"/>
                <w:rFonts w:ascii="標楷體" w:eastAsia="標楷體" w:hAnsi="標楷體"/>
              </w:rPr>
            </w:pPr>
          </w:p>
        </w:tc>
        <w:tc>
          <w:tcPr>
            <w:tcW w:w="537" w:type="pct"/>
          </w:tcPr>
          <w:p w14:paraId="4331CFAC" w14:textId="1A0E141B" w:rsidR="00E24265" w:rsidRPr="00615D4B" w:rsidDel="00CB3FDD" w:rsidRDefault="00E24265" w:rsidP="005F76AD">
            <w:pPr>
              <w:rPr>
                <w:del w:id="13633" w:author="阿毛" w:date="2021-05-21T17:54:00Z"/>
                <w:rFonts w:ascii="標楷體" w:eastAsia="標楷體" w:hAnsi="標楷體"/>
              </w:rPr>
            </w:pPr>
          </w:p>
        </w:tc>
        <w:tc>
          <w:tcPr>
            <w:tcW w:w="299" w:type="pct"/>
          </w:tcPr>
          <w:p w14:paraId="68F8E168" w14:textId="29260216" w:rsidR="00E24265" w:rsidRPr="00615D4B" w:rsidDel="00CB3FDD" w:rsidRDefault="00E24265" w:rsidP="005F76AD">
            <w:pPr>
              <w:rPr>
                <w:del w:id="13634" w:author="阿毛" w:date="2021-05-21T17:54:00Z"/>
                <w:rFonts w:ascii="標楷體" w:eastAsia="標楷體" w:hAnsi="標楷體"/>
              </w:rPr>
            </w:pPr>
          </w:p>
        </w:tc>
        <w:tc>
          <w:tcPr>
            <w:tcW w:w="299" w:type="pct"/>
          </w:tcPr>
          <w:p w14:paraId="2EEC5083" w14:textId="322ADB43" w:rsidR="00E24265" w:rsidRPr="00615D4B" w:rsidDel="00CB3FDD" w:rsidRDefault="00E24265" w:rsidP="005F76AD">
            <w:pPr>
              <w:rPr>
                <w:del w:id="13635" w:author="阿毛" w:date="2021-05-21T17:54:00Z"/>
                <w:rFonts w:ascii="標楷體" w:eastAsia="標楷體" w:hAnsi="標楷體"/>
              </w:rPr>
            </w:pPr>
          </w:p>
        </w:tc>
        <w:tc>
          <w:tcPr>
            <w:tcW w:w="1643" w:type="pct"/>
          </w:tcPr>
          <w:p w14:paraId="3AD9837D" w14:textId="312A67F1" w:rsidR="00E24265" w:rsidRPr="00615D4B" w:rsidDel="00CB3FDD" w:rsidRDefault="00E24265" w:rsidP="005F76AD">
            <w:pPr>
              <w:rPr>
                <w:del w:id="13636" w:author="阿毛" w:date="2021-05-21T17:54:00Z"/>
                <w:rFonts w:ascii="標楷體" w:eastAsia="標楷體" w:hAnsi="標楷體"/>
              </w:rPr>
            </w:pPr>
          </w:p>
        </w:tc>
      </w:tr>
      <w:tr w:rsidR="00E24265" w:rsidRPr="00615D4B" w:rsidDel="00CB3FDD" w14:paraId="2F440A4E" w14:textId="1E85A126" w:rsidTr="005F76AD">
        <w:trPr>
          <w:trHeight w:val="291"/>
          <w:jc w:val="center"/>
          <w:del w:id="13637" w:author="阿毛" w:date="2021-05-21T17:54:00Z"/>
        </w:trPr>
        <w:tc>
          <w:tcPr>
            <w:tcW w:w="219" w:type="pct"/>
          </w:tcPr>
          <w:p w14:paraId="2A7D63D5" w14:textId="7F41E663" w:rsidR="00E24265" w:rsidRPr="005E579A" w:rsidDel="00CB3FDD" w:rsidRDefault="00E24265" w:rsidP="005F76AD">
            <w:pPr>
              <w:pStyle w:val="af9"/>
              <w:numPr>
                <w:ilvl w:val="0"/>
                <w:numId w:val="47"/>
              </w:numPr>
              <w:ind w:leftChars="0"/>
              <w:rPr>
                <w:del w:id="13638" w:author="阿毛" w:date="2021-05-21T17:54:00Z"/>
                <w:rFonts w:ascii="標楷體" w:eastAsia="標楷體" w:hAnsi="標楷體"/>
              </w:rPr>
            </w:pPr>
          </w:p>
        </w:tc>
        <w:tc>
          <w:tcPr>
            <w:tcW w:w="756" w:type="pct"/>
          </w:tcPr>
          <w:p w14:paraId="276BAF42" w14:textId="42D5A80E" w:rsidR="00E24265" w:rsidRPr="00615D4B" w:rsidDel="00CB3FDD" w:rsidRDefault="00E24265" w:rsidP="005F76AD">
            <w:pPr>
              <w:rPr>
                <w:del w:id="13639" w:author="阿毛" w:date="2021-05-21T17:54:00Z"/>
                <w:rFonts w:ascii="標楷體" w:eastAsia="標楷體" w:hAnsi="標楷體"/>
              </w:rPr>
            </w:pPr>
            <w:del w:id="13640" w:author="阿毛" w:date="2021-05-21T17:54:00Z">
              <w:r w:rsidRPr="00D7238B" w:rsidDel="00CB3FDD">
                <w:rPr>
                  <w:rFonts w:ascii="標楷體" w:eastAsia="標楷體" w:hAnsi="標楷體" w:hint="eastAsia"/>
                </w:rPr>
                <w:delText>申請變更還款條件日</w:delText>
              </w:r>
            </w:del>
          </w:p>
        </w:tc>
        <w:tc>
          <w:tcPr>
            <w:tcW w:w="624" w:type="pct"/>
          </w:tcPr>
          <w:p w14:paraId="692F3863" w14:textId="199CEA5E" w:rsidR="00E24265" w:rsidRPr="00615D4B" w:rsidDel="00CB3FDD" w:rsidRDefault="00E24265" w:rsidP="005F76AD">
            <w:pPr>
              <w:rPr>
                <w:del w:id="13641" w:author="阿毛" w:date="2021-05-21T17:54:00Z"/>
                <w:rFonts w:ascii="標楷體" w:eastAsia="標楷體" w:hAnsi="標楷體"/>
              </w:rPr>
            </w:pPr>
          </w:p>
        </w:tc>
        <w:tc>
          <w:tcPr>
            <w:tcW w:w="624" w:type="pct"/>
          </w:tcPr>
          <w:p w14:paraId="53931DC2" w14:textId="33D7E45A" w:rsidR="00E24265" w:rsidRPr="00615D4B" w:rsidDel="00CB3FDD" w:rsidRDefault="00E24265" w:rsidP="005F76AD">
            <w:pPr>
              <w:rPr>
                <w:del w:id="13642" w:author="阿毛" w:date="2021-05-21T17:54:00Z"/>
                <w:rFonts w:ascii="標楷體" w:eastAsia="標楷體" w:hAnsi="標楷體"/>
              </w:rPr>
            </w:pPr>
          </w:p>
        </w:tc>
        <w:tc>
          <w:tcPr>
            <w:tcW w:w="537" w:type="pct"/>
          </w:tcPr>
          <w:p w14:paraId="4DE9759D" w14:textId="7C60201E" w:rsidR="00E24265" w:rsidRPr="00615D4B" w:rsidDel="00CB3FDD" w:rsidRDefault="00E24265" w:rsidP="005F76AD">
            <w:pPr>
              <w:rPr>
                <w:del w:id="13643" w:author="阿毛" w:date="2021-05-21T17:54:00Z"/>
                <w:rFonts w:ascii="標楷體" w:eastAsia="標楷體" w:hAnsi="標楷體"/>
              </w:rPr>
            </w:pPr>
          </w:p>
        </w:tc>
        <w:tc>
          <w:tcPr>
            <w:tcW w:w="299" w:type="pct"/>
          </w:tcPr>
          <w:p w14:paraId="1051F595" w14:textId="0EBD0D6C" w:rsidR="00E24265" w:rsidRPr="00615D4B" w:rsidDel="00CB3FDD" w:rsidRDefault="00E24265" w:rsidP="005F76AD">
            <w:pPr>
              <w:rPr>
                <w:del w:id="13644" w:author="阿毛" w:date="2021-05-21T17:54:00Z"/>
                <w:rFonts w:ascii="標楷體" w:eastAsia="標楷體" w:hAnsi="標楷體"/>
              </w:rPr>
            </w:pPr>
          </w:p>
        </w:tc>
        <w:tc>
          <w:tcPr>
            <w:tcW w:w="299" w:type="pct"/>
          </w:tcPr>
          <w:p w14:paraId="33471E09" w14:textId="05B898B8" w:rsidR="00E24265" w:rsidRPr="00615D4B" w:rsidDel="00CB3FDD" w:rsidRDefault="00E24265" w:rsidP="005F76AD">
            <w:pPr>
              <w:rPr>
                <w:del w:id="13645" w:author="阿毛" w:date="2021-05-21T17:54:00Z"/>
                <w:rFonts w:ascii="標楷體" w:eastAsia="標楷體" w:hAnsi="標楷體"/>
              </w:rPr>
            </w:pPr>
          </w:p>
        </w:tc>
        <w:tc>
          <w:tcPr>
            <w:tcW w:w="1643" w:type="pct"/>
          </w:tcPr>
          <w:p w14:paraId="4A580EFE" w14:textId="15C76BF7" w:rsidR="00E24265" w:rsidRPr="00615D4B" w:rsidDel="00CB3FDD" w:rsidRDefault="00E24265" w:rsidP="005F76AD">
            <w:pPr>
              <w:rPr>
                <w:del w:id="13646" w:author="阿毛" w:date="2021-05-21T17:54:00Z"/>
                <w:rFonts w:ascii="標楷體" w:eastAsia="標楷體" w:hAnsi="標楷體"/>
              </w:rPr>
            </w:pPr>
          </w:p>
        </w:tc>
      </w:tr>
      <w:tr w:rsidR="00E24265" w:rsidRPr="00615D4B" w:rsidDel="00CB3FDD" w14:paraId="296DA562" w14:textId="61F672ED" w:rsidTr="005F76AD">
        <w:trPr>
          <w:trHeight w:val="291"/>
          <w:jc w:val="center"/>
          <w:del w:id="13647" w:author="阿毛" w:date="2021-05-21T17:54:00Z"/>
        </w:trPr>
        <w:tc>
          <w:tcPr>
            <w:tcW w:w="219" w:type="pct"/>
          </w:tcPr>
          <w:p w14:paraId="604C189E" w14:textId="0783EE0C" w:rsidR="00E24265" w:rsidRPr="005E579A" w:rsidDel="00CB3FDD" w:rsidRDefault="00E24265" w:rsidP="005F76AD">
            <w:pPr>
              <w:pStyle w:val="af9"/>
              <w:numPr>
                <w:ilvl w:val="0"/>
                <w:numId w:val="47"/>
              </w:numPr>
              <w:ind w:leftChars="0"/>
              <w:rPr>
                <w:del w:id="13648" w:author="阿毛" w:date="2021-05-21T17:54:00Z"/>
                <w:rFonts w:ascii="標楷體" w:eastAsia="標楷體" w:hAnsi="標楷體"/>
              </w:rPr>
            </w:pPr>
          </w:p>
        </w:tc>
        <w:tc>
          <w:tcPr>
            <w:tcW w:w="756" w:type="pct"/>
          </w:tcPr>
          <w:p w14:paraId="62594DC6" w14:textId="7757503C" w:rsidR="00E24265" w:rsidRPr="00615D4B" w:rsidDel="00CB3FDD" w:rsidRDefault="00E24265" w:rsidP="005F76AD">
            <w:pPr>
              <w:rPr>
                <w:del w:id="13649" w:author="阿毛" w:date="2021-05-21T17:54:00Z"/>
                <w:rFonts w:ascii="標楷體" w:eastAsia="標楷體" w:hAnsi="標楷體"/>
              </w:rPr>
            </w:pPr>
            <w:del w:id="13650" w:author="阿毛" w:date="2021-05-21T17:54:00Z">
              <w:r w:rsidRPr="00D7238B" w:rsidDel="00CB3FDD">
                <w:rPr>
                  <w:rFonts w:ascii="標楷體" w:eastAsia="標楷體" w:hAnsi="標楷體" w:hint="eastAsia"/>
                </w:rPr>
                <w:delText>已清分足月期付金年月</w:delText>
              </w:r>
            </w:del>
          </w:p>
        </w:tc>
        <w:tc>
          <w:tcPr>
            <w:tcW w:w="624" w:type="pct"/>
          </w:tcPr>
          <w:p w14:paraId="17097FBF" w14:textId="6BAE16FD" w:rsidR="00E24265" w:rsidRPr="00615D4B" w:rsidDel="00CB3FDD" w:rsidRDefault="00E24265" w:rsidP="005F76AD">
            <w:pPr>
              <w:rPr>
                <w:del w:id="13651" w:author="阿毛" w:date="2021-05-21T17:54:00Z"/>
                <w:rFonts w:ascii="標楷體" w:eastAsia="標楷體" w:hAnsi="標楷體"/>
              </w:rPr>
            </w:pPr>
          </w:p>
        </w:tc>
        <w:tc>
          <w:tcPr>
            <w:tcW w:w="624" w:type="pct"/>
          </w:tcPr>
          <w:p w14:paraId="62767B8E" w14:textId="10B4D83B" w:rsidR="00E24265" w:rsidRPr="00615D4B" w:rsidDel="00CB3FDD" w:rsidRDefault="00E24265" w:rsidP="005F76AD">
            <w:pPr>
              <w:rPr>
                <w:del w:id="13652" w:author="阿毛" w:date="2021-05-21T17:54:00Z"/>
                <w:rFonts w:ascii="標楷體" w:eastAsia="標楷體" w:hAnsi="標楷體"/>
              </w:rPr>
            </w:pPr>
          </w:p>
        </w:tc>
        <w:tc>
          <w:tcPr>
            <w:tcW w:w="537" w:type="pct"/>
          </w:tcPr>
          <w:p w14:paraId="766EE720" w14:textId="04D80DB4" w:rsidR="00E24265" w:rsidRPr="00615D4B" w:rsidDel="00CB3FDD" w:rsidRDefault="00E24265" w:rsidP="005F76AD">
            <w:pPr>
              <w:rPr>
                <w:del w:id="13653" w:author="阿毛" w:date="2021-05-21T17:54:00Z"/>
                <w:rFonts w:ascii="標楷體" w:eastAsia="標楷體" w:hAnsi="標楷體"/>
              </w:rPr>
            </w:pPr>
          </w:p>
        </w:tc>
        <w:tc>
          <w:tcPr>
            <w:tcW w:w="299" w:type="pct"/>
          </w:tcPr>
          <w:p w14:paraId="17A5B016" w14:textId="6F9263B1" w:rsidR="00E24265" w:rsidRPr="00615D4B" w:rsidDel="00CB3FDD" w:rsidRDefault="00E24265" w:rsidP="005F76AD">
            <w:pPr>
              <w:rPr>
                <w:del w:id="13654" w:author="阿毛" w:date="2021-05-21T17:54:00Z"/>
                <w:rFonts w:ascii="標楷體" w:eastAsia="標楷體" w:hAnsi="標楷體"/>
              </w:rPr>
            </w:pPr>
          </w:p>
        </w:tc>
        <w:tc>
          <w:tcPr>
            <w:tcW w:w="299" w:type="pct"/>
          </w:tcPr>
          <w:p w14:paraId="4A610067" w14:textId="5E076B12" w:rsidR="00E24265" w:rsidRPr="00615D4B" w:rsidDel="00CB3FDD" w:rsidRDefault="00E24265" w:rsidP="005F76AD">
            <w:pPr>
              <w:rPr>
                <w:del w:id="13655" w:author="阿毛" w:date="2021-05-21T17:54:00Z"/>
                <w:rFonts w:ascii="標楷體" w:eastAsia="標楷體" w:hAnsi="標楷體"/>
              </w:rPr>
            </w:pPr>
          </w:p>
        </w:tc>
        <w:tc>
          <w:tcPr>
            <w:tcW w:w="1643" w:type="pct"/>
          </w:tcPr>
          <w:p w14:paraId="0659430B" w14:textId="5DA36F6C" w:rsidR="00E24265" w:rsidRPr="00615D4B" w:rsidDel="00CB3FDD" w:rsidRDefault="00E24265" w:rsidP="005F76AD">
            <w:pPr>
              <w:rPr>
                <w:del w:id="13656" w:author="阿毛" w:date="2021-05-21T17:54:00Z"/>
                <w:rFonts w:ascii="標楷體" w:eastAsia="標楷體" w:hAnsi="標楷體"/>
              </w:rPr>
            </w:pPr>
          </w:p>
        </w:tc>
      </w:tr>
      <w:tr w:rsidR="00E24265" w:rsidRPr="00615D4B" w:rsidDel="00CB3FDD" w14:paraId="2A6AE18E" w14:textId="16D617DB" w:rsidTr="005F76AD">
        <w:trPr>
          <w:trHeight w:val="291"/>
          <w:jc w:val="center"/>
          <w:del w:id="13657" w:author="阿毛" w:date="2021-05-21T17:54:00Z"/>
        </w:trPr>
        <w:tc>
          <w:tcPr>
            <w:tcW w:w="219" w:type="pct"/>
          </w:tcPr>
          <w:p w14:paraId="6E6E76C4" w14:textId="46A3CF21" w:rsidR="00E24265" w:rsidRPr="005E579A" w:rsidDel="00CB3FDD" w:rsidRDefault="00E24265" w:rsidP="005F76AD">
            <w:pPr>
              <w:pStyle w:val="af9"/>
              <w:numPr>
                <w:ilvl w:val="0"/>
                <w:numId w:val="47"/>
              </w:numPr>
              <w:ind w:leftChars="0"/>
              <w:rPr>
                <w:del w:id="13658" w:author="阿毛" w:date="2021-05-21T17:54:00Z"/>
                <w:rFonts w:ascii="標楷體" w:eastAsia="標楷體" w:hAnsi="標楷體"/>
              </w:rPr>
            </w:pPr>
          </w:p>
        </w:tc>
        <w:tc>
          <w:tcPr>
            <w:tcW w:w="756" w:type="pct"/>
          </w:tcPr>
          <w:p w14:paraId="1ECF3910" w14:textId="23CCDD10" w:rsidR="00E24265" w:rsidRPr="00615D4B" w:rsidDel="00CB3FDD" w:rsidRDefault="00E24265" w:rsidP="005F76AD">
            <w:pPr>
              <w:rPr>
                <w:del w:id="13659" w:author="阿毛" w:date="2021-05-21T17:54:00Z"/>
                <w:rFonts w:ascii="標楷體" w:eastAsia="標楷體" w:hAnsi="標楷體"/>
              </w:rPr>
            </w:pPr>
            <w:del w:id="13660" w:author="阿毛" w:date="2021-05-21T17:54:00Z">
              <w:r w:rsidRPr="00D7238B" w:rsidDel="00CB3FDD">
                <w:rPr>
                  <w:rFonts w:ascii="標楷體" w:eastAsia="標楷體" w:hAnsi="標楷體" w:hint="eastAsia"/>
                </w:rPr>
                <w:delText>轉JCIC文字檔日期</w:delText>
              </w:r>
            </w:del>
          </w:p>
        </w:tc>
        <w:tc>
          <w:tcPr>
            <w:tcW w:w="624" w:type="pct"/>
          </w:tcPr>
          <w:p w14:paraId="0ECCD808" w14:textId="0549654A" w:rsidR="00E24265" w:rsidRPr="00615D4B" w:rsidDel="00CB3FDD" w:rsidRDefault="00E24265" w:rsidP="005F76AD">
            <w:pPr>
              <w:rPr>
                <w:del w:id="13661" w:author="阿毛" w:date="2021-05-21T17:54:00Z"/>
                <w:rFonts w:ascii="標楷體" w:eastAsia="標楷體" w:hAnsi="標楷體"/>
              </w:rPr>
            </w:pPr>
          </w:p>
        </w:tc>
        <w:tc>
          <w:tcPr>
            <w:tcW w:w="624" w:type="pct"/>
          </w:tcPr>
          <w:p w14:paraId="63886DBE" w14:textId="6BBF7D61" w:rsidR="00E24265" w:rsidRPr="00615D4B" w:rsidDel="00CB3FDD" w:rsidRDefault="00E24265" w:rsidP="005F76AD">
            <w:pPr>
              <w:rPr>
                <w:del w:id="13662" w:author="阿毛" w:date="2021-05-21T17:54:00Z"/>
                <w:rFonts w:ascii="標楷體" w:eastAsia="標楷體" w:hAnsi="標楷體"/>
              </w:rPr>
            </w:pPr>
          </w:p>
        </w:tc>
        <w:tc>
          <w:tcPr>
            <w:tcW w:w="537" w:type="pct"/>
          </w:tcPr>
          <w:p w14:paraId="03E6ECC4" w14:textId="2C39E69A" w:rsidR="00E24265" w:rsidRPr="00615D4B" w:rsidDel="00CB3FDD" w:rsidRDefault="00E24265" w:rsidP="005F76AD">
            <w:pPr>
              <w:rPr>
                <w:del w:id="13663" w:author="阿毛" w:date="2021-05-21T17:54:00Z"/>
                <w:rFonts w:ascii="標楷體" w:eastAsia="標楷體" w:hAnsi="標楷體"/>
              </w:rPr>
            </w:pPr>
          </w:p>
        </w:tc>
        <w:tc>
          <w:tcPr>
            <w:tcW w:w="299" w:type="pct"/>
          </w:tcPr>
          <w:p w14:paraId="4D15CD68" w14:textId="44507F3B" w:rsidR="00E24265" w:rsidRPr="00615D4B" w:rsidDel="00CB3FDD" w:rsidRDefault="00E24265" w:rsidP="005F76AD">
            <w:pPr>
              <w:rPr>
                <w:del w:id="13664" w:author="阿毛" w:date="2021-05-21T17:54:00Z"/>
                <w:rFonts w:ascii="標楷體" w:eastAsia="標楷體" w:hAnsi="標楷體"/>
              </w:rPr>
            </w:pPr>
          </w:p>
        </w:tc>
        <w:tc>
          <w:tcPr>
            <w:tcW w:w="299" w:type="pct"/>
          </w:tcPr>
          <w:p w14:paraId="5875DD15" w14:textId="5F2DD9BE" w:rsidR="00E24265" w:rsidRPr="00615D4B" w:rsidDel="00CB3FDD" w:rsidRDefault="00E24265" w:rsidP="005F76AD">
            <w:pPr>
              <w:rPr>
                <w:del w:id="13665" w:author="阿毛" w:date="2021-05-21T17:54:00Z"/>
                <w:rFonts w:ascii="標楷體" w:eastAsia="標楷體" w:hAnsi="標楷體"/>
              </w:rPr>
            </w:pPr>
          </w:p>
        </w:tc>
        <w:tc>
          <w:tcPr>
            <w:tcW w:w="1643" w:type="pct"/>
          </w:tcPr>
          <w:p w14:paraId="3CAF415A" w14:textId="7D0729A8" w:rsidR="00E24265" w:rsidRPr="00615D4B" w:rsidDel="00CB3FDD" w:rsidRDefault="00E24265" w:rsidP="005F76AD">
            <w:pPr>
              <w:rPr>
                <w:del w:id="13666" w:author="阿毛" w:date="2021-05-21T17:54:00Z"/>
                <w:rFonts w:ascii="標楷體" w:eastAsia="標楷體" w:hAnsi="標楷體"/>
              </w:rPr>
            </w:pPr>
          </w:p>
        </w:tc>
      </w:tr>
    </w:tbl>
    <w:p w14:paraId="615BBF7A" w14:textId="2E5DEFEC" w:rsidR="00E24265" w:rsidDel="00CB3FDD" w:rsidRDefault="00E24265" w:rsidP="00F62379">
      <w:pPr>
        <w:pStyle w:val="42"/>
        <w:spacing w:after="72"/>
        <w:ind w:leftChars="0" w:left="0"/>
        <w:rPr>
          <w:del w:id="13667" w:author="阿毛" w:date="2021-05-21T17:54:00Z"/>
          <w:rFonts w:hAnsi="標楷體"/>
        </w:rPr>
      </w:pPr>
    </w:p>
    <w:p w14:paraId="17CDA2AF" w14:textId="31F6C9C3" w:rsidR="00E24265" w:rsidDel="00CB3FDD" w:rsidRDefault="00E24265">
      <w:pPr>
        <w:widowControl/>
        <w:rPr>
          <w:del w:id="13668" w:author="阿毛" w:date="2021-05-21T17:54:00Z"/>
          <w:rFonts w:ascii="Arial" w:eastAsia="標楷體" w:hAnsi="標楷體" w:cs="標楷體"/>
          <w:kern w:val="0"/>
          <w:szCs w:val="28"/>
        </w:rPr>
      </w:pPr>
      <w:del w:id="13669" w:author="阿毛" w:date="2021-05-21T17:54:00Z">
        <w:r w:rsidDel="00CB3FDD">
          <w:rPr>
            <w:rFonts w:hAnsi="標楷體"/>
          </w:rPr>
          <w:br w:type="page"/>
        </w:r>
      </w:del>
    </w:p>
    <w:p w14:paraId="46E6D49D" w14:textId="1A502EEA" w:rsidR="00E24265" w:rsidRPr="00A03472" w:rsidDel="00CB3FDD" w:rsidRDefault="00E24265">
      <w:pPr>
        <w:pStyle w:val="3"/>
        <w:numPr>
          <w:ilvl w:val="2"/>
          <w:numId w:val="105"/>
        </w:numPr>
        <w:rPr>
          <w:del w:id="13670" w:author="阿毛" w:date="2021-05-21T17:54:00Z"/>
          <w:rFonts w:ascii="標楷體" w:hAnsi="標楷體"/>
        </w:rPr>
        <w:pPrChange w:id="13671" w:author="智誠 楊" w:date="2021-05-10T09:52:00Z">
          <w:pPr>
            <w:pStyle w:val="3"/>
            <w:numPr>
              <w:ilvl w:val="2"/>
              <w:numId w:val="1"/>
            </w:numPr>
            <w:ind w:left="1247" w:hanging="680"/>
          </w:pPr>
        </w:pPrChange>
      </w:pPr>
      <w:del w:id="13672" w:author="阿毛" w:date="2021-05-21T17:54:00Z">
        <w:r w:rsidDel="00CB3FDD">
          <w:rPr>
            <w:rFonts w:ascii="標楷體" w:hAnsi="標楷體"/>
          </w:rPr>
          <w:lastRenderedPageBreak/>
          <w:delText>L</w:delText>
        </w:r>
        <w:r w:rsidDel="00CB3FDD">
          <w:rPr>
            <w:rFonts w:ascii="標楷體" w:hAnsi="標楷體" w:hint="eastAsia"/>
          </w:rPr>
          <w:delText>8319</w:delText>
        </w:r>
        <w:r w:rsidRPr="00C74B9E" w:rsidDel="00CB3FDD">
          <w:rPr>
            <w:rFonts w:ascii="標楷體" w:hAnsi="標楷體" w:hint="eastAsia"/>
          </w:rPr>
          <w:delText>回報協商剩餘債權金額資料</w:delText>
        </w:r>
      </w:del>
    </w:p>
    <w:p w14:paraId="207757FD" w14:textId="409E0BA8" w:rsidR="00E24265" w:rsidRPr="003972CE" w:rsidDel="00CB3FDD" w:rsidRDefault="00E24265">
      <w:pPr>
        <w:pStyle w:val="a"/>
        <w:rPr>
          <w:del w:id="13673" w:author="阿毛" w:date="2021-05-21T17:54:00Z"/>
        </w:rPr>
      </w:pPr>
      <w:del w:id="1367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CAB511A" w14:textId="3AE9B6D0" w:rsidTr="005F76AD">
        <w:trPr>
          <w:trHeight w:val="277"/>
          <w:del w:id="1367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D774D4B" w14:textId="17592A34" w:rsidR="00E24265" w:rsidRPr="00615D4B" w:rsidDel="00CB3FDD" w:rsidRDefault="00E24265" w:rsidP="005F76AD">
            <w:pPr>
              <w:rPr>
                <w:del w:id="13676" w:author="阿毛" w:date="2021-05-21T17:54:00Z"/>
                <w:rFonts w:ascii="標楷體" w:eastAsia="標楷體" w:hAnsi="標楷體"/>
              </w:rPr>
            </w:pPr>
            <w:del w:id="1367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4DCFB8F" w14:textId="7D838DF4" w:rsidR="00E24265" w:rsidRPr="00615D4B" w:rsidDel="00CB3FDD" w:rsidRDefault="00E24265" w:rsidP="005F76AD">
            <w:pPr>
              <w:rPr>
                <w:del w:id="13678" w:author="阿毛" w:date="2021-05-21T17:54:00Z"/>
                <w:rFonts w:ascii="標楷體" w:eastAsia="標楷體" w:hAnsi="標楷體"/>
              </w:rPr>
            </w:pPr>
            <w:del w:id="13679" w:author="阿毛" w:date="2021-05-21T17:54:00Z">
              <w:r w:rsidRPr="00C74B9E" w:rsidDel="00CB3FDD">
                <w:rPr>
                  <w:rFonts w:ascii="標楷體" w:eastAsia="標楷體" w:hAnsi="標楷體" w:hint="eastAsia"/>
                </w:rPr>
                <w:delText>回報協商剩餘債權金額資料</w:delText>
              </w:r>
            </w:del>
          </w:p>
        </w:tc>
      </w:tr>
      <w:tr w:rsidR="00E24265" w:rsidRPr="00615D4B" w:rsidDel="00CB3FDD" w14:paraId="0FE0C78F" w14:textId="201EA086" w:rsidTr="005F76AD">
        <w:trPr>
          <w:trHeight w:val="277"/>
          <w:del w:id="1368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53161B" w14:textId="17B64F1D" w:rsidR="00E24265" w:rsidRPr="00615D4B" w:rsidDel="00CB3FDD" w:rsidRDefault="00E24265" w:rsidP="005F76AD">
            <w:pPr>
              <w:rPr>
                <w:del w:id="13681" w:author="阿毛" w:date="2021-05-21T17:54:00Z"/>
                <w:rFonts w:ascii="標楷體" w:eastAsia="標楷體" w:hAnsi="標楷體"/>
              </w:rPr>
            </w:pPr>
            <w:del w:id="1368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583E478" w14:textId="4805C335" w:rsidR="00E24265" w:rsidRPr="00615D4B" w:rsidDel="00CB3FDD" w:rsidRDefault="00E24265" w:rsidP="005F76AD">
            <w:pPr>
              <w:rPr>
                <w:del w:id="13683" w:author="阿毛" w:date="2021-05-21T17:54:00Z"/>
                <w:rFonts w:ascii="標楷體" w:eastAsia="標楷體" w:hAnsi="標楷體"/>
              </w:rPr>
            </w:pPr>
          </w:p>
        </w:tc>
      </w:tr>
      <w:tr w:rsidR="00E24265" w:rsidRPr="00615D4B" w:rsidDel="00CB3FDD" w14:paraId="32423448" w14:textId="6CAE2830" w:rsidTr="005F76AD">
        <w:trPr>
          <w:trHeight w:val="773"/>
          <w:del w:id="1368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D546502" w14:textId="59EE91CF" w:rsidR="00E24265" w:rsidRPr="00615D4B" w:rsidDel="00CB3FDD" w:rsidRDefault="00E24265" w:rsidP="005F76AD">
            <w:pPr>
              <w:rPr>
                <w:del w:id="13685" w:author="阿毛" w:date="2021-05-21T17:54:00Z"/>
                <w:rFonts w:ascii="標楷體" w:eastAsia="標楷體" w:hAnsi="標楷體"/>
              </w:rPr>
            </w:pPr>
            <w:del w:id="1368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9B3D012" w14:textId="305CA18B" w:rsidR="00E24265" w:rsidRPr="00615D4B" w:rsidDel="00CB3FDD" w:rsidRDefault="00E24265" w:rsidP="005F76AD">
            <w:pPr>
              <w:rPr>
                <w:del w:id="13687" w:author="阿毛" w:date="2021-05-21T17:54:00Z"/>
                <w:rFonts w:ascii="標楷體" w:eastAsia="標楷體" w:hAnsi="標楷體"/>
              </w:rPr>
            </w:pPr>
          </w:p>
        </w:tc>
      </w:tr>
      <w:tr w:rsidR="00E24265" w:rsidRPr="00615D4B" w:rsidDel="00CB3FDD" w14:paraId="03AE822E" w14:textId="7D54D447" w:rsidTr="005F76AD">
        <w:trPr>
          <w:trHeight w:val="321"/>
          <w:del w:id="1368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DC7DA8" w14:textId="2C2FB1FE" w:rsidR="00E24265" w:rsidRPr="00615D4B" w:rsidDel="00CB3FDD" w:rsidRDefault="00E24265" w:rsidP="005F76AD">
            <w:pPr>
              <w:rPr>
                <w:del w:id="13689" w:author="阿毛" w:date="2021-05-21T17:54:00Z"/>
                <w:rFonts w:ascii="標楷體" w:eastAsia="標楷體" w:hAnsi="標楷體"/>
              </w:rPr>
            </w:pPr>
            <w:del w:id="1369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5CD6529" w14:textId="3CCC1BD7" w:rsidR="00E24265" w:rsidRPr="00615D4B" w:rsidDel="00CB3FDD" w:rsidRDefault="00E24265" w:rsidP="005F76AD">
            <w:pPr>
              <w:rPr>
                <w:del w:id="13691" w:author="阿毛" w:date="2021-05-21T17:54:00Z"/>
                <w:rFonts w:ascii="標楷體" w:eastAsia="標楷體" w:hAnsi="標楷體"/>
              </w:rPr>
            </w:pPr>
          </w:p>
        </w:tc>
      </w:tr>
      <w:tr w:rsidR="00E24265" w:rsidRPr="00615D4B" w:rsidDel="00CB3FDD" w14:paraId="34970EFE" w14:textId="6E798ECC" w:rsidTr="005F76AD">
        <w:trPr>
          <w:trHeight w:val="1311"/>
          <w:del w:id="1369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C4DF99" w14:textId="299DED70" w:rsidR="00E24265" w:rsidRPr="00615D4B" w:rsidDel="00CB3FDD" w:rsidRDefault="00E24265" w:rsidP="005F76AD">
            <w:pPr>
              <w:rPr>
                <w:del w:id="13693" w:author="阿毛" w:date="2021-05-21T17:54:00Z"/>
                <w:rFonts w:ascii="標楷體" w:eastAsia="標楷體" w:hAnsi="標楷體"/>
              </w:rPr>
            </w:pPr>
            <w:del w:id="1369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3C2D5F7" w14:textId="2AAA9DEE" w:rsidR="00E24265" w:rsidRPr="00615D4B" w:rsidDel="00CB3FDD" w:rsidRDefault="00E24265" w:rsidP="005F76AD">
            <w:pPr>
              <w:rPr>
                <w:del w:id="13695" w:author="阿毛" w:date="2021-05-21T17:54:00Z"/>
                <w:rFonts w:ascii="標楷體" w:eastAsia="標楷體" w:hAnsi="標楷體"/>
              </w:rPr>
            </w:pPr>
          </w:p>
        </w:tc>
      </w:tr>
      <w:tr w:rsidR="00E24265" w:rsidRPr="00615D4B" w:rsidDel="00CB3FDD" w14:paraId="420E93B2" w14:textId="2D942BD3" w:rsidTr="005F76AD">
        <w:trPr>
          <w:trHeight w:val="278"/>
          <w:del w:id="1369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226EAD6" w14:textId="496429E7" w:rsidR="00E24265" w:rsidRPr="00615D4B" w:rsidDel="00CB3FDD" w:rsidRDefault="00E24265" w:rsidP="005F76AD">
            <w:pPr>
              <w:rPr>
                <w:del w:id="13697" w:author="阿毛" w:date="2021-05-21T17:54:00Z"/>
                <w:rFonts w:ascii="標楷體" w:eastAsia="標楷體" w:hAnsi="標楷體"/>
              </w:rPr>
            </w:pPr>
            <w:del w:id="1369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A0BCEEF" w14:textId="22A84CB9" w:rsidR="00E24265" w:rsidRPr="00615D4B" w:rsidDel="00CB3FDD" w:rsidRDefault="00E24265" w:rsidP="005F76AD">
            <w:pPr>
              <w:rPr>
                <w:del w:id="13699" w:author="阿毛" w:date="2021-05-21T17:54:00Z"/>
                <w:rFonts w:ascii="標楷體" w:eastAsia="標楷體" w:hAnsi="標楷體"/>
              </w:rPr>
            </w:pPr>
          </w:p>
        </w:tc>
      </w:tr>
      <w:tr w:rsidR="00E24265" w:rsidRPr="00615D4B" w:rsidDel="00CB3FDD" w14:paraId="3ED0226C" w14:textId="5FB85EA0" w:rsidTr="005F76AD">
        <w:trPr>
          <w:trHeight w:val="358"/>
          <w:del w:id="1370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44EA95" w14:textId="56098FFF" w:rsidR="00E24265" w:rsidRPr="00615D4B" w:rsidDel="00CB3FDD" w:rsidRDefault="00E24265" w:rsidP="005F76AD">
            <w:pPr>
              <w:rPr>
                <w:del w:id="13701" w:author="阿毛" w:date="2021-05-21T17:54:00Z"/>
                <w:rFonts w:ascii="標楷體" w:eastAsia="標楷體" w:hAnsi="標楷體"/>
              </w:rPr>
            </w:pPr>
            <w:del w:id="1370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2E82495" w14:textId="47E60E1E" w:rsidR="00E24265" w:rsidRPr="00615D4B" w:rsidDel="00CB3FDD" w:rsidRDefault="00E24265" w:rsidP="005F76AD">
            <w:pPr>
              <w:rPr>
                <w:del w:id="13703" w:author="阿毛" w:date="2021-05-21T17:54:00Z"/>
                <w:rFonts w:ascii="標楷體" w:eastAsia="標楷體" w:hAnsi="標楷體"/>
              </w:rPr>
            </w:pPr>
          </w:p>
        </w:tc>
      </w:tr>
      <w:tr w:rsidR="00E24265" w:rsidRPr="00615D4B" w:rsidDel="00CB3FDD" w14:paraId="56B06014" w14:textId="60011517" w:rsidTr="005F76AD">
        <w:trPr>
          <w:trHeight w:val="278"/>
          <w:del w:id="1370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C56F36" w14:textId="27FAB1B3" w:rsidR="00E24265" w:rsidRPr="00615D4B" w:rsidDel="00CB3FDD" w:rsidRDefault="00E24265" w:rsidP="005F76AD">
            <w:pPr>
              <w:rPr>
                <w:del w:id="13705" w:author="阿毛" w:date="2021-05-21T17:54:00Z"/>
                <w:rFonts w:ascii="標楷體" w:eastAsia="標楷體" w:hAnsi="標楷體"/>
              </w:rPr>
            </w:pPr>
            <w:del w:id="1370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E484CA0" w14:textId="577FE1AA" w:rsidR="00E24265" w:rsidRPr="00615D4B" w:rsidDel="00CB3FDD" w:rsidRDefault="00E24265" w:rsidP="005F76AD">
            <w:pPr>
              <w:rPr>
                <w:del w:id="13707" w:author="阿毛" w:date="2021-05-21T17:54:00Z"/>
                <w:rFonts w:ascii="標楷體" w:eastAsia="標楷體" w:hAnsi="標楷體"/>
              </w:rPr>
            </w:pPr>
          </w:p>
        </w:tc>
      </w:tr>
    </w:tbl>
    <w:p w14:paraId="4762C3D2" w14:textId="2493077F" w:rsidR="00E24265" w:rsidDel="00CB3FDD" w:rsidRDefault="00E24265" w:rsidP="00E24265">
      <w:pPr>
        <w:rPr>
          <w:del w:id="13708" w:author="阿毛" w:date="2021-05-21T17:54:00Z"/>
        </w:rPr>
      </w:pPr>
    </w:p>
    <w:p w14:paraId="32FF1FFD" w14:textId="3432E4C0" w:rsidR="00E24265" w:rsidRPr="00615D4B" w:rsidDel="00CB3FDD" w:rsidRDefault="00E24265">
      <w:pPr>
        <w:pStyle w:val="a"/>
        <w:rPr>
          <w:del w:id="13709" w:author="阿毛" w:date="2021-05-21T17:54:00Z"/>
        </w:rPr>
      </w:pPr>
      <w:del w:id="13710" w:author="阿毛" w:date="2021-05-21T17:54:00Z">
        <w:r w:rsidRPr="00615D4B" w:rsidDel="00CB3FDD">
          <w:delText>UI</w:delText>
        </w:r>
        <w:r w:rsidRPr="00615D4B" w:rsidDel="00CB3FDD">
          <w:delText>畫面</w:delText>
        </w:r>
      </w:del>
    </w:p>
    <w:p w14:paraId="007AF871" w14:textId="4DC40074" w:rsidR="00E24265" w:rsidDel="00CB3FDD" w:rsidRDefault="00E24265" w:rsidP="00E24265">
      <w:pPr>
        <w:pStyle w:val="42"/>
        <w:spacing w:after="72"/>
        <w:ind w:left="1133"/>
        <w:rPr>
          <w:del w:id="13711" w:author="阿毛" w:date="2021-05-21T17:54:00Z"/>
          <w:rFonts w:hAnsi="標楷體"/>
        </w:rPr>
      </w:pPr>
      <w:del w:id="13712" w:author="阿毛" w:date="2021-05-21T17:54:00Z">
        <w:r w:rsidRPr="00743962" w:rsidDel="00CB3FDD">
          <w:rPr>
            <w:rFonts w:hAnsi="標楷體" w:hint="eastAsia"/>
          </w:rPr>
          <w:delText>輸入畫面：</w:delText>
        </w:r>
      </w:del>
    </w:p>
    <w:p w14:paraId="0899BE20" w14:textId="31594024" w:rsidR="00E24265" w:rsidRPr="00210A65" w:rsidDel="00CB3FDD" w:rsidRDefault="00E24265" w:rsidP="00E24265">
      <w:pPr>
        <w:pStyle w:val="42"/>
        <w:spacing w:after="72"/>
        <w:ind w:leftChars="0" w:left="0"/>
        <w:rPr>
          <w:del w:id="13713" w:author="阿毛" w:date="2021-05-21T17:54:00Z"/>
          <w:rFonts w:hAnsi="標楷體"/>
        </w:rPr>
      </w:pPr>
      <w:del w:id="13714" w:author="阿毛" w:date="2021-05-21T17:54:00Z">
        <w:r w:rsidRPr="00653CAF" w:rsidDel="00CB3FDD">
          <w:rPr>
            <w:rFonts w:hAnsi="標楷體"/>
            <w:noProof/>
          </w:rPr>
          <w:drawing>
            <wp:inline distT="0" distB="0" distL="0" distR="0" wp14:anchorId="469B5BAB" wp14:editId="51188C42">
              <wp:extent cx="6590729" cy="28498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90729" cy="2849880"/>
                      </a:xfrm>
                      <a:prstGeom prst="rect">
                        <a:avLst/>
                      </a:prstGeom>
                    </pic:spPr>
                  </pic:pic>
                </a:graphicData>
              </a:graphic>
            </wp:inline>
          </w:drawing>
        </w:r>
      </w:del>
    </w:p>
    <w:p w14:paraId="0D1F9883" w14:textId="47FE849D" w:rsidR="00E24265" w:rsidDel="00CB3FDD" w:rsidRDefault="00E24265" w:rsidP="00E24265">
      <w:pPr>
        <w:pStyle w:val="1text"/>
        <w:rPr>
          <w:del w:id="13715" w:author="阿毛" w:date="2021-05-21T17:54:00Z"/>
          <w:rFonts w:ascii="Times New Roman" w:hAnsi="Times New Roman"/>
        </w:rPr>
      </w:pPr>
    </w:p>
    <w:p w14:paraId="102A9220" w14:textId="2BA61D9A" w:rsidR="00E24265" w:rsidRPr="003972CE" w:rsidDel="00CB3FDD" w:rsidRDefault="00E24265">
      <w:pPr>
        <w:pStyle w:val="a"/>
        <w:rPr>
          <w:del w:id="13716" w:author="阿毛" w:date="2021-05-21T17:54:00Z"/>
        </w:rPr>
      </w:pPr>
      <w:del w:id="1371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500E2E0" w14:textId="029C146C" w:rsidTr="005F76AD">
        <w:trPr>
          <w:trHeight w:val="388"/>
          <w:jc w:val="center"/>
          <w:del w:id="13718" w:author="阿毛" w:date="2021-05-21T17:54:00Z"/>
        </w:trPr>
        <w:tc>
          <w:tcPr>
            <w:tcW w:w="219" w:type="pct"/>
            <w:vMerge w:val="restart"/>
          </w:tcPr>
          <w:p w14:paraId="4C349E1E" w14:textId="5641E574" w:rsidR="00E24265" w:rsidRPr="00615D4B" w:rsidDel="00CB3FDD" w:rsidRDefault="00E24265" w:rsidP="005F76AD">
            <w:pPr>
              <w:rPr>
                <w:del w:id="13719" w:author="阿毛" w:date="2021-05-21T17:54:00Z"/>
                <w:rFonts w:ascii="標楷體" w:eastAsia="標楷體" w:hAnsi="標楷體"/>
              </w:rPr>
            </w:pPr>
            <w:del w:id="13720" w:author="阿毛" w:date="2021-05-21T17:54:00Z">
              <w:r w:rsidRPr="00615D4B" w:rsidDel="00CB3FDD">
                <w:rPr>
                  <w:rFonts w:ascii="標楷體" w:eastAsia="標楷體" w:hAnsi="標楷體"/>
                </w:rPr>
                <w:delText>序號</w:delText>
              </w:r>
            </w:del>
          </w:p>
        </w:tc>
        <w:tc>
          <w:tcPr>
            <w:tcW w:w="756" w:type="pct"/>
            <w:vMerge w:val="restart"/>
          </w:tcPr>
          <w:p w14:paraId="19A2C7D8" w14:textId="2C2271D7" w:rsidR="00E24265" w:rsidRPr="00615D4B" w:rsidDel="00CB3FDD" w:rsidRDefault="00E24265" w:rsidP="005F76AD">
            <w:pPr>
              <w:rPr>
                <w:del w:id="13721" w:author="阿毛" w:date="2021-05-21T17:54:00Z"/>
                <w:rFonts w:ascii="標楷體" w:eastAsia="標楷體" w:hAnsi="標楷體"/>
              </w:rPr>
            </w:pPr>
            <w:del w:id="13722" w:author="阿毛" w:date="2021-05-21T17:54:00Z">
              <w:r w:rsidRPr="00615D4B" w:rsidDel="00CB3FDD">
                <w:rPr>
                  <w:rFonts w:ascii="標楷體" w:eastAsia="標楷體" w:hAnsi="標楷體"/>
                </w:rPr>
                <w:delText>欄位</w:delText>
              </w:r>
            </w:del>
          </w:p>
        </w:tc>
        <w:tc>
          <w:tcPr>
            <w:tcW w:w="2382" w:type="pct"/>
            <w:gridSpan w:val="5"/>
          </w:tcPr>
          <w:p w14:paraId="14D96AA9" w14:textId="0D57898E" w:rsidR="00E24265" w:rsidRPr="00615D4B" w:rsidDel="00CB3FDD" w:rsidRDefault="00E24265" w:rsidP="005F76AD">
            <w:pPr>
              <w:jc w:val="center"/>
              <w:rPr>
                <w:del w:id="13723" w:author="阿毛" w:date="2021-05-21T17:54:00Z"/>
                <w:rFonts w:ascii="標楷體" w:eastAsia="標楷體" w:hAnsi="標楷體"/>
              </w:rPr>
            </w:pPr>
            <w:del w:id="13724" w:author="阿毛" w:date="2021-05-21T17:54:00Z">
              <w:r w:rsidRPr="00615D4B" w:rsidDel="00CB3FDD">
                <w:rPr>
                  <w:rFonts w:ascii="標楷體" w:eastAsia="標楷體" w:hAnsi="標楷體"/>
                </w:rPr>
                <w:delText>說明</w:delText>
              </w:r>
            </w:del>
          </w:p>
        </w:tc>
        <w:tc>
          <w:tcPr>
            <w:tcW w:w="1643" w:type="pct"/>
            <w:vMerge w:val="restart"/>
          </w:tcPr>
          <w:p w14:paraId="73DD89EB" w14:textId="55ED106D" w:rsidR="00E24265" w:rsidRPr="00615D4B" w:rsidDel="00CB3FDD" w:rsidRDefault="00E24265" w:rsidP="005F76AD">
            <w:pPr>
              <w:rPr>
                <w:del w:id="13725" w:author="阿毛" w:date="2021-05-21T17:54:00Z"/>
                <w:rFonts w:ascii="標楷體" w:eastAsia="標楷體" w:hAnsi="標楷體"/>
              </w:rPr>
            </w:pPr>
            <w:del w:id="13726" w:author="阿毛" w:date="2021-05-21T17:54:00Z">
              <w:r w:rsidRPr="00615D4B" w:rsidDel="00CB3FDD">
                <w:rPr>
                  <w:rFonts w:ascii="標楷體" w:eastAsia="標楷體" w:hAnsi="標楷體"/>
                </w:rPr>
                <w:delText>處理邏輯及注意事項</w:delText>
              </w:r>
            </w:del>
          </w:p>
        </w:tc>
      </w:tr>
      <w:tr w:rsidR="00E24265" w:rsidRPr="00615D4B" w:rsidDel="00CB3FDD" w14:paraId="00F50956" w14:textId="711DD1E3" w:rsidTr="005F76AD">
        <w:trPr>
          <w:trHeight w:val="244"/>
          <w:jc w:val="center"/>
          <w:del w:id="13727" w:author="阿毛" w:date="2021-05-21T17:54:00Z"/>
        </w:trPr>
        <w:tc>
          <w:tcPr>
            <w:tcW w:w="219" w:type="pct"/>
            <w:vMerge/>
          </w:tcPr>
          <w:p w14:paraId="5E0C716E" w14:textId="38C81926" w:rsidR="00E24265" w:rsidRPr="00615D4B" w:rsidDel="00CB3FDD" w:rsidRDefault="00E24265" w:rsidP="005F76AD">
            <w:pPr>
              <w:rPr>
                <w:del w:id="13728" w:author="阿毛" w:date="2021-05-21T17:54:00Z"/>
                <w:rFonts w:ascii="標楷體" w:eastAsia="標楷體" w:hAnsi="標楷體"/>
              </w:rPr>
            </w:pPr>
          </w:p>
        </w:tc>
        <w:tc>
          <w:tcPr>
            <w:tcW w:w="756" w:type="pct"/>
            <w:vMerge/>
          </w:tcPr>
          <w:p w14:paraId="1E6882CC" w14:textId="6F799D32" w:rsidR="00E24265" w:rsidRPr="00615D4B" w:rsidDel="00CB3FDD" w:rsidRDefault="00E24265" w:rsidP="005F76AD">
            <w:pPr>
              <w:rPr>
                <w:del w:id="13729" w:author="阿毛" w:date="2021-05-21T17:54:00Z"/>
                <w:rFonts w:ascii="標楷體" w:eastAsia="標楷體" w:hAnsi="標楷體"/>
              </w:rPr>
            </w:pPr>
          </w:p>
        </w:tc>
        <w:tc>
          <w:tcPr>
            <w:tcW w:w="624" w:type="pct"/>
          </w:tcPr>
          <w:p w14:paraId="2A6E8CED" w14:textId="6ED3F0D3" w:rsidR="00E24265" w:rsidRPr="00615D4B" w:rsidDel="00CB3FDD" w:rsidRDefault="00E24265" w:rsidP="005F76AD">
            <w:pPr>
              <w:rPr>
                <w:del w:id="13730" w:author="阿毛" w:date="2021-05-21T17:54:00Z"/>
                <w:rFonts w:ascii="標楷體" w:eastAsia="標楷體" w:hAnsi="標楷體"/>
              </w:rPr>
            </w:pPr>
            <w:del w:id="13731" w:author="阿毛" w:date="2021-05-21T17:54:00Z">
              <w:r w:rsidRPr="00615D4B" w:rsidDel="00CB3FDD">
                <w:rPr>
                  <w:rFonts w:ascii="標楷體" w:eastAsia="標楷體" w:hAnsi="標楷體" w:hint="eastAsia"/>
                </w:rPr>
                <w:delText>資料型態長度</w:delText>
              </w:r>
            </w:del>
          </w:p>
        </w:tc>
        <w:tc>
          <w:tcPr>
            <w:tcW w:w="624" w:type="pct"/>
          </w:tcPr>
          <w:p w14:paraId="6E211824" w14:textId="2346BDB9" w:rsidR="00E24265" w:rsidRPr="00615D4B" w:rsidDel="00CB3FDD" w:rsidRDefault="00E24265" w:rsidP="005F76AD">
            <w:pPr>
              <w:rPr>
                <w:del w:id="13732" w:author="阿毛" w:date="2021-05-21T17:54:00Z"/>
                <w:rFonts w:ascii="標楷體" w:eastAsia="標楷體" w:hAnsi="標楷體"/>
              </w:rPr>
            </w:pPr>
            <w:del w:id="13733" w:author="阿毛" w:date="2021-05-21T17:54:00Z">
              <w:r w:rsidRPr="00615D4B" w:rsidDel="00CB3FDD">
                <w:rPr>
                  <w:rFonts w:ascii="標楷體" w:eastAsia="標楷體" w:hAnsi="標楷體"/>
                </w:rPr>
                <w:delText>預設值</w:delText>
              </w:r>
            </w:del>
          </w:p>
        </w:tc>
        <w:tc>
          <w:tcPr>
            <w:tcW w:w="537" w:type="pct"/>
          </w:tcPr>
          <w:p w14:paraId="06A81830" w14:textId="6B0828AE" w:rsidR="00E24265" w:rsidRPr="00615D4B" w:rsidDel="00CB3FDD" w:rsidRDefault="00E24265" w:rsidP="005F76AD">
            <w:pPr>
              <w:rPr>
                <w:del w:id="13734" w:author="阿毛" w:date="2021-05-21T17:54:00Z"/>
                <w:rFonts w:ascii="標楷體" w:eastAsia="標楷體" w:hAnsi="標楷體"/>
              </w:rPr>
            </w:pPr>
            <w:del w:id="13735" w:author="阿毛" w:date="2021-05-21T17:54:00Z">
              <w:r w:rsidRPr="00615D4B" w:rsidDel="00CB3FDD">
                <w:rPr>
                  <w:rFonts w:ascii="標楷體" w:eastAsia="標楷體" w:hAnsi="標楷體"/>
                </w:rPr>
                <w:delText>選單內容</w:delText>
              </w:r>
            </w:del>
          </w:p>
        </w:tc>
        <w:tc>
          <w:tcPr>
            <w:tcW w:w="299" w:type="pct"/>
          </w:tcPr>
          <w:p w14:paraId="79B4ADB2" w14:textId="28E567BA" w:rsidR="00E24265" w:rsidRPr="00615D4B" w:rsidDel="00CB3FDD" w:rsidRDefault="00E24265" w:rsidP="005F76AD">
            <w:pPr>
              <w:rPr>
                <w:del w:id="13736" w:author="阿毛" w:date="2021-05-21T17:54:00Z"/>
                <w:rFonts w:ascii="標楷體" w:eastAsia="標楷體" w:hAnsi="標楷體"/>
              </w:rPr>
            </w:pPr>
            <w:del w:id="13737" w:author="阿毛" w:date="2021-05-21T17:54:00Z">
              <w:r w:rsidRPr="00615D4B" w:rsidDel="00CB3FDD">
                <w:rPr>
                  <w:rFonts w:ascii="標楷體" w:eastAsia="標楷體" w:hAnsi="標楷體"/>
                </w:rPr>
                <w:delText>必填</w:delText>
              </w:r>
            </w:del>
          </w:p>
        </w:tc>
        <w:tc>
          <w:tcPr>
            <w:tcW w:w="299" w:type="pct"/>
          </w:tcPr>
          <w:p w14:paraId="237871B6" w14:textId="53702561" w:rsidR="00E24265" w:rsidRPr="00615D4B" w:rsidDel="00CB3FDD" w:rsidRDefault="00E24265" w:rsidP="005F76AD">
            <w:pPr>
              <w:rPr>
                <w:del w:id="13738" w:author="阿毛" w:date="2021-05-21T17:54:00Z"/>
                <w:rFonts w:ascii="標楷體" w:eastAsia="標楷體" w:hAnsi="標楷體"/>
              </w:rPr>
            </w:pPr>
            <w:del w:id="13739" w:author="阿毛" w:date="2021-05-21T17:54:00Z">
              <w:r w:rsidRPr="00615D4B" w:rsidDel="00CB3FDD">
                <w:rPr>
                  <w:rFonts w:ascii="標楷體" w:eastAsia="標楷體" w:hAnsi="標楷體"/>
                </w:rPr>
                <w:delText>R/W</w:delText>
              </w:r>
            </w:del>
          </w:p>
        </w:tc>
        <w:tc>
          <w:tcPr>
            <w:tcW w:w="1643" w:type="pct"/>
            <w:vMerge/>
          </w:tcPr>
          <w:p w14:paraId="5EAF2A42" w14:textId="1056E863" w:rsidR="00E24265" w:rsidRPr="00615D4B" w:rsidDel="00CB3FDD" w:rsidRDefault="00E24265" w:rsidP="005F76AD">
            <w:pPr>
              <w:rPr>
                <w:del w:id="13740" w:author="阿毛" w:date="2021-05-21T17:54:00Z"/>
                <w:rFonts w:ascii="標楷體" w:eastAsia="標楷體" w:hAnsi="標楷體"/>
              </w:rPr>
            </w:pPr>
          </w:p>
        </w:tc>
      </w:tr>
      <w:tr w:rsidR="00E24265" w:rsidRPr="00615D4B" w:rsidDel="00CB3FDD" w14:paraId="6D2F6BC6" w14:textId="4848C28B" w:rsidTr="005F76AD">
        <w:trPr>
          <w:trHeight w:val="291"/>
          <w:jc w:val="center"/>
          <w:del w:id="13741" w:author="阿毛" w:date="2021-05-21T17:54:00Z"/>
        </w:trPr>
        <w:tc>
          <w:tcPr>
            <w:tcW w:w="219" w:type="pct"/>
          </w:tcPr>
          <w:p w14:paraId="5373D62C" w14:textId="2009ECF3" w:rsidR="00E24265" w:rsidRPr="005E579A" w:rsidDel="00CB3FDD" w:rsidRDefault="00E24265" w:rsidP="005F76AD">
            <w:pPr>
              <w:pStyle w:val="af9"/>
              <w:numPr>
                <w:ilvl w:val="0"/>
                <w:numId w:val="48"/>
              </w:numPr>
              <w:ind w:leftChars="0"/>
              <w:rPr>
                <w:del w:id="13742" w:author="阿毛" w:date="2021-05-21T17:54:00Z"/>
                <w:rFonts w:ascii="標楷體" w:eastAsia="標楷體" w:hAnsi="標楷體"/>
              </w:rPr>
            </w:pPr>
          </w:p>
        </w:tc>
        <w:tc>
          <w:tcPr>
            <w:tcW w:w="756" w:type="pct"/>
          </w:tcPr>
          <w:p w14:paraId="1DEC3D17" w14:textId="574F7C06" w:rsidR="00E24265" w:rsidRPr="00615D4B" w:rsidDel="00CB3FDD" w:rsidRDefault="00E24265" w:rsidP="005F76AD">
            <w:pPr>
              <w:rPr>
                <w:del w:id="13743" w:author="阿毛" w:date="2021-05-21T17:54:00Z"/>
                <w:rFonts w:ascii="標楷體" w:eastAsia="標楷體" w:hAnsi="標楷體"/>
              </w:rPr>
            </w:pPr>
            <w:del w:id="13744" w:author="阿毛" w:date="2021-05-21T17:54:00Z">
              <w:r w:rsidRPr="00D7238B" w:rsidDel="00CB3FDD">
                <w:rPr>
                  <w:rFonts w:ascii="標楷體" w:eastAsia="標楷體" w:hAnsi="標楷體" w:hint="eastAsia"/>
                </w:rPr>
                <w:delText>交易代碼</w:delText>
              </w:r>
            </w:del>
          </w:p>
        </w:tc>
        <w:tc>
          <w:tcPr>
            <w:tcW w:w="624" w:type="pct"/>
          </w:tcPr>
          <w:p w14:paraId="0AF057E7" w14:textId="1F55CF2B" w:rsidR="00E24265" w:rsidRPr="00615D4B" w:rsidDel="00CB3FDD" w:rsidRDefault="00E24265" w:rsidP="005F76AD">
            <w:pPr>
              <w:rPr>
                <w:del w:id="13745" w:author="阿毛" w:date="2021-05-21T17:54:00Z"/>
                <w:rFonts w:ascii="標楷體" w:eastAsia="標楷體" w:hAnsi="標楷體"/>
              </w:rPr>
            </w:pPr>
          </w:p>
        </w:tc>
        <w:tc>
          <w:tcPr>
            <w:tcW w:w="624" w:type="pct"/>
          </w:tcPr>
          <w:p w14:paraId="4168E367" w14:textId="39F9680F" w:rsidR="00E24265" w:rsidRPr="00615D4B" w:rsidDel="00CB3FDD" w:rsidRDefault="00E24265" w:rsidP="005F76AD">
            <w:pPr>
              <w:rPr>
                <w:del w:id="13746" w:author="阿毛" w:date="2021-05-21T17:54:00Z"/>
                <w:rFonts w:ascii="標楷體" w:eastAsia="標楷體" w:hAnsi="標楷體"/>
              </w:rPr>
            </w:pPr>
          </w:p>
        </w:tc>
        <w:tc>
          <w:tcPr>
            <w:tcW w:w="537" w:type="pct"/>
          </w:tcPr>
          <w:p w14:paraId="6FE8BFE1" w14:textId="68E24836" w:rsidR="00E24265" w:rsidRPr="00615D4B" w:rsidDel="00CB3FDD" w:rsidRDefault="00E24265" w:rsidP="005F76AD">
            <w:pPr>
              <w:rPr>
                <w:del w:id="13747" w:author="阿毛" w:date="2021-05-21T17:54:00Z"/>
                <w:rFonts w:ascii="標楷體" w:eastAsia="標楷體" w:hAnsi="標楷體"/>
              </w:rPr>
            </w:pPr>
            <w:del w:id="13748" w:author="阿毛" w:date="2021-05-21T17:54:00Z">
              <w:r w:rsidDel="00CB3FDD">
                <w:rPr>
                  <w:rFonts w:ascii="標楷體" w:eastAsia="標楷體" w:hAnsi="標楷體" w:hint="eastAsia"/>
                </w:rPr>
                <w:delText>下拉式選單</w:delText>
              </w:r>
            </w:del>
          </w:p>
        </w:tc>
        <w:tc>
          <w:tcPr>
            <w:tcW w:w="299" w:type="pct"/>
          </w:tcPr>
          <w:p w14:paraId="4F16164B" w14:textId="4BF93747" w:rsidR="00E24265" w:rsidRPr="00615D4B" w:rsidDel="00CB3FDD" w:rsidRDefault="00E24265" w:rsidP="005F76AD">
            <w:pPr>
              <w:rPr>
                <w:del w:id="13749" w:author="阿毛" w:date="2021-05-21T17:54:00Z"/>
                <w:rFonts w:ascii="標楷體" w:eastAsia="標楷體" w:hAnsi="標楷體"/>
              </w:rPr>
            </w:pPr>
          </w:p>
        </w:tc>
        <w:tc>
          <w:tcPr>
            <w:tcW w:w="299" w:type="pct"/>
          </w:tcPr>
          <w:p w14:paraId="1D622951" w14:textId="32CA7BB5" w:rsidR="00E24265" w:rsidRPr="00615D4B" w:rsidDel="00CB3FDD" w:rsidRDefault="00E24265" w:rsidP="005F76AD">
            <w:pPr>
              <w:rPr>
                <w:del w:id="13750" w:author="阿毛" w:date="2021-05-21T17:54:00Z"/>
                <w:rFonts w:ascii="標楷體" w:eastAsia="標楷體" w:hAnsi="標楷體"/>
              </w:rPr>
            </w:pPr>
          </w:p>
        </w:tc>
        <w:tc>
          <w:tcPr>
            <w:tcW w:w="1643" w:type="pct"/>
          </w:tcPr>
          <w:p w14:paraId="59D7DBBF" w14:textId="0F1EFF15" w:rsidR="00E24265" w:rsidDel="00CB3FDD" w:rsidRDefault="00E24265" w:rsidP="005F76AD">
            <w:pPr>
              <w:rPr>
                <w:del w:id="13751" w:author="阿毛" w:date="2021-05-21T17:54:00Z"/>
                <w:rFonts w:ascii="標楷體" w:eastAsia="標楷體" w:hAnsi="標楷體"/>
              </w:rPr>
            </w:pPr>
            <w:del w:id="13752" w:author="阿毛" w:date="2021-05-21T17:54:00Z">
              <w:r w:rsidRPr="007C3A4D" w:rsidDel="00CB3FDD">
                <w:rPr>
                  <w:rFonts w:ascii="標楷體" w:eastAsia="標楷體" w:hAnsi="標楷體" w:hint="eastAsia"/>
                </w:rPr>
                <w:delText>1:新增</w:delText>
              </w:r>
            </w:del>
          </w:p>
          <w:p w14:paraId="491607A0" w14:textId="1E193667" w:rsidR="00E24265" w:rsidRPr="00615D4B" w:rsidDel="00CB3FDD" w:rsidRDefault="00E24265" w:rsidP="005F76AD">
            <w:pPr>
              <w:rPr>
                <w:del w:id="13753" w:author="阿毛" w:date="2021-05-21T17:54:00Z"/>
                <w:rFonts w:ascii="標楷體" w:eastAsia="標楷體" w:hAnsi="標楷體"/>
              </w:rPr>
            </w:pPr>
            <w:del w:id="13754" w:author="阿毛" w:date="2021-05-21T17:54:00Z">
              <w:r w:rsidRPr="007C3A4D" w:rsidDel="00CB3FDD">
                <w:rPr>
                  <w:rFonts w:ascii="標楷體" w:eastAsia="標楷體" w:hAnsi="標楷體" w:hint="eastAsia"/>
                </w:rPr>
                <w:delText>2:異動</w:delText>
              </w:r>
            </w:del>
          </w:p>
        </w:tc>
      </w:tr>
      <w:tr w:rsidR="00E24265" w:rsidRPr="00615D4B" w:rsidDel="00CB3FDD" w14:paraId="2A609D80" w14:textId="176826DD" w:rsidTr="005F76AD">
        <w:trPr>
          <w:trHeight w:val="291"/>
          <w:jc w:val="center"/>
          <w:del w:id="13755" w:author="阿毛" w:date="2021-05-21T17:54:00Z"/>
        </w:trPr>
        <w:tc>
          <w:tcPr>
            <w:tcW w:w="219" w:type="pct"/>
          </w:tcPr>
          <w:p w14:paraId="4F468549" w14:textId="2A5C2005" w:rsidR="00E24265" w:rsidRPr="005E579A" w:rsidDel="00CB3FDD" w:rsidRDefault="00E24265" w:rsidP="005F76AD">
            <w:pPr>
              <w:pStyle w:val="af9"/>
              <w:numPr>
                <w:ilvl w:val="0"/>
                <w:numId w:val="48"/>
              </w:numPr>
              <w:ind w:leftChars="0"/>
              <w:rPr>
                <w:del w:id="13756" w:author="阿毛" w:date="2021-05-21T17:54:00Z"/>
                <w:rFonts w:ascii="標楷體" w:eastAsia="標楷體" w:hAnsi="標楷體"/>
              </w:rPr>
            </w:pPr>
          </w:p>
        </w:tc>
        <w:tc>
          <w:tcPr>
            <w:tcW w:w="756" w:type="pct"/>
          </w:tcPr>
          <w:p w14:paraId="5F74332F" w14:textId="02486EC7" w:rsidR="00E24265" w:rsidRPr="00615D4B" w:rsidDel="00CB3FDD" w:rsidRDefault="00E24265" w:rsidP="005F76AD">
            <w:pPr>
              <w:rPr>
                <w:del w:id="13757" w:author="阿毛" w:date="2021-05-21T17:54:00Z"/>
                <w:rFonts w:ascii="標楷體" w:eastAsia="標楷體" w:hAnsi="標楷體"/>
              </w:rPr>
            </w:pPr>
            <w:del w:id="13758" w:author="阿毛" w:date="2021-05-21T17:54:00Z">
              <w:r w:rsidRPr="00D7238B" w:rsidDel="00CB3FDD">
                <w:rPr>
                  <w:rFonts w:ascii="標楷體" w:eastAsia="標楷體" w:hAnsi="標楷體" w:hint="eastAsia"/>
                </w:rPr>
                <w:delText>債務人IDN</w:delText>
              </w:r>
            </w:del>
          </w:p>
        </w:tc>
        <w:tc>
          <w:tcPr>
            <w:tcW w:w="624" w:type="pct"/>
          </w:tcPr>
          <w:p w14:paraId="07DC80F9" w14:textId="2FCE74F4" w:rsidR="00E24265" w:rsidRPr="00615D4B" w:rsidDel="00CB3FDD" w:rsidRDefault="00E24265" w:rsidP="005F76AD">
            <w:pPr>
              <w:rPr>
                <w:del w:id="13759" w:author="阿毛" w:date="2021-05-21T17:54:00Z"/>
                <w:rFonts w:ascii="標楷體" w:eastAsia="標楷體" w:hAnsi="標楷體"/>
              </w:rPr>
            </w:pPr>
          </w:p>
        </w:tc>
        <w:tc>
          <w:tcPr>
            <w:tcW w:w="624" w:type="pct"/>
          </w:tcPr>
          <w:p w14:paraId="314C7D57" w14:textId="1E697203" w:rsidR="00E24265" w:rsidRPr="00615D4B" w:rsidDel="00CB3FDD" w:rsidRDefault="00E24265" w:rsidP="005F76AD">
            <w:pPr>
              <w:rPr>
                <w:del w:id="13760" w:author="阿毛" w:date="2021-05-21T17:54:00Z"/>
                <w:rFonts w:ascii="標楷體" w:eastAsia="標楷體" w:hAnsi="標楷體"/>
              </w:rPr>
            </w:pPr>
          </w:p>
        </w:tc>
        <w:tc>
          <w:tcPr>
            <w:tcW w:w="537" w:type="pct"/>
          </w:tcPr>
          <w:p w14:paraId="5E7144E0" w14:textId="4E479E80" w:rsidR="00E24265" w:rsidRPr="00615D4B" w:rsidDel="00CB3FDD" w:rsidRDefault="00E24265" w:rsidP="005F76AD">
            <w:pPr>
              <w:rPr>
                <w:del w:id="13761" w:author="阿毛" w:date="2021-05-21T17:54:00Z"/>
                <w:rFonts w:ascii="標楷體" w:eastAsia="標楷體" w:hAnsi="標楷體"/>
              </w:rPr>
            </w:pPr>
          </w:p>
        </w:tc>
        <w:tc>
          <w:tcPr>
            <w:tcW w:w="299" w:type="pct"/>
          </w:tcPr>
          <w:p w14:paraId="3A6C3026" w14:textId="2C98844B" w:rsidR="00E24265" w:rsidRPr="00615D4B" w:rsidDel="00CB3FDD" w:rsidRDefault="00E24265" w:rsidP="005F76AD">
            <w:pPr>
              <w:rPr>
                <w:del w:id="13762" w:author="阿毛" w:date="2021-05-21T17:54:00Z"/>
                <w:rFonts w:ascii="標楷體" w:eastAsia="標楷體" w:hAnsi="標楷體"/>
              </w:rPr>
            </w:pPr>
          </w:p>
        </w:tc>
        <w:tc>
          <w:tcPr>
            <w:tcW w:w="299" w:type="pct"/>
          </w:tcPr>
          <w:p w14:paraId="637FF56C" w14:textId="72180B62" w:rsidR="00E24265" w:rsidRPr="00615D4B" w:rsidDel="00CB3FDD" w:rsidRDefault="00E24265" w:rsidP="005F76AD">
            <w:pPr>
              <w:rPr>
                <w:del w:id="13763" w:author="阿毛" w:date="2021-05-21T17:54:00Z"/>
                <w:rFonts w:ascii="標楷體" w:eastAsia="標楷體" w:hAnsi="標楷體"/>
              </w:rPr>
            </w:pPr>
          </w:p>
        </w:tc>
        <w:tc>
          <w:tcPr>
            <w:tcW w:w="1643" w:type="pct"/>
          </w:tcPr>
          <w:p w14:paraId="3EF72559" w14:textId="1F799C26" w:rsidR="00E24265" w:rsidRPr="00615D4B" w:rsidDel="00CB3FDD" w:rsidRDefault="00E24265" w:rsidP="005F76AD">
            <w:pPr>
              <w:rPr>
                <w:del w:id="13764" w:author="阿毛" w:date="2021-05-21T17:54:00Z"/>
                <w:rFonts w:ascii="標楷體" w:eastAsia="標楷體" w:hAnsi="標楷體"/>
              </w:rPr>
            </w:pPr>
          </w:p>
        </w:tc>
      </w:tr>
      <w:tr w:rsidR="00E24265" w:rsidRPr="00615D4B" w:rsidDel="00CB3FDD" w14:paraId="2767D1CB" w14:textId="62427E30" w:rsidTr="005F76AD">
        <w:trPr>
          <w:trHeight w:val="291"/>
          <w:jc w:val="center"/>
          <w:del w:id="13765" w:author="阿毛" w:date="2021-05-21T17:54:00Z"/>
        </w:trPr>
        <w:tc>
          <w:tcPr>
            <w:tcW w:w="219" w:type="pct"/>
          </w:tcPr>
          <w:p w14:paraId="57870CFE" w14:textId="11A7A396" w:rsidR="00E24265" w:rsidRPr="005E579A" w:rsidDel="00CB3FDD" w:rsidRDefault="00E24265" w:rsidP="005F76AD">
            <w:pPr>
              <w:pStyle w:val="af9"/>
              <w:numPr>
                <w:ilvl w:val="0"/>
                <w:numId w:val="48"/>
              </w:numPr>
              <w:ind w:leftChars="0"/>
              <w:rPr>
                <w:del w:id="13766" w:author="阿毛" w:date="2021-05-21T17:54:00Z"/>
                <w:rFonts w:ascii="標楷體" w:eastAsia="標楷體" w:hAnsi="標楷體"/>
              </w:rPr>
            </w:pPr>
          </w:p>
        </w:tc>
        <w:tc>
          <w:tcPr>
            <w:tcW w:w="756" w:type="pct"/>
          </w:tcPr>
          <w:p w14:paraId="730A4FC7" w14:textId="6CE80C67" w:rsidR="00E24265" w:rsidRPr="00615D4B" w:rsidDel="00CB3FDD" w:rsidRDefault="00E24265" w:rsidP="005F76AD">
            <w:pPr>
              <w:rPr>
                <w:del w:id="13767" w:author="阿毛" w:date="2021-05-21T17:54:00Z"/>
                <w:rFonts w:ascii="標楷體" w:eastAsia="標楷體" w:hAnsi="標楷體"/>
              </w:rPr>
            </w:pPr>
            <w:del w:id="13768" w:author="阿毛" w:date="2021-05-21T17:54:00Z">
              <w:r w:rsidRPr="00D7238B" w:rsidDel="00CB3FDD">
                <w:rPr>
                  <w:rFonts w:ascii="標楷體" w:eastAsia="標楷體" w:hAnsi="標楷體" w:hint="eastAsia"/>
                </w:rPr>
                <w:delText>報送單位代號</w:delText>
              </w:r>
            </w:del>
          </w:p>
        </w:tc>
        <w:tc>
          <w:tcPr>
            <w:tcW w:w="624" w:type="pct"/>
          </w:tcPr>
          <w:p w14:paraId="6DA36786" w14:textId="1D30ACC1" w:rsidR="00E24265" w:rsidRPr="00615D4B" w:rsidDel="00CB3FDD" w:rsidRDefault="00E24265" w:rsidP="005F76AD">
            <w:pPr>
              <w:rPr>
                <w:del w:id="13769" w:author="阿毛" w:date="2021-05-21T17:54:00Z"/>
                <w:rFonts w:ascii="標楷體" w:eastAsia="標楷體" w:hAnsi="標楷體"/>
              </w:rPr>
            </w:pPr>
          </w:p>
        </w:tc>
        <w:tc>
          <w:tcPr>
            <w:tcW w:w="624" w:type="pct"/>
          </w:tcPr>
          <w:p w14:paraId="30C75E9D" w14:textId="6F6019CA" w:rsidR="00E24265" w:rsidRPr="00615D4B" w:rsidDel="00CB3FDD" w:rsidRDefault="00E24265" w:rsidP="005F76AD">
            <w:pPr>
              <w:rPr>
                <w:del w:id="13770" w:author="阿毛" w:date="2021-05-21T17:54:00Z"/>
                <w:rFonts w:ascii="標楷體" w:eastAsia="標楷體" w:hAnsi="標楷體"/>
              </w:rPr>
            </w:pPr>
          </w:p>
        </w:tc>
        <w:tc>
          <w:tcPr>
            <w:tcW w:w="537" w:type="pct"/>
          </w:tcPr>
          <w:p w14:paraId="6B858C44" w14:textId="54CA44A1" w:rsidR="00E24265" w:rsidRPr="00615D4B" w:rsidDel="00CB3FDD" w:rsidRDefault="00E24265" w:rsidP="005F76AD">
            <w:pPr>
              <w:rPr>
                <w:del w:id="13771" w:author="阿毛" w:date="2021-05-21T17:54:00Z"/>
                <w:rFonts w:ascii="標楷體" w:eastAsia="標楷體" w:hAnsi="標楷體"/>
              </w:rPr>
            </w:pPr>
          </w:p>
        </w:tc>
        <w:tc>
          <w:tcPr>
            <w:tcW w:w="299" w:type="pct"/>
          </w:tcPr>
          <w:p w14:paraId="7D6307BB" w14:textId="6EB7C434" w:rsidR="00E24265" w:rsidRPr="00615D4B" w:rsidDel="00CB3FDD" w:rsidRDefault="00E24265" w:rsidP="005F76AD">
            <w:pPr>
              <w:rPr>
                <w:del w:id="13772" w:author="阿毛" w:date="2021-05-21T17:54:00Z"/>
                <w:rFonts w:ascii="標楷體" w:eastAsia="標楷體" w:hAnsi="標楷體"/>
              </w:rPr>
            </w:pPr>
          </w:p>
        </w:tc>
        <w:tc>
          <w:tcPr>
            <w:tcW w:w="299" w:type="pct"/>
          </w:tcPr>
          <w:p w14:paraId="5B2C9B06" w14:textId="1AEEF86D" w:rsidR="00E24265" w:rsidRPr="00615D4B" w:rsidDel="00CB3FDD" w:rsidRDefault="00E24265" w:rsidP="005F76AD">
            <w:pPr>
              <w:rPr>
                <w:del w:id="13773" w:author="阿毛" w:date="2021-05-21T17:54:00Z"/>
                <w:rFonts w:ascii="標楷體" w:eastAsia="標楷體" w:hAnsi="標楷體"/>
              </w:rPr>
            </w:pPr>
          </w:p>
        </w:tc>
        <w:tc>
          <w:tcPr>
            <w:tcW w:w="1643" w:type="pct"/>
          </w:tcPr>
          <w:p w14:paraId="59442C64" w14:textId="5CBD390D" w:rsidR="00E24265" w:rsidRPr="00615D4B" w:rsidDel="00CB3FDD" w:rsidRDefault="00E24265" w:rsidP="005F76AD">
            <w:pPr>
              <w:rPr>
                <w:del w:id="13774" w:author="阿毛" w:date="2021-05-21T17:54:00Z"/>
                <w:rFonts w:ascii="標楷體" w:eastAsia="標楷體" w:hAnsi="標楷體"/>
              </w:rPr>
            </w:pPr>
          </w:p>
        </w:tc>
      </w:tr>
      <w:tr w:rsidR="00E24265" w:rsidRPr="00615D4B" w:rsidDel="00CB3FDD" w14:paraId="186A5D2B" w14:textId="445F799F" w:rsidTr="005F76AD">
        <w:trPr>
          <w:trHeight w:val="291"/>
          <w:jc w:val="center"/>
          <w:del w:id="13775" w:author="阿毛" w:date="2021-05-21T17:54:00Z"/>
        </w:trPr>
        <w:tc>
          <w:tcPr>
            <w:tcW w:w="219" w:type="pct"/>
          </w:tcPr>
          <w:p w14:paraId="54E82DF0" w14:textId="2BEFE8CE" w:rsidR="00E24265" w:rsidRPr="005E579A" w:rsidDel="00CB3FDD" w:rsidRDefault="00E24265" w:rsidP="005F76AD">
            <w:pPr>
              <w:pStyle w:val="af9"/>
              <w:numPr>
                <w:ilvl w:val="0"/>
                <w:numId w:val="48"/>
              </w:numPr>
              <w:ind w:leftChars="0"/>
              <w:rPr>
                <w:del w:id="13776" w:author="阿毛" w:date="2021-05-21T17:54:00Z"/>
                <w:rFonts w:ascii="標楷體" w:eastAsia="標楷體" w:hAnsi="標楷體"/>
              </w:rPr>
            </w:pPr>
          </w:p>
        </w:tc>
        <w:tc>
          <w:tcPr>
            <w:tcW w:w="756" w:type="pct"/>
          </w:tcPr>
          <w:p w14:paraId="6A373E2E" w14:textId="2BF82A4A" w:rsidR="00E24265" w:rsidRPr="00615D4B" w:rsidDel="00CB3FDD" w:rsidRDefault="00E24265" w:rsidP="005F76AD">
            <w:pPr>
              <w:rPr>
                <w:del w:id="13777" w:author="阿毛" w:date="2021-05-21T17:54:00Z"/>
                <w:rFonts w:ascii="標楷體" w:eastAsia="標楷體" w:hAnsi="標楷體"/>
              </w:rPr>
            </w:pPr>
            <w:del w:id="13778" w:author="阿毛" w:date="2021-05-21T17:54:00Z">
              <w:r w:rsidRPr="00D7238B" w:rsidDel="00CB3FDD">
                <w:rPr>
                  <w:rFonts w:ascii="標楷體" w:eastAsia="標楷體" w:hAnsi="標楷體" w:hint="eastAsia"/>
                </w:rPr>
                <w:delText>原前置協商申請日</w:delText>
              </w:r>
            </w:del>
          </w:p>
        </w:tc>
        <w:tc>
          <w:tcPr>
            <w:tcW w:w="624" w:type="pct"/>
          </w:tcPr>
          <w:p w14:paraId="64595D6D" w14:textId="6A7B29A7" w:rsidR="00E24265" w:rsidRPr="00615D4B" w:rsidDel="00CB3FDD" w:rsidRDefault="00E24265" w:rsidP="005F76AD">
            <w:pPr>
              <w:rPr>
                <w:del w:id="13779" w:author="阿毛" w:date="2021-05-21T17:54:00Z"/>
                <w:rFonts w:ascii="標楷體" w:eastAsia="標楷體" w:hAnsi="標楷體"/>
              </w:rPr>
            </w:pPr>
          </w:p>
        </w:tc>
        <w:tc>
          <w:tcPr>
            <w:tcW w:w="624" w:type="pct"/>
          </w:tcPr>
          <w:p w14:paraId="5361FBF5" w14:textId="11F9E488" w:rsidR="00E24265" w:rsidRPr="00615D4B" w:rsidDel="00CB3FDD" w:rsidRDefault="00E24265" w:rsidP="005F76AD">
            <w:pPr>
              <w:rPr>
                <w:del w:id="13780" w:author="阿毛" w:date="2021-05-21T17:54:00Z"/>
                <w:rFonts w:ascii="標楷體" w:eastAsia="標楷體" w:hAnsi="標楷體"/>
              </w:rPr>
            </w:pPr>
          </w:p>
        </w:tc>
        <w:tc>
          <w:tcPr>
            <w:tcW w:w="537" w:type="pct"/>
          </w:tcPr>
          <w:p w14:paraId="710BCC47" w14:textId="3AC0E85C" w:rsidR="00E24265" w:rsidRPr="00615D4B" w:rsidDel="00CB3FDD" w:rsidRDefault="00E24265" w:rsidP="005F76AD">
            <w:pPr>
              <w:rPr>
                <w:del w:id="13781" w:author="阿毛" w:date="2021-05-21T17:54:00Z"/>
                <w:rFonts w:ascii="標楷體" w:eastAsia="標楷體" w:hAnsi="標楷體"/>
              </w:rPr>
            </w:pPr>
          </w:p>
        </w:tc>
        <w:tc>
          <w:tcPr>
            <w:tcW w:w="299" w:type="pct"/>
          </w:tcPr>
          <w:p w14:paraId="6CA8BDAC" w14:textId="159ED8AE" w:rsidR="00E24265" w:rsidRPr="00615D4B" w:rsidDel="00CB3FDD" w:rsidRDefault="00E24265" w:rsidP="005F76AD">
            <w:pPr>
              <w:rPr>
                <w:del w:id="13782" w:author="阿毛" w:date="2021-05-21T17:54:00Z"/>
                <w:rFonts w:ascii="標楷體" w:eastAsia="標楷體" w:hAnsi="標楷體"/>
              </w:rPr>
            </w:pPr>
          </w:p>
        </w:tc>
        <w:tc>
          <w:tcPr>
            <w:tcW w:w="299" w:type="pct"/>
          </w:tcPr>
          <w:p w14:paraId="20814F52" w14:textId="09EB5B17" w:rsidR="00E24265" w:rsidRPr="00615D4B" w:rsidDel="00CB3FDD" w:rsidRDefault="00E24265" w:rsidP="005F76AD">
            <w:pPr>
              <w:rPr>
                <w:del w:id="13783" w:author="阿毛" w:date="2021-05-21T17:54:00Z"/>
                <w:rFonts w:ascii="標楷體" w:eastAsia="標楷體" w:hAnsi="標楷體"/>
              </w:rPr>
            </w:pPr>
          </w:p>
        </w:tc>
        <w:tc>
          <w:tcPr>
            <w:tcW w:w="1643" w:type="pct"/>
          </w:tcPr>
          <w:p w14:paraId="1BCCBC8E" w14:textId="25122699" w:rsidR="00E24265" w:rsidRPr="00615D4B" w:rsidDel="00CB3FDD" w:rsidRDefault="00E24265" w:rsidP="005F76AD">
            <w:pPr>
              <w:rPr>
                <w:del w:id="13784" w:author="阿毛" w:date="2021-05-21T17:54:00Z"/>
                <w:rFonts w:ascii="標楷體" w:eastAsia="標楷體" w:hAnsi="標楷體"/>
              </w:rPr>
            </w:pPr>
          </w:p>
        </w:tc>
      </w:tr>
      <w:tr w:rsidR="00E24265" w:rsidRPr="00615D4B" w:rsidDel="00CB3FDD" w14:paraId="7D6ED678" w14:textId="45FBBB43" w:rsidTr="005F76AD">
        <w:trPr>
          <w:trHeight w:val="291"/>
          <w:jc w:val="center"/>
          <w:del w:id="13785" w:author="阿毛" w:date="2021-05-21T17:54:00Z"/>
        </w:trPr>
        <w:tc>
          <w:tcPr>
            <w:tcW w:w="219" w:type="pct"/>
          </w:tcPr>
          <w:p w14:paraId="4384FC55" w14:textId="1DC9B1E3" w:rsidR="00E24265" w:rsidRPr="005E579A" w:rsidDel="00CB3FDD" w:rsidRDefault="00E24265" w:rsidP="005F76AD">
            <w:pPr>
              <w:pStyle w:val="af9"/>
              <w:numPr>
                <w:ilvl w:val="0"/>
                <w:numId w:val="48"/>
              </w:numPr>
              <w:ind w:leftChars="0"/>
              <w:rPr>
                <w:del w:id="13786" w:author="阿毛" w:date="2021-05-21T17:54:00Z"/>
                <w:rFonts w:ascii="標楷體" w:eastAsia="標楷體" w:hAnsi="標楷體"/>
              </w:rPr>
            </w:pPr>
          </w:p>
        </w:tc>
        <w:tc>
          <w:tcPr>
            <w:tcW w:w="756" w:type="pct"/>
          </w:tcPr>
          <w:p w14:paraId="5FD12E2E" w14:textId="49334B7C" w:rsidR="00E24265" w:rsidRPr="00615D4B" w:rsidDel="00CB3FDD" w:rsidRDefault="00E24265" w:rsidP="005F76AD">
            <w:pPr>
              <w:rPr>
                <w:del w:id="13787" w:author="阿毛" w:date="2021-05-21T17:54:00Z"/>
                <w:rFonts w:ascii="標楷體" w:eastAsia="標楷體" w:hAnsi="標楷體"/>
              </w:rPr>
            </w:pPr>
            <w:del w:id="13788" w:author="阿毛" w:date="2021-05-21T17:54:00Z">
              <w:r w:rsidRPr="00D7238B" w:rsidDel="00CB3FDD">
                <w:rPr>
                  <w:rFonts w:ascii="標楷體" w:eastAsia="標楷體" w:hAnsi="標楷體" w:hint="eastAsia"/>
                </w:rPr>
                <w:delText>申請變更還款條件日</w:delText>
              </w:r>
            </w:del>
          </w:p>
        </w:tc>
        <w:tc>
          <w:tcPr>
            <w:tcW w:w="624" w:type="pct"/>
          </w:tcPr>
          <w:p w14:paraId="76E58ABA" w14:textId="4FE3A1F9" w:rsidR="00E24265" w:rsidRPr="00615D4B" w:rsidDel="00CB3FDD" w:rsidRDefault="00E24265" w:rsidP="005F76AD">
            <w:pPr>
              <w:rPr>
                <w:del w:id="13789" w:author="阿毛" w:date="2021-05-21T17:54:00Z"/>
                <w:rFonts w:ascii="標楷體" w:eastAsia="標楷體" w:hAnsi="標楷體"/>
              </w:rPr>
            </w:pPr>
          </w:p>
        </w:tc>
        <w:tc>
          <w:tcPr>
            <w:tcW w:w="624" w:type="pct"/>
          </w:tcPr>
          <w:p w14:paraId="5F07F09D" w14:textId="6AC9A3B2" w:rsidR="00E24265" w:rsidRPr="00615D4B" w:rsidDel="00CB3FDD" w:rsidRDefault="00E24265" w:rsidP="005F76AD">
            <w:pPr>
              <w:rPr>
                <w:del w:id="13790" w:author="阿毛" w:date="2021-05-21T17:54:00Z"/>
                <w:rFonts w:ascii="標楷體" w:eastAsia="標楷體" w:hAnsi="標楷體"/>
              </w:rPr>
            </w:pPr>
          </w:p>
        </w:tc>
        <w:tc>
          <w:tcPr>
            <w:tcW w:w="537" w:type="pct"/>
          </w:tcPr>
          <w:p w14:paraId="4EA6985E" w14:textId="5499E67D" w:rsidR="00E24265" w:rsidRPr="00615D4B" w:rsidDel="00CB3FDD" w:rsidRDefault="00E24265" w:rsidP="005F76AD">
            <w:pPr>
              <w:rPr>
                <w:del w:id="13791" w:author="阿毛" w:date="2021-05-21T17:54:00Z"/>
                <w:rFonts w:ascii="標楷體" w:eastAsia="標楷體" w:hAnsi="標楷體"/>
              </w:rPr>
            </w:pPr>
          </w:p>
        </w:tc>
        <w:tc>
          <w:tcPr>
            <w:tcW w:w="299" w:type="pct"/>
          </w:tcPr>
          <w:p w14:paraId="6830261D" w14:textId="2F2C28F2" w:rsidR="00E24265" w:rsidRPr="00615D4B" w:rsidDel="00CB3FDD" w:rsidRDefault="00E24265" w:rsidP="005F76AD">
            <w:pPr>
              <w:rPr>
                <w:del w:id="13792" w:author="阿毛" w:date="2021-05-21T17:54:00Z"/>
                <w:rFonts w:ascii="標楷體" w:eastAsia="標楷體" w:hAnsi="標楷體"/>
              </w:rPr>
            </w:pPr>
          </w:p>
        </w:tc>
        <w:tc>
          <w:tcPr>
            <w:tcW w:w="299" w:type="pct"/>
          </w:tcPr>
          <w:p w14:paraId="1A3309D1" w14:textId="4C2B9618" w:rsidR="00E24265" w:rsidRPr="00615D4B" w:rsidDel="00CB3FDD" w:rsidRDefault="00E24265" w:rsidP="005F76AD">
            <w:pPr>
              <w:rPr>
                <w:del w:id="13793" w:author="阿毛" w:date="2021-05-21T17:54:00Z"/>
                <w:rFonts w:ascii="標楷體" w:eastAsia="標楷體" w:hAnsi="標楷體"/>
              </w:rPr>
            </w:pPr>
          </w:p>
        </w:tc>
        <w:tc>
          <w:tcPr>
            <w:tcW w:w="1643" w:type="pct"/>
          </w:tcPr>
          <w:p w14:paraId="330C6441" w14:textId="3F29E9D1" w:rsidR="00E24265" w:rsidRPr="00615D4B" w:rsidDel="00CB3FDD" w:rsidRDefault="00E24265" w:rsidP="005F76AD">
            <w:pPr>
              <w:rPr>
                <w:del w:id="13794" w:author="阿毛" w:date="2021-05-21T17:54:00Z"/>
                <w:rFonts w:ascii="標楷體" w:eastAsia="標楷體" w:hAnsi="標楷體"/>
              </w:rPr>
            </w:pPr>
          </w:p>
        </w:tc>
      </w:tr>
      <w:tr w:rsidR="00E24265" w:rsidRPr="00615D4B" w:rsidDel="00CB3FDD" w14:paraId="2FC7E10D" w14:textId="136A8CE5" w:rsidTr="005F76AD">
        <w:trPr>
          <w:trHeight w:val="291"/>
          <w:jc w:val="center"/>
          <w:del w:id="13795" w:author="阿毛" w:date="2021-05-21T17:54:00Z"/>
        </w:trPr>
        <w:tc>
          <w:tcPr>
            <w:tcW w:w="219" w:type="pct"/>
          </w:tcPr>
          <w:p w14:paraId="2026B707" w14:textId="654BC5FD" w:rsidR="00E24265" w:rsidRPr="005E579A" w:rsidDel="00CB3FDD" w:rsidRDefault="00E24265" w:rsidP="005F76AD">
            <w:pPr>
              <w:pStyle w:val="af9"/>
              <w:numPr>
                <w:ilvl w:val="0"/>
                <w:numId w:val="48"/>
              </w:numPr>
              <w:ind w:leftChars="0"/>
              <w:rPr>
                <w:del w:id="13796" w:author="阿毛" w:date="2021-05-21T17:54:00Z"/>
                <w:rFonts w:ascii="標楷體" w:eastAsia="標楷體" w:hAnsi="標楷體"/>
              </w:rPr>
            </w:pPr>
          </w:p>
        </w:tc>
        <w:tc>
          <w:tcPr>
            <w:tcW w:w="756" w:type="pct"/>
          </w:tcPr>
          <w:p w14:paraId="08483DB8" w14:textId="7E2F853B" w:rsidR="00E24265" w:rsidRPr="00615D4B" w:rsidDel="00CB3FDD" w:rsidRDefault="00E24265" w:rsidP="005F76AD">
            <w:pPr>
              <w:rPr>
                <w:del w:id="13797" w:author="阿毛" w:date="2021-05-21T17:54:00Z"/>
                <w:rFonts w:ascii="標楷體" w:eastAsia="標楷體" w:hAnsi="標楷體"/>
              </w:rPr>
            </w:pPr>
            <w:del w:id="13798" w:author="阿毛" w:date="2021-05-21T17:54:00Z">
              <w:r w:rsidRPr="00D7238B" w:rsidDel="00CB3FDD">
                <w:rPr>
                  <w:rFonts w:ascii="標楷體" w:eastAsia="標楷體" w:hAnsi="標楷體" w:hint="eastAsia"/>
                </w:rPr>
                <w:delText>最大債權金融機構代號</w:delText>
              </w:r>
            </w:del>
          </w:p>
        </w:tc>
        <w:tc>
          <w:tcPr>
            <w:tcW w:w="624" w:type="pct"/>
          </w:tcPr>
          <w:p w14:paraId="56747BD5" w14:textId="001727D1" w:rsidR="00E24265" w:rsidRPr="00615D4B" w:rsidDel="00CB3FDD" w:rsidRDefault="00E24265" w:rsidP="005F76AD">
            <w:pPr>
              <w:rPr>
                <w:del w:id="13799" w:author="阿毛" w:date="2021-05-21T17:54:00Z"/>
                <w:rFonts w:ascii="標楷體" w:eastAsia="標楷體" w:hAnsi="標楷體"/>
              </w:rPr>
            </w:pPr>
          </w:p>
        </w:tc>
        <w:tc>
          <w:tcPr>
            <w:tcW w:w="624" w:type="pct"/>
          </w:tcPr>
          <w:p w14:paraId="4DBF78DD" w14:textId="135F2850" w:rsidR="00E24265" w:rsidRPr="00615D4B" w:rsidDel="00CB3FDD" w:rsidRDefault="00E24265" w:rsidP="005F76AD">
            <w:pPr>
              <w:rPr>
                <w:del w:id="13800" w:author="阿毛" w:date="2021-05-21T17:54:00Z"/>
                <w:rFonts w:ascii="標楷體" w:eastAsia="標楷體" w:hAnsi="標楷體"/>
              </w:rPr>
            </w:pPr>
          </w:p>
        </w:tc>
        <w:tc>
          <w:tcPr>
            <w:tcW w:w="537" w:type="pct"/>
          </w:tcPr>
          <w:p w14:paraId="458C91FF" w14:textId="449A3F0F" w:rsidR="00E24265" w:rsidRPr="00615D4B" w:rsidDel="00CB3FDD" w:rsidRDefault="00E24265" w:rsidP="005F76AD">
            <w:pPr>
              <w:rPr>
                <w:del w:id="13801" w:author="阿毛" w:date="2021-05-21T17:54:00Z"/>
                <w:rFonts w:ascii="標楷體" w:eastAsia="標楷體" w:hAnsi="標楷體"/>
              </w:rPr>
            </w:pPr>
          </w:p>
        </w:tc>
        <w:tc>
          <w:tcPr>
            <w:tcW w:w="299" w:type="pct"/>
          </w:tcPr>
          <w:p w14:paraId="3CC9CA10" w14:textId="6C71FA35" w:rsidR="00E24265" w:rsidRPr="00615D4B" w:rsidDel="00CB3FDD" w:rsidRDefault="00E24265" w:rsidP="005F76AD">
            <w:pPr>
              <w:rPr>
                <w:del w:id="13802" w:author="阿毛" w:date="2021-05-21T17:54:00Z"/>
                <w:rFonts w:ascii="標楷體" w:eastAsia="標楷體" w:hAnsi="標楷體"/>
              </w:rPr>
            </w:pPr>
          </w:p>
        </w:tc>
        <w:tc>
          <w:tcPr>
            <w:tcW w:w="299" w:type="pct"/>
          </w:tcPr>
          <w:p w14:paraId="2459AD44" w14:textId="6B98B01F" w:rsidR="00E24265" w:rsidRPr="00615D4B" w:rsidDel="00CB3FDD" w:rsidRDefault="00E24265" w:rsidP="005F76AD">
            <w:pPr>
              <w:rPr>
                <w:del w:id="13803" w:author="阿毛" w:date="2021-05-21T17:54:00Z"/>
                <w:rFonts w:ascii="標楷體" w:eastAsia="標楷體" w:hAnsi="標楷體"/>
              </w:rPr>
            </w:pPr>
          </w:p>
        </w:tc>
        <w:tc>
          <w:tcPr>
            <w:tcW w:w="1643" w:type="pct"/>
          </w:tcPr>
          <w:p w14:paraId="1F58E14C" w14:textId="5BA9929E" w:rsidR="00E24265" w:rsidRPr="00615D4B" w:rsidDel="00CB3FDD" w:rsidRDefault="00E24265" w:rsidP="005F76AD">
            <w:pPr>
              <w:rPr>
                <w:del w:id="13804" w:author="阿毛" w:date="2021-05-21T17:54:00Z"/>
                <w:rFonts w:ascii="標楷體" w:eastAsia="標楷體" w:hAnsi="標楷體"/>
              </w:rPr>
            </w:pPr>
          </w:p>
        </w:tc>
      </w:tr>
      <w:tr w:rsidR="00E24265" w:rsidRPr="00615D4B" w:rsidDel="00CB3FDD" w14:paraId="7B0B99F5" w14:textId="3BDB466C" w:rsidTr="005F76AD">
        <w:trPr>
          <w:trHeight w:val="291"/>
          <w:jc w:val="center"/>
          <w:del w:id="13805" w:author="阿毛" w:date="2021-05-21T17:54:00Z"/>
        </w:trPr>
        <w:tc>
          <w:tcPr>
            <w:tcW w:w="219" w:type="pct"/>
          </w:tcPr>
          <w:p w14:paraId="22116B4B" w14:textId="79ABEA54" w:rsidR="00E24265" w:rsidRPr="005E579A" w:rsidDel="00CB3FDD" w:rsidRDefault="00E24265" w:rsidP="005F76AD">
            <w:pPr>
              <w:pStyle w:val="af9"/>
              <w:numPr>
                <w:ilvl w:val="0"/>
                <w:numId w:val="48"/>
              </w:numPr>
              <w:ind w:leftChars="0"/>
              <w:rPr>
                <w:del w:id="13806" w:author="阿毛" w:date="2021-05-21T17:54:00Z"/>
                <w:rFonts w:ascii="標楷體" w:eastAsia="標楷體" w:hAnsi="標楷體"/>
              </w:rPr>
            </w:pPr>
          </w:p>
        </w:tc>
        <w:tc>
          <w:tcPr>
            <w:tcW w:w="756" w:type="pct"/>
          </w:tcPr>
          <w:p w14:paraId="114DDF3C" w14:textId="4AB68E1B" w:rsidR="00E24265" w:rsidRPr="00615D4B" w:rsidDel="00CB3FDD" w:rsidRDefault="00E24265" w:rsidP="005F76AD">
            <w:pPr>
              <w:rPr>
                <w:del w:id="13807" w:author="阿毛" w:date="2021-05-21T17:54:00Z"/>
                <w:rFonts w:ascii="標楷體" w:eastAsia="標楷體" w:hAnsi="標楷體"/>
              </w:rPr>
            </w:pPr>
            <w:del w:id="13808" w:author="阿毛" w:date="2021-05-21T17:54:00Z">
              <w:r w:rsidRPr="00D7238B" w:rsidDel="00CB3FDD">
                <w:rPr>
                  <w:rFonts w:ascii="標楷體" w:eastAsia="標楷體" w:hAnsi="標楷體" w:hint="eastAsia"/>
                </w:rPr>
                <w:delText>信用貸款協商剩餘債權餘額</w:delText>
              </w:r>
            </w:del>
          </w:p>
        </w:tc>
        <w:tc>
          <w:tcPr>
            <w:tcW w:w="624" w:type="pct"/>
          </w:tcPr>
          <w:p w14:paraId="7379C31B" w14:textId="587680F7" w:rsidR="00E24265" w:rsidRPr="00615D4B" w:rsidDel="00CB3FDD" w:rsidRDefault="00E24265" w:rsidP="005F76AD">
            <w:pPr>
              <w:rPr>
                <w:del w:id="13809" w:author="阿毛" w:date="2021-05-21T17:54:00Z"/>
                <w:rFonts w:ascii="標楷體" w:eastAsia="標楷體" w:hAnsi="標楷體"/>
              </w:rPr>
            </w:pPr>
          </w:p>
        </w:tc>
        <w:tc>
          <w:tcPr>
            <w:tcW w:w="624" w:type="pct"/>
          </w:tcPr>
          <w:p w14:paraId="213ED97F" w14:textId="553E77CB" w:rsidR="00E24265" w:rsidRPr="00615D4B" w:rsidDel="00CB3FDD" w:rsidRDefault="00E24265" w:rsidP="005F76AD">
            <w:pPr>
              <w:rPr>
                <w:del w:id="13810" w:author="阿毛" w:date="2021-05-21T17:54:00Z"/>
                <w:rFonts w:ascii="標楷體" w:eastAsia="標楷體" w:hAnsi="標楷體"/>
              </w:rPr>
            </w:pPr>
          </w:p>
        </w:tc>
        <w:tc>
          <w:tcPr>
            <w:tcW w:w="537" w:type="pct"/>
          </w:tcPr>
          <w:p w14:paraId="032AAC31" w14:textId="58868E72" w:rsidR="00E24265" w:rsidRPr="00615D4B" w:rsidDel="00CB3FDD" w:rsidRDefault="00E24265" w:rsidP="005F76AD">
            <w:pPr>
              <w:rPr>
                <w:del w:id="13811" w:author="阿毛" w:date="2021-05-21T17:54:00Z"/>
                <w:rFonts w:ascii="標楷體" w:eastAsia="標楷體" w:hAnsi="標楷體"/>
              </w:rPr>
            </w:pPr>
          </w:p>
        </w:tc>
        <w:tc>
          <w:tcPr>
            <w:tcW w:w="299" w:type="pct"/>
          </w:tcPr>
          <w:p w14:paraId="171C791E" w14:textId="3D13943D" w:rsidR="00E24265" w:rsidRPr="00615D4B" w:rsidDel="00CB3FDD" w:rsidRDefault="00E24265" w:rsidP="005F76AD">
            <w:pPr>
              <w:rPr>
                <w:del w:id="13812" w:author="阿毛" w:date="2021-05-21T17:54:00Z"/>
                <w:rFonts w:ascii="標楷體" w:eastAsia="標楷體" w:hAnsi="標楷體"/>
              </w:rPr>
            </w:pPr>
          </w:p>
        </w:tc>
        <w:tc>
          <w:tcPr>
            <w:tcW w:w="299" w:type="pct"/>
          </w:tcPr>
          <w:p w14:paraId="3A5F38E9" w14:textId="332AC66C" w:rsidR="00E24265" w:rsidRPr="00615D4B" w:rsidDel="00CB3FDD" w:rsidRDefault="00E24265" w:rsidP="005F76AD">
            <w:pPr>
              <w:rPr>
                <w:del w:id="13813" w:author="阿毛" w:date="2021-05-21T17:54:00Z"/>
                <w:rFonts w:ascii="標楷體" w:eastAsia="標楷體" w:hAnsi="標楷體"/>
              </w:rPr>
            </w:pPr>
          </w:p>
        </w:tc>
        <w:tc>
          <w:tcPr>
            <w:tcW w:w="1643" w:type="pct"/>
          </w:tcPr>
          <w:p w14:paraId="72171849" w14:textId="0B0AE40C" w:rsidR="00E24265" w:rsidRPr="00615D4B" w:rsidDel="00CB3FDD" w:rsidRDefault="00E24265" w:rsidP="005F76AD">
            <w:pPr>
              <w:rPr>
                <w:del w:id="13814" w:author="阿毛" w:date="2021-05-21T17:54:00Z"/>
                <w:rFonts w:ascii="標楷體" w:eastAsia="標楷體" w:hAnsi="標楷體"/>
              </w:rPr>
            </w:pPr>
          </w:p>
        </w:tc>
      </w:tr>
      <w:tr w:rsidR="00E24265" w:rsidRPr="00615D4B" w:rsidDel="00CB3FDD" w14:paraId="0E55ADE0" w14:textId="72559382" w:rsidTr="005F76AD">
        <w:trPr>
          <w:trHeight w:val="291"/>
          <w:jc w:val="center"/>
          <w:del w:id="13815" w:author="阿毛" w:date="2021-05-21T17:54:00Z"/>
        </w:trPr>
        <w:tc>
          <w:tcPr>
            <w:tcW w:w="219" w:type="pct"/>
          </w:tcPr>
          <w:p w14:paraId="071E4C82" w14:textId="66298190" w:rsidR="00E24265" w:rsidRPr="005E579A" w:rsidDel="00CB3FDD" w:rsidRDefault="00E24265" w:rsidP="005F76AD">
            <w:pPr>
              <w:pStyle w:val="af9"/>
              <w:numPr>
                <w:ilvl w:val="0"/>
                <w:numId w:val="48"/>
              </w:numPr>
              <w:ind w:leftChars="0"/>
              <w:rPr>
                <w:del w:id="13816" w:author="阿毛" w:date="2021-05-21T17:54:00Z"/>
                <w:rFonts w:ascii="標楷體" w:eastAsia="標楷體" w:hAnsi="標楷體"/>
              </w:rPr>
            </w:pPr>
          </w:p>
        </w:tc>
        <w:tc>
          <w:tcPr>
            <w:tcW w:w="756" w:type="pct"/>
          </w:tcPr>
          <w:p w14:paraId="3069DE7C" w14:textId="2DFAFA7C" w:rsidR="00E24265" w:rsidRPr="00615D4B" w:rsidDel="00CB3FDD" w:rsidRDefault="00E24265" w:rsidP="005F76AD">
            <w:pPr>
              <w:rPr>
                <w:del w:id="13817" w:author="阿毛" w:date="2021-05-21T17:54:00Z"/>
                <w:rFonts w:ascii="標楷體" w:eastAsia="標楷體" w:hAnsi="標楷體"/>
              </w:rPr>
            </w:pPr>
            <w:del w:id="13818" w:author="阿毛" w:date="2021-05-21T17:54:00Z">
              <w:r w:rsidRPr="00D7238B" w:rsidDel="00CB3FDD">
                <w:rPr>
                  <w:rFonts w:ascii="標楷體" w:eastAsia="標楷體" w:hAnsi="標楷體" w:hint="eastAsia"/>
                </w:rPr>
                <w:delText>現金卡協商剩餘債權餘額</w:delText>
              </w:r>
            </w:del>
          </w:p>
        </w:tc>
        <w:tc>
          <w:tcPr>
            <w:tcW w:w="624" w:type="pct"/>
          </w:tcPr>
          <w:p w14:paraId="68890AEB" w14:textId="1068435D" w:rsidR="00E24265" w:rsidRPr="00615D4B" w:rsidDel="00CB3FDD" w:rsidRDefault="00E24265" w:rsidP="005F76AD">
            <w:pPr>
              <w:rPr>
                <w:del w:id="13819" w:author="阿毛" w:date="2021-05-21T17:54:00Z"/>
                <w:rFonts w:ascii="標楷體" w:eastAsia="標楷體" w:hAnsi="標楷體"/>
              </w:rPr>
            </w:pPr>
          </w:p>
        </w:tc>
        <w:tc>
          <w:tcPr>
            <w:tcW w:w="624" w:type="pct"/>
          </w:tcPr>
          <w:p w14:paraId="6C74CB56" w14:textId="0AECF1DF" w:rsidR="00E24265" w:rsidRPr="00615D4B" w:rsidDel="00CB3FDD" w:rsidRDefault="00E24265" w:rsidP="005F76AD">
            <w:pPr>
              <w:rPr>
                <w:del w:id="13820" w:author="阿毛" w:date="2021-05-21T17:54:00Z"/>
                <w:rFonts w:ascii="標楷體" w:eastAsia="標楷體" w:hAnsi="標楷體"/>
              </w:rPr>
            </w:pPr>
          </w:p>
        </w:tc>
        <w:tc>
          <w:tcPr>
            <w:tcW w:w="537" w:type="pct"/>
          </w:tcPr>
          <w:p w14:paraId="57A986A5" w14:textId="3F07BC7F" w:rsidR="00E24265" w:rsidRPr="00615D4B" w:rsidDel="00CB3FDD" w:rsidRDefault="00E24265" w:rsidP="005F76AD">
            <w:pPr>
              <w:rPr>
                <w:del w:id="13821" w:author="阿毛" w:date="2021-05-21T17:54:00Z"/>
                <w:rFonts w:ascii="標楷體" w:eastAsia="標楷體" w:hAnsi="標楷體"/>
              </w:rPr>
            </w:pPr>
          </w:p>
        </w:tc>
        <w:tc>
          <w:tcPr>
            <w:tcW w:w="299" w:type="pct"/>
          </w:tcPr>
          <w:p w14:paraId="1D9F5111" w14:textId="26D72EBA" w:rsidR="00E24265" w:rsidRPr="00615D4B" w:rsidDel="00CB3FDD" w:rsidRDefault="00E24265" w:rsidP="005F76AD">
            <w:pPr>
              <w:rPr>
                <w:del w:id="13822" w:author="阿毛" w:date="2021-05-21T17:54:00Z"/>
                <w:rFonts w:ascii="標楷體" w:eastAsia="標楷體" w:hAnsi="標楷體"/>
              </w:rPr>
            </w:pPr>
          </w:p>
        </w:tc>
        <w:tc>
          <w:tcPr>
            <w:tcW w:w="299" w:type="pct"/>
          </w:tcPr>
          <w:p w14:paraId="03F5CCF3" w14:textId="28286033" w:rsidR="00E24265" w:rsidRPr="00615D4B" w:rsidDel="00CB3FDD" w:rsidRDefault="00E24265" w:rsidP="005F76AD">
            <w:pPr>
              <w:rPr>
                <w:del w:id="13823" w:author="阿毛" w:date="2021-05-21T17:54:00Z"/>
                <w:rFonts w:ascii="標楷體" w:eastAsia="標楷體" w:hAnsi="標楷體"/>
              </w:rPr>
            </w:pPr>
          </w:p>
        </w:tc>
        <w:tc>
          <w:tcPr>
            <w:tcW w:w="1643" w:type="pct"/>
          </w:tcPr>
          <w:p w14:paraId="07C43C9B" w14:textId="2FFF5B12" w:rsidR="00E24265" w:rsidRPr="00615D4B" w:rsidDel="00CB3FDD" w:rsidRDefault="00E24265" w:rsidP="005F76AD">
            <w:pPr>
              <w:rPr>
                <w:del w:id="13824" w:author="阿毛" w:date="2021-05-21T17:54:00Z"/>
                <w:rFonts w:ascii="標楷體" w:eastAsia="標楷體" w:hAnsi="標楷體"/>
              </w:rPr>
            </w:pPr>
          </w:p>
        </w:tc>
      </w:tr>
      <w:tr w:rsidR="00E24265" w:rsidRPr="00615D4B" w:rsidDel="00CB3FDD" w14:paraId="18D5112E" w14:textId="21227CC7" w:rsidTr="005F76AD">
        <w:trPr>
          <w:trHeight w:val="291"/>
          <w:jc w:val="center"/>
          <w:del w:id="13825" w:author="阿毛" w:date="2021-05-21T17:54:00Z"/>
        </w:trPr>
        <w:tc>
          <w:tcPr>
            <w:tcW w:w="219" w:type="pct"/>
          </w:tcPr>
          <w:p w14:paraId="07FC1A42" w14:textId="5808D77D" w:rsidR="00E24265" w:rsidRPr="005E579A" w:rsidDel="00CB3FDD" w:rsidRDefault="00E24265" w:rsidP="005F76AD">
            <w:pPr>
              <w:pStyle w:val="af9"/>
              <w:numPr>
                <w:ilvl w:val="0"/>
                <w:numId w:val="48"/>
              </w:numPr>
              <w:ind w:leftChars="0"/>
              <w:rPr>
                <w:del w:id="13826" w:author="阿毛" w:date="2021-05-21T17:54:00Z"/>
                <w:rFonts w:ascii="標楷體" w:eastAsia="標楷體" w:hAnsi="標楷體"/>
              </w:rPr>
            </w:pPr>
          </w:p>
        </w:tc>
        <w:tc>
          <w:tcPr>
            <w:tcW w:w="756" w:type="pct"/>
          </w:tcPr>
          <w:p w14:paraId="6D880C13" w14:textId="35E60713" w:rsidR="00E24265" w:rsidRPr="00615D4B" w:rsidDel="00CB3FDD" w:rsidRDefault="00E24265" w:rsidP="005F76AD">
            <w:pPr>
              <w:rPr>
                <w:del w:id="13827" w:author="阿毛" w:date="2021-05-21T17:54:00Z"/>
                <w:rFonts w:ascii="標楷體" w:eastAsia="標楷體" w:hAnsi="標楷體"/>
              </w:rPr>
            </w:pPr>
            <w:del w:id="13828" w:author="阿毛" w:date="2021-05-21T17:54:00Z">
              <w:r w:rsidRPr="00D7238B" w:rsidDel="00CB3FDD">
                <w:rPr>
                  <w:rFonts w:ascii="標楷體" w:eastAsia="標楷體" w:hAnsi="標楷體" w:hint="eastAsia"/>
                </w:rPr>
                <w:delText>信用卡協商剩餘債權餘額</w:delText>
              </w:r>
            </w:del>
          </w:p>
        </w:tc>
        <w:tc>
          <w:tcPr>
            <w:tcW w:w="624" w:type="pct"/>
          </w:tcPr>
          <w:p w14:paraId="1744144A" w14:textId="54AA4409" w:rsidR="00E24265" w:rsidRPr="00615D4B" w:rsidDel="00CB3FDD" w:rsidRDefault="00E24265" w:rsidP="005F76AD">
            <w:pPr>
              <w:rPr>
                <w:del w:id="13829" w:author="阿毛" w:date="2021-05-21T17:54:00Z"/>
                <w:rFonts w:ascii="標楷體" w:eastAsia="標楷體" w:hAnsi="標楷體"/>
              </w:rPr>
            </w:pPr>
          </w:p>
        </w:tc>
        <w:tc>
          <w:tcPr>
            <w:tcW w:w="624" w:type="pct"/>
          </w:tcPr>
          <w:p w14:paraId="29CB1734" w14:textId="2300E8D6" w:rsidR="00E24265" w:rsidRPr="00615D4B" w:rsidDel="00CB3FDD" w:rsidRDefault="00E24265" w:rsidP="005F76AD">
            <w:pPr>
              <w:rPr>
                <w:del w:id="13830" w:author="阿毛" w:date="2021-05-21T17:54:00Z"/>
                <w:rFonts w:ascii="標楷體" w:eastAsia="標楷體" w:hAnsi="標楷體"/>
              </w:rPr>
            </w:pPr>
          </w:p>
        </w:tc>
        <w:tc>
          <w:tcPr>
            <w:tcW w:w="537" w:type="pct"/>
          </w:tcPr>
          <w:p w14:paraId="6F45E1D5" w14:textId="74F10BDE" w:rsidR="00E24265" w:rsidRPr="00615D4B" w:rsidDel="00CB3FDD" w:rsidRDefault="00E24265" w:rsidP="005F76AD">
            <w:pPr>
              <w:rPr>
                <w:del w:id="13831" w:author="阿毛" w:date="2021-05-21T17:54:00Z"/>
                <w:rFonts w:ascii="標楷體" w:eastAsia="標楷體" w:hAnsi="標楷體"/>
              </w:rPr>
            </w:pPr>
          </w:p>
        </w:tc>
        <w:tc>
          <w:tcPr>
            <w:tcW w:w="299" w:type="pct"/>
          </w:tcPr>
          <w:p w14:paraId="66F58E34" w14:textId="5E613158" w:rsidR="00E24265" w:rsidRPr="00615D4B" w:rsidDel="00CB3FDD" w:rsidRDefault="00E24265" w:rsidP="005F76AD">
            <w:pPr>
              <w:rPr>
                <w:del w:id="13832" w:author="阿毛" w:date="2021-05-21T17:54:00Z"/>
                <w:rFonts w:ascii="標楷體" w:eastAsia="標楷體" w:hAnsi="標楷體"/>
              </w:rPr>
            </w:pPr>
          </w:p>
        </w:tc>
        <w:tc>
          <w:tcPr>
            <w:tcW w:w="299" w:type="pct"/>
          </w:tcPr>
          <w:p w14:paraId="755D5B65" w14:textId="51AED3CF" w:rsidR="00E24265" w:rsidRPr="00615D4B" w:rsidDel="00CB3FDD" w:rsidRDefault="00E24265" w:rsidP="005F76AD">
            <w:pPr>
              <w:rPr>
                <w:del w:id="13833" w:author="阿毛" w:date="2021-05-21T17:54:00Z"/>
                <w:rFonts w:ascii="標楷體" w:eastAsia="標楷體" w:hAnsi="標楷體"/>
              </w:rPr>
            </w:pPr>
          </w:p>
        </w:tc>
        <w:tc>
          <w:tcPr>
            <w:tcW w:w="1643" w:type="pct"/>
          </w:tcPr>
          <w:p w14:paraId="19883139" w14:textId="3B009A0B" w:rsidR="00E24265" w:rsidRPr="00615D4B" w:rsidDel="00CB3FDD" w:rsidRDefault="00E24265" w:rsidP="005F76AD">
            <w:pPr>
              <w:rPr>
                <w:del w:id="13834" w:author="阿毛" w:date="2021-05-21T17:54:00Z"/>
                <w:rFonts w:ascii="標楷體" w:eastAsia="標楷體" w:hAnsi="標楷體"/>
              </w:rPr>
            </w:pPr>
          </w:p>
        </w:tc>
      </w:tr>
      <w:tr w:rsidR="00E24265" w:rsidRPr="00615D4B" w:rsidDel="00CB3FDD" w14:paraId="4506E26B" w14:textId="25CC1DE9" w:rsidTr="005F76AD">
        <w:trPr>
          <w:trHeight w:val="291"/>
          <w:jc w:val="center"/>
          <w:del w:id="13835" w:author="阿毛" w:date="2021-05-21T17:54:00Z"/>
        </w:trPr>
        <w:tc>
          <w:tcPr>
            <w:tcW w:w="219" w:type="pct"/>
          </w:tcPr>
          <w:p w14:paraId="4100D166" w14:textId="43199D88" w:rsidR="00E24265" w:rsidRPr="005E579A" w:rsidDel="00CB3FDD" w:rsidRDefault="00E24265" w:rsidP="005F76AD">
            <w:pPr>
              <w:pStyle w:val="af9"/>
              <w:numPr>
                <w:ilvl w:val="0"/>
                <w:numId w:val="48"/>
              </w:numPr>
              <w:ind w:leftChars="0"/>
              <w:rPr>
                <w:del w:id="13836" w:author="阿毛" w:date="2021-05-21T17:54:00Z"/>
                <w:rFonts w:ascii="標楷體" w:eastAsia="標楷體" w:hAnsi="標楷體"/>
              </w:rPr>
            </w:pPr>
          </w:p>
        </w:tc>
        <w:tc>
          <w:tcPr>
            <w:tcW w:w="756" w:type="pct"/>
          </w:tcPr>
          <w:p w14:paraId="576E1F07" w14:textId="21B06263" w:rsidR="00E24265" w:rsidRPr="00615D4B" w:rsidDel="00CB3FDD" w:rsidRDefault="00E24265" w:rsidP="005F76AD">
            <w:pPr>
              <w:rPr>
                <w:del w:id="13837" w:author="阿毛" w:date="2021-05-21T17:54:00Z"/>
                <w:rFonts w:ascii="標楷體" w:eastAsia="標楷體" w:hAnsi="標楷體"/>
              </w:rPr>
            </w:pPr>
            <w:del w:id="13838" w:author="阿毛" w:date="2021-05-21T17:54:00Z">
              <w:r w:rsidRPr="00D7238B" w:rsidDel="00CB3FDD">
                <w:rPr>
                  <w:rFonts w:ascii="標楷體" w:eastAsia="標楷體" w:hAnsi="標楷體" w:hint="eastAsia"/>
                </w:rPr>
                <w:delText>最大債權金融機構報送註記</w:delText>
              </w:r>
            </w:del>
          </w:p>
        </w:tc>
        <w:tc>
          <w:tcPr>
            <w:tcW w:w="624" w:type="pct"/>
          </w:tcPr>
          <w:p w14:paraId="36A93BBE" w14:textId="06BB2C49" w:rsidR="00E24265" w:rsidRPr="00615D4B" w:rsidDel="00CB3FDD" w:rsidRDefault="00E24265" w:rsidP="005F76AD">
            <w:pPr>
              <w:rPr>
                <w:del w:id="13839" w:author="阿毛" w:date="2021-05-21T17:54:00Z"/>
                <w:rFonts w:ascii="標楷體" w:eastAsia="標楷體" w:hAnsi="標楷體"/>
              </w:rPr>
            </w:pPr>
          </w:p>
        </w:tc>
        <w:tc>
          <w:tcPr>
            <w:tcW w:w="624" w:type="pct"/>
          </w:tcPr>
          <w:p w14:paraId="1565A697" w14:textId="559EA876" w:rsidR="00E24265" w:rsidRPr="00615D4B" w:rsidDel="00CB3FDD" w:rsidRDefault="00E24265" w:rsidP="005F76AD">
            <w:pPr>
              <w:rPr>
                <w:del w:id="13840" w:author="阿毛" w:date="2021-05-21T17:54:00Z"/>
                <w:rFonts w:ascii="標楷體" w:eastAsia="標楷體" w:hAnsi="標楷體"/>
              </w:rPr>
            </w:pPr>
          </w:p>
        </w:tc>
        <w:tc>
          <w:tcPr>
            <w:tcW w:w="537" w:type="pct"/>
          </w:tcPr>
          <w:p w14:paraId="77B4BC07" w14:textId="42B19CB2" w:rsidR="00E24265" w:rsidRPr="00615D4B" w:rsidDel="00CB3FDD" w:rsidRDefault="00E24265" w:rsidP="005F76AD">
            <w:pPr>
              <w:rPr>
                <w:del w:id="13841" w:author="阿毛" w:date="2021-05-21T17:54:00Z"/>
                <w:rFonts w:ascii="標楷體" w:eastAsia="標楷體" w:hAnsi="標楷體"/>
              </w:rPr>
            </w:pPr>
          </w:p>
        </w:tc>
        <w:tc>
          <w:tcPr>
            <w:tcW w:w="299" w:type="pct"/>
          </w:tcPr>
          <w:p w14:paraId="6B9E5C31" w14:textId="32D52CBC" w:rsidR="00E24265" w:rsidRPr="00615D4B" w:rsidDel="00CB3FDD" w:rsidRDefault="00E24265" w:rsidP="005F76AD">
            <w:pPr>
              <w:rPr>
                <w:del w:id="13842" w:author="阿毛" w:date="2021-05-21T17:54:00Z"/>
                <w:rFonts w:ascii="標楷體" w:eastAsia="標楷體" w:hAnsi="標楷體"/>
              </w:rPr>
            </w:pPr>
          </w:p>
        </w:tc>
        <w:tc>
          <w:tcPr>
            <w:tcW w:w="299" w:type="pct"/>
          </w:tcPr>
          <w:p w14:paraId="3543A32F" w14:textId="3721FA7E" w:rsidR="00E24265" w:rsidRPr="00615D4B" w:rsidDel="00CB3FDD" w:rsidRDefault="00E24265" w:rsidP="005F76AD">
            <w:pPr>
              <w:rPr>
                <w:del w:id="13843" w:author="阿毛" w:date="2021-05-21T17:54:00Z"/>
                <w:rFonts w:ascii="標楷體" w:eastAsia="標楷體" w:hAnsi="標楷體"/>
              </w:rPr>
            </w:pPr>
          </w:p>
        </w:tc>
        <w:tc>
          <w:tcPr>
            <w:tcW w:w="1643" w:type="pct"/>
          </w:tcPr>
          <w:p w14:paraId="7ED824C0" w14:textId="5F74FAF3" w:rsidR="00E24265" w:rsidRPr="00615D4B" w:rsidDel="00CB3FDD" w:rsidRDefault="00E24265" w:rsidP="005F76AD">
            <w:pPr>
              <w:rPr>
                <w:del w:id="13844" w:author="阿毛" w:date="2021-05-21T17:54:00Z"/>
                <w:rFonts w:ascii="標楷體" w:eastAsia="標楷體" w:hAnsi="標楷體"/>
              </w:rPr>
            </w:pPr>
            <w:del w:id="13845" w:author="阿毛" w:date="2021-05-21T17:54:00Z">
              <w:r w:rsidRPr="007C3A4D" w:rsidDel="00CB3FDD">
                <w:rPr>
                  <w:rFonts w:ascii="標楷體" w:eastAsia="標楷體" w:hAnsi="標楷體" w:hint="eastAsia"/>
                </w:rPr>
                <w:delText>輸入Y或N</w:delText>
              </w:r>
            </w:del>
          </w:p>
        </w:tc>
      </w:tr>
      <w:tr w:rsidR="00E24265" w:rsidRPr="00615D4B" w:rsidDel="00CB3FDD" w14:paraId="7063C268" w14:textId="21B03E01" w:rsidTr="005F76AD">
        <w:trPr>
          <w:trHeight w:val="291"/>
          <w:jc w:val="center"/>
          <w:del w:id="13846" w:author="阿毛" w:date="2021-05-21T17:54:00Z"/>
        </w:trPr>
        <w:tc>
          <w:tcPr>
            <w:tcW w:w="219" w:type="pct"/>
          </w:tcPr>
          <w:p w14:paraId="342908B3" w14:textId="22A4411F" w:rsidR="00E24265" w:rsidRPr="005E579A" w:rsidDel="00CB3FDD" w:rsidRDefault="00E24265" w:rsidP="005F76AD">
            <w:pPr>
              <w:pStyle w:val="af9"/>
              <w:numPr>
                <w:ilvl w:val="0"/>
                <w:numId w:val="48"/>
              </w:numPr>
              <w:ind w:leftChars="0"/>
              <w:rPr>
                <w:del w:id="13847" w:author="阿毛" w:date="2021-05-21T17:54:00Z"/>
                <w:rFonts w:ascii="標楷體" w:eastAsia="標楷體" w:hAnsi="標楷體"/>
              </w:rPr>
            </w:pPr>
          </w:p>
        </w:tc>
        <w:tc>
          <w:tcPr>
            <w:tcW w:w="756" w:type="pct"/>
          </w:tcPr>
          <w:p w14:paraId="253F8F19" w14:textId="4B79A51F" w:rsidR="00E24265" w:rsidRPr="00615D4B" w:rsidDel="00CB3FDD" w:rsidRDefault="00E24265" w:rsidP="005F76AD">
            <w:pPr>
              <w:rPr>
                <w:del w:id="13848" w:author="阿毛" w:date="2021-05-21T17:54:00Z"/>
                <w:rFonts w:ascii="標楷體" w:eastAsia="標楷體" w:hAnsi="標楷體"/>
              </w:rPr>
            </w:pPr>
            <w:del w:id="13849" w:author="阿毛" w:date="2021-05-21T17:54:00Z">
              <w:r w:rsidRPr="00D7238B" w:rsidDel="00CB3FDD">
                <w:rPr>
                  <w:rFonts w:ascii="標楷體" w:eastAsia="標楷體" w:hAnsi="標楷體" w:hint="eastAsia"/>
                </w:rPr>
                <w:delText>轉JCIC文字檔日期</w:delText>
              </w:r>
            </w:del>
          </w:p>
        </w:tc>
        <w:tc>
          <w:tcPr>
            <w:tcW w:w="624" w:type="pct"/>
          </w:tcPr>
          <w:p w14:paraId="12618448" w14:textId="14C08130" w:rsidR="00E24265" w:rsidRPr="00615D4B" w:rsidDel="00CB3FDD" w:rsidRDefault="00E24265" w:rsidP="005F76AD">
            <w:pPr>
              <w:rPr>
                <w:del w:id="13850" w:author="阿毛" w:date="2021-05-21T17:54:00Z"/>
                <w:rFonts w:ascii="標楷體" w:eastAsia="標楷體" w:hAnsi="標楷體"/>
              </w:rPr>
            </w:pPr>
          </w:p>
        </w:tc>
        <w:tc>
          <w:tcPr>
            <w:tcW w:w="624" w:type="pct"/>
          </w:tcPr>
          <w:p w14:paraId="421C7B99" w14:textId="3828C9A2" w:rsidR="00E24265" w:rsidRPr="00615D4B" w:rsidDel="00CB3FDD" w:rsidRDefault="00E24265" w:rsidP="005F76AD">
            <w:pPr>
              <w:rPr>
                <w:del w:id="13851" w:author="阿毛" w:date="2021-05-21T17:54:00Z"/>
                <w:rFonts w:ascii="標楷體" w:eastAsia="標楷體" w:hAnsi="標楷體"/>
              </w:rPr>
            </w:pPr>
          </w:p>
        </w:tc>
        <w:tc>
          <w:tcPr>
            <w:tcW w:w="537" w:type="pct"/>
          </w:tcPr>
          <w:p w14:paraId="59BE7452" w14:textId="0FCC125D" w:rsidR="00E24265" w:rsidRPr="00615D4B" w:rsidDel="00CB3FDD" w:rsidRDefault="00E24265" w:rsidP="005F76AD">
            <w:pPr>
              <w:rPr>
                <w:del w:id="13852" w:author="阿毛" w:date="2021-05-21T17:54:00Z"/>
                <w:rFonts w:ascii="標楷體" w:eastAsia="標楷體" w:hAnsi="標楷體"/>
              </w:rPr>
            </w:pPr>
          </w:p>
        </w:tc>
        <w:tc>
          <w:tcPr>
            <w:tcW w:w="299" w:type="pct"/>
          </w:tcPr>
          <w:p w14:paraId="7A816286" w14:textId="22E92A57" w:rsidR="00E24265" w:rsidRPr="00615D4B" w:rsidDel="00CB3FDD" w:rsidRDefault="00E24265" w:rsidP="005F76AD">
            <w:pPr>
              <w:rPr>
                <w:del w:id="13853" w:author="阿毛" w:date="2021-05-21T17:54:00Z"/>
                <w:rFonts w:ascii="標楷體" w:eastAsia="標楷體" w:hAnsi="標楷體"/>
              </w:rPr>
            </w:pPr>
          </w:p>
        </w:tc>
        <w:tc>
          <w:tcPr>
            <w:tcW w:w="299" w:type="pct"/>
          </w:tcPr>
          <w:p w14:paraId="50ADAEBB" w14:textId="660A1A0E" w:rsidR="00E24265" w:rsidRPr="00615D4B" w:rsidDel="00CB3FDD" w:rsidRDefault="00E24265" w:rsidP="005F76AD">
            <w:pPr>
              <w:rPr>
                <w:del w:id="13854" w:author="阿毛" w:date="2021-05-21T17:54:00Z"/>
                <w:rFonts w:ascii="標楷體" w:eastAsia="標楷體" w:hAnsi="標楷體"/>
              </w:rPr>
            </w:pPr>
          </w:p>
        </w:tc>
        <w:tc>
          <w:tcPr>
            <w:tcW w:w="1643" w:type="pct"/>
          </w:tcPr>
          <w:p w14:paraId="3215261C" w14:textId="2C966BBF" w:rsidR="00E24265" w:rsidRPr="00615D4B" w:rsidDel="00CB3FDD" w:rsidRDefault="00E24265" w:rsidP="005F76AD">
            <w:pPr>
              <w:rPr>
                <w:del w:id="13855" w:author="阿毛" w:date="2021-05-21T17:54:00Z"/>
                <w:rFonts w:ascii="標楷體" w:eastAsia="標楷體" w:hAnsi="標楷體"/>
              </w:rPr>
            </w:pPr>
          </w:p>
        </w:tc>
      </w:tr>
      <w:tr w:rsidR="00E24265" w:rsidRPr="00615D4B" w:rsidDel="00CB3FDD" w14:paraId="0F4DBA51" w14:textId="567D1C81" w:rsidTr="005F76AD">
        <w:trPr>
          <w:trHeight w:val="291"/>
          <w:jc w:val="center"/>
          <w:del w:id="13856" w:author="阿毛" w:date="2021-05-21T17:54:00Z"/>
        </w:trPr>
        <w:tc>
          <w:tcPr>
            <w:tcW w:w="219" w:type="pct"/>
          </w:tcPr>
          <w:p w14:paraId="3E25FF80" w14:textId="01476803" w:rsidR="00E24265" w:rsidRPr="005E579A" w:rsidDel="00CB3FDD" w:rsidRDefault="00E24265" w:rsidP="005F76AD">
            <w:pPr>
              <w:pStyle w:val="af9"/>
              <w:numPr>
                <w:ilvl w:val="0"/>
                <w:numId w:val="48"/>
              </w:numPr>
              <w:ind w:leftChars="0"/>
              <w:rPr>
                <w:del w:id="13857" w:author="阿毛" w:date="2021-05-21T17:54:00Z"/>
                <w:rFonts w:ascii="標楷體" w:eastAsia="標楷體" w:hAnsi="標楷體"/>
              </w:rPr>
            </w:pPr>
          </w:p>
        </w:tc>
        <w:tc>
          <w:tcPr>
            <w:tcW w:w="756" w:type="pct"/>
          </w:tcPr>
          <w:p w14:paraId="52C7A4BF" w14:textId="31049DC4" w:rsidR="00E24265" w:rsidRPr="00615D4B" w:rsidDel="00CB3FDD" w:rsidRDefault="00E24265" w:rsidP="005F76AD">
            <w:pPr>
              <w:rPr>
                <w:del w:id="13858" w:author="阿毛" w:date="2021-05-21T17:54:00Z"/>
                <w:rFonts w:ascii="標楷體" w:eastAsia="標楷體" w:hAnsi="標楷體"/>
              </w:rPr>
            </w:pPr>
            <w:del w:id="13859" w:author="阿毛" w:date="2021-05-21T17:54:00Z">
              <w:r w:rsidRPr="00D7238B" w:rsidDel="00CB3FDD">
                <w:rPr>
                  <w:rFonts w:ascii="標楷體" w:eastAsia="標楷體" w:hAnsi="標楷體" w:hint="eastAsia"/>
                </w:rPr>
                <w:delText>是否有保證人</w:delText>
              </w:r>
            </w:del>
          </w:p>
        </w:tc>
        <w:tc>
          <w:tcPr>
            <w:tcW w:w="624" w:type="pct"/>
          </w:tcPr>
          <w:p w14:paraId="500805A8" w14:textId="19254468" w:rsidR="00E24265" w:rsidRPr="00615D4B" w:rsidDel="00CB3FDD" w:rsidRDefault="00E24265" w:rsidP="005F76AD">
            <w:pPr>
              <w:rPr>
                <w:del w:id="13860" w:author="阿毛" w:date="2021-05-21T17:54:00Z"/>
                <w:rFonts w:ascii="標楷體" w:eastAsia="標楷體" w:hAnsi="標楷體"/>
              </w:rPr>
            </w:pPr>
          </w:p>
        </w:tc>
        <w:tc>
          <w:tcPr>
            <w:tcW w:w="624" w:type="pct"/>
          </w:tcPr>
          <w:p w14:paraId="5ECDE8CD" w14:textId="45BDFD98" w:rsidR="00E24265" w:rsidRPr="00615D4B" w:rsidDel="00CB3FDD" w:rsidRDefault="00E24265" w:rsidP="005F76AD">
            <w:pPr>
              <w:rPr>
                <w:del w:id="13861" w:author="阿毛" w:date="2021-05-21T17:54:00Z"/>
                <w:rFonts w:ascii="標楷體" w:eastAsia="標楷體" w:hAnsi="標楷體"/>
              </w:rPr>
            </w:pPr>
          </w:p>
        </w:tc>
        <w:tc>
          <w:tcPr>
            <w:tcW w:w="537" w:type="pct"/>
          </w:tcPr>
          <w:p w14:paraId="1C68FA75" w14:textId="24B68E12" w:rsidR="00E24265" w:rsidRPr="00615D4B" w:rsidDel="00CB3FDD" w:rsidRDefault="00E24265" w:rsidP="005F76AD">
            <w:pPr>
              <w:rPr>
                <w:del w:id="13862" w:author="阿毛" w:date="2021-05-21T17:54:00Z"/>
                <w:rFonts w:ascii="標楷體" w:eastAsia="標楷體" w:hAnsi="標楷體"/>
              </w:rPr>
            </w:pPr>
          </w:p>
        </w:tc>
        <w:tc>
          <w:tcPr>
            <w:tcW w:w="299" w:type="pct"/>
          </w:tcPr>
          <w:p w14:paraId="025D2942" w14:textId="0A74FC3E" w:rsidR="00E24265" w:rsidRPr="00615D4B" w:rsidDel="00CB3FDD" w:rsidRDefault="00E24265" w:rsidP="005F76AD">
            <w:pPr>
              <w:rPr>
                <w:del w:id="13863" w:author="阿毛" w:date="2021-05-21T17:54:00Z"/>
                <w:rFonts w:ascii="標楷體" w:eastAsia="標楷體" w:hAnsi="標楷體"/>
              </w:rPr>
            </w:pPr>
          </w:p>
        </w:tc>
        <w:tc>
          <w:tcPr>
            <w:tcW w:w="299" w:type="pct"/>
          </w:tcPr>
          <w:p w14:paraId="4B0478C8" w14:textId="44FD96BD" w:rsidR="00E24265" w:rsidRPr="00615D4B" w:rsidDel="00CB3FDD" w:rsidRDefault="00E24265" w:rsidP="005F76AD">
            <w:pPr>
              <w:rPr>
                <w:del w:id="13864" w:author="阿毛" w:date="2021-05-21T17:54:00Z"/>
                <w:rFonts w:ascii="標楷體" w:eastAsia="標楷體" w:hAnsi="標楷體"/>
              </w:rPr>
            </w:pPr>
          </w:p>
        </w:tc>
        <w:tc>
          <w:tcPr>
            <w:tcW w:w="1643" w:type="pct"/>
          </w:tcPr>
          <w:p w14:paraId="059A6628" w14:textId="4D552519" w:rsidR="00E24265" w:rsidRPr="00615D4B" w:rsidDel="00CB3FDD" w:rsidRDefault="00E24265" w:rsidP="005F76AD">
            <w:pPr>
              <w:rPr>
                <w:del w:id="13865" w:author="阿毛" w:date="2021-05-21T17:54:00Z"/>
                <w:rFonts w:ascii="標楷體" w:eastAsia="標楷體" w:hAnsi="標楷體"/>
              </w:rPr>
            </w:pPr>
            <w:del w:id="13866" w:author="阿毛" w:date="2021-05-21T17:54:00Z">
              <w:r w:rsidRPr="007C3A4D" w:rsidDel="00CB3FDD">
                <w:rPr>
                  <w:rFonts w:ascii="標楷體" w:eastAsia="標楷體" w:hAnsi="標楷體" w:hint="eastAsia"/>
                </w:rPr>
                <w:delText>輸入Y或N</w:delText>
              </w:r>
            </w:del>
          </w:p>
        </w:tc>
      </w:tr>
      <w:tr w:rsidR="00E24265" w:rsidRPr="00615D4B" w:rsidDel="00CB3FDD" w14:paraId="5F6B9185" w14:textId="6C648DC8" w:rsidTr="005F76AD">
        <w:trPr>
          <w:trHeight w:val="291"/>
          <w:jc w:val="center"/>
          <w:del w:id="13867" w:author="阿毛" w:date="2021-05-21T17:54:00Z"/>
        </w:trPr>
        <w:tc>
          <w:tcPr>
            <w:tcW w:w="219" w:type="pct"/>
          </w:tcPr>
          <w:p w14:paraId="33F1683A" w14:textId="18BB5456" w:rsidR="00E24265" w:rsidRPr="005E579A" w:rsidDel="00CB3FDD" w:rsidRDefault="00E24265" w:rsidP="005F76AD">
            <w:pPr>
              <w:pStyle w:val="af9"/>
              <w:numPr>
                <w:ilvl w:val="0"/>
                <w:numId w:val="48"/>
              </w:numPr>
              <w:ind w:leftChars="0"/>
              <w:rPr>
                <w:del w:id="13868" w:author="阿毛" w:date="2021-05-21T17:54:00Z"/>
                <w:rFonts w:ascii="標楷體" w:eastAsia="標楷體" w:hAnsi="標楷體"/>
              </w:rPr>
            </w:pPr>
          </w:p>
        </w:tc>
        <w:tc>
          <w:tcPr>
            <w:tcW w:w="756" w:type="pct"/>
          </w:tcPr>
          <w:p w14:paraId="4F3858C1" w14:textId="25D07F7F" w:rsidR="00E24265" w:rsidRPr="00615D4B" w:rsidDel="00CB3FDD" w:rsidRDefault="00E24265" w:rsidP="005F76AD">
            <w:pPr>
              <w:rPr>
                <w:del w:id="13869" w:author="阿毛" w:date="2021-05-21T17:54:00Z"/>
                <w:rFonts w:ascii="標楷體" w:eastAsia="標楷體" w:hAnsi="標楷體"/>
              </w:rPr>
            </w:pPr>
            <w:del w:id="13870" w:author="阿毛" w:date="2021-05-21T17:54:00Z">
              <w:r w:rsidRPr="00D7238B" w:rsidDel="00CB3FDD">
                <w:rPr>
                  <w:rFonts w:ascii="標楷體" w:eastAsia="標楷體" w:hAnsi="標楷體" w:hint="eastAsia"/>
                </w:rPr>
                <w:delText>是否同意債務人申請變更還款條件方案</w:delText>
              </w:r>
            </w:del>
          </w:p>
        </w:tc>
        <w:tc>
          <w:tcPr>
            <w:tcW w:w="624" w:type="pct"/>
          </w:tcPr>
          <w:p w14:paraId="3FB1BC3B" w14:textId="4AB7FFE1" w:rsidR="00E24265" w:rsidRPr="00615D4B" w:rsidDel="00CB3FDD" w:rsidRDefault="00E24265" w:rsidP="005F76AD">
            <w:pPr>
              <w:rPr>
                <w:del w:id="13871" w:author="阿毛" w:date="2021-05-21T17:54:00Z"/>
                <w:rFonts w:ascii="標楷體" w:eastAsia="標楷體" w:hAnsi="標楷體"/>
              </w:rPr>
            </w:pPr>
          </w:p>
        </w:tc>
        <w:tc>
          <w:tcPr>
            <w:tcW w:w="624" w:type="pct"/>
          </w:tcPr>
          <w:p w14:paraId="208EEE4A" w14:textId="0FE0454A" w:rsidR="00E24265" w:rsidRPr="00615D4B" w:rsidDel="00CB3FDD" w:rsidRDefault="00E24265" w:rsidP="005F76AD">
            <w:pPr>
              <w:rPr>
                <w:del w:id="13872" w:author="阿毛" w:date="2021-05-21T17:54:00Z"/>
                <w:rFonts w:ascii="標楷體" w:eastAsia="標楷體" w:hAnsi="標楷體"/>
              </w:rPr>
            </w:pPr>
          </w:p>
        </w:tc>
        <w:tc>
          <w:tcPr>
            <w:tcW w:w="537" w:type="pct"/>
          </w:tcPr>
          <w:p w14:paraId="265851F8" w14:textId="29CEE699" w:rsidR="00E24265" w:rsidRPr="00615D4B" w:rsidDel="00CB3FDD" w:rsidRDefault="00E24265" w:rsidP="005F76AD">
            <w:pPr>
              <w:rPr>
                <w:del w:id="13873" w:author="阿毛" w:date="2021-05-21T17:54:00Z"/>
                <w:rFonts w:ascii="標楷體" w:eastAsia="標楷體" w:hAnsi="標楷體"/>
              </w:rPr>
            </w:pPr>
          </w:p>
        </w:tc>
        <w:tc>
          <w:tcPr>
            <w:tcW w:w="299" w:type="pct"/>
          </w:tcPr>
          <w:p w14:paraId="254D5CB4" w14:textId="017156B3" w:rsidR="00E24265" w:rsidRPr="00615D4B" w:rsidDel="00CB3FDD" w:rsidRDefault="00E24265" w:rsidP="005F76AD">
            <w:pPr>
              <w:rPr>
                <w:del w:id="13874" w:author="阿毛" w:date="2021-05-21T17:54:00Z"/>
                <w:rFonts w:ascii="標楷體" w:eastAsia="標楷體" w:hAnsi="標楷體"/>
              </w:rPr>
            </w:pPr>
          </w:p>
        </w:tc>
        <w:tc>
          <w:tcPr>
            <w:tcW w:w="299" w:type="pct"/>
          </w:tcPr>
          <w:p w14:paraId="23EA356B" w14:textId="7417BFB4" w:rsidR="00E24265" w:rsidRPr="00615D4B" w:rsidDel="00CB3FDD" w:rsidRDefault="00E24265" w:rsidP="005F76AD">
            <w:pPr>
              <w:rPr>
                <w:del w:id="13875" w:author="阿毛" w:date="2021-05-21T17:54:00Z"/>
                <w:rFonts w:ascii="標楷體" w:eastAsia="標楷體" w:hAnsi="標楷體"/>
              </w:rPr>
            </w:pPr>
          </w:p>
        </w:tc>
        <w:tc>
          <w:tcPr>
            <w:tcW w:w="1643" w:type="pct"/>
          </w:tcPr>
          <w:p w14:paraId="6B0FFD0B" w14:textId="7EB121A4" w:rsidR="00E24265" w:rsidRPr="00615D4B" w:rsidDel="00CB3FDD" w:rsidRDefault="00E24265" w:rsidP="005F76AD">
            <w:pPr>
              <w:rPr>
                <w:del w:id="13876" w:author="阿毛" w:date="2021-05-21T17:54:00Z"/>
                <w:rFonts w:ascii="標楷體" w:eastAsia="標楷體" w:hAnsi="標楷體"/>
              </w:rPr>
            </w:pPr>
            <w:del w:id="13877" w:author="阿毛" w:date="2021-05-21T17:54:00Z">
              <w:r w:rsidRPr="007C3A4D" w:rsidDel="00CB3FDD">
                <w:rPr>
                  <w:rFonts w:ascii="標楷體" w:eastAsia="標楷體" w:hAnsi="標楷體" w:hint="eastAsia"/>
                </w:rPr>
                <w:delText>輸入Y或N</w:delText>
              </w:r>
            </w:del>
          </w:p>
        </w:tc>
      </w:tr>
    </w:tbl>
    <w:p w14:paraId="3CBA8557" w14:textId="68A01F93" w:rsidR="00E24265" w:rsidDel="00CB3FDD" w:rsidRDefault="00E24265" w:rsidP="00F62379">
      <w:pPr>
        <w:pStyle w:val="42"/>
        <w:spacing w:after="72"/>
        <w:ind w:leftChars="0" w:left="0"/>
        <w:rPr>
          <w:del w:id="13878" w:author="阿毛" w:date="2021-05-21T17:54:00Z"/>
          <w:rFonts w:hAnsi="標楷體"/>
        </w:rPr>
      </w:pPr>
    </w:p>
    <w:p w14:paraId="5A9A3544" w14:textId="24751129" w:rsidR="00E24265" w:rsidDel="00CB3FDD" w:rsidRDefault="00E24265">
      <w:pPr>
        <w:widowControl/>
        <w:rPr>
          <w:del w:id="13879" w:author="阿毛" w:date="2021-05-21T17:54:00Z"/>
          <w:rFonts w:ascii="Arial" w:eastAsia="標楷體" w:hAnsi="標楷體" w:cs="標楷體"/>
          <w:kern w:val="0"/>
          <w:szCs w:val="28"/>
        </w:rPr>
      </w:pPr>
      <w:del w:id="13880" w:author="阿毛" w:date="2021-05-21T17:54:00Z">
        <w:r w:rsidDel="00CB3FDD">
          <w:rPr>
            <w:rFonts w:hAnsi="標楷體"/>
          </w:rPr>
          <w:br w:type="page"/>
        </w:r>
      </w:del>
    </w:p>
    <w:p w14:paraId="68FA69A9" w14:textId="0E640792" w:rsidR="00E24265" w:rsidRPr="00A03472" w:rsidDel="00CB3FDD" w:rsidRDefault="00E24265">
      <w:pPr>
        <w:pStyle w:val="3"/>
        <w:numPr>
          <w:ilvl w:val="2"/>
          <w:numId w:val="106"/>
        </w:numPr>
        <w:rPr>
          <w:del w:id="13881" w:author="阿毛" w:date="2021-05-21T17:54:00Z"/>
          <w:rFonts w:ascii="標楷體" w:hAnsi="標楷體"/>
        </w:rPr>
        <w:pPrChange w:id="13882" w:author="阿毛" w:date="2021-05-21T17:54:00Z">
          <w:pPr>
            <w:pStyle w:val="3"/>
            <w:numPr>
              <w:ilvl w:val="2"/>
              <w:numId w:val="1"/>
            </w:numPr>
            <w:ind w:left="1247" w:hanging="680"/>
          </w:pPr>
        </w:pPrChange>
      </w:pPr>
      <w:del w:id="13883" w:author="阿毛" w:date="2021-06-03T10:31:00Z">
        <w:r w:rsidDel="00915A20">
          <w:rPr>
            <w:rFonts w:ascii="標楷體" w:hAnsi="標楷體"/>
          </w:rPr>
          <w:lastRenderedPageBreak/>
          <w:delText>L</w:delText>
        </w:r>
      </w:del>
      <w:del w:id="13884" w:author="阿毛" w:date="2021-05-21T17:54:00Z">
        <w:r w:rsidDel="00CB3FDD">
          <w:rPr>
            <w:rFonts w:ascii="標楷體" w:hAnsi="標楷體" w:hint="eastAsia"/>
          </w:rPr>
          <w:delText>8320</w:delText>
        </w:r>
        <w:r w:rsidRPr="00C74B9E" w:rsidDel="00CB3FDD">
          <w:rPr>
            <w:rFonts w:ascii="標楷體" w:hAnsi="標楷體" w:hint="eastAsia"/>
          </w:rPr>
          <w:delText>金融機構無擔保債務變更還款條件協議資料</w:delText>
        </w:r>
      </w:del>
    </w:p>
    <w:p w14:paraId="69B4712D" w14:textId="71E2F7C4" w:rsidR="00E24265" w:rsidRPr="003972CE" w:rsidDel="00CB3FDD" w:rsidRDefault="00E24265">
      <w:pPr>
        <w:pStyle w:val="3"/>
        <w:numPr>
          <w:ilvl w:val="2"/>
          <w:numId w:val="106"/>
        </w:numPr>
        <w:rPr>
          <w:del w:id="13885" w:author="阿毛" w:date="2021-05-21T17:54:00Z"/>
        </w:rPr>
        <w:pPrChange w:id="13886" w:author="阿毛" w:date="2021-05-21T17:54:00Z">
          <w:pPr>
            <w:pStyle w:val="a"/>
          </w:pPr>
        </w:pPrChange>
      </w:pPr>
      <w:del w:id="13887"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0831A84" w14:textId="3A1A1079" w:rsidTr="005F76AD">
        <w:trPr>
          <w:trHeight w:val="277"/>
          <w:del w:id="1388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66C40F" w14:textId="46C60950" w:rsidR="00E24265" w:rsidRPr="00615D4B" w:rsidDel="00CB3FDD" w:rsidRDefault="00E24265">
            <w:pPr>
              <w:pStyle w:val="3"/>
              <w:numPr>
                <w:ilvl w:val="2"/>
                <w:numId w:val="106"/>
              </w:numPr>
              <w:rPr>
                <w:del w:id="13889" w:author="阿毛" w:date="2021-05-21T17:54:00Z"/>
                <w:rFonts w:ascii="標楷體" w:hAnsi="標楷體"/>
              </w:rPr>
              <w:pPrChange w:id="13890" w:author="阿毛" w:date="2021-05-21T17:54:00Z">
                <w:pPr/>
              </w:pPrChange>
            </w:pPr>
            <w:del w:id="13891"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37C3ED3" w14:textId="22F55DBE" w:rsidR="00E24265" w:rsidRPr="00615D4B" w:rsidDel="00CB3FDD" w:rsidRDefault="00E24265">
            <w:pPr>
              <w:pStyle w:val="3"/>
              <w:numPr>
                <w:ilvl w:val="2"/>
                <w:numId w:val="106"/>
              </w:numPr>
              <w:rPr>
                <w:del w:id="13892" w:author="阿毛" w:date="2021-05-21T17:54:00Z"/>
                <w:rFonts w:ascii="標楷體" w:hAnsi="標楷體"/>
              </w:rPr>
              <w:pPrChange w:id="13893" w:author="阿毛" w:date="2021-05-21T17:54:00Z">
                <w:pPr/>
              </w:pPrChange>
            </w:pPr>
            <w:del w:id="13894" w:author="阿毛" w:date="2021-05-21T17:54:00Z">
              <w:r w:rsidRPr="00C74B9E" w:rsidDel="00CB3FDD">
                <w:rPr>
                  <w:rFonts w:ascii="標楷體" w:hAnsi="標楷體" w:hint="eastAsia"/>
                </w:rPr>
                <w:delText>金融機構無擔保債務變更還款條件協議資料</w:delText>
              </w:r>
            </w:del>
          </w:p>
        </w:tc>
      </w:tr>
      <w:tr w:rsidR="00E24265" w:rsidRPr="00615D4B" w:rsidDel="00CB3FDD" w14:paraId="1AE5CFE6" w14:textId="437B1909" w:rsidTr="005F76AD">
        <w:trPr>
          <w:trHeight w:val="277"/>
          <w:del w:id="1389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09D0914" w14:textId="5BFAB703" w:rsidR="00E24265" w:rsidRPr="00615D4B" w:rsidDel="00CB3FDD" w:rsidRDefault="00E24265">
            <w:pPr>
              <w:pStyle w:val="3"/>
              <w:numPr>
                <w:ilvl w:val="2"/>
                <w:numId w:val="106"/>
              </w:numPr>
              <w:rPr>
                <w:del w:id="13896" w:author="阿毛" w:date="2021-05-21T17:54:00Z"/>
                <w:rFonts w:ascii="標楷體" w:hAnsi="標楷體"/>
              </w:rPr>
              <w:pPrChange w:id="13897" w:author="阿毛" w:date="2021-05-21T17:54:00Z">
                <w:pPr/>
              </w:pPrChange>
            </w:pPr>
            <w:del w:id="13898"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137216EA" w14:textId="3C4BD019" w:rsidR="00E24265" w:rsidRPr="00615D4B" w:rsidDel="00CB3FDD" w:rsidRDefault="00E24265">
            <w:pPr>
              <w:pStyle w:val="3"/>
              <w:numPr>
                <w:ilvl w:val="2"/>
                <w:numId w:val="106"/>
              </w:numPr>
              <w:rPr>
                <w:del w:id="13899" w:author="阿毛" w:date="2021-05-21T17:54:00Z"/>
                <w:rFonts w:ascii="標楷體" w:hAnsi="標楷體"/>
              </w:rPr>
              <w:pPrChange w:id="13900" w:author="阿毛" w:date="2021-05-21T17:54:00Z">
                <w:pPr/>
              </w:pPrChange>
            </w:pPr>
          </w:p>
        </w:tc>
      </w:tr>
      <w:tr w:rsidR="00E24265" w:rsidRPr="00615D4B" w:rsidDel="00CB3FDD" w14:paraId="472AFC51" w14:textId="1026BF67" w:rsidTr="005F76AD">
        <w:trPr>
          <w:trHeight w:val="773"/>
          <w:del w:id="1390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D656991" w14:textId="6EDEFD38" w:rsidR="00E24265" w:rsidRPr="00615D4B" w:rsidDel="00CB3FDD" w:rsidRDefault="00E24265">
            <w:pPr>
              <w:pStyle w:val="3"/>
              <w:numPr>
                <w:ilvl w:val="2"/>
                <w:numId w:val="106"/>
              </w:numPr>
              <w:rPr>
                <w:del w:id="13902" w:author="阿毛" w:date="2021-05-21T17:54:00Z"/>
                <w:rFonts w:ascii="標楷體" w:hAnsi="標楷體"/>
              </w:rPr>
              <w:pPrChange w:id="13903" w:author="阿毛" w:date="2021-05-21T17:54:00Z">
                <w:pPr/>
              </w:pPrChange>
            </w:pPr>
            <w:del w:id="13904"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68FD6AA" w14:textId="7BA55124" w:rsidR="00E24265" w:rsidRPr="00615D4B" w:rsidDel="00CB3FDD" w:rsidRDefault="00E24265">
            <w:pPr>
              <w:pStyle w:val="3"/>
              <w:numPr>
                <w:ilvl w:val="2"/>
                <w:numId w:val="106"/>
              </w:numPr>
              <w:rPr>
                <w:del w:id="13905" w:author="阿毛" w:date="2021-05-21T17:54:00Z"/>
                <w:rFonts w:ascii="標楷體" w:hAnsi="標楷體"/>
              </w:rPr>
              <w:pPrChange w:id="13906" w:author="阿毛" w:date="2021-05-21T17:54:00Z">
                <w:pPr/>
              </w:pPrChange>
            </w:pPr>
          </w:p>
        </w:tc>
      </w:tr>
      <w:tr w:rsidR="00E24265" w:rsidRPr="00615D4B" w:rsidDel="00CB3FDD" w14:paraId="64362200" w14:textId="189942C6" w:rsidTr="005F76AD">
        <w:trPr>
          <w:trHeight w:val="321"/>
          <w:del w:id="1390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1E90FB" w14:textId="6BF972D4" w:rsidR="00E24265" w:rsidRPr="00615D4B" w:rsidDel="00CB3FDD" w:rsidRDefault="00E24265">
            <w:pPr>
              <w:pStyle w:val="3"/>
              <w:numPr>
                <w:ilvl w:val="2"/>
                <w:numId w:val="106"/>
              </w:numPr>
              <w:rPr>
                <w:del w:id="13908" w:author="阿毛" w:date="2021-05-21T17:54:00Z"/>
                <w:rFonts w:ascii="標楷體" w:hAnsi="標楷體"/>
              </w:rPr>
              <w:pPrChange w:id="13909" w:author="阿毛" w:date="2021-05-21T17:54:00Z">
                <w:pPr/>
              </w:pPrChange>
            </w:pPr>
            <w:del w:id="13910"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4AACDA0E" w14:textId="5BB70DCC" w:rsidR="00E24265" w:rsidRPr="00615D4B" w:rsidDel="00CB3FDD" w:rsidRDefault="00E24265">
            <w:pPr>
              <w:pStyle w:val="3"/>
              <w:numPr>
                <w:ilvl w:val="2"/>
                <w:numId w:val="106"/>
              </w:numPr>
              <w:rPr>
                <w:del w:id="13911" w:author="阿毛" w:date="2021-05-21T17:54:00Z"/>
                <w:rFonts w:ascii="標楷體" w:hAnsi="標楷體"/>
              </w:rPr>
              <w:pPrChange w:id="13912" w:author="阿毛" w:date="2021-05-21T17:54:00Z">
                <w:pPr/>
              </w:pPrChange>
            </w:pPr>
          </w:p>
        </w:tc>
      </w:tr>
      <w:tr w:rsidR="00E24265" w:rsidRPr="00615D4B" w:rsidDel="00CB3FDD" w14:paraId="22CBE453" w14:textId="01281319" w:rsidTr="005F76AD">
        <w:trPr>
          <w:trHeight w:val="1311"/>
          <w:del w:id="1391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C34ED1" w14:textId="781F9726" w:rsidR="00E24265" w:rsidRPr="00615D4B" w:rsidDel="00CB3FDD" w:rsidRDefault="00E24265">
            <w:pPr>
              <w:pStyle w:val="3"/>
              <w:numPr>
                <w:ilvl w:val="2"/>
                <w:numId w:val="106"/>
              </w:numPr>
              <w:rPr>
                <w:del w:id="13914" w:author="阿毛" w:date="2021-05-21T17:54:00Z"/>
                <w:rFonts w:ascii="標楷體" w:hAnsi="標楷體"/>
              </w:rPr>
              <w:pPrChange w:id="13915" w:author="阿毛" w:date="2021-05-21T17:54:00Z">
                <w:pPr/>
              </w:pPrChange>
            </w:pPr>
            <w:del w:id="13916"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5EB36238" w14:textId="6EF67D0B" w:rsidR="00E24265" w:rsidRPr="00615D4B" w:rsidDel="00CB3FDD" w:rsidRDefault="00E24265">
            <w:pPr>
              <w:pStyle w:val="3"/>
              <w:numPr>
                <w:ilvl w:val="2"/>
                <w:numId w:val="106"/>
              </w:numPr>
              <w:rPr>
                <w:del w:id="13917" w:author="阿毛" w:date="2021-05-21T17:54:00Z"/>
                <w:rFonts w:ascii="標楷體" w:hAnsi="標楷體"/>
              </w:rPr>
              <w:pPrChange w:id="13918" w:author="阿毛" w:date="2021-05-21T17:54:00Z">
                <w:pPr/>
              </w:pPrChange>
            </w:pPr>
          </w:p>
        </w:tc>
      </w:tr>
      <w:tr w:rsidR="00E24265" w:rsidRPr="00615D4B" w:rsidDel="00CB3FDD" w14:paraId="3E14ED5E" w14:textId="34079CE3" w:rsidTr="005F76AD">
        <w:trPr>
          <w:trHeight w:val="278"/>
          <w:del w:id="1391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02FFCD" w14:textId="2CA51F92" w:rsidR="00E24265" w:rsidRPr="00615D4B" w:rsidDel="00CB3FDD" w:rsidRDefault="00E24265">
            <w:pPr>
              <w:pStyle w:val="3"/>
              <w:numPr>
                <w:ilvl w:val="2"/>
                <w:numId w:val="106"/>
              </w:numPr>
              <w:rPr>
                <w:del w:id="13920" w:author="阿毛" w:date="2021-05-21T17:54:00Z"/>
                <w:rFonts w:ascii="標楷體" w:hAnsi="標楷體"/>
              </w:rPr>
              <w:pPrChange w:id="13921" w:author="阿毛" w:date="2021-05-21T17:54:00Z">
                <w:pPr/>
              </w:pPrChange>
            </w:pPr>
            <w:del w:id="13922" w:author="阿毛" w:date="2021-05-21T17:54:00Z">
              <w:r w:rsidRPr="00615D4B" w:rsidDel="00CB3FDD">
                <w:rPr>
                  <w:rFonts w:ascii="標楷體" w:hAnsi="標楷體"/>
                </w:rPr>
                <w:delText>執行後</w:delText>
              </w:r>
              <w:r w:rsidRPr="00615D4B" w:rsidDel="00CB3FDD">
                <w:rPr>
                  <w:rFonts w:ascii="標楷體" w:hAnsi="標楷體"/>
                </w:rPr>
                <w:lastRenderedPageBreak/>
                <w:delText xml:space="preserve">狀況 </w:delText>
              </w:r>
            </w:del>
          </w:p>
        </w:tc>
        <w:tc>
          <w:tcPr>
            <w:tcW w:w="6318" w:type="dxa"/>
            <w:tcBorders>
              <w:top w:val="single" w:sz="8" w:space="0" w:color="000000"/>
              <w:left w:val="single" w:sz="8" w:space="0" w:color="000000"/>
              <w:bottom w:val="single" w:sz="8" w:space="0" w:color="000000"/>
            </w:tcBorders>
          </w:tcPr>
          <w:p w14:paraId="251BFF11" w14:textId="55B8F7CF" w:rsidR="00E24265" w:rsidRPr="00615D4B" w:rsidDel="00CB3FDD" w:rsidRDefault="00E24265">
            <w:pPr>
              <w:pStyle w:val="3"/>
              <w:numPr>
                <w:ilvl w:val="2"/>
                <w:numId w:val="106"/>
              </w:numPr>
              <w:rPr>
                <w:del w:id="13923" w:author="阿毛" w:date="2021-05-21T17:54:00Z"/>
                <w:rFonts w:ascii="標楷體" w:hAnsi="標楷體"/>
              </w:rPr>
              <w:pPrChange w:id="13924" w:author="阿毛" w:date="2021-05-21T17:54:00Z">
                <w:pPr/>
              </w:pPrChange>
            </w:pPr>
          </w:p>
        </w:tc>
      </w:tr>
      <w:tr w:rsidR="00E24265" w:rsidRPr="00615D4B" w:rsidDel="00CB3FDD" w14:paraId="175EEA4B" w14:textId="5BA30EE2" w:rsidTr="005F76AD">
        <w:trPr>
          <w:trHeight w:val="358"/>
          <w:del w:id="1392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E316D9" w14:textId="4A6F9892" w:rsidR="00E24265" w:rsidRPr="00615D4B" w:rsidDel="00CB3FDD" w:rsidRDefault="00E24265">
            <w:pPr>
              <w:pStyle w:val="3"/>
              <w:numPr>
                <w:ilvl w:val="2"/>
                <w:numId w:val="106"/>
              </w:numPr>
              <w:rPr>
                <w:del w:id="13926" w:author="阿毛" w:date="2021-05-21T17:54:00Z"/>
                <w:rFonts w:ascii="標楷體" w:hAnsi="標楷體"/>
              </w:rPr>
              <w:pPrChange w:id="13927" w:author="阿毛" w:date="2021-05-21T17:54:00Z">
                <w:pPr/>
              </w:pPrChange>
            </w:pPr>
            <w:del w:id="13928"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79F06BA7" w14:textId="363CF580" w:rsidR="00E24265" w:rsidRPr="00615D4B" w:rsidDel="00CB3FDD" w:rsidRDefault="00E24265">
            <w:pPr>
              <w:pStyle w:val="3"/>
              <w:numPr>
                <w:ilvl w:val="2"/>
                <w:numId w:val="106"/>
              </w:numPr>
              <w:rPr>
                <w:del w:id="13929" w:author="阿毛" w:date="2021-05-21T17:54:00Z"/>
                <w:rFonts w:ascii="標楷體" w:hAnsi="標楷體"/>
              </w:rPr>
              <w:pPrChange w:id="13930" w:author="阿毛" w:date="2021-05-21T17:54:00Z">
                <w:pPr/>
              </w:pPrChange>
            </w:pPr>
          </w:p>
        </w:tc>
      </w:tr>
      <w:tr w:rsidR="00E24265" w:rsidRPr="00615D4B" w:rsidDel="00CB3FDD" w14:paraId="788E40B2" w14:textId="4BD8D5A0" w:rsidTr="005F76AD">
        <w:trPr>
          <w:trHeight w:val="278"/>
          <w:del w:id="1393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F4F0634" w14:textId="3A6C914E" w:rsidR="00E24265" w:rsidRPr="00615D4B" w:rsidDel="00CB3FDD" w:rsidRDefault="00E24265">
            <w:pPr>
              <w:pStyle w:val="3"/>
              <w:numPr>
                <w:ilvl w:val="2"/>
                <w:numId w:val="106"/>
              </w:numPr>
              <w:rPr>
                <w:del w:id="13932" w:author="阿毛" w:date="2021-05-21T17:54:00Z"/>
                <w:rFonts w:ascii="標楷體" w:hAnsi="標楷體"/>
              </w:rPr>
              <w:pPrChange w:id="13933" w:author="阿毛" w:date="2021-05-21T17:54:00Z">
                <w:pPr/>
              </w:pPrChange>
            </w:pPr>
            <w:del w:id="13934"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5ADD342" w14:textId="720F3107" w:rsidR="00E24265" w:rsidRPr="00615D4B" w:rsidDel="00CB3FDD" w:rsidRDefault="00E24265">
            <w:pPr>
              <w:pStyle w:val="3"/>
              <w:numPr>
                <w:ilvl w:val="2"/>
                <w:numId w:val="106"/>
              </w:numPr>
              <w:rPr>
                <w:del w:id="13935" w:author="阿毛" w:date="2021-05-21T17:54:00Z"/>
                <w:rFonts w:ascii="標楷體" w:hAnsi="標楷體"/>
              </w:rPr>
              <w:pPrChange w:id="13936" w:author="阿毛" w:date="2021-05-21T17:54:00Z">
                <w:pPr/>
              </w:pPrChange>
            </w:pPr>
          </w:p>
        </w:tc>
      </w:tr>
    </w:tbl>
    <w:p w14:paraId="0454F5F0" w14:textId="58882D2C" w:rsidR="00E24265" w:rsidDel="00CB3FDD" w:rsidRDefault="00E24265">
      <w:pPr>
        <w:pStyle w:val="3"/>
        <w:numPr>
          <w:ilvl w:val="2"/>
          <w:numId w:val="106"/>
        </w:numPr>
        <w:rPr>
          <w:del w:id="13937" w:author="阿毛" w:date="2021-05-21T17:54:00Z"/>
        </w:rPr>
        <w:pPrChange w:id="13938" w:author="阿毛" w:date="2021-05-21T17:54:00Z">
          <w:pPr/>
        </w:pPrChange>
      </w:pPr>
    </w:p>
    <w:p w14:paraId="4A6BA2AC" w14:textId="5ECBA769" w:rsidR="00E24265" w:rsidRPr="00615D4B" w:rsidDel="00CB3FDD" w:rsidRDefault="00E24265">
      <w:pPr>
        <w:pStyle w:val="3"/>
        <w:numPr>
          <w:ilvl w:val="2"/>
          <w:numId w:val="106"/>
        </w:numPr>
        <w:rPr>
          <w:del w:id="13939" w:author="阿毛" w:date="2021-05-21T17:54:00Z"/>
        </w:rPr>
        <w:pPrChange w:id="13940" w:author="阿毛" w:date="2021-05-21T17:54:00Z">
          <w:pPr>
            <w:pStyle w:val="a"/>
          </w:pPr>
        </w:pPrChange>
      </w:pPr>
      <w:del w:id="13941" w:author="阿毛" w:date="2021-05-21T17:54:00Z">
        <w:r w:rsidRPr="00615D4B" w:rsidDel="00CB3FDD">
          <w:delText>UI</w:delText>
        </w:r>
        <w:r w:rsidRPr="00615D4B" w:rsidDel="00CB3FDD">
          <w:delText>畫面</w:delText>
        </w:r>
      </w:del>
    </w:p>
    <w:p w14:paraId="1E4C79F3" w14:textId="15FA7D2B" w:rsidR="00E24265" w:rsidDel="00CB3FDD" w:rsidRDefault="00E24265">
      <w:pPr>
        <w:pStyle w:val="3"/>
        <w:numPr>
          <w:ilvl w:val="2"/>
          <w:numId w:val="106"/>
        </w:numPr>
        <w:rPr>
          <w:del w:id="13942" w:author="阿毛" w:date="2021-05-21T17:54:00Z"/>
          <w:rFonts w:hAnsi="標楷體"/>
        </w:rPr>
        <w:pPrChange w:id="13943" w:author="阿毛" w:date="2021-05-21T17:54:00Z">
          <w:pPr>
            <w:pStyle w:val="42"/>
            <w:spacing w:after="72"/>
            <w:ind w:left="1133"/>
          </w:pPr>
        </w:pPrChange>
      </w:pPr>
      <w:del w:id="13944" w:author="阿毛" w:date="2021-05-21T17:54:00Z">
        <w:r w:rsidDel="00CB3FDD">
          <w:rPr>
            <w:rFonts w:hAnsi="標楷體" w:hint="eastAsia"/>
          </w:rPr>
          <w:delText>輸入畫面</w:delText>
        </w:r>
      </w:del>
    </w:p>
    <w:p w14:paraId="76EF3478" w14:textId="756AF505" w:rsidR="00E24265" w:rsidRPr="00C4051E" w:rsidDel="00CB3FDD" w:rsidRDefault="00E24265">
      <w:pPr>
        <w:pStyle w:val="3"/>
        <w:numPr>
          <w:ilvl w:val="2"/>
          <w:numId w:val="106"/>
        </w:numPr>
        <w:rPr>
          <w:del w:id="13945" w:author="阿毛" w:date="2021-05-21T17:54:00Z"/>
          <w:rFonts w:hAnsi="標楷體"/>
        </w:rPr>
        <w:pPrChange w:id="13946" w:author="阿毛" w:date="2021-05-21T17:54:00Z">
          <w:pPr>
            <w:pStyle w:val="42"/>
            <w:spacing w:after="72"/>
            <w:ind w:leftChars="196" w:left="470"/>
          </w:pPr>
        </w:pPrChange>
      </w:pPr>
      <w:del w:id="13947" w:author="阿毛" w:date="2021-05-21T17:54:00Z">
        <w:r w:rsidRPr="00653CAF" w:rsidDel="00CB3FDD">
          <w:rPr>
            <w:rFonts w:hAnsi="標楷體"/>
            <w:noProof/>
          </w:rPr>
          <w:drawing>
            <wp:inline distT="0" distB="0" distL="0" distR="0" wp14:anchorId="35C9915A" wp14:editId="10D9E737">
              <wp:extent cx="6361342" cy="313944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367315" cy="3142388"/>
                      </a:xfrm>
                      <a:prstGeom prst="rect">
                        <a:avLst/>
                      </a:prstGeom>
                    </pic:spPr>
                  </pic:pic>
                </a:graphicData>
              </a:graphic>
            </wp:inline>
          </w:drawing>
        </w:r>
        <w:r w:rsidRPr="00653CAF" w:rsidDel="00CB3FDD">
          <w:rPr>
            <w:rFonts w:hAnsi="標楷體"/>
            <w:noProof/>
          </w:rPr>
          <w:lastRenderedPageBreak/>
          <w:drawing>
            <wp:inline distT="0" distB="0" distL="0" distR="0" wp14:anchorId="1287E154" wp14:editId="01DC1DC6">
              <wp:extent cx="6307251" cy="123444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307251" cy="1234440"/>
                      </a:xfrm>
                      <a:prstGeom prst="rect">
                        <a:avLst/>
                      </a:prstGeom>
                    </pic:spPr>
                  </pic:pic>
                </a:graphicData>
              </a:graphic>
            </wp:inline>
          </w:drawing>
        </w:r>
      </w:del>
    </w:p>
    <w:p w14:paraId="51BCCD96" w14:textId="2346C464" w:rsidR="00E24265" w:rsidDel="00CB3FDD" w:rsidRDefault="00E24265">
      <w:pPr>
        <w:pStyle w:val="3"/>
        <w:numPr>
          <w:ilvl w:val="2"/>
          <w:numId w:val="106"/>
        </w:numPr>
        <w:rPr>
          <w:del w:id="13948" w:author="阿毛" w:date="2021-05-21T17:54:00Z"/>
        </w:rPr>
        <w:pPrChange w:id="13949" w:author="阿毛" w:date="2021-05-21T17:54:00Z">
          <w:pPr>
            <w:pStyle w:val="1text"/>
          </w:pPr>
        </w:pPrChange>
      </w:pPr>
    </w:p>
    <w:p w14:paraId="5327E635" w14:textId="34E401F9" w:rsidR="00E24265" w:rsidRPr="003972CE" w:rsidDel="00CB3FDD" w:rsidRDefault="00E24265">
      <w:pPr>
        <w:pStyle w:val="3"/>
        <w:numPr>
          <w:ilvl w:val="2"/>
          <w:numId w:val="106"/>
        </w:numPr>
        <w:rPr>
          <w:del w:id="13950" w:author="阿毛" w:date="2021-05-21T17:54:00Z"/>
        </w:rPr>
        <w:pPrChange w:id="13951" w:author="阿毛" w:date="2021-05-21T17:54:00Z">
          <w:pPr>
            <w:pStyle w:val="a"/>
          </w:pPr>
        </w:pPrChange>
      </w:pPr>
      <w:del w:id="13952"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2"/>
        <w:gridCol w:w="1431"/>
        <w:gridCol w:w="1273"/>
        <w:gridCol w:w="1273"/>
        <w:gridCol w:w="1273"/>
        <w:gridCol w:w="1273"/>
        <w:gridCol w:w="1352"/>
        <w:gridCol w:w="1273"/>
      </w:tblGrid>
      <w:tr w:rsidR="00E24265" w:rsidRPr="00615D4B" w:rsidDel="00CB3FDD" w14:paraId="1D643DA3" w14:textId="32960B2C" w:rsidTr="005F76AD">
        <w:trPr>
          <w:trHeight w:val="388"/>
          <w:jc w:val="center"/>
          <w:del w:id="13953" w:author="阿毛" w:date="2021-05-21T17:54:00Z"/>
        </w:trPr>
        <w:tc>
          <w:tcPr>
            <w:tcW w:w="219" w:type="pct"/>
            <w:vMerge w:val="restart"/>
          </w:tcPr>
          <w:p w14:paraId="3CB75C9D" w14:textId="0888E935" w:rsidR="00E24265" w:rsidRPr="00615D4B" w:rsidDel="00CB3FDD" w:rsidRDefault="00E24265">
            <w:pPr>
              <w:pStyle w:val="3"/>
              <w:numPr>
                <w:ilvl w:val="2"/>
                <w:numId w:val="106"/>
              </w:numPr>
              <w:rPr>
                <w:del w:id="13954" w:author="阿毛" w:date="2021-05-21T17:54:00Z"/>
                <w:rFonts w:ascii="標楷體" w:hAnsi="標楷體"/>
              </w:rPr>
              <w:pPrChange w:id="13955" w:author="阿毛" w:date="2021-05-21T17:54:00Z">
                <w:pPr/>
              </w:pPrChange>
            </w:pPr>
            <w:del w:id="13956" w:author="阿毛" w:date="2021-05-21T17:54:00Z">
              <w:r w:rsidRPr="00615D4B" w:rsidDel="00CB3FDD">
                <w:rPr>
                  <w:rFonts w:ascii="標楷體" w:hAnsi="標楷體"/>
                </w:rPr>
                <w:delText>序號</w:delText>
              </w:r>
            </w:del>
          </w:p>
        </w:tc>
        <w:tc>
          <w:tcPr>
            <w:tcW w:w="756" w:type="pct"/>
            <w:vMerge w:val="restart"/>
          </w:tcPr>
          <w:p w14:paraId="6168D950" w14:textId="22D1A219" w:rsidR="00E24265" w:rsidRPr="00615D4B" w:rsidDel="00CB3FDD" w:rsidRDefault="00E24265">
            <w:pPr>
              <w:pStyle w:val="3"/>
              <w:numPr>
                <w:ilvl w:val="2"/>
                <w:numId w:val="106"/>
              </w:numPr>
              <w:rPr>
                <w:del w:id="13957" w:author="阿毛" w:date="2021-05-21T17:54:00Z"/>
                <w:rFonts w:ascii="標楷體" w:hAnsi="標楷體"/>
              </w:rPr>
              <w:pPrChange w:id="13958" w:author="阿毛" w:date="2021-05-21T17:54:00Z">
                <w:pPr/>
              </w:pPrChange>
            </w:pPr>
            <w:del w:id="13959" w:author="阿毛" w:date="2021-05-21T17:54:00Z">
              <w:r w:rsidRPr="00615D4B" w:rsidDel="00CB3FDD">
                <w:rPr>
                  <w:rFonts w:ascii="標楷體" w:hAnsi="標楷體"/>
                </w:rPr>
                <w:delText>欄位</w:delText>
              </w:r>
            </w:del>
          </w:p>
        </w:tc>
        <w:tc>
          <w:tcPr>
            <w:tcW w:w="2382" w:type="pct"/>
            <w:gridSpan w:val="5"/>
          </w:tcPr>
          <w:p w14:paraId="0E65A995" w14:textId="5A08FDD1" w:rsidR="00E24265" w:rsidRPr="00615D4B" w:rsidDel="00CB3FDD" w:rsidRDefault="00E24265">
            <w:pPr>
              <w:pStyle w:val="3"/>
              <w:numPr>
                <w:ilvl w:val="2"/>
                <w:numId w:val="106"/>
              </w:numPr>
              <w:rPr>
                <w:del w:id="13960" w:author="阿毛" w:date="2021-05-21T17:54:00Z"/>
                <w:rFonts w:ascii="標楷體" w:hAnsi="標楷體"/>
              </w:rPr>
              <w:pPrChange w:id="13961" w:author="阿毛" w:date="2021-05-21T17:54:00Z">
                <w:pPr>
                  <w:jc w:val="center"/>
                </w:pPr>
              </w:pPrChange>
            </w:pPr>
            <w:del w:id="13962" w:author="阿毛" w:date="2021-05-21T17:54:00Z">
              <w:r w:rsidRPr="00615D4B" w:rsidDel="00CB3FDD">
                <w:rPr>
                  <w:rFonts w:ascii="標楷體" w:hAnsi="標楷體"/>
                </w:rPr>
                <w:delText>說明</w:delText>
              </w:r>
            </w:del>
          </w:p>
        </w:tc>
        <w:tc>
          <w:tcPr>
            <w:tcW w:w="1643" w:type="pct"/>
            <w:vMerge w:val="restart"/>
          </w:tcPr>
          <w:p w14:paraId="6D277299" w14:textId="241E1EF3" w:rsidR="00E24265" w:rsidRPr="00615D4B" w:rsidDel="00CB3FDD" w:rsidRDefault="00E24265">
            <w:pPr>
              <w:pStyle w:val="3"/>
              <w:numPr>
                <w:ilvl w:val="2"/>
                <w:numId w:val="106"/>
              </w:numPr>
              <w:rPr>
                <w:del w:id="13963" w:author="阿毛" w:date="2021-05-21T17:54:00Z"/>
                <w:rFonts w:ascii="標楷體" w:hAnsi="標楷體"/>
              </w:rPr>
              <w:pPrChange w:id="13964" w:author="阿毛" w:date="2021-05-21T17:54:00Z">
                <w:pPr/>
              </w:pPrChange>
            </w:pPr>
            <w:del w:id="13965" w:author="阿毛" w:date="2021-05-21T17:54:00Z">
              <w:r w:rsidRPr="00615D4B" w:rsidDel="00CB3FDD">
                <w:rPr>
                  <w:rFonts w:ascii="標楷體" w:hAnsi="標楷體"/>
                </w:rPr>
                <w:delText>處理邏輯及注意事項</w:delText>
              </w:r>
            </w:del>
          </w:p>
        </w:tc>
      </w:tr>
      <w:tr w:rsidR="00E24265" w:rsidRPr="00615D4B" w:rsidDel="00CB3FDD" w14:paraId="47B3937F" w14:textId="243B030A" w:rsidTr="005F76AD">
        <w:trPr>
          <w:trHeight w:val="244"/>
          <w:jc w:val="center"/>
          <w:del w:id="13966" w:author="阿毛" w:date="2021-05-21T17:54:00Z"/>
        </w:trPr>
        <w:tc>
          <w:tcPr>
            <w:tcW w:w="219" w:type="pct"/>
            <w:vMerge/>
          </w:tcPr>
          <w:p w14:paraId="299D58FA" w14:textId="413767FB" w:rsidR="00E24265" w:rsidRPr="00615D4B" w:rsidDel="00CB3FDD" w:rsidRDefault="00E24265">
            <w:pPr>
              <w:pStyle w:val="3"/>
              <w:numPr>
                <w:ilvl w:val="2"/>
                <w:numId w:val="106"/>
              </w:numPr>
              <w:rPr>
                <w:del w:id="13967" w:author="阿毛" w:date="2021-05-21T17:54:00Z"/>
                <w:rFonts w:ascii="標楷體" w:hAnsi="標楷體"/>
              </w:rPr>
              <w:pPrChange w:id="13968" w:author="阿毛" w:date="2021-05-21T17:54:00Z">
                <w:pPr/>
              </w:pPrChange>
            </w:pPr>
          </w:p>
        </w:tc>
        <w:tc>
          <w:tcPr>
            <w:tcW w:w="756" w:type="pct"/>
            <w:vMerge/>
          </w:tcPr>
          <w:p w14:paraId="146B4298" w14:textId="059CEF97" w:rsidR="00E24265" w:rsidRPr="00615D4B" w:rsidDel="00CB3FDD" w:rsidRDefault="00E24265">
            <w:pPr>
              <w:pStyle w:val="3"/>
              <w:numPr>
                <w:ilvl w:val="2"/>
                <w:numId w:val="106"/>
              </w:numPr>
              <w:rPr>
                <w:del w:id="13969" w:author="阿毛" w:date="2021-05-21T17:54:00Z"/>
                <w:rFonts w:ascii="標楷體" w:hAnsi="標楷體"/>
              </w:rPr>
              <w:pPrChange w:id="13970" w:author="阿毛" w:date="2021-05-21T17:54:00Z">
                <w:pPr/>
              </w:pPrChange>
            </w:pPr>
          </w:p>
        </w:tc>
        <w:tc>
          <w:tcPr>
            <w:tcW w:w="624" w:type="pct"/>
          </w:tcPr>
          <w:p w14:paraId="71E6778A" w14:textId="49234FCB" w:rsidR="00E24265" w:rsidRPr="00615D4B" w:rsidDel="00CB3FDD" w:rsidRDefault="00E24265">
            <w:pPr>
              <w:pStyle w:val="3"/>
              <w:numPr>
                <w:ilvl w:val="2"/>
                <w:numId w:val="106"/>
              </w:numPr>
              <w:rPr>
                <w:del w:id="13971" w:author="阿毛" w:date="2021-05-21T17:54:00Z"/>
                <w:rFonts w:ascii="標楷體" w:hAnsi="標楷體"/>
              </w:rPr>
              <w:pPrChange w:id="13972" w:author="阿毛" w:date="2021-05-21T17:54:00Z">
                <w:pPr/>
              </w:pPrChange>
            </w:pPr>
            <w:del w:id="13973" w:author="阿毛" w:date="2021-05-21T17:54:00Z">
              <w:r w:rsidRPr="00615D4B" w:rsidDel="00CB3FDD">
                <w:rPr>
                  <w:rFonts w:ascii="標楷體" w:hAnsi="標楷體" w:hint="eastAsia"/>
                </w:rPr>
                <w:delText>資料型態長度</w:delText>
              </w:r>
            </w:del>
          </w:p>
        </w:tc>
        <w:tc>
          <w:tcPr>
            <w:tcW w:w="624" w:type="pct"/>
          </w:tcPr>
          <w:p w14:paraId="3184DD6C" w14:textId="57D74520" w:rsidR="00E24265" w:rsidRPr="00615D4B" w:rsidDel="00CB3FDD" w:rsidRDefault="00E24265">
            <w:pPr>
              <w:pStyle w:val="3"/>
              <w:numPr>
                <w:ilvl w:val="2"/>
                <w:numId w:val="106"/>
              </w:numPr>
              <w:rPr>
                <w:del w:id="13974" w:author="阿毛" w:date="2021-05-21T17:54:00Z"/>
                <w:rFonts w:ascii="標楷體" w:hAnsi="標楷體"/>
              </w:rPr>
              <w:pPrChange w:id="13975" w:author="阿毛" w:date="2021-05-21T17:54:00Z">
                <w:pPr/>
              </w:pPrChange>
            </w:pPr>
            <w:del w:id="13976" w:author="阿毛" w:date="2021-05-21T17:54:00Z">
              <w:r w:rsidRPr="00615D4B" w:rsidDel="00CB3FDD">
                <w:rPr>
                  <w:rFonts w:ascii="標楷體" w:hAnsi="標楷體"/>
                </w:rPr>
                <w:delText>預設值</w:delText>
              </w:r>
            </w:del>
          </w:p>
        </w:tc>
        <w:tc>
          <w:tcPr>
            <w:tcW w:w="537" w:type="pct"/>
          </w:tcPr>
          <w:p w14:paraId="512F4E7A" w14:textId="712C7731" w:rsidR="00E24265" w:rsidRPr="00615D4B" w:rsidDel="00CB3FDD" w:rsidRDefault="00E24265">
            <w:pPr>
              <w:pStyle w:val="3"/>
              <w:numPr>
                <w:ilvl w:val="2"/>
                <w:numId w:val="106"/>
              </w:numPr>
              <w:rPr>
                <w:del w:id="13977" w:author="阿毛" w:date="2021-05-21T17:54:00Z"/>
                <w:rFonts w:ascii="標楷體" w:hAnsi="標楷體"/>
              </w:rPr>
              <w:pPrChange w:id="13978" w:author="阿毛" w:date="2021-05-21T17:54:00Z">
                <w:pPr/>
              </w:pPrChange>
            </w:pPr>
            <w:del w:id="13979" w:author="阿毛" w:date="2021-05-21T17:54:00Z">
              <w:r w:rsidRPr="00615D4B" w:rsidDel="00CB3FDD">
                <w:rPr>
                  <w:rFonts w:ascii="標楷體" w:hAnsi="標楷體"/>
                </w:rPr>
                <w:delText>選單內容</w:delText>
              </w:r>
            </w:del>
          </w:p>
        </w:tc>
        <w:tc>
          <w:tcPr>
            <w:tcW w:w="299" w:type="pct"/>
          </w:tcPr>
          <w:p w14:paraId="1EE27AC9" w14:textId="6CFAF97D" w:rsidR="00E24265" w:rsidRPr="00615D4B" w:rsidDel="00CB3FDD" w:rsidRDefault="00E24265">
            <w:pPr>
              <w:pStyle w:val="3"/>
              <w:numPr>
                <w:ilvl w:val="2"/>
                <w:numId w:val="106"/>
              </w:numPr>
              <w:rPr>
                <w:del w:id="13980" w:author="阿毛" w:date="2021-05-21T17:54:00Z"/>
                <w:rFonts w:ascii="標楷體" w:hAnsi="標楷體"/>
              </w:rPr>
              <w:pPrChange w:id="13981" w:author="阿毛" w:date="2021-05-21T17:54:00Z">
                <w:pPr/>
              </w:pPrChange>
            </w:pPr>
            <w:del w:id="13982" w:author="阿毛" w:date="2021-05-21T17:54:00Z">
              <w:r w:rsidRPr="00615D4B" w:rsidDel="00CB3FDD">
                <w:rPr>
                  <w:rFonts w:ascii="標楷體" w:hAnsi="標楷體"/>
                </w:rPr>
                <w:delText>必填</w:delText>
              </w:r>
            </w:del>
          </w:p>
        </w:tc>
        <w:tc>
          <w:tcPr>
            <w:tcW w:w="299" w:type="pct"/>
          </w:tcPr>
          <w:p w14:paraId="718D2A0A" w14:textId="4DCB634C" w:rsidR="00E24265" w:rsidRPr="00615D4B" w:rsidDel="00CB3FDD" w:rsidRDefault="00E24265">
            <w:pPr>
              <w:pStyle w:val="3"/>
              <w:numPr>
                <w:ilvl w:val="2"/>
                <w:numId w:val="106"/>
              </w:numPr>
              <w:rPr>
                <w:del w:id="13983" w:author="阿毛" w:date="2021-05-21T17:54:00Z"/>
                <w:rFonts w:ascii="標楷體" w:hAnsi="標楷體"/>
              </w:rPr>
              <w:pPrChange w:id="13984" w:author="阿毛" w:date="2021-05-21T17:54:00Z">
                <w:pPr/>
              </w:pPrChange>
            </w:pPr>
            <w:del w:id="13985" w:author="阿毛" w:date="2021-05-21T17:54:00Z">
              <w:r w:rsidRPr="00615D4B" w:rsidDel="00CB3FDD">
                <w:rPr>
                  <w:rFonts w:ascii="標楷體" w:hAnsi="標楷體"/>
                </w:rPr>
                <w:delText>R/W</w:delText>
              </w:r>
            </w:del>
          </w:p>
        </w:tc>
        <w:tc>
          <w:tcPr>
            <w:tcW w:w="1643" w:type="pct"/>
            <w:vMerge/>
          </w:tcPr>
          <w:p w14:paraId="4F92A43D" w14:textId="0EAD2A43" w:rsidR="00E24265" w:rsidRPr="00615D4B" w:rsidDel="00CB3FDD" w:rsidRDefault="00E24265">
            <w:pPr>
              <w:pStyle w:val="3"/>
              <w:numPr>
                <w:ilvl w:val="2"/>
                <w:numId w:val="106"/>
              </w:numPr>
              <w:rPr>
                <w:del w:id="13986" w:author="阿毛" w:date="2021-05-21T17:54:00Z"/>
                <w:rFonts w:ascii="標楷體" w:hAnsi="標楷體"/>
              </w:rPr>
              <w:pPrChange w:id="13987" w:author="阿毛" w:date="2021-05-21T17:54:00Z">
                <w:pPr/>
              </w:pPrChange>
            </w:pPr>
          </w:p>
        </w:tc>
      </w:tr>
      <w:tr w:rsidR="00E24265" w:rsidRPr="00615D4B" w:rsidDel="00CB3FDD" w14:paraId="298B672C" w14:textId="18EE3278" w:rsidTr="005F76AD">
        <w:trPr>
          <w:trHeight w:val="291"/>
          <w:jc w:val="center"/>
          <w:del w:id="13988" w:author="阿毛" w:date="2021-05-21T17:54:00Z"/>
        </w:trPr>
        <w:tc>
          <w:tcPr>
            <w:tcW w:w="219" w:type="pct"/>
          </w:tcPr>
          <w:p w14:paraId="4F2E5916" w14:textId="06F0610A" w:rsidR="00E24265" w:rsidRPr="005E579A" w:rsidDel="00CB3FDD" w:rsidRDefault="00E24265">
            <w:pPr>
              <w:pStyle w:val="3"/>
              <w:numPr>
                <w:ilvl w:val="2"/>
                <w:numId w:val="106"/>
              </w:numPr>
              <w:rPr>
                <w:del w:id="13989" w:author="阿毛" w:date="2021-05-21T17:54:00Z"/>
                <w:rFonts w:ascii="標楷體" w:hAnsi="標楷體"/>
              </w:rPr>
              <w:pPrChange w:id="13990" w:author="阿毛" w:date="2021-05-21T17:54:00Z">
                <w:pPr>
                  <w:pStyle w:val="af9"/>
                  <w:numPr>
                    <w:numId w:val="49"/>
                  </w:numPr>
                  <w:ind w:leftChars="0" w:hanging="480"/>
                </w:pPr>
              </w:pPrChange>
            </w:pPr>
          </w:p>
        </w:tc>
        <w:tc>
          <w:tcPr>
            <w:tcW w:w="756" w:type="pct"/>
          </w:tcPr>
          <w:p w14:paraId="401C74B0" w14:textId="5643FB66" w:rsidR="00E24265" w:rsidRPr="00615D4B" w:rsidDel="00CB3FDD" w:rsidRDefault="00E24265">
            <w:pPr>
              <w:pStyle w:val="3"/>
              <w:numPr>
                <w:ilvl w:val="2"/>
                <w:numId w:val="106"/>
              </w:numPr>
              <w:rPr>
                <w:del w:id="13991" w:author="阿毛" w:date="2021-05-21T17:54:00Z"/>
                <w:rFonts w:ascii="標楷體" w:hAnsi="標楷體"/>
              </w:rPr>
              <w:pPrChange w:id="13992" w:author="阿毛" w:date="2021-05-21T17:54:00Z">
                <w:pPr/>
              </w:pPrChange>
            </w:pPr>
            <w:del w:id="13993" w:author="阿毛" w:date="2021-05-21T17:54:00Z">
              <w:r w:rsidRPr="00D7238B" w:rsidDel="00CB3FDD">
                <w:rPr>
                  <w:rFonts w:ascii="標楷體" w:hAnsi="標楷體" w:hint="eastAsia"/>
                </w:rPr>
                <w:delText>交易代碼</w:delText>
              </w:r>
            </w:del>
          </w:p>
        </w:tc>
        <w:tc>
          <w:tcPr>
            <w:tcW w:w="624" w:type="pct"/>
          </w:tcPr>
          <w:p w14:paraId="1EB559A8" w14:textId="09106C32" w:rsidR="00E24265" w:rsidRPr="00615D4B" w:rsidDel="00CB3FDD" w:rsidRDefault="00E24265">
            <w:pPr>
              <w:pStyle w:val="3"/>
              <w:numPr>
                <w:ilvl w:val="2"/>
                <w:numId w:val="106"/>
              </w:numPr>
              <w:rPr>
                <w:del w:id="13994" w:author="阿毛" w:date="2021-05-21T17:54:00Z"/>
                <w:rFonts w:ascii="標楷體" w:hAnsi="標楷體"/>
              </w:rPr>
              <w:pPrChange w:id="13995" w:author="阿毛" w:date="2021-05-21T17:54:00Z">
                <w:pPr/>
              </w:pPrChange>
            </w:pPr>
          </w:p>
        </w:tc>
        <w:tc>
          <w:tcPr>
            <w:tcW w:w="624" w:type="pct"/>
          </w:tcPr>
          <w:p w14:paraId="2E3D5414" w14:textId="56138278" w:rsidR="00E24265" w:rsidRPr="00615D4B" w:rsidDel="00CB3FDD" w:rsidRDefault="00E24265">
            <w:pPr>
              <w:pStyle w:val="3"/>
              <w:numPr>
                <w:ilvl w:val="2"/>
                <w:numId w:val="106"/>
              </w:numPr>
              <w:rPr>
                <w:del w:id="13996" w:author="阿毛" w:date="2021-05-21T17:54:00Z"/>
                <w:rFonts w:ascii="標楷體" w:hAnsi="標楷體"/>
              </w:rPr>
              <w:pPrChange w:id="13997" w:author="阿毛" w:date="2021-05-21T17:54:00Z">
                <w:pPr/>
              </w:pPrChange>
            </w:pPr>
          </w:p>
        </w:tc>
        <w:tc>
          <w:tcPr>
            <w:tcW w:w="537" w:type="pct"/>
          </w:tcPr>
          <w:p w14:paraId="01CF5923" w14:textId="04DAB43F" w:rsidR="00E24265" w:rsidRPr="00615D4B" w:rsidDel="00CB3FDD" w:rsidRDefault="00E24265">
            <w:pPr>
              <w:pStyle w:val="3"/>
              <w:numPr>
                <w:ilvl w:val="2"/>
                <w:numId w:val="106"/>
              </w:numPr>
              <w:rPr>
                <w:del w:id="13998" w:author="阿毛" w:date="2021-05-21T17:54:00Z"/>
                <w:rFonts w:ascii="標楷體" w:hAnsi="標楷體"/>
              </w:rPr>
              <w:pPrChange w:id="13999" w:author="阿毛" w:date="2021-05-21T17:54:00Z">
                <w:pPr/>
              </w:pPrChange>
            </w:pPr>
            <w:del w:id="14000" w:author="阿毛" w:date="2021-05-21T17:54:00Z">
              <w:r w:rsidDel="00CB3FDD">
                <w:rPr>
                  <w:rFonts w:ascii="標楷體" w:hAnsi="標楷體" w:hint="eastAsia"/>
                </w:rPr>
                <w:delText>下拉式選單</w:delText>
              </w:r>
            </w:del>
          </w:p>
        </w:tc>
        <w:tc>
          <w:tcPr>
            <w:tcW w:w="299" w:type="pct"/>
          </w:tcPr>
          <w:p w14:paraId="0A9B4D57" w14:textId="5541982C" w:rsidR="00E24265" w:rsidRPr="00615D4B" w:rsidDel="00CB3FDD" w:rsidRDefault="00E24265">
            <w:pPr>
              <w:pStyle w:val="3"/>
              <w:numPr>
                <w:ilvl w:val="2"/>
                <w:numId w:val="106"/>
              </w:numPr>
              <w:rPr>
                <w:del w:id="14001" w:author="阿毛" w:date="2021-05-21T17:54:00Z"/>
                <w:rFonts w:ascii="標楷體" w:hAnsi="標楷體"/>
              </w:rPr>
              <w:pPrChange w:id="14002" w:author="阿毛" w:date="2021-05-21T17:54:00Z">
                <w:pPr/>
              </w:pPrChange>
            </w:pPr>
          </w:p>
        </w:tc>
        <w:tc>
          <w:tcPr>
            <w:tcW w:w="299" w:type="pct"/>
          </w:tcPr>
          <w:p w14:paraId="02F2A9E0" w14:textId="5077AE2B" w:rsidR="00E24265" w:rsidRPr="00615D4B" w:rsidDel="00CB3FDD" w:rsidRDefault="00E24265">
            <w:pPr>
              <w:pStyle w:val="3"/>
              <w:numPr>
                <w:ilvl w:val="2"/>
                <w:numId w:val="106"/>
              </w:numPr>
              <w:rPr>
                <w:del w:id="14003" w:author="阿毛" w:date="2021-05-21T17:54:00Z"/>
                <w:rFonts w:ascii="標楷體" w:hAnsi="標楷體"/>
              </w:rPr>
              <w:pPrChange w:id="14004" w:author="阿毛" w:date="2021-05-21T17:54:00Z">
                <w:pPr/>
              </w:pPrChange>
            </w:pPr>
          </w:p>
        </w:tc>
        <w:tc>
          <w:tcPr>
            <w:tcW w:w="1643" w:type="pct"/>
          </w:tcPr>
          <w:p w14:paraId="326BA160" w14:textId="0163907C" w:rsidR="00E24265" w:rsidDel="00CB3FDD" w:rsidRDefault="00E24265">
            <w:pPr>
              <w:pStyle w:val="3"/>
              <w:numPr>
                <w:ilvl w:val="2"/>
                <w:numId w:val="106"/>
              </w:numPr>
              <w:rPr>
                <w:del w:id="14005" w:author="阿毛" w:date="2021-05-21T17:54:00Z"/>
                <w:rFonts w:ascii="標楷體" w:hAnsi="標楷體"/>
              </w:rPr>
              <w:pPrChange w:id="14006" w:author="阿毛" w:date="2021-05-21T17:54:00Z">
                <w:pPr/>
              </w:pPrChange>
            </w:pPr>
            <w:del w:id="14007" w:author="阿毛" w:date="2021-05-21T17:54:00Z">
              <w:r w:rsidRPr="006F2568" w:rsidDel="00CB3FDD">
                <w:rPr>
                  <w:rFonts w:ascii="標楷體" w:hAnsi="標楷體" w:hint="eastAsia"/>
                </w:rPr>
                <w:delText>1:新增</w:delText>
              </w:r>
            </w:del>
          </w:p>
          <w:p w14:paraId="661AB47F" w14:textId="02D0A247" w:rsidR="00E24265" w:rsidRPr="00615D4B" w:rsidDel="00CB3FDD" w:rsidRDefault="00E24265">
            <w:pPr>
              <w:pStyle w:val="3"/>
              <w:numPr>
                <w:ilvl w:val="2"/>
                <w:numId w:val="106"/>
              </w:numPr>
              <w:rPr>
                <w:del w:id="14008" w:author="阿毛" w:date="2021-05-21T17:54:00Z"/>
                <w:rFonts w:ascii="標楷體" w:hAnsi="標楷體"/>
              </w:rPr>
              <w:pPrChange w:id="14009" w:author="阿毛" w:date="2021-05-21T17:54:00Z">
                <w:pPr/>
              </w:pPrChange>
            </w:pPr>
            <w:del w:id="14010" w:author="阿毛" w:date="2021-05-21T17:54:00Z">
              <w:r w:rsidRPr="006F2568" w:rsidDel="00CB3FDD">
                <w:rPr>
                  <w:rFonts w:ascii="標楷體" w:hAnsi="標楷體" w:hint="eastAsia"/>
                </w:rPr>
                <w:delText>2:異動</w:delText>
              </w:r>
            </w:del>
          </w:p>
        </w:tc>
      </w:tr>
      <w:tr w:rsidR="00E24265" w:rsidRPr="00615D4B" w:rsidDel="00CB3FDD" w14:paraId="5D47A639" w14:textId="690E8CA8" w:rsidTr="005F76AD">
        <w:trPr>
          <w:trHeight w:val="291"/>
          <w:jc w:val="center"/>
          <w:del w:id="14011" w:author="阿毛" w:date="2021-05-21T17:54:00Z"/>
        </w:trPr>
        <w:tc>
          <w:tcPr>
            <w:tcW w:w="219" w:type="pct"/>
          </w:tcPr>
          <w:p w14:paraId="6401C033" w14:textId="0512F3AD" w:rsidR="00E24265" w:rsidRPr="005E579A" w:rsidDel="00CB3FDD" w:rsidRDefault="00E24265">
            <w:pPr>
              <w:pStyle w:val="3"/>
              <w:numPr>
                <w:ilvl w:val="2"/>
                <w:numId w:val="106"/>
              </w:numPr>
              <w:rPr>
                <w:del w:id="14012" w:author="阿毛" w:date="2021-05-21T17:54:00Z"/>
                <w:rFonts w:ascii="標楷體" w:hAnsi="標楷體"/>
              </w:rPr>
              <w:pPrChange w:id="14013" w:author="阿毛" w:date="2021-05-21T17:54:00Z">
                <w:pPr>
                  <w:pStyle w:val="af9"/>
                  <w:numPr>
                    <w:numId w:val="49"/>
                  </w:numPr>
                  <w:ind w:leftChars="0" w:hanging="480"/>
                </w:pPr>
              </w:pPrChange>
            </w:pPr>
          </w:p>
        </w:tc>
        <w:tc>
          <w:tcPr>
            <w:tcW w:w="756" w:type="pct"/>
          </w:tcPr>
          <w:p w14:paraId="32374DBA" w14:textId="3C3BBD5E" w:rsidR="00E24265" w:rsidRPr="00615D4B" w:rsidDel="00CB3FDD" w:rsidRDefault="00E24265">
            <w:pPr>
              <w:pStyle w:val="3"/>
              <w:numPr>
                <w:ilvl w:val="2"/>
                <w:numId w:val="106"/>
              </w:numPr>
              <w:rPr>
                <w:del w:id="14014" w:author="阿毛" w:date="2021-05-21T17:54:00Z"/>
                <w:rFonts w:ascii="標楷體" w:hAnsi="標楷體"/>
              </w:rPr>
              <w:pPrChange w:id="14015" w:author="阿毛" w:date="2021-05-21T17:54:00Z">
                <w:pPr/>
              </w:pPrChange>
            </w:pPr>
            <w:del w:id="14016" w:author="阿毛" w:date="2021-05-21T17:54:00Z">
              <w:r w:rsidRPr="00D7238B" w:rsidDel="00CB3FDD">
                <w:rPr>
                  <w:rFonts w:ascii="標楷體" w:hAnsi="標楷體" w:hint="eastAsia"/>
                </w:rPr>
                <w:delText>債務人ID</w:delText>
              </w:r>
              <w:r w:rsidRPr="00D7238B" w:rsidDel="00CB3FDD">
                <w:rPr>
                  <w:rFonts w:ascii="標楷體" w:hAnsi="標楷體" w:hint="eastAsia"/>
                </w:rPr>
                <w:lastRenderedPageBreak/>
                <w:delText>N</w:delText>
              </w:r>
            </w:del>
          </w:p>
        </w:tc>
        <w:tc>
          <w:tcPr>
            <w:tcW w:w="624" w:type="pct"/>
          </w:tcPr>
          <w:p w14:paraId="0EADB350" w14:textId="5ADC9AC9" w:rsidR="00E24265" w:rsidRPr="00615D4B" w:rsidDel="00CB3FDD" w:rsidRDefault="00E24265">
            <w:pPr>
              <w:pStyle w:val="3"/>
              <w:numPr>
                <w:ilvl w:val="2"/>
                <w:numId w:val="106"/>
              </w:numPr>
              <w:rPr>
                <w:del w:id="14017" w:author="阿毛" w:date="2021-05-21T17:54:00Z"/>
                <w:rFonts w:ascii="標楷體" w:hAnsi="標楷體"/>
              </w:rPr>
              <w:pPrChange w:id="14018" w:author="阿毛" w:date="2021-05-21T17:54:00Z">
                <w:pPr/>
              </w:pPrChange>
            </w:pPr>
          </w:p>
        </w:tc>
        <w:tc>
          <w:tcPr>
            <w:tcW w:w="624" w:type="pct"/>
          </w:tcPr>
          <w:p w14:paraId="38C4B644" w14:textId="5C2AF07A" w:rsidR="00E24265" w:rsidRPr="00615D4B" w:rsidDel="00CB3FDD" w:rsidRDefault="00E24265">
            <w:pPr>
              <w:pStyle w:val="3"/>
              <w:numPr>
                <w:ilvl w:val="2"/>
                <w:numId w:val="106"/>
              </w:numPr>
              <w:rPr>
                <w:del w:id="14019" w:author="阿毛" w:date="2021-05-21T17:54:00Z"/>
                <w:rFonts w:ascii="標楷體" w:hAnsi="標楷體"/>
              </w:rPr>
              <w:pPrChange w:id="14020" w:author="阿毛" w:date="2021-05-21T17:54:00Z">
                <w:pPr/>
              </w:pPrChange>
            </w:pPr>
          </w:p>
        </w:tc>
        <w:tc>
          <w:tcPr>
            <w:tcW w:w="537" w:type="pct"/>
          </w:tcPr>
          <w:p w14:paraId="6D911D00" w14:textId="765861E4" w:rsidR="00E24265" w:rsidRPr="00615D4B" w:rsidDel="00CB3FDD" w:rsidRDefault="00E24265">
            <w:pPr>
              <w:pStyle w:val="3"/>
              <w:numPr>
                <w:ilvl w:val="2"/>
                <w:numId w:val="106"/>
              </w:numPr>
              <w:rPr>
                <w:del w:id="14021" w:author="阿毛" w:date="2021-05-21T17:54:00Z"/>
                <w:rFonts w:ascii="標楷體" w:hAnsi="標楷體"/>
              </w:rPr>
              <w:pPrChange w:id="14022" w:author="阿毛" w:date="2021-05-21T17:54:00Z">
                <w:pPr/>
              </w:pPrChange>
            </w:pPr>
          </w:p>
        </w:tc>
        <w:tc>
          <w:tcPr>
            <w:tcW w:w="299" w:type="pct"/>
          </w:tcPr>
          <w:p w14:paraId="73128215" w14:textId="37B06569" w:rsidR="00E24265" w:rsidRPr="00615D4B" w:rsidDel="00CB3FDD" w:rsidRDefault="00E24265">
            <w:pPr>
              <w:pStyle w:val="3"/>
              <w:numPr>
                <w:ilvl w:val="2"/>
                <w:numId w:val="106"/>
              </w:numPr>
              <w:rPr>
                <w:del w:id="14023" w:author="阿毛" w:date="2021-05-21T17:54:00Z"/>
                <w:rFonts w:ascii="標楷體" w:hAnsi="標楷體"/>
              </w:rPr>
              <w:pPrChange w:id="14024" w:author="阿毛" w:date="2021-05-21T17:54:00Z">
                <w:pPr/>
              </w:pPrChange>
            </w:pPr>
          </w:p>
        </w:tc>
        <w:tc>
          <w:tcPr>
            <w:tcW w:w="299" w:type="pct"/>
          </w:tcPr>
          <w:p w14:paraId="28154DDA" w14:textId="052F311C" w:rsidR="00E24265" w:rsidRPr="00615D4B" w:rsidDel="00CB3FDD" w:rsidRDefault="00E24265">
            <w:pPr>
              <w:pStyle w:val="3"/>
              <w:numPr>
                <w:ilvl w:val="2"/>
                <w:numId w:val="106"/>
              </w:numPr>
              <w:rPr>
                <w:del w:id="14025" w:author="阿毛" w:date="2021-05-21T17:54:00Z"/>
                <w:rFonts w:ascii="標楷體" w:hAnsi="標楷體"/>
              </w:rPr>
              <w:pPrChange w:id="14026" w:author="阿毛" w:date="2021-05-21T17:54:00Z">
                <w:pPr/>
              </w:pPrChange>
            </w:pPr>
          </w:p>
        </w:tc>
        <w:tc>
          <w:tcPr>
            <w:tcW w:w="1643" w:type="pct"/>
          </w:tcPr>
          <w:p w14:paraId="54585F2A" w14:textId="7E7BA8FA" w:rsidR="00E24265" w:rsidRPr="00615D4B" w:rsidDel="00CB3FDD" w:rsidRDefault="00E24265">
            <w:pPr>
              <w:pStyle w:val="3"/>
              <w:numPr>
                <w:ilvl w:val="2"/>
                <w:numId w:val="106"/>
              </w:numPr>
              <w:rPr>
                <w:del w:id="14027" w:author="阿毛" w:date="2021-05-21T17:54:00Z"/>
                <w:rFonts w:ascii="標楷體" w:hAnsi="標楷體"/>
              </w:rPr>
              <w:pPrChange w:id="14028" w:author="阿毛" w:date="2021-05-21T17:54:00Z">
                <w:pPr/>
              </w:pPrChange>
            </w:pPr>
          </w:p>
        </w:tc>
      </w:tr>
      <w:tr w:rsidR="00E24265" w:rsidRPr="00615D4B" w:rsidDel="00CB3FDD" w14:paraId="22464900" w14:textId="7EE1AFB3" w:rsidTr="005F76AD">
        <w:trPr>
          <w:trHeight w:val="291"/>
          <w:jc w:val="center"/>
          <w:del w:id="14029" w:author="阿毛" w:date="2021-05-21T17:54:00Z"/>
        </w:trPr>
        <w:tc>
          <w:tcPr>
            <w:tcW w:w="219" w:type="pct"/>
          </w:tcPr>
          <w:p w14:paraId="20C0BBFD" w14:textId="6E370363" w:rsidR="00E24265" w:rsidRPr="005E579A" w:rsidDel="00CB3FDD" w:rsidRDefault="00E24265">
            <w:pPr>
              <w:pStyle w:val="3"/>
              <w:numPr>
                <w:ilvl w:val="2"/>
                <w:numId w:val="106"/>
              </w:numPr>
              <w:rPr>
                <w:del w:id="14030" w:author="阿毛" w:date="2021-05-21T17:54:00Z"/>
                <w:rFonts w:ascii="標楷體" w:hAnsi="標楷體"/>
              </w:rPr>
              <w:pPrChange w:id="14031" w:author="阿毛" w:date="2021-05-21T17:54:00Z">
                <w:pPr>
                  <w:pStyle w:val="af9"/>
                  <w:numPr>
                    <w:numId w:val="49"/>
                  </w:numPr>
                  <w:ind w:leftChars="0" w:hanging="480"/>
                </w:pPr>
              </w:pPrChange>
            </w:pPr>
          </w:p>
        </w:tc>
        <w:tc>
          <w:tcPr>
            <w:tcW w:w="756" w:type="pct"/>
          </w:tcPr>
          <w:p w14:paraId="1CF8A63D" w14:textId="772BD582" w:rsidR="00E24265" w:rsidRPr="00615D4B" w:rsidDel="00CB3FDD" w:rsidRDefault="00E24265">
            <w:pPr>
              <w:pStyle w:val="3"/>
              <w:numPr>
                <w:ilvl w:val="2"/>
                <w:numId w:val="106"/>
              </w:numPr>
              <w:rPr>
                <w:del w:id="14032" w:author="阿毛" w:date="2021-05-21T17:54:00Z"/>
                <w:rFonts w:ascii="標楷體" w:hAnsi="標楷體"/>
              </w:rPr>
              <w:pPrChange w:id="14033" w:author="阿毛" w:date="2021-05-21T17:54:00Z">
                <w:pPr/>
              </w:pPrChange>
            </w:pPr>
            <w:del w:id="14034" w:author="阿毛" w:date="2021-05-21T17:54:00Z">
              <w:r w:rsidRPr="00D7238B" w:rsidDel="00CB3FDD">
                <w:rPr>
                  <w:rFonts w:ascii="標楷體" w:hAnsi="標楷體" w:hint="eastAsia"/>
                </w:rPr>
                <w:delText>報送單位代號</w:delText>
              </w:r>
            </w:del>
          </w:p>
        </w:tc>
        <w:tc>
          <w:tcPr>
            <w:tcW w:w="624" w:type="pct"/>
          </w:tcPr>
          <w:p w14:paraId="0A0E3706" w14:textId="67AAD9F4" w:rsidR="00E24265" w:rsidRPr="00615D4B" w:rsidDel="00CB3FDD" w:rsidRDefault="00E24265">
            <w:pPr>
              <w:pStyle w:val="3"/>
              <w:numPr>
                <w:ilvl w:val="2"/>
                <w:numId w:val="106"/>
              </w:numPr>
              <w:rPr>
                <w:del w:id="14035" w:author="阿毛" w:date="2021-05-21T17:54:00Z"/>
                <w:rFonts w:ascii="標楷體" w:hAnsi="標楷體"/>
              </w:rPr>
              <w:pPrChange w:id="14036" w:author="阿毛" w:date="2021-05-21T17:54:00Z">
                <w:pPr/>
              </w:pPrChange>
            </w:pPr>
          </w:p>
        </w:tc>
        <w:tc>
          <w:tcPr>
            <w:tcW w:w="624" w:type="pct"/>
          </w:tcPr>
          <w:p w14:paraId="5E6191E2" w14:textId="20785E0D" w:rsidR="00E24265" w:rsidRPr="00615D4B" w:rsidDel="00CB3FDD" w:rsidRDefault="00E24265">
            <w:pPr>
              <w:pStyle w:val="3"/>
              <w:numPr>
                <w:ilvl w:val="2"/>
                <w:numId w:val="106"/>
              </w:numPr>
              <w:rPr>
                <w:del w:id="14037" w:author="阿毛" w:date="2021-05-21T17:54:00Z"/>
                <w:rFonts w:ascii="標楷體" w:hAnsi="標楷體"/>
              </w:rPr>
              <w:pPrChange w:id="14038" w:author="阿毛" w:date="2021-05-21T17:54:00Z">
                <w:pPr/>
              </w:pPrChange>
            </w:pPr>
          </w:p>
        </w:tc>
        <w:tc>
          <w:tcPr>
            <w:tcW w:w="537" w:type="pct"/>
          </w:tcPr>
          <w:p w14:paraId="6026677D" w14:textId="44BCEE97" w:rsidR="00E24265" w:rsidRPr="00615D4B" w:rsidDel="00CB3FDD" w:rsidRDefault="00E24265">
            <w:pPr>
              <w:pStyle w:val="3"/>
              <w:numPr>
                <w:ilvl w:val="2"/>
                <w:numId w:val="106"/>
              </w:numPr>
              <w:rPr>
                <w:del w:id="14039" w:author="阿毛" w:date="2021-05-21T17:54:00Z"/>
                <w:rFonts w:ascii="標楷體" w:hAnsi="標楷體"/>
              </w:rPr>
              <w:pPrChange w:id="14040" w:author="阿毛" w:date="2021-05-21T17:54:00Z">
                <w:pPr/>
              </w:pPrChange>
            </w:pPr>
          </w:p>
        </w:tc>
        <w:tc>
          <w:tcPr>
            <w:tcW w:w="299" w:type="pct"/>
          </w:tcPr>
          <w:p w14:paraId="3C5CFED3" w14:textId="1F19F6D7" w:rsidR="00E24265" w:rsidRPr="00615D4B" w:rsidDel="00CB3FDD" w:rsidRDefault="00E24265">
            <w:pPr>
              <w:pStyle w:val="3"/>
              <w:numPr>
                <w:ilvl w:val="2"/>
                <w:numId w:val="106"/>
              </w:numPr>
              <w:rPr>
                <w:del w:id="14041" w:author="阿毛" w:date="2021-05-21T17:54:00Z"/>
                <w:rFonts w:ascii="標楷體" w:hAnsi="標楷體"/>
              </w:rPr>
              <w:pPrChange w:id="14042" w:author="阿毛" w:date="2021-05-21T17:54:00Z">
                <w:pPr/>
              </w:pPrChange>
            </w:pPr>
          </w:p>
        </w:tc>
        <w:tc>
          <w:tcPr>
            <w:tcW w:w="299" w:type="pct"/>
          </w:tcPr>
          <w:p w14:paraId="56A8CB61" w14:textId="421F63BB" w:rsidR="00E24265" w:rsidRPr="00615D4B" w:rsidDel="00CB3FDD" w:rsidRDefault="00E24265">
            <w:pPr>
              <w:pStyle w:val="3"/>
              <w:numPr>
                <w:ilvl w:val="2"/>
                <w:numId w:val="106"/>
              </w:numPr>
              <w:rPr>
                <w:del w:id="14043" w:author="阿毛" w:date="2021-05-21T17:54:00Z"/>
                <w:rFonts w:ascii="標楷體" w:hAnsi="標楷體"/>
              </w:rPr>
              <w:pPrChange w:id="14044" w:author="阿毛" w:date="2021-05-21T17:54:00Z">
                <w:pPr/>
              </w:pPrChange>
            </w:pPr>
          </w:p>
        </w:tc>
        <w:tc>
          <w:tcPr>
            <w:tcW w:w="1643" w:type="pct"/>
          </w:tcPr>
          <w:p w14:paraId="248F2334" w14:textId="4941DDAA" w:rsidR="00E24265" w:rsidRPr="00615D4B" w:rsidDel="00CB3FDD" w:rsidRDefault="00E24265">
            <w:pPr>
              <w:pStyle w:val="3"/>
              <w:numPr>
                <w:ilvl w:val="2"/>
                <w:numId w:val="106"/>
              </w:numPr>
              <w:rPr>
                <w:del w:id="14045" w:author="阿毛" w:date="2021-05-21T17:54:00Z"/>
                <w:rFonts w:ascii="標楷體" w:hAnsi="標楷體"/>
              </w:rPr>
              <w:pPrChange w:id="14046" w:author="阿毛" w:date="2021-05-21T17:54:00Z">
                <w:pPr/>
              </w:pPrChange>
            </w:pPr>
          </w:p>
        </w:tc>
      </w:tr>
      <w:tr w:rsidR="00E24265" w:rsidRPr="00615D4B" w:rsidDel="00CB3FDD" w14:paraId="07A8384A" w14:textId="10789F29" w:rsidTr="005F76AD">
        <w:trPr>
          <w:trHeight w:val="291"/>
          <w:jc w:val="center"/>
          <w:del w:id="14047" w:author="阿毛" w:date="2021-05-21T17:54:00Z"/>
        </w:trPr>
        <w:tc>
          <w:tcPr>
            <w:tcW w:w="219" w:type="pct"/>
          </w:tcPr>
          <w:p w14:paraId="7D6B46EF" w14:textId="331E6A47" w:rsidR="00E24265" w:rsidRPr="005E579A" w:rsidDel="00CB3FDD" w:rsidRDefault="00E24265">
            <w:pPr>
              <w:pStyle w:val="3"/>
              <w:numPr>
                <w:ilvl w:val="2"/>
                <w:numId w:val="106"/>
              </w:numPr>
              <w:rPr>
                <w:del w:id="14048" w:author="阿毛" w:date="2021-05-21T17:54:00Z"/>
                <w:rFonts w:ascii="標楷體" w:hAnsi="標楷體"/>
              </w:rPr>
              <w:pPrChange w:id="14049" w:author="阿毛" w:date="2021-05-21T17:54:00Z">
                <w:pPr>
                  <w:pStyle w:val="af9"/>
                  <w:numPr>
                    <w:numId w:val="49"/>
                  </w:numPr>
                  <w:ind w:leftChars="0" w:hanging="480"/>
                </w:pPr>
              </w:pPrChange>
            </w:pPr>
          </w:p>
        </w:tc>
        <w:tc>
          <w:tcPr>
            <w:tcW w:w="756" w:type="pct"/>
          </w:tcPr>
          <w:p w14:paraId="178D3909" w14:textId="1A0E962B" w:rsidR="00E24265" w:rsidRPr="00615D4B" w:rsidDel="00CB3FDD" w:rsidRDefault="00E24265">
            <w:pPr>
              <w:pStyle w:val="3"/>
              <w:numPr>
                <w:ilvl w:val="2"/>
                <w:numId w:val="106"/>
              </w:numPr>
              <w:rPr>
                <w:del w:id="14050" w:author="阿毛" w:date="2021-05-21T17:54:00Z"/>
                <w:rFonts w:ascii="標楷體" w:hAnsi="標楷體"/>
              </w:rPr>
              <w:pPrChange w:id="14051" w:author="阿毛" w:date="2021-05-21T17:54:00Z">
                <w:pPr/>
              </w:pPrChange>
            </w:pPr>
            <w:del w:id="14052" w:author="阿毛" w:date="2021-05-21T17:54:00Z">
              <w:r w:rsidRPr="00D7238B" w:rsidDel="00CB3FDD">
                <w:rPr>
                  <w:rFonts w:ascii="標楷體" w:hAnsi="標楷體" w:hint="eastAsia"/>
                </w:rPr>
                <w:delText>原前置協商申請日</w:delText>
              </w:r>
            </w:del>
          </w:p>
        </w:tc>
        <w:tc>
          <w:tcPr>
            <w:tcW w:w="624" w:type="pct"/>
          </w:tcPr>
          <w:p w14:paraId="1FD1CBA3" w14:textId="3CA3A798" w:rsidR="00E24265" w:rsidRPr="00615D4B" w:rsidDel="00CB3FDD" w:rsidRDefault="00E24265">
            <w:pPr>
              <w:pStyle w:val="3"/>
              <w:numPr>
                <w:ilvl w:val="2"/>
                <w:numId w:val="106"/>
              </w:numPr>
              <w:rPr>
                <w:del w:id="14053" w:author="阿毛" w:date="2021-05-21T17:54:00Z"/>
                <w:rFonts w:ascii="標楷體" w:hAnsi="標楷體"/>
              </w:rPr>
              <w:pPrChange w:id="14054" w:author="阿毛" w:date="2021-05-21T17:54:00Z">
                <w:pPr/>
              </w:pPrChange>
            </w:pPr>
          </w:p>
        </w:tc>
        <w:tc>
          <w:tcPr>
            <w:tcW w:w="624" w:type="pct"/>
          </w:tcPr>
          <w:p w14:paraId="4E7DFCFD" w14:textId="6D613FFE" w:rsidR="00E24265" w:rsidRPr="00615D4B" w:rsidDel="00CB3FDD" w:rsidRDefault="00E24265">
            <w:pPr>
              <w:pStyle w:val="3"/>
              <w:numPr>
                <w:ilvl w:val="2"/>
                <w:numId w:val="106"/>
              </w:numPr>
              <w:rPr>
                <w:del w:id="14055" w:author="阿毛" w:date="2021-05-21T17:54:00Z"/>
                <w:rFonts w:ascii="標楷體" w:hAnsi="標楷體"/>
              </w:rPr>
              <w:pPrChange w:id="14056" w:author="阿毛" w:date="2021-05-21T17:54:00Z">
                <w:pPr/>
              </w:pPrChange>
            </w:pPr>
          </w:p>
        </w:tc>
        <w:tc>
          <w:tcPr>
            <w:tcW w:w="537" w:type="pct"/>
          </w:tcPr>
          <w:p w14:paraId="525F4868" w14:textId="46E0E1F1" w:rsidR="00E24265" w:rsidRPr="00615D4B" w:rsidDel="00CB3FDD" w:rsidRDefault="00E24265">
            <w:pPr>
              <w:pStyle w:val="3"/>
              <w:numPr>
                <w:ilvl w:val="2"/>
                <w:numId w:val="106"/>
              </w:numPr>
              <w:rPr>
                <w:del w:id="14057" w:author="阿毛" w:date="2021-05-21T17:54:00Z"/>
                <w:rFonts w:ascii="標楷體" w:hAnsi="標楷體"/>
              </w:rPr>
              <w:pPrChange w:id="14058" w:author="阿毛" w:date="2021-05-21T17:54:00Z">
                <w:pPr/>
              </w:pPrChange>
            </w:pPr>
          </w:p>
        </w:tc>
        <w:tc>
          <w:tcPr>
            <w:tcW w:w="299" w:type="pct"/>
          </w:tcPr>
          <w:p w14:paraId="2C699719" w14:textId="3C48BF54" w:rsidR="00E24265" w:rsidRPr="00615D4B" w:rsidDel="00CB3FDD" w:rsidRDefault="00E24265">
            <w:pPr>
              <w:pStyle w:val="3"/>
              <w:numPr>
                <w:ilvl w:val="2"/>
                <w:numId w:val="106"/>
              </w:numPr>
              <w:rPr>
                <w:del w:id="14059" w:author="阿毛" w:date="2021-05-21T17:54:00Z"/>
                <w:rFonts w:ascii="標楷體" w:hAnsi="標楷體"/>
              </w:rPr>
              <w:pPrChange w:id="14060" w:author="阿毛" w:date="2021-05-21T17:54:00Z">
                <w:pPr/>
              </w:pPrChange>
            </w:pPr>
          </w:p>
        </w:tc>
        <w:tc>
          <w:tcPr>
            <w:tcW w:w="299" w:type="pct"/>
          </w:tcPr>
          <w:p w14:paraId="69D66156" w14:textId="4DE0DF1E" w:rsidR="00E24265" w:rsidRPr="00615D4B" w:rsidDel="00CB3FDD" w:rsidRDefault="00E24265">
            <w:pPr>
              <w:pStyle w:val="3"/>
              <w:numPr>
                <w:ilvl w:val="2"/>
                <w:numId w:val="106"/>
              </w:numPr>
              <w:rPr>
                <w:del w:id="14061" w:author="阿毛" w:date="2021-05-21T17:54:00Z"/>
                <w:rFonts w:ascii="標楷體" w:hAnsi="標楷體"/>
              </w:rPr>
              <w:pPrChange w:id="14062" w:author="阿毛" w:date="2021-05-21T17:54:00Z">
                <w:pPr/>
              </w:pPrChange>
            </w:pPr>
          </w:p>
        </w:tc>
        <w:tc>
          <w:tcPr>
            <w:tcW w:w="1643" w:type="pct"/>
          </w:tcPr>
          <w:p w14:paraId="6061167A" w14:textId="46DC676D" w:rsidR="00E24265" w:rsidRPr="00615D4B" w:rsidDel="00CB3FDD" w:rsidRDefault="00E24265">
            <w:pPr>
              <w:pStyle w:val="3"/>
              <w:numPr>
                <w:ilvl w:val="2"/>
                <w:numId w:val="106"/>
              </w:numPr>
              <w:rPr>
                <w:del w:id="14063" w:author="阿毛" w:date="2021-05-21T17:54:00Z"/>
                <w:rFonts w:ascii="標楷體" w:hAnsi="標楷體"/>
              </w:rPr>
              <w:pPrChange w:id="14064" w:author="阿毛" w:date="2021-05-21T17:54:00Z">
                <w:pPr/>
              </w:pPrChange>
            </w:pPr>
          </w:p>
        </w:tc>
      </w:tr>
      <w:tr w:rsidR="00E24265" w:rsidRPr="00615D4B" w:rsidDel="00CB3FDD" w14:paraId="0B1517AB" w14:textId="00D5DA2A" w:rsidTr="005F76AD">
        <w:trPr>
          <w:trHeight w:val="291"/>
          <w:jc w:val="center"/>
          <w:del w:id="14065" w:author="阿毛" w:date="2021-05-21T17:54:00Z"/>
        </w:trPr>
        <w:tc>
          <w:tcPr>
            <w:tcW w:w="219" w:type="pct"/>
          </w:tcPr>
          <w:p w14:paraId="5B842CEC" w14:textId="7E7EA435" w:rsidR="00E24265" w:rsidRPr="005E579A" w:rsidDel="00CB3FDD" w:rsidRDefault="00E24265">
            <w:pPr>
              <w:pStyle w:val="3"/>
              <w:numPr>
                <w:ilvl w:val="2"/>
                <w:numId w:val="106"/>
              </w:numPr>
              <w:rPr>
                <w:del w:id="14066" w:author="阿毛" w:date="2021-05-21T17:54:00Z"/>
                <w:rFonts w:ascii="標楷體" w:hAnsi="標楷體"/>
              </w:rPr>
              <w:pPrChange w:id="14067" w:author="阿毛" w:date="2021-05-21T17:54:00Z">
                <w:pPr>
                  <w:pStyle w:val="af9"/>
                  <w:numPr>
                    <w:numId w:val="49"/>
                  </w:numPr>
                  <w:ind w:leftChars="0" w:hanging="480"/>
                </w:pPr>
              </w:pPrChange>
            </w:pPr>
          </w:p>
        </w:tc>
        <w:tc>
          <w:tcPr>
            <w:tcW w:w="756" w:type="pct"/>
          </w:tcPr>
          <w:p w14:paraId="78BC42DB" w14:textId="3B477C90" w:rsidR="00E24265" w:rsidRPr="00615D4B" w:rsidDel="00CB3FDD" w:rsidRDefault="00E24265">
            <w:pPr>
              <w:pStyle w:val="3"/>
              <w:numPr>
                <w:ilvl w:val="2"/>
                <w:numId w:val="106"/>
              </w:numPr>
              <w:rPr>
                <w:del w:id="14068" w:author="阿毛" w:date="2021-05-21T17:54:00Z"/>
                <w:rFonts w:ascii="標楷體" w:hAnsi="標楷體"/>
              </w:rPr>
              <w:pPrChange w:id="14069" w:author="阿毛" w:date="2021-05-21T17:54:00Z">
                <w:pPr/>
              </w:pPrChange>
            </w:pPr>
            <w:del w:id="14070" w:author="阿毛" w:date="2021-05-21T17:54:00Z">
              <w:r w:rsidRPr="00D7238B" w:rsidDel="00CB3FDD">
                <w:rPr>
                  <w:rFonts w:ascii="標楷體" w:hAnsi="標楷體" w:hint="eastAsia"/>
                </w:rPr>
                <w:delText>申請變更還款條件日</w:delText>
              </w:r>
            </w:del>
          </w:p>
        </w:tc>
        <w:tc>
          <w:tcPr>
            <w:tcW w:w="624" w:type="pct"/>
          </w:tcPr>
          <w:p w14:paraId="695DC5B1" w14:textId="40827462" w:rsidR="00E24265" w:rsidRPr="00615D4B" w:rsidDel="00CB3FDD" w:rsidRDefault="00E24265">
            <w:pPr>
              <w:pStyle w:val="3"/>
              <w:numPr>
                <w:ilvl w:val="2"/>
                <w:numId w:val="106"/>
              </w:numPr>
              <w:rPr>
                <w:del w:id="14071" w:author="阿毛" w:date="2021-05-21T17:54:00Z"/>
                <w:rFonts w:ascii="標楷體" w:hAnsi="標楷體"/>
              </w:rPr>
              <w:pPrChange w:id="14072" w:author="阿毛" w:date="2021-05-21T17:54:00Z">
                <w:pPr/>
              </w:pPrChange>
            </w:pPr>
          </w:p>
        </w:tc>
        <w:tc>
          <w:tcPr>
            <w:tcW w:w="624" w:type="pct"/>
          </w:tcPr>
          <w:p w14:paraId="4D75F423" w14:textId="67B7A5CC" w:rsidR="00E24265" w:rsidRPr="00615D4B" w:rsidDel="00CB3FDD" w:rsidRDefault="00E24265">
            <w:pPr>
              <w:pStyle w:val="3"/>
              <w:numPr>
                <w:ilvl w:val="2"/>
                <w:numId w:val="106"/>
              </w:numPr>
              <w:rPr>
                <w:del w:id="14073" w:author="阿毛" w:date="2021-05-21T17:54:00Z"/>
                <w:rFonts w:ascii="標楷體" w:hAnsi="標楷體"/>
              </w:rPr>
              <w:pPrChange w:id="14074" w:author="阿毛" w:date="2021-05-21T17:54:00Z">
                <w:pPr/>
              </w:pPrChange>
            </w:pPr>
          </w:p>
        </w:tc>
        <w:tc>
          <w:tcPr>
            <w:tcW w:w="537" w:type="pct"/>
          </w:tcPr>
          <w:p w14:paraId="4123BE94" w14:textId="0B6066EB" w:rsidR="00E24265" w:rsidRPr="00615D4B" w:rsidDel="00CB3FDD" w:rsidRDefault="00E24265">
            <w:pPr>
              <w:pStyle w:val="3"/>
              <w:numPr>
                <w:ilvl w:val="2"/>
                <w:numId w:val="106"/>
              </w:numPr>
              <w:rPr>
                <w:del w:id="14075" w:author="阿毛" w:date="2021-05-21T17:54:00Z"/>
                <w:rFonts w:ascii="標楷體" w:hAnsi="標楷體"/>
              </w:rPr>
              <w:pPrChange w:id="14076" w:author="阿毛" w:date="2021-05-21T17:54:00Z">
                <w:pPr/>
              </w:pPrChange>
            </w:pPr>
          </w:p>
        </w:tc>
        <w:tc>
          <w:tcPr>
            <w:tcW w:w="299" w:type="pct"/>
          </w:tcPr>
          <w:p w14:paraId="135301C5" w14:textId="0C58F6C1" w:rsidR="00E24265" w:rsidRPr="00615D4B" w:rsidDel="00CB3FDD" w:rsidRDefault="00E24265">
            <w:pPr>
              <w:pStyle w:val="3"/>
              <w:numPr>
                <w:ilvl w:val="2"/>
                <w:numId w:val="106"/>
              </w:numPr>
              <w:rPr>
                <w:del w:id="14077" w:author="阿毛" w:date="2021-05-21T17:54:00Z"/>
                <w:rFonts w:ascii="標楷體" w:hAnsi="標楷體"/>
              </w:rPr>
              <w:pPrChange w:id="14078" w:author="阿毛" w:date="2021-05-21T17:54:00Z">
                <w:pPr/>
              </w:pPrChange>
            </w:pPr>
          </w:p>
        </w:tc>
        <w:tc>
          <w:tcPr>
            <w:tcW w:w="299" w:type="pct"/>
          </w:tcPr>
          <w:p w14:paraId="72779969" w14:textId="4BFEF220" w:rsidR="00E24265" w:rsidRPr="00615D4B" w:rsidDel="00CB3FDD" w:rsidRDefault="00E24265">
            <w:pPr>
              <w:pStyle w:val="3"/>
              <w:numPr>
                <w:ilvl w:val="2"/>
                <w:numId w:val="106"/>
              </w:numPr>
              <w:rPr>
                <w:del w:id="14079" w:author="阿毛" w:date="2021-05-21T17:54:00Z"/>
                <w:rFonts w:ascii="標楷體" w:hAnsi="標楷體"/>
              </w:rPr>
              <w:pPrChange w:id="14080" w:author="阿毛" w:date="2021-05-21T17:54:00Z">
                <w:pPr/>
              </w:pPrChange>
            </w:pPr>
          </w:p>
        </w:tc>
        <w:tc>
          <w:tcPr>
            <w:tcW w:w="1643" w:type="pct"/>
          </w:tcPr>
          <w:p w14:paraId="71454FD8" w14:textId="0E9B8F51" w:rsidR="00E24265" w:rsidRPr="00615D4B" w:rsidDel="00CB3FDD" w:rsidRDefault="00E24265">
            <w:pPr>
              <w:pStyle w:val="3"/>
              <w:numPr>
                <w:ilvl w:val="2"/>
                <w:numId w:val="106"/>
              </w:numPr>
              <w:rPr>
                <w:del w:id="14081" w:author="阿毛" w:date="2021-05-21T17:54:00Z"/>
                <w:rFonts w:ascii="標楷體" w:hAnsi="標楷體"/>
              </w:rPr>
              <w:pPrChange w:id="14082" w:author="阿毛" w:date="2021-05-21T17:54:00Z">
                <w:pPr/>
              </w:pPrChange>
            </w:pPr>
          </w:p>
        </w:tc>
      </w:tr>
      <w:tr w:rsidR="00E24265" w:rsidRPr="00615D4B" w:rsidDel="00CB3FDD" w14:paraId="12E3B546" w14:textId="5A2D21D8" w:rsidTr="005F76AD">
        <w:trPr>
          <w:trHeight w:val="291"/>
          <w:jc w:val="center"/>
          <w:del w:id="14083" w:author="阿毛" w:date="2021-05-21T17:54:00Z"/>
        </w:trPr>
        <w:tc>
          <w:tcPr>
            <w:tcW w:w="219" w:type="pct"/>
          </w:tcPr>
          <w:p w14:paraId="4339BAE3" w14:textId="271F3887" w:rsidR="00E24265" w:rsidRPr="005E579A" w:rsidDel="00CB3FDD" w:rsidRDefault="00E24265">
            <w:pPr>
              <w:pStyle w:val="3"/>
              <w:numPr>
                <w:ilvl w:val="2"/>
                <w:numId w:val="106"/>
              </w:numPr>
              <w:rPr>
                <w:del w:id="14084" w:author="阿毛" w:date="2021-05-21T17:54:00Z"/>
                <w:rFonts w:ascii="標楷體" w:hAnsi="標楷體"/>
              </w:rPr>
              <w:pPrChange w:id="14085" w:author="阿毛" w:date="2021-05-21T17:54:00Z">
                <w:pPr>
                  <w:pStyle w:val="af9"/>
                  <w:numPr>
                    <w:numId w:val="49"/>
                  </w:numPr>
                  <w:ind w:leftChars="0" w:hanging="480"/>
                </w:pPr>
              </w:pPrChange>
            </w:pPr>
          </w:p>
        </w:tc>
        <w:tc>
          <w:tcPr>
            <w:tcW w:w="756" w:type="pct"/>
          </w:tcPr>
          <w:p w14:paraId="18C3600C" w14:textId="692BAC9D" w:rsidR="00E24265" w:rsidRPr="00615D4B" w:rsidDel="00CB3FDD" w:rsidRDefault="00E24265">
            <w:pPr>
              <w:pStyle w:val="3"/>
              <w:numPr>
                <w:ilvl w:val="2"/>
                <w:numId w:val="106"/>
              </w:numPr>
              <w:rPr>
                <w:del w:id="14086" w:author="阿毛" w:date="2021-05-21T17:54:00Z"/>
                <w:rFonts w:ascii="標楷體" w:hAnsi="標楷體"/>
              </w:rPr>
              <w:pPrChange w:id="14087" w:author="阿毛" w:date="2021-05-21T17:54:00Z">
                <w:pPr/>
              </w:pPrChange>
            </w:pPr>
            <w:del w:id="14088" w:author="阿毛" w:date="2021-05-21T17:54:00Z">
              <w:r w:rsidRPr="00D7238B" w:rsidDel="00CB3FDD">
                <w:rPr>
                  <w:rFonts w:ascii="標楷體" w:hAnsi="標楷體" w:hint="eastAsia"/>
                </w:rPr>
                <w:delText>變更還款條件</w:delText>
              </w:r>
              <w:r w:rsidRPr="00D7238B" w:rsidDel="00CB3FDD">
                <w:rPr>
                  <w:rFonts w:ascii="標楷體" w:hAnsi="標楷體" w:hint="eastAsia"/>
                </w:rPr>
                <w:lastRenderedPageBreak/>
                <w:delText>已履約期數</w:delText>
              </w:r>
            </w:del>
          </w:p>
        </w:tc>
        <w:tc>
          <w:tcPr>
            <w:tcW w:w="624" w:type="pct"/>
          </w:tcPr>
          <w:p w14:paraId="1A486E13" w14:textId="4B89E09F" w:rsidR="00E24265" w:rsidRPr="00615D4B" w:rsidDel="00CB3FDD" w:rsidRDefault="00E24265">
            <w:pPr>
              <w:pStyle w:val="3"/>
              <w:numPr>
                <w:ilvl w:val="2"/>
                <w:numId w:val="106"/>
              </w:numPr>
              <w:rPr>
                <w:del w:id="14089" w:author="阿毛" w:date="2021-05-21T17:54:00Z"/>
                <w:rFonts w:ascii="標楷體" w:hAnsi="標楷體"/>
              </w:rPr>
              <w:pPrChange w:id="14090" w:author="阿毛" w:date="2021-05-21T17:54:00Z">
                <w:pPr/>
              </w:pPrChange>
            </w:pPr>
          </w:p>
        </w:tc>
        <w:tc>
          <w:tcPr>
            <w:tcW w:w="624" w:type="pct"/>
          </w:tcPr>
          <w:p w14:paraId="67B38DD7" w14:textId="037B0896" w:rsidR="00E24265" w:rsidRPr="00615D4B" w:rsidDel="00CB3FDD" w:rsidRDefault="00E24265">
            <w:pPr>
              <w:pStyle w:val="3"/>
              <w:numPr>
                <w:ilvl w:val="2"/>
                <w:numId w:val="106"/>
              </w:numPr>
              <w:rPr>
                <w:del w:id="14091" w:author="阿毛" w:date="2021-05-21T17:54:00Z"/>
                <w:rFonts w:ascii="標楷體" w:hAnsi="標楷體"/>
              </w:rPr>
              <w:pPrChange w:id="14092" w:author="阿毛" w:date="2021-05-21T17:54:00Z">
                <w:pPr/>
              </w:pPrChange>
            </w:pPr>
          </w:p>
        </w:tc>
        <w:tc>
          <w:tcPr>
            <w:tcW w:w="537" w:type="pct"/>
          </w:tcPr>
          <w:p w14:paraId="6E55611F" w14:textId="22050749" w:rsidR="00E24265" w:rsidRPr="00615D4B" w:rsidDel="00CB3FDD" w:rsidRDefault="00E24265">
            <w:pPr>
              <w:pStyle w:val="3"/>
              <w:numPr>
                <w:ilvl w:val="2"/>
                <w:numId w:val="106"/>
              </w:numPr>
              <w:rPr>
                <w:del w:id="14093" w:author="阿毛" w:date="2021-05-21T17:54:00Z"/>
                <w:rFonts w:ascii="標楷體" w:hAnsi="標楷體"/>
              </w:rPr>
              <w:pPrChange w:id="14094" w:author="阿毛" w:date="2021-05-21T17:54:00Z">
                <w:pPr/>
              </w:pPrChange>
            </w:pPr>
          </w:p>
        </w:tc>
        <w:tc>
          <w:tcPr>
            <w:tcW w:w="299" w:type="pct"/>
          </w:tcPr>
          <w:p w14:paraId="5C7BD14E" w14:textId="35F5361D" w:rsidR="00E24265" w:rsidRPr="00615D4B" w:rsidDel="00CB3FDD" w:rsidRDefault="00E24265">
            <w:pPr>
              <w:pStyle w:val="3"/>
              <w:numPr>
                <w:ilvl w:val="2"/>
                <w:numId w:val="106"/>
              </w:numPr>
              <w:rPr>
                <w:del w:id="14095" w:author="阿毛" w:date="2021-05-21T17:54:00Z"/>
                <w:rFonts w:ascii="標楷體" w:hAnsi="標楷體"/>
              </w:rPr>
              <w:pPrChange w:id="14096" w:author="阿毛" w:date="2021-05-21T17:54:00Z">
                <w:pPr/>
              </w:pPrChange>
            </w:pPr>
          </w:p>
        </w:tc>
        <w:tc>
          <w:tcPr>
            <w:tcW w:w="299" w:type="pct"/>
          </w:tcPr>
          <w:p w14:paraId="15197EAC" w14:textId="1B29D206" w:rsidR="00E24265" w:rsidRPr="00615D4B" w:rsidDel="00CB3FDD" w:rsidRDefault="00E24265">
            <w:pPr>
              <w:pStyle w:val="3"/>
              <w:numPr>
                <w:ilvl w:val="2"/>
                <w:numId w:val="106"/>
              </w:numPr>
              <w:rPr>
                <w:del w:id="14097" w:author="阿毛" w:date="2021-05-21T17:54:00Z"/>
                <w:rFonts w:ascii="標楷體" w:hAnsi="標楷體"/>
              </w:rPr>
              <w:pPrChange w:id="14098" w:author="阿毛" w:date="2021-05-21T17:54:00Z">
                <w:pPr/>
              </w:pPrChange>
            </w:pPr>
          </w:p>
        </w:tc>
        <w:tc>
          <w:tcPr>
            <w:tcW w:w="1643" w:type="pct"/>
          </w:tcPr>
          <w:p w14:paraId="0E1D3E17" w14:textId="2E6B01B4" w:rsidR="00E24265" w:rsidRPr="00615D4B" w:rsidDel="00CB3FDD" w:rsidRDefault="00E24265">
            <w:pPr>
              <w:pStyle w:val="3"/>
              <w:numPr>
                <w:ilvl w:val="2"/>
                <w:numId w:val="106"/>
              </w:numPr>
              <w:rPr>
                <w:del w:id="14099" w:author="阿毛" w:date="2021-05-21T17:54:00Z"/>
                <w:rFonts w:ascii="標楷體" w:hAnsi="標楷體"/>
              </w:rPr>
              <w:pPrChange w:id="14100" w:author="阿毛" w:date="2021-05-21T17:54:00Z">
                <w:pPr/>
              </w:pPrChange>
            </w:pPr>
          </w:p>
        </w:tc>
      </w:tr>
      <w:tr w:rsidR="00E24265" w:rsidRPr="00615D4B" w:rsidDel="00CB3FDD" w14:paraId="6A655794" w14:textId="64BEA035" w:rsidTr="005F76AD">
        <w:trPr>
          <w:trHeight w:val="291"/>
          <w:jc w:val="center"/>
          <w:del w:id="14101" w:author="阿毛" w:date="2021-05-21T17:54:00Z"/>
        </w:trPr>
        <w:tc>
          <w:tcPr>
            <w:tcW w:w="219" w:type="pct"/>
          </w:tcPr>
          <w:p w14:paraId="44AE0BC1" w14:textId="107831F0" w:rsidR="00E24265" w:rsidRPr="005E579A" w:rsidDel="00CB3FDD" w:rsidRDefault="00E24265">
            <w:pPr>
              <w:pStyle w:val="3"/>
              <w:numPr>
                <w:ilvl w:val="2"/>
                <w:numId w:val="106"/>
              </w:numPr>
              <w:rPr>
                <w:del w:id="14102" w:author="阿毛" w:date="2021-05-21T17:54:00Z"/>
                <w:rFonts w:ascii="標楷體" w:hAnsi="標楷體"/>
              </w:rPr>
              <w:pPrChange w:id="14103" w:author="阿毛" w:date="2021-05-21T17:54:00Z">
                <w:pPr>
                  <w:pStyle w:val="af9"/>
                  <w:numPr>
                    <w:numId w:val="49"/>
                  </w:numPr>
                  <w:ind w:leftChars="0" w:hanging="480"/>
                </w:pPr>
              </w:pPrChange>
            </w:pPr>
          </w:p>
        </w:tc>
        <w:tc>
          <w:tcPr>
            <w:tcW w:w="756" w:type="pct"/>
          </w:tcPr>
          <w:p w14:paraId="6405D655" w14:textId="72221DD2" w:rsidR="00E24265" w:rsidRPr="00615D4B" w:rsidDel="00CB3FDD" w:rsidRDefault="00E24265">
            <w:pPr>
              <w:pStyle w:val="3"/>
              <w:numPr>
                <w:ilvl w:val="2"/>
                <w:numId w:val="106"/>
              </w:numPr>
              <w:rPr>
                <w:del w:id="14104" w:author="阿毛" w:date="2021-05-21T17:54:00Z"/>
                <w:rFonts w:ascii="標楷體" w:hAnsi="標楷體"/>
              </w:rPr>
              <w:pPrChange w:id="14105" w:author="阿毛" w:date="2021-05-21T17:54:00Z">
                <w:pPr/>
              </w:pPrChange>
            </w:pPr>
            <w:del w:id="14106" w:author="阿毛" w:date="2021-05-21T17:54:00Z">
              <w:r w:rsidRPr="00D7238B" w:rsidDel="00CB3FDD">
                <w:rPr>
                  <w:rFonts w:ascii="標楷體" w:hAnsi="標楷體" w:hint="eastAsia"/>
                </w:rPr>
                <w:delText>（第一階梯）期數</w:delText>
              </w:r>
            </w:del>
          </w:p>
        </w:tc>
        <w:tc>
          <w:tcPr>
            <w:tcW w:w="624" w:type="pct"/>
          </w:tcPr>
          <w:p w14:paraId="4EFC784F" w14:textId="21DEE505" w:rsidR="00E24265" w:rsidRPr="00615D4B" w:rsidDel="00CB3FDD" w:rsidRDefault="00E24265">
            <w:pPr>
              <w:pStyle w:val="3"/>
              <w:numPr>
                <w:ilvl w:val="2"/>
                <w:numId w:val="106"/>
              </w:numPr>
              <w:rPr>
                <w:del w:id="14107" w:author="阿毛" w:date="2021-05-21T17:54:00Z"/>
                <w:rFonts w:ascii="標楷體" w:hAnsi="標楷體"/>
              </w:rPr>
              <w:pPrChange w:id="14108" w:author="阿毛" w:date="2021-05-21T17:54:00Z">
                <w:pPr/>
              </w:pPrChange>
            </w:pPr>
          </w:p>
        </w:tc>
        <w:tc>
          <w:tcPr>
            <w:tcW w:w="624" w:type="pct"/>
          </w:tcPr>
          <w:p w14:paraId="46A04B16" w14:textId="7F04C1A9" w:rsidR="00E24265" w:rsidRPr="00615D4B" w:rsidDel="00CB3FDD" w:rsidRDefault="00E24265">
            <w:pPr>
              <w:pStyle w:val="3"/>
              <w:numPr>
                <w:ilvl w:val="2"/>
                <w:numId w:val="106"/>
              </w:numPr>
              <w:rPr>
                <w:del w:id="14109" w:author="阿毛" w:date="2021-05-21T17:54:00Z"/>
                <w:rFonts w:ascii="標楷體" w:hAnsi="標楷體"/>
              </w:rPr>
              <w:pPrChange w:id="14110" w:author="阿毛" w:date="2021-05-21T17:54:00Z">
                <w:pPr/>
              </w:pPrChange>
            </w:pPr>
          </w:p>
        </w:tc>
        <w:tc>
          <w:tcPr>
            <w:tcW w:w="537" w:type="pct"/>
          </w:tcPr>
          <w:p w14:paraId="0E6D6369" w14:textId="74867038" w:rsidR="00E24265" w:rsidRPr="00615D4B" w:rsidDel="00CB3FDD" w:rsidRDefault="00E24265">
            <w:pPr>
              <w:pStyle w:val="3"/>
              <w:numPr>
                <w:ilvl w:val="2"/>
                <w:numId w:val="106"/>
              </w:numPr>
              <w:rPr>
                <w:del w:id="14111" w:author="阿毛" w:date="2021-05-21T17:54:00Z"/>
                <w:rFonts w:ascii="標楷體" w:hAnsi="標楷體"/>
              </w:rPr>
              <w:pPrChange w:id="14112" w:author="阿毛" w:date="2021-05-21T17:54:00Z">
                <w:pPr/>
              </w:pPrChange>
            </w:pPr>
          </w:p>
        </w:tc>
        <w:tc>
          <w:tcPr>
            <w:tcW w:w="299" w:type="pct"/>
          </w:tcPr>
          <w:p w14:paraId="158B7383" w14:textId="648C100C" w:rsidR="00E24265" w:rsidRPr="00615D4B" w:rsidDel="00CB3FDD" w:rsidRDefault="00E24265">
            <w:pPr>
              <w:pStyle w:val="3"/>
              <w:numPr>
                <w:ilvl w:val="2"/>
                <w:numId w:val="106"/>
              </w:numPr>
              <w:rPr>
                <w:del w:id="14113" w:author="阿毛" w:date="2021-05-21T17:54:00Z"/>
                <w:rFonts w:ascii="標楷體" w:hAnsi="標楷體"/>
              </w:rPr>
              <w:pPrChange w:id="14114" w:author="阿毛" w:date="2021-05-21T17:54:00Z">
                <w:pPr/>
              </w:pPrChange>
            </w:pPr>
          </w:p>
        </w:tc>
        <w:tc>
          <w:tcPr>
            <w:tcW w:w="299" w:type="pct"/>
          </w:tcPr>
          <w:p w14:paraId="21DB1D31" w14:textId="6C50985D" w:rsidR="00E24265" w:rsidRPr="00615D4B" w:rsidDel="00CB3FDD" w:rsidRDefault="00E24265">
            <w:pPr>
              <w:pStyle w:val="3"/>
              <w:numPr>
                <w:ilvl w:val="2"/>
                <w:numId w:val="106"/>
              </w:numPr>
              <w:rPr>
                <w:del w:id="14115" w:author="阿毛" w:date="2021-05-21T17:54:00Z"/>
                <w:rFonts w:ascii="標楷體" w:hAnsi="標楷體"/>
              </w:rPr>
              <w:pPrChange w:id="14116" w:author="阿毛" w:date="2021-05-21T17:54:00Z">
                <w:pPr/>
              </w:pPrChange>
            </w:pPr>
          </w:p>
        </w:tc>
        <w:tc>
          <w:tcPr>
            <w:tcW w:w="1643" w:type="pct"/>
          </w:tcPr>
          <w:p w14:paraId="6DFBA7E8" w14:textId="6AF21939" w:rsidR="00E24265" w:rsidRPr="00615D4B" w:rsidDel="00CB3FDD" w:rsidRDefault="00E24265">
            <w:pPr>
              <w:pStyle w:val="3"/>
              <w:numPr>
                <w:ilvl w:val="2"/>
                <w:numId w:val="106"/>
              </w:numPr>
              <w:rPr>
                <w:del w:id="14117" w:author="阿毛" w:date="2021-05-21T17:54:00Z"/>
                <w:rFonts w:ascii="標楷體" w:hAnsi="標楷體"/>
              </w:rPr>
              <w:pPrChange w:id="14118" w:author="阿毛" w:date="2021-05-21T17:54:00Z">
                <w:pPr/>
              </w:pPrChange>
            </w:pPr>
          </w:p>
        </w:tc>
      </w:tr>
      <w:tr w:rsidR="00E24265" w:rsidRPr="00615D4B" w:rsidDel="00CB3FDD" w14:paraId="78ADDB8C" w14:textId="7ACC3631" w:rsidTr="005F76AD">
        <w:trPr>
          <w:trHeight w:val="291"/>
          <w:jc w:val="center"/>
          <w:del w:id="14119" w:author="阿毛" w:date="2021-05-21T17:54:00Z"/>
        </w:trPr>
        <w:tc>
          <w:tcPr>
            <w:tcW w:w="219" w:type="pct"/>
          </w:tcPr>
          <w:p w14:paraId="4CDDC2F9" w14:textId="0014FEE1" w:rsidR="00E24265" w:rsidRPr="005E579A" w:rsidDel="00CB3FDD" w:rsidRDefault="00E24265">
            <w:pPr>
              <w:pStyle w:val="3"/>
              <w:numPr>
                <w:ilvl w:val="2"/>
                <w:numId w:val="106"/>
              </w:numPr>
              <w:rPr>
                <w:del w:id="14120" w:author="阿毛" w:date="2021-05-21T17:54:00Z"/>
                <w:rFonts w:ascii="標楷體" w:hAnsi="標楷體"/>
              </w:rPr>
              <w:pPrChange w:id="14121" w:author="阿毛" w:date="2021-05-21T17:54:00Z">
                <w:pPr>
                  <w:pStyle w:val="af9"/>
                  <w:numPr>
                    <w:numId w:val="49"/>
                  </w:numPr>
                  <w:ind w:leftChars="0" w:hanging="480"/>
                </w:pPr>
              </w:pPrChange>
            </w:pPr>
          </w:p>
        </w:tc>
        <w:tc>
          <w:tcPr>
            <w:tcW w:w="756" w:type="pct"/>
          </w:tcPr>
          <w:p w14:paraId="728DAE1C" w14:textId="6F570DDA" w:rsidR="00E24265" w:rsidRPr="00615D4B" w:rsidDel="00CB3FDD" w:rsidRDefault="00E24265">
            <w:pPr>
              <w:pStyle w:val="3"/>
              <w:numPr>
                <w:ilvl w:val="2"/>
                <w:numId w:val="106"/>
              </w:numPr>
              <w:rPr>
                <w:del w:id="14122" w:author="阿毛" w:date="2021-05-21T17:54:00Z"/>
                <w:rFonts w:ascii="標楷體" w:hAnsi="標楷體"/>
              </w:rPr>
              <w:pPrChange w:id="14123" w:author="阿毛" w:date="2021-05-21T17:54:00Z">
                <w:pPr/>
              </w:pPrChange>
            </w:pPr>
            <w:del w:id="14124" w:author="阿毛" w:date="2021-05-21T17:54:00Z">
              <w:r w:rsidRPr="00D7238B" w:rsidDel="00CB3FDD">
                <w:rPr>
                  <w:rFonts w:ascii="標楷體" w:hAnsi="標楷體" w:hint="eastAsia"/>
                </w:rPr>
                <w:delText>（第一階梯）利率</w:delText>
              </w:r>
            </w:del>
          </w:p>
        </w:tc>
        <w:tc>
          <w:tcPr>
            <w:tcW w:w="624" w:type="pct"/>
          </w:tcPr>
          <w:p w14:paraId="405D5857" w14:textId="79BB563C" w:rsidR="00E24265" w:rsidRPr="00615D4B" w:rsidDel="00CB3FDD" w:rsidRDefault="00E24265">
            <w:pPr>
              <w:pStyle w:val="3"/>
              <w:numPr>
                <w:ilvl w:val="2"/>
                <w:numId w:val="106"/>
              </w:numPr>
              <w:rPr>
                <w:del w:id="14125" w:author="阿毛" w:date="2021-05-21T17:54:00Z"/>
                <w:rFonts w:ascii="標楷體" w:hAnsi="標楷體"/>
              </w:rPr>
              <w:pPrChange w:id="14126" w:author="阿毛" w:date="2021-05-21T17:54:00Z">
                <w:pPr/>
              </w:pPrChange>
            </w:pPr>
          </w:p>
        </w:tc>
        <w:tc>
          <w:tcPr>
            <w:tcW w:w="624" w:type="pct"/>
          </w:tcPr>
          <w:p w14:paraId="5812D84C" w14:textId="22E82752" w:rsidR="00E24265" w:rsidRPr="00615D4B" w:rsidDel="00CB3FDD" w:rsidRDefault="00E24265">
            <w:pPr>
              <w:pStyle w:val="3"/>
              <w:numPr>
                <w:ilvl w:val="2"/>
                <w:numId w:val="106"/>
              </w:numPr>
              <w:rPr>
                <w:del w:id="14127" w:author="阿毛" w:date="2021-05-21T17:54:00Z"/>
                <w:rFonts w:ascii="標楷體" w:hAnsi="標楷體"/>
              </w:rPr>
              <w:pPrChange w:id="14128" w:author="阿毛" w:date="2021-05-21T17:54:00Z">
                <w:pPr/>
              </w:pPrChange>
            </w:pPr>
          </w:p>
        </w:tc>
        <w:tc>
          <w:tcPr>
            <w:tcW w:w="537" w:type="pct"/>
          </w:tcPr>
          <w:p w14:paraId="6600BB84" w14:textId="3F394171" w:rsidR="00E24265" w:rsidRPr="00615D4B" w:rsidDel="00CB3FDD" w:rsidRDefault="00E24265">
            <w:pPr>
              <w:pStyle w:val="3"/>
              <w:numPr>
                <w:ilvl w:val="2"/>
                <w:numId w:val="106"/>
              </w:numPr>
              <w:rPr>
                <w:del w:id="14129" w:author="阿毛" w:date="2021-05-21T17:54:00Z"/>
                <w:rFonts w:ascii="標楷體" w:hAnsi="標楷體"/>
              </w:rPr>
              <w:pPrChange w:id="14130" w:author="阿毛" w:date="2021-05-21T17:54:00Z">
                <w:pPr/>
              </w:pPrChange>
            </w:pPr>
          </w:p>
        </w:tc>
        <w:tc>
          <w:tcPr>
            <w:tcW w:w="299" w:type="pct"/>
          </w:tcPr>
          <w:p w14:paraId="4526A3F9" w14:textId="12905EED" w:rsidR="00E24265" w:rsidRPr="00615D4B" w:rsidDel="00CB3FDD" w:rsidRDefault="00E24265">
            <w:pPr>
              <w:pStyle w:val="3"/>
              <w:numPr>
                <w:ilvl w:val="2"/>
                <w:numId w:val="106"/>
              </w:numPr>
              <w:rPr>
                <w:del w:id="14131" w:author="阿毛" w:date="2021-05-21T17:54:00Z"/>
                <w:rFonts w:ascii="標楷體" w:hAnsi="標楷體"/>
              </w:rPr>
              <w:pPrChange w:id="14132" w:author="阿毛" w:date="2021-05-21T17:54:00Z">
                <w:pPr/>
              </w:pPrChange>
            </w:pPr>
          </w:p>
        </w:tc>
        <w:tc>
          <w:tcPr>
            <w:tcW w:w="299" w:type="pct"/>
          </w:tcPr>
          <w:p w14:paraId="766D6C4F" w14:textId="47965987" w:rsidR="00E24265" w:rsidRPr="00615D4B" w:rsidDel="00CB3FDD" w:rsidRDefault="00E24265">
            <w:pPr>
              <w:pStyle w:val="3"/>
              <w:numPr>
                <w:ilvl w:val="2"/>
                <w:numId w:val="106"/>
              </w:numPr>
              <w:rPr>
                <w:del w:id="14133" w:author="阿毛" w:date="2021-05-21T17:54:00Z"/>
                <w:rFonts w:ascii="標楷體" w:hAnsi="標楷體"/>
              </w:rPr>
              <w:pPrChange w:id="14134" w:author="阿毛" w:date="2021-05-21T17:54:00Z">
                <w:pPr/>
              </w:pPrChange>
            </w:pPr>
          </w:p>
        </w:tc>
        <w:tc>
          <w:tcPr>
            <w:tcW w:w="1643" w:type="pct"/>
          </w:tcPr>
          <w:p w14:paraId="5EE0FF45" w14:textId="6DF5690E" w:rsidR="00E24265" w:rsidRPr="00615D4B" w:rsidDel="00CB3FDD" w:rsidRDefault="00E24265">
            <w:pPr>
              <w:pStyle w:val="3"/>
              <w:numPr>
                <w:ilvl w:val="2"/>
                <w:numId w:val="106"/>
              </w:numPr>
              <w:rPr>
                <w:del w:id="14135" w:author="阿毛" w:date="2021-05-21T17:54:00Z"/>
                <w:rFonts w:ascii="標楷體" w:hAnsi="標楷體"/>
              </w:rPr>
              <w:pPrChange w:id="14136" w:author="阿毛" w:date="2021-05-21T17:54:00Z">
                <w:pPr/>
              </w:pPrChange>
            </w:pPr>
          </w:p>
        </w:tc>
      </w:tr>
      <w:tr w:rsidR="00E24265" w:rsidRPr="00615D4B" w:rsidDel="00CB3FDD" w14:paraId="62C12BBE" w14:textId="2431BB1C" w:rsidTr="005F76AD">
        <w:trPr>
          <w:trHeight w:val="291"/>
          <w:jc w:val="center"/>
          <w:del w:id="14137" w:author="阿毛" w:date="2021-05-21T17:54:00Z"/>
        </w:trPr>
        <w:tc>
          <w:tcPr>
            <w:tcW w:w="219" w:type="pct"/>
          </w:tcPr>
          <w:p w14:paraId="40CC6FC3" w14:textId="0747FC9A" w:rsidR="00E24265" w:rsidRPr="005E579A" w:rsidDel="00CB3FDD" w:rsidRDefault="00E24265">
            <w:pPr>
              <w:pStyle w:val="3"/>
              <w:numPr>
                <w:ilvl w:val="2"/>
                <w:numId w:val="106"/>
              </w:numPr>
              <w:rPr>
                <w:del w:id="14138" w:author="阿毛" w:date="2021-05-21T17:54:00Z"/>
                <w:rFonts w:ascii="標楷體" w:hAnsi="標楷體"/>
              </w:rPr>
              <w:pPrChange w:id="14139" w:author="阿毛" w:date="2021-05-21T17:54:00Z">
                <w:pPr>
                  <w:pStyle w:val="af9"/>
                  <w:numPr>
                    <w:numId w:val="49"/>
                  </w:numPr>
                  <w:ind w:leftChars="0" w:hanging="480"/>
                </w:pPr>
              </w:pPrChange>
            </w:pPr>
          </w:p>
        </w:tc>
        <w:tc>
          <w:tcPr>
            <w:tcW w:w="756" w:type="pct"/>
          </w:tcPr>
          <w:p w14:paraId="7DE866E0" w14:textId="25E9B6E9" w:rsidR="00E24265" w:rsidRPr="00615D4B" w:rsidDel="00CB3FDD" w:rsidRDefault="00E24265">
            <w:pPr>
              <w:pStyle w:val="3"/>
              <w:numPr>
                <w:ilvl w:val="2"/>
                <w:numId w:val="106"/>
              </w:numPr>
              <w:rPr>
                <w:del w:id="14140" w:author="阿毛" w:date="2021-05-21T17:54:00Z"/>
                <w:rFonts w:ascii="標楷體" w:hAnsi="標楷體"/>
              </w:rPr>
              <w:pPrChange w:id="14141" w:author="阿毛" w:date="2021-05-21T17:54:00Z">
                <w:pPr/>
              </w:pPrChange>
            </w:pPr>
            <w:del w:id="14142" w:author="阿毛" w:date="2021-05-21T17:54:00Z">
              <w:r w:rsidRPr="00D7238B" w:rsidDel="00CB3FDD">
                <w:rPr>
                  <w:rFonts w:ascii="標楷體" w:hAnsi="標楷體" w:hint="eastAsia"/>
                </w:rPr>
                <w:delText>信用貸款協商剩餘債務</w:delText>
              </w:r>
              <w:r w:rsidRPr="00D7238B" w:rsidDel="00CB3FDD">
                <w:rPr>
                  <w:rFonts w:ascii="標楷體" w:hAnsi="標楷體" w:hint="eastAsia"/>
                </w:rPr>
                <w:lastRenderedPageBreak/>
                <w:delText>簽約餘額</w:delText>
              </w:r>
            </w:del>
          </w:p>
        </w:tc>
        <w:tc>
          <w:tcPr>
            <w:tcW w:w="624" w:type="pct"/>
          </w:tcPr>
          <w:p w14:paraId="57BF93D0" w14:textId="121ACD82" w:rsidR="00E24265" w:rsidRPr="00615D4B" w:rsidDel="00CB3FDD" w:rsidRDefault="00E24265">
            <w:pPr>
              <w:pStyle w:val="3"/>
              <w:numPr>
                <w:ilvl w:val="2"/>
                <w:numId w:val="106"/>
              </w:numPr>
              <w:rPr>
                <w:del w:id="14143" w:author="阿毛" w:date="2021-05-21T17:54:00Z"/>
                <w:rFonts w:ascii="標楷體" w:hAnsi="標楷體"/>
              </w:rPr>
              <w:pPrChange w:id="14144" w:author="阿毛" w:date="2021-05-21T17:54:00Z">
                <w:pPr/>
              </w:pPrChange>
            </w:pPr>
          </w:p>
        </w:tc>
        <w:tc>
          <w:tcPr>
            <w:tcW w:w="624" w:type="pct"/>
          </w:tcPr>
          <w:p w14:paraId="6B9676E4" w14:textId="294AA4EF" w:rsidR="00E24265" w:rsidRPr="00615D4B" w:rsidDel="00CB3FDD" w:rsidRDefault="00E24265">
            <w:pPr>
              <w:pStyle w:val="3"/>
              <w:numPr>
                <w:ilvl w:val="2"/>
                <w:numId w:val="106"/>
              </w:numPr>
              <w:rPr>
                <w:del w:id="14145" w:author="阿毛" w:date="2021-05-21T17:54:00Z"/>
                <w:rFonts w:ascii="標楷體" w:hAnsi="標楷體"/>
              </w:rPr>
              <w:pPrChange w:id="14146" w:author="阿毛" w:date="2021-05-21T17:54:00Z">
                <w:pPr/>
              </w:pPrChange>
            </w:pPr>
          </w:p>
        </w:tc>
        <w:tc>
          <w:tcPr>
            <w:tcW w:w="537" w:type="pct"/>
          </w:tcPr>
          <w:p w14:paraId="065BEAFD" w14:textId="2FA61AD9" w:rsidR="00E24265" w:rsidRPr="00615D4B" w:rsidDel="00CB3FDD" w:rsidRDefault="00E24265">
            <w:pPr>
              <w:pStyle w:val="3"/>
              <w:numPr>
                <w:ilvl w:val="2"/>
                <w:numId w:val="106"/>
              </w:numPr>
              <w:rPr>
                <w:del w:id="14147" w:author="阿毛" w:date="2021-05-21T17:54:00Z"/>
                <w:rFonts w:ascii="標楷體" w:hAnsi="標楷體"/>
              </w:rPr>
              <w:pPrChange w:id="14148" w:author="阿毛" w:date="2021-05-21T17:54:00Z">
                <w:pPr/>
              </w:pPrChange>
            </w:pPr>
          </w:p>
        </w:tc>
        <w:tc>
          <w:tcPr>
            <w:tcW w:w="299" w:type="pct"/>
          </w:tcPr>
          <w:p w14:paraId="0F529D97" w14:textId="1260CF40" w:rsidR="00E24265" w:rsidRPr="00615D4B" w:rsidDel="00CB3FDD" w:rsidRDefault="00E24265">
            <w:pPr>
              <w:pStyle w:val="3"/>
              <w:numPr>
                <w:ilvl w:val="2"/>
                <w:numId w:val="106"/>
              </w:numPr>
              <w:rPr>
                <w:del w:id="14149" w:author="阿毛" w:date="2021-05-21T17:54:00Z"/>
                <w:rFonts w:ascii="標楷體" w:hAnsi="標楷體"/>
              </w:rPr>
              <w:pPrChange w:id="14150" w:author="阿毛" w:date="2021-05-21T17:54:00Z">
                <w:pPr/>
              </w:pPrChange>
            </w:pPr>
          </w:p>
        </w:tc>
        <w:tc>
          <w:tcPr>
            <w:tcW w:w="299" w:type="pct"/>
          </w:tcPr>
          <w:p w14:paraId="6F746DBD" w14:textId="26FB8A9E" w:rsidR="00E24265" w:rsidRPr="00615D4B" w:rsidDel="00CB3FDD" w:rsidRDefault="00E24265">
            <w:pPr>
              <w:pStyle w:val="3"/>
              <w:numPr>
                <w:ilvl w:val="2"/>
                <w:numId w:val="106"/>
              </w:numPr>
              <w:rPr>
                <w:del w:id="14151" w:author="阿毛" w:date="2021-05-21T17:54:00Z"/>
                <w:rFonts w:ascii="標楷體" w:hAnsi="標楷體"/>
              </w:rPr>
              <w:pPrChange w:id="14152" w:author="阿毛" w:date="2021-05-21T17:54:00Z">
                <w:pPr/>
              </w:pPrChange>
            </w:pPr>
          </w:p>
        </w:tc>
        <w:tc>
          <w:tcPr>
            <w:tcW w:w="1643" w:type="pct"/>
          </w:tcPr>
          <w:p w14:paraId="60A2DB3A" w14:textId="1B018400" w:rsidR="00E24265" w:rsidRPr="00615D4B" w:rsidDel="00CB3FDD" w:rsidRDefault="00E24265">
            <w:pPr>
              <w:pStyle w:val="3"/>
              <w:numPr>
                <w:ilvl w:val="2"/>
                <w:numId w:val="106"/>
              </w:numPr>
              <w:rPr>
                <w:del w:id="14153" w:author="阿毛" w:date="2021-05-21T17:54:00Z"/>
                <w:rFonts w:ascii="標楷體" w:hAnsi="標楷體"/>
              </w:rPr>
              <w:pPrChange w:id="14154" w:author="阿毛" w:date="2021-05-21T17:54:00Z">
                <w:pPr/>
              </w:pPrChange>
            </w:pPr>
          </w:p>
        </w:tc>
      </w:tr>
      <w:tr w:rsidR="00E24265" w:rsidRPr="00615D4B" w:rsidDel="00CB3FDD" w14:paraId="578643F6" w14:textId="645D2464" w:rsidTr="005F76AD">
        <w:trPr>
          <w:trHeight w:val="291"/>
          <w:jc w:val="center"/>
          <w:del w:id="14155" w:author="阿毛" w:date="2021-05-21T17:54:00Z"/>
        </w:trPr>
        <w:tc>
          <w:tcPr>
            <w:tcW w:w="219" w:type="pct"/>
          </w:tcPr>
          <w:p w14:paraId="27B7F28A" w14:textId="22E3E31C" w:rsidR="00E24265" w:rsidRPr="005E579A" w:rsidDel="00CB3FDD" w:rsidRDefault="00E24265">
            <w:pPr>
              <w:pStyle w:val="3"/>
              <w:numPr>
                <w:ilvl w:val="2"/>
                <w:numId w:val="106"/>
              </w:numPr>
              <w:rPr>
                <w:del w:id="14156" w:author="阿毛" w:date="2021-05-21T17:54:00Z"/>
                <w:rFonts w:ascii="標楷體" w:hAnsi="標楷體"/>
              </w:rPr>
              <w:pPrChange w:id="14157" w:author="阿毛" w:date="2021-05-21T17:54:00Z">
                <w:pPr>
                  <w:pStyle w:val="af9"/>
                  <w:numPr>
                    <w:numId w:val="49"/>
                  </w:numPr>
                  <w:ind w:leftChars="0" w:hanging="480"/>
                </w:pPr>
              </w:pPrChange>
            </w:pPr>
          </w:p>
        </w:tc>
        <w:tc>
          <w:tcPr>
            <w:tcW w:w="756" w:type="pct"/>
          </w:tcPr>
          <w:p w14:paraId="56E05BCB" w14:textId="77A4E61B" w:rsidR="00E24265" w:rsidRPr="00615D4B" w:rsidDel="00CB3FDD" w:rsidRDefault="00E24265">
            <w:pPr>
              <w:pStyle w:val="3"/>
              <w:numPr>
                <w:ilvl w:val="2"/>
                <w:numId w:val="106"/>
              </w:numPr>
              <w:rPr>
                <w:del w:id="14158" w:author="阿毛" w:date="2021-05-21T17:54:00Z"/>
                <w:rFonts w:ascii="標楷體" w:hAnsi="標楷體"/>
              </w:rPr>
              <w:pPrChange w:id="14159" w:author="阿毛" w:date="2021-05-21T17:54:00Z">
                <w:pPr/>
              </w:pPrChange>
            </w:pPr>
            <w:del w:id="14160" w:author="阿毛" w:date="2021-05-21T17:54:00Z">
              <w:r w:rsidRPr="00D7238B" w:rsidDel="00CB3FDD">
                <w:rPr>
                  <w:rFonts w:ascii="標楷體" w:hAnsi="標楷體" w:hint="eastAsia"/>
                </w:rPr>
                <w:delText>現金卡協商剩餘債務簽約餘額</w:delText>
              </w:r>
            </w:del>
          </w:p>
        </w:tc>
        <w:tc>
          <w:tcPr>
            <w:tcW w:w="624" w:type="pct"/>
          </w:tcPr>
          <w:p w14:paraId="782E5568" w14:textId="0C1C89FB" w:rsidR="00E24265" w:rsidRPr="00615D4B" w:rsidDel="00CB3FDD" w:rsidRDefault="00E24265">
            <w:pPr>
              <w:pStyle w:val="3"/>
              <w:numPr>
                <w:ilvl w:val="2"/>
                <w:numId w:val="106"/>
              </w:numPr>
              <w:rPr>
                <w:del w:id="14161" w:author="阿毛" w:date="2021-05-21T17:54:00Z"/>
                <w:rFonts w:ascii="標楷體" w:hAnsi="標楷體"/>
              </w:rPr>
              <w:pPrChange w:id="14162" w:author="阿毛" w:date="2021-05-21T17:54:00Z">
                <w:pPr/>
              </w:pPrChange>
            </w:pPr>
          </w:p>
        </w:tc>
        <w:tc>
          <w:tcPr>
            <w:tcW w:w="624" w:type="pct"/>
          </w:tcPr>
          <w:p w14:paraId="248F6EBE" w14:textId="3DE61283" w:rsidR="00E24265" w:rsidRPr="00615D4B" w:rsidDel="00CB3FDD" w:rsidRDefault="00E24265">
            <w:pPr>
              <w:pStyle w:val="3"/>
              <w:numPr>
                <w:ilvl w:val="2"/>
                <w:numId w:val="106"/>
              </w:numPr>
              <w:rPr>
                <w:del w:id="14163" w:author="阿毛" w:date="2021-05-21T17:54:00Z"/>
                <w:rFonts w:ascii="標楷體" w:hAnsi="標楷體"/>
              </w:rPr>
              <w:pPrChange w:id="14164" w:author="阿毛" w:date="2021-05-21T17:54:00Z">
                <w:pPr/>
              </w:pPrChange>
            </w:pPr>
          </w:p>
        </w:tc>
        <w:tc>
          <w:tcPr>
            <w:tcW w:w="537" w:type="pct"/>
          </w:tcPr>
          <w:p w14:paraId="2D984185" w14:textId="3E610B80" w:rsidR="00E24265" w:rsidRPr="00615D4B" w:rsidDel="00CB3FDD" w:rsidRDefault="00E24265">
            <w:pPr>
              <w:pStyle w:val="3"/>
              <w:numPr>
                <w:ilvl w:val="2"/>
                <w:numId w:val="106"/>
              </w:numPr>
              <w:rPr>
                <w:del w:id="14165" w:author="阿毛" w:date="2021-05-21T17:54:00Z"/>
                <w:rFonts w:ascii="標楷體" w:hAnsi="標楷體"/>
              </w:rPr>
              <w:pPrChange w:id="14166" w:author="阿毛" w:date="2021-05-21T17:54:00Z">
                <w:pPr/>
              </w:pPrChange>
            </w:pPr>
          </w:p>
        </w:tc>
        <w:tc>
          <w:tcPr>
            <w:tcW w:w="299" w:type="pct"/>
          </w:tcPr>
          <w:p w14:paraId="451664A2" w14:textId="2C02F429" w:rsidR="00E24265" w:rsidRPr="00615D4B" w:rsidDel="00CB3FDD" w:rsidRDefault="00E24265">
            <w:pPr>
              <w:pStyle w:val="3"/>
              <w:numPr>
                <w:ilvl w:val="2"/>
                <w:numId w:val="106"/>
              </w:numPr>
              <w:rPr>
                <w:del w:id="14167" w:author="阿毛" w:date="2021-05-21T17:54:00Z"/>
                <w:rFonts w:ascii="標楷體" w:hAnsi="標楷體"/>
              </w:rPr>
              <w:pPrChange w:id="14168" w:author="阿毛" w:date="2021-05-21T17:54:00Z">
                <w:pPr/>
              </w:pPrChange>
            </w:pPr>
          </w:p>
        </w:tc>
        <w:tc>
          <w:tcPr>
            <w:tcW w:w="299" w:type="pct"/>
          </w:tcPr>
          <w:p w14:paraId="071F621D" w14:textId="085D8763" w:rsidR="00E24265" w:rsidRPr="00615D4B" w:rsidDel="00CB3FDD" w:rsidRDefault="00E24265">
            <w:pPr>
              <w:pStyle w:val="3"/>
              <w:numPr>
                <w:ilvl w:val="2"/>
                <w:numId w:val="106"/>
              </w:numPr>
              <w:rPr>
                <w:del w:id="14169" w:author="阿毛" w:date="2021-05-21T17:54:00Z"/>
                <w:rFonts w:ascii="標楷體" w:hAnsi="標楷體"/>
              </w:rPr>
              <w:pPrChange w:id="14170" w:author="阿毛" w:date="2021-05-21T17:54:00Z">
                <w:pPr/>
              </w:pPrChange>
            </w:pPr>
          </w:p>
        </w:tc>
        <w:tc>
          <w:tcPr>
            <w:tcW w:w="1643" w:type="pct"/>
          </w:tcPr>
          <w:p w14:paraId="5A039C0B" w14:textId="071FA72D" w:rsidR="00E24265" w:rsidRPr="00615D4B" w:rsidDel="00CB3FDD" w:rsidRDefault="00E24265">
            <w:pPr>
              <w:pStyle w:val="3"/>
              <w:numPr>
                <w:ilvl w:val="2"/>
                <w:numId w:val="106"/>
              </w:numPr>
              <w:rPr>
                <w:del w:id="14171" w:author="阿毛" w:date="2021-05-21T17:54:00Z"/>
                <w:rFonts w:ascii="標楷體" w:hAnsi="標楷體"/>
              </w:rPr>
              <w:pPrChange w:id="14172" w:author="阿毛" w:date="2021-05-21T17:54:00Z">
                <w:pPr/>
              </w:pPrChange>
            </w:pPr>
          </w:p>
        </w:tc>
      </w:tr>
      <w:tr w:rsidR="00E24265" w:rsidRPr="00615D4B" w:rsidDel="00CB3FDD" w14:paraId="17D1FD41" w14:textId="595B5B5E" w:rsidTr="005F76AD">
        <w:trPr>
          <w:trHeight w:val="291"/>
          <w:jc w:val="center"/>
          <w:del w:id="14173" w:author="阿毛" w:date="2021-05-21T17:54:00Z"/>
        </w:trPr>
        <w:tc>
          <w:tcPr>
            <w:tcW w:w="219" w:type="pct"/>
          </w:tcPr>
          <w:p w14:paraId="54EA18C5" w14:textId="6449EF43" w:rsidR="00E24265" w:rsidRPr="005E579A" w:rsidDel="00CB3FDD" w:rsidRDefault="00E24265">
            <w:pPr>
              <w:pStyle w:val="3"/>
              <w:numPr>
                <w:ilvl w:val="2"/>
                <w:numId w:val="106"/>
              </w:numPr>
              <w:rPr>
                <w:del w:id="14174" w:author="阿毛" w:date="2021-05-21T17:54:00Z"/>
                <w:rFonts w:ascii="標楷體" w:hAnsi="標楷體"/>
              </w:rPr>
              <w:pPrChange w:id="14175" w:author="阿毛" w:date="2021-05-21T17:54:00Z">
                <w:pPr>
                  <w:pStyle w:val="af9"/>
                  <w:numPr>
                    <w:numId w:val="49"/>
                  </w:numPr>
                  <w:ind w:leftChars="0" w:hanging="480"/>
                </w:pPr>
              </w:pPrChange>
            </w:pPr>
          </w:p>
        </w:tc>
        <w:tc>
          <w:tcPr>
            <w:tcW w:w="756" w:type="pct"/>
          </w:tcPr>
          <w:p w14:paraId="33C526B1" w14:textId="7D884832" w:rsidR="00E24265" w:rsidRPr="00615D4B" w:rsidDel="00CB3FDD" w:rsidRDefault="00E24265">
            <w:pPr>
              <w:pStyle w:val="3"/>
              <w:numPr>
                <w:ilvl w:val="2"/>
                <w:numId w:val="106"/>
              </w:numPr>
              <w:rPr>
                <w:del w:id="14176" w:author="阿毛" w:date="2021-05-21T17:54:00Z"/>
                <w:rFonts w:ascii="標楷體" w:hAnsi="標楷體"/>
              </w:rPr>
              <w:pPrChange w:id="14177" w:author="阿毛" w:date="2021-05-21T17:54:00Z">
                <w:pPr/>
              </w:pPrChange>
            </w:pPr>
            <w:del w:id="14178" w:author="阿毛" w:date="2021-05-21T17:54:00Z">
              <w:r w:rsidRPr="00D7238B" w:rsidDel="00CB3FDD">
                <w:rPr>
                  <w:rFonts w:ascii="標楷體" w:hAnsi="標楷體" w:hint="eastAsia"/>
                </w:rPr>
                <w:delText>信用卡協商剩餘債務簽約餘額</w:delText>
              </w:r>
            </w:del>
          </w:p>
        </w:tc>
        <w:tc>
          <w:tcPr>
            <w:tcW w:w="624" w:type="pct"/>
          </w:tcPr>
          <w:p w14:paraId="2D6A2812" w14:textId="7046B43A" w:rsidR="00E24265" w:rsidRPr="00615D4B" w:rsidDel="00CB3FDD" w:rsidRDefault="00E24265">
            <w:pPr>
              <w:pStyle w:val="3"/>
              <w:numPr>
                <w:ilvl w:val="2"/>
                <w:numId w:val="106"/>
              </w:numPr>
              <w:rPr>
                <w:del w:id="14179" w:author="阿毛" w:date="2021-05-21T17:54:00Z"/>
                <w:rFonts w:ascii="標楷體" w:hAnsi="標楷體"/>
              </w:rPr>
              <w:pPrChange w:id="14180" w:author="阿毛" w:date="2021-05-21T17:54:00Z">
                <w:pPr/>
              </w:pPrChange>
            </w:pPr>
          </w:p>
        </w:tc>
        <w:tc>
          <w:tcPr>
            <w:tcW w:w="624" w:type="pct"/>
          </w:tcPr>
          <w:p w14:paraId="5C901739" w14:textId="637CFDE5" w:rsidR="00E24265" w:rsidRPr="00615D4B" w:rsidDel="00CB3FDD" w:rsidRDefault="00E24265">
            <w:pPr>
              <w:pStyle w:val="3"/>
              <w:numPr>
                <w:ilvl w:val="2"/>
                <w:numId w:val="106"/>
              </w:numPr>
              <w:rPr>
                <w:del w:id="14181" w:author="阿毛" w:date="2021-05-21T17:54:00Z"/>
                <w:rFonts w:ascii="標楷體" w:hAnsi="標楷體"/>
              </w:rPr>
              <w:pPrChange w:id="14182" w:author="阿毛" w:date="2021-05-21T17:54:00Z">
                <w:pPr/>
              </w:pPrChange>
            </w:pPr>
          </w:p>
        </w:tc>
        <w:tc>
          <w:tcPr>
            <w:tcW w:w="537" w:type="pct"/>
          </w:tcPr>
          <w:p w14:paraId="1ED7DA00" w14:textId="4D251887" w:rsidR="00E24265" w:rsidRPr="00615D4B" w:rsidDel="00CB3FDD" w:rsidRDefault="00E24265">
            <w:pPr>
              <w:pStyle w:val="3"/>
              <w:numPr>
                <w:ilvl w:val="2"/>
                <w:numId w:val="106"/>
              </w:numPr>
              <w:rPr>
                <w:del w:id="14183" w:author="阿毛" w:date="2021-05-21T17:54:00Z"/>
                <w:rFonts w:ascii="標楷體" w:hAnsi="標楷體"/>
              </w:rPr>
              <w:pPrChange w:id="14184" w:author="阿毛" w:date="2021-05-21T17:54:00Z">
                <w:pPr/>
              </w:pPrChange>
            </w:pPr>
          </w:p>
        </w:tc>
        <w:tc>
          <w:tcPr>
            <w:tcW w:w="299" w:type="pct"/>
          </w:tcPr>
          <w:p w14:paraId="59D2E1E1" w14:textId="232AC0D2" w:rsidR="00E24265" w:rsidRPr="00615D4B" w:rsidDel="00CB3FDD" w:rsidRDefault="00E24265">
            <w:pPr>
              <w:pStyle w:val="3"/>
              <w:numPr>
                <w:ilvl w:val="2"/>
                <w:numId w:val="106"/>
              </w:numPr>
              <w:rPr>
                <w:del w:id="14185" w:author="阿毛" w:date="2021-05-21T17:54:00Z"/>
                <w:rFonts w:ascii="標楷體" w:hAnsi="標楷體"/>
              </w:rPr>
              <w:pPrChange w:id="14186" w:author="阿毛" w:date="2021-05-21T17:54:00Z">
                <w:pPr/>
              </w:pPrChange>
            </w:pPr>
          </w:p>
        </w:tc>
        <w:tc>
          <w:tcPr>
            <w:tcW w:w="299" w:type="pct"/>
          </w:tcPr>
          <w:p w14:paraId="0A305134" w14:textId="3A340098" w:rsidR="00E24265" w:rsidRPr="00615D4B" w:rsidDel="00CB3FDD" w:rsidRDefault="00E24265">
            <w:pPr>
              <w:pStyle w:val="3"/>
              <w:numPr>
                <w:ilvl w:val="2"/>
                <w:numId w:val="106"/>
              </w:numPr>
              <w:rPr>
                <w:del w:id="14187" w:author="阿毛" w:date="2021-05-21T17:54:00Z"/>
                <w:rFonts w:ascii="標楷體" w:hAnsi="標楷體"/>
              </w:rPr>
              <w:pPrChange w:id="14188" w:author="阿毛" w:date="2021-05-21T17:54:00Z">
                <w:pPr/>
              </w:pPrChange>
            </w:pPr>
          </w:p>
        </w:tc>
        <w:tc>
          <w:tcPr>
            <w:tcW w:w="1643" w:type="pct"/>
          </w:tcPr>
          <w:p w14:paraId="7AA7F0E8" w14:textId="7807ABEB" w:rsidR="00E24265" w:rsidRPr="00615D4B" w:rsidDel="00CB3FDD" w:rsidRDefault="00E24265">
            <w:pPr>
              <w:pStyle w:val="3"/>
              <w:numPr>
                <w:ilvl w:val="2"/>
                <w:numId w:val="106"/>
              </w:numPr>
              <w:rPr>
                <w:del w:id="14189" w:author="阿毛" w:date="2021-05-21T17:54:00Z"/>
                <w:rFonts w:ascii="標楷體" w:hAnsi="標楷體"/>
              </w:rPr>
              <w:pPrChange w:id="14190" w:author="阿毛" w:date="2021-05-21T17:54:00Z">
                <w:pPr/>
              </w:pPrChange>
            </w:pPr>
          </w:p>
        </w:tc>
      </w:tr>
      <w:tr w:rsidR="00E24265" w:rsidRPr="00615D4B" w:rsidDel="00CB3FDD" w14:paraId="34D3926D" w14:textId="66BC660F" w:rsidTr="005F76AD">
        <w:trPr>
          <w:trHeight w:val="291"/>
          <w:jc w:val="center"/>
          <w:del w:id="14191" w:author="阿毛" w:date="2021-05-21T17:54:00Z"/>
        </w:trPr>
        <w:tc>
          <w:tcPr>
            <w:tcW w:w="219" w:type="pct"/>
          </w:tcPr>
          <w:p w14:paraId="6DED5B96" w14:textId="20CD0EE0" w:rsidR="00E24265" w:rsidRPr="005E579A" w:rsidDel="00CB3FDD" w:rsidRDefault="00E24265">
            <w:pPr>
              <w:pStyle w:val="3"/>
              <w:numPr>
                <w:ilvl w:val="2"/>
                <w:numId w:val="106"/>
              </w:numPr>
              <w:rPr>
                <w:del w:id="14192" w:author="阿毛" w:date="2021-05-21T17:54:00Z"/>
                <w:rFonts w:ascii="標楷體" w:hAnsi="標楷體"/>
              </w:rPr>
              <w:pPrChange w:id="14193" w:author="阿毛" w:date="2021-05-21T17:54:00Z">
                <w:pPr>
                  <w:pStyle w:val="af9"/>
                  <w:numPr>
                    <w:numId w:val="49"/>
                  </w:numPr>
                  <w:ind w:leftChars="0" w:hanging="480"/>
                </w:pPr>
              </w:pPrChange>
            </w:pPr>
          </w:p>
        </w:tc>
        <w:tc>
          <w:tcPr>
            <w:tcW w:w="756" w:type="pct"/>
          </w:tcPr>
          <w:p w14:paraId="45DF7371" w14:textId="711C3B56" w:rsidR="00E24265" w:rsidRPr="00615D4B" w:rsidDel="00CB3FDD" w:rsidRDefault="00E24265">
            <w:pPr>
              <w:pStyle w:val="3"/>
              <w:numPr>
                <w:ilvl w:val="2"/>
                <w:numId w:val="106"/>
              </w:numPr>
              <w:rPr>
                <w:del w:id="14194" w:author="阿毛" w:date="2021-05-21T17:54:00Z"/>
                <w:rFonts w:ascii="標楷體" w:hAnsi="標楷體"/>
              </w:rPr>
              <w:pPrChange w:id="14195" w:author="阿毛" w:date="2021-05-21T17:54:00Z">
                <w:pPr/>
              </w:pPrChange>
            </w:pPr>
            <w:del w:id="14196" w:author="阿毛" w:date="2021-05-21T17:54:00Z">
              <w:r w:rsidRPr="00D7238B" w:rsidDel="00CB3FDD">
                <w:rPr>
                  <w:rFonts w:ascii="標楷體" w:hAnsi="標楷體" w:hint="eastAsia"/>
                </w:rPr>
                <w:delText>變</w:delText>
              </w:r>
              <w:r w:rsidRPr="00D7238B" w:rsidDel="00CB3FDD">
                <w:rPr>
                  <w:rFonts w:ascii="標楷體" w:hAnsi="標楷體" w:hint="eastAsia"/>
                </w:rPr>
                <w:lastRenderedPageBreak/>
                <w:delText>更還款條件簽約總債務金額</w:delText>
              </w:r>
            </w:del>
          </w:p>
        </w:tc>
        <w:tc>
          <w:tcPr>
            <w:tcW w:w="624" w:type="pct"/>
          </w:tcPr>
          <w:p w14:paraId="285C89E6" w14:textId="631D499A" w:rsidR="00E24265" w:rsidRPr="00615D4B" w:rsidDel="00CB3FDD" w:rsidRDefault="00E24265">
            <w:pPr>
              <w:pStyle w:val="3"/>
              <w:numPr>
                <w:ilvl w:val="2"/>
                <w:numId w:val="106"/>
              </w:numPr>
              <w:rPr>
                <w:del w:id="14197" w:author="阿毛" w:date="2021-05-21T17:54:00Z"/>
                <w:rFonts w:ascii="標楷體" w:hAnsi="標楷體"/>
              </w:rPr>
              <w:pPrChange w:id="14198" w:author="阿毛" w:date="2021-05-21T17:54:00Z">
                <w:pPr/>
              </w:pPrChange>
            </w:pPr>
          </w:p>
        </w:tc>
        <w:tc>
          <w:tcPr>
            <w:tcW w:w="624" w:type="pct"/>
          </w:tcPr>
          <w:p w14:paraId="0122F9DA" w14:textId="759D806B" w:rsidR="00E24265" w:rsidRPr="00615D4B" w:rsidDel="00CB3FDD" w:rsidRDefault="00E24265">
            <w:pPr>
              <w:pStyle w:val="3"/>
              <w:numPr>
                <w:ilvl w:val="2"/>
                <w:numId w:val="106"/>
              </w:numPr>
              <w:rPr>
                <w:del w:id="14199" w:author="阿毛" w:date="2021-05-21T17:54:00Z"/>
                <w:rFonts w:ascii="標楷體" w:hAnsi="標楷體"/>
              </w:rPr>
              <w:pPrChange w:id="14200" w:author="阿毛" w:date="2021-05-21T17:54:00Z">
                <w:pPr/>
              </w:pPrChange>
            </w:pPr>
          </w:p>
        </w:tc>
        <w:tc>
          <w:tcPr>
            <w:tcW w:w="537" w:type="pct"/>
          </w:tcPr>
          <w:p w14:paraId="35D7C3A3" w14:textId="36548328" w:rsidR="00E24265" w:rsidRPr="00615D4B" w:rsidDel="00CB3FDD" w:rsidRDefault="00E24265">
            <w:pPr>
              <w:pStyle w:val="3"/>
              <w:numPr>
                <w:ilvl w:val="2"/>
                <w:numId w:val="106"/>
              </w:numPr>
              <w:rPr>
                <w:del w:id="14201" w:author="阿毛" w:date="2021-05-21T17:54:00Z"/>
                <w:rFonts w:ascii="標楷體" w:hAnsi="標楷體"/>
              </w:rPr>
              <w:pPrChange w:id="14202" w:author="阿毛" w:date="2021-05-21T17:54:00Z">
                <w:pPr/>
              </w:pPrChange>
            </w:pPr>
          </w:p>
        </w:tc>
        <w:tc>
          <w:tcPr>
            <w:tcW w:w="299" w:type="pct"/>
          </w:tcPr>
          <w:p w14:paraId="31791AD6" w14:textId="633859CA" w:rsidR="00E24265" w:rsidRPr="00615D4B" w:rsidDel="00CB3FDD" w:rsidRDefault="00E24265">
            <w:pPr>
              <w:pStyle w:val="3"/>
              <w:numPr>
                <w:ilvl w:val="2"/>
                <w:numId w:val="106"/>
              </w:numPr>
              <w:rPr>
                <w:del w:id="14203" w:author="阿毛" w:date="2021-05-21T17:54:00Z"/>
                <w:rFonts w:ascii="標楷體" w:hAnsi="標楷體"/>
              </w:rPr>
              <w:pPrChange w:id="14204" w:author="阿毛" w:date="2021-05-21T17:54:00Z">
                <w:pPr/>
              </w:pPrChange>
            </w:pPr>
          </w:p>
        </w:tc>
        <w:tc>
          <w:tcPr>
            <w:tcW w:w="299" w:type="pct"/>
          </w:tcPr>
          <w:p w14:paraId="0E0741C9" w14:textId="03D9866F" w:rsidR="00E24265" w:rsidRPr="00615D4B" w:rsidDel="00CB3FDD" w:rsidRDefault="00E24265">
            <w:pPr>
              <w:pStyle w:val="3"/>
              <w:numPr>
                <w:ilvl w:val="2"/>
                <w:numId w:val="106"/>
              </w:numPr>
              <w:rPr>
                <w:del w:id="14205" w:author="阿毛" w:date="2021-05-21T17:54:00Z"/>
                <w:rFonts w:ascii="標楷體" w:hAnsi="標楷體"/>
              </w:rPr>
              <w:pPrChange w:id="14206" w:author="阿毛" w:date="2021-05-21T17:54:00Z">
                <w:pPr/>
              </w:pPrChange>
            </w:pPr>
          </w:p>
        </w:tc>
        <w:tc>
          <w:tcPr>
            <w:tcW w:w="1643" w:type="pct"/>
          </w:tcPr>
          <w:p w14:paraId="47737EC8" w14:textId="4B0700F4" w:rsidR="00E24265" w:rsidRPr="00615D4B" w:rsidDel="00CB3FDD" w:rsidRDefault="00E24265">
            <w:pPr>
              <w:pStyle w:val="3"/>
              <w:numPr>
                <w:ilvl w:val="2"/>
                <w:numId w:val="106"/>
              </w:numPr>
              <w:rPr>
                <w:del w:id="14207" w:author="阿毛" w:date="2021-05-21T17:54:00Z"/>
                <w:rFonts w:ascii="標楷體" w:hAnsi="標楷體"/>
              </w:rPr>
              <w:pPrChange w:id="14208" w:author="阿毛" w:date="2021-05-21T17:54:00Z">
                <w:pPr/>
              </w:pPrChange>
            </w:pPr>
          </w:p>
        </w:tc>
      </w:tr>
      <w:tr w:rsidR="00E24265" w:rsidRPr="00615D4B" w:rsidDel="00CB3FDD" w14:paraId="35957C9D" w14:textId="763034EC" w:rsidTr="005F76AD">
        <w:trPr>
          <w:trHeight w:val="291"/>
          <w:jc w:val="center"/>
          <w:del w:id="14209" w:author="阿毛" w:date="2021-05-21T17:54:00Z"/>
        </w:trPr>
        <w:tc>
          <w:tcPr>
            <w:tcW w:w="219" w:type="pct"/>
          </w:tcPr>
          <w:p w14:paraId="33A53C49" w14:textId="64A429FC" w:rsidR="00E24265" w:rsidRPr="005E579A" w:rsidDel="00CB3FDD" w:rsidRDefault="00E24265">
            <w:pPr>
              <w:pStyle w:val="3"/>
              <w:numPr>
                <w:ilvl w:val="2"/>
                <w:numId w:val="106"/>
              </w:numPr>
              <w:rPr>
                <w:del w:id="14210" w:author="阿毛" w:date="2021-05-21T17:54:00Z"/>
                <w:rFonts w:ascii="標楷體" w:hAnsi="標楷體"/>
              </w:rPr>
              <w:pPrChange w:id="14211" w:author="阿毛" w:date="2021-05-21T17:54:00Z">
                <w:pPr>
                  <w:pStyle w:val="af9"/>
                  <w:numPr>
                    <w:numId w:val="49"/>
                  </w:numPr>
                  <w:ind w:leftChars="0" w:hanging="480"/>
                </w:pPr>
              </w:pPrChange>
            </w:pPr>
          </w:p>
        </w:tc>
        <w:tc>
          <w:tcPr>
            <w:tcW w:w="756" w:type="pct"/>
          </w:tcPr>
          <w:p w14:paraId="65068A71" w14:textId="4FD5EC0A" w:rsidR="00E24265" w:rsidRPr="00615D4B" w:rsidDel="00CB3FDD" w:rsidRDefault="00E24265">
            <w:pPr>
              <w:pStyle w:val="3"/>
              <w:numPr>
                <w:ilvl w:val="2"/>
                <w:numId w:val="106"/>
              </w:numPr>
              <w:rPr>
                <w:del w:id="14212" w:author="阿毛" w:date="2021-05-21T17:54:00Z"/>
                <w:rFonts w:ascii="標楷體" w:hAnsi="標楷體"/>
              </w:rPr>
              <w:pPrChange w:id="14213" w:author="阿毛" w:date="2021-05-21T17:54:00Z">
                <w:pPr/>
              </w:pPrChange>
            </w:pPr>
            <w:del w:id="14214" w:author="阿毛" w:date="2021-05-21T17:54:00Z">
              <w:r w:rsidRPr="00D7238B" w:rsidDel="00CB3FDD">
                <w:rPr>
                  <w:rFonts w:ascii="標楷體" w:hAnsi="標楷體" w:hint="eastAsia"/>
                </w:rPr>
                <w:delText>變更還款條件協議完成日</w:delText>
              </w:r>
            </w:del>
          </w:p>
        </w:tc>
        <w:tc>
          <w:tcPr>
            <w:tcW w:w="624" w:type="pct"/>
          </w:tcPr>
          <w:p w14:paraId="46FA0DA8" w14:textId="5CCD1758" w:rsidR="00E24265" w:rsidRPr="00615D4B" w:rsidDel="00CB3FDD" w:rsidRDefault="00E24265">
            <w:pPr>
              <w:pStyle w:val="3"/>
              <w:numPr>
                <w:ilvl w:val="2"/>
                <w:numId w:val="106"/>
              </w:numPr>
              <w:rPr>
                <w:del w:id="14215" w:author="阿毛" w:date="2021-05-21T17:54:00Z"/>
                <w:rFonts w:ascii="標楷體" w:hAnsi="標楷體"/>
              </w:rPr>
              <w:pPrChange w:id="14216" w:author="阿毛" w:date="2021-05-21T17:54:00Z">
                <w:pPr/>
              </w:pPrChange>
            </w:pPr>
          </w:p>
        </w:tc>
        <w:tc>
          <w:tcPr>
            <w:tcW w:w="624" w:type="pct"/>
          </w:tcPr>
          <w:p w14:paraId="01EAC27F" w14:textId="43057165" w:rsidR="00E24265" w:rsidRPr="00615D4B" w:rsidDel="00CB3FDD" w:rsidRDefault="00E24265">
            <w:pPr>
              <w:pStyle w:val="3"/>
              <w:numPr>
                <w:ilvl w:val="2"/>
                <w:numId w:val="106"/>
              </w:numPr>
              <w:rPr>
                <w:del w:id="14217" w:author="阿毛" w:date="2021-05-21T17:54:00Z"/>
                <w:rFonts w:ascii="標楷體" w:hAnsi="標楷體"/>
              </w:rPr>
              <w:pPrChange w:id="14218" w:author="阿毛" w:date="2021-05-21T17:54:00Z">
                <w:pPr/>
              </w:pPrChange>
            </w:pPr>
          </w:p>
        </w:tc>
        <w:tc>
          <w:tcPr>
            <w:tcW w:w="537" w:type="pct"/>
          </w:tcPr>
          <w:p w14:paraId="26343B29" w14:textId="42DC1525" w:rsidR="00E24265" w:rsidRPr="00615D4B" w:rsidDel="00CB3FDD" w:rsidRDefault="00E24265">
            <w:pPr>
              <w:pStyle w:val="3"/>
              <w:numPr>
                <w:ilvl w:val="2"/>
                <w:numId w:val="106"/>
              </w:numPr>
              <w:rPr>
                <w:del w:id="14219" w:author="阿毛" w:date="2021-05-21T17:54:00Z"/>
                <w:rFonts w:ascii="標楷體" w:hAnsi="標楷體"/>
              </w:rPr>
              <w:pPrChange w:id="14220" w:author="阿毛" w:date="2021-05-21T17:54:00Z">
                <w:pPr/>
              </w:pPrChange>
            </w:pPr>
          </w:p>
        </w:tc>
        <w:tc>
          <w:tcPr>
            <w:tcW w:w="299" w:type="pct"/>
          </w:tcPr>
          <w:p w14:paraId="3CCE5024" w14:textId="10240409" w:rsidR="00E24265" w:rsidRPr="00615D4B" w:rsidDel="00CB3FDD" w:rsidRDefault="00E24265">
            <w:pPr>
              <w:pStyle w:val="3"/>
              <w:numPr>
                <w:ilvl w:val="2"/>
                <w:numId w:val="106"/>
              </w:numPr>
              <w:rPr>
                <w:del w:id="14221" w:author="阿毛" w:date="2021-05-21T17:54:00Z"/>
                <w:rFonts w:ascii="標楷體" w:hAnsi="標楷體"/>
              </w:rPr>
              <w:pPrChange w:id="14222" w:author="阿毛" w:date="2021-05-21T17:54:00Z">
                <w:pPr/>
              </w:pPrChange>
            </w:pPr>
          </w:p>
        </w:tc>
        <w:tc>
          <w:tcPr>
            <w:tcW w:w="299" w:type="pct"/>
          </w:tcPr>
          <w:p w14:paraId="51E5410E" w14:textId="50BB8DB5" w:rsidR="00E24265" w:rsidRPr="00615D4B" w:rsidDel="00CB3FDD" w:rsidRDefault="00E24265">
            <w:pPr>
              <w:pStyle w:val="3"/>
              <w:numPr>
                <w:ilvl w:val="2"/>
                <w:numId w:val="106"/>
              </w:numPr>
              <w:rPr>
                <w:del w:id="14223" w:author="阿毛" w:date="2021-05-21T17:54:00Z"/>
                <w:rFonts w:ascii="標楷體" w:hAnsi="標楷體"/>
              </w:rPr>
              <w:pPrChange w:id="14224" w:author="阿毛" w:date="2021-05-21T17:54:00Z">
                <w:pPr/>
              </w:pPrChange>
            </w:pPr>
          </w:p>
        </w:tc>
        <w:tc>
          <w:tcPr>
            <w:tcW w:w="1643" w:type="pct"/>
          </w:tcPr>
          <w:p w14:paraId="62FD96F7" w14:textId="46383AAF" w:rsidR="00E24265" w:rsidRPr="00615D4B" w:rsidDel="00CB3FDD" w:rsidRDefault="00E24265">
            <w:pPr>
              <w:pStyle w:val="3"/>
              <w:numPr>
                <w:ilvl w:val="2"/>
                <w:numId w:val="106"/>
              </w:numPr>
              <w:rPr>
                <w:del w:id="14225" w:author="阿毛" w:date="2021-05-21T17:54:00Z"/>
                <w:rFonts w:ascii="標楷體" w:hAnsi="標楷體"/>
              </w:rPr>
              <w:pPrChange w:id="14226" w:author="阿毛" w:date="2021-05-21T17:54:00Z">
                <w:pPr/>
              </w:pPrChange>
            </w:pPr>
          </w:p>
        </w:tc>
      </w:tr>
      <w:tr w:rsidR="00E24265" w:rsidRPr="00615D4B" w:rsidDel="00CB3FDD" w14:paraId="6AD3F89E" w14:textId="51B81F62" w:rsidTr="005F76AD">
        <w:trPr>
          <w:trHeight w:val="291"/>
          <w:jc w:val="center"/>
          <w:del w:id="14227" w:author="阿毛" w:date="2021-05-21T17:54:00Z"/>
        </w:trPr>
        <w:tc>
          <w:tcPr>
            <w:tcW w:w="219" w:type="pct"/>
          </w:tcPr>
          <w:p w14:paraId="42DA68AE" w14:textId="326B2A69" w:rsidR="00E24265" w:rsidRPr="005E579A" w:rsidDel="00CB3FDD" w:rsidRDefault="00E24265">
            <w:pPr>
              <w:pStyle w:val="3"/>
              <w:numPr>
                <w:ilvl w:val="2"/>
                <w:numId w:val="106"/>
              </w:numPr>
              <w:rPr>
                <w:del w:id="14228" w:author="阿毛" w:date="2021-05-21T17:54:00Z"/>
                <w:rFonts w:ascii="標楷體" w:hAnsi="標楷體"/>
              </w:rPr>
              <w:pPrChange w:id="14229" w:author="阿毛" w:date="2021-05-21T17:54:00Z">
                <w:pPr>
                  <w:pStyle w:val="af9"/>
                  <w:numPr>
                    <w:numId w:val="49"/>
                  </w:numPr>
                  <w:ind w:leftChars="0" w:hanging="480"/>
                </w:pPr>
              </w:pPrChange>
            </w:pPr>
          </w:p>
        </w:tc>
        <w:tc>
          <w:tcPr>
            <w:tcW w:w="756" w:type="pct"/>
          </w:tcPr>
          <w:p w14:paraId="4FEEA64A" w14:textId="3B6E8084" w:rsidR="00E24265" w:rsidRPr="00615D4B" w:rsidDel="00CB3FDD" w:rsidRDefault="00E24265">
            <w:pPr>
              <w:pStyle w:val="3"/>
              <w:numPr>
                <w:ilvl w:val="2"/>
                <w:numId w:val="106"/>
              </w:numPr>
              <w:rPr>
                <w:del w:id="14230" w:author="阿毛" w:date="2021-05-21T17:54:00Z"/>
                <w:rFonts w:ascii="標楷體" w:hAnsi="標楷體"/>
              </w:rPr>
              <w:pPrChange w:id="14231" w:author="阿毛" w:date="2021-05-21T17:54:00Z">
                <w:pPr/>
              </w:pPrChange>
            </w:pPr>
            <w:del w:id="14232" w:author="阿毛" w:date="2021-05-21T17:54:00Z">
              <w:r w:rsidRPr="00D7238B" w:rsidDel="00CB3FDD">
                <w:rPr>
                  <w:rFonts w:ascii="標楷體" w:hAnsi="標楷體" w:hint="eastAsia"/>
                </w:rPr>
                <w:delText>變更還款條件面談日</w:delText>
              </w:r>
              <w:r w:rsidRPr="00D7238B" w:rsidDel="00CB3FDD">
                <w:rPr>
                  <w:rFonts w:ascii="標楷體" w:hAnsi="標楷體" w:hint="eastAsia"/>
                </w:rPr>
                <w:lastRenderedPageBreak/>
                <w:delText>期</w:delText>
              </w:r>
            </w:del>
          </w:p>
        </w:tc>
        <w:tc>
          <w:tcPr>
            <w:tcW w:w="624" w:type="pct"/>
          </w:tcPr>
          <w:p w14:paraId="116E3EE0" w14:textId="19450F83" w:rsidR="00E24265" w:rsidRPr="00615D4B" w:rsidDel="00CB3FDD" w:rsidRDefault="00E24265">
            <w:pPr>
              <w:pStyle w:val="3"/>
              <w:numPr>
                <w:ilvl w:val="2"/>
                <w:numId w:val="106"/>
              </w:numPr>
              <w:rPr>
                <w:del w:id="14233" w:author="阿毛" w:date="2021-05-21T17:54:00Z"/>
                <w:rFonts w:ascii="標楷體" w:hAnsi="標楷體"/>
              </w:rPr>
              <w:pPrChange w:id="14234" w:author="阿毛" w:date="2021-05-21T17:54:00Z">
                <w:pPr/>
              </w:pPrChange>
            </w:pPr>
          </w:p>
        </w:tc>
        <w:tc>
          <w:tcPr>
            <w:tcW w:w="624" w:type="pct"/>
          </w:tcPr>
          <w:p w14:paraId="4D6ED09F" w14:textId="0970D9FA" w:rsidR="00E24265" w:rsidRPr="00615D4B" w:rsidDel="00CB3FDD" w:rsidRDefault="00E24265">
            <w:pPr>
              <w:pStyle w:val="3"/>
              <w:numPr>
                <w:ilvl w:val="2"/>
                <w:numId w:val="106"/>
              </w:numPr>
              <w:rPr>
                <w:del w:id="14235" w:author="阿毛" w:date="2021-05-21T17:54:00Z"/>
                <w:rFonts w:ascii="標楷體" w:hAnsi="標楷體"/>
              </w:rPr>
              <w:pPrChange w:id="14236" w:author="阿毛" w:date="2021-05-21T17:54:00Z">
                <w:pPr/>
              </w:pPrChange>
            </w:pPr>
          </w:p>
        </w:tc>
        <w:tc>
          <w:tcPr>
            <w:tcW w:w="537" w:type="pct"/>
          </w:tcPr>
          <w:p w14:paraId="2F4634E9" w14:textId="496706F0" w:rsidR="00E24265" w:rsidRPr="00615D4B" w:rsidDel="00CB3FDD" w:rsidRDefault="00E24265">
            <w:pPr>
              <w:pStyle w:val="3"/>
              <w:numPr>
                <w:ilvl w:val="2"/>
                <w:numId w:val="106"/>
              </w:numPr>
              <w:rPr>
                <w:del w:id="14237" w:author="阿毛" w:date="2021-05-21T17:54:00Z"/>
                <w:rFonts w:ascii="標楷體" w:hAnsi="標楷體"/>
              </w:rPr>
              <w:pPrChange w:id="14238" w:author="阿毛" w:date="2021-05-21T17:54:00Z">
                <w:pPr/>
              </w:pPrChange>
            </w:pPr>
          </w:p>
        </w:tc>
        <w:tc>
          <w:tcPr>
            <w:tcW w:w="299" w:type="pct"/>
          </w:tcPr>
          <w:p w14:paraId="33689D9F" w14:textId="10820B18" w:rsidR="00E24265" w:rsidRPr="00615D4B" w:rsidDel="00CB3FDD" w:rsidRDefault="00E24265">
            <w:pPr>
              <w:pStyle w:val="3"/>
              <w:numPr>
                <w:ilvl w:val="2"/>
                <w:numId w:val="106"/>
              </w:numPr>
              <w:rPr>
                <w:del w:id="14239" w:author="阿毛" w:date="2021-05-21T17:54:00Z"/>
                <w:rFonts w:ascii="標楷體" w:hAnsi="標楷體"/>
              </w:rPr>
              <w:pPrChange w:id="14240" w:author="阿毛" w:date="2021-05-21T17:54:00Z">
                <w:pPr/>
              </w:pPrChange>
            </w:pPr>
          </w:p>
        </w:tc>
        <w:tc>
          <w:tcPr>
            <w:tcW w:w="299" w:type="pct"/>
          </w:tcPr>
          <w:p w14:paraId="4F73A178" w14:textId="67F04C64" w:rsidR="00E24265" w:rsidRPr="00615D4B" w:rsidDel="00CB3FDD" w:rsidRDefault="00E24265">
            <w:pPr>
              <w:pStyle w:val="3"/>
              <w:numPr>
                <w:ilvl w:val="2"/>
                <w:numId w:val="106"/>
              </w:numPr>
              <w:rPr>
                <w:del w:id="14241" w:author="阿毛" w:date="2021-05-21T17:54:00Z"/>
                <w:rFonts w:ascii="標楷體" w:hAnsi="標楷體"/>
              </w:rPr>
              <w:pPrChange w:id="14242" w:author="阿毛" w:date="2021-05-21T17:54:00Z">
                <w:pPr/>
              </w:pPrChange>
            </w:pPr>
          </w:p>
        </w:tc>
        <w:tc>
          <w:tcPr>
            <w:tcW w:w="1643" w:type="pct"/>
          </w:tcPr>
          <w:p w14:paraId="22066817" w14:textId="08AF8CC5" w:rsidR="00E24265" w:rsidRPr="00615D4B" w:rsidDel="00CB3FDD" w:rsidRDefault="00E24265">
            <w:pPr>
              <w:pStyle w:val="3"/>
              <w:numPr>
                <w:ilvl w:val="2"/>
                <w:numId w:val="106"/>
              </w:numPr>
              <w:rPr>
                <w:del w:id="14243" w:author="阿毛" w:date="2021-05-21T17:54:00Z"/>
                <w:rFonts w:ascii="標楷體" w:hAnsi="標楷體"/>
              </w:rPr>
              <w:pPrChange w:id="14244" w:author="阿毛" w:date="2021-05-21T17:54:00Z">
                <w:pPr/>
              </w:pPrChange>
            </w:pPr>
          </w:p>
        </w:tc>
      </w:tr>
      <w:tr w:rsidR="00E24265" w:rsidRPr="00615D4B" w:rsidDel="00CB3FDD" w14:paraId="73794BFB" w14:textId="1A535833" w:rsidTr="005F76AD">
        <w:trPr>
          <w:trHeight w:val="291"/>
          <w:jc w:val="center"/>
          <w:del w:id="14245" w:author="阿毛" w:date="2021-05-21T17:54:00Z"/>
        </w:trPr>
        <w:tc>
          <w:tcPr>
            <w:tcW w:w="219" w:type="pct"/>
          </w:tcPr>
          <w:p w14:paraId="60F5C36D" w14:textId="1F98C6D3" w:rsidR="00E24265" w:rsidRPr="005E579A" w:rsidDel="00CB3FDD" w:rsidRDefault="00E24265">
            <w:pPr>
              <w:pStyle w:val="3"/>
              <w:numPr>
                <w:ilvl w:val="2"/>
                <w:numId w:val="106"/>
              </w:numPr>
              <w:rPr>
                <w:del w:id="14246" w:author="阿毛" w:date="2021-05-21T17:54:00Z"/>
                <w:rFonts w:ascii="標楷體" w:hAnsi="標楷體"/>
              </w:rPr>
              <w:pPrChange w:id="14247" w:author="阿毛" w:date="2021-05-21T17:54:00Z">
                <w:pPr>
                  <w:pStyle w:val="af9"/>
                  <w:numPr>
                    <w:numId w:val="49"/>
                  </w:numPr>
                  <w:ind w:leftChars="0" w:hanging="480"/>
                </w:pPr>
              </w:pPrChange>
            </w:pPr>
          </w:p>
        </w:tc>
        <w:tc>
          <w:tcPr>
            <w:tcW w:w="756" w:type="pct"/>
          </w:tcPr>
          <w:p w14:paraId="4F571A84" w14:textId="626A78CC" w:rsidR="00E24265" w:rsidRPr="00615D4B" w:rsidDel="00CB3FDD" w:rsidRDefault="00E24265">
            <w:pPr>
              <w:pStyle w:val="3"/>
              <w:numPr>
                <w:ilvl w:val="2"/>
                <w:numId w:val="106"/>
              </w:numPr>
              <w:rPr>
                <w:del w:id="14248" w:author="阿毛" w:date="2021-05-21T17:54:00Z"/>
                <w:rFonts w:ascii="標楷體" w:hAnsi="標楷體"/>
              </w:rPr>
              <w:pPrChange w:id="14249" w:author="阿毛" w:date="2021-05-21T17:54:00Z">
                <w:pPr/>
              </w:pPrChange>
            </w:pPr>
            <w:del w:id="14250" w:author="阿毛" w:date="2021-05-21T17:54:00Z">
              <w:r w:rsidRPr="00D7238B" w:rsidDel="00CB3FDD">
                <w:rPr>
                  <w:rFonts w:ascii="標楷體" w:hAnsi="標楷體" w:hint="eastAsia"/>
                </w:rPr>
                <w:delText>變更還款條件簽約完成日期</w:delText>
              </w:r>
            </w:del>
          </w:p>
        </w:tc>
        <w:tc>
          <w:tcPr>
            <w:tcW w:w="624" w:type="pct"/>
          </w:tcPr>
          <w:p w14:paraId="5BA125B3" w14:textId="29A9029A" w:rsidR="00E24265" w:rsidRPr="00615D4B" w:rsidDel="00CB3FDD" w:rsidRDefault="00E24265">
            <w:pPr>
              <w:pStyle w:val="3"/>
              <w:numPr>
                <w:ilvl w:val="2"/>
                <w:numId w:val="106"/>
              </w:numPr>
              <w:rPr>
                <w:del w:id="14251" w:author="阿毛" w:date="2021-05-21T17:54:00Z"/>
                <w:rFonts w:ascii="標楷體" w:hAnsi="標楷體"/>
              </w:rPr>
              <w:pPrChange w:id="14252" w:author="阿毛" w:date="2021-05-21T17:54:00Z">
                <w:pPr/>
              </w:pPrChange>
            </w:pPr>
          </w:p>
        </w:tc>
        <w:tc>
          <w:tcPr>
            <w:tcW w:w="624" w:type="pct"/>
          </w:tcPr>
          <w:p w14:paraId="50302582" w14:textId="53D59547" w:rsidR="00E24265" w:rsidRPr="00615D4B" w:rsidDel="00CB3FDD" w:rsidRDefault="00E24265">
            <w:pPr>
              <w:pStyle w:val="3"/>
              <w:numPr>
                <w:ilvl w:val="2"/>
                <w:numId w:val="106"/>
              </w:numPr>
              <w:rPr>
                <w:del w:id="14253" w:author="阿毛" w:date="2021-05-21T17:54:00Z"/>
                <w:rFonts w:ascii="標楷體" w:hAnsi="標楷體"/>
              </w:rPr>
              <w:pPrChange w:id="14254" w:author="阿毛" w:date="2021-05-21T17:54:00Z">
                <w:pPr/>
              </w:pPrChange>
            </w:pPr>
          </w:p>
        </w:tc>
        <w:tc>
          <w:tcPr>
            <w:tcW w:w="537" w:type="pct"/>
          </w:tcPr>
          <w:p w14:paraId="621BD221" w14:textId="43CC9BA3" w:rsidR="00E24265" w:rsidRPr="00615D4B" w:rsidDel="00CB3FDD" w:rsidRDefault="00E24265">
            <w:pPr>
              <w:pStyle w:val="3"/>
              <w:numPr>
                <w:ilvl w:val="2"/>
                <w:numId w:val="106"/>
              </w:numPr>
              <w:rPr>
                <w:del w:id="14255" w:author="阿毛" w:date="2021-05-21T17:54:00Z"/>
                <w:rFonts w:ascii="標楷體" w:hAnsi="標楷體"/>
              </w:rPr>
              <w:pPrChange w:id="14256" w:author="阿毛" w:date="2021-05-21T17:54:00Z">
                <w:pPr/>
              </w:pPrChange>
            </w:pPr>
          </w:p>
        </w:tc>
        <w:tc>
          <w:tcPr>
            <w:tcW w:w="299" w:type="pct"/>
          </w:tcPr>
          <w:p w14:paraId="60591706" w14:textId="1B7B83B3" w:rsidR="00E24265" w:rsidRPr="00615D4B" w:rsidDel="00CB3FDD" w:rsidRDefault="00E24265">
            <w:pPr>
              <w:pStyle w:val="3"/>
              <w:numPr>
                <w:ilvl w:val="2"/>
                <w:numId w:val="106"/>
              </w:numPr>
              <w:rPr>
                <w:del w:id="14257" w:author="阿毛" w:date="2021-05-21T17:54:00Z"/>
                <w:rFonts w:ascii="標楷體" w:hAnsi="標楷體"/>
              </w:rPr>
              <w:pPrChange w:id="14258" w:author="阿毛" w:date="2021-05-21T17:54:00Z">
                <w:pPr/>
              </w:pPrChange>
            </w:pPr>
          </w:p>
        </w:tc>
        <w:tc>
          <w:tcPr>
            <w:tcW w:w="299" w:type="pct"/>
          </w:tcPr>
          <w:p w14:paraId="54D5359E" w14:textId="6C782871" w:rsidR="00E24265" w:rsidRPr="00615D4B" w:rsidDel="00CB3FDD" w:rsidRDefault="00E24265">
            <w:pPr>
              <w:pStyle w:val="3"/>
              <w:numPr>
                <w:ilvl w:val="2"/>
                <w:numId w:val="106"/>
              </w:numPr>
              <w:rPr>
                <w:del w:id="14259" w:author="阿毛" w:date="2021-05-21T17:54:00Z"/>
                <w:rFonts w:ascii="標楷體" w:hAnsi="標楷體"/>
              </w:rPr>
              <w:pPrChange w:id="14260" w:author="阿毛" w:date="2021-05-21T17:54:00Z">
                <w:pPr/>
              </w:pPrChange>
            </w:pPr>
          </w:p>
        </w:tc>
        <w:tc>
          <w:tcPr>
            <w:tcW w:w="1643" w:type="pct"/>
          </w:tcPr>
          <w:p w14:paraId="1276D295" w14:textId="58B45CA7" w:rsidR="00E24265" w:rsidRPr="00615D4B" w:rsidDel="00CB3FDD" w:rsidRDefault="00E24265">
            <w:pPr>
              <w:pStyle w:val="3"/>
              <w:numPr>
                <w:ilvl w:val="2"/>
                <w:numId w:val="106"/>
              </w:numPr>
              <w:rPr>
                <w:del w:id="14261" w:author="阿毛" w:date="2021-05-21T17:54:00Z"/>
                <w:rFonts w:ascii="標楷體" w:hAnsi="標楷體"/>
              </w:rPr>
              <w:pPrChange w:id="14262" w:author="阿毛" w:date="2021-05-21T17:54:00Z">
                <w:pPr/>
              </w:pPrChange>
            </w:pPr>
          </w:p>
        </w:tc>
      </w:tr>
      <w:tr w:rsidR="00E24265" w:rsidRPr="00615D4B" w:rsidDel="00CB3FDD" w14:paraId="2203D1FF" w14:textId="78E74F43" w:rsidTr="005F76AD">
        <w:trPr>
          <w:trHeight w:val="291"/>
          <w:jc w:val="center"/>
          <w:del w:id="14263" w:author="阿毛" w:date="2021-05-21T17:54:00Z"/>
        </w:trPr>
        <w:tc>
          <w:tcPr>
            <w:tcW w:w="219" w:type="pct"/>
          </w:tcPr>
          <w:p w14:paraId="0F64E2AF" w14:textId="0A6B54BA" w:rsidR="00E24265" w:rsidRPr="005E579A" w:rsidDel="00CB3FDD" w:rsidRDefault="00E24265">
            <w:pPr>
              <w:pStyle w:val="3"/>
              <w:numPr>
                <w:ilvl w:val="2"/>
                <w:numId w:val="106"/>
              </w:numPr>
              <w:rPr>
                <w:del w:id="14264" w:author="阿毛" w:date="2021-05-21T17:54:00Z"/>
                <w:rFonts w:ascii="標楷體" w:hAnsi="標楷體"/>
              </w:rPr>
              <w:pPrChange w:id="14265" w:author="阿毛" w:date="2021-05-21T17:54:00Z">
                <w:pPr>
                  <w:pStyle w:val="af9"/>
                  <w:numPr>
                    <w:numId w:val="49"/>
                  </w:numPr>
                  <w:ind w:leftChars="0" w:hanging="480"/>
                </w:pPr>
              </w:pPrChange>
            </w:pPr>
          </w:p>
        </w:tc>
        <w:tc>
          <w:tcPr>
            <w:tcW w:w="756" w:type="pct"/>
          </w:tcPr>
          <w:p w14:paraId="2C5908DA" w14:textId="173A29C6" w:rsidR="00E24265" w:rsidRPr="00615D4B" w:rsidDel="00CB3FDD" w:rsidRDefault="00E24265">
            <w:pPr>
              <w:pStyle w:val="3"/>
              <w:numPr>
                <w:ilvl w:val="2"/>
                <w:numId w:val="106"/>
              </w:numPr>
              <w:rPr>
                <w:del w:id="14266" w:author="阿毛" w:date="2021-05-21T17:54:00Z"/>
                <w:rFonts w:ascii="標楷體" w:hAnsi="標楷體"/>
              </w:rPr>
              <w:pPrChange w:id="14267" w:author="阿毛" w:date="2021-05-21T17:54:00Z">
                <w:pPr/>
              </w:pPrChange>
            </w:pPr>
            <w:del w:id="14268" w:author="阿毛" w:date="2021-05-21T17:54:00Z">
              <w:r w:rsidRPr="00D7238B" w:rsidDel="00CB3FDD">
                <w:rPr>
                  <w:rFonts w:ascii="標楷體" w:hAnsi="標楷體" w:hint="eastAsia"/>
                </w:rPr>
                <w:delText>變更還款條件首期應繳款日</w:delText>
              </w:r>
            </w:del>
          </w:p>
        </w:tc>
        <w:tc>
          <w:tcPr>
            <w:tcW w:w="624" w:type="pct"/>
          </w:tcPr>
          <w:p w14:paraId="6EB54C4A" w14:textId="2D615065" w:rsidR="00E24265" w:rsidRPr="00615D4B" w:rsidDel="00CB3FDD" w:rsidRDefault="00E24265">
            <w:pPr>
              <w:pStyle w:val="3"/>
              <w:numPr>
                <w:ilvl w:val="2"/>
                <w:numId w:val="106"/>
              </w:numPr>
              <w:rPr>
                <w:del w:id="14269" w:author="阿毛" w:date="2021-05-21T17:54:00Z"/>
                <w:rFonts w:ascii="標楷體" w:hAnsi="標楷體"/>
              </w:rPr>
              <w:pPrChange w:id="14270" w:author="阿毛" w:date="2021-05-21T17:54:00Z">
                <w:pPr/>
              </w:pPrChange>
            </w:pPr>
          </w:p>
        </w:tc>
        <w:tc>
          <w:tcPr>
            <w:tcW w:w="624" w:type="pct"/>
          </w:tcPr>
          <w:p w14:paraId="3C3C9C75" w14:textId="095606C4" w:rsidR="00E24265" w:rsidRPr="00615D4B" w:rsidDel="00CB3FDD" w:rsidRDefault="00E24265">
            <w:pPr>
              <w:pStyle w:val="3"/>
              <w:numPr>
                <w:ilvl w:val="2"/>
                <w:numId w:val="106"/>
              </w:numPr>
              <w:rPr>
                <w:del w:id="14271" w:author="阿毛" w:date="2021-05-21T17:54:00Z"/>
                <w:rFonts w:ascii="標楷體" w:hAnsi="標楷體"/>
              </w:rPr>
              <w:pPrChange w:id="14272" w:author="阿毛" w:date="2021-05-21T17:54:00Z">
                <w:pPr/>
              </w:pPrChange>
            </w:pPr>
          </w:p>
        </w:tc>
        <w:tc>
          <w:tcPr>
            <w:tcW w:w="537" w:type="pct"/>
          </w:tcPr>
          <w:p w14:paraId="7C4B0BCB" w14:textId="444E3909" w:rsidR="00E24265" w:rsidRPr="00615D4B" w:rsidDel="00CB3FDD" w:rsidRDefault="00E24265">
            <w:pPr>
              <w:pStyle w:val="3"/>
              <w:numPr>
                <w:ilvl w:val="2"/>
                <w:numId w:val="106"/>
              </w:numPr>
              <w:rPr>
                <w:del w:id="14273" w:author="阿毛" w:date="2021-05-21T17:54:00Z"/>
                <w:rFonts w:ascii="標楷體" w:hAnsi="標楷體"/>
              </w:rPr>
              <w:pPrChange w:id="14274" w:author="阿毛" w:date="2021-05-21T17:54:00Z">
                <w:pPr/>
              </w:pPrChange>
            </w:pPr>
          </w:p>
        </w:tc>
        <w:tc>
          <w:tcPr>
            <w:tcW w:w="299" w:type="pct"/>
          </w:tcPr>
          <w:p w14:paraId="66105C09" w14:textId="07EEF214" w:rsidR="00E24265" w:rsidRPr="00615D4B" w:rsidDel="00CB3FDD" w:rsidRDefault="00E24265">
            <w:pPr>
              <w:pStyle w:val="3"/>
              <w:numPr>
                <w:ilvl w:val="2"/>
                <w:numId w:val="106"/>
              </w:numPr>
              <w:rPr>
                <w:del w:id="14275" w:author="阿毛" w:date="2021-05-21T17:54:00Z"/>
                <w:rFonts w:ascii="標楷體" w:hAnsi="標楷體"/>
              </w:rPr>
              <w:pPrChange w:id="14276" w:author="阿毛" w:date="2021-05-21T17:54:00Z">
                <w:pPr/>
              </w:pPrChange>
            </w:pPr>
          </w:p>
        </w:tc>
        <w:tc>
          <w:tcPr>
            <w:tcW w:w="299" w:type="pct"/>
          </w:tcPr>
          <w:p w14:paraId="1CA7B7B0" w14:textId="74C99AA4" w:rsidR="00E24265" w:rsidRPr="00615D4B" w:rsidDel="00CB3FDD" w:rsidRDefault="00E24265">
            <w:pPr>
              <w:pStyle w:val="3"/>
              <w:numPr>
                <w:ilvl w:val="2"/>
                <w:numId w:val="106"/>
              </w:numPr>
              <w:rPr>
                <w:del w:id="14277" w:author="阿毛" w:date="2021-05-21T17:54:00Z"/>
                <w:rFonts w:ascii="標楷體" w:hAnsi="標楷體"/>
              </w:rPr>
              <w:pPrChange w:id="14278" w:author="阿毛" w:date="2021-05-21T17:54:00Z">
                <w:pPr/>
              </w:pPrChange>
            </w:pPr>
          </w:p>
        </w:tc>
        <w:tc>
          <w:tcPr>
            <w:tcW w:w="1643" w:type="pct"/>
          </w:tcPr>
          <w:p w14:paraId="693E9C6C" w14:textId="753E7A50" w:rsidR="00E24265" w:rsidRPr="00615D4B" w:rsidDel="00CB3FDD" w:rsidRDefault="00E24265">
            <w:pPr>
              <w:pStyle w:val="3"/>
              <w:numPr>
                <w:ilvl w:val="2"/>
                <w:numId w:val="106"/>
              </w:numPr>
              <w:rPr>
                <w:del w:id="14279" w:author="阿毛" w:date="2021-05-21T17:54:00Z"/>
                <w:rFonts w:ascii="標楷體" w:hAnsi="標楷體"/>
              </w:rPr>
              <w:pPrChange w:id="14280" w:author="阿毛" w:date="2021-05-21T17:54:00Z">
                <w:pPr/>
              </w:pPrChange>
            </w:pPr>
          </w:p>
        </w:tc>
      </w:tr>
      <w:tr w:rsidR="00E24265" w:rsidRPr="00615D4B" w:rsidDel="00CB3FDD" w14:paraId="5888457C" w14:textId="317708B0" w:rsidTr="005F76AD">
        <w:trPr>
          <w:trHeight w:val="291"/>
          <w:jc w:val="center"/>
          <w:del w:id="14281" w:author="阿毛" w:date="2021-05-21T17:54:00Z"/>
        </w:trPr>
        <w:tc>
          <w:tcPr>
            <w:tcW w:w="219" w:type="pct"/>
          </w:tcPr>
          <w:p w14:paraId="079BF9A8" w14:textId="5CD8B573" w:rsidR="00E24265" w:rsidRPr="005E579A" w:rsidDel="00CB3FDD" w:rsidRDefault="00E24265">
            <w:pPr>
              <w:pStyle w:val="3"/>
              <w:numPr>
                <w:ilvl w:val="2"/>
                <w:numId w:val="106"/>
              </w:numPr>
              <w:rPr>
                <w:del w:id="14282" w:author="阿毛" w:date="2021-05-21T17:54:00Z"/>
                <w:rFonts w:ascii="標楷體" w:hAnsi="標楷體"/>
              </w:rPr>
              <w:pPrChange w:id="14283" w:author="阿毛" w:date="2021-05-21T17:54:00Z">
                <w:pPr>
                  <w:pStyle w:val="af9"/>
                  <w:numPr>
                    <w:numId w:val="49"/>
                  </w:numPr>
                  <w:ind w:leftChars="0" w:hanging="480"/>
                </w:pPr>
              </w:pPrChange>
            </w:pPr>
          </w:p>
        </w:tc>
        <w:tc>
          <w:tcPr>
            <w:tcW w:w="756" w:type="pct"/>
          </w:tcPr>
          <w:p w14:paraId="05C56997" w14:textId="5BF431B0" w:rsidR="00E24265" w:rsidRPr="00615D4B" w:rsidDel="00CB3FDD" w:rsidRDefault="00E24265">
            <w:pPr>
              <w:pStyle w:val="3"/>
              <w:numPr>
                <w:ilvl w:val="2"/>
                <w:numId w:val="106"/>
              </w:numPr>
              <w:rPr>
                <w:del w:id="14284" w:author="阿毛" w:date="2021-05-21T17:54:00Z"/>
                <w:rFonts w:ascii="標楷體" w:hAnsi="標楷體"/>
              </w:rPr>
              <w:pPrChange w:id="14285" w:author="阿毛" w:date="2021-05-21T17:54:00Z">
                <w:pPr/>
              </w:pPrChange>
            </w:pPr>
            <w:del w:id="14286" w:author="阿毛" w:date="2021-05-21T17:54:00Z">
              <w:r w:rsidRPr="00D7238B" w:rsidDel="00CB3FDD">
                <w:rPr>
                  <w:rFonts w:ascii="標楷體" w:hAnsi="標楷體" w:hint="eastAsia"/>
                </w:rPr>
                <w:delText>繳款帳號</w:delText>
              </w:r>
            </w:del>
          </w:p>
        </w:tc>
        <w:tc>
          <w:tcPr>
            <w:tcW w:w="624" w:type="pct"/>
          </w:tcPr>
          <w:p w14:paraId="01708B3E" w14:textId="42231B4F" w:rsidR="00E24265" w:rsidRPr="00615D4B" w:rsidDel="00CB3FDD" w:rsidRDefault="00E24265">
            <w:pPr>
              <w:pStyle w:val="3"/>
              <w:numPr>
                <w:ilvl w:val="2"/>
                <w:numId w:val="106"/>
              </w:numPr>
              <w:rPr>
                <w:del w:id="14287" w:author="阿毛" w:date="2021-05-21T17:54:00Z"/>
                <w:rFonts w:ascii="標楷體" w:hAnsi="標楷體"/>
              </w:rPr>
              <w:pPrChange w:id="14288" w:author="阿毛" w:date="2021-05-21T17:54:00Z">
                <w:pPr/>
              </w:pPrChange>
            </w:pPr>
          </w:p>
        </w:tc>
        <w:tc>
          <w:tcPr>
            <w:tcW w:w="624" w:type="pct"/>
          </w:tcPr>
          <w:p w14:paraId="559A84A4" w14:textId="57DB79FE" w:rsidR="00E24265" w:rsidRPr="00615D4B" w:rsidDel="00CB3FDD" w:rsidRDefault="00E24265">
            <w:pPr>
              <w:pStyle w:val="3"/>
              <w:numPr>
                <w:ilvl w:val="2"/>
                <w:numId w:val="106"/>
              </w:numPr>
              <w:rPr>
                <w:del w:id="14289" w:author="阿毛" w:date="2021-05-21T17:54:00Z"/>
                <w:rFonts w:ascii="標楷體" w:hAnsi="標楷體"/>
              </w:rPr>
              <w:pPrChange w:id="14290" w:author="阿毛" w:date="2021-05-21T17:54:00Z">
                <w:pPr/>
              </w:pPrChange>
            </w:pPr>
          </w:p>
        </w:tc>
        <w:tc>
          <w:tcPr>
            <w:tcW w:w="537" w:type="pct"/>
          </w:tcPr>
          <w:p w14:paraId="23DF6D7C" w14:textId="19E3EC61" w:rsidR="00E24265" w:rsidRPr="00615D4B" w:rsidDel="00CB3FDD" w:rsidRDefault="00E24265">
            <w:pPr>
              <w:pStyle w:val="3"/>
              <w:numPr>
                <w:ilvl w:val="2"/>
                <w:numId w:val="106"/>
              </w:numPr>
              <w:rPr>
                <w:del w:id="14291" w:author="阿毛" w:date="2021-05-21T17:54:00Z"/>
                <w:rFonts w:ascii="標楷體" w:hAnsi="標楷體"/>
              </w:rPr>
              <w:pPrChange w:id="14292" w:author="阿毛" w:date="2021-05-21T17:54:00Z">
                <w:pPr/>
              </w:pPrChange>
            </w:pPr>
          </w:p>
        </w:tc>
        <w:tc>
          <w:tcPr>
            <w:tcW w:w="299" w:type="pct"/>
          </w:tcPr>
          <w:p w14:paraId="4D77EE2F" w14:textId="57EFF651" w:rsidR="00E24265" w:rsidRPr="00615D4B" w:rsidDel="00CB3FDD" w:rsidRDefault="00E24265">
            <w:pPr>
              <w:pStyle w:val="3"/>
              <w:numPr>
                <w:ilvl w:val="2"/>
                <w:numId w:val="106"/>
              </w:numPr>
              <w:rPr>
                <w:del w:id="14293" w:author="阿毛" w:date="2021-05-21T17:54:00Z"/>
                <w:rFonts w:ascii="標楷體" w:hAnsi="標楷體"/>
              </w:rPr>
              <w:pPrChange w:id="14294" w:author="阿毛" w:date="2021-05-21T17:54:00Z">
                <w:pPr/>
              </w:pPrChange>
            </w:pPr>
          </w:p>
        </w:tc>
        <w:tc>
          <w:tcPr>
            <w:tcW w:w="299" w:type="pct"/>
          </w:tcPr>
          <w:p w14:paraId="0CF96D80" w14:textId="2BC95A4B" w:rsidR="00E24265" w:rsidRPr="00615D4B" w:rsidDel="00CB3FDD" w:rsidRDefault="00E24265">
            <w:pPr>
              <w:pStyle w:val="3"/>
              <w:numPr>
                <w:ilvl w:val="2"/>
                <w:numId w:val="106"/>
              </w:numPr>
              <w:rPr>
                <w:del w:id="14295" w:author="阿毛" w:date="2021-05-21T17:54:00Z"/>
                <w:rFonts w:ascii="標楷體" w:hAnsi="標楷體"/>
              </w:rPr>
              <w:pPrChange w:id="14296" w:author="阿毛" w:date="2021-05-21T17:54:00Z">
                <w:pPr/>
              </w:pPrChange>
            </w:pPr>
          </w:p>
        </w:tc>
        <w:tc>
          <w:tcPr>
            <w:tcW w:w="1643" w:type="pct"/>
          </w:tcPr>
          <w:p w14:paraId="57EA749B" w14:textId="6699B30E" w:rsidR="00E24265" w:rsidRPr="00615D4B" w:rsidDel="00CB3FDD" w:rsidRDefault="00E24265">
            <w:pPr>
              <w:pStyle w:val="3"/>
              <w:numPr>
                <w:ilvl w:val="2"/>
                <w:numId w:val="106"/>
              </w:numPr>
              <w:rPr>
                <w:del w:id="14297" w:author="阿毛" w:date="2021-05-21T17:54:00Z"/>
                <w:rFonts w:ascii="標楷體" w:hAnsi="標楷體"/>
              </w:rPr>
              <w:pPrChange w:id="14298" w:author="阿毛" w:date="2021-05-21T17:54:00Z">
                <w:pPr/>
              </w:pPrChange>
            </w:pPr>
          </w:p>
        </w:tc>
      </w:tr>
      <w:tr w:rsidR="00E24265" w:rsidRPr="00615D4B" w:rsidDel="00CB3FDD" w14:paraId="2195F61B" w14:textId="0AFC0269" w:rsidTr="005F76AD">
        <w:trPr>
          <w:trHeight w:val="291"/>
          <w:jc w:val="center"/>
          <w:del w:id="14299" w:author="阿毛" w:date="2021-05-21T17:54:00Z"/>
        </w:trPr>
        <w:tc>
          <w:tcPr>
            <w:tcW w:w="219" w:type="pct"/>
          </w:tcPr>
          <w:p w14:paraId="7EDE8474" w14:textId="3E95114B" w:rsidR="00E24265" w:rsidRPr="005E579A" w:rsidDel="00CB3FDD" w:rsidRDefault="00E24265">
            <w:pPr>
              <w:pStyle w:val="3"/>
              <w:numPr>
                <w:ilvl w:val="2"/>
                <w:numId w:val="106"/>
              </w:numPr>
              <w:rPr>
                <w:del w:id="14300" w:author="阿毛" w:date="2021-05-21T17:54:00Z"/>
                <w:rFonts w:ascii="標楷體" w:hAnsi="標楷體"/>
              </w:rPr>
              <w:pPrChange w:id="14301" w:author="阿毛" w:date="2021-05-21T17:54:00Z">
                <w:pPr>
                  <w:pStyle w:val="af9"/>
                  <w:numPr>
                    <w:numId w:val="49"/>
                  </w:numPr>
                  <w:ind w:leftChars="0" w:hanging="480"/>
                </w:pPr>
              </w:pPrChange>
            </w:pPr>
          </w:p>
        </w:tc>
        <w:tc>
          <w:tcPr>
            <w:tcW w:w="756" w:type="pct"/>
          </w:tcPr>
          <w:p w14:paraId="398C5140" w14:textId="64D1FD2C" w:rsidR="00E24265" w:rsidRPr="00615D4B" w:rsidDel="00CB3FDD" w:rsidRDefault="00E24265">
            <w:pPr>
              <w:pStyle w:val="3"/>
              <w:numPr>
                <w:ilvl w:val="2"/>
                <w:numId w:val="106"/>
              </w:numPr>
              <w:rPr>
                <w:del w:id="14302" w:author="阿毛" w:date="2021-05-21T17:54:00Z"/>
                <w:rFonts w:ascii="標楷體" w:hAnsi="標楷體"/>
              </w:rPr>
              <w:pPrChange w:id="14303" w:author="阿毛" w:date="2021-05-21T17:54:00Z">
                <w:pPr/>
              </w:pPrChange>
            </w:pPr>
            <w:del w:id="14304" w:author="阿毛" w:date="2021-05-21T17:54:00Z">
              <w:r w:rsidRPr="00D7238B" w:rsidDel="00CB3FDD">
                <w:rPr>
                  <w:rFonts w:ascii="標楷體" w:hAnsi="標楷體" w:hint="eastAsia"/>
                </w:rPr>
                <w:delText>最</w:delText>
              </w:r>
              <w:r w:rsidRPr="00D7238B" w:rsidDel="00CB3FDD">
                <w:rPr>
                  <w:rFonts w:ascii="標楷體" w:hAnsi="標楷體" w:hint="eastAsia"/>
                </w:rPr>
                <w:lastRenderedPageBreak/>
                <w:delText>大債權金融機構聲請狀送達地址</w:delText>
              </w:r>
            </w:del>
          </w:p>
        </w:tc>
        <w:tc>
          <w:tcPr>
            <w:tcW w:w="624" w:type="pct"/>
          </w:tcPr>
          <w:p w14:paraId="5715C882" w14:textId="66EA6FF3" w:rsidR="00E24265" w:rsidRPr="00615D4B" w:rsidDel="00CB3FDD" w:rsidRDefault="00E24265">
            <w:pPr>
              <w:pStyle w:val="3"/>
              <w:numPr>
                <w:ilvl w:val="2"/>
                <w:numId w:val="106"/>
              </w:numPr>
              <w:rPr>
                <w:del w:id="14305" w:author="阿毛" w:date="2021-05-21T17:54:00Z"/>
                <w:rFonts w:ascii="標楷體" w:hAnsi="標楷體"/>
              </w:rPr>
              <w:pPrChange w:id="14306" w:author="阿毛" w:date="2021-05-21T17:54:00Z">
                <w:pPr/>
              </w:pPrChange>
            </w:pPr>
          </w:p>
        </w:tc>
        <w:tc>
          <w:tcPr>
            <w:tcW w:w="624" w:type="pct"/>
          </w:tcPr>
          <w:p w14:paraId="79BA0F45" w14:textId="4AD5BDDB" w:rsidR="00E24265" w:rsidRPr="00615D4B" w:rsidDel="00CB3FDD" w:rsidRDefault="00E24265">
            <w:pPr>
              <w:pStyle w:val="3"/>
              <w:numPr>
                <w:ilvl w:val="2"/>
                <w:numId w:val="106"/>
              </w:numPr>
              <w:rPr>
                <w:del w:id="14307" w:author="阿毛" w:date="2021-05-21T17:54:00Z"/>
                <w:rFonts w:ascii="標楷體" w:hAnsi="標楷體"/>
              </w:rPr>
              <w:pPrChange w:id="14308" w:author="阿毛" w:date="2021-05-21T17:54:00Z">
                <w:pPr/>
              </w:pPrChange>
            </w:pPr>
          </w:p>
        </w:tc>
        <w:tc>
          <w:tcPr>
            <w:tcW w:w="537" w:type="pct"/>
          </w:tcPr>
          <w:p w14:paraId="71E8C76B" w14:textId="04E148B6" w:rsidR="00E24265" w:rsidRPr="00615D4B" w:rsidDel="00CB3FDD" w:rsidRDefault="00E24265">
            <w:pPr>
              <w:pStyle w:val="3"/>
              <w:numPr>
                <w:ilvl w:val="2"/>
                <w:numId w:val="106"/>
              </w:numPr>
              <w:rPr>
                <w:del w:id="14309" w:author="阿毛" w:date="2021-05-21T17:54:00Z"/>
                <w:rFonts w:ascii="標楷體" w:hAnsi="標楷體"/>
              </w:rPr>
              <w:pPrChange w:id="14310" w:author="阿毛" w:date="2021-05-21T17:54:00Z">
                <w:pPr/>
              </w:pPrChange>
            </w:pPr>
          </w:p>
        </w:tc>
        <w:tc>
          <w:tcPr>
            <w:tcW w:w="299" w:type="pct"/>
          </w:tcPr>
          <w:p w14:paraId="0A374FBB" w14:textId="51AF32E7" w:rsidR="00E24265" w:rsidRPr="00615D4B" w:rsidDel="00CB3FDD" w:rsidRDefault="00E24265">
            <w:pPr>
              <w:pStyle w:val="3"/>
              <w:numPr>
                <w:ilvl w:val="2"/>
                <w:numId w:val="106"/>
              </w:numPr>
              <w:rPr>
                <w:del w:id="14311" w:author="阿毛" w:date="2021-05-21T17:54:00Z"/>
                <w:rFonts w:ascii="標楷體" w:hAnsi="標楷體"/>
              </w:rPr>
              <w:pPrChange w:id="14312" w:author="阿毛" w:date="2021-05-21T17:54:00Z">
                <w:pPr/>
              </w:pPrChange>
            </w:pPr>
          </w:p>
        </w:tc>
        <w:tc>
          <w:tcPr>
            <w:tcW w:w="299" w:type="pct"/>
          </w:tcPr>
          <w:p w14:paraId="06FA7627" w14:textId="49409804" w:rsidR="00E24265" w:rsidRPr="00615D4B" w:rsidDel="00CB3FDD" w:rsidRDefault="00E24265">
            <w:pPr>
              <w:pStyle w:val="3"/>
              <w:numPr>
                <w:ilvl w:val="2"/>
                <w:numId w:val="106"/>
              </w:numPr>
              <w:rPr>
                <w:del w:id="14313" w:author="阿毛" w:date="2021-05-21T17:54:00Z"/>
                <w:rFonts w:ascii="標楷體" w:hAnsi="標楷體"/>
              </w:rPr>
              <w:pPrChange w:id="14314" w:author="阿毛" w:date="2021-05-21T17:54:00Z">
                <w:pPr/>
              </w:pPrChange>
            </w:pPr>
          </w:p>
        </w:tc>
        <w:tc>
          <w:tcPr>
            <w:tcW w:w="1643" w:type="pct"/>
          </w:tcPr>
          <w:p w14:paraId="51937901" w14:textId="4E14B1F6" w:rsidR="00E24265" w:rsidRPr="00615D4B" w:rsidDel="00CB3FDD" w:rsidRDefault="00E24265">
            <w:pPr>
              <w:pStyle w:val="3"/>
              <w:numPr>
                <w:ilvl w:val="2"/>
                <w:numId w:val="106"/>
              </w:numPr>
              <w:rPr>
                <w:del w:id="14315" w:author="阿毛" w:date="2021-05-21T17:54:00Z"/>
                <w:rFonts w:ascii="標楷體" w:hAnsi="標楷體"/>
              </w:rPr>
              <w:pPrChange w:id="14316" w:author="阿毛" w:date="2021-05-21T17:54:00Z">
                <w:pPr/>
              </w:pPrChange>
            </w:pPr>
          </w:p>
        </w:tc>
      </w:tr>
      <w:tr w:rsidR="00E24265" w:rsidRPr="00615D4B" w:rsidDel="00CB3FDD" w14:paraId="507784C5" w14:textId="61AEAA6D" w:rsidTr="005F76AD">
        <w:trPr>
          <w:trHeight w:val="291"/>
          <w:jc w:val="center"/>
          <w:del w:id="14317" w:author="阿毛" w:date="2021-05-21T17:54:00Z"/>
        </w:trPr>
        <w:tc>
          <w:tcPr>
            <w:tcW w:w="219" w:type="pct"/>
          </w:tcPr>
          <w:p w14:paraId="110F1C04" w14:textId="00F53A09" w:rsidR="00E24265" w:rsidRPr="005E579A" w:rsidDel="00CB3FDD" w:rsidRDefault="00E24265">
            <w:pPr>
              <w:pStyle w:val="3"/>
              <w:numPr>
                <w:ilvl w:val="2"/>
                <w:numId w:val="106"/>
              </w:numPr>
              <w:rPr>
                <w:del w:id="14318" w:author="阿毛" w:date="2021-05-21T17:54:00Z"/>
                <w:rFonts w:ascii="標楷體" w:hAnsi="標楷體"/>
              </w:rPr>
              <w:pPrChange w:id="14319" w:author="阿毛" w:date="2021-05-21T17:54:00Z">
                <w:pPr>
                  <w:pStyle w:val="af9"/>
                  <w:numPr>
                    <w:numId w:val="49"/>
                  </w:numPr>
                  <w:ind w:leftChars="0" w:hanging="480"/>
                </w:pPr>
              </w:pPrChange>
            </w:pPr>
          </w:p>
        </w:tc>
        <w:tc>
          <w:tcPr>
            <w:tcW w:w="756" w:type="pct"/>
          </w:tcPr>
          <w:p w14:paraId="0BB26D65" w14:textId="14EA33C6" w:rsidR="00E24265" w:rsidRPr="00615D4B" w:rsidDel="00CB3FDD" w:rsidRDefault="00E24265">
            <w:pPr>
              <w:pStyle w:val="3"/>
              <w:numPr>
                <w:ilvl w:val="2"/>
                <w:numId w:val="106"/>
              </w:numPr>
              <w:rPr>
                <w:del w:id="14320" w:author="阿毛" w:date="2021-05-21T17:54:00Z"/>
                <w:rFonts w:ascii="標楷體" w:hAnsi="標楷體"/>
              </w:rPr>
              <w:pPrChange w:id="14321" w:author="阿毛" w:date="2021-05-21T17:54:00Z">
                <w:pPr/>
              </w:pPrChange>
            </w:pPr>
            <w:del w:id="14322" w:author="阿毛" w:date="2021-05-21T17:54:00Z">
              <w:r w:rsidRPr="00D7238B" w:rsidDel="00CB3FDD">
                <w:rPr>
                  <w:rFonts w:ascii="標楷體" w:hAnsi="標楷體" w:hint="eastAsia"/>
                </w:rPr>
                <w:delText>月付金</w:delText>
              </w:r>
            </w:del>
          </w:p>
        </w:tc>
        <w:tc>
          <w:tcPr>
            <w:tcW w:w="624" w:type="pct"/>
          </w:tcPr>
          <w:p w14:paraId="571B680C" w14:textId="77D0EB93" w:rsidR="00E24265" w:rsidRPr="00615D4B" w:rsidDel="00CB3FDD" w:rsidRDefault="00E24265">
            <w:pPr>
              <w:pStyle w:val="3"/>
              <w:numPr>
                <w:ilvl w:val="2"/>
                <w:numId w:val="106"/>
              </w:numPr>
              <w:rPr>
                <w:del w:id="14323" w:author="阿毛" w:date="2021-05-21T17:54:00Z"/>
                <w:rFonts w:ascii="標楷體" w:hAnsi="標楷體"/>
              </w:rPr>
              <w:pPrChange w:id="14324" w:author="阿毛" w:date="2021-05-21T17:54:00Z">
                <w:pPr/>
              </w:pPrChange>
            </w:pPr>
          </w:p>
        </w:tc>
        <w:tc>
          <w:tcPr>
            <w:tcW w:w="624" w:type="pct"/>
          </w:tcPr>
          <w:p w14:paraId="51738294" w14:textId="24EA4C88" w:rsidR="00E24265" w:rsidRPr="00615D4B" w:rsidDel="00CB3FDD" w:rsidRDefault="00E24265">
            <w:pPr>
              <w:pStyle w:val="3"/>
              <w:numPr>
                <w:ilvl w:val="2"/>
                <w:numId w:val="106"/>
              </w:numPr>
              <w:rPr>
                <w:del w:id="14325" w:author="阿毛" w:date="2021-05-21T17:54:00Z"/>
                <w:rFonts w:ascii="標楷體" w:hAnsi="標楷體"/>
              </w:rPr>
              <w:pPrChange w:id="14326" w:author="阿毛" w:date="2021-05-21T17:54:00Z">
                <w:pPr/>
              </w:pPrChange>
            </w:pPr>
          </w:p>
        </w:tc>
        <w:tc>
          <w:tcPr>
            <w:tcW w:w="537" w:type="pct"/>
          </w:tcPr>
          <w:p w14:paraId="57654905" w14:textId="4B86C70F" w:rsidR="00E24265" w:rsidRPr="00615D4B" w:rsidDel="00CB3FDD" w:rsidRDefault="00E24265">
            <w:pPr>
              <w:pStyle w:val="3"/>
              <w:numPr>
                <w:ilvl w:val="2"/>
                <w:numId w:val="106"/>
              </w:numPr>
              <w:rPr>
                <w:del w:id="14327" w:author="阿毛" w:date="2021-05-21T17:54:00Z"/>
                <w:rFonts w:ascii="標楷體" w:hAnsi="標楷體"/>
              </w:rPr>
              <w:pPrChange w:id="14328" w:author="阿毛" w:date="2021-05-21T17:54:00Z">
                <w:pPr/>
              </w:pPrChange>
            </w:pPr>
          </w:p>
        </w:tc>
        <w:tc>
          <w:tcPr>
            <w:tcW w:w="299" w:type="pct"/>
          </w:tcPr>
          <w:p w14:paraId="63AF3C2D" w14:textId="0C8F797F" w:rsidR="00E24265" w:rsidRPr="00615D4B" w:rsidDel="00CB3FDD" w:rsidRDefault="00E24265">
            <w:pPr>
              <w:pStyle w:val="3"/>
              <w:numPr>
                <w:ilvl w:val="2"/>
                <w:numId w:val="106"/>
              </w:numPr>
              <w:rPr>
                <w:del w:id="14329" w:author="阿毛" w:date="2021-05-21T17:54:00Z"/>
                <w:rFonts w:ascii="標楷體" w:hAnsi="標楷體"/>
              </w:rPr>
              <w:pPrChange w:id="14330" w:author="阿毛" w:date="2021-05-21T17:54:00Z">
                <w:pPr/>
              </w:pPrChange>
            </w:pPr>
          </w:p>
        </w:tc>
        <w:tc>
          <w:tcPr>
            <w:tcW w:w="299" w:type="pct"/>
          </w:tcPr>
          <w:p w14:paraId="54A471BF" w14:textId="7734B7F4" w:rsidR="00E24265" w:rsidRPr="00615D4B" w:rsidDel="00CB3FDD" w:rsidRDefault="00E24265">
            <w:pPr>
              <w:pStyle w:val="3"/>
              <w:numPr>
                <w:ilvl w:val="2"/>
                <w:numId w:val="106"/>
              </w:numPr>
              <w:rPr>
                <w:del w:id="14331" w:author="阿毛" w:date="2021-05-21T17:54:00Z"/>
                <w:rFonts w:ascii="標楷體" w:hAnsi="標楷體"/>
              </w:rPr>
              <w:pPrChange w:id="14332" w:author="阿毛" w:date="2021-05-21T17:54:00Z">
                <w:pPr/>
              </w:pPrChange>
            </w:pPr>
          </w:p>
        </w:tc>
        <w:tc>
          <w:tcPr>
            <w:tcW w:w="1643" w:type="pct"/>
          </w:tcPr>
          <w:p w14:paraId="43AC9FB4" w14:textId="3C81FC09" w:rsidR="00E24265" w:rsidRPr="00615D4B" w:rsidDel="00CB3FDD" w:rsidRDefault="00E24265">
            <w:pPr>
              <w:pStyle w:val="3"/>
              <w:numPr>
                <w:ilvl w:val="2"/>
                <w:numId w:val="106"/>
              </w:numPr>
              <w:rPr>
                <w:del w:id="14333" w:author="阿毛" w:date="2021-05-21T17:54:00Z"/>
                <w:rFonts w:ascii="標楷體" w:hAnsi="標楷體"/>
              </w:rPr>
              <w:pPrChange w:id="14334" w:author="阿毛" w:date="2021-05-21T17:54:00Z">
                <w:pPr/>
              </w:pPrChange>
            </w:pPr>
          </w:p>
        </w:tc>
      </w:tr>
      <w:tr w:rsidR="00E24265" w:rsidRPr="00615D4B" w:rsidDel="00CB3FDD" w14:paraId="27B34B74" w14:textId="23B577B8" w:rsidTr="005F76AD">
        <w:trPr>
          <w:trHeight w:val="291"/>
          <w:jc w:val="center"/>
          <w:del w:id="14335" w:author="阿毛" w:date="2021-05-21T17:54:00Z"/>
        </w:trPr>
        <w:tc>
          <w:tcPr>
            <w:tcW w:w="219" w:type="pct"/>
          </w:tcPr>
          <w:p w14:paraId="142D653E" w14:textId="04CD0A8B" w:rsidR="00E24265" w:rsidRPr="005E579A" w:rsidDel="00CB3FDD" w:rsidRDefault="00E24265">
            <w:pPr>
              <w:pStyle w:val="3"/>
              <w:numPr>
                <w:ilvl w:val="2"/>
                <w:numId w:val="106"/>
              </w:numPr>
              <w:rPr>
                <w:del w:id="14336" w:author="阿毛" w:date="2021-05-21T17:54:00Z"/>
                <w:rFonts w:ascii="標楷體" w:hAnsi="標楷體"/>
              </w:rPr>
              <w:pPrChange w:id="14337" w:author="阿毛" w:date="2021-05-21T17:54:00Z">
                <w:pPr>
                  <w:pStyle w:val="af9"/>
                  <w:numPr>
                    <w:numId w:val="49"/>
                  </w:numPr>
                  <w:ind w:leftChars="0" w:hanging="480"/>
                </w:pPr>
              </w:pPrChange>
            </w:pPr>
          </w:p>
        </w:tc>
        <w:tc>
          <w:tcPr>
            <w:tcW w:w="756" w:type="pct"/>
          </w:tcPr>
          <w:p w14:paraId="2C91AFAD" w14:textId="09B25F30" w:rsidR="00E24265" w:rsidRPr="00615D4B" w:rsidDel="00CB3FDD" w:rsidRDefault="00E24265">
            <w:pPr>
              <w:pStyle w:val="3"/>
              <w:numPr>
                <w:ilvl w:val="2"/>
                <w:numId w:val="106"/>
              </w:numPr>
              <w:rPr>
                <w:del w:id="14338" w:author="阿毛" w:date="2021-05-21T17:54:00Z"/>
                <w:rFonts w:ascii="標楷體" w:hAnsi="標楷體"/>
              </w:rPr>
              <w:pPrChange w:id="14339" w:author="阿毛" w:date="2021-05-21T17:54:00Z">
                <w:pPr/>
              </w:pPrChange>
            </w:pPr>
            <w:del w:id="14340" w:author="阿毛" w:date="2021-05-21T17:54:00Z">
              <w:r w:rsidRPr="00D7238B" w:rsidDel="00CB3FDD">
                <w:rPr>
                  <w:rFonts w:ascii="標楷體" w:hAnsi="標楷體" w:hint="eastAsia"/>
                </w:rPr>
                <w:delText>屬階梯式還款註記</w:delText>
              </w:r>
            </w:del>
          </w:p>
        </w:tc>
        <w:tc>
          <w:tcPr>
            <w:tcW w:w="624" w:type="pct"/>
          </w:tcPr>
          <w:p w14:paraId="6C0D4381" w14:textId="1AFA66B8" w:rsidR="00E24265" w:rsidRPr="00615D4B" w:rsidDel="00CB3FDD" w:rsidRDefault="00E24265">
            <w:pPr>
              <w:pStyle w:val="3"/>
              <w:numPr>
                <w:ilvl w:val="2"/>
                <w:numId w:val="106"/>
              </w:numPr>
              <w:rPr>
                <w:del w:id="14341" w:author="阿毛" w:date="2021-05-21T17:54:00Z"/>
                <w:rFonts w:ascii="標楷體" w:hAnsi="標楷體"/>
              </w:rPr>
              <w:pPrChange w:id="14342" w:author="阿毛" w:date="2021-05-21T17:54:00Z">
                <w:pPr/>
              </w:pPrChange>
            </w:pPr>
          </w:p>
        </w:tc>
        <w:tc>
          <w:tcPr>
            <w:tcW w:w="624" w:type="pct"/>
          </w:tcPr>
          <w:p w14:paraId="53E3ACE4" w14:textId="13434FC0" w:rsidR="00E24265" w:rsidRPr="00615D4B" w:rsidDel="00CB3FDD" w:rsidRDefault="00E24265">
            <w:pPr>
              <w:pStyle w:val="3"/>
              <w:numPr>
                <w:ilvl w:val="2"/>
                <w:numId w:val="106"/>
              </w:numPr>
              <w:rPr>
                <w:del w:id="14343" w:author="阿毛" w:date="2021-05-21T17:54:00Z"/>
                <w:rFonts w:ascii="標楷體" w:hAnsi="標楷體"/>
              </w:rPr>
              <w:pPrChange w:id="14344" w:author="阿毛" w:date="2021-05-21T17:54:00Z">
                <w:pPr/>
              </w:pPrChange>
            </w:pPr>
          </w:p>
        </w:tc>
        <w:tc>
          <w:tcPr>
            <w:tcW w:w="537" w:type="pct"/>
          </w:tcPr>
          <w:p w14:paraId="606C7893" w14:textId="1857475A" w:rsidR="00E24265" w:rsidRPr="00615D4B" w:rsidDel="00CB3FDD" w:rsidRDefault="00E24265">
            <w:pPr>
              <w:pStyle w:val="3"/>
              <w:numPr>
                <w:ilvl w:val="2"/>
                <w:numId w:val="106"/>
              </w:numPr>
              <w:rPr>
                <w:del w:id="14345" w:author="阿毛" w:date="2021-05-21T17:54:00Z"/>
                <w:rFonts w:ascii="標楷體" w:hAnsi="標楷體"/>
              </w:rPr>
              <w:pPrChange w:id="14346" w:author="阿毛" w:date="2021-05-21T17:54:00Z">
                <w:pPr/>
              </w:pPrChange>
            </w:pPr>
          </w:p>
        </w:tc>
        <w:tc>
          <w:tcPr>
            <w:tcW w:w="299" w:type="pct"/>
          </w:tcPr>
          <w:p w14:paraId="3C5A7FC3" w14:textId="67590FED" w:rsidR="00E24265" w:rsidRPr="00615D4B" w:rsidDel="00CB3FDD" w:rsidRDefault="00E24265">
            <w:pPr>
              <w:pStyle w:val="3"/>
              <w:numPr>
                <w:ilvl w:val="2"/>
                <w:numId w:val="106"/>
              </w:numPr>
              <w:rPr>
                <w:del w:id="14347" w:author="阿毛" w:date="2021-05-21T17:54:00Z"/>
                <w:rFonts w:ascii="標楷體" w:hAnsi="標楷體"/>
              </w:rPr>
              <w:pPrChange w:id="14348" w:author="阿毛" w:date="2021-05-21T17:54:00Z">
                <w:pPr/>
              </w:pPrChange>
            </w:pPr>
          </w:p>
        </w:tc>
        <w:tc>
          <w:tcPr>
            <w:tcW w:w="299" w:type="pct"/>
          </w:tcPr>
          <w:p w14:paraId="76E425F1" w14:textId="5EC4D4D5" w:rsidR="00E24265" w:rsidRPr="00615D4B" w:rsidDel="00CB3FDD" w:rsidRDefault="00E24265">
            <w:pPr>
              <w:pStyle w:val="3"/>
              <w:numPr>
                <w:ilvl w:val="2"/>
                <w:numId w:val="106"/>
              </w:numPr>
              <w:rPr>
                <w:del w:id="14349" w:author="阿毛" w:date="2021-05-21T17:54:00Z"/>
                <w:rFonts w:ascii="標楷體" w:hAnsi="標楷體"/>
              </w:rPr>
              <w:pPrChange w:id="14350" w:author="阿毛" w:date="2021-05-21T17:54:00Z">
                <w:pPr/>
              </w:pPrChange>
            </w:pPr>
          </w:p>
        </w:tc>
        <w:tc>
          <w:tcPr>
            <w:tcW w:w="1643" w:type="pct"/>
          </w:tcPr>
          <w:p w14:paraId="2990810B" w14:textId="4AE73A54" w:rsidR="00E24265" w:rsidRPr="00615D4B" w:rsidDel="00CB3FDD" w:rsidRDefault="00E24265">
            <w:pPr>
              <w:pStyle w:val="3"/>
              <w:numPr>
                <w:ilvl w:val="2"/>
                <w:numId w:val="106"/>
              </w:numPr>
              <w:rPr>
                <w:del w:id="14351" w:author="阿毛" w:date="2021-05-21T17:54:00Z"/>
                <w:rFonts w:ascii="標楷體" w:hAnsi="標楷體"/>
              </w:rPr>
              <w:pPrChange w:id="14352" w:author="阿毛" w:date="2021-05-21T17:54:00Z">
                <w:pPr/>
              </w:pPrChange>
            </w:pPr>
            <w:del w:id="14353" w:author="阿毛" w:date="2021-05-21T17:54:00Z">
              <w:r w:rsidRPr="007C3A4D" w:rsidDel="00CB3FDD">
                <w:rPr>
                  <w:rFonts w:ascii="標楷體" w:hAnsi="標楷體" w:hint="eastAsia"/>
                </w:rPr>
                <w:delText>輸入Y或N</w:delText>
              </w:r>
            </w:del>
          </w:p>
        </w:tc>
      </w:tr>
      <w:tr w:rsidR="00E24265" w:rsidRPr="00615D4B" w:rsidDel="00CB3FDD" w14:paraId="54527942" w14:textId="015EC44B" w:rsidTr="005F76AD">
        <w:trPr>
          <w:trHeight w:val="291"/>
          <w:jc w:val="center"/>
          <w:del w:id="14354" w:author="阿毛" w:date="2021-05-21T17:54:00Z"/>
        </w:trPr>
        <w:tc>
          <w:tcPr>
            <w:tcW w:w="219" w:type="pct"/>
          </w:tcPr>
          <w:p w14:paraId="24626D6B" w14:textId="03BE8119" w:rsidR="00E24265" w:rsidRPr="005E579A" w:rsidDel="00CB3FDD" w:rsidRDefault="00E24265">
            <w:pPr>
              <w:pStyle w:val="3"/>
              <w:numPr>
                <w:ilvl w:val="2"/>
                <w:numId w:val="106"/>
              </w:numPr>
              <w:rPr>
                <w:del w:id="14355" w:author="阿毛" w:date="2021-05-21T17:54:00Z"/>
                <w:rFonts w:ascii="標楷體" w:hAnsi="標楷體"/>
              </w:rPr>
              <w:pPrChange w:id="14356" w:author="阿毛" w:date="2021-05-21T17:54:00Z">
                <w:pPr>
                  <w:pStyle w:val="af9"/>
                  <w:numPr>
                    <w:numId w:val="49"/>
                  </w:numPr>
                  <w:ind w:leftChars="0" w:hanging="480"/>
                </w:pPr>
              </w:pPrChange>
            </w:pPr>
          </w:p>
        </w:tc>
        <w:tc>
          <w:tcPr>
            <w:tcW w:w="756" w:type="pct"/>
          </w:tcPr>
          <w:p w14:paraId="6F0C7843" w14:textId="373C6296" w:rsidR="00E24265" w:rsidRPr="00615D4B" w:rsidDel="00CB3FDD" w:rsidRDefault="00E24265">
            <w:pPr>
              <w:pStyle w:val="3"/>
              <w:numPr>
                <w:ilvl w:val="2"/>
                <w:numId w:val="106"/>
              </w:numPr>
              <w:rPr>
                <w:del w:id="14357" w:author="阿毛" w:date="2021-05-21T17:54:00Z"/>
                <w:rFonts w:ascii="標楷體" w:hAnsi="標楷體"/>
              </w:rPr>
              <w:pPrChange w:id="14358" w:author="阿毛" w:date="2021-05-21T17:54:00Z">
                <w:pPr/>
              </w:pPrChange>
            </w:pPr>
            <w:del w:id="14359" w:author="阿毛" w:date="2021-05-21T17:54:00Z">
              <w:r w:rsidRPr="00D7238B" w:rsidDel="00CB3FDD">
                <w:rPr>
                  <w:rFonts w:ascii="標楷體" w:hAnsi="標楷體" w:hint="eastAsia"/>
                </w:rPr>
                <w:delText>第二階梯期數</w:delText>
              </w:r>
            </w:del>
          </w:p>
        </w:tc>
        <w:tc>
          <w:tcPr>
            <w:tcW w:w="624" w:type="pct"/>
          </w:tcPr>
          <w:p w14:paraId="4C6E8CBD" w14:textId="229EE198" w:rsidR="00E24265" w:rsidRPr="00615D4B" w:rsidDel="00CB3FDD" w:rsidRDefault="00E24265">
            <w:pPr>
              <w:pStyle w:val="3"/>
              <w:numPr>
                <w:ilvl w:val="2"/>
                <w:numId w:val="106"/>
              </w:numPr>
              <w:rPr>
                <w:del w:id="14360" w:author="阿毛" w:date="2021-05-21T17:54:00Z"/>
                <w:rFonts w:ascii="標楷體" w:hAnsi="標楷體"/>
              </w:rPr>
              <w:pPrChange w:id="14361" w:author="阿毛" w:date="2021-05-21T17:54:00Z">
                <w:pPr/>
              </w:pPrChange>
            </w:pPr>
          </w:p>
        </w:tc>
        <w:tc>
          <w:tcPr>
            <w:tcW w:w="624" w:type="pct"/>
          </w:tcPr>
          <w:p w14:paraId="481A05CD" w14:textId="44415A89" w:rsidR="00E24265" w:rsidRPr="00615D4B" w:rsidDel="00CB3FDD" w:rsidRDefault="00E24265">
            <w:pPr>
              <w:pStyle w:val="3"/>
              <w:numPr>
                <w:ilvl w:val="2"/>
                <w:numId w:val="106"/>
              </w:numPr>
              <w:rPr>
                <w:del w:id="14362" w:author="阿毛" w:date="2021-05-21T17:54:00Z"/>
                <w:rFonts w:ascii="標楷體" w:hAnsi="標楷體"/>
              </w:rPr>
              <w:pPrChange w:id="14363" w:author="阿毛" w:date="2021-05-21T17:54:00Z">
                <w:pPr/>
              </w:pPrChange>
            </w:pPr>
          </w:p>
        </w:tc>
        <w:tc>
          <w:tcPr>
            <w:tcW w:w="537" w:type="pct"/>
          </w:tcPr>
          <w:p w14:paraId="295D6CD4" w14:textId="1A3B1D34" w:rsidR="00E24265" w:rsidRPr="00615D4B" w:rsidDel="00CB3FDD" w:rsidRDefault="00E24265">
            <w:pPr>
              <w:pStyle w:val="3"/>
              <w:numPr>
                <w:ilvl w:val="2"/>
                <w:numId w:val="106"/>
              </w:numPr>
              <w:rPr>
                <w:del w:id="14364" w:author="阿毛" w:date="2021-05-21T17:54:00Z"/>
                <w:rFonts w:ascii="標楷體" w:hAnsi="標楷體"/>
              </w:rPr>
              <w:pPrChange w:id="14365" w:author="阿毛" w:date="2021-05-21T17:54:00Z">
                <w:pPr/>
              </w:pPrChange>
            </w:pPr>
          </w:p>
        </w:tc>
        <w:tc>
          <w:tcPr>
            <w:tcW w:w="299" w:type="pct"/>
          </w:tcPr>
          <w:p w14:paraId="0024D550" w14:textId="68DC08CA" w:rsidR="00E24265" w:rsidRPr="00615D4B" w:rsidDel="00CB3FDD" w:rsidRDefault="00E24265">
            <w:pPr>
              <w:pStyle w:val="3"/>
              <w:numPr>
                <w:ilvl w:val="2"/>
                <w:numId w:val="106"/>
              </w:numPr>
              <w:rPr>
                <w:del w:id="14366" w:author="阿毛" w:date="2021-05-21T17:54:00Z"/>
                <w:rFonts w:ascii="標楷體" w:hAnsi="標楷體"/>
              </w:rPr>
              <w:pPrChange w:id="14367" w:author="阿毛" w:date="2021-05-21T17:54:00Z">
                <w:pPr/>
              </w:pPrChange>
            </w:pPr>
          </w:p>
        </w:tc>
        <w:tc>
          <w:tcPr>
            <w:tcW w:w="299" w:type="pct"/>
          </w:tcPr>
          <w:p w14:paraId="20181ECE" w14:textId="5C4A105D" w:rsidR="00E24265" w:rsidRPr="00615D4B" w:rsidDel="00CB3FDD" w:rsidRDefault="00E24265">
            <w:pPr>
              <w:pStyle w:val="3"/>
              <w:numPr>
                <w:ilvl w:val="2"/>
                <w:numId w:val="106"/>
              </w:numPr>
              <w:rPr>
                <w:del w:id="14368" w:author="阿毛" w:date="2021-05-21T17:54:00Z"/>
                <w:rFonts w:ascii="標楷體" w:hAnsi="標楷體"/>
              </w:rPr>
              <w:pPrChange w:id="14369" w:author="阿毛" w:date="2021-05-21T17:54:00Z">
                <w:pPr/>
              </w:pPrChange>
            </w:pPr>
          </w:p>
        </w:tc>
        <w:tc>
          <w:tcPr>
            <w:tcW w:w="1643" w:type="pct"/>
          </w:tcPr>
          <w:p w14:paraId="586275EA" w14:textId="2062979A" w:rsidR="00E24265" w:rsidRPr="00615D4B" w:rsidDel="00CB3FDD" w:rsidRDefault="00E24265">
            <w:pPr>
              <w:pStyle w:val="3"/>
              <w:numPr>
                <w:ilvl w:val="2"/>
                <w:numId w:val="106"/>
              </w:numPr>
              <w:rPr>
                <w:del w:id="14370" w:author="阿毛" w:date="2021-05-21T17:54:00Z"/>
                <w:rFonts w:ascii="標楷體" w:hAnsi="標楷體"/>
              </w:rPr>
              <w:pPrChange w:id="14371" w:author="阿毛" w:date="2021-05-21T17:54:00Z">
                <w:pPr/>
              </w:pPrChange>
            </w:pPr>
          </w:p>
        </w:tc>
      </w:tr>
      <w:tr w:rsidR="00E24265" w:rsidRPr="00615D4B" w:rsidDel="00CB3FDD" w14:paraId="5FE0350E" w14:textId="0E0EAD4B" w:rsidTr="005F76AD">
        <w:trPr>
          <w:trHeight w:val="291"/>
          <w:jc w:val="center"/>
          <w:del w:id="14372" w:author="阿毛" w:date="2021-05-21T17:54:00Z"/>
        </w:trPr>
        <w:tc>
          <w:tcPr>
            <w:tcW w:w="219" w:type="pct"/>
          </w:tcPr>
          <w:p w14:paraId="7B02BE5A" w14:textId="2B9D2074" w:rsidR="00E24265" w:rsidRPr="005E579A" w:rsidDel="00CB3FDD" w:rsidRDefault="00E24265">
            <w:pPr>
              <w:pStyle w:val="3"/>
              <w:numPr>
                <w:ilvl w:val="2"/>
                <w:numId w:val="106"/>
              </w:numPr>
              <w:rPr>
                <w:del w:id="14373" w:author="阿毛" w:date="2021-05-21T17:54:00Z"/>
                <w:rFonts w:ascii="標楷體" w:hAnsi="標楷體"/>
              </w:rPr>
              <w:pPrChange w:id="14374" w:author="阿毛" w:date="2021-05-21T17:54:00Z">
                <w:pPr>
                  <w:pStyle w:val="af9"/>
                  <w:numPr>
                    <w:numId w:val="49"/>
                  </w:numPr>
                  <w:ind w:leftChars="0" w:hanging="480"/>
                </w:pPr>
              </w:pPrChange>
            </w:pPr>
          </w:p>
        </w:tc>
        <w:tc>
          <w:tcPr>
            <w:tcW w:w="756" w:type="pct"/>
          </w:tcPr>
          <w:p w14:paraId="334D79AF" w14:textId="0DAC6EDD" w:rsidR="00E24265" w:rsidRPr="00615D4B" w:rsidDel="00CB3FDD" w:rsidRDefault="00E24265">
            <w:pPr>
              <w:pStyle w:val="3"/>
              <w:numPr>
                <w:ilvl w:val="2"/>
                <w:numId w:val="106"/>
              </w:numPr>
              <w:rPr>
                <w:del w:id="14375" w:author="阿毛" w:date="2021-05-21T17:54:00Z"/>
                <w:rFonts w:ascii="標楷體" w:hAnsi="標楷體"/>
              </w:rPr>
              <w:pPrChange w:id="14376" w:author="阿毛" w:date="2021-05-21T17:54:00Z">
                <w:pPr/>
              </w:pPrChange>
            </w:pPr>
            <w:del w:id="14377" w:author="阿毛" w:date="2021-05-21T17:54:00Z">
              <w:r w:rsidRPr="00D7238B" w:rsidDel="00CB3FDD">
                <w:rPr>
                  <w:rFonts w:ascii="標楷體" w:hAnsi="標楷體" w:hint="eastAsia"/>
                </w:rPr>
                <w:delText>第二階梯利率</w:delText>
              </w:r>
            </w:del>
          </w:p>
        </w:tc>
        <w:tc>
          <w:tcPr>
            <w:tcW w:w="624" w:type="pct"/>
          </w:tcPr>
          <w:p w14:paraId="3E41F322" w14:textId="2B25DBC5" w:rsidR="00E24265" w:rsidRPr="00615D4B" w:rsidDel="00CB3FDD" w:rsidRDefault="00E24265">
            <w:pPr>
              <w:pStyle w:val="3"/>
              <w:numPr>
                <w:ilvl w:val="2"/>
                <w:numId w:val="106"/>
              </w:numPr>
              <w:rPr>
                <w:del w:id="14378" w:author="阿毛" w:date="2021-05-21T17:54:00Z"/>
                <w:rFonts w:ascii="標楷體" w:hAnsi="標楷體"/>
              </w:rPr>
              <w:pPrChange w:id="14379" w:author="阿毛" w:date="2021-05-21T17:54:00Z">
                <w:pPr/>
              </w:pPrChange>
            </w:pPr>
          </w:p>
        </w:tc>
        <w:tc>
          <w:tcPr>
            <w:tcW w:w="624" w:type="pct"/>
          </w:tcPr>
          <w:p w14:paraId="031940EA" w14:textId="666CD2FB" w:rsidR="00E24265" w:rsidRPr="00615D4B" w:rsidDel="00CB3FDD" w:rsidRDefault="00E24265">
            <w:pPr>
              <w:pStyle w:val="3"/>
              <w:numPr>
                <w:ilvl w:val="2"/>
                <w:numId w:val="106"/>
              </w:numPr>
              <w:rPr>
                <w:del w:id="14380" w:author="阿毛" w:date="2021-05-21T17:54:00Z"/>
                <w:rFonts w:ascii="標楷體" w:hAnsi="標楷體"/>
              </w:rPr>
              <w:pPrChange w:id="14381" w:author="阿毛" w:date="2021-05-21T17:54:00Z">
                <w:pPr/>
              </w:pPrChange>
            </w:pPr>
          </w:p>
        </w:tc>
        <w:tc>
          <w:tcPr>
            <w:tcW w:w="537" w:type="pct"/>
          </w:tcPr>
          <w:p w14:paraId="7ADBF126" w14:textId="77E6CCC9" w:rsidR="00E24265" w:rsidRPr="00615D4B" w:rsidDel="00CB3FDD" w:rsidRDefault="00E24265">
            <w:pPr>
              <w:pStyle w:val="3"/>
              <w:numPr>
                <w:ilvl w:val="2"/>
                <w:numId w:val="106"/>
              </w:numPr>
              <w:rPr>
                <w:del w:id="14382" w:author="阿毛" w:date="2021-05-21T17:54:00Z"/>
                <w:rFonts w:ascii="標楷體" w:hAnsi="標楷體"/>
              </w:rPr>
              <w:pPrChange w:id="14383" w:author="阿毛" w:date="2021-05-21T17:54:00Z">
                <w:pPr/>
              </w:pPrChange>
            </w:pPr>
          </w:p>
        </w:tc>
        <w:tc>
          <w:tcPr>
            <w:tcW w:w="299" w:type="pct"/>
          </w:tcPr>
          <w:p w14:paraId="62BF3C16" w14:textId="6C4B208C" w:rsidR="00E24265" w:rsidRPr="00615D4B" w:rsidDel="00CB3FDD" w:rsidRDefault="00E24265">
            <w:pPr>
              <w:pStyle w:val="3"/>
              <w:numPr>
                <w:ilvl w:val="2"/>
                <w:numId w:val="106"/>
              </w:numPr>
              <w:rPr>
                <w:del w:id="14384" w:author="阿毛" w:date="2021-05-21T17:54:00Z"/>
                <w:rFonts w:ascii="標楷體" w:hAnsi="標楷體"/>
              </w:rPr>
              <w:pPrChange w:id="14385" w:author="阿毛" w:date="2021-05-21T17:54:00Z">
                <w:pPr/>
              </w:pPrChange>
            </w:pPr>
          </w:p>
        </w:tc>
        <w:tc>
          <w:tcPr>
            <w:tcW w:w="299" w:type="pct"/>
          </w:tcPr>
          <w:p w14:paraId="5D70FD85" w14:textId="192C797F" w:rsidR="00E24265" w:rsidRPr="00615D4B" w:rsidDel="00CB3FDD" w:rsidRDefault="00E24265">
            <w:pPr>
              <w:pStyle w:val="3"/>
              <w:numPr>
                <w:ilvl w:val="2"/>
                <w:numId w:val="106"/>
              </w:numPr>
              <w:rPr>
                <w:del w:id="14386" w:author="阿毛" w:date="2021-05-21T17:54:00Z"/>
                <w:rFonts w:ascii="標楷體" w:hAnsi="標楷體"/>
              </w:rPr>
              <w:pPrChange w:id="14387" w:author="阿毛" w:date="2021-05-21T17:54:00Z">
                <w:pPr/>
              </w:pPrChange>
            </w:pPr>
          </w:p>
        </w:tc>
        <w:tc>
          <w:tcPr>
            <w:tcW w:w="1643" w:type="pct"/>
          </w:tcPr>
          <w:p w14:paraId="52BAB5E0" w14:textId="5A3DC07F" w:rsidR="00E24265" w:rsidRPr="00615D4B" w:rsidDel="00CB3FDD" w:rsidRDefault="00E24265">
            <w:pPr>
              <w:pStyle w:val="3"/>
              <w:numPr>
                <w:ilvl w:val="2"/>
                <w:numId w:val="106"/>
              </w:numPr>
              <w:rPr>
                <w:del w:id="14388" w:author="阿毛" w:date="2021-05-21T17:54:00Z"/>
                <w:rFonts w:ascii="標楷體" w:hAnsi="標楷體"/>
              </w:rPr>
              <w:pPrChange w:id="14389" w:author="阿毛" w:date="2021-05-21T17:54:00Z">
                <w:pPr/>
              </w:pPrChange>
            </w:pPr>
          </w:p>
        </w:tc>
      </w:tr>
      <w:tr w:rsidR="00E24265" w:rsidRPr="00615D4B" w:rsidDel="00CB3FDD" w14:paraId="64F06A1D" w14:textId="01324876" w:rsidTr="005F76AD">
        <w:trPr>
          <w:trHeight w:val="291"/>
          <w:jc w:val="center"/>
          <w:del w:id="14390" w:author="阿毛" w:date="2021-05-21T17:54:00Z"/>
        </w:trPr>
        <w:tc>
          <w:tcPr>
            <w:tcW w:w="219" w:type="pct"/>
          </w:tcPr>
          <w:p w14:paraId="37603C65" w14:textId="641AD1F6" w:rsidR="00E24265" w:rsidRPr="005E579A" w:rsidDel="00CB3FDD" w:rsidRDefault="00E24265">
            <w:pPr>
              <w:pStyle w:val="3"/>
              <w:numPr>
                <w:ilvl w:val="2"/>
                <w:numId w:val="106"/>
              </w:numPr>
              <w:rPr>
                <w:del w:id="14391" w:author="阿毛" w:date="2021-05-21T17:54:00Z"/>
                <w:rFonts w:ascii="標楷體" w:hAnsi="標楷體"/>
              </w:rPr>
              <w:pPrChange w:id="14392" w:author="阿毛" w:date="2021-05-21T17:54:00Z">
                <w:pPr>
                  <w:pStyle w:val="af9"/>
                  <w:numPr>
                    <w:numId w:val="49"/>
                  </w:numPr>
                  <w:ind w:leftChars="0" w:hanging="480"/>
                </w:pPr>
              </w:pPrChange>
            </w:pPr>
          </w:p>
        </w:tc>
        <w:tc>
          <w:tcPr>
            <w:tcW w:w="756" w:type="pct"/>
          </w:tcPr>
          <w:p w14:paraId="01F9AE29" w14:textId="3613041A" w:rsidR="00E24265" w:rsidRPr="00615D4B" w:rsidDel="00CB3FDD" w:rsidRDefault="00E24265">
            <w:pPr>
              <w:pStyle w:val="3"/>
              <w:numPr>
                <w:ilvl w:val="2"/>
                <w:numId w:val="106"/>
              </w:numPr>
              <w:rPr>
                <w:del w:id="14393" w:author="阿毛" w:date="2021-05-21T17:54:00Z"/>
                <w:rFonts w:ascii="標楷體" w:hAnsi="標楷體"/>
              </w:rPr>
              <w:pPrChange w:id="14394" w:author="阿毛" w:date="2021-05-21T17:54:00Z">
                <w:pPr/>
              </w:pPrChange>
            </w:pPr>
            <w:del w:id="14395" w:author="阿毛" w:date="2021-05-21T17:54:00Z">
              <w:r w:rsidRPr="00D7238B" w:rsidDel="00CB3FDD">
                <w:rPr>
                  <w:rFonts w:ascii="標楷體" w:hAnsi="標楷體" w:hint="eastAsia"/>
                </w:rPr>
                <w:delText>第二階梯月付金</w:delText>
              </w:r>
            </w:del>
          </w:p>
        </w:tc>
        <w:tc>
          <w:tcPr>
            <w:tcW w:w="624" w:type="pct"/>
          </w:tcPr>
          <w:p w14:paraId="629B0899" w14:textId="12912A99" w:rsidR="00E24265" w:rsidRPr="00615D4B" w:rsidDel="00CB3FDD" w:rsidRDefault="00E24265">
            <w:pPr>
              <w:pStyle w:val="3"/>
              <w:numPr>
                <w:ilvl w:val="2"/>
                <w:numId w:val="106"/>
              </w:numPr>
              <w:rPr>
                <w:del w:id="14396" w:author="阿毛" w:date="2021-05-21T17:54:00Z"/>
                <w:rFonts w:ascii="標楷體" w:hAnsi="標楷體"/>
              </w:rPr>
              <w:pPrChange w:id="14397" w:author="阿毛" w:date="2021-05-21T17:54:00Z">
                <w:pPr/>
              </w:pPrChange>
            </w:pPr>
          </w:p>
        </w:tc>
        <w:tc>
          <w:tcPr>
            <w:tcW w:w="624" w:type="pct"/>
          </w:tcPr>
          <w:p w14:paraId="70A5CE24" w14:textId="661BD831" w:rsidR="00E24265" w:rsidRPr="00615D4B" w:rsidDel="00CB3FDD" w:rsidRDefault="00E24265">
            <w:pPr>
              <w:pStyle w:val="3"/>
              <w:numPr>
                <w:ilvl w:val="2"/>
                <w:numId w:val="106"/>
              </w:numPr>
              <w:rPr>
                <w:del w:id="14398" w:author="阿毛" w:date="2021-05-21T17:54:00Z"/>
                <w:rFonts w:ascii="標楷體" w:hAnsi="標楷體"/>
              </w:rPr>
              <w:pPrChange w:id="14399" w:author="阿毛" w:date="2021-05-21T17:54:00Z">
                <w:pPr/>
              </w:pPrChange>
            </w:pPr>
          </w:p>
        </w:tc>
        <w:tc>
          <w:tcPr>
            <w:tcW w:w="537" w:type="pct"/>
          </w:tcPr>
          <w:p w14:paraId="23E235E3" w14:textId="5541BADF" w:rsidR="00E24265" w:rsidRPr="00615D4B" w:rsidDel="00CB3FDD" w:rsidRDefault="00E24265">
            <w:pPr>
              <w:pStyle w:val="3"/>
              <w:numPr>
                <w:ilvl w:val="2"/>
                <w:numId w:val="106"/>
              </w:numPr>
              <w:rPr>
                <w:del w:id="14400" w:author="阿毛" w:date="2021-05-21T17:54:00Z"/>
                <w:rFonts w:ascii="標楷體" w:hAnsi="標楷體"/>
              </w:rPr>
              <w:pPrChange w:id="14401" w:author="阿毛" w:date="2021-05-21T17:54:00Z">
                <w:pPr/>
              </w:pPrChange>
            </w:pPr>
          </w:p>
        </w:tc>
        <w:tc>
          <w:tcPr>
            <w:tcW w:w="299" w:type="pct"/>
          </w:tcPr>
          <w:p w14:paraId="383A1437" w14:textId="55AAEC81" w:rsidR="00E24265" w:rsidRPr="00615D4B" w:rsidDel="00CB3FDD" w:rsidRDefault="00E24265">
            <w:pPr>
              <w:pStyle w:val="3"/>
              <w:numPr>
                <w:ilvl w:val="2"/>
                <w:numId w:val="106"/>
              </w:numPr>
              <w:rPr>
                <w:del w:id="14402" w:author="阿毛" w:date="2021-05-21T17:54:00Z"/>
                <w:rFonts w:ascii="標楷體" w:hAnsi="標楷體"/>
              </w:rPr>
              <w:pPrChange w:id="14403" w:author="阿毛" w:date="2021-05-21T17:54:00Z">
                <w:pPr/>
              </w:pPrChange>
            </w:pPr>
          </w:p>
        </w:tc>
        <w:tc>
          <w:tcPr>
            <w:tcW w:w="299" w:type="pct"/>
          </w:tcPr>
          <w:p w14:paraId="27265826" w14:textId="193FF57F" w:rsidR="00E24265" w:rsidRPr="00615D4B" w:rsidDel="00CB3FDD" w:rsidRDefault="00E24265">
            <w:pPr>
              <w:pStyle w:val="3"/>
              <w:numPr>
                <w:ilvl w:val="2"/>
                <w:numId w:val="106"/>
              </w:numPr>
              <w:rPr>
                <w:del w:id="14404" w:author="阿毛" w:date="2021-05-21T17:54:00Z"/>
                <w:rFonts w:ascii="標楷體" w:hAnsi="標楷體"/>
              </w:rPr>
              <w:pPrChange w:id="14405" w:author="阿毛" w:date="2021-05-21T17:54:00Z">
                <w:pPr/>
              </w:pPrChange>
            </w:pPr>
          </w:p>
        </w:tc>
        <w:tc>
          <w:tcPr>
            <w:tcW w:w="1643" w:type="pct"/>
          </w:tcPr>
          <w:p w14:paraId="05107F4D" w14:textId="45B9BA71" w:rsidR="00E24265" w:rsidRPr="00615D4B" w:rsidDel="00CB3FDD" w:rsidRDefault="00E24265">
            <w:pPr>
              <w:pStyle w:val="3"/>
              <w:numPr>
                <w:ilvl w:val="2"/>
                <w:numId w:val="106"/>
              </w:numPr>
              <w:rPr>
                <w:del w:id="14406" w:author="阿毛" w:date="2021-05-21T17:54:00Z"/>
                <w:rFonts w:ascii="標楷體" w:hAnsi="標楷體"/>
              </w:rPr>
              <w:pPrChange w:id="14407" w:author="阿毛" w:date="2021-05-21T17:54:00Z">
                <w:pPr/>
              </w:pPrChange>
            </w:pPr>
          </w:p>
        </w:tc>
      </w:tr>
      <w:tr w:rsidR="00E24265" w:rsidRPr="00615D4B" w:rsidDel="00CB3FDD" w14:paraId="4EDE3E77" w14:textId="5D2F53B7" w:rsidTr="005F76AD">
        <w:trPr>
          <w:trHeight w:val="291"/>
          <w:jc w:val="center"/>
          <w:del w:id="14408" w:author="阿毛" w:date="2021-05-21T17:54:00Z"/>
        </w:trPr>
        <w:tc>
          <w:tcPr>
            <w:tcW w:w="219" w:type="pct"/>
          </w:tcPr>
          <w:p w14:paraId="7623BCC3" w14:textId="01128E51" w:rsidR="00E24265" w:rsidRPr="005E579A" w:rsidDel="00CB3FDD" w:rsidRDefault="00E24265">
            <w:pPr>
              <w:pStyle w:val="3"/>
              <w:numPr>
                <w:ilvl w:val="2"/>
                <w:numId w:val="106"/>
              </w:numPr>
              <w:rPr>
                <w:del w:id="14409" w:author="阿毛" w:date="2021-05-21T17:54:00Z"/>
                <w:rFonts w:ascii="標楷體" w:hAnsi="標楷體"/>
              </w:rPr>
              <w:pPrChange w:id="14410" w:author="阿毛" w:date="2021-05-21T17:54:00Z">
                <w:pPr>
                  <w:pStyle w:val="af9"/>
                  <w:numPr>
                    <w:numId w:val="49"/>
                  </w:numPr>
                  <w:ind w:leftChars="0" w:hanging="480"/>
                </w:pPr>
              </w:pPrChange>
            </w:pPr>
          </w:p>
        </w:tc>
        <w:tc>
          <w:tcPr>
            <w:tcW w:w="756" w:type="pct"/>
          </w:tcPr>
          <w:p w14:paraId="540D8A10" w14:textId="2834B4F5" w:rsidR="00E24265" w:rsidRPr="00D7238B" w:rsidDel="00CB3FDD" w:rsidRDefault="00E24265">
            <w:pPr>
              <w:pStyle w:val="3"/>
              <w:numPr>
                <w:ilvl w:val="2"/>
                <w:numId w:val="106"/>
              </w:numPr>
              <w:rPr>
                <w:del w:id="14411" w:author="阿毛" w:date="2021-05-21T17:54:00Z"/>
                <w:rFonts w:ascii="標楷體" w:hAnsi="標楷體"/>
              </w:rPr>
              <w:pPrChange w:id="14412" w:author="阿毛" w:date="2021-05-21T17:54:00Z">
                <w:pPr/>
              </w:pPrChange>
            </w:pPr>
            <w:del w:id="14413" w:author="阿毛" w:date="2021-05-21T17:54:00Z">
              <w:r w:rsidRPr="00D7238B" w:rsidDel="00CB3FDD">
                <w:rPr>
                  <w:rFonts w:ascii="標楷體" w:hAnsi="標楷體" w:hint="eastAsia"/>
                </w:rPr>
                <w:delText>轉JCIC文字檔日期</w:delText>
              </w:r>
            </w:del>
          </w:p>
        </w:tc>
        <w:tc>
          <w:tcPr>
            <w:tcW w:w="624" w:type="pct"/>
          </w:tcPr>
          <w:p w14:paraId="26766028" w14:textId="090ED228" w:rsidR="00E24265" w:rsidRPr="00615D4B" w:rsidDel="00CB3FDD" w:rsidRDefault="00E24265">
            <w:pPr>
              <w:pStyle w:val="3"/>
              <w:numPr>
                <w:ilvl w:val="2"/>
                <w:numId w:val="106"/>
              </w:numPr>
              <w:rPr>
                <w:del w:id="14414" w:author="阿毛" w:date="2021-05-21T17:54:00Z"/>
                <w:rFonts w:ascii="標楷體" w:hAnsi="標楷體"/>
              </w:rPr>
              <w:pPrChange w:id="14415" w:author="阿毛" w:date="2021-05-21T17:54:00Z">
                <w:pPr/>
              </w:pPrChange>
            </w:pPr>
          </w:p>
        </w:tc>
        <w:tc>
          <w:tcPr>
            <w:tcW w:w="624" w:type="pct"/>
          </w:tcPr>
          <w:p w14:paraId="265397EE" w14:textId="18A0F005" w:rsidR="00E24265" w:rsidRPr="00615D4B" w:rsidDel="00CB3FDD" w:rsidRDefault="00E24265">
            <w:pPr>
              <w:pStyle w:val="3"/>
              <w:numPr>
                <w:ilvl w:val="2"/>
                <w:numId w:val="106"/>
              </w:numPr>
              <w:rPr>
                <w:del w:id="14416" w:author="阿毛" w:date="2021-05-21T17:54:00Z"/>
                <w:rFonts w:ascii="標楷體" w:hAnsi="標楷體"/>
              </w:rPr>
              <w:pPrChange w:id="14417" w:author="阿毛" w:date="2021-05-21T17:54:00Z">
                <w:pPr/>
              </w:pPrChange>
            </w:pPr>
          </w:p>
        </w:tc>
        <w:tc>
          <w:tcPr>
            <w:tcW w:w="537" w:type="pct"/>
          </w:tcPr>
          <w:p w14:paraId="6FF83E2E" w14:textId="7124BF16" w:rsidR="00E24265" w:rsidRPr="00615D4B" w:rsidDel="00CB3FDD" w:rsidRDefault="00E24265">
            <w:pPr>
              <w:pStyle w:val="3"/>
              <w:numPr>
                <w:ilvl w:val="2"/>
                <w:numId w:val="106"/>
              </w:numPr>
              <w:rPr>
                <w:del w:id="14418" w:author="阿毛" w:date="2021-05-21T17:54:00Z"/>
                <w:rFonts w:ascii="標楷體" w:hAnsi="標楷體"/>
              </w:rPr>
              <w:pPrChange w:id="14419" w:author="阿毛" w:date="2021-05-21T17:54:00Z">
                <w:pPr/>
              </w:pPrChange>
            </w:pPr>
          </w:p>
        </w:tc>
        <w:tc>
          <w:tcPr>
            <w:tcW w:w="299" w:type="pct"/>
          </w:tcPr>
          <w:p w14:paraId="217657CF" w14:textId="29C3B5F1" w:rsidR="00E24265" w:rsidRPr="00615D4B" w:rsidDel="00CB3FDD" w:rsidRDefault="00E24265">
            <w:pPr>
              <w:pStyle w:val="3"/>
              <w:numPr>
                <w:ilvl w:val="2"/>
                <w:numId w:val="106"/>
              </w:numPr>
              <w:rPr>
                <w:del w:id="14420" w:author="阿毛" w:date="2021-05-21T17:54:00Z"/>
                <w:rFonts w:ascii="標楷體" w:hAnsi="標楷體"/>
              </w:rPr>
              <w:pPrChange w:id="14421" w:author="阿毛" w:date="2021-05-21T17:54:00Z">
                <w:pPr/>
              </w:pPrChange>
            </w:pPr>
          </w:p>
        </w:tc>
        <w:tc>
          <w:tcPr>
            <w:tcW w:w="299" w:type="pct"/>
          </w:tcPr>
          <w:p w14:paraId="541365A8" w14:textId="54279745" w:rsidR="00E24265" w:rsidRPr="00615D4B" w:rsidDel="00CB3FDD" w:rsidRDefault="00E24265">
            <w:pPr>
              <w:pStyle w:val="3"/>
              <w:numPr>
                <w:ilvl w:val="2"/>
                <w:numId w:val="106"/>
              </w:numPr>
              <w:rPr>
                <w:del w:id="14422" w:author="阿毛" w:date="2021-05-21T17:54:00Z"/>
                <w:rFonts w:ascii="標楷體" w:hAnsi="標楷體"/>
              </w:rPr>
              <w:pPrChange w:id="14423" w:author="阿毛" w:date="2021-05-21T17:54:00Z">
                <w:pPr/>
              </w:pPrChange>
            </w:pPr>
          </w:p>
        </w:tc>
        <w:tc>
          <w:tcPr>
            <w:tcW w:w="1643" w:type="pct"/>
          </w:tcPr>
          <w:p w14:paraId="072FC67C" w14:textId="0DE31F2A" w:rsidR="00E24265" w:rsidRPr="00615D4B" w:rsidDel="00CB3FDD" w:rsidRDefault="00E24265">
            <w:pPr>
              <w:pStyle w:val="3"/>
              <w:numPr>
                <w:ilvl w:val="2"/>
                <w:numId w:val="106"/>
              </w:numPr>
              <w:rPr>
                <w:del w:id="14424" w:author="阿毛" w:date="2021-05-21T17:54:00Z"/>
                <w:rFonts w:ascii="標楷體" w:hAnsi="標楷體"/>
              </w:rPr>
              <w:pPrChange w:id="14425" w:author="阿毛" w:date="2021-05-21T17:54:00Z">
                <w:pPr/>
              </w:pPrChange>
            </w:pPr>
          </w:p>
        </w:tc>
      </w:tr>
    </w:tbl>
    <w:p w14:paraId="3F0F36A5" w14:textId="7BAB7BED" w:rsidR="00E24265" w:rsidDel="00CB3FDD" w:rsidRDefault="00E24265">
      <w:pPr>
        <w:pStyle w:val="3"/>
        <w:numPr>
          <w:ilvl w:val="2"/>
          <w:numId w:val="106"/>
        </w:numPr>
        <w:rPr>
          <w:del w:id="14426" w:author="阿毛" w:date="2021-05-21T17:54:00Z"/>
          <w:rFonts w:hAnsi="標楷體"/>
        </w:rPr>
        <w:pPrChange w:id="14427" w:author="阿毛" w:date="2021-05-21T17:54:00Z">
          <w:pPr>
            <w:pStyle w:val="42"/>
            <w:spacing w:after="72"/>
            <w:ind w:leftChars="0" w:left="0"/>
          </w:pPr>
        </w:pPrChange>
      </w:pPr>
    </w:p>
    <w:p w14:paraId="45B0227F" w14:textId="28F39503" w:rsidR="00E24265" w:rsidDel="00CB3FDD" w:rsidRDefault="00E24265">
      <w:pPr>
        <w:pStyle w:val="3"/>
        <w:numPr>
          <w:ilvl w:val="2"/>
          <w:numId w:val="106"/>
        </w:numPr>
        <w:rPr>
          <w:del w:id="14428" w:author="阿毛" w:date="2021-05-21T17:54:00Z"/>
          <w:rFonts w:ascii="Arial" w:hAnsi="標楷體" w:cs="標楷體"/>
          <w:kern w:val="0"/>
          <w:szCs w:val="28"/>
        </w:rPr>
        <w:pPrChange w:id="14429" w:author="阿毛" w:date="2021-05-21T17:54:00Z">
          <w:pPr>
            <w:widowControl/>
          </w:pPr>
        </w:pPrChange>
      </w:pPr>
      <w:del w:id="14430" w:author="阿毛" w:date="2021-05-21T17:54:00Z">
        <w:r w:rsidDel="00CB3FDD">
          <w:rPr>
            <w:rFonts w:hAnsi="標楷體"/>
          </w:rPr>
          <w:br w:type="page"/>
        </w:r>
      </w:del>
    </w:p>
    <w:p w14:paraId="112831B7" w14:textId="18239061" w:rsidR="00E24265" w:rsidRPr="00A03472" w:rsidDel="00CB3FDD" w:rsidRDefault="00E24265">
      <w:pPr>
        <w:pStyle w:val="3"/>
        <w:numPr>
          <w:ilvl w:val="2"/>
          <w:numId w:val="106"/>
        </w:numPr>
        <w:rPr>
          <w:del w:id="14431" w:author="阿毛" w:date="2021-05-21T17:54:00Z"/>
          <w:rFonts w:ascii="標楷體" w:hAnsi="標楷體"/>
        </w:rPr>
        <w:pPrChange w:id="14432" w:author="阿毛" w:date="2021-05-21T17:54:00Z">
          <w:pPr>
            <w:pStyle w:val="3"/>
            <w:numPr>
              <w:ilvl w:val="2"/>
              <w:numId w:val="1"/>
            </w:numPr>
            <w:ind w:left="1247" w:hanging="680"/>
          </w:pPr>
        </w:pPrChange>
      </w:pPr>
      <w:del w:id="14433" w:author="阿毛" w:date="2021-05-21T17:54:00Z">
        <w:r w:rsidDel="00CB3FDD">
          <w:rPr>
            <w:rFonts w:ascii="標楷體" w:hAnsi="標楷體"/>
          </w:rPr>
          <w:lastRenderedPageBreak/>
          <w:delText>L</w:delText>
        </w:r>
        <w:r w:rsidDel="00CB3FDD">
          <w:rPr>
            <w:rFonts w:ascii="標楷體" w:hAnsi="標楷體" w:hint="eastAsia"/>
          </w:rPr>
          <w:delText>8321</w:delText>
        </w:r>
        <w:r w:rsidRPr="00C74B9E" w:rsidDel="00CB3FDD">
          <w:rPr>
            <w:rFonts w:ascii="標楷體" w:hAnsi="標楷體" w:hint="eastAsia"/>
          </w:rPr>
          <w:delText>變更還款方案結案通知資料</w:delText>
        </w:r>
      </w:del>
    </w:p>
    <w:p w14:paraId="4E07E936" w14:textId="5B4D0D6B" w:rsidR="00E24265" w:rsidRPr="003972CE" w:rsidDel="00CB3FDD" w:rsidRDefault="00E24265">
      <w:pPr>
        <w:pStyle w:val="a"/>
        <w:rPr>
          <w:del w:id="14434" w:author="阿毛" w:date="2021-05-21T17:54:00Z"/>
        </w:rPr>
      </w:pPr>
      <w:del w:id="14435"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27B9A40" w14:textId="612A4F12" w:rsidTr="005F76AD">
        <w:trPr>
          <w:trHeight w:val="277"/>
          <w:del w:id="144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8A8B25" w14:textId="265BA10A" w:rsidR="00E24265" w:rsidRPr="00615D4B" w:rsidDel="00CB3FDD" w:rsidRDefault="00E24265" w:rsidP="005F76AD">
            <w:pPr>
              <w:rPr>
                <w:del w:id="14437" w:author="阿毛" w:date="2021-05-21T17:54:00Z"/>
                <w:rFonts w:ascii="標楷體" w:eastAsia="標楷體" w:hAnsi="標楷體"/>
              </w:rPr>
            </w:pPr>
            <w:del w:id="14438"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E08CBB3" w14:textId="71122BE1" w:rsidR="00E24265" w:rsidRPr="00615D4B" w:rsidDel="00CB3FDD" w:rsidRDefault="00E24265" w:rsidP="005F76AD">
            <w:pPr>
              <w:rPr>
                <w:del w:id="14439" w:author="阿毛" w:date="2021-05-21T17:54:00Z"/>
                <w:rFonts w:ascii="標楷體" w:eastAsia="標楷體" w:hAnsi="標楷體"/>
              </w:rPr>
            </w:pPr>
            <w:del w:id="14440" w:author="阿毛" w:date="2021-05-21T17:54:00Z">
              <w:r w:rsidRPr="00C74B9E" w:rsidDel="00CB3FDD">
                <w:rPr>
                  <w:rFonts w:ascii="標楷體" w:eastAsia="標楷體" w:hAnsi="標楷體" w:hint="eastAsia"/>
                </w:rPr>
                <w:delText>變更還款方案結案通知資料</w:delText>
              </w:r>
            </w:del>
          </w:p>
        </w:tc>
      </w:tr>
      <w:tr w:rsidR="00E24265" w:rsidRPr="00615D4B" w:rsidDel="00CB3FDD" w14:paraId="64E8883A" w14:textId="3A208B1D" w:rsidTr="005F76AD">
        <w:trPr>
          <w:trHeight w:val="277"/>
          <w:del w:id="144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D9456B" w14:textId="3A360E52" w:rsidR="00E24265" w:rsidRPr="00615D4B" w:rsidDel="00CB3FDD" w:rsidRDefault="00E24265" w:rsidP="005F76AD">
            <w:pPr>
              <w:rPr>
                <w:del w:id="14442" w:author="阿毛" w:date="2021-05-21T17:54:00Z"/>
                <w:rFonts w:ascii="標楷體" w:eastAsia="標楷體" w:hAnsi="標楷體"/>
              </w:rPr>
            </w:pPr>
            <w:del w:id="14443"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C48EE3E" w14:textId="46D024CC" w:rsidR="00E24265" w:rsidRPr="00615D4B" w:rsidDel="00CB3FDD" w:rsidRDefault="00E24265" w:rsidP="005F76AD">
            <w:pPr>
              <w:rPr>
                <w:del w:id="14444" w:author="阿毛" w:date="2021-05-21T17:54:00Z"/>
                <w:rFonts w:ascii="標楷體" w:eastAsia="標楷體" w:hAnsi="標楷體"/>
              </w:rPr>
            </w:pPr>
          </w:p>
        </w:tc>
      </w:tr>
      <w:tr w:rsidR="00E24265" w:rsidRPr="00615D4B" w:rsidDel="00CB3FDD" w14:paraId="7FD41658" w14:textId="5917CE07" w:rsidTr="005F76AD">
        <w:trPr>
          <w:trHeight w:val="773"/>
          <w:del w:id="1444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7BF12C1" w14:textId="21794190" w:rsidR="00E24265" w:rsidRPr="00615D4B" w:rsidDel="00CB3FDD" w:rsidRDefault="00E24265" w:rsidP="005F76AD">
            <w:pPr>
              <w:rPr>
                <w:del w:id="14446" w:author="阿毛" w:date="2021-05-21T17:54:00Z"/>
                <w:rFonts w:ascii="標楷體" w:eastAsia="標楷體" w:hAnsi="標楷體"/>
              </w:rPr>
            </w:pPr>
            <w:del w:id="14447"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83F4F5B" w14:textId="43D4E311" w:rsidR="00E24265" w:rsidRPr="00615D4B" w:rsidDel="00CB3FDD" w:rsidRDefault="00E24265" w:rsidP="005F76AD">
            <w:pPr>
              <w:rPr>
                <w:del w:id="14448" w:author="阿毛" w:date="2021-05-21T17:54:00Z"/>
                <w:rFonts w:ascii="標楷體" w:eastAsia="標楷體" w:hAnsi="標楷體"/>
              </w:rPr>
            </w:pPr>
          </w:p>
        </w:tc>
      </w:tr>
      <w:tr w:rsidR="00E24265" w:rsidRPr="00615D4B" w:rsidDel="00CB3FDD" w14:paraId="78ABE5D1" w14:textId="4B9424A1" w:rsidTr="005F76AD">
        <w:trPr>
          <w:trHeight w:val="321"/>
          <w:del w:id="1444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6A2855" w14:textId="3AB64EE2" w:rsidR="00E24265" w:rsidRPr="00615D4B" w:rsidDel="00CB3FDD" w:rsidRDefault="00E24265" w:rsidP="005F76AD">
            <w:pPr>
              <w:rPr>
                <w:del w:id="14450" w:author="阿毛" w:date="2021-05-21T17:54:00Z"/>
                <w:rFonts w:ascii="標楷體" w:eastAsia="標楷體" w:hAnsi="標楷體"/>
              </w:rPr>
            </w:pPr>
            <w:del w:id="14451"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199E9D2" w14:textId="7EFD041F" w:rsidR="00E24265" w:rsidRPr="00615D4B" w:rsidDel="00CB3FDD" w:rsidRDefault="00E24265" w:rsidP="005F76AD">
            <w:pPr>
              <w:rPr>
                <w:del w:id="14452" w:author="阿毛" w:date="2021-05-21T17:54:00Z"/>
                <w:rFonts w:ascii="標楷體" w:eastAsia="標楷體" w:hAnsi="標楷體"/>
              </w:rPr>
            </w:pPr>
          </w:p>
        </w:tc>
      </w:tr>
      <w:tr w:rsidR="00E24265" w:rsidRPr="00615D4B" w:rsidDel="00CB3FDD" w14:paraId="4CF4585A" w14:textId="587953D4" w:rsidTr="005F76AD">
        <w:trPr>
          <w:trHeight w:val="1311"/>
          <w:del w:id="1445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59C7C88" w14:textId="05AE0805" w:rsidR="00E24265" w:rsidRPr="00615D4B" w:rsidDel="00CB3FDD" w:rsidRDefault="00E24265" w:rsidP="005F76AD">
            <w:pPr>
              <w:rPr>
                <w:del w:id="14454" w:author="阿毛" w:date="2021-05-21T17:54:00Z"/>
                <w:rFonts w:ascii="標楷體" w:eastAsia="標楷體" w:hAnsi="標楷體"/>
              </w:rPr>
            </w:pPr>
            <w:del w:id="14455"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0F62661E" w14:textId="00766124" w:rsidR="00E24265" w:rsidRPr="00615D4B" w:rsidDel="00CB3FDD" w:rsidRDefault="00E24265" w:rsidP="005F76AD">
            <w:pPr>
              <w:rPr>
                <w:del w:id="14456" w:author="阿毛" w:date="2021-05-21T17:54:00Z"/>
                <w:rFonts w:ascii="標楷體" w:eastAsia="標楷體" w:hAnsi="標楷體"/>
              </w:rPr>
            </w:pPr>
          </w:p>
        </w:tc>
      </w:tr>
      <w:tr w:rsidR="00E24265" w:rsidRPr="00615D4B" w:rsidDel="00CB3FDD" w14:paraId="57C1BE5C" w14:textId="0C745DA5" w:rsidTr="005F76AD">
        <w:trPr>
          <w:trHeight w:val="278"/>
          <w:del w:id="1445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4EE4B29" w14:textId="3D496EEC" w:rsidR="00E24265" w:rsidRPr="00615D4B" w:rsidDel="00CB3FDD" w:rsidRDefault="00E24265" w:rsidP="005F76AD">
            <w:pPr>
              <w:rPr>
                <w:del w:id="14458" w:author="阿毛" w:date="2021-05-21T17:54:00Z"/>
                <w:rFonts w:ascii="標楷體" w:eastAsia="標楷體" w:hAnsi="標楷體"/>
              </w:rPr>
            </w:pPr>
            <w:del w:id="14459"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4C65543" w14:textId="45313969" w:rsidR="00E24265" w:rsidRPr="00615D4B" w:rsidDel="00CB3FDD" w:rsidRDefault="00E24265" w:rsidP="005F76AD">
            <w:pPr>
              <w:rPr>
                <w:del w:id="14460" w:author="阿毛" w:date="2021-05-21T17:54:00Z"/>
                <w:rFonts w:ascii="標楷體" w:eastAsia="標楷體" w:hAnsi="標楷體"/>
              </w:rPr>
            </w:pPr>
          </w:p>
        </w:tc>
      </w:tr>
      <w:tr w:rsidR="00E24265" w:rsidRPr="00615D4B" w:rsidDel="00CB3FDD" w14:paraId="6FCB830B" w14:textId="05626551" w:rsidTr="005F76AD">
        <w:trPr>
          <w:trHeight w:val="358"/>
          <w:del w:id="1446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B0B327" w14:textId="19007783" w:rsidR="00E24265" w:rsidRPr="00615D4B" w:rsidDel="00CB3FDD" w:rsidRDefault="00E24265" w:rsidP="005F76AD">
            <w:pPr>
              <w:rPr>
                <w:del w:id="14462" w:author="阿毛" w:date="2021-05-21T17:54:00Z"/>
                <w:rFonts w:ascii="標楷體" w:eastAsia="標楷體" w:hAnsi="標楷體"/>
              </w:rPr>
            </w:pPr>
            <w:del w:id="14463"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1BD5AFF1" w14:textId="41F59503" w:rsidR="00E24265" w:rsidRPr="00615D4B" w:rsidDel="00CB3FDD" w:rsidRDefault="00E24265" w:rsidP="005F76AD">
            <w:pPr>
              <w:rPr>
                <w:del w:id="14464" w:author="阿毛" w:date="2021-05-21T17:54:00Z"/>
                <w:rFonts w:ascii="標楷體" w:eastAsia="標楷體" w:hAnsi="標楷體"/>
              </w:rPr>
            </w:pPr>
          </w:p>
        </w:tc>
      </w:tr>
      <w:tr w:rsidR="00E24265" w:rsidRPr="00615D4B" w:rsidDel="00CB3FDD" w14:paraId="067A5BC3" w14:textId="420A741A" w:rsidTr="005F76AD">
        <w:trPr>
          <w:trHeight w:val="278"/>
          <w:del w:id="1446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D6F3CAC" w14:textId="1EDD49EF" w:rsidR="00E24265" w:rsidRPr="00615D4B" w:rsidDel="00CB3FDD" w:rsidRDefault="00E24265" w:rsidP="005F76AD">
            <w:pPr>
              <w:rPr>
                <w:del w:id="14466" w:author="阿毛" w:date="2021-05-21T17:54:00Z"/>
                <w:rFonts w:ascii="標楷體" w:eastAsia="標楷體" w:hAnsi="標楷體"/>
              </w:rPr>
            </w:pPr>
            <w:del w:id="14467"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F77801A" w14:textId="2A6A1092" w:rsidR="00E24265" w:rsidRPr="00615D4B" w:rsidDel="00CB3FDD" w:rsidRDefault="00E24265" w:rsidP="005F76AD">
            <w:pPr>
              <w:rPr>
                <w:del w:id="14468" w:author="阿毛" w:date="2021-05-21T17:54:00Z"/>
                <w:rFonts w:ascii="標楷體" w:eastAsia="標楷體" w:hAnsi="標楷體"/>
              </w:rPr>
            </w:pPr>
          </w:p>
        </w:tc>
      </w:tr>
    </w:tbl>
    <w:p w14:paraId="1F1EF40D" w14:textId="2614D2BA" w:rsidR="00E24265" w:rsidDel="00CB3FDD" w:rsidRDefault="00E24265" w:rsidP="00E24265">
      <w:pPr>
        <w:rPr>
          <w:del w:id="14469" w:author="阿毛" w:date="2021-05-21T17:54:00Z"/>
        </w:rPr>
      </w:pPr>
    </w:p>
    <w:p w14:paraId="018550A5" w14:textId="4E707737" w:rsidR="00E24265" w:rsidRPr="00615D4B" w:rsidDel="00CB3FDD" w:rsidRDefault="00E24265">
      <w:pPr>
        <w:pStyle w:val="a"/>
        <w:rPr>
          <w:del w:id="14470" w:author="阿毛" w:date="2021-05-21T17:54:00Z"/>
        </w:rPr>
      </w:pPr>
      <w:del w:id="14471" w:author="阿毛" w:date="2021-05-21T17:54:00Z">
        <w:r w:rsidRPr="00615D4B" w:rsidDel="00CB3FDD">
          <w:delText>UI</w:delText>
        </w:r>
        <w:r w:rsidRPr="00615D4B" w:rsidDel="00CB3FDD">
          <w:delText>畫面</w:delText>
        </w:r>
      </w:del>
    </w:p>
    <w:p w14:paraId="72738D13" w14:textId="79F51921" w:rsidR="00E24265" w:rsidDel="00CB3FDD" w:rsidRDefault="00E24265" w:rsidP="00E24265">
      <w:pPr>
        <w:pStyle w:val="42"/>
        <w:spacing w:after="72"/>
        <w:ind w:left="1133"/>
        <w:rPr>
          <w:del w:id="14472" w:author="阿毛" w:date="2021-05-21T17:54:00Z"/>
          <w:rFonts w:hAnsi="標楷體"/>
        </w:rPr>
      </w:pPr>
      <w:del w:id="14473" w:author="阿毛" w:date="2021-05-21T17:54:00Z">
        <w:r w:rsidRPr="00743962" w:rsidDel="00CB3FDD">
          <w:rPr>
            <w:rFonts w:hAnsi="標楷體" w:hint="eastAsia"/>
          </w:rPr>
          <w:delText>輸入畫面：</w:delText>
        </w:r>
      </w:del>
    </w:p>
    <w:p w14:paraId="55F80884" w14:textId="0455993B" w:rsidR="00E24265" w:rsidRPr="005A61AB" w:rsidDel="00CB3FDD" w:rsidRDefault="00E24265" w:rsidP="00E24265">
      <w:pPr>
        <w:pStyle w:val="42"/>
        <w:spacing w:after="72"/>
        <w:ind w:leftChars="0" w:left="0"/>
        <w:rPr>
          <w:del w:id="14474" w:author="阿毛" w:date="2021-05-21T17:54:00Z"/>
          <w:rFonts w:hAnsi="標楷體"/>
        </w:rPr>
      </w:pPr>
      <w:del w:id="14475" w:author="阿毛" w:date="2021-05-21T17:54:00Z">
        <w:r w:rsidRPr="005A61AB" w:rsidDel="00CB3FDD">
          <w:rPr>
            <w:rFonts w:hAnsi="標楷體"/>
            <w:noProof/>
          </w:rPr>
          <w:drawing>
            <wp:inline distT="0" distB="0" distL="0" distR="0" wp14:anchorId="746EE8A1" wp14:editId="5DDF4F11">
              <wp:extent cx="6622910" cy="218694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622910" cy="2186940"/>
                      </a:xfrm>
                      <a:prstGeom prst="rect">
                        <a:avLst/>
                      </a:prstGeom>
                    </pic:spPr>
                  </pic:pic>
                </a:graphicData>
              </a:graphic>
            </wp:inline>
          </w:drawing>
        </w:r>
      </w:del>
    </w:p>
    <w:p w14:paraId="276B83A6" w14:textId="62E4253A" w:rsidR="00E24265" w:rsidDel="00CB3FDD" w:rsidRDefault="00E24265" w:rsidP="00E24265">
      <w:pPr>
        <w:pStyle w:val="1text"/>
        <w:rPr>
          <w:del w:id="14476" w:author="阿毛" w:date="2021-05-21T17:54:00Z"/>
          <w:rFonts w:ascii="Times New Roman" w:hAnsi="Times New Roman"/>
        </w:rPr>
      </w:pPr>
    </w:p>
    <w:p w14:paraId="62A64D05" w14:textId="20C5218D" w:rsidR="00E24265" w:rsidRPr="003972CE" w:rsidDel="00CB3FDD" w:rsidRDefault="00E24265">
      <w:pPr>
        <w:pStyle w:val="a"/>
        <w:rPr>
          <w:del w:id="14477" w:author="阿毛" w:date="2021-05-21T17:54:00Z"/>
        </w:rPr>
      </w:pPr>
      <w:del w:id="14478"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319E067" w14:textId="03DE447B" w:rsidTr="005F76AD">
        <w:trPr>
          <w:trHeight w:val="388"/>
          <w:jc w:val="center"/>
          <w:del w:id="14479" w:author="阿毛" w:date="2021-05-21T17:54:00Z"/>
        </w:trPr>
        <w:tc>
          <w:tcPr>
            <w:tcW w:w="219" w:type="pct"/>
            <w:vMerge w:val="restart"/>
          </w:tcPr>
          <w:p w14:paraId="20E5B13A" w14:textId="5FB72A11" w:rsidR="00E24265" w:rsidRPr="00615D4B" w:rsidDel="00CB3FDD" w:rsidRDefault="00E24265" w:rsidP="005F76AD">
            <w:pPr>
              <w:rPr>
                <w:del w:id="14480" w:author="阿毛" w:date="2021-05-21T17:54:00Z"/>
                <w:rFonts w:ascii="標楷體" w:eastAsia="標楷體" w:hAnsi="標楷體"/>
              </w:rPr>
            </w:pPr>
            <w:del w:id="14481" w:author="阿毛" w:date="2021-05-21T17:54:00Z">
              <w:r w:rsidRPr="00615D4B" w:rsidDel="00CB3FDD">
                <w:rPr>
                  <w:rFonts w:ascii="標楷體" w:eastAsia="標楷體" w:hAnsi="標楷體"/>
                </w:rPr>
                <w:delText>序號</w:delText>
              </w:r>
            </w:del>
          </w:p>
        </w:tc>
        <w:tc>
          <w:tcPr>
            <w:tcW w:w="756" w:type="pct"/>
            <w:vMerge w:val="restart"/>
          </w:tcPr>
          <w:p w14:paraId="26CCD3F1" w14:textId="7358A80F" w:rsidR="00E24265" w:rsidRPr="00615D4B" w:rsidDel="00CB3FDD" w:rsidRDefault="00E24265" w:rsidP="005F76AD">
            <w:pPr>
              <w:rPr>
                <w:del w:id="14482" w:author="阿毛" w:date="2021-05-21T17:54:00Z"/>
                <w:rFonts w:ascii="標楷體" w:eastAsia="標楷體" w:hAnsi="標楷體"/>
              </w:rPr>
            </w:pPr>
            <w:del w:id="14483" w:author="阿毛" w:date="2021-05-21T17:54:00Z">
              <w:r w:rsidRPr="00615D4B" w:rsidDel="00CB3FDD">
                <w:rPr>
                  <w:rFonts w:ascii="標楷體" w:eastAsia="標楷體" w:hAnsi="標楷體"/>
                </w:rPr>
                <w:delText>欄位</w:delText>
              </w:r>
            </w:del>
          </w:p>
        </w:tc>
        <w:tc>
          <w:tcPr>
            <w:tcW w:w="2382" w:type="pct"/>
            <w:gridSpan w:val="5"/>
          </w:tcPr>
          <w:p w14:paraId="1AEB7E2C" w14:textId="0B2CF75A" w:rsidR="00E24265" w:rsidRPr="00615D4B" w:rsidDel="00CB3FDD" w:rsidRDefault="00E24265" w:rsidP="005F76AD">
            <w:pPr>
              <w:jc w:val="center"/>
              <w:rPr>
                <w:del w:id="14484" w:author="阿毛" w:date="2021-05-21T17:54:00Z"/>
                <w:rFonts w:ascii="標楷體" w:eastAsia="標楷體" w:hAnsi="標楷體"/>
              </w:rPr>
            </w:pPr>
            <w:del w:id="14485" w:author="阿毛" w:date="2021-05-21T17:54:00Z">
              <w:r w:rsidRPr="00615D4B" w:rsidDel="00CB3FDD">
                <w:rPr>
                  <w:rFonts w:ascii="標楷體" w:eastAsia="標楷體" w:hAnsi="標楷體"/>
                </w:rPr>
                <w:delText>說明</w:delText>
              </w:r>
            </w:del>
          </w:p>
        </w:tc>
        <w:tc>
          <w:tcPr>
            <w:tcW w:w="1643" w:type="pct"/>
            <w:vMerge w:val="restart"/>
          </w:tcPr>
          <w:p w14:paraId="57542B9C" w14:textId="1AD54C56" w:rsidR="00E24265" w:rsidRPr="00615D4B" w:rsidDel="00CB3FDD" w:rsidRDefault="00E24265" w:rsidP="005F76AD">
            <w:pPr>
              <w:rPr>
                <w:del w:id="14486" w:author="阿毛" w:date="2021-05-21T17:54:00Z"/>
                <w:rFonts w:ascii="標楷體" w:eastAsia="標楷體" w:hAnsi="標楷體"/>
              </w:rPr>
            </w:pPr>
            <w:del w:id="14487" w:author="阿毛" w:date="2021-05-21T17:54:00Z">
              <w:r w:rsidRPr="00615D4B" w:rsidDel="00CB3FDD">
                <w:rPr>
                  <w:rFonts w:ascii="標楷體" w:eastAsia="標楷體" w:hAnsi="標楷體"/>
                </w:rPr>
                <w:delText>處理邏輯及注意事項</w:delText>
              </w:r>
            </w:del>
          </w:p>
        </w:tc>
      </w:tr>
      <w:tr w:rsidR="00E24265" w:rsidRPr="00615D4B" w:rsidDel="00CB3FDD" w14:paraId="2A5A6DC9" w14:textId="0C558850" w:rsidTr="005F76AD">
        <w:trPr>
          <w:trHeight w:val="244"/>
          <w:jc w:val="center"/>
          <w:del w:id="14488" w:author="阿毛" w:date="2021-05-21T17:54:00Z"/>
        </w:trPr>
        <w:tc>
          <w:tcPr>
            <w:tcW w:w="219" w:type="pct"/>
            <w:vMerge/>
          </w:tcPr>
          <w:p w14:paraId="22C2BC5E" w14:textId="00F5CFDF" w:rsidR="00E24265" w:rsidRPr="00615D4B" w:rsidDel="00CB3FDD" w:rsidRDefault="00E24265" w:rsidP="005F76AD">
            <w:pPr>
              <w:rPr>
                <w:del w:id="14489" w:author="阿毛" w:date="2021-05-21T17:54:00Z"/>
                <w:rFonts w:ascii="標楷體" w:eastAsia="標楷體" w:hAnsi="標楷體"/>
              </w:rPr>
            </w:pPr>
          </w:p>
        </w:tc>
        <w:tc>
          <w:tcPr>
            <w:tcW w:w="756" w:type="pct"/>
            <w:vMerge/>
          </w:tcPr>
          <w:p w14:paraId="23C119AC" w14:textId="71343F6D" w:rsidR="00E24265" w:rsidRPr="00615D4B" w:rsidDel="00CB3FDD" w:rsidRDefault="00E24265" w:rsidP="005F76AD">
            <w:pPr>
              <w:rPr>
                <w:del w:id="14490" w:author="阿毛" w:date="2021-05-21T17:54:00Z"/>
                <w:rFonts w:ascii="標楷體" w:eastAsia="標楷體" w:hAnsi="標楷體"/>
              </w:rPr>
            </w:pPr>
          </w:p>
        </w:tc>
        <w:tc>
          <w:tcPr>
            <w:tcW w:w="624" w:type="pct"/>
          </w:tcPr>
          <w:p w14:paraId="4202A5D0" w14:textId="450B2CFC" w:rsidR="00E24265" w:rsidRPr="00615D4B" w:rsidDel="00CB3FDD" w:rsidRDefault="00E24265" w:rsidP="005F76AD">
            <w:pPr>
              <w:rPr>
                <w:del w:id="14491" w:author="阿毛" w:date="2021-05-21T17:54:00Z"/>
                <w:rFonts w:ascii="標楷體" w:eastAsia="標楷體" w:hAnsi="標楷體"/>
              </w:rPr>
            </w:pPr>
            <w:del w:id="14492" w:author="阿毛" w:date="2021-05-21T17:54:00Z">
              <w:r w:rsidRPr="00615D4B" w:rsidDel="00CB3FDD">
                <w:rPr>
                  <w:rFonts w:ascii="標楷體" w:eastAsia="標楷體" w:hAnsi="標楷體" w:hint="eastAsia"/>
                </w:rPr>
                <w:delText>資料型態長度</w:delText>
              </w:r>
            </w:del>
          </w:p>
        </w:tc>
        <w:tc>
          <w:tcPr>
            <w:tcW w:w="624" w:type="pct"/>
          </w:tcPr>
          <w:p w14:paraId="7A9FFD97" w14:textId="462E5DBE" w:rsidR="00E24265" w:rsidRPr="00615D4B" w:rsidDel="00CB3FDD" w:rsidRDefault="00E24265" w:rsidP="005F76AD">
            <w:pPr>
              <w:rPr>
                <w:del w:id="14493" w:author="阿毛" w:date="2021-05-21T17:54:00Z"/>
                <w:rFonts w:ascii="標楷體" w:eastAsia="標楷體" w:hAnsi="標楷體"/>
              </w:rPr>
            </w:pPr>
            <w:del w:id="14494" w:author="阿毛" w:date="2021-05-21T17:54:00Z">
              <w:r w:rsidRPr="00615D4B" w:rsidDel="00CB3FDD">
                <w:rPr>
                  <w:rFonts w:ascii="標楷體" w:eastAsia="標楷體" w:hAnsi="標楷體"/>
                </w:rPr>
                <w:delText>預設值</w:delText>
              </w:r>
            </w:del>
          </w:p>
        </w:tc>
        <w:tc>
          <w:tcPr>
            <w:tcW w:w="537" w:type="pct"/>
          </w:tcPr>
          <w:p w14:paraId="66D092AC" w14:textId="563B5EA0" w:rsidR="00E24265" w:rsidRPr="00615D4B" w:rsidDel="00CB3FDD" w:rsidRDefault="00E24265" w:rsidP="005F76AD">
            <w:pPr>
              <w:rPr>
                <w:del w:id="14495" w:author="阿毛" w:date="2021-05-21T17:54:00Z"/>
                <w:rFonts w:ascii="標楷體" w:eastAsia="標楷體" w:hAnsi="標楷體"/>
              </w:rPr>
            </w:pPr>
            <w:del w:id="14496" w:author="阿毛" w:date="2021-05-21T17:54:00Z">
              <w:r w:rsidRPr="00615D4B" w:rsidDel="00CB3FDD">
                <w:rPr>
                  <w:rFonts w:ascii="標楷體" w:eastAsia="標楷體" w:hAnsi="標楷體"/>
                </w:rPr>
                <w:delText>選單內容</w:delText>
              </w:r>
            </w:del>
          </w:p>
        </w:tc>
        <w:tc>
          <w:tcPr>
            <w:tcW w:w="299" w:type="pct"/>
          </w:tcPr>
          <w:p w14:paraId="6A97C465" w14:textId="1AAAC19C" w:rsidR="00E24265" w:rsidRPr="00615D4B" w:rsidDel="00CB3FDD" w:rsidRDefault="00E24265" w:rsidP="005F76AD">
            <w:pPr>
              <w:rPr>
                <w:del w:id="14497" w:author="阿毛" w:date="2021-05-21T17:54:00Z"/>
                <w:rFonts w:ascii="標楷體" w:eastAsia="標楷體" w:hAnsi="標楷體"/>
              </w:rPr>
            </w:pPr>
            <w:del w:id="14498" w:author="阿毛" w:date="2021-05-21T17:54:00Z">
              <w:r w:rsidRPr="00615D4B" w:rsidDel="00CB3FDD">
                <w:rPr>
                  <w:rFonts w:ascii="標楷體" w:eastAsia="標楷體" w:hAnsi="標楷體"/>
                </w:rPr>
                <w:delText>必填</w:delText>
              </w:r>
            </w:del>
          </w:p>
        </w:tc>
        <w:tc>
          <w:tcPr>
            <w:tcW w:w="299" w:type="pct"/>
          </w:tcPr>
          <w:p w14:paraId="5B5656D1" w14:textId="55A26336" w:rsidR="00E24265" w:rsidRPr="00615D4B" w:rsidDel="00CB3FDD" w:rsidRDefault="00E24265" w:rsidP="005F76AD">
            <w:pPr>
              <w:rPr>
                <w:del w:id="14499" w:author="阿毛" w:date="2021-05-21T17:54:00Z"/>
                <w:rFonts w:ascii="標楷體" w:eastAsia="標楷體" w:hAnsi="標楷體"/>
              </w:rPr>
            </w:pPr>
            <w:del w:id="14500" w:author="阿毛" w:date="2021-05-21T17:54:00Z">
              <w:r w:rsidRPr="00615D4B" w:rsidDel="00CB3FDD">
                <w:rPr>
                  <w:rFonts w:ascii="標楷體" w:eastAsia="標楷體" w:hAnsi="標楷體"/>
                </w:rPr>
                <w:delText>R/W</w:delText>
              </w:r>
            </w:del>
          </w:p>
        </w:tc>
        <w:tc>
          <w:tcPr>
            <w:tcW w:w="1643" w:type="pct"/>
            <w:vMerge/>
          </w:tcPr>
          <w:p w14:paraId="1A4D80FF" w14:textId="51C4F771" w:rsidR="00E24265" w:rsidRPr="00615D4B" w:rsidDel="00CB3FDD" w:rsidRDefault="00E24265" w:rsidP="005F76AD">
            <w:pPr>
              <w:rPr>
                <w:del w:id="14501" w:author="阿毛" w:date="2021-05-21T17:54:00Z"/>
                <w:rFonts w:ascii="標楷體" w:eastAsia="標楷體" w:hAnsi="標楷體"/>
              </w:rPr>
            </w:pPr>
          </w:p>
        </w:tc>
      </w:tr>
      <w:tr w:rsidR="00E24265" w:rsidRPr="00615D4B" w:rsidDel="00CB3FDD" w14:paraId="4B7E611B" w14:textId="38A702AE" w:rsidTr="005F76AD">
        <w:trPr>
          <w:trHeight w:val="291"/>
          <w:jc w:val="center"/>
          <w:del w:id="14502" w:author="阿毛" w:date="2021-05-21T17:54:00Z"/>
        </w:trPr>
        <w:tc>
          <w:tcPr>
            <w:tcW w:w="219" w:type="pct"/>
          </w:tcPr>
          <w:p w14:paraId="6A3285DE" w14:textId="485B2BDF" w:rsidR="00E24265" w:rsidRPr="005E579A" w:rsidDel="00CB3FDD" w:rsidRDefault="00E24265" w:rsidP="005F76AD">
            <w:pPr>
              <w:pStyle w:val="af9"/>
              <w:numPr>
                <w:ilvl w:val="0"/>
                <w:numId w:val="50"/>
              </w:numPr>
              <w:ind w:leftChars="0"/>
              <w:rPr>
                <w:del w:id="14503" w:author="阿毛" w:date="2021-05-21T17:54:00Z"/>
                <w:rFonts w:ascii="標楷體" w:eastAsia="標楷體" w:hAnsi="標楷體"/>
              </w:rPr>
            </w:pPr>
          </w:p>
        </w:tc>
        <w:tc>
          <w:tcPr>
            <w:tcW w:w="756" w:type="pct"/>
          </w:tcPr>
          <w:p w14:paraId="2F468B4A" w14:textId="0A656B05" w:rsidR="00E24265" w:rsidRPr="00615D4B" w:rsidDel="00CB3FDD" w:rsidRDefault="00E24265" w:rsidP="005F76AD">
            <w:pPr>
              <w:rPr>
                <w:del w:id="14504" w:author="阿毛" w:date="2021-05-21T17:54:00Z"/>
                <w:rFonts w:ascii="標楷體" w:eastAsia="標楷體" w:hAnsi="標楷體"/>
              </w:rPr>
            </w:pPr>
            <w:del w:id="14505" w:author="阿毛" w:date="2021-05-21T17:54:00Z">
              <w:r w:rsidRPr="00B93CCA" w:rsidDel="00CB3FDD">
                <w:rPr>
                  <w:rFonts w:ascii="標楷體" w:eastAsia="標楷體" w:hAnsi="標楷體" w:hint="eastAsia"/>
                </w:rPr>
                <w:delText>交易代碼</w:delText>
              </w:r>
            </w:del>
          </w:p>
        </w:tc>
        <w:tc>
          <w:tcPr>
            <w:tcW w:w="624" w:type="pct"/>
          </w:tcPr>
          <w:p w14:paraId="405A501A" w14:textId="6FC75AAE" w:rsidR="00E24265" w:rsidRPr="00615D4B" w:rsidDel="00CB3FDD" w:rsidRDefault="00E24265" w:rsidP="005F76AD">
            <w:pPr>
              <w:rPr>
                <w:del w:id="14506" w:author="阿毛" w:date="2021-05-21T17:54:00Z"/>
                <w:rFonts w:ascii="標楷體" w:eastAsia="標楷體" w:hAnsi="標楷體"/>
              </w:rPr>
            </w:pPr>
          </w:p>
        </w:tc>
        <w:tc>
          <w:tcPr>
            <w:tcW w:w="624" w:type="pct"/>
          </w:tcPr>
          <w:p w14:paraId="63BFD474" w14:textId="4DEECA6F" w:rsidR="00E24265" w:rsidRPr="00615D4B" w:rsidDel="00CB3FDD" w:rsidRDefault="00E24265" w:rsidP="005F76AD">
            <w:pPr>
              <w:rPr>
                <w:del w:id="14507" w:author="阿毛" w:date="2021-05-21T17:54:00Z"/>
                <w:rFonts w:ascii="標楷體" w:eastAsia="標楷體" w:hAnsi="標楷體"/>
              </w:rPr>
            </w:pPr>
          </w:p>
        </w:tc>
        <w:tc>
          <w:tcPr>
            <w:tcW w:w="537" w:type="pct"/>
          </w:tcPr>
          <w:p w14:paraId="51464C44" w14:textId="06964585" w:rsidR="00E24265" w:rsidRPr="00615D4B" w:rsidDel="00CB3FDD" w:rsidRDefault="00E24265" w:rsidP="005F76AD">
            <w:pPr>
              <w:rPr>
                <w:del w:id="14508" w:author="阿毛" w:date="2021-05-21T17:54:00Z"/>
                <w:rFonts w:ascii="標楷體" w:eastAsia="標楷體" w:hAnsi="標楷體"/>
              </w:rPr>
            </w:pPr>
            <w:del w:id="14509" w:author="阿毛" w:date="2021-05-21T17:54:00Z">
              <w:r w:rsidDel="00CB3FDD">
                <w:rPr>
                  <w:rFonts w:ascii="標楷體" w:eastAsia="標楷體" w:hAnsi="標楷體" w:hint="eastAsia"/>
                </w:rPr>
                <w:delText>下拉式選單</w:delText>
              </w:r>
            </w:del>
          </w:p>
        </w:tc>
        <w:tc>
          <w:tcPr>
            <w:tcW w:w="299" w:type="pct"/>
          </w:tcPr>
          <w:p w14:paraId="10E8BCA6" w14:textId="4DF5B809" w:rsidR="00E24265" w:rsidRPr="00615D4B" w:rsidDel="00CB3FDD" w:rsidRDefault="00E24265" w:rsidP="005F76AD">
            <w:pPr>
              <w:rPr>
                <w:del w:id="14510" w:author="阿毛" w:date="2021-05-21T17:54:00Z"/>
                <w:rFonts w:ascii="標楷體" w:eastAsia="標楷體" w:hAnsi="標楷體"/>
              </w:rPr>
            </w:pPr>
          </w:p>
        </w:tc>
        <w:tc>
          <w:tcPr>
            <w:tcW w:w="299" w:type="pct"/>
          </w:tcPr>
          <w:p w14:paraId="4B99EE04" w14:textId="66A21E5D" w:rsidR="00E24265" w:rsidRPr="00615D4B" w:rsidDel="00CB3FDD" w:rsidRDefault="00E24265" w:rsidP="005F76AD">
            <w:pPr>
              <w:rPr>
                <w:del w:id="14511" w:author="阿毛" w:date="2021-05-21T17:54:00Z"/>
                <w:rFonts w:ascii="標楷體" w:eastAsia="標楷體" w:hAnsi="標楷體"/>
              </w:rPr>
            </w:pPr>
          </w:p>
        </w:tc>
        <w:tc>
          <w:tcPr>
            <w:tcW w:w="1643" w:type="pct"/>
          </w:tcPr>
          <w:p w14:paraId="6B4CF4C1" w14:textId="37B5D769" w:rsidR="00E24265" w:rsidDel="00CB3FDD" w:rsidRDefault="00E24265" w:rsidP="005F76AD">
            <w:pPr>
              <w:rPr>
                <w:del w:id="14512" w:author="阿毛" w:date="2021-05-21T17:54:00Z"/>
                <w:rFonts w:ascii="標楷體" w:eastAsia="標楷體" w:hAnsi="標楷體"/>
              </w:rPr>
            </w:pPr>
            <w:del w:id="14513" w:author="阿毛" w:date="2021-05-21T17:54:00Z">
              <w:r w:rsidRPr="002240D5" w:rsidDel="00CB3FDD">
                <w:rPr>
                  <w:rFonts w:ascii="標楷體" w:eastAsia="標楷體" w:hAnsi="標楷體" w:hint="eastAsia"/>
                </w:rPr>
                <w:delText>1:新增</w:delText>
              </w:r>
            </w:del>
          </w:p>
          <w:p w14:paraId="02568023" w14:textId="06A66616" w:rsidR="00E24265" w:rsidRPr="00615D4B" w:rsidDel="00CB3FDD" w:rsidRDefault="00E24265" w:rsidP="005F76AD">
            <w:pPr>
              <w:rPr>
                <w:del w:id="14514" w:author="阿毛" w:date="2021-05-21T17:54:00Z"/>
                <w:rFonts w:ascii="標楷體" w:eastAsia="標楷體" w:hAnsi="標楷體"/>
              </w:rPr>
            </w:pPr>
            <w:del w:id="14515" w:author="阿毛" w:date="2021-05-21T17:54:00Z">
              <w:r w:rsidRPr="002240D5" w:rsidDel="00CB3FDD">
                <w:rPr>
                  <w:rFonts w:ascii="標楷體" w:eastAsia="標楷體" w:hAnsi="標楷體" w:hint="eastAsia"/>
                </w:rPr>
                <w:delText>2:異動</w:delText>
              </w:r>
            </w:del>
          </w:p>
        </w:tc>
      </w:tr>
      <w:tr w:rsidR="00E24265" w:rsidRPr="00615D4B" w:rsidDel="00CB3FDD" w14:paraId="2BDAC1E1" w14:textId="47D5C539" w:rsidTr="005F76AD">
        <w:trPr>
          <w:trHeight w:val="291"/>
          <w:jc w:val="center"/>
          <w:del w:id="14516" w:author="阿毛" w:date="2021-05-21T17:54:00Z"/>
        </w:trPr>
        <w:tc>
          <w:tcPr>
            <w:tcW w:w="219" w:type="pct"/>
          </w:tcPr>
          <w:p w14:paraId="4A6030F6" w14:textId="7A1E98E3" w:rsidR="00E24265" w:rsidRPr="005E579A" w:rsidDel="00CB3FDD" w:rsidRDefault="00E24265" w:rsidP="005F76AD">
            <w:pPr>
              <w:pStyle w:val="af9"/>
              <w:numPr>
                <w:ilvl w:val="0"/>
                <w:numId w:val="50"/>
              </w:numPr>
              <w:ind w:leftChars="0"/>
              <w:rPr>
                <w:del w:id="14517" w:author="阿毛" w:date="2021-05-21T17:54:00Z"/>
                <w:rFonts w:ascii="標楷體" w:eastAsia="標楷體" w:hAnsi="標楷體"/>
              </w:rPr>
            </w:pPr>
          </w:p>
        </w:tc>
        <w:tc>
          <w:tcPr>
            <w:tcW w:w="756" w:type="pct"/>
          </w:tcPr>
          <w:p w14:paraId="67432A47" w14:textId="07AB5068" w:rsidR="00E24265" w:rsidRPr="00615D4B" w:rsidDel="00CB3FDD" w:rsidRDefault="00E24265" w:rsidP="005F76AD">
            <w:pPr>
              <w:rPr>
                <w:del w:id="14518" w:author="阿毛" w:date="2021-05-21T17:54:00Z"/>
                <w:rFonts w:ascii="標楷體" w:eastAsia="標楷體" w:hAnsi="標楷體"/>
              </w:rPr>
            </w:pPr>
            <w:del w:id="14519" w:author="阿毛" w:date="2021-05-21T17:54:00Z">
              <w:r w:rsidRPr="00B93CCA" w:rsidDel="00CB3FDD">
                <w:rPr>
                  <w:rFonts w:ascii="標楷體" w:eastAsia="標楷體" w:hAnsi="標楷體" w:hint="eastAsia"/>
                </w:rPr>
                <w:delText>債務人IDN</w:delText>
              </w:r>
            </w:del>
          </w:p>
        </w:tc>
        <w:tc>
          <w:tcPr>
            <w:tcW w:w="624" w:type="pct"/>
          </w:tcPr>
          <w:p w14:paraId="16B9C8A0" w14:textId="52386B77" w:rsidR="00E24265" w:rsidRPr="00615D4B" w:rsidDel="00CB3FDD" w:rsidRDefault="00E24265" w:rsidP="005F76AD">
            <w:pPr>
              <w:rPr>
                <w:del w:id="14520" w:author="阿毛" w:date="2021-05-21T17:54:00Z"/>
                <w:rFonts w:ascii="標楷體" w:eastAsia="標楷體" w:hAnsi="標楷體"/>
              </w:rPr>
            </w:pPr>
          </w:p>
        </w:tc>
        <w:tc>
          <w:tcPr>
            <w:tcW w:w="624" w:type="pct"/>
          </w:tcPr>
          <w:p w14:paraId="70526C00" w14:textId="597F8B39" w:rsidR="00E24265" w:rsidRPr="00615D4B" w:rsidDel="00CB3FDD" w:rsidRDefault="00E24265" w:rsidP="005F76AD">
            <w:pPr>
              <w:rPr>
                <w:del w:id="14521" w:author="阿毛" w:date="2021-05-21T17:54:00Z"/>
                <w:rFonts w:ascii="標楷體" w:eastAsia="標楷體" w:hAnsi="標楷體"/>
              </w:rPr>
            </w:pPr>
          </w:p>
        </w:tc>
        <w:tc>
          <w:tcPr>
            <w:tcW w:w="537" w:type="pct"/>
          </w:tcPr>
          <w:p w14:paraId="25063FF3" w14:textId="0D0CDF21" w:rsidR="00E24265" w:rsidRPr="00615D4B" w:rsidDel="00CB3FDD" w:rsidRDefault="00E24265" w:rsidP="005F76AD">
            <w:pPr>
              <w:rPr>
                <w:del w:id="14522" w:author="阿毛" w:date="2021-05-21T17:54:00Z"/>
                <w:rFonts w:ascii="標楷體" w:eastAsia="標楷體" w:hAnsi="標楷體"/>
              </w:rPr>
            </w:pPr>
          </w:p>
        </w:tc>
        <w:tc>
          <w:tcPr>
            <w:tcW w:w="299" w:type="pct"/>
          </w:tcPr>
          <w:p w14:paraId="7BD0222B" w14:textId="41D8AB29" w:rsidR="00E24265" w:rsidRPr="00615D4B" w:rsidDel="00CB3FDD" w:rsidRDefault="00E24265" w:rsidP="005F76AD">
            <w:pPr>
              <w:rPr>
                <w:del w:id="14523" w:author="阿毛" w:date="2021-05-21T17:54:00Z"/>
                <w:rFonts w:ascii="標楷體" w:eastAsia="標楷體" w:hAnsi="標楷體"/>
              </w:rPr>
            </w:pPr>
          </w:p>
        </w:tc>
        <w:tc>
          <w:tcPr>
            <w:tcW w:w="299" w:type="pct"/>
          </w:tcPr>
          <w:p w14:paraId="7ABBC41A" w14:textId="302B2A3F" w:rsidR="00E24265" w:rsidRPr="00615D4B" w:rsidDel="00CB3FDD" w:rsidRDefault="00E24265" w:rsidP="005F76AD">
            <w:pPr>
              <w:rPr>
                <w:del w:id="14524" w:author="阿毛" w:date="2021-05-21T17:54:00Z"/>
                <w:rFonts w:ascii="標楷體" w:eastAsia="標楷體" w:hAnsi="標楷體"/>
              </w:rPr>
            </w:pPr>
          </w:p>
        </w:tc>
        <w:tc>
          <w:tcPr>
            <w:tcW w:w="1643" w:type="pct"/>
          </w:tcPr>
          <w:p w14:paraId="105F1CA6" w14:textId="03009160" w:rsidR="00E24265" w:rsidRPr="00615D4B" w:rsidDel="00CB3FDD" w:rsidRDefault="00E24265" w:rsidP="005F76AD">
            <w:pPr>
              <w:rPr>
                <w:del w:id="14525" w:author="阿毛" w:date="2021-05-21T17:54:00Z"/>
                <w:rFonts w:ascii="標楷體" w:eastAsia="標楷體" w:hAnsi="標楷體"/>
              </w:rPr>
            </w:pPr>
          </w:p>
        </w:tc>
      </w:tr>
      <w:tr w:rsidR="00E24265" w:rsidRPr="00615D4B" w:rsidDel="00CB3FDD" w14:paraId="541152EC" w14:textId="6C482AE8" w:rsidTr="005F76AD">
        <w:trPr>
          <w:trHeight w:val="291"/>
          <w:jc w:val="center"/>
          <w:del w:id="14526" w:author="阿毛" w:date="2021-05-21T17:54:00Z"/>
        </w:trPr>
        <w:tc>
          <w:tcPr>
            <w:tcW w:w="219" w:type="pct"/>
          </w:tcPr>
          <w:p w14:paraId="024CA9B6" w14:textId="6EFC0222" w:rsidR="00E24265" w:rsidRPr="005E579A" w:rsidDel="00CB3FDD" w:rsidRDefault="00E24265" w:rsidP="005F76AD">
            <w:pPr>
              <w:pStyle w:val="af9"/>
              <w:numPr>
                <w:ilvl w:val="0"/>
                <w:numId w:val="50"/>
              </w:numPr>
              <w:ind w:leftChars="0"/>
              <w:rPr>
                <w:del w:id="14527" w:author="阿毛" w:date="2021-05-21T17:54:00Z"/>
                <w:rFonts w:ascii="標楷體" w:eastAsia="標楷體" w:hAnsi="標楷體"/>
              </w:rPr>
            </w:pPr>
          </w:p>
        </w:tc>
        <w:tc>
          <w:tcPr>
            <w:tcW w:w="756" w:type="pct"/>
          </w:tcPr>
          <w:p w14:paraId="52175DD8" w14:textId="4F0CA9CC" w:rsidR="00E24265" w:rsidRPr="00615D4B" w:rsidDel="00CB3FDD" w:rsidRDefault="00E24265" w:rsidP="005F76AD">
            <w:pPr>
              <w:rPr>
                <w:del w:id="14528" w:author="阿毛" w:date="2021-05-21T17:54:00Z"/>
                <w:rFonts w:ascii="標楷體" w:eastAsia="標楷體" w:hAnsi="標楷體"/>
              </w:rPr>
            </w:pPr>
            <w:del w:id="14529" w:author="阿毛" w:date="2021-05-21T17:54:00Z">
              <w:r w:rsidRPr="00B93CCA" w:rsidDel="00CB3FDD">
                <w:rPr>
                  <w:rFonts w:ascii="標楷體" w:eastAsia="標楷體" w:hAnsi="標楷體" w:hint="eastAsia"/>
                </w:rPr>
                <w:delText>報送單位代號</w:delText>
              </w:r>
            </w:del>
          </w:p>
        </w:tc>
        <w:tc>
          <w:tcPr>
            <w:tcW w:w="624" w:type="pct"/>
          </w:tcPr>
          <w:p w14:paraId="6578002F" w14:textId="33DAE5B4" w:rsidR="00E24265" w:rsidRPr="00615D4B" w:rsidDel="00CB3FDD" w:rsidRDefault="00E24265" w:rsidP="005F76AD">
            <w:pPr>
              <w:rPr>
                <w:del w:id="14530" w:author="阿毛" w:date="2021-05-21T17:54:00Z"/>
                <w:rFonts w:ascii="標楷體" w:eastAsia="標楷體" w:hAnsi="標楷體"/>
              </w:rPr>
            </w:pPr>
          </w:p>
        </w:tc>
        <w:tc>
          <w:tcPr>
            <w:tcW w:w="624" w:type="pct"/>
          </w:tcPr>
          <w:p w14:paraId="47ABFE50" w14:textId="6FAB0820" w:rsidR="00E24265" w:rsidRPr="00615D4B" w:rsidDel="00CB3FDD" w:rsidRDefault="00E24265" w:rsidP="005F76AD">
            <w:pPr>
              <w:rPr>
                <w:del w:id="14531" w:author="阿毛" w:date="2021-05-21T17:54:00Z"/>
                <w:rFonts w:ascii="標楷體" w:eastAsia="標楷體" w:hAnsi="標楷體"/>
              </w:rPr>
            </w:pPr>
          </w:p>
        </w:tc>
        <w:tc>
          <w:tcPr>
            <w:tcW w:w="537" w:type="pct"/>
          </w:tcPr>
          <w:p w14:paraId="2C482AD7" w14:textId="0F639662" w:rsidR="00E24265" w:rsidRPr="00615D4B" w:rsidDel="00CB3FDD" w:rsidRDefault="00E24265" w:rsidP="005F76AD">
            <w:pPr>
              <w:rPr>
                <w:del w:id="14532" w:author="阿毛" w:date="2021-05-21T17:54:00Z"/>
                <w:rFonts w:ascii="標楷體" w:eastAsia="標楷體" w:hAnsi="標楷體"/>
              </w:rPr>
            </w:pPr>
          </w:p>
        </w:tc>
        <w:tc>
          <w:tcPr>
            <w:tcW w:w="299" w:type="pct"/>
          </w:tcPr>
          <w:p w14:paraId="67A04388" w14:textId="7A8CF0A9" w:rsidR="00E24265" w:rsidRPr="00615D4B" w:rsidDel="00CB3FDD" w:rsidRDefault="00E24265" w:rsidP="005F76AD">
            <w:pPr>
              <w:rPr>
                <w:del w:id="14533" w:author="阿毛" w:date="2021-05-21T17:54:00Z"/>
                <w:rFonts w:ascii="標楷體" w:eastAsia="標楷體" w:hAnsi="標楷體"/>
              </w:rPr>
            </w:pPr>
          </w:p>
        </w:tc>
        <w:tc>
          <w:tcPr>
            <w:tcW w:w="299" w:type="pct"/>
          </w:tcPr>
          <w:p w14:paraId="0A4BB8E9" w14:textId="0BF9730B" w:rsidR="00E24265" w:rsidRPr="00615D4B" w:rsidDel="00CB3FDD" w:rsidRDefault="00E24265" w:rsidP="005F76AD">
            <w:pPr>
              <w:rPr>
                <w:del w:id="14534" w:author="阿毛" w:date="2021-05-21T17:54:00Z"/>
                <w:rFonts w:ascii="標楷體" w:eastAsia="標楷體" w:hAnsi="標楷體"/>
              </w:rPr>
            </w:pPr>
          </w:p>
        </w:tc>
        <w:tc>
          <w:tcPr>
            <w:tcW w:w="1643" w:type="pct"/>
          </w:tcPr>
          <w:p w14:paraId="160189D4" w14:textId="7BBF12FB" w:rsidR="00E24265" w:rsidRPr="00615D4B" w:rsidDel="00CB3FDD" w:rsidRDefault="00E24265" w:rsidP="005F76AD">
            <w:pPr>
              <w:rPr>
                <w:del w:id="14535" w:author="阿毛" w:date="2021-05-21T17:54:00Z"/>
                <w:rFonts w:ascii="標楷體" w:eastAsia="標楷體" w:hAnsi="標楷體"/>
              </w:rPr>
            </w:pPr>
          </w:p>
        </w:tc>
      </w:tr>
      <w:tr w:rsidR="00E24265" w:rsidRPr="00615D4B" w:rsidDel="00CB3FDD" w14:paraId="57849B2A" w14:textId="7DE8417A" w:rsidTr="005F76AD">
        <w:trPr>
          <w:trHeight w:val="291"/>
          <w:jc w:val="center"/>
          <w:del w:id="14536" w:author="阿毛" w:date="2021-05-21T17:54:00Z"/>
        </w:trPr>
        <w:tc>
          <w:tcPr>
            <w:tcW w:w="219" w:type="pct"/>
          </w:tcPr>
          <w:p w14:paraId="37A6F775" w14:textId="27A2ECB6" w:rsidR="00E24265" w:rsidRPr="005E579A" w:rsidDel="00CB3FDD" w:rsidRDefault="00E24265" w:rsidP="005F76AD">
            <w:pPr>
              <w:pStyle w:val="af9"/>
              <w:numPr>
                <w:ilvl w:val="0"/>
                <w:numId w:val="50"/>
              </w:numPr>
              <w:ind w:leftChars="0"/>
              <w:rPr>
                <w:del w:id="14537" w:author="阿毛" w:date="2021-05-21T17:54:00Z"/>
                <w:rFonts w:ascii="標楷體" w:eastAsia="標楷體" w:hAnsi="標楷體"/>
              </w:rPr>
            </w:pPr>
          </w:p>
        </w:tc>
        <w:tc>
          <w:tcPr>
            <w:tcW w:w="756" w:type="pct"/>
          </w:tcPr>
          <w:p w14:paraId="1B702789" w14:textId="6486C5B7" w:rsidR="00E24265" w:rsidRPr="00615D4B" w:rsidDel="00CB3FDD" w:rsidRDefault="00E24265" w:rsidP="005F76AD">
            <w:pPr>
              <w:rPr>
                <w:del w:id="14538" w:author="阿毛" w:date="2021-05-21T17:54:00Z"/>
                <w:rFonts w:ascii="標楷體" w:eastAsia="標楷體" w:hAnsi="標楷體"/>
              </w:rPr>
            </w:pPr>
            <w:del w:id="14539" w:author="阿毛" w:date="2021-05-21T17:54:00Z">
              <w:r w:rsidRPr="00B93CCA" w:rsidDel="00CB3FDD">
                <w:rPr>
                  <w:rFonts w:ascii="標楷體" w:eastAsia="標楷體" w:hAnsi="標楷體" w:hint="eastAsia"/>
                </w:rPr>
                <w:delText>原前置協商</w:delText>
              </w:r>
              <w:r w:rsidRPr="00B93CCA" w:rsidDel="00CB3FDD">
                <w:rPr>
                  <w:rFonts w:ascii="標楷體" w:eastAsia="標楷體" w:hAnsi="標楷體" w:hint="eastAsia"/>
                </w:rPr>
                <w:lastRenderedPageBreak/>
                <w:delText>申請日</w:delText>
              </w:r>
            </w:del>
          </w:p>
        </w:tc>
        <w:tc>
          <w:tcPr>
            <w:tcW w:w="624" w:type="pct"/>
          </w:tcPr>
          <w:p w14:paraId="38A9790E" w14:textId="215BE02A" w:rsidR="00E24265" w:rsidRPr="00615D4B" w:rsidDel="00CB3FDD" w:rsidRDefault="00E24265" w:rsidP="005F76AD">
            <w:pPr>
              <w:rPr>
                <w:del w:id="14540" w:author="阿毛" w:date="2021-05-21T17:54:00Z"/>
                <w:rFonts w:ascii="標楷體" w:eastAsia="標楷體" w:hAnsi="標楷體"/>
              </w:rPr>
            </w:pPr>
          </w:p>
        </w:tc>
        <w:tc>
          <w:tcPr>
            <w:tcW w:w="624" w:type="pct"/>
          </w:tcPr>
          <w:p w14:paraId="5895D019" w14:textId="5CB36733" w:rsidR="00E24265" w:rsidRPr="00615D4B" w:rsidDel="00CB3FDD" w:rsidRDefault="00E24265" w:rsidP="005F76AD">
            <w:pPr>
              <w:rPr>
                <w:del w:id="14541" w:author="阿毛" w:date="2021-05-21T17:54:00Z"/>
                <w:rFonts w:ascii="標楷體" w:eastAsia="標楷體" w:hAnsi="標楷體"/>
              </w:rPr>
            </w:pPr>
          </w:p>
        </w:tc>
        <w:tc>
          <w:tcPr>
            <w:tcW w:w="537" w:type="pct"/>
          </w:tcPr>
          <w:p w14:paraId="065D29E6" w14:textId="698AF55A" w:rsidR="00E24265" w:rsidRPr="00615D4B" w:rsidDel="00CB3FDD" w:rsidRDefault="00E24265" w:rsidP="005F76AD">
            <w:pPr>
              <w:rPr>
                <w:del w:id="14542" w:author="阿毛" w:date="2021-05-21T17:54:00Z"/>
                <w:rFonts w:ascii="標楷體" w:eastAsia="標楷體" w:hAnsi="標楷體"/>
              </w:rPr>
            </w:pPr>
          </w:p>
        </w:tc>
        <w:tc>
          <w:tcPr>
            <w:tcW w:w="299" w:type="pct"/>
          </w:tcPr>
          <w:p w14:paraId="3F1D15BA" w14:textId="12F37822" w:rsidR="00E24265" w:rsidRPr="00615D4B" w:rsidDel="00CB3FDD" w:rsidRDefault="00E24265" w:rsidP="005F76AD">
            <w:pPr>
              <w:rPr>
                <w:del w:id="14543" w:author="阿毛" w:date="2021-05-21T17:54:00Z"/>
                <w:rFonts w:ascii="標楷體" w:eastAsia="標楷體" w:hAnsi="標楷體"/>
              </w:rPr>
            </w:pPr>
          </w:p>
        </w:tc>
        <w:tc>
          <w:tcPr>
            <w:tcW w:w="299" w:type="pct"/>
          </w:tcPr>
          <w:p w14:paraId="59D74AC0" w14:textId="21545C30" w:rsidR="00E24265" w:rsidRPr="00615D4B" w:rsidDel="00CB3FDD" w:rsidRDefault="00E24265" w:rsidP="005F76AD">
            <w:pPr>
              <w:rPr>
                <w:del w:id="14544" w:author="阿毛" w:date="2021-05-21T17:54:00Z"/>
                <w:rFonts w:ascii="標楷體" w:eastAsia="標楷體" w:hAnsi="標楷體"/>
              </w:rPr>
            </w:pPr>
          </w:p>
        </w:tc>
        <w:tc>
          <w:tcPr>
            <w:tcW w:w="1643" w:type="pct"/>
          </w:tcPr>
          <w:p w14:paraId="335B7AD9" w14:textId="3C615AE1" w:rsidR="00E24265" w:rsidRPr="00615D4B" w:rsidDel="00CB3FDD" w:rsidRDefault="00E24265" w:rsidP="005F76AD">
            <w:pPr>
              <w:rPr>
                <w:del w:id="14545" w:author="阿毛" w:date="2021-05-21T17:54:00Z"/>
                <w:rFonts w:ascii="標楷體" w:eastAsia="標楷體" w:hAnsi="標楷體"/>
              </w:rPr>
            </w:pPr>
          </w:p>
        </w:tc>
      </w:tr>
      <w:tr w:rsidR="00E24265" w:rsidRPr="00615D4B" w:rsidDel="00CB3FDD" w14:paraId="40555000" w14:textId="42320E46" w:rsidTr="005F76AD">
        <w:trPr>
          <w:trHeight w:val="291"/>
          <w:jc w:val="center"/>
          <w:del w:id="14546" w:author="阿毛" w:date="2021-05-21T17:54:00Z"/>
        </w:trPr>
        <w:tc>
          <w:tcPr>
            <w:tcW w:w="219" w:type="pct"/>
          </w:tcPr>
          <w:p w14:paraId="15418D47" w14:textId="5224DA0F" w:rsidR="00E24265" w:rsidRPr="005E579A" w:rsidDel="00CB3FDD" w:rsidRDefault="00E24265" w:rsidP="005F76AD">
            <w:pPr>
              <w:pStyle w:val="af9"/>
              <w:numPr>
                <w:ilvl w:val="0"/>
                <w:numId w:val="50"/>
              </w:numPr>
              <w:ind w:leftChars="0"/>
              <w:rPr>
                <w:del w:id="14547" w:author="阿毛" w:date="2021-05-21T17:54:00Z"/>
                <w:rFonts w:ascii="標楷體" w:eastAsia="標楷體" w:hAnsi="標楷體"/>
              </w:rPr>
            </w:pPr>
          </w:p>
        </w:tc>
        <w:tc>
          <w:tcPr>
            <w:tcW w:w="756" w:type="pct"/>
          </w:tcPr>
          <w:p w14:paraId="0ED5894E" w14:textId="072B278F" w:rsidR="00E24265" w:rsidRPr="00615D4B" w:rsidDel="00CB3FDD" w:rsidRDefault="00E24265" w:rsidP="005F76AD">
            <w:pPr>
              <w:rPr>
                <w:del w:id="14548" w:author="阿毛" w:date="2021-05-21T17:54:00Z"/>
                <w:rFonts w:ascii="標楷體" w:eastAsia="標楷體" w:hAnsi="標楷體"/>
              </w:rPr>
            </w:pPr>
            <w:del w:id="14549" w:author="阿毛" w:date="2021-05-21T17:54:00Z">
              <w:r w:rsidRPr="00B93CCA" w:rsidDel="00CB3FDD">
                <w:rPr>
                  <w:rFonts w:ascii="標楷體" w:eastAsia="標楷體" w:hAnsi="標楷體" w:hint="eastAsia"/>
                </w:rPr>
                <w:delText>申請變更還款條件日</w:delText>
              </w:r>
            </w:del>
          </w:p>
        </w:tc>
        <w:tc>
          <w:tcPr>
            <w:tcW w:w="624" w:type="pct"/>
          </w:tcPr>
          <w:p w14:paraId="310124C4" w14:textId="1D994C21" w:rsidR="00E24265" w:rsidRPr="00615D4B" w:rsidDel="00CB3FDD" w:rsidRDefault="00E24265" w:rsidP="005F76AD">
            <w:pPr>
              <w:rPr>
                <w:del w:id="14550" w:author="阿毛" w:date="2021-05-21T17:54:00Z"/>
                <w:rFonts w:ascii="標楷體" w:eastAsia="標楷體" w:hAnsi="標楷體"/>
              </w:rPr>
            </w:pPr>
          </w:p>
        </w:tc>
        <w:tc>
          <w:tcPr>
            <w:tcW w:w="624" w:type="pct"/>
          </w:tcPr>
          <w:p w14:paraId="13EC4C39" w14:textId="1D0A43CA" w:rsidR="00E24265" w:rsidRPr="00615D4B" w:rsidDel="00CB3FDD" w:rsidRDefault="00E24265" w:rsidP="005F76AD">
            <w:pPr>
              <w:rPr>
                <w:del w:id="14551" w:author="阿毛" w:date="2021-05-21T17:54:00Z"/>
                <w:rFonts w:ascii="標楷體" w:eastAsia="標楷體" w:hAnsi="標楷體"/>
              </w:rPr>
            </w:pPr>
          </w:p>
        </w:tc>
        <w:tc>
          <w:tcPr>
            <w:tcW w:w="537" w:type="pct"/>
          </w:tcPr>
          <w:p w14:paraId="6B34D217" w14:textId="2DD75FE5" w:rsidR="00E24265" w:rsidRPr="00615D4B" w:rsidDel="00CB3FDD" w:rsidRDefault="00E24265" w:rsidP="005F76AD">
            <w:pPr>
              <w:rPr>
                <w:del w:id="14552" w:author="阿毛" w:date="2021-05-21T17:54:00Z"/>
                <w:rFonts w:ascii="標楷體" w:eastAsia="標楷體" w:hAnsi="標楷體"/>
              </w:rPr>
            </w:pPr>
          </w:p>
        </w:tc>
        <w:tc>
          <w:tcPr>
            <w:tcW w:w="299" w:type="pct"/>
          </w:tcPr>
          <w:p w14:paraId="646C9CB6" w14:textId="3A86A0EB" w:rsidR="00E24265" w:rsidRPr="00615D4B" w:rsidDel="00CB3FDD" w:rsidRDefault="00E24265" w:rsidP="005F76AD">
            <w:pPr>
              <w:rPr>
                <w:del w:id="14553" w:author="阿毛" w:date="2021-05-21T17:54:00Z"/>
                <w:rFonts w:ascii="標楷體" w:eastAsia="標楷體" w:hAnsi="標楷體"/>
              </w:rPr>
            </w:pPr>
          </w:p>
        </w:tc>
        <w:tc>
          <w:tcPr>
            <w:tcW w:w="299" w:type="pct"/>
          </w:tcPr>
          <w:p w14:paraId="35C4E2BC" w14:textId="59D83135" w:rsidR="00E24265" w:rsidRPr="00615D4B" w:rsidDel="00CB3FDD" w:rsidRDefault="00E24265" w:rsidP="005F76AD">
            <w:pPr>
              <w:rPr>
                <w:del w:id="14554" w:author="阿毛" w:date="2021-05-21T17:54:00Z"/>
                <w:rFonts w:ascii="標楷體" w:eastAsia="標楷體" w:hAnsi="標楷體"/>
              </w:rPr>
            </w:pPr>
          </w:p>
        </w:tc>
        <w:tc>
          <w:tcPr>
            <w:tcW w:w="1643" w:type="pct"/>
          </w:tcPr>
          <w:p w14:paraId="5D3B205C" w14:textId="55E4B64A" w:rsidR="00E24265" w:rsidRPr="00615D4B" w:rsidDel="00CB3FDD" w:rsidRDefault="00E24265" w:rsidP="005F76AD">
            <w:pPr>
              <w:rPr>
                <w:del w:id="14555" w:author="阿毛" w:date="2021-05-21T17:54:00Z"/>
                <w:rFonts w:ascii="標楷體" w:eastAsia="標楷體" w:hAnsi="標楷體"/>
              </w:rPr>
            </w:pPr>
          </w:p>
        </w:tc>
      </w:tr>
      <w:tr w:rsidR="00E24265" w:rsidRPr="00615D4B" w:rsidDel="00CB3FDD" w14:paraId="4F679494" w14:textId="4F75867A" w:rsidTr="005F76AD">
        <w:trPr>
          <w:trHeight w:val="291"/>
          <w:jc w:val="center"/>
          <w:del w:id="14556" w:author="阿毛" w:date="2021-05-21T17:54:00Z"/>
        </w:trPr>
        <w:tc>
          <w:tcPr>
            <w:tcW w:w="219" w:type="pct"/>
          </w:tcPr>
          <w:p w14:paraId="23EADD07" w14:textId="155A61A8" w:rsidR="00E24265" w:rsidRPr="005E579A" w:rsidDel="00CB3FDD" w:rsidRDefault="00E24265" w:rsidP="005F76AD">
            <w:pPr>
              <w:pStyle w:val="af9"/>
              <w:numPr>
                <w:ilvl w:val="0"/>
                <w:numId w:val="50"/>
              </w:numPr>
              <w:ind w:leftChars="0"/>
              <w:rPr>
                <w:del w:id="14557" w:author="阿毛" w:date="2021-05-21T17:54:00Z"/>
                <w:rFonts w:ascii="標楷體" w:eastAsia="標楷體" w:hAnsi="標楷體"/>
              </w:rPr>
            </w:pPr>
          </w:p>
        </w:tc>
        <w:tc>
          <w:tcPr>
            <w:tcW w:w="756" w:type="pct"/>
          </w:tcPr>
          <w:p w14:paraId="042E24E5" w14:textId="77592BFE" w:rsidR="00E24265" w:rsidRPr="00615D4B" w:rsidDel="00CB3FDD" w:rsidRDefault="00E24265" w:rsidP="005F76AD">
            <w:pPr>
              <w:rPr>
                <w:del w:id="14558" w:author="阿毛" w:date="2021-05-21T17:54:00Z"/>
                <w:rFonts w:ascii="標楷體" w:eastAsia="標楷體" w:hAnsi="標楷體"/>
              </w:rPr>
            </w:pPr>
            <w:del w:id="14559" w:author="阿毛" w:date="2021-05-21T17:54:00Z">
              <w:r w:rsidRPr="00B93CCA" w:rsidDel="00CB3FDD">
                <w:rPr>
                  <w:rFonts w:ascii="標楷體" w:eastAsia="標楷體" w:hAnsi="標楷體" w:hint="eastAsia"/>
                </w:rPr>
                <w:delText>變更還款條件結案日期</w:delText>
              </w:r>
            </w:del>
          </w:p>
        </w:tc>
        <w:tc>
          <w:tcPr>
            <w:tcW w:w="624" w:type="pct"/>
          </w:tcPr>
          <w:p w14:paraId="794A2660" w14:textId="32F9B685" w:rsidR="00E24265" w:rsidRPr="00615D4B" w:rsidDel="00CB3FDD" w:rsidRDefault="00E24265" w:rsidP="005F76AD">
            <w:pPr>
              <w:rPr>
                <w:del w:id="14560" w:author="阿毛" w:date="2021-05-21T17:54:00Z"/>
                <w:rFonts w:ascii="標楷體" w:eastAsia="標楷體" w:hAnsi="標楷體"/>
              </w:rPr>
            </w:pPr>
          </w:p>
        </w:tc>
        <w:tc>
          <w:tcPr>
            <w:tcW w:w="624" w:type="pct"/>
          </w:tcPr>
          <w:p w14:paraId="2CAF3221" w14:textId="30DBE0E9" w:rsidR="00E24265" w:rsidRPr="00615D4B" w:rsidDel="00CB3FDD" w:rsidRDefault="00E24265" w:rsidP="005F76AD">
            <w:pPr>
              <w:rPr>
                <w:del w:id="14561" w:author="阿毛" w:date="2021-05-21T17:54:00Z"/>
                <w:rFonts w:ascii="標楷體" w:eastAsia="標楷體" w:hAnsi="標楷體"/>
              </w:rPr>
            </w:pPr>
          </w:p>
        </w:tc>
        <w:tc>
          <w:tcPr>
            <w:tcW w:w="537" w:type="pct"/>
          </w:tcPr>
          <w:p w14:paraId="5822DC33" w14:textId="7E502741" w:rsidR="00E24265" w:rsidRPr="00615D4B" w:rsidDel="00CB3FDD" w:rsidRDefault="00E24265" w:rsidP="005F76AD">
            <w:pPr>
              <w:rPr>
                <w:del w:id="14562" w:author="阿毛" w:date="2021-05-21T17:54:00Z"/>
                <w:rFonts w:ascii="標楷體" w:eastAsia="標楷體" w:hAnsi="標楷體"/>
              </w:rPr>
            </w:pPr>
          </w:p>
        </w:tc>
        <w:tc>
          <w:tcPr>
            <w:tcW w:w="299" w:type="pct"/>
          </w:tcPr>
          <w:p w14:paraId="4C6683EB" w14:textId="63FED5EF" w:rsidR="00E24265" w:rsidRPr="00615D4B" w:rsidDel="00CB3FDD" w:rsidRDefault="00E24265" w:rsidP="005F76AD">
            <w:pPr>
              <w:rPr>
                <w:del w:id="14563" w:author="阿毛" w:date="2021-05-21T17:54:00Z"/>
                <w:rFonts w:ascii="標楷體" w:eastAsia="標楷體" w:hAnsi="標楷體"/>
              </w:rPr>
            </w:pPr>
          </w:p>
        </w:tc>
        <w:tc>
          <w:tcPr>
            <w:tcW w:w="299" w:type="pct"/>
          </w:tcPr>
          <w:p w14:paraId="13DF9DB9" w14:textId="42620C43" w:rsidR="00E24265" w:rsidRPr="00615D4B" w:rsidDel="00CB3FDD" w:rsidRDefault="00E24265" w:rsidP="005F76AD">
            <w:pPr>
              <w:rPr>
                <w:del w:id="14564" w:author="阿毛" w:date="2021-05-21T17:54:00Z"/>
                <w:rFonts w:ascii="標楷體" w:eastAsia="標楷體" w:hAnsi="標楷體"/>
              </w:rPr>
            </w:pPr>
          </w:p>
        </w:tc>
        <w:tc>
          <w:tcPr>
            <w:tcW w:w="1643" w:type="pct"/>
          </w:tcPr>
          <w:p w14:paraId="04B28366" w14:textId="467D4965" w:rsidR="00E24265" w:rsidRPr="00615D4B" w:rsidDel="00CB3FDD" w:rsidRDefault="00E24265" w:rsidP="005F76AD">
            <w:pPr>
              <w:rPr>
                <w:del w:id="14565" w:author="阿毛" w:date="2021-05-21T17:54:00Z"/>
                <w:rFonts w:ascii="標楷體" w:eastAsia="標楷體" w:hAnsi="標楷體"/>
              </w:rPr>
            </w:pPr>
          </w:p>
        </w:tc>
      </w:tr>
      <w:tr w:rsidR="00E24265" w:rsidRPr="00615D4B" w:rsidDel="00CB3FDD" w14:paraId="4C56B382" w14:textId="4CA6141B" w:rsidTr="005F76AD">
        <w:trPr>
          <w:trHeight w:val="291"/>
          <w:jc w:val="center"/>
          <w:del w:id="14566" w:author="阿毛" w:date="2021-05-21T17:54:00Z"/>
        </w:trPr>
        <w:tc>
          <w:tcPr>
            <w:tcW w:w="219" w:type="pct"/>
          </w:tcPr>
          <w:p w14:paraId="53BBD844" w14:textId="6AB4C78A" w:rsidR="00E24265" w:rsidRPr="005E579A" w:rsidDel="00CB3FDD" w:rsidRDefault="00E24265" w:rsidP="005F76AD">
            <w:pPr>
              <w:pStyle w:val="af9"/>
              <w:numPr>
                <w:ilvl w:val="0"/>
                <w:numId w:val="50"/>
              </w:numPr>
              <w:ind w:leftChars="0"/>
              <w:rPr>
                <w:del w:id="14567" w:author="阿毛" w:date="2021-05-21T17:54:00Z"/>
                <w:rFonts w:ascii="標楷體" w:eastAsia="標楷體" w:hAnsi="標楷體"/>
              </w:rPr>
            </w:pPr>
          </w:p>
        </w:tc>
        <w:tc>
          <w:tcPr>
            <w:tcW w:w="756" w:type="pct"/>
          </w:tcPr>
          <w:p w14:paraId="6864951F" w14:textId="2D6FB0A4" w:rsidR="00E24265" w:rsidRPr="00615D4B" w:rsidDel="00CB3FDD" w:rsidRDefault="00E24265" w:rsidP="005F76AD">
            <w:pPr>
              <w:rPr>
                <w:del w:id="14568" w:author="阿毛" w:date="2021-05-21T17:54:00Z"/>
                <w:rFonts w:ascii="標楷體" w:eastAsia="標楷體" w:hAnsi="標楷體"/>
              </w:rPr>
            </w:pPr>
            <w:del w:id="14569" w:author="阿毛" w:date="2021-05-21T17:54:00Z">
              <w:r w:rsidRPr="00B93CCA" w:rsidDel="00CB3FDD">
                <w:rPr>
                  <w:rFonts w:ascii="標楷體" w:eastAsia="標楷體" w:hAnsi="標楷體" w:hint="eastAsia"/>
                </w:rPr>
                <w:delText>結案原因</w:delText>
              </w:r>
            </w:del>
          </w:p>
        </w:tc>
        <w:tc>
          <w:tcPr>
            <w:tcW w:w="624" w:type="pct"/>
          </w:tcPr>
          <w:p w14:paraId="75B9C018" w14:textId="30D84D16" w:rsidR="00E24265" w:rsidRPr="00615D4B" w:rsidDel="00CB3FDD" w:rsidRDefault="00E24265" w:rsidP="005F76AD">
            <w:pPr>
              <w:rPr>
                <w:del w:id="14570" w:author="阿毛" w:date="2021-05-21T17:54:00Z"/>
                <w:rFonts w:ascii="標楷體" w:eastAsia="標楷體" w:hAnsi="標楷體"/>
              </w:rPr>
            </w:pPr>
          </w:p>
        </w:tc>
        <w:tc>
          <w:tcPr>
            <w:tcW w:w="624" w:type="pct"/>
          </w:tcPr>
          <w:p w14:paraId="720B3FE4" w14:textId="7511FFBC" w:rsidR="00E24265" w:rsidRPr="00615D4B" w:rsidDel="00CB3FDD" w:rsidRDefault="00E24265" w:rsidP="005F76AD">
            <w:pPr>
              <w:rPr>
                <w:del w:id="14571" w:author="阿毛" w:date="2021-05-21T17:54:00Z"/>
                <w:rFonts w:ascii="標楷體" w:eastAsia="標楷體" w:hAnsi="標楷體"/>
              </w:rPr>
            </w:pPr>
          </w:p>
        </w:tc>
        <w:tc>
          <w:tcPr>
            <w:tcW w:w="537" w:type="pct"/>
          </w:tcPr>
          <w:p w14:paraId="349F12AD" w14:textId="07975A91" w:rsidR="00E24265" w:rsidRPr="00615D4B" w:rsidDel="00CB3FDD" w:rsidRDefault="00E24265" w:rsidP="005F76AD">
            <w:pPr>
              <w:rPr>
                <w:del w:id="14572" w:author="阿毛" w:date="2021-05-21T17:54:00Z"/>
                <w:rFonts w:ascii="標楷體" w:eastAsia="標楷體" w:hAnsi="標楷體"/>
              </w:rPr>
            </w:pPr>
            <w:del w:id="14573" w:author="阿毛" w:date="2021-05-21T17:54:00Z">
              <w:r w:rsidDel="00CB3FDD">
                <w:rPr>
                  <w:rFonts w:ascii="標楷體" w:eastAsia="標楷體" w:hAnsi="標楷體" w:hint="eastAsia"/>
                </w:rPr>
                <w:delText>下拉式選單</w:delText>
              </w:r>
            </w:del>
          </w:p>
        </w:tc>
        <w:tc>
          <w:tcPr>
            <w:tcW w:w="299" w:type="pct"/>
          </w:tcPr>
          <w:p w14:paraId="559C52A2" w14:textId="547A197B" w:rsidR="00E24265" w:rsidRPr="00615D4B" w:rsidDel="00CB3FDD" w:rsidRDefault="00E24265" w:rsidP="005F76AD">
            <w:pPr>
              <w:rPr>
                <w:del w:id="14574" w:author="阿毛" w:date="2021-05-21T17:54:00Z"/>
                <w:rFonts w:ascii="標楷體" w:eastAsia="標楷體" w:hAnsi="標楷體"/>
              </w:rPr>
            </w:pPr>
          </w:p>
        </w:tc>
        <w:tc>
          <w:tcPr>
            <w:tcW w:w="299" w:type="pct"/>
          </w:tcPr>
          <w:p w14:paraId="691AFE3F" w14:textId="6B307559" w:rsidR="00E24265" w:rsidRPr="00615D4B" w:rsidDel="00CB3FDD" w:rsidRDefault="00E24265" w:rsidP="005F76AD">
            <w:pPr>
              <w:rPr>
                <w:del w:id="14575" w:author="阿毛" w:date="2021-05-21T17:54:00Z"/>
                <w:rFonts w:ascii="標楷體" w:eastAsia="標楷體" w:hAnsi="標楷體"/>
              </w:rPr>
            </w:pPr>
          </w:p>
        </w:tc>
        <w:tc>
          <w:tcPr>
            <w:tcW w:w="1643" w:type="pct"/>
          </w:tcPr>
          <w:p w14:paraId="4B989838" w14:textId="31EDBB73" w:rsidR="00E24265" w:rsidRPr="002240D5" w:rsidDel="00CB3FDD" w:rsidRDefault="00E24265" w:rsidP="005F76AD">
            <w:pPr>
              <w:rPr>
                <w:del w:id="14576" w:author="阿毛" w:date="2021-05-21T17:54:00Z"/>
                <w:rFonts w:ascii="標楷體" w:eastAsia="標楷體" w:hAnsi="標楷體"/>
              </w:rPr>
            </w:pPr>
            <w:del w:id="14577" w:author="阿毛" w:date="2021-05-21T17:54:00Z">
              <w:r w:rsidRPr="002240D5" w:rsidDel="00CB3FDD">
                <w:rPr>
                  <w:rFonts w:ascii="標楷體" w:eastAsia="標楷體" w:hAnsi="標楷體" w:hint="eastAsia"/>
                </w:rPr>
                <w:delText>1:資料key值報送錯誤，本行結案</w:delText>
              </w:r>
            </w:del>
          </w:p>
          <w:p w14:paraId="3814744F" w14:textId="468D8E49" w:rsidR="00E24265" w:rsidRPr="002240D5" w:rsidDel="00CB3FDD" w:rsidRDefault="00E24265" w:rsidP="005F76AD">
            <w:pPr>
              <w:rPr>
                <w:del w:id="14578" w:author="阿毛" w:date="2021-05-21T17:54:00Z"/>
                <w:rFonts w:ascii="標楷體" w:eastAsia="標楷體" w:hAnsi="標楷體"/>
              </w:rPr>
            </w:pPr>
            <w:del w:id="14579" w:author="阿毛" w:date="2021-05-21T17:54:00Z">
              <w:r w:rsidRPr="002240D5" w:rsidDel="00CB3FDD">
                <w:rPr>
                  <w:rFonts w:ascii="標楷體" w:eastAsia="標楷體" w:hAnsi="標楷體" w:hint="eastAsia"/>
                </w:rPr>
                <w:delText>2:協商不成立</w:delText>
              </w:r>
            </w:del>
          </w:p>
          <w:p w14:paraId="03BEDDFC" w14:textId="330E74DD" w:rsidR="00E24265" w:rsidRPr="00615D4B" w:rsidDel="00CB3FDD" w:rsidRDefault="00E24265" w:rsidP="005F76AD">
            <w:pPr>
              <w:rPr>
                <w:del w:id="14580" w:author="阿毛" w:date="2021-05-21T17:54:00Z"/>
                <w:rFonts w:ascii="標楷體" w:eastAsia="標楷體" w:hAnsi="標楷體"/>
              </w:rPr>
            </w:pPr>
            <w:del w:id="14581" w:author="阿毛" w:date="2021-05-21T17:54:00Z">
              <w:r w:rsidRPr="002240D5" w:rsidDel="00CB3FDD">
                <w:rPr>
                  <w:rFonts w:ascii="標楷體" w:eastAsia="標楷體" w:hAnsi="標楷體" w:hint="eastAsia"/>
                </w:rPr>
                <w:delText>3:更新變更還款條件</w:delText>
              </w:r>
            </w:del>
          </w:p>
        </w:tc>
      </w:tr>
      <w:tr w:rsidR="00E24265" w:rsidRPr="00615D4B" w:rsidDel="00CB3FDD" w14:paraId="051E491F" w14:textId="4EC9F773" w:rsidTr="005F76AD">
        <w:trPr>
          <w:trHeight w:val="291"/>
          <w:jc w:val="center"/>
          <w:del w:id="14582" w:author="阿毛" w:date="2021-05-21T17:54:00Z"/>
        </w:trPr>
        <w:tc>
          <w:tcPr>
            <w:tcW w:w="219" w:type="pct"/>
          </w:tcPr>
          <w:p w14:paraId="35316D73" w14:textId="1A5E3723" w:rsidR="00E24265" w:rsidRPr="005E579A" w:rsidDel="00CB3FDD" w:rsidRDefault="00E24265" w:rsidP="005F76AD">
            <w:pPr>
              <w:pStyle w:val="af9"/>
              <w:numPr>
                <w:ilvl w:val="0"/>
                <w:numId w:val="50"/>
              </w:numPr>
              <w:ind w:leftChars="0"/>
              <w:rPr>
                <w:del w:id="14583" w:author="阿毛" w:date="2021-05-21T17:54:00Z"/>
                <w:rFonts w:ascii="標楷體" w:eastAsia="標楷體" w:hAnsi="標楷體"/>
              </w:rPr>
            </w:pPr>
          </w:p>
        </w:tc>
        <w:tc>
          <w:tcPr>
            <w:tcW w:w="756" w:type="pct"/>
          </w:tcPr>
          <w:p w14:paraId="4440ABD8" w14:textId="4ACD87A4" w:rsidR="00E24265" w:rsidRPr="00615D4B" w:rsidDel="00CB3FDD" w:rsidRDefault="00E24265" w:rsidP="005F76AD">
            <w:pPr>
              <w:rPr>
                <w:del w:id="14584" w:author="阿毛" w:date="2021-05-21T17:54:00Z"/>
                <w:rFonts w:ascii="標楷體" w:eastAsia="標楷體" w:hAnsi="標楷體"/>
              </w:rPr>
            </w:pPr>
            <w:del w:id="14585" w:author="阿毛" w:date="2021-05-21T17:54:00Z">
              <w:r w:rsidRPr="00B93CCA" w:rsidDel="00CB3FDD">
                <w:rPr>
                  <w:rFonts w:ascii="標楷體" w:eastAsia="標楷體" w:hAnsi="標楷體" w:hint="eastAsia"/>
                </w:rPr>
                <w:delText>轉JCIC文字檔日期</w:delText>
              </w:r>
            </w:del>
          </w:p>
        </w:tc>
        <w:tc>
          <w:tcPr>
            <w:tcW w:w="624" w:type="pct"/>
          </w:tcPr>
          <w:p w14:paraId="000D59DC" w14:textId="49D976D8" w:rsidR="00E24265" w:rsidRPr="00615D4B" w:rsidDel="00CB3FDD" w:rsidRDefault="00E24265" w:rsidP="005F76AD">
            <w:pPr>
              <w:rPr>
                <w:del w:id="14586" w:author="阿毛" w:date="2021-05-21T17:54:00Z"/>
                <w:rFonts w:ascii="標楷體" w:eastAsia="標楷體" w:hAnsi="標楷體"/>
              </w:rPr>
            </w:pPr>
          </w:p>
        </w:tc>
        <w:tc>
          <w:tcPr>
            <w:tcW w:w="624" w:type="pct"/>
          </w:tcPr>
          <w:p w14:paraId="1B3CFEFA" w14:textId="36B11542" w:rsidR="00E24265" w:rsidRPr="00615D4B" w:rsidDel="00CB3FDD" w:rsidRDefault="00E24265" w:rsidP="005F76AD">
            <w:pPr>
              <w:rPr>
                <w:del w:id="14587" w:author="阿毛" w:date="2021-05-21T17:54:00Z"/>
                <w:rFonts w:ascii="標楷體" w:eastAsia="標楷體" w:hAnsi="標楷體"/>
              </w:rPr>
            </w:pPr>
          </w:p>
        </w:tc>
        <w:tc>
          <w:tcPr>
            <w:tcW w:w="537" w:type="pct"/>
          </w:tcPr>
          <w:p w14:paraId="0E0E7D30" w14:textId="4289682F" w:rsidR="00E24265" w:rsidRPr="00615D4B" w:rsidDel="00CB3FDD" w:rsidRDefault="00E24265" w:rsidP="005F76AD">
            <w:pPr>
              <w:rPr>
                <w:del w:id="14588" w:author="阿毛" w:date="2021-05-21T17:54:00Z"/>
                <w:rFonts w:ascii="標楷體" w:eastAsia="標楷體" w:hAnsi="標楷體"/>
              </w:rPr>
            </w:pPr>
          </w:p>
        </w:tc>
        <w:tc>
          <w:tcPr>
            <w:tcW w:w="299" w:type="pct"/>
          </w:tcPr>
          <w:p w14:paraId="5CE55CAC" w14:textId="2C6E996F" w:rsidR="00E24265" w:rsidRPr="00615D4B" w:rsidDel="00CB3FDD" w:rsidRDefault="00E24265" w:rsidP="005F76AD">
            <w:pPr>
              <w:rPr>
                <w:del w:id="14589" w:author="阿毛" w:date="2021-05-21T17:54:00Z"/>
                <w:rFonts w:ascii="標楷體" w:eastAsia="標楷體" w:hAnsi="標楷體"/>
              </w:rPr>
            </w:pPr>
          </w:p>
        </w:tc>
        <w:tc>
          <w:tcPr>
            <w:tcW w:w="299" w:type="pct"/>
          </w:tcPr>
          <w:p w14:paraId="66212233" w14:textId="2A01004E" w:rsidR="00E24265" w:rsidRPr="00615D4B" w:rsidDel="00CB3FDD" w:rsidRDefault="00E24265" w:rsidP="005F76AD">
            <w:pPr>
              <w:rPr>
                <w:del w:id="14590" w:author="阿毛" w:date="2021-05-21T17:54:00Z"/>
                <w:rFonts w:ascii="標楷體" w:eastAsia="標楷體" w:hAnsi="標楷體"/>
              </w:rPr>
            </w:pPr>
          </w:p>
        </w:tc>
        <w:tc>
          <w:tcPr>
            <w:tcW w:w="1643" w:type="pct"/>
          </w:tcPr>
          <w:p w14:paraId="2029F810" w14:textId="03758708" w:rsidR="00E24265" w:rsidRPr="00615D4B" w:rsidDel="00CB3FDD" w:rsidRDefault="00E24265" w:rsidP="005F76AD">
            <w:pPr>
              <w:rPr>
                <w:del w:id="14591" w:author="阿毛" w:date="2021-05-21T17:54:00Z"/>
                <w:rFonts w:ascii="標楷體" w:eastAsia="標楷體" w:hAnsi="標楷體"/>
              </w:rPr>
            </w:pPr>
          </w:p>
        </w:tc>
      </w:tr>
      <w:tr w:rsidR="00E24265" w:rsidRPr="00615D4B" w:rsidDel="00CB3FDD" w14:paraId="227DCF3D" w14:textId="2B9F1BF0" w:rsidTr="005F76AD">
        <w:trPr>
          <w:trHeight w:val="291"/>
          <w:jc w:val="center"/>
          <w:del w:id="14592" w:author="阿毛" w:date="2021-05-21T17:54:00Z"/>
        </w:trPr>
        <w:tc>
          <w:tcPr>
            <w:tcW w:w="219" w:type="pct"/>
          </w:tcPr>
          <w:p w14:paraId="75E7CC6D" w14:textId="3526E3CD" w:rsidR="00E24265" w:rsidRPr="005E579A" w:rsidDel="00CB3FDD" w:rsidRDefault="00E24265" w:rsidP="005F76AD">
            <w:pPr>
              <w:pStyle w:val="af9"/>
              <w:numPr>
                <w:ilvl w:val="0"/>
                <w:numId w:val="50"/>
              </w:numPr>
              <w:ind w:leftChars="0"/>
              <w:rPr>
                <w:del w:id="14593" w:author="阿毛" w:date="2021-05-21T17:54:00Z"/>
                <w:rFonts w:ascii="標楷體" w:eastAsia="標楷體" w:hAnsi="標楷體"/>
              </w:rPr>
            </w:pPr>
          </w:p>
        </w:tc>
        <w:tc>
          <w:tcPr>
            <w:tcW w:w="756" w:type="pct"/>
          </w:tcPr>
          <w:p w14:paraId="589A6B35" w14:textId="3B9EE2F0" w:rsidR="00E24265" w:rsidRPr="00615D4B" w:rsidDel="00CB3FDD" w:rsidRDefault="00E24265" w:rsidP="005F76AD">
            <w:pPr>
              <w:rPr>
                <w:del w:id="14594" w:author="阿毛" w:date="2021-05-21T17:54:00Z"/>
                <w:rFonts w:ascii="標楷體" w:eastAsia="標楷體" w:hAnsi="標楷體"/>
              </w:rPr>
            </w:pPr>
            <w:del w:id="14595" w:author="阿毛" w:date="2021-05-21T17:54:00Z">
              <w:r w:rsidRPr="00B93CCA" w:rsidDel="00CB3FDD">
                <w:rPr>
                  <w:rFonts w:ascii="標楷體" w:eastAsia="標楷體" w:hAnsi="標楷體" w:hint="eastAsia"/>
                </w:rPr>
                <w:delText>身分證字號</w:delText>
              </w:r>
            </w:del>
          </w:p>
        </w:tc>
        <w:tc>
          <w:tcPr>
            <w:tcW w:w="624" w:type="pct"/>
          </w:tcPr>
          <w:p w14:paraId="370FA29A" w14:textId="5974F298" w:rsidR="00E24265" w:rsidRPr="00615D4B" w:rsidDel="00CB3FDD" w:rsidRDefault="00E24265" w:rsidP="005F76AD">
            <w:pPr>
              <w:rPr>
                <w:del w:id="14596" w:author="阿毛" w:date="2021-05-21T17:54:00Z"/>
                <w:rFonts w:ascii="標楷體" w:eastAsia="標楷體" w:hAnsi="標楷體"/>
              </w:rPr>
            </w:pPr>
          </w:p>
        </w:tc>
        <w:tc>
          <w:tcPr>
            <w:tcW w:w="624" w:type="pct"/>
          </w:tcPr>
          <w:p w14:paraId="6DDDB952" w14:textId="768B9026" w:rsidR="00E24265" w:rsidRPr="00615D4B" w:rsidDel="00CB3FDD" w:rsidRDefault="00E24265" w:rsidP="005F76AD">
            <w:pPr>
              <w:rPr>
                <w:del w:id="14597" w:author="阿毛" w:date="2021-05-21T17:54:00Z"/>
                <w:rFonts w:ascii="標楷體" w:eastAsia="標楷體" w:hAnsi="標楷體"/>
              </w:rPr>
            </w:pPr>
          </w:p>
        </w:tc>
        <w:tc>
          <w:tcPr>
            <w:tcW w:w="537" w:type="pct"/>
          </w:tcPr>
          <w:p w14:paraId="6E1B74A6" w14:textId="63260753" w:rsidR="00E24265" w:rsidRPr="00615D4B" w:rsidDel="00CB3FDD" w:rsidRDefault="00E24265" w:rsidP="005F76AD">
            <w:pPr>
              <w:rPr>
                <w:del w:id="14598" w:author="阿毛" w:date="2021-05-21T17:54:00Z"/>
                <w:rFonts w:ascii="標楷體" w:eastAsia="標楷體" w:hAnsi="標楷體"/>
              </w:rPr>
            </w:pPr>
          </w:p>
        </w:tc>
        <w:tc>
          <w:tcPr>
            <w:tcW w:w="299" w:type="pct"/>
          </w:tcPr>
          <w:p w14:paraId="2E56F9DE" w14:textId="44F3EF5E" w:rsidR="00E24265" w:rsidRPr="00615D4B" w:rsidDel="00CB3FDD" w:rsidRDefault="00E24265" w:rsidP="005F76AD">
            <w:pPr>
              <w:rPr>
                <w:del w:id="14599" w:author="阿毛" w:date="2021-05-21T17:54:00Z"/>
                <w:rFonts w:ascii="標楷體" w:eastAsia="標楷體" w:hAnsi="標楷體"/>
              </w:rPr>
            </w:pPr>
          </w:p>
        </w:tc>
        <w:tc>
          <w:tcPr>
            <w:tcW w:w="299" w:type="pct"/>
          </w:tcPr>
          <w:p w14:paraId="59BC9356" w14:textId="5D32B86C" w:rsidR="00E24265" w:rsidRPr="00615D4B" w:rsidDel="00CB3FDD" w:rsidRDefault="00E24265" w:rsidP="005F76AD">
            <w:pPr>
              <w:rPr>
                <w:del w:id="14600" w:author="阿毛" w:date="2021-05-21T17:54:00Z"/>
                <w:rFonts w:ascii="標楷體" w:eastAsia="標楷體" w:hAnsi="標楷體"/>
              </w:rPr>
            </w:pPr>
          </w:p>
        </w:tc>
        <w:tc>
          <w:tcPr>
            <w:tcW w:w="1643" w:type="pct"/>
          </w:tcPr>
          <w:p w14:paraId="326D3458" w14:textId="7DD9E7D0" w:rsidR="00E24265" w:rsidRPr="00615D4B" w:rsidDel="00CB3FDD" w:rsidRDefault="00E24265" w:rsidP="005F76AD">
            <w:pPr>
              <w:rPr>
                <w:del w:id="14601" w:author="阿毛" w:date="2021-05-21T17:54:00Z"/>
                <w:rFonts w:ascii="標楷體" w:eastAsia="標楷體" w:hAnsi="標楷體"/>
              </w:rPr>
            </w:pPr>
          </w:p>
        </w:tc>
      </w:tr>
      <w:tr w:rsidR="00E24265" w:rsidRPr="00615D4B" w:rsidDel="00CB3FDD" w14:paraId="553E1943" w14:textId="74B6AAA6" w:rsidTr="005F76AD">
        <w:trPr>
          <w:trHeight w:val="291"/>
          <w:jc w:val="center"/>
          <w:del w:id="14602" w:author="阿毛" w:date="2021-05-21T17:54:00Z"/>
        </w:trPr>
        <w:tc>
          <w:tcPr>
            <w:tcW w:w="219" w:type="pct"/>
          </w:tcPr>
          <w:p w14:paraId="4F8424A3" w14:textId="11FF85F4" w:rsidR="00E24265" w:rsidRPr="005E579A" w:rsidDel="00CB3FDD" w:rsidRDefault="00E24265" w:rsidP="005F76AD">
            <w:pPr>
              <w:pStyle w:val="af9"/>
              <w:numPr>
                <w:ilvl w:val="0"/>
                <w:numId w:val="50"/>
              </w:numPr>
              <w:ind w:leftChars="0"/>
              <w:rPr>
                <w:del w:id="14603" w:author="阿毛" w:date="2021-05-21T17:54:00Z"/>
                <w:rFonts w:ascii="標楷體" w:eastAsia="標楷體" w:hAnsi="標楷體"/>
              </w:rPr>
            </w:pPr>
          </w:p>
        </w:tc>
        <w:tc>
          <w:tcPr>
            <w:tcW w:w="756" w:type="pct"/>
          </w:tcPr>
          <w:p w14:paraId="1B7E5403" w14:textId="512F6B6B" w:rsidR="00E24265" w:rsidRPr="00615D4B" w:rsidDel="00CB3FDD" w:rsidRDefault="00E24265" w:rsidP="005F76AD">
            <w:pPr>
              <w:rPr>
                <w:del w:id="14604" w:author="阿毛" w:date="2021-05-21T17:54:00Z"/>
                <w:rFonts w:ascii="標楷體" w:eastAsia="標楷體" w:hAnsi="標楷體"/>
              </w:rPr>
            </w:pPr>
            <w:del w:id="14605" w:author="阿毛" w:date="2021-05-21T17:54:00Z">
              <w:r w:rsidRPr="00B93CCA" w:rsidDel="00CB3FDD">
                <w:rPr>
                  <w:rFonts w:ascii="標楷體" w:eastAsia="標楷體" w:hAnsi="標楷體" w:hint="eastAsia"/>
                </w:rPr>
                <w:delText>款項統一收付申請日</w:delText>
              </w:r>
            </w:del>
          </w:p>
        </w:tc>
        <w:tc>
          <w:tcPr>
            <w:tcW w:w="624" w:type="pct"/>
          </w:tcPr>
          <w:p w14:paraId="5869C5EA" w14:textId="2338CD2D" w:rsidR="00E24265" w:rsidRPr="00615D4B" w:rsidDel="00CB3FDD" w:rsidRDefault="00E24265" w:rsidP="005F76AD">
            <w:pPr>
              <w:rPr>
                <w:del w:id="14606" w:author="阿毛" w:date="2021-05-21T17:54:00Z"/>
                <w:rFonts w:ascii="標楷體" w:eastAsia="標楷體" w:hAnsi="標楷體"/>
              </w:rPr>
            </w:pPr>
          </w:p>
        </w:tc>
        <w:tc>
          <w:tcPr>
            <w:tcW w:w="624" w:type="pct"/>
          </w:tcPr>
          <w:p w14:paraId="6CDA7F24" w14:textId="55240100" w:rsidR="00E24265" w:rsidRPr="00615D4B" w:rsidDel="00CB3FDD" w:rsidRDefault="00E24265" w:rsidP="005F76AD">
            <w:pPr>
              <w:rPr>
                <w:del w:id="14607" w:author="阿毛" w:date="2021-05-21T17:54:00Z"/>
                <w:rFonts w:ascii="標楷體" w:eastAsia="標楷體" w:hAnsi="標楷體"/>
              </w:rPr>
            </w:pPr>
          </w:p>
        </w:tc>
        <w:tc>
          <w:tcPr>
            <w:tcW w:w="537" w:type="pct"/>
          </w:tcPr>
          <w:p w14:paraId="154C7FD1" w14:textId="61474C0B" w:rsidR="00E24265" w:rsidRPr="00615D4B" w:rsidDel="00CB3FDD" w:rsidRDefault="00E24265" w:rsidP="005F76AD">
            <w:pPr>
              <w:rPr>
                <w:del w:id="14608" w:author="阿毛" w:date="2021-05-21T17:54:00Z"/>
                <w:rFonts w:ascii="標楷體" w:eastAsia="標楷體" w:hAnsi="標楷體"/>
              </w:rPr>
            </w:pPr>
          </w:p>
        </w:tc>
        <w:tc>
          <w:tcPr>
            <w:tcW w:w="299" w:type="pct"/>
          </w:tcPr>
          <w:p w14:paraId="32D03298" w14:textId="073D232F" w:rsidR="00E24265" w:rsidRPr="00615D4B" w:rsidDel="00CB3FDD" w:rsidRDefault="00E24265" w:rsidP="005F76AD">
            <w:pPr>
              <w:rPr>
                <w:del w:id="14609" w:author="阿毛" w:date="2021-05-21T17:54:00Z"/>
                <w:rFonts w:ascii="標楷體" w:eastAsia="標楷體" w:hAnsi="標楷體"/>
              </w:rPr>
            </w:pPr>
          </w:p>
        </w:tc>
        <w:tc>
          <w:tcPr>
            <w:tcW w:w="299" w:type="pct"/>
          </w:tcPr>
          <w:p w14:paraId="7831B780" w14:textId="4F7B65BD" w:rsidR="00E24265" w:rsidRPr="00615D4B" w:rsidDel="00CB3FDD" w:rsidRDefault="00E24265" w:rsidP="005F76AD">
            <w:pPr>
              <w:rPr>
                <w:del w:id="14610" w:author="阿毛" w:date="2021-05-21T17:54:00Z"/>
                <w:rFonts w:ascii="標楷體" w:eastAsia="標楷體" w:hAnsi="標楷體"/>
              </w:rPr>
            </w:pPr>
          </w:p>
        </w:tc>
        <w:tc>
          <w:tcPr>
            <w:tcW w:w="1643" w:type="pct"/>
          </w:tcPr>
          <w:p w14:paraId="265991E1" w14:textId="4BFAEF2F" w:rsidR="00E24265" w:rsidRPr="00615D4B" w:rsidDel="00CB3FDD" w:rsidRDefault="00E24265" w:rsidP="005F76AD">
            <w:pPr>
              <w:rPr>
                <w:del w:id="14611" w:author="阿毛" w:date="2021-05-21T17:54:00Z"/>
                <w:rFonts w:ascii="標楷體" w:eastAsia="標楷體" w:hAnsi="標楷體"/>
              </w:rPr>
            </w:pPr>
          </w:p>
        </w:tc>
      </w:tr>
    </w:tbl>
    <w:p w14:paraId="4A5C05D7" w14:textId="1EBD9493" w:rsidR="00E24265" w:rsidDel="00CB3FDD" w:rsidRDefault="00E24265" w:rsidP="00F62379">
      <w:pPr>
        <w:pStyle w:val="42"/>
        <w:spacing w:after="72"/>
        <w:ind w:leftChars="0" w:left="0"/>
        <w:rPr>
          <w:del w:id="14612" w:author="阿毛" w:date="2021-05-21T17:54:00Z"/>
          <w:rFonts w:hAnsi="標楷體"/>
        </w:rPr>
      </w:pPr>
    </w:p>
    <w:p w14:paraId="4758F587" w14:textId="238B0F27" w:rsidR="00E24265" w:rsidDel="00CB3FDD" w:rsidRDefault="00E24265">
      <w:pPr>
        <w:widowControl/>
        <w:rPr>
          <w:del w:id="14613" w:author="阿毛" w:date="2021-05-21T17:54:00Z"/>
          <w:rFonts w:ascii="Arial" w:eastAsia="標楷體" w:hAnsi="標楷體" w:cs="標楷體"/>
          <w:kern w:val="0"/>
          <w:szCs w:val="28"/>
        </w:rPr>
      </w:pPr>
      <w:del w:id="14614" w:author="阿毛" w:date="2021-05-21T17:54:00Z">
        <w:r w:rsidDel="00CB3FDD">
          <w:rPr>
            <w:rFonts w:hAnsi="標楷體"/>
          </w:rPr>
          <w:br w:type="page"/>
        </w:r>
      </w:del>
    </w:p>
    <w:p w14:paraId="3AD00F84" w14:textId="2FBBE45D" w:rsidR="00E24265" w:rsidRPr="00A03472" w:rsidDel="00CB3FDD" w:rsidRDefault="00E24265">
      <w:pPr>
        <w:pStyle w:val="3"/>
        <w:numPr>
          <w:ilvl w:val="2"/>
          <w:numId w:val="108"/>
        </w:numPr>
        <w:rPr>
          <w:del w:id="14615" w:author="阿毛" w:date="2021-05-21T17:54:00Z"/>
          <w:rFonts w:ascii="標楷體" w:hAnsi="標楷體"/>
        </w:rPr>
        <w:pPrChange w:id="14616" w:author="智誠 楊" w:date="2021-05-10T09:52:00Z">
          <w:pPr>
            <w:pStyle w:val="3"/>
            <w:numPr>
              <w:ilvl w:val="2"/>
              <w:numId w:val="1"/>
            </w:numPr>
            <w:ind w:left="1247" w:hanging="680"/>
          </w:pPr>
        </w:pPrChange>
      </w:pPr>
      <w:del w:id="14617" w:author="阿毛" w:date="2021-05-21T17:54:00Z">
        <w:r w:rsidDel="00CB3FDD">
          <w:rPr>
            <w:rFonts w:ascii="標楷體" w:hAnsi="標楷體"/>
          </w:rPr>
          <w:lastRenderedPageBreak/>
          <w:delText>L</w:delText>
        </w:r>
        <w:r w:rsidDel="00CB3FDD">
          <w:rPr>
            <w:rFonts w:ascii="標楷體" w:hAnsi="標楷體" w:hint="eastAsia"/>
          </w:rPr>
          <w:delText>8322</w:delText>
        </w:r>
        <w:r w:rsidRPr="00C74B9E" w:rsidDel="00CB3FDD">
          <w:rPr>
            <w:rFonts w:ascii="標楷體" w:hAnsi="標楷體" w:hint="eastAsia"/>
          </w:rPr>
          <w:delText>受理更生款項統一收付通知</w:delText>
        </w:r>
      </w:del>
    </w:p>
    <w:p w14:paraId="5AEFFBC4" w14:textId="385F7987" w:rsidR="00E24265" w:rsidRPr="003972CE" w:rsidDel="00CB3FDD" w:rsidRDefault="00E24265">
      <w:pPr>
        <w:pStyle w:val="a"/>
        <w:rPr>
          <w:del w:id="14618" w:author="阿毛" w:date="2021-05-21T17:54:00Z"/>
        </w:rPr>
      </w:pPr>
      <w:del w:id="14619"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6DC97D8" w14:textId="5381A55E" w:rsidTr="005F76AD">
        <w:trPr>
          <w:trHeight w:val="277"/>
          <w:del w:id="1462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39A6C9D" w14:textId="56457187" w:rsidR="00E24265" w:rsidRPr="00615D4B" w:rsidDel="00CB3FDD" w:rsidRDefault="00E24265" w:rsidP="005F76AD">
            <w:pPr>
              <w:rPr>
                <w:del w:id="14621" w:author="阿毛" w:date="2021-05-21T17:54:00Z"/>
                <w:rFonts w:ascii="標楷體" w:eastAsia="標楷體" w:hAnsi="標楷體"/>
              </w:rPr>
            </w:pPr>
            <w:del w:id="14622"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64597C8" w14:textId="30234102" w:rsidR="00E24265" w:rsidRPr="00615D4B" w:rsidDel="00CB3FDD" w:rsidRDefault="00E24265" w:rsidP="005F76AD">
            <w:pPr>
              <w:rPr>
                <w:del w:id="14623" w:author="阿毛" w:date="2021-05-21T17:54:00Z"/>
                <w:rFonts w:ascii="標楷體" w:eastAsia="標楷體" w:hAnsi="標楷體"/>
              </w:rPr>
            </w:pPr>
            <w:del w:id="14624" w:author="阿毛" w:date="2021-05-21T17:54:00Z">
              <w:r w:rsidRPr="00C74B9E" w:rsidDel="00CB3FDD">
                <w:rPr>
                  <w:rFonts w:ascii="標楷體" w:eastAsia="標楷體" w:hAnsi="標楷體" w:hint="eastAsia"/>
                </w:rPr>
                <w:delText>受理更生款項統一收付通知</w:delText>
              </w:r>
            </w:del>
          </w:p>
        </w:tc>
      </w:tr>
      <w:tr w:rsidR="00E24265" w:rsidRPr="00615D4B" w:rsidDel="00CB3FDD" w14:paraId="1A8E4C7C" w14:textId="6661455F" w:rsidTr="005F76AD">
        <w:trPr>
          <w:trHeight w:val="277"/>
          <w:del w:id="1462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B9F82F" w14:textId="596F74C8" w:rsidR="00E24265" w:rsidRPr="00615D4B" w:rsidDel="00CB3FDD" w:rsidRDefault="00E24265" w:rsidP="005F76AD">
            <w:pPr>
              <w:rPr>
                <w:del w:id="14626" w:author="阿毛" w:date="2021-05-21T17:54:00Z"/>
                <w:rFonts w:ascii="標楷體" w:eastAsia="標楷體" w:hAnsi="標楷體"/>
              </w:rPr>
            </w:pPr>
            <w:del w:id="14627"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472FE31" w14:textId="23E013B8" w:rsidR="00E24265" w:rsidRPr="00615D4B" w:rsidDel="00CB3FDD" w:rsidRDefault="00E24265" w:rsidP="005F76AD">
            <w:pPr>
              <w:rPr>
                <w:del w:id="14628" w:author="阿毛" w:date="2021-05-21T17:54:00Z"/>
                <w:rFonts w:ascii="標楷體" w:eastAsia="標楷體" w:hAnsi="標楷體"/>
              </w:rPr>
            </w:pPr>
          </w:p>
        </w:tc>
      </w:tr>
      <w:tr w:rsidR="00E24265" w:rsidRPr="00615D4B" w:rsidDel="00CB3FDD" w14:paraId="08E53D03" w14:textId="6A9106E2" w:rsidTr="005F76AD">
        <w:trPr>
          <w:trHeight w:val="773"/>
          <w:del w:id="1462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018EABD" w14:textId="16C1BF4B" w:rsidR="00E24265" w:rsidRPr="00615D4B" w:rsidDel="00CB3FDD" w:rsidRDefault="00E24265" w:rsidP="005F76AD">
            <w:pPr>
              <w:rPr>
                <w:del w:id="14630" w:author="阿毛" w:date="2021-05-21T17:54:00Z"/>
                <w:rFonts w:ascii="標楷體" w:eastAsia="標楷體" w:hAnsi="標楷體"/>
              </w:rPr>
            </w:pPr>
            <w:del w:id="14631"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6F24F9E" w14:textId="21D45A18" w:rsidR="00E24265" w:rsidRPr="00615D4B" w:rsidDel="00CB3FDD" w:rsidRDefault="00E24265" w:rsidP="005F76AD">
            <w:pPr>
              <w:rPr>
                <w:del w:id="14632" w:author="阿毛" w:date="2021-05-21T17:54:00Z"/>
                <w:rFonts w:ascii="標楷體" w:eastAsia="標楷體" w:hAnsi="標楷體"/>
              </w:rPr>
            </w:pPr>
          </w:p>
        </w:tc>
      </w:tr>
      <w:tr w:rsidR="00E24265" w:rsidRPr="00615D4B" w:rsidDel="00CB3FDD" w14:paraId="6E759E4B" w14:textId="071B8A53" w:rsidTr="005F76AD">
        <w:trPr>
          <w:trHeight w:val="321"/>
          <w:del w:id="1463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D62630C" w14:textId="268D0773" w:rsidR="00E24265" w:rsidRPr="00615D4B" w:rsidDel="00CB3FDD" w:rsidRDefault="00E24265" w:rsidP="005F76AD">
            <w:pPr>
              <w:rPr>
                <w:del w:id="14634" w:author="阿毛" w:date="2021-05-21T17:54:00Z"/>
                <w:rFonts w:ascii="標楷體" w:eastAsia="標楷體" w:hAnsi="標楷體"/>
              </w:rPr>
            </w:pPr>
            <w:del w:id="14635"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27E9DBA" w14:textId="0B639A1A" w:rsidR="00E24265" w:rsidRPr="00615D4B" w:rsidDel="00CB3FDD" w:rsidRDefault="00E24265" w:rsidP="005F76AD">
            <w:pPr>
              <w:rPr>
                <w:del w:id="14636" w:author="阿毛" w:date="2021-05-21T17:54:00Z"/>
                <w:rFonts w:ascii="標楷體" w:eastAsia="標楷體" w:hAnsi="標楷體"/>
              </w:rPr>
            </w:pPr>
          </w:p>
        </w:tc>
      </w:tr>
      <w:tr w:rsidR="00E24265" w:rsidRPr="00615D4B" w:rsidDel="00CB3FDD" w14:paraId="71380DEA" w14:textId="412EF26B" w:rsidTr="005F76AD">
        <w:trPr>
          <w:trHeight w:val="1311"/>
          <w:del w:id="1463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1468627" w14:textId="0FE58D0C" w:rsidR="00E24265" w:rsidRPr="00615D4B" w:rsidDel="00CB3FDD" w:rsidRDefault="00E24265" w:rsidP="005F76AD">
            <w:pPr>
              <w:rPr>
                <w:del w:id="14638" w:author="阿毛" w:date="2021-05-21T17:54:00Z"/>
                <w:rFonts w:ascii="標楷體" w:eastAsia="標楷體" w:hAnsi="標楷體"/>
              </w:rPr>
            </w:pPr>
            <w:del w:id="14639"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9955703" w14:textId="7460D096" w:rsidR="00E24265" w:rsidRPr="00615D4B" w:rsidDel="00CB3FDD" w:rsidRDefault="00E24265" w:rsidP="005F76AD">
            <w:pPr>
              <w:rPr>
                <w:del w:id="14640" w:author="阿毛" w:date="2021-05-21T17:54:00Z"/>
                <w:rFonts w:ascii="標楷體" w:eastAsia="標楷體" w:hAnsi="標楷體"/>
              </w:rPr>
            </w:pPr>
          </w:p>
        </w:tc>
      </w:tr>
      <w:tr w:rsidR="00E24265" w:rsidRPr="00615D4B" w:rsidDel="00CB3FDD" w14:paraId="6F533DB3" w14:textId="1DF3BD7A" w:rsidTr="005F76AD">
        <w:trPr>
          <w:trHeight w:val="278"/>
          <w:del w:id="1464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7AC5B8" w14:textId="46DA6945" w:rsidR="00E24265" w:rsidRPr="00615D4B" w:rsidDel="00CB3FDD" w:rsidRDefault="00E24265" w:rsidP="005F76AD">
            <w:pPr>
              <w:rPr>
                <w:del w:id="14642" w:author="阿毛" w:date="2021-05-21T17:54:00Z"/>
                <w:rFonts w:ascii="標楷體" w:eastAsia="標楷體" w:hAnsi="標楷體"/>
              </w:rPr>
            </w:pPr>
            <w:del w:id="14643"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6FFD320" w14:textId="440564AB" w:rsidR="00E24265" w:rsidRPr="00615D4B" w:rsidDel="00CB3FDD" w:rsidRDefault="00E24265" w:rsidP="005F76AD">
            <w:pPr>
              <w:rPr>
                <w:del w:id="14644" w:author="阿毛" w:date="2021-05-21T17:54:00Z"/>
                <w:rFonts w:ascii="標楷體" w:eastAsia="標楷體" w:hAnsi="標楷體"/>
              </w:rPr>
            </w:pPr>
          </w:p>
        </w:tc>
      </w:tr>
      <w:tr w:rsidR="00E24265" w:rsidRPr="00615D4B" w:rsidDel="00CB3FDD" w14:paraId="26E8D9DA" w14:textId="43C4595B" w:rsidTr="005F76AD">
        <w:trPr>
          <w:trHeight w:val="358"/>
          <w:del w:id="1464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772FC61" w14:textId="0D56E114" w:rsidR="00E24265" w:rsidRPr="00615D4B" w:rsidDel="00CB3FDD" w:rsidRDefault="00E24265" w:rsidP="005F76AD">
            <w:pPr>
              <w:rPr>
                <w:del w:id="14646" w:author="阿毛" w:date="2021-05-21T17:54:00Z"/>
                <w:rFonts w:ascii="標楷體" w:eastAsia="標楷體" w:hAnsi="標楷體"/>
              </w:rPr>
            </w:pPr>
            <w:del w:id="14647"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148F4EC" w14:textId="590584CC" w:rsidR="00E24265" w:rsidRPr="00615D4B" w:rsidDel="00CB3FDD" w:rsidRDefault="00E24265" w:rsidP="005F76AD">
            <w:pPr>
              <w:rPr>
                <w:del w:id="14648" w:author="阿毛" w:date="2021-05-21T17:54:00Z"/>
                <w:rFonts w:ascii="標楷體" w:eastAsia="標楷體" w:hAnsi="標楷體"/>
              </w:rPr>
            </w:pPr>
          </w:p>
        </w:tc>
      </w:tr>
      <w:tr w:rsidR="00E24265" w:rsidRPr="00615D4B" w:rsidDel="00CB3FDD" w14:paraId="169228CF" w14:textId="57A23D47" w:rsidTr="005F76AD">
        <w:trPr>
          <w:trHeight w:val="278"/>
          <w:del w:id="1464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FA4B0C" w14:textId="6B066180" w:rsidR="00E24265" w:rsidRPr="00615D4B" w:rsidDel="00CB3FDD" w:rsidRDefault="00E24265" w:rsidP="005F76AD">
            <w:pPr>
              <w:rPr>
                <w:del w:id="14650" w:author="阿毛" w:date="2021-05-21T17:54:00Z"/>
                <w:rFonts w:ascii="標楷體" w:eastAsia="標楷體" w:hAnsi="標楷體"/>
              </w:rPr>
            </w:pPr>
            <w:del w:id="14651"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61DF6CF" w14:textId="6ED7609C" w:rsidR="00E24265" w:rsidRPr="00615D4B" w:rsidDel="00CB3FDD" w:rsidRDefault="00E24265" w:rsidP="005F76AD">
            <w:pPr>
              <w:rPr>
                <w:del w:id="14652" w:author="阿毛" w:date="2021-05-21T17:54:00Z"/>
                <w:rFonts w:ascii="標楷體" w:eastAsia="標楷體" w:hAnsi="標楷體"/>
              </w:rPr>
            </w:pPr>
          </w:p>
        </w:tc>
      </w:tr>
    </w:tbl>
    <w:p w14:paraId="00345D3A" w14:textId="0615A955" w:rsidR="00E24265" w:rsidDel="00CB3FDD" w:rsidRDefault="00E24265" w:rsidP="00E24265">
      <w:pPr>
        <w:rPr>
          <w:del w:id="14653" w:author="阿毛" w:date="2021-05-21T17:54:00Z"/>
        </w:rPr>
      </w:pPr>
    </w:p>
    <w:p w14:paraId="73E92D3E" w14:textId="45095410" w:rsidR="00E24265" w:rsidRPr="00615D4B" w:rsidDel="00CB3FDD" w:rsidRDefault="00E24265">
      <w:pPr>
        <w:pStyle w:val="a"/>
        <w:rPr>
          <w:del w:id="14654" w:author="阿毛" w:date="2021-05-21T17:54:00Z"/>
        </w:rPr>
      </w:pPr>
      <w:del w:id="14655" w:author="阿毛" w:date="2021-05-21T17:54:00Z">
        <w:r w:rsidRPr="00615D4B" w:rsidDel="00CB3FDD">
          <w:delText>UI</w:delText>
        </w:r>
        <w:r w:rsidRPr="00615D4B" w:rsidDel="00CB3FDD">
          <w:delText>畫面</w:delText>
        </w:r>
      </w:del>
    </w:p>
    <w:p w14:paraId="5379A60D" w14:textId="7843999C" w:rsidR="00E24265" w:rsidDel="00CB3FDD" w:rsidRDefault="00E24265" w:rsidP="00E24265">
      <w:pPr>
        <w:pStyle w:val="42"/>
        <w:spacing w:after="72"/>
        <w:ind w:left="1133"/>
        <w:rPr>
          <w:del w:id="14656" w:author="阿毛" w:date="2021-05-21T17:54:00Z"/>
          <w:rFonts w:hAnsi="標楷體"/>
        </w:rPr>
      </w:pPr>
      <w:del w:id="14657" w:author="阿毛" w:date="2021-05-21T17:54:00Z">
        <w:r w:rsidRPr="00743962" w:rsidDel="00CB3FDD">
          <w:rPr>
            <w:rFonts w:hAnsi="標楷體" w:hint="eastAsia"/>
          </w:rPr>
          <w:delText>輸入畫面：</w:delText>
        </w:r>
      </w:del>
    </w:p>
    <w:p w14:paraId="7CE4129E" w14:textId="40FFE228" w:rsidR="00E24265" w:rsidRPr="005A61AB" w:rsidDel="00CB3FDD" w:rsidRDefault="00E24265" w:rsidP="00E24265">
      <w:pPr>
        <w:pStyle w:val="42"/>
        <w:spacing w:after="72"/>
        <w:ind w:leftChars="0" w:left="0"/>
        <w:rPr>
          <w:del w:id="14658" w:author="阿毛" w:date="2021-05-21T17:54:00Z"/>
          <w:rFonts w:hAnsi="標楷體"/>
        </w:rPr>
      </w:pPr>
      <w:del w:id="14659" w:author="阿毛" w:date="2021-05-21T17:54:00Z">
        <w:r w:rsidRPr="005A61AB" w:rsidDel="00CB3FDD">
          <w:rPr>
            <w:rFonts w:hAnsi="標楷體"/>
            <w:noProof/>
          </w:rPr>
          <w:drawing>
            <wp:inline distT="0" distB="0" distL="0" distR="0" wp14:anchorId="5AE92334" wp14:editId="3CF86E8A">
              <wp:extent cx="6601902" cy="3589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01902" cy="3589020"/>
                      </a:xfrm>
                      <a:prstGeom prst="rect">
                        <a:avLst/>
                      </a:prstGeom>
                    </pic:spPr>
                  </pic:pic>
                </a:graphicData>
              </a:graphic>
            </wp:inline>
          </w:drawing>
        </w:r>
        <w:r w:rsidRPr="005A61AB" w:rsidDel="00CB3FDD">
          <w:rPr>
            <w:rFonts w:hAnsi="標楷體"/>
            <w:noProof/>
          </w:rPr>
          <w:drawing>
            <wp:inline distT="0" distB="0" distL="0" distR="0" wp14:anchorId="21B56626" wp14:editId="471C7441">
              <wp:extent cx="6598920" cy="909643"/>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617905" cy="912260"/>
                      </a:xfrm>
                      <a:prstGeom prst="rect">
                        <a:avLst/>
                      </a:prstGeom>
                    </pic:spPr>
                  </pic:pic>
                </a:graphicData>
              </a:graphic>
            </wp:inline>
          </w:drawing>
        </w:r>
      </w:del>
    </w:p>
    <w:p w14:paraId="54AB25B1" w14:textId="3393FB23" w:rsidR="00E24265" w:rsidDel="00CB3FDD" w:rsidRDefault="00E24265" w:rsidP="00E24265">
      <w:pPr>
        <w:pStyle w:val="1text"/>
        <w:rPr>
          <w:del w:id="14660" w:author="阿毛" w:date="2021-05-21T17:54:00Z"/>
          <w:rFonts w:ascii="Times New Roman" w:hAnsi="Times New Roman"/>
        </w:rPr>
      </w:pPr>
    </w:p>
    <w:p w14:paraId="44D1DF87" w14:textId="2798D72E" w:rsidR="00E24265" w:rsidRPr="003972CE" w:rsidDel="00CB3FDD" w:rsidRDefault="00E24265">
      <w:pPr>
        <w:pStyle w:val="a"/>
        <w:rPr>
          <w:del w:id="14661" w:author="阿毛" w:date="2021-05-21T17:54:00Z"/>
        </w:rPr>
      </w:pPr>
      <w:del w:id="14662" w:author="阿毛" w:date="2021-05-21T17:54:00Z">
        <w:r w:rsidRPr="00615D4B" w:rsidDel="00CB3FDD">
          <w:rPr>
            <w:rFonts w:hint="eastAsia"/>
          </w:rPr>
          <w:lastRenderedPageBreak/>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05B315F" w14:textId="469AEEF6" w:rsidTr="005F76AD">
        <w:trPr>
          <w:trHeight w:val="388"/>
          <w:jc w:val="center"/>
          <w:del w:id="14663" w:author="阿毛" w:date="2021-05-21T17:54:00Z"/>
        </w:trPr>
        <w:tc>
          <w:tcPr>
            <w:tcW w:w="219" w:type="pct"/>
            <w:vMerge w:val="restart"/>
          </w:tcPr>
          <w:p w14:paraId="42790AEB" w14:textId="359FAF02" w:rsidR="00E24265" w:rsidRPr="00615D4B" w:rsidDel="00CB3FDD" w:rsidRDefault="00E24265" w:rsidP="005F76AD">
            <w:pPr>
              <w:rPr>
                <w:del w:id="14664" w:author="阿毛" w:date="2021-05-21T17:54:00Z"/>
                <w:rFonts w:ascii="標楷體" w:eastAsia="標楷體" w:hAnsi="標楷體"/>
              </w:rPr>
            </w:pPr>
            <w:del w:id="14665" w:author="阿毛" w:date="2021-05-21T17:54:00Z">
              <w:r w:rsidRPr="00615D4B" w:rsidDel="00CB3FDD">
                <w:rPr>
                  <w:rFonts w:ascii="標楷體" w:eastAsia="標楷體" w:hAnsi="標楷體"/>
                </w:rPr>
                <w:delText>序號</w:delText>
              </w:r>
            </w:del>
          </w:p>
        </w:tc>
        <w:tc>
          <w:tcPr>
            <w:tcW w:w="756" w:type="pct"/>
            <w:vMerge w:val="restart"/>
          </w:tcPr>
          <w:p w14:paraId="38A4C126" w14:textId="71886833" w:rsidR="00E24265" w:rsidRPr="00615D4B" w:rsidDel="00CB3FDD" w:rsidRDefault="00E24265" w:rsidP="005F76AD">
            <w:pPr>
              <w:rPr>
                <w:del w:id="14666" w:author="阿毛" w:date="2021-05-21T17:54:00Z"/>
                <w:rFonts w:ascii="標楷體" w:eastAsia="標楷體" w:hAnsi="標楷體"/>
              </w:rPr>
            </w:pPr>
            <w:del w:id="14667" w:author="阿毛" w:date="2021-05-21T17:54:00Z">
              <w:r w:rsidRPr="00615D4B" w:rsidDel="00CB3FDD">
                <w:rPr>
                  <w:rFonts w:ascii="標楷體" w:eastAsia="標楷體" w:hAnsi="標楷體"/>
                </w:rPr>
                <w:delText>欄位</w:delText>
              </w:r>
            </w:del>
          </w:p>
        </w:tc>
        <w:tc>
          <w:tcPr>
            <w:tcW w:w="2382" w:type="pct"/>
            <w:gridSpan w:val="5"/>
          </w:tcPr>
          <w:p w14:paraId="2392983D" w14:textId="710D88AF" w:rsidR="00E24265" w:rsidRPr="00615D4B" w:rsidDel="00CB3FDD" w:rsidRDefault="00E24265" w:rsidP="005F76AD">
            <w:pPr>
              <w:jc w:val="center"/>
              <w:rPr>
                <w:del w:id="14668" w:author="阿毛" w:date="2021-05-21T17:54:00Z"/>
                <w:rFonts w:ascii="標楷體" w:eastAsia="標楷體" w:hAnsi="標楷體"/>
              </w:rPr>
            </w:pPr>
            <w:del w:id="14669" w:author="阿毛" w:date="2021-05-21T17:54:00Z">
              <w:r w:rsidRPr="00615D4B" w:rsidDel="00CB3FDD">
                <w:rPr>
                  <w:rFonts w:ascii="標楷體" w:eastAsia="標楷體" w:hAnsi="標楷體"/>
                </w:rPr>
                <w:delText>說明</w:delText>
              </w:r>
            </w:del>
          </w:p>
        </w:tc>
        <w:tc>
          <w:tcPr>
            <w:tcW w:w="1643" w:type="pct"/>
            <w:vMerge w:val="restart"/>
          </w:tcPr>
          <w:p w14:paraId="49E70FEF" w14:textId="0105625B" w:rsidR="00E24265" w:rsidRPr="00615D4B" w:rsidDel="00CB3FDD" w:rsidRDefault="00E24265" w:rsidP="005F76AD">
            <w:pPr>
              <w:rPr>
                <w:del w:id="14670" w:author="阿毛" w:date="2021-05-21T17:54:00Z"/>
                <w:rFonts w:ascii="標楷體" w:eastAsia="標楷體" w:hAnsi="標楷體"/>
              </w:rPr>
            </w:pPr>
            <w:del w:id="14671" w:author="阿毛" w:date="2021-05-21T17:54:00Z">
              <w:r w:rsidRPr="00615D4B" w:rsidDel="00CB3FDD">
                <w:rPr>
                  <w:rFonts w:ascii="標楷體" w:eastAsia="標楷體" w:hAnsi="標楷體"/>
                </w:rPr>
                <w:delText>處理邏輯及注意事項</w:delText>
              </w:r>
            </w:del>
          </w:p>
        </w:tc>
      </w:tr>
      <w:tr w:rsidR="00E24265" w:rsidRPr="00615D4B" w:rsidDel="00CB3FDD" w14:paraId="6AD5D1DD" w14:textId="102058F2" w:rsidTr="005F76AD">
        <w:trPr>
          <w:trHeight w:val="244"/>
          <w:jc w:val="center"/>
          <w:del w:id="14672" w:author="阿毛" w:date="2021-05-21T17:54:00Z"/>
        </w:trPr>
        <w:tc>
          <w:tcPr>
            <w:tcW w:w="219" w:type="pct"/>
            <w:vMerge/>
          </w:tcPr>
          <w:p w14:paraId="0581D26C" w14:textId="40CE2C29" w:rsidR="00E24265" w:rsidRPr="00615D4B" w:rsidDel="00CB3FDD" w:rsidRDefault="00E24265" w:rsidP="005F76AD">
            <w:pPr>
              <w:rPr>
                <w:del w:id="14673" w:author="阿毛" w:date="2021-05-21T17:54:00Z"/>
                <w:rFonts w:ascii="標楷體" w:eastAsia="標楷體" w:hAnsi="標楷體"/>
              </w:rPr>
            </w:pPr>
          </w:p>
        </w:tc>
        <w:tc>
          <w:tcPr>
            <w:tcW w:w="756" w:type="pct"/>
            <w:vMerge/>
          </w:tcPr>
          <w:p w14:paraId="60722298" w14:textId="4080E933" w:rsidR="00E24265" w:rsidRPr="00615D4B" w:rsidDel="00CB3FDD" w:rsidRDefault="00E24265" w:rsidP="005F76AD">
            <w:pPr>
              <w:rPr>
                <w:del w:id="14674" w:author="阿毛" w:date="2021-05-21T17:54:00Z"/>
                <w:rFonts w:ascii="標楷體" w:eastAsia="標楷體" w:hAnsi="標楷體"/>
              </w:rPr>
            </w:pPr>
          </w:p>
        </w:tc>
        <w:tc>
          <w:tcPr>
            <w:tcW w:w="624" w:type="pct"/>
          </w:tcPr>
          <w:p w14:paraId="15A60540" w14:textId="261D6C12" w:rsidR="00E24265" w:rsidRPr="00615D4B" w:rsidDel="00CB3FDD" w:rsidRDefault="00E24265" w:rsidP="005F76AD">
            <w:pPr>
              <w:rPr>
                <w:del w:id="14675" w:author="阿毛" w:date="2021-05-21T17:54:00Z"/>
                <w:rFonts w:ascii="標楷體" w:eastAsia="標楷體" w:hAnsi="標楷體"/>
              </w:rPr>
            </w:pPr>
            <w:del w:id="14676" w:author="阿毛" w:date="2021-05-21T17:54:00Z">
              <w:r w:rsidRPr="00615D4B" w:rsidDel="00CB3FDD">
                <w:rPr>
                  <w:rFonts w:ascii="標楷體" w:eastAsia="標楷體" w:hAnsi="標楷體" w:hint="eastAsia"/>
                </w:rPr>
                <w:delText>資料型態長度</w:delText>
              </w:r>
            </w:del>
          </w:p>
        </w:tc>
        <w:tc>
          <w:tcPr>
            <w:tcW w:w="624" w:type="pct"/>
          </w:tcPr>
          <w:p w14:paraId="1D242E89" w14:textId="74FDC9D6" w:rsidR="00E24265" w:rsidRPr="00615D4B" w:rsidDel="00CB3FDD" w:rsidRDefault="00E24265" w:rsidP="005F76AD">
            <w:pPr>
              <w:rPr>
                <w:del w:id="14677" w:author="阿毛" w:date="2021-05-21T17:54:00Z"/>
                <w:rFonts w:ascii="標楷體" w:eastAsia="標楷體" w:hAnsi="標楷體"/>
              </w:rPr>
            </w:pPr>
            <w:del w:id="14678" w:author="阿毛" w:date="2021-05-21T17:54:00Z">
              <w:r w:rsidRPr="00615D4B" w:rsidDel="00CB3FDD">
                <w:rPr>
                  <w:rFonts w:ascii="標楷體" w:eastAsia="標楷體" w:hAnsi="標楷體"/>
                </w:rPr>
                <w:delText>預設值</w:delText>
              </w:r>
            </w:del>
          </w:p>
        </w:tc>
        <w:tc>
          <w:tcPr>
            <w:tcW w:w="537" w:type="pct"/>
          </w:tcPr>
          <w:p w14:paraId="1019FFC9" w14:textId="56D8A076" w:rsidR="00E24265" w:rsidRPr="00615D4B" w:rsidDel="00CB3FDD" w:rsidRDefault="00E24265" w:rsidP="005F76AD">
            <w:pPr>
              <w:rPr>
                <w:del w:id="14679" w:author="阿毛" w:date="2021-05-21T17:54:00Z"/>
                <w:rFonts w:ascii="標楷體" w:eastAsia="標楷體" w:hAnsi="標楷體"/>
              </w:rPr>
            </w:pPr>
            <w:del w:id="14680" w:author="阿毛" w:date="2021-05-21T17:54:00Z">
              <w:r w:rsidRPr="00615D4B" w:rsidDel="00CB3FDD">
                <w:rPr>
                  <w:rFonts w:ascii="標楷體" w:eastAsia="標楷體" w:hAnsi="標楷體"/>
                </w:rPr>
                <w:delText>選單內容</w:delText>
              </w:r>
            </w:del>
          </w:p>
        </w:tc>
        <w:tc>
          <w:tcPr>
            <w:tcW w:w="299" w:type="pct"/>
          </w:tcPr>
          <w:p w14:paraId="50767678" w14:textId="7D2907F7" w:rsidR="00E24265" w:rsidRPr="00615D4B" w:rsidDel="00CB3FDD" w:rsidRDefault="00E24265" w:rsidP="005F76AD">
            <w:pPr>
              <w:rPr>
                <w:del w:id="14681" w:author="阿毛" w:date="2021-05-21T17:54:00Z"/>
                <w:rFonts w:ascii="標楷體" w:eastAsia="標楷體" w:hAnsi="標楷體"/>
              </w:rPr>
            </w:pPr>
            <w:del w:id="14682" w:author="阿毛" w:date="2021-05-21T17:54:00Z">
              <w:r w:rsidRPr="00615D4B" w:rsidDel="00CB3FDD">
                <w:rPr>
                  <w:rFonts w:ascii="標楷體" w:eastAsia="標楷體" w:hAnsi="標楷體"/>
                </w:rPr>
                <w:delText>必填</w:delText>
              </w:r>
            </w:del>
          </w:p>
        </w:tc>
        <w:tc>
          <w:tcPr>
            <w:tcW w:w="299" w:type="pct"/>
          </w:tcPr>
          <w:p w14:paraId="6BABB920" w14:textId="2E3B3A83" w:rsidR="00E24265" w:rsidRPr="00615D4B" w:rsidDel="00CB3FDD" w:rsidRDefault="00E24265" w:rsidP="005F76AD">
            <w:pPr>
              <w:rPr>
                <w:del w:id="14683" w:author="阿毛" w:date="2021-05-21T17:54:00Z"/>
                <w:rFonts w:ascii="標楷體" w:eastAsia="標楷體" w:hAnsi="標楷體"/>
              </w:rPr>
            </w:pPr>
            <w:del w:id="14684" w:author="阿毛" w:date="2021-05-21T17:54:00Z">
              <w:r w:rsidRPr="00615D4B" w:rsidDel="00CB3FDD">
                <w:rPr>
                  <w:rFonts w:ascii="標楷體" w:eastAsia="標楷體" w:hAnsi="標楷體"/>
                </w:rPr>
                <w:delText>R/W</w:delText>
              </w:r>
            </w:del>
          </w:p>
        </w:tc>
        <w:tc>
          <w:tcPr>
            <w:tcW w:w="1643" w:type="pct"/>
            <w:vMerge/>
          </w:tcPr>
          <w:p w14:paraId="35E9F12B" w14:textId="31407048" w:rsidR="00E24265" w:rsidRPr="00615D4B" w:rsidDel="00CB3FDD" w:rsidRDefault="00E24265" w:rsidP="005F76AD">
            <w:pPr>
              <w:rPr>
                <w:del w:id="14685" w:author="阿毛" w:date="2021-05-21T17:54:00Z"/>
                <w:rFonts w:ascii="標楷體" w:eastAsia="標楷體" w:hAnsi="標楷體"/>
              </w:rPr>
            </w:pPr>
          </w:p>
        </w:tc>
      </w:tr>
      <w:tr w:rsidR="00E24265" w:rsidRPr="00615D4B" w:rsidDel="00CB3FDD" w14:paraId="0CC41BFC" w14:textId="19525830" w:rsidTr="005F76AD">
        <w:trPr>
          <w:trHeight w:val="291"/>
          <w:jc w:val="center"/>
          <w:del w:id="14686" w:author="阿毛" w:date="2021-05-21T17:54:00Z"/>
        </w:trPr>
        <w:tc>
          <w:tcPr>
            <w:tcW w:w="219" w:type="pct"/>
          </w:tcPr>
          <w:p w14:paraId="27E103EC" w14:textId="4400E6C6" w:rsidR="00E24265" w:rsidRPr="005E579A" w:rsidDel="00CB3FDD" w:rsidRDefault="00E24265" w:rsidP="005F76AD">
            <w:pPr>
              <w:pStyle w:val="af9"/>
              <w:numPr>
                <w:ilvl w:val="0"/>
                <w:numId w:val="51"/>
              </w:numPr>
              <w:ind w:leftChars="0"/>
              <w:rPr>
                <w:del w:id="14687" w:author="阿毛" w:date="2021-05-21T17:54:00Z"/>
                <w:rFonts w:ascii="標楷體" w:eastAsia="標楷體" w:hAnsi="標楷體"/>
              </w:rPr>
            </w:pPr>
          </w:p>
        </w:tc>
        <w:tc>
          <w:tcPr>
            <w:tcW w:w="756" w:type="pct"/>
          </w:tcPr>
          <w:p w14:paraId="7E60394A" w14:textId="7147C4F6" w:rsidR="00E24265" w:rsidRPr="00615D4B" w:rsidDel="00CB3FDD" w:rsidRDefault="00E24265" w:rsidP="005F76AD">
            <w:pPr>
              <w:rPr>
                <w:del w:id="14688" w:author="阿毛" w:date="2021-05-21T17:54:00Z"/>
                <w:rFonts w:ascii="標楷體" w:eastAsia="標楷體" w:hAnsi="標楷體"/>
              </w:rPr>
            </w:pPr>
            <w:del w:id="14689" w:author="阿毛" w:date="2021-05-21T17:54:00Z">
              <w:r w:rsidRPr="00B93CCA" w:rsidDel="00CB3FDD">
                <w:rPr>
                  <w:rFonts w:ascii="標楷體" w:eastAsia="標楷體" w:hAnsi="標楷體" w:hint="eastAsia"/>
                </w:rPr>
                <w:delText>交易代碼</w:delText>
              </w:r>
            </w:del>
          </w:p>
        </w:tc>
        <w:tc>
          <w:tcPr>
            <w:tcW w:w="624" w:type="pct"/>
          </w:tcPr>
          <w:p w14:paraId="4C82D3CD" w14:textId="695C0162" w:rsidR="00E24265" w:rsidRPr="00615D4B" w:rsidDel="00CB3FDD" w:rsidRDefault="00E24265" w:rsidP="005F76AD">
            <w:pPr>
              <w:rPr>
                <w:del w:id="14690" w:author="阿毛" w:date="2021-05-21T17:54:00Z"/>
                <w:rFonts w:ascii="標楷體" w:eastAsia="標楷體" w:hAnsi="標楷體"/>
              </w:rPr>
            </w:pPr>
          </w:p>
        </w:tc>
        <w:tc>
          <w:tcPr>
            <w:tcW w:w="624" w:type="pct"/>
          </w:tcPr>
          <w:p w14:paraId="52044C7E" w14:textId="09ADFBB9" w:rsidR="00E24265" w:rsidRPr="00615D4B" w:rsidDel="00CB3FDD" w:rsidRDefault="00E24265" w:rsidP="005F76AD">
            <w:pPr>
              <w:rPr>
                <w:del w:id="14691" w:author="阿毛" w:date="2021-05-21T17:54:00Z"/>
                <w:rFonts w:ascii="標楷體" w:eastAsia="標楷體" w:hAnsi="標楷體"/>
              </w:rPr>
            </w:pPr>
          </w:p>
        </w:tc>
        <w:tc>
          <w:tcPr>
            <w:tcW w:w="537" w:type="pct"/>
          </w:tcPr>
          <w:p w14:paraId="09F762A1" w14:textId="4BEC618B" w:rsidR="00E24265" w:rsidRPr="00615D4B" w:rsidDel="00CB3FDD" w:rsidRDefault="00E24265" w:rsidP="005F76AD">
            <w:pPr>
              <w:rPr>
                <w:del w:id="14692" w:author="阿毛" w:date="2021-05-21T17:54:00Z"/>
                <w:rFonts w:ascii="標楷體" w:eastAsia="標楷體" w:hAnsi="標楷體"/>
              </w:rPr>
            </w:pPr>
            <w:del w:id="14693" w:author="阿毛" w:date="2021-05-21T17:54:00Z">
              <w:r w:rsidDel="00CB3FDD">
                <w:rPr>
                  <w:rFonts w:ascii="標楷體" w:eastAsia="標楷體" w:hAnsi="標楷體" w:hint="eastAsia"/>
                </w:rPr>
                <w:delText>下拉式選單</w:delText>
              </w:r>
            </w:del>
          </w:p>
        </w:tc>
        <w:tc>
          <w:tcPr>
            <w:tcW w:w="299" w:type="pct"/>
          </w:tcPr>
          <w:p w14:paraId="728F80B1" w14:textId="4666FD78" w:rsidR="00E24265" w:rsidRPr="00615D4B" w:rsidDel="00CB3FDD" w:rsidRDefault="00E24265" w:rsidP="005F76AD">
            <w:pPr>
              <w:rPr>
                <w:del w:id="14694" w:author="阿毛" w:date="2021-05-21T17:54:00Z"/>
                <w:rFonts w:ascii="標楷體" w:eastAsia="標楷體" w:hAnsi="標楷體"/>
              </w:rPr>
            </w:pPr>
          </w:p>
        </w:tc>
        <w:tc>
          <w:tcPr>
            <w:tcW w:w="299" w:type="pct"/>
          </w:tcPr>
          <w:p w14:paraId="06490E13" w14:textId="7816B49D" w:rsidR="00E24265" w:rsidRPr="00615D4B" w:rsidDel="00CB3FDD" w:rsidRDefault="00E24265" w:rsidP="005F76AD">
            <w:pPr>
              <w:rPr>
                <w:del w:id="14695" w:author="阿毛" w:date="2021-05-21T17:54:00Z"/>
                <w:rFonts w:ascii="標楷體" w:eastAsia="標楷體" w:hAnsi="標楷體"/>
              </w:rPr>
            </w:pPr>
          </w:p>
        </w:tc>
        <w:tc>
          <w:tcPr>
            <w:tcW w:w="1643" w:type="pct"/>
          </w:tcPr>
          <w:p w14:paraId="3BADA779" w14:textId="6CD88113" w:rsidR="00E24265" w:rsidDel="00CB3FDD" w:rsidRDefault="00E24265" w:rsidP="005F76AD">
            <w:pPr>
              <w:rPr>
                <w:del w:id="14696" w:author="阿毛" w:date="2021-05-21T17:54:00Z"/>
                <w:rFonts w:ascii="標楷體" w:eastAsia="標楷體" w:hAnsi="標楷體"/>
              </w:rPr>
            </w:pPr>
            <w:del w:id="14697" w:author="阿毛" w:date="2021-05-21T17:54:00Z">
              <w:r w:rsidRPr="002240D5" w:rsidDel="00CB3FDD">
                <w:rPr>
                  <w:rFonts w:ascii="標楷體" w:eastAsia="標楷體" w:hAnsi="標楷體" w:hint="eastAsia"/>
                </w:rPr>
                <w:delText>1:新增</w:delText>
              </w:r>
            </w:del>
          </w:p>
          <w:p w14:paraId="0FFEAC1F" w14:textId="4F763417" w:rsidR="00E24265" w:rsidDel="00CB3FDD" w:rsidRDefault="00E24265" w:rsidP="005F76AD">
            <w:pPr>
              <w:rPr>
                <w:del w:id="14698" w:author="阿毛" w:date="2021-05-21T17:54:00Z"/>
                <w:rFonts w:ascii="標楷體" w:eastAsia="標楷體" w:hAnsi="標楷體"/>
              </w:rPr>
            </w:pPr>
            <w:del w:id="14699" w:author="阿毛" w:date="2021-05-21T17:54:00Z">
              <w:r w:rsidRPr="002240D5" w:rsidDel="00CB3FDD">
                <w:rPr>
                  <w:rFonts w:ascii="標楷體" w:eastAsia="標楷體" w:hAnsi="標楷體" w:hint="eastAsia"/>
                </w:rPr>
                <w:delText>2:異動</w:delText>
              </w:r>
            </w:del>
          </w:p>
          <w:p w14:paraId="381DC89A" w14:textId="03871AE4" w:rsidR="00E24265" w:rsidDel="00CB3FDD" w:rsidRDefault="00E24265" w:rsidP="005F76AD">
            <w:pPr>
              <w:rPr>
                <w:del w:id="14700" w:author="阿毛" w:date="2021-05-21T17:54:00Z"/>
                <w:rFonts w:ascii="標楷體" w:eastAsia="標楷體" w:hAnsi="標楷體"/>
              </w:rPr>
            </w:pPr>
            <w:del w:id="14701" w:author="阿毛" w:date="2021-05-21T17:54:00Z">
              <w:r w:rsidRPr="002240D5" w:rsidDel="00CB3FDD">
                <w:rPr>
                  <w:rFonts w:ascii="標楷體" w:eastAsia="標楷體" w:hAnsi="標楷體" w:hint="eastAsia"/>
                </w:rPr>
                <w:delText>3:補件</w:delText>
              </w:r>
            </w:del>
          </w:p>
          <w:p w14:paraId="69A57D48" w14:textId="767C4AE6" w:rsidR="00E24265" w:rsidRPr="00615D4B" w:rsidDel="00CB3FDD" w:rsidRDefault="00E24265" w:rsidP="005F76AD">
            <w:pPr>
              <w:rPr>
                <w:del w:id="14702" w:author="阿毛" w:date="2021-05-21T17:54:00Z"/>
                <w:rFonts w:ascii="標楷體" w:eastAsia="標楷體" w:hAnsi="標楷體"/>
              </w:rPr>
            </w:pPr>
            <w:del w:id="14703" w:author="阿毛" w:date="2021-05-21T17:54:00Z">
              <w:r w:rsidRPr="002240D5" w:rsidDel="00CB3FDD">
                <w:rPr>
                  <w:rFonts w:ascii="標楷體" w:eastAsia="標楷體" w:hAnsi="標楷體" w:hint="eastAsia"/>
                </w:rPr>
                <w:delText>4:刪除</w:delText>
              </w:r>
            </w:del>
          </w:p>
        </w:tc>
      </w:tr>
      <w:tr w:rsidR="00E24265" w:rsidRPr="00615D4B" w:rsidDel="00CB3FDD" w14:paraId="711DABA3" w14:textId="048CD8BE" w:rsidTr="005F76AD">
        <w:trPr>
          <w:trHeight w:val="291"/>
          <w:jc w:val="center"/>
          <w:del w:id="14704" w:author="阿毛" w:date="2021-05-21T17:54:00Z"/>
        </w:trPr>
        <w:tc>
          <w:tcPr>
            <w:tcW w:w="219" w:type="pct"/>
          </w:tcPr>
          <w:p w14:paraId="5A724A71" w14:textId="070DDC05" w:rsidR="00E24265" w:rsidRPr="005E579A" w:rsidDel="00CB3FDD" w:rsidRDefault="00E24265" w:rsidP="005F76AD">
            <w:pPr>
              <w:pStyle w:val="af9"/>
              <w:numPr>
                <w:ilvl w:val="0"/>
                <w:numId w:val="51"/>
              </w:numPr>
              <w:ind w:leftChars="0"/>
              <w:rPr>
                <w:del w:id="14705" w:author="阿毛" w:date="2021-05-21T17:54:00Z"/>
                <w:rFonts w:ascii="標楷體" w:eastAsia="標楷體" w:hAnsi="標楷體"/>
              </w:rPr>
            </w:pPr>
          </w:p>
        </w:tc>
        <w:tc>
          <w:tcPr>
            <w:tcW w:w="756" w:type="pct"/>
          </w:tcPr>
          <w:p w14:paraId="6D9EBE38" w14:textId="335399BD" w:rsidR="00E24265" w:rsidRPr="00615D4B" w:rsidDel="00CB3FDD" w:rsidRDefault="00E24265" w:rsidP="005F76AD">
            <w:pPr>
              <w:rPr>
                <w:del w:id="14706" w:author="阿毛" w:date="2021-05-21T17:54:00Z"/>
                <w:rFonts w:ascii="標楷體" w:eastAsia="標楷體" w:hAnsi="標楷體"/>
              </w:rPr>
            </w:pPr>
            <w:del w:id="14707" w:author="阿毛" w:date="2021-05-21T17:54:00Z">
              <w:r w:rsidRPr="00B93CCA" w:rsidDel="00CB3FDD">
                <w:rPr>
                  <w:rFonts w:ascii="標楷體" w:eastAsia="標楷體" w:hAnsi="標楷體" w:hint="eastAsia"/>
                </w:rPr>
                <w:delText>債務人IDN</w:delText>
              </w:r>
            </w:del>
          </w:p>
        </w:tc>
        <w:tc>
          <w:tcPr>
            <w:tcW w:w="624" w:type="pct"/>
          </w:tcPr>
          <w:p w14:paraId="7DF45D21" w14:textId="293DB750" w:rsidR="00E24265" w:rsidRPr="00615D4B" w:rsidDel="00CB3FDD" w:rsidRDefault="00E24265" w:rsidP="005F76AD">
            <w:pPr>
              <w:rPr>
                <w:del w:id="14708" w:author="阿毛" w:date="2021-05-21T17:54:00Z"/>
                <w:rFonts w:ascii="標楷體" w:eastAsia="標楷體" w:hAnsi="標楷體"/>
              </w:rPr>
            </w:pPr>
          </w:p>
        </w:tc>
        <w:tc>
          <w:tcPr>
            <w:tcW w:w="624" w:type="pct"/>
          </w:tcPr>
          <w:p w14:paraId="22A5C5AF" w14:textId="3FAE2EC3" w:rsidR="00E24265" w:rsidRPr="00615D4B" w:rsidDel="00CB3FDD" w:rsidRDefault="00E24265" w:rsidP="005F76AD">
            <w:pPr>
              <w:rPr>
                <w:del w:id="14709" w:author="阿毛" w:date="2021-05-21T17:54:00Z"/>
                <w:rFonts w:ascii="標楷體" w:eastAsia="標楷體" w:hAnsi="標楷體"/>
              </w:rPr>
            </w:pPr>
          </w:p>
        </w:tc>
        <w:tc>
          <w:tcPr>
            <w:tcW w:w="537" w:type="pct"/>
          </w:tcPr>
          <w:p w14:paraId="4C9D8671" w14:textId="1844B93F" w:rsidR="00E24265" w:rsidRPr="00615D4B" w:rsidDel="00CB3FDD" w:rsidRDefault="00E24265" w:rsidP="005F76AD">
            <w:pPr>
              <w:rPr>
                <w:del w:id="14710" w:author="阿毛" w:date="2021-05-21T17:54:00Z"/>
                <w:rFonts w:ascii="標楷體" w:eastAsia="標楷體" w:hAnsi="標楷體"/>
              </w:rPr>
            </w:pPr>
          </w:p>
        </w:tc>
        <w:tc>
          <w:tcPr>
            <w:tcW w:w="299" w:type="pct"/>
          </w:tcPr>
          <w:p w14:paraId="523B7BE9" w14:textId="1F836787" w:rsidR="00E24265" w:rsidRPr="00615D4B" w:rsidDel="00CB3FDD" w:rsidRDefault="00E24265" w:rsidP="005F76AD">
            <w:pPr>
              <w:rPr>
                <w:del w:id="14711" w:author="阿毛" w:date="2021-05-21T17:54:00Z"/>
                <w:rFonts w:ascii="標楷體" w:eastAsia="標楷體" w:hAnsi="標楷體"/>
              </w:rPr>
            </w:pPr>
          </w:p>
        </w:tc>
        <w:tc>
          <w:tcPr>
            <w:tcW w:w="299" w:type="pct"/>
          </w:tcPr>
          <w:p w14:paraId="4F0D71D6" w14:textId="0F275E05" w:rsidR="00E24265" w:rsidRPr="00615D4B" w:rsidDel="00CB3FDD" w:rsidRDefault="00E24265" w:rsidP="005F76AD">
            <w:pPr>
              <w:rPr>
                <w:del w:id="14712" w:author="阿毛" w:date="2021-05-21T17:54:00Z"/>
                <w:rFonts w:ascii="標楷體" w:eastAsia="標楷體" w:hAnsi="標楷體"/>
              </w:rPr>
            </w:pPr>
          </w:p>
        </w:tc>
        <w:tc>
          <w:tcPr>
            <w:tcW w:w="1643" w:type="pct"/>
          </w:tcPr>
          <w:p w14:paraId="51D4F090" w14:textId="744E8D3A" w:rsidR="00E24265" w:rsidRPr="00615D4B" w:rsidDel="00CB3FDD" w:rsidRDefault="00E24265" w:rsidP="005F76AD">
            <w:pPr>
              <w:rPr>
                <w:del w:id="14713" w:author="阿毛" w:date="2021-05-21T17:54:00Z"/>
                <w:rFonts w:ascii="標楷體" w:eastAsia="標楷體" w:hAnsi="標楷體"/>
              </w:rPr>
            </w:pPr>
          </w:p>
        </w:tc>
      </w:tr>
      <w:tr w:rsidR="00E24265" w:rsidRPr="00615D4B" w:rsidDel="00CB3FDD" w14:paraId="6413D536" w14:textId="75EFFBD3" w:rsidTr="005F76AD">
        <w:trPr>
          <w:trHeight w:val="291"/>
          <w:jc w:val="center"/>
          <w:del w:id="14714" w:author="阿毛" w:date="2021-05-21T17:54:00Z"/>
        </w:trPr>
        <w:tc>
          <w:tcPr>
            <w:tcW w:w="219" w:type="pct"/>
          </w:tcPr>
          <w:p w14:paraId="1A4E7890" w14:textId="2A63AF71" w:rsidR="00E24265" w:rsidRPr="005E579A" w:rsidDel="00CB3FDD" w:rsidRDefault="00E24265" w:rsidP="005F76AD">
            <w:pPr>
              <w:pStyle w:val="af9"/>
              <w:numPr>
                <w:ilvl w:val="0"/>
                <w:numId w:val="51"/>
              </w:numPr>
              <w:ind w:leftChars="0"/>
              <w:rPr>
                <w:del w:id="14715" w:author="阿毛" w:date="2021-05-21T17:54:00Z"/>
                <w:rFonts w:ascii="標楷體" w:eastAsia="標楷體" w:hAnsi="標楷體"/>
              </w:rPr>
            </w:pPr>
          </w:p>
        </w:tc>
        <w:tc>
          <w:tcPr>
            <w:tcW w:w="756" w:type="pct"/>
          </w:tcPr>
          <w:p w14:paraId="4F73F8F7" w14:textId="4E2B9969" w:rsidR="00E24265" w:rsidRPr="00615D4B" w:rsidDel="00CB3FDD" w:rsidRDefault="00E24265" w:rsidP="005F76AD">
            <w:pPr>
              <w:rPr>
                <w:del w:id="14716" w:author="阿毛" w:date="2021-05-21T17:54:00Z"/>
                <w:rFonts w:ascii="標楷體" w:eastAsia="標楷體" w:hAnsi="標楷體"/>
              </w:rPr>
            </w:pPr>
            <w:del w:id="14717" w:author="阿毛" w:date="2021-05-21T17:54:00Z">
              <w:r w:rsidRPr="00B93CCA" w:rsidDel="00CB3FDD">
                <w:rPr>
                  <w:rFonts w:ascii="標楷體" w:eastAsia="標楷體" w:hAnsi="標楷體" w:hint="eastAsia"/>
                </w:rPr>
                <w:delText>報送單位代號</w:delText>
              </w:r>
            </w:del>
          </w:p>
        </w:tc>
        <w:tc>
          <w:tcPr>
            <w:tcW w:w="624" w:type="pct"/>
          </w:tcPr>
          <w:p w14:paraId="2F22EE9A" w14:textId="79A92FB3" w:rsidR="00E24265" w:rsidRPr="00615D4B" w:rsidDel="00CB3FDD" w:rsidRDefault="00E24265" w:rsidP="005F76AD">
            <w:pPr>
              <w:rPr>
                <w:del w:id="14718" w:author="阿毛" w:date="2021-05-21T17:54:00Z"/>
                <w:rFonts w:ascii="標楷體" w:eastAsia="標楷體" w:hAnsi="標楷體"/>
              </w:rPr>
            </w:pPr>
          </w:p>
        </w:tc>
        <w:tc>
          <w:tcPr>
            <w:tcW w:w="624" w:type="pct"/>
          </w:tcPr>
          <w:p w14:paraId="6A285FBC" w14:textId="6A97EF12" w:rsidR="00E24265" w:rsidRPr="00615D4B" w:rsidDel="00CB3FDD" w:rsidRDefault="00E24265" w:rsidP="005F76AD">
            <w:pPr>
              <w:rPr>
                <w:del w:id="14719" w:author="阿毛" w:date="2021-05-21T17:54:00Z"/>
                <w:rFonts w:ascii="標楷體" w:eastAsia="標楷體" w:hAnsi="標楷體"/>
              </w:rPr>
            </w:pPr>
          </w:p>
        </w:tc>
        <w:tc>
          <w:tcPr>
            <w:tcW w:w="537" w:type="pct"/>
          </w:tcPr>
          <w:p w14:paraId="29EDAEAD" w14:textId="61BB67EB" w:rsidR="00E24265" w:rsidRPr="00615D4B" w:rsidDel="00CB3FDD" w:rsidRDefault="00E24265" w:rsidP="005F76AD">
            <w:pPr>
              <w:rPr>
                <w:del w:id="14720" w:author="阿毛" w:date="2021-05-21T17:54:00Z"/>
                <w:rFonts w:ascii="標楷體" w:eastAsia="標楷體" w:hAnsi="標楷體"/>
              </w:rPr>
            </w:pPr>
          </w:p>
        </w:tc>
        <w:tc>
          <w:tcPr>
            <w:tcW w:w="299" w:type="pct"/>
          </w:tcPr>
          <w:p w14:paraId="1E52F499" w14:textId="6D8E8F2A" w:rsidR="00E24265" w:rsidRPr="00615D4B" w:rsidDel="00CB3FDD" w:rsidRDefault="00E24265" w:rsidP="005F76AD">
            <w:pPr>
              <w:rPr>
                <w:del w:id="14721" w:author="阿毛" w:date="2021-05-21T17:54:00Z"/>
                <w:rFonts w:ascii="標楷體" w:eastAsia="標楷體" w:hAnsi="標楷體"/>
              </w:rPr>
            </w:pPr>
          </w:p>
        </w:tc>
        <w:tc>
          <w:tcPr>
            <w:tcW w:w="299" w:type="pct"/>
          </w:tcPr>
          <w:p w14:paraId="6F7E4B93" w14:textId="11173493" w:rsidR="00E24265" w:rsidRPr="00615D4B" w:rsidDel="00CB3FDD" w:rsidRDefault="00E24265" w:rsidP="005F76AD">
            <w:pPr>
              <w:rPr>
                <w:del w:id="14722" w:author="阿毛" w:date="2021-05-21T17:54:00Z"/>
                <w:rFonts w:ascii="標楷體" w:eastAsia="標楷體" w:hAnsi="標楷體"/>
              </w:rPr>
            </w:pPr>
          </w:p>
        </w:tc>
        <w:tc>
          <w:tcPr>
            <w:tcW w:w="1643" w:type="pct"/>
          </w:tcPr>
          <w:p w14:paraId="5B2636DE" w14:textId="424897AF" w:rsidR="00E24265" w:rsidRPr="00615D4B" w:rsidDel="00CB3FDD" w:rsidRDefault="00E24265" w:rsidP="005F76AD">
            <w:pPr>
              <w:rPr>
                <w:del w:id="14723" w:author="阿毛" w:date="2021-05-21T17:54:00Z"/>
                <w:rFonts w:ascii="標楷體" w:eastAsia="標楷體" w:hAnsi="標楷體"/>
              </w:rPr>
            </w:pPr>
          </w:p>
        </w:tc>
      </w:tr>
      <w:tr w:rsidR="00E24265" w:rsidRPr="00615D4B" w:rsidDel="00CB3FDD" w14:paraId="49202A99" w14:textId="5ED082F2" w:rsidTr="005F76AD">
        <w:trPr>
          <w:trHeight w:val="291"/>
          <w:jc w:val="center"/>
          <w:del w:id="14724" w:author="阿毛" w:date="2021-05-21T17:54:00Z"/>
        </w:trPr>
        <w:tc>
          <w:tcPr>
            <w:tcW w:w="219" w:type="pct"/>
          </w:tcPr>
          <w:p w14:paraId="67E76E67" w14:textId="129CB309" w:rsidR="00E24265" w:rsidRPr="005E579A" w:rsidDel="00CB3FDD" w:rsidRDefault="00E24265" w:rsidP="005F76AD">
            <w:pPr>
              <w:pStyle w:val="af9"/>
              <w:numPr>
                <w:ilvl w:val="0"/>
                <w:numId w:val="51"/>
              </w:numPr>
              <w:ind w:leftChars="0"/>
              <w:rPr>
                <w:del w:id="14725" w:author="阿毛" w:date="2021-05-21T17:54:00Z"/>
                <w:rFonts w:ascii="標楷體" w:eastAsia="標楷體" w:hAnsi="標楷體"/>
              </w:rPr>
            </w:pPr>
          </w:p>
        </w:tc>
        <w:tc>
          <w:tcPr>
            <w:tcW w:w="756" w:type="pct"/>
          </w:tcPr>
          <w:p w14:paraId="348353F0" w14:textId="5DDCA7D6" w:rsidR="00E24265" w:rsidRPr="00615D4B" w:rsidDel="00CB3FDD" w:rsidRDefault="00E24265" w:rsidP="005F76AD">
            <w:pPr>
              <w:rPr>
                <w:del w:id="14726" w:author="阿毛" w:date="2021-05-21T17:54:00Z"/>
                <w:rFonts w:ascii="標楷體" w:eastAsia="標楷體" w:hAnsi="標楷體"/>
              </w:rPr>
            </w:pPr>
            <w:del w:id="14727" w:author="阿毛" w:date="2021-05-21T17:54:00Z">
              <w:r w:rsidRPr="00B93CCA" w:rsidDel="00CB3FDD">
                <w:rPr>
                  <w:rFonts w:ascii="標楷體" w:eastAsia="標楷體" w:hAnsi="標楷體" w:hint="eastAsia"/>
                </w:rPr>
                <w:delText>款項統一收付申請日</w:delText>
              </w:r>
            </w:del>
          </w:p>
        </w:tc>
        <w:tc>
          <w:tcPr>
            <w:tcW w:w="624" w:type="pct"/>
          </w:tcPr>
          <w:p w14:paraId="2D37F4F5" w14:textId="751F9A2D" w:rsidR="00E24265" w:rsidRPr="00615D4B" w:rsidDel="00CB3FDD" w:rsidRDefault="00E24265" w:rsidP="005F76AD">
            <w:pPr>
              <w:rPr>
                <w:del w:id="14728" w:author="阿毛" w:date="2021-05-21T17:54:00Z"/>
                <w:rFonts w:ascii="標楷體" w:eastAsia="標楷體" w:hAnsi="標楷體"/>
              </w:rPr>
            </w:pPr>
          </w:p>
        </w:tc>
        <w:tc>
          <w:tcPr>
            <w:tcW w:w="624" w:type="pct"/>
          </w:tcPr>
          <w:p w14:paraId="56BD1B84" w14:textId="586A9D98" w:rsidR="00E24265" w:rsidRPr="00615D4B" w:rsidDel="00CB3FDD" w:rsidRDefault="00E24265" w:rsidP="005F76AD">
            <w:pPr>
              <w:rPr>
                <w:del w:id="14729" w:author="阿毛" w:date="2021-05-21T17:54:00Z"/>
                <w:rFonts w:ascii="標楷體" w:eastAsia="標楷體" w:hAnsi="標楷體"/>
              </w:rPr>
            </w:pPr>
          </w:p>
        </w:tc>
        <w:tc>
          <w:tcPr>
            <w:tcW w:w="537" w:type="pct"/>
          </w:tcPr>
          <w:p w14:paraId="2FD57FDB" w14:textId="0D2CA3C4" w:rsidR="00E24265" w:rsidRPr="00615D4B" w:rsidDel="00CB3FDD" w:rsidRDefault="00E24265" w:rsidP="005F76AD">
            <w:pPr>
              <w:rPr>
                <w:del w:id="14730" w:author="阿毛" w:date="2021-05-21T17:54:00Z"/>
                <w:rFonts w:ascii="標楷體" w:eastAsia="標楷體" w:hAnsi="標楷體"/>
              </w:rPr>
            </w:pPr>
          </w:p>
        </w:tc>
        <w:tc>
          <w:tcPr>
            <w:tcW w:w="299" w:type="pct"/>
          </w:tcPr>
          <w:p w14:paraId="2C96B36D" w14:textId="04935DFD" w:rsidR="00E24265" w:rsidRPr="00615D4B" w:rsidDel="00CB3FDD" w:rsidRDefault="00E24265" w:rsidP="005F76AD">
            <w:pPr>
              <w:rPr>
                <w:del w:id="14731" w:author="阿毛" w:date="2021-05-21T17:54:00Z"/>
                <w:rFonts w:ascii="標楷體" w:eastAsia="標楷體" w:hAnsi="標楷體"/>
              </w:rPr>
            </w:pPr>
          </w:p>
        </w:tc>
        <w:tc>
          <w:tcPr>
            <w:tcW w:w="299" w:type="pct"/>
          </w:tcPr>
          <w:p w14:paraId="2C6E1F49" w14:textId="248966D6" w:rsidR="00E24265" w:rsidRPr="00615D4B" w:rsidDel="00CB3FDD" w:rsidRDefault="00E24265" w:rsidP="005F76AD">
            <w:pPr>
              <w:rPr>
                <w:del w:id="14732" w:author="阿毛" w:date="2021-05-21T17:54:00Z"/>
                <w:rFonts w:ascii="標楷體" w:eastAsia="標楷體" w:hAnsi="標楷體"/>
              </w:rPr>
            </w:pPr>
          </w:p>
        </w:tc>
        <w:tc>
          <w:tcPr>
            <w:tcW w:w="1643" w:type="pct"/>
          </w:tcPr>
          <w:p w14:paraId="17B30053" w14:textId="463AF4DC" w:rsidR="00E24265" w:rsidRPr="00615D4B" w:rsidDel="00CB3FDD" w:rsidRDefault="00E24265" w:rsidP="005F76AD">
            <w:pPr>
              <w:rPr>
                <w:del w:id="14733" w:author="阿毛" w:date="2021-05-21T17:54:00Z"/>
                <w:rFonts w:ascii="標楷體" w:eastAsia="標楷體" w:hAnsi="標楷體"/>
              </w:rPr>
            </w:pPr>
          </w:p>
        </w:tc>
      </w:tr>
      <w:tr w:rsidR="00E24265" w:rsidRPr="00615D4B" w:rsidDel="00CB3FDD" w14:paraId="78767D33" w14:textId="3390FF8E" w:rsidTr="005F76AD">
        <w:trPr>
          <w:trHeight w:val="291"/>
          <w:jc w:val="center"/>
          <w:del w:id="14734" w:author="阿毛" w:date="2021-05-21T17:54:00Z"/>
        </w:trPr>
        <w:tc>
          <w:tcPr>
            <w:tcW w:w="219" w:type="pct"/>
          </w:tcPr>
          <w:p w14:paraId="720EFD21" w14:textId="003C74C1" w:rsidR="00E24265" w:rsidRPr="005E579A" w:rsidDel="00CB3FDD" w:rsidRDefault="00E24265" w:rsidP="005F76AD">
            <w:pPr>
              <w:pStyle w:val="af9"/>
              <w:numPr>
                <w:ilvl w:val="0"/>
                <w:numId w:val="51"/>
              </w:numPr>
              <w:ind w:leftChars="0"/>
              <w:rPr>
                <w:del w:id="14735" w:author="阿毛" w:date="2021-05-21T17:54:00Z"/>
                <w:rFonts w:ascii="標楷體" w:eastAsia="標楷體" w:hAnsi="標楷體"/>
              </w:rPr>
            </w:pPr>
          </w:p>
        </w:tc>
        <w:tc>
          <w:tcPr>
            <w:tcW w:w="756" w:type="pct"/>
          </w:tcPr>
          <w:p w14:paraId="4411DB1E" w14:textId="0470041A" w:rsidR="00E24265" w:rsidRPr="00615D4B" w:rsidDel="00CB3FDD" w:rsidRDefault="00E24265" w:rsidP="005F76AD">
            <w:pPr>
              <w:rPr>
                <w:del w:id="14736" w:author="阿毛" w:date="2021-05-21T17:54:00Z"/>
                <w:rFonts w:ascii="標楷體" w:eastAsia="標楷體" w:hAnsi="標楷體"/>
              </w:rPr>
            </w:pPr>
            <w:del w:id="14737" w:author="阿毛" w:date="2021-05-21T17:54:00Z">
              <w:r w:rsidRPr="00B93CCA" w:rsidDel="00CB3FDD">
                <w:rPr>
                  <w:rFonts w:ascii="標楷體" w:eastAsia="標楷體" w:hAnsi="標楷體" w:hint="eastAsia"/>
                </w:rPr>
                <w:delText>更生方案認可裁定日</w:delText>
              </w:r>
            </w:del>
          </w:p>
        </w:tc>
        <w:tc>
          <w:tcPr>
            <w:tcW w:w="624" w:type="pct"/>
          </w:tcPr>
          <w:p w14:paraId="7C0FD8C0" w14:textId="585A073A" w:rsidR="00E24265" w:rsidRPr="00615D4B" w:rsidDel="00CB3FDD" w:rsidRDefault="00E24265" w:rsidP="005F76AD">
            <w:pPr>
              <w:rPr>
                <w:del w:id="14738" w:author="阿毛" w:date="2021-05-21T17:54:00Z"/>
                <w:rFonts w:ascii="標楷體" w:eastAsia="標楷體" w:hAnsi="標楷體"/>
              </w:rPr>
            </w:pPr>
          </w:p>
        </w:tc>
        <w:tc>
          <w:tcPr>
            <w:tcW w:w="624" w:type="pct"/>
          </w:tcPr>
          <w:p w14:paraId="06FB2933" w14:textId="10D4153D" w:rsidR="00E24265" w:rsidRPr="00615D4B" w:rsidDel="00CB3FDD" w:rsidRDefault="00E24265" w:rsidP="005F76AD">
            <w:pPr>
              <w:rPr>
                <w:del w:id="14739" w:author="阿毛" w:date="2021-05-21T17:54:00Z"/>
                <w:rFonts w:ascii="標楷體" w:eastAsia="標楷體" w:hAnsi="標楷體"/>
              </w:rPr>
            </w:pPr>
          </w:p>
        </w:tc>
        <w:tc>
          <w:tcPr>
            <w:tcW w:w="537" w:type="pct"/>
          </w:tcPr>
          <w:p w14:paraId="6C684F48" w14:textId="333F7E7B" w:rsidR="00E24265" w:rsidRPr="00615D4B" w:rsidDel="00CB3FDD" w:rsidRDefault="00E24265" w:rsidP="005F76AD">
            <w:pPr>
              <w:rPr>
                <w:del w:id="14740" w:author="阿毛" w:date="2021-05-21T17:54:00Z"/>
                <w:rFonts w:ascii="標楷體" w:eastAsia="標楷體" w:hAnsi="標楷體"/>
              </w:rPr>
            </w:pPr>
          </w:p>
        </w:tc>
        <w:tc>
          <w:tcPr>
            <w:tcW w:w="299" w:type="pct"/>
          </w:tcPr>
          <w:p w14:paraId="78B6817A" w14:textId="25E40CCD" w:rsidR="00E24265" w:rsidRPr="00615D4B" w:rsidDel="00CB3FDD" w:rsidRDefault="00E24265" w:rsidP="005F76AD">
            <w:pPr>
              <w:rPr>
                <w:del w:id="14741" w:author="阿毛" w:date="2021-05-21T17:54:00Z"/>
                <w:rFonts w:ascii="標楷體" w:eastAsia="標楷體" w:hAnsi="標楷體"/>
              </w:rPr>
            </w:pPr>
          </w:p>
        </w:tc>
        <w:tc>
          <w:tcPr>
            <w:tcW w:w="299" w:type="pct"/>
          </w:tcPr>
          <w:p w14:paraId="0C921D22" w14:textId="38CBDF54" w:rsidR="00E24265" w:rsidRPr="00615D4B" w:rsidDel="00CB3FDD" w:rsidRDefault="00E24265" w:rsidP="005F76AD">
            <w:pPr>
              <w:rPr>
                <w:del w:id="14742" w:author="阿毛" w:date="2021-05-21T17:54:00Z"/>
                <w:rFonts w:ascii="標楷體" w:eastAsia="標楷體" w:hAnsi="標楷體"/>
              </w:rPr>
            </w:pPr>
          </w:p>
        </w:tc>
        <w:tc>
          <w:tcPr>
            <w:tcW w:w="1643" w:type="pct"/>
          </w:tcPr>
          <w:p w14:paraId="5C7465E9" w14:textId="00435E9B" w:rsidR="00E24265" w:rsidRPr="00615D4B" w:rsidDel="00CB3FDD" w:rsidRDefault="00E24265" w:rsidP="005F76AD">
            <w:pPr>
              <w:rPr>
                <w:del w:id="14743" w:author="阿毛" w:date="2021-05-21T17:54:00Z"/>
                <w:rFonts w:ascii="標楷體" w:eastAsia="標楷體" w:hAnsi="標楷體"/>
              </w:rPr>
            </w:pPr>
          </w:p>
        </w:tc>
      </w:tr>
      <w:tr w:rsidR="00E24265" w:rsidRPr="00615D4B" w:rsidDel="00CB3FDD" w14:paraId="4E9F0444" w14:textId="5D34AF73" w:rsidTr="005F76AD">
        <w:trPr>
          <w:trHeight w:val="291"/>
          <w:jc w:val="center"/>
          <w:del w:id="14744" w:author="阿毛" w:date="2021-05-21T17:54:00Z"/>
        </w:trPr>
        <w:tc>
          <w:tcPr>
            <w:tcW w:w="219" w:type="pct"/>
          </w:tcPr>
          <w:p w14:paraId="74ADFA65" w14:textId="5CA8BA9C" w:rsidR="00E24265" w:rsidRPr="005E579A" w:rsidDel="00CB3FDD" w:rsidRDefault="00E24265" w:rsidP="005F76AD">
            <w:pPr>
              <w:pStyle w:val="af9"/>
              <w:numPr>
                <w:ilvl w:val="0"/>
                <w:numId w:val="51"/>
              </w:numPr>
              <w:ind w:leftChars="0"/>
              <w:rPr>
                <w:del w:id="14745" w:author="阿毛" w:date="2021-05-21T17:54:00Z"/>
                <w:rFonts w:ascii="標楷體" w:eastAsia="標楷體" w:hAnsi="標楷體"/>
              </w:rPr>
            </w:pPr>
          </w:p>
        </w:tc>
        <w:tc>
          <w:tcPr>
            <w:tcW w:w="756" w:type="pct"/>
          </w:tcPr>
          <w:p w14:paraId="516BF20C" w14:textId="71CDF6F2" w:rsidR="00E24265" w:rsidRPr="00615D4B" w:rsidDel="00CB3FDD" w:rsidRDefault="00E24265" w:rsidP="005F76AD">
            <w:pPr>
              <w:rPr>
                <w:del w:id="14746" w:author="阿毛" w:date="2021-05-21T17:54:00Z"/>
                <w:rFonts w:ascii="標楷體" w:eastAsia="標楷體" w:hAnsi="標楷體"/>
              </w:rPr>
            </w:pPr>
            <w:del w:id="14747" w:author="阿毛" w:date="2021-05-21T17:54:00Z">
              <w:r w:rsidRPr="00B93CCA" w:rsidDel="00CB3FDD">
                <w:rPr>
                  <w:rFonts w:ascii="標楷體" w:eastAsia="標楷體" w:hAnsi="標楷體" w:hint="eastAsia"/>
                </w:rPr>
                <w:delText>更生債權金融機構家數</w:delText>
              </w:r>
            </w:del>
          </w:p>
        </w:tc>
        <w:tc>
          <w:tcPr>
            <w:tcW w:w="624" w:type="pct"/>
          </w:tcPr>
          <w:p w14:paraId="35318BDB" w14:textId="05879A2E" w:rsidR="00E24265" w:rsidRPr="00615D4B" w:rsidDel="00CB3FDD" w:rsidRDefault="00E24265" w:rsidP="005F76AD">
            <w:pPr>
              <w:rPr>
                <w:del w:id="14748" w:author="阿毛" w:date="2021-05-21T17:54:00Z"/>
                <w:rFonts w:ascii="標楷體" w:eastAsia="標楷體" w:hAnsi="標楷體"/>
              </w:rPr>
            </w:pPr>
          </w:p>
        </w:tc>
        <w:tc>
          <w:tcPr>
            <w:tcW w:w="624" w:type="pct"/>
          </w:tcPr>
          <w:p w14:paraId="48CF0DB3" w14:textId="3E32785B" w:rsidR="00E24265" w:rsidRPr="00615D4B" w:rsidDel="00CB3FDD" w:rsidRDefault="00E24265" w:rsidP="005F76AD">
            <w:pPr>
              <w:rPr>
                <w:del w:id="14749" w:author="阿毛" w:date="2021-05-21T17:54:00Z"/>
                <w:rFonts w:ascii="標楷體" w:eastAsia="標楷體" w:hAnsi="標楷體"/>
              </w:rPr>
            </w:pPr>
          </w:p>
        </w:tc>
        <w:tc>
          <w:tcPr>
            <w:tcW w:w="537" w:type="pct"/>
          </w:tcPr>
          <w:p w14:paraId="4A4D6E42" w14:textId="314003E4" w:rsidR="00E24265" w:rsidRPr="00615D4B" w:rsidDel="00CB3FDD" w:rsidRDefault="00E24265" w:rsidP="005F76AD">
            <w:pPr>
              <w:rPr>
                <w:del w:id="14750" w:author="阿毛" w:date="2021-05-21T17:54:00Z"/>
                <w:rFonts w:ascii="標楷體" w:eastAsia="標楷體" w:hAnsi="標楷體"/>
              </w:rPr>
            </w:pPr>
          </w:p>
        </w:tc>
        <w:tc>
          <w:tcPr>
            <w:tcW w:w="299" w:type="pct"/>
          </w:tcPr>
          <w:p w14:paraId="178BB8D7" w14:textId="7FE20A94" w:rsidR="00E24265" w:rsidRPr="00615D4B" w:rsidDel="00CB3FDD" w:rsidRDefault="00E24265" w:rsidP="005F76AD">
            <w:pPr>
              <w:rPr>
                <w:del w:id="14751" w:author="阿毛" w:date="2021-05-21T17:54:00Z"/>
                <w:rFonts w:ascii="標楷體" w:eastAsia="標楷體" w:hAnsi="標楷體"/>
              </w:rPr>
            </w:pPr>
          </w:p>
        </w:tc>
        <w:tc>
          <w:tcPr>
            <w:tcW w:w="299" w:type="pct"/>
          </w:tcPr>
          <w:p w14:paraId="663EC1EE" w14:textId="1DBCDE48" w:rsidR="00E24265" w:rsidRPr="00615D4B" w:rsidDel="00CB3FDD" w:rsidRDefault="00E24265" w:rsidP="005F76AD">
            <w:pPr>
              <w:rPr>
                <w:del w:id="14752" w:author="阿毛" w:date="2021-05-21T17:54:00Z"/>
                <w:rFonts w:ascii="標楷體" w:eastAsia="標楷體" w:hAnsi="標楷體"/>
              </w:rPr>
            </w:pPr>
          </w:p>
        </w:tc>
        <w:tc>
          <w:tcPr>
            <w:tcW w:w="1643" w:type="pct"/>
          </w:tcPr>
          <w:p w14:paraId="10A2BFA6" w14:textId="71A83636" w:rsidR="00E24265" w:rsidRPr="00615D4B" w:rsidDel="00CB3FDD" w:rsidRDefault="00E24265" w:rsidP="005F76AD">
            <w:pPr>
              <w:rPr>
                <w:del w:id="14753" w:author="阿毛" w:date="2021-05-21T17:54:00Z"/>
                <w:rFonts w:ascii="標楷體" w:eastAsia="標楷體" w:hAnsi="標楷體"/>
              </w:rPr>
            </w:pPr>
          </w:p>
        </w:tc>
      </w:tr>
      <w:tr w:rsidR="00E24265" w:rsidRPr="00615D4B" w:rsidDel="00CB3FDD" w14:paraId="69FFFA4F" w14:textId="271402C0" w:rsidTr="005F76AD">
        <w:trPr>
          <w:trHeight w:val="291"/>
          <w:jc w:val="center"/>
          <w:del w:id="14754" w:author="阿毛" w:date="2021-05-21T17:54:00Z"/>
        </w:trPr>
        <w:tc>
          <w:tcPr>
            <w:tcW w:w="219" w:type="pct"/>
          </w:tcPr>
          <w:p w14:paraId="4573910D" w14:textId="493BB61A" w:rsidR="00E24265" w:rsidRPr="005E579A" w:rsidDel="00CB3FDD" w:rsidRDefault="00E24265" w:rsidP="005F76AD">
            <w:pPr>
              <w:pStyle w:val="af9"/>
              <w:numPr>
                <w:ilvl w:val="0"/>
                <w:numId w:val="51"/>
              </w:numPr>
              <w:ind w:leftChars="0"/>
              <w:rPr>
                <w:del w:id="14755" w:author="阿毛" w:date="2021-05-21T17:54:00Z"/>
                <w:rFonts w:ascii="標楷體" w:eastAsia="標楷體" w:hAnsi="標楷體"/>
              </w:rPr>
            </w:pPr>
          </w:p>
        </w:tc>
        <w:tc>
          <w:tcPr>
            <w:tcW w:w="756" w:type="pct"/>
          </w:tcPr>
          <w:p w14:paraId="7D906C39" w14:textId="13F55B30" w:rsidR="00E24265" w:rsidRPr="00615D4B" w:rsidDel="00CB3FDD" w:rsidRDefault="00E24265" w:rsidP="005F76AD">
            <w:pPr>
              <w:rPr>
                <w:del w:id="14756" w:author="阿毛" w:date="2021-05-21T17:54:00Z"/>
                <w:rFonts w:ascii="標楷體" w:eastAsia="標楷體" w:hAnsi="標楷體"/>
              </w:rPr>
            </w:pPr>
            <w:del w:id="14757" w:author="阿毛" w:date="2021-05-21T17:54:00Z">
              <w:r w:rsidRPr="00B93CCA" w:rsidDel="00CB3FDD">
                <w:rPr>
                  <w:rFonts w:ascii="標楷體" w:eastAsia="標楷體" w:hAnsi="標楷體" w:hint="eastAsia"/>
                </w:rPr>
                <w:delText>債權金融機構代號1</w:delText>
              </w:r>
            </w:del>
          </w:p>
        </w:tc>
        <w:tc>
          <w:tcPr>
            <w:tcW w:w="624" w:type="pct"/>
          </w:tcPr>
          <w:p w14:paraId="2894B202" w14:textId="46B7F81C" w:rsidR="00E24265" w:rsidRPr="00615D4B" w:rsidDel="00CB3FDD" w:rsidRDefault="00E24265" w:rsidP="005F76AD">
            <w:pPr>
              <w:rPr>
                <w:del w:id="14758" w:author="阿毛" w:date="2021-05-21T17:54:00Z"/>
                <w:rFonts w:ascii="標楷體" w:eastAsia="標楷體" w:hAnsi="標楷體"/>
              </w:rPr>
            </w:pPr>
          </w:p>
        </w:tc>
        <w:tc>
          <w:tcPr>
            <w:tcW w:w="624" w:type="pct"/>
          </w:tcPr>
          <w:p w14:paraId="6B7DAE65" w14:textId="1AB62271" w:rsidR="00E24265" w:rsidRPr="00615D4B" w:rsidDel="00CB3FDD" w:rsidRDefault="00E24265" w:rsidP="005F76AD">
            <w:pPr>
              <w:rPr>
                <w:del w:id="14759" w:author="阿毛" w:date="2021-05-21T17:54:00Z"/>
                <w:rFonts w:ascii="標楷體" w:eastAsia="標楷體" w:hAnsi="標楷體"/>
              </w:rPr>
            </w:pPr>
          </w:p>
        </w:tc>
        <w:tc>
          <w:tcPr>
            <w:tcW w:w="537" w:type="pct"/>
          </w:tcPr>
          <w:p w14:paraId="4F985752" w14:textId="5853FB7A" w:rsidR="00E24265" w:rsidRPr="00615D4B" w:rsidDel="00CB3FDD" w:rsidRDefault="00E24265" w:rsidP="005F76AD">
            <w:pPr>
              <w:rPr>
                <w:del w:id="14760" w:author="阿毛" w:date="2021-05-21T17:54:00Z"/>
                <w:rFonts w:ascii="標楷體" w:eastAsia="標楷體" w:hAnsi="標楷體"/>
              </w:rPr>
            </w:pPr>
          </w:p>
        </w:tc>
        <w:tc>
          <w:tcPr>
            <w:tcW w:w="299" w:type="pct"/>
          </w:tcPr>
          <w:p w14:paraId="225ABDBB" w14:textId="28E35A87" w:rsidR="00E24265" w:rsidRPr="00615D4B" w:rsidDel="00CB3FDD" w:rsidRDefault="00E24265" w:rsidP="005F76AD">
            <w:pPr>
              <w:rPr>
                <w:del w:id="14761" w:author="阿毛" w:date="2021-05-21T17:54:00Z"/>
                <w:rFonts w:ascii="標楷體" w:eastAsia="標楷體" w:hAnsi="標楷體"/>
              </w:rPr>
            </w:pPr>
          </w:p>
        </w:tc>
        <w:tc>
          <w:tcPr>
            <w:tcW w:w="299" w:type="pct"/>
          </w:tcPr>
          <w:p w14:paraId="0E2D79B7" w14:textId="3514B367" w:rsidR="00E24265" w:rsidRPr="00615D4B" w:rsidDel="00CB3FDD" w:rsidRDefault="00E24265" w:rsidP="005F76AD">
            <w:pPr>
              <w:rPr>
                <w:del w:id="14762" w:author="阿毛" w:date="2021-05-21T17:54:00Z"/>
                <w:rFonts w:ascii="標楷體" w:eastAsia="標楷體" w:hAnsi="標楷體"/>
              </w:rPr>
            </w:pPr>
          </w:p>
        </w:tc>
        <w:tc>
          <w:tcPr>
            <w:tcW w:w="1643" w:type="pct"/>
          </w:tcPr>
          <w:p w14:paraId="01A31F9A" w14:textId="76333F65" w:rsidR="00E24265" w:rsidRPr="00615D4B" w:rsidDel="00CB3FDD" w:rsidRDefault="00E24265" w:rsidP="005F76AD">
            <w:pPr>
              <w:rPr>
                <w:del w:id="14763" w:author="阿毛" w:date="2021-05-21T17:54:00Z"/>
                <w:rFonts w:ascii="標楷體" w:eastAsia="標楷體" w:hAnsi="標楷體"/>
              </w:rPr>
            </w:pPr>
          </w:p>
        </w:tc>
      </w:tr>
      <w:tr w:rsidR="00E24265" w:rsidRPr="00615D4B" w:rsidDel="00CB3FDD" w14:paraId="04BD2A70" w14:textId="2387BE00" w:rsidTr="005F76AD">
        <w:trPr>
          <w:trHeight w:val="291"/>
          <w:jc w:val="center"/>
          <w:del w:id="14764" w:author="阿毛" w:date="2021-05-21T17:54:00Z"/>
        </w:trPr>
        <w:tc>
          <w:tcPr>
            <w:tcW w:w="219" w:type="pct"/>
          </w:tcPr>
          <w:p w14:paraId="1C329EB7" w14:textId="45BA395F" w:rsidR="00E24265" w:rsidRPr="005E579A" w:rsidDel="00CB3FDD" w:rsidRDefault="00E24265" w:rsidP="005F76AD">
            <w:pPr>
              <w:pStyle w:val="af9"/>
              <w:numPr>
                <w:ilvl w:val="0"/>
                <w:numId w:val="51"/>
              </w:numPr>
              <w:ind w:leftChars="0"/>
              <w:rPr>
                <w:del w:id="14765" w:author="阿毛" w:date="2021-05-21T17:54:00Z"/>
                <w:rFonts w:ascii="標楷體" w:eastAsia="標楷體" w:hAnsi="標楷體"/>
              </w:rPr>
            </w:pPr>
          </w:p>
        </w:tc>
        <w:tc>
          <w:tcPr>
            <w:tcW w:w="756" w:type="pct"/>
          </w:tcPr>
          <w:p w14:paraId="5CFF94A4" w14:textId="2A153C5D" w:rsidR="00E24265" w:rsidRPr="00615D4B" w:rsidDel="00CB3FDD" w:rsidRDefault="00E24265" w:rsidP="005F76AD">
            <w:pPr>
              <w:rPr>
                <w:del w:id="14766" w:author="阿毛" w:date="2021-05-21T17:54:00Z"/>
                <w:rFonts w:ascii="標楷體" w:eastAsia="標楷體" w:hAnsi="標楷體"/>
              </w:rPr>
            </w:pPr>
            <w:del w:id="1476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w:delText>
              </w:r>
            </w:del>
          </w:p>
        </w:tc>
        <w:tc>
          <w:tcPr>
            <w:tcW w:w="624" w:type="pct"/>
          </w:tcPr>
          <w:p w14:paraId="53F64054" w14:textId="0BB9734F" w:rsidR="00E24265" w:rsidRPr="00615D4B" w:rsidDel="00CB3FDD" w:rsidRDefault="00E24265" w:rsidP="005F76AD">
            <w:pPr>
              <w:rPr>
                <w:del w:id="14768" w:author="阿毛" w:date="2021-05-21T17:54:00Z"/>
                <w:rFonts w:ascii="標楷體" w:eastAsia="標楷體" w:hAnsi="標楷體"/>
              </w:rPr>
            </w:pPr>
          </w:p>
        </w:tc>
        <w:tc>
          <w:tcPr>
            <w:tcW w:w="624" w:type="pct"/>
          </w:tcPr>
          <w:p w14:paraId="290EADCF" w14:textId="64896807" w:rsidR="00E24265" w:rsidRPr="00615D4B" w:rsidDel="00CB3FDD" w:rsidRDefault="00E24265" w:rsidP="005F76AD">
            <w:pPr>
              <w:rPr>
                <w:del w:id="14769" w:author="阿毛" w:date="2021-05-21T17:54:00Z"/>
                <w:rFonts w:ascii="標楷體" w:eastAsia="標楷體" w:hAnsi="標楷體"/>
              </w:rPr>
            </w:pPr>
          </w:p>
        </w:tc>
        <w:tc>
          <w:tcPr>
            <w:tcW w:w="537" w:type="pct"/>
          </w:tcPr>
          <w:p w14:paraId="332EA921" w14:textId="0668B594" w:rsidR="00E24265" w:rsidRPr="00615D4B" w:rsidDel="00CB3FDD" w:rsidRDefault="00E24265" w:rsidP="005F76AD">
            <w:pPr>
              <w:rPr>
                <w:del w:id="14770" w:author="阿毛" w:date="2021-05-21T17:54:00Z"/>
                <w:rFonts w:ascii="標楷體" w:eastAsia="標楷體" w:hAnsi="標楷體"/>
              </w:rPr>
            </w:pPr>
          </w:p>
        </w:tc>
        <w:tc>
          <w:tcPr>
            <w:tcW w:w="299" w:type="pct"/>
          </w:tcPr>
          <w:p w14:paraId="201B230B" w14:textId="7A0AAADB" w:rsidR="00E24265" w:rsidRPr="00615D4B" w:rsidDel="00CB3FDD" w:rsidRDefault="00E24265" w:rsidP="005F76AD">
            <w:pPr>
              <w:rPr>
                <w:del w:id="14771" w:author="阿毛" w:date="2021-05-21T17:54:00Z"/>
                <w:rFonts w:ascii="標楷體" w:eastAsia="標楷體" w:hAnsi="標楷體"/>
              </w:rPr>
            </w:pPr>
          </w:p>
        </w:tc>
        <w:tc>
          <w:tcPr>
            <w:tcW w:w="299" w:type="pct"/>
          </w:tcPr>
          <w:p w14:paraId="4C1C1E7C" w14:textId="06498754" w:rsidR="00E24265" w:rsidRPr="00615D4B" w:rsidDel="00CB3FDD" w:rsidRDefault="00E24265" w:rsidP="005F76AD">
            <w:pPr>
              <w:rPr>
                <w:del w:id="14772" w:author="阿毛" w:date="2021-05-21T17:54:00Z"/>
                <w:rFonts w:ascii="標楷體" w:eastAsia="標楷體" w:hAnsi="標楷體"/>
              </w:rPr>
            </w:pPr>
          </w:p>
        </w:tc>
        <w:tc>
          <w:tcPr>
            <w:tcW w:w="1643" w:type="pct"/>
          </w:tcPr>
          <w:p w14:paraId="6DCA4B71" w14:textId="4DD9470E" w:rsidR="00E24265" w:rsidRPr="00615D4B" w:rsidDel="00CB3FDD" w:rsidRDefault="00E24265" w:rsidP="005F76AD">
            <w:pPr>
              <w:rPr>
                <w:del w:id="14773" w:author="阿毛" w:date="2021-05-21T17:54:00Z"/>
                <w:rFonts w:ascii="標楷體" w:eastAsia="標楷體" w:hAnsi="標楷體"/>
              </w:rPr>
            </w:pPr>
          </w:p>
        </w:tc>
      </w:tr>
      <w:tr w:rsidR="00E24265" w:rsidRPr="00615D4B" w:rsidDel="00CB3FDD" w14:paraId="53B5C62B" w14:textId="23889DDE" w:rsidTr="005F76AD">
        <w:trPr>
          <w:trHeight w:val="291"/>
          <w:jc w:val="center"/>
          <w:del w:id="14774" w:author="阿毛" w:date="2021-05-21T17:54:00Z"/>
        </w:trPr>
        <w:tc>
          <w:tcPr>
            <w:tcW w:w="219" w:type="pct"/>
          </w:tcPr>
          <w:p w14:paraId="6811ABE1" w14:textId="2990DEA4" w:rsidR="00E24265" w:rsidRPr="005E579A" w:rsidDel="00CB3FDD" w:rsidRDefault="00E24265" w:rsidP="005F76AD">
            <w:pPr>
              <w:pStyle w:val="af9"/>
              <w:numPr>
                <w:ilvl w:val="0"/>
                <w:numId w:val="51"/>
              </w:numPr>
              <w:ind w:leftChars="0"/>
              <w:rPr>
                <w:del w:id="14775" w:author="阿毛" w:date="2021-05-21T17:54:00Z"/>
                <w:rFonts w:ascii="標楷體" w:eastAsia="標楷體" w:hAnsi="標楷體"/>
              </w:rPr>
            </w:pPr>
          </w:p>
        </w:tc>
        <w:tc>
          <w:tcPr>
            <w:tcW w:w="756" w:type="pct"/>
          </w:tcPr>
          <w:p w14:paraId="08FBC27D" w14:textId="32518F8E" w:rsidR="00E24265" w:rsidRPr="00615D4B" w:rsidDel="00CB3FDD" w:rsidRDefault="00E24265" w:rsidP="005F76AD">
            <w:pPr>
              <w:rPr>
                <w:del w:id="14776" w:author="阿毛" w:date="2021-05-21T17:54:00Z"/>
                <w:rFonts w:ascii="標楷體" w:eastAsia="標楷體" w:hAnsi="標楷體"/>
              </w:rPr>
            </w:pPr>
            <w:del w:id="1477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3</w:delText>
              </w:r>
            </w:del>
          </w:p>
        </w:tc>
        <w:tc>
          <w:tcPr>
            <w:tcW w:w="624" w:type="pct"/>
          </w:tcPr>
          <w:p w14:paraId="3D60F087" w14:textId="7DFD1851" w:rsidR="00E24265" w:rsidRPr="00615D4B" w:rsidDel="00CB3FDD" w:rsidRDefault="00E24265" w:rsidP="005F76AD">
            <w:pPr>
              <w:rPr>
                <w:del w:id="14778" w:author="阿毛" w:date="2021-05-21T17:54:00Z"/>
                <w:rFonts w:ascii="標楷體" w:eastAsia="標楷體" w:hAnsi="標楷體"/>
              </w:rPr>
            </w:pPr>
          </w:p>
        </w:tc>
        <w:tc>
          <w:tcPr>
            <w:tcW w:w="624" w:type="pct"/>
          </w:tcPr>
          <w:p w14:paraId="4AF850F2" w14:textId="719AE48B" w:rsidR="00E24265" w:rsidRPr="00615D4B" w:rsidDel="00CB3FDD" w:rsidRDefault="00E24265" w:rsidP="005F76AD">
            <w:pPr>
              <w:rPr>
                <w:del w:id="14779" w:author="阿毛" w:date="2021-05-21T17:54:00Z"/>
                <w:rFonts w:ascii="標楷體" w:eastAsia="標楷體" w:hAnsi="標楷體"/>
              </w:rPr>
            </w:pPr>
          </w:p>
        </w:tc>
        <w:tc>
          <w:tcPr>
            <w:tcW w:w="537" w:type="pct"/>
          </w:tcPr>
          <w:p w14:paraId="33462EF4" w14:textId="5E3E91EB" w:rsidR="00E24265" w:rsidRPr="00615D4B" w:rsidDel="00CB3FDD" w:rsidRDefault="00E24265" w:rsidP="005F76AD">
            <w:pPr>
              <w:rPr>
                <w:del w:id="14780" w:author="阿毛" w:date="2021-05-21T17:54:00Z"/>
                <w:rFonts w:ascii="標楷體" w:eastAsia="標楷體" w:hAnsi="標楷體"/>
              </w:rPr>
            </w:pPr>
          </w:p>
        </w:tc>
        <w:tc>
          <w:tcPr>
            <w:tcW w:w="299" w:type="pct"/>
          </w:tcPr>
          <w:p w14:paraId="268414B8" w14:textId="2170D417" w:rsidR="00E24265" w:rsidRPr="00615D4B" w:rsidDel="00CB3FDD" w:rsidRDefault="00E24265" w:rsidP="005F76AD">
            <w:pPr>
              <w:rPr>
                <w:del w:id="14781" w:author="阿毛" w:date="2021-05-21T17:54:00Z"/>
                <w:rFonts w:ascii="標楷體" w:eastAsia="標楷體" w:hAnsi="標楷體"/>
              </w:rPr>
            </w:pPr>
          </w:p>
        </w:tc>
        <w:tc>
          <w:tcPr>
            <w:tcW w:w="299" w:type="pct"/>
          </w:tcPr>
          <w:p w14:paraId="341B94A9" w14:textId="00854988" w:rsidR="00E24265" w:rsidRPr="00615D4B" w:rsidDel="00CB3FDD" w:rsidRDefault="00E24265" w:rsidP="005F76AD">
            <w:pPr>
              <w:rPr>
                <w:del w:id="14782" w:author="阿毛" w:date="2021-05-21T17:54:00Z"/>
                <w:rFonts w:ascii="標楷體" w:eastAsia="標楷體" w:hAnsi="標楷體"/>
              </w:rPr>
            </w:pPr>
          </w:p>
        </w:tc>
        <w:tc>
          <w:tcPr>
            <w:tcW w:w="1643" w:type="pct"/>
          </w:tcPr>
          <w:p w14:paraId="2122EB9E" w14:textId="14628B59" w:rsidR="00E24265" w:rsidRPr="00615D4B" w:rsidDel="00CB3FDD" w:rsidRDefault="00E24265" w:rsidP="005F76AD">
            <w:pPr>
              <w:rPr>
                <w:del w:id="14783" w:author="阿毛" w:date="2021-05-21T17:54:00Z"/>
                <w:rFonts w:ascii="標楷體" w:eastAsia="標楷體" w:hAnsi="標楷體"/>
              </w:rPr>
            </w:pPr>
          </w:p>
        </w:tc>
      </w:tr>
      <w:tr w:rsidR="00E24265" w:rsidRPr="00615D4B" w:rsidDel="00CB3FDD" w14:paraId="0604200D" w14:textId="3A0EF3F7" w:rsidTr="005F76AD">
        <w:trPr>
          <w:trHeight w:val="291"/>
          <w:jc w:val="center"/>
          <w:del w:id="14784" w:author="阿毛" w:date="2021-05-21T17:54:00Z"/>
        </w:trPr>
        <w:tc>
          <w:tcPr>
            <w:tcW w:w="219" w:type="pct"/>
          </w:tcPr>
          <w:p w14:paraId="7F803B2E" w14:textId="4B1D0608" w:rsidR="00E24265" w:rsidRPr="005E579A" w:rsidDel="00CB3FDD" w:rsidRDefault="00E24265" w:rsidP="005F76AD">
            <w:pPr>
              <w:pStyle w:val="af9"/>
              <w:numPr>
                <w:ilvl w:val="0"/>
                <w:numId w:val="51"/>
              </w:numPr>
              <w:ind w:leftChars="0"/>
              <w:rPr>
                <w:del w:id="14785" w:author="阿毛" w:date="2021-05-21T17:54:00Z"/>
                <w:rFonts w:ascii="標楷體" w:eastAsia="標楷體" w:hAnsi="標楷體"/>
              </w:rPr>
            </w:pPr>
          </w:p>
        </w:tc>
        <w:tc>
          <w:tcPr>
            <w:tcW w:w="756" w:type="pct"/>
          </w:tcPr>
          <w:p w14:paraId="756B5290" w14:textId="7C045691" w:rsidR="00E24265" w:rsidRPr="00615D4B" w:rsidDel="00CB3FDD" w:rsidRDefault="00E24265" w:rsidP="005F76AD">
            <w:pPr>
              <w:rPr>
                <w:del w:id="14786" w:author="阿毛" w:date="2021-05-21T17:54:00Z"/>
                <w:rFonts w:ascii="標楷體" w:eastAsia="標楷體" w:hAnsi="標楷體"/>
              </w:rPr>
            </w:pPr>
            <w:del w:id="1478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4</w:delText>
              </w:r>
            </w:del>
          </w:p>
        </w:tc>
        <w:tc>
          <w:tcPr>
            <w:tcW w:w="624" w:type="pct"/>
          </w:tcPr>
          <w:p w14:paraId="314B4C15" w14:textId="4D79FF8C" w:rsidR="00E24265" w:rsidRPr="00615D4B" w:rsidDel="00CB3FDD" w:rsidRDefault="00E24265" w:rsidP="005F76AD">
            <w:pPr>
              <w:rPr>
                <w:del w:id="14788" w:author="阿毛" w:date="2021-05-21T17:54:00Z"/>
                <w:rFonts w:ascii="標楷體" w:eastAsia="標楷體" w:hAnsi="標楷體"/>
              </w:rPr>
            </w:pPr>
          </w:p>
        </w:tc>
        <w:tc>
          <w:tcPr>
            <w:tcW w:w="624" w:type="pct"/>
          </w:tcPr>
          <w:p w14:paraId="30B29F84" w14:textId="5C4D75E6" w:rsidR="00E24265" w:rsidRPr="00615D4B" w:rsidDel="00CB3FDD" w:rsidRDefault="00E24265" w:rsidP="005F76AD">
            <w:pPr>
              <w:rPr>
                <w:del w:id="14789" w:author="阿毛" w:date="2021-05-21T17:54:00Z"/>
                <w:rFonts w:ascii="標楷體" w:eastAsia="標楷體" w:hAnsi="標楷體"/>
              </w:rPr>
            </w:pPr>
          </w:p>
        </w:tc>
        <w:tc>
          <w:tcPr>
            <w:tcW w:w="537" w:type="pct"/>
          </w:tcPr>
          <w:p w14:paraId="4F9E5548" w14:textId="22B0E2CE" w:rsidR="00E24265" w:rsidRPr="00615D4B" w:rsidDel="00CB3FDD" w:rsidRDefault="00E24265" w:rsidP="005F76AD">
            <w:pPr>
              <w:rPr>
                <w:del w:id="14790" w:author="阿毛" w:date="2021-05-21T17:54:00Z"/>
                <w:rFonts w:ascii="標楷體" w:eastAsia="標楷體" w:hAnsi="標楷體"/>
              </w:rPr>
            </w:pPr>
          </w:p>
        </w:tc>
        <w:tc>
          <w:tcPr>
            <w:tcW w:w="299" w:type="pct"/>
          </w:tcPr>
          <w:p w14:paraId="083A8C31" w14:textId="76F9C20A" w:rsidR="00E24265" w:rsidRPr="00615D4B" w:rsidDel="00CB3FDD" w:rsidRDefault="00E24265" w:rsidP="005F76AD">
            <w:pPr>
              <w:rPr>
                <w:del w:id="14791" w:author="阿毛" w:date="2021-05-21T17:54:00Z"/>
                <w:rFonts w:ascii="標楷體" w:eastAsia="標楷體" w:hAnsi="標楷體"/>
              </w:rPr>
            </w:pPr>
          </w:p>
        </w:tc>
        <w:tc>
          <w:tcPr>
            <w:tcW w:w="299" w:type="pct"/>
          </w:tcPr>
          <w:p w14:paraId="4920EFE5" w14:textId="6695E53A" w:rsidR="00E24265" w:rsidRPr="00615D4B" w:rsidDel="00CB3FDD" w:rsidRDefault="00E24265" w:rsidP="005F76AD">
            <w:pPr>
              <w:rPr>
                <w:del w:id="14792" w:author="阿毛" w:date="2021-05-21T17:54:00Z"/>
                <w:rFonts w:ascii="標楷體" w:eastAsia="標楷體" w:hAnsi="標楷體"/>
              </w:rPr>
            </w:pPr>
          </w:p>
        </w:tc>
        <w:tc>
          <w:tcPr>
            <w:tcW w:w="1643" w:type="pct"/>
          </w:tcPr>
          <w:p w14:paraId="0F9FF198" w14:textId="1F87DBFB" w:rsidR="00E24265" w:rsidRPr="00615D4B" w:rsidDel="00CB3FDD" w:rsidRDefault="00E24265" w:rsidP="005F76AD">
            <w:pPr>
              <w:rPr>
                <w:del w:id="14793" w:author="阿毛" w:date="2021-05-21T17:54:00Z"/>
                <w:rFonts w:ascii="標楷體" w:eastAsia="標楷體" w:hAnsi="標楷體"/>
              </w:rPr>
            </w:pPr>
          </w:p>
        </w:tc>
      </w:tr>
      <w:tr w:rsidR="00E24265" w:rsidRPr="00615D4B" w:rsidDel="00CB3FDD" w14:paraId="44D85D19" w14:textId="384F0239" w:rsidTr="005F76AD">
        <w:trPr>
          <w:trHeight w:val="291"/>
          <w:jc w:val="center"/>
          <w:del w:id="14794" w:author="阿毛" w:date="2021-05-21T17:54:00Z"/>
        </w:trPr>
        <w:tc>
          <w:tcPr>
            <w:tcW w:w="219" w:type="pct"/>
          </w:tcPr>
          <w:p w14:paraId="674E3F4E" w14:textId="6AB22504" w:rsidR="00E24265" w:rsidRPr="005E579A" w:rsidDel="00CB3FDD" w:rsidRDefault="00E24265" w:rsidP="005F76AD">
            <w:pPr>
              <w:pStyle w:val="af9"/>
              <w:numPr>
                <w:ilvl w:val="0"/>
                <w:numId w:val="51"/>
              </w:numPr>
              <w:ind w:leftChars="0"/>
              <w:rPr>
                <w:del w:id="14795" w:author="阿毛" w:date="2021-05-21T17:54:00Z"/>
                <w:rFonts w:ascii="標楷體" w:eastAsia="標楷體" w:hAnsi="標楷體"/>
              </w:rPr>
            </w:pPr>
          </w:p>
        </w:tc>
        <w:tc>
          <w:tcPr>
            <w:tcW w:w="756" w:type="pct"/>
          </w:tcPr>
          <w:p w14:paraId="3FDF7019" w14:textId="2859E3AC" w:rsidR="00E24265" w:rsidRPr="00615D4B" w:rsidDel="00CB3FDD" w:rsidRDefault="00E24265" w:rsidP="005F76AD">
            <w:pPr>
              <w:rPr>
                <w:del w:id="14796" w:author="阿毛" w:date="2021-05-21T17:54:00Z"/>
                <w:rFonts w:ascii="標楷體" w:eastAsia="標楷體" w:hAnsi="標楷體"/>
              </w:rPr>
            </w:pPr>
            <w:del w:id="1479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5</w:delText>
              </w:r>
            </w:del>
          </w:p>
        </w:tc>
        <w:tc>
          <w:tcPr>
            <w:tcW w:w="624" w:type="pct"/>
          </w:tcPr>
          <w:p w14:paraId="79DC43F9" w14:textId="1B7FF41C" w:rsidR="00E24265" w:rsidRPr="00615D4B" w:rsidDel="00CB3FDD" w:rsidRDefault="00E24265" w:rsidP="005F76AD">
            <w:pPr>
              <w:rPr>
                <w:del w:id="14798" w:author="阿毛" w:date="2021-05-21T17:54:00Z"/>
                <w:rFonts w:ascii="標楷體" w:eastAsia="標楷體" w:hAnsi="標楷體"/>
              </w:rPr>
            </w:pPr>
          </w:p>
        </w:tc>
        <w:tc>
          <w:tcPr>
            <w:tcW w:w="624" w:type="pct"/>
          </w:tcPr>
          <w:p w14:paraId="12289FF2" w14:textId="16C4999C" w:rsidR="00E24265" w:rsidRPr="00615D4B" w:rsidDel="00CB3FDD" w:rsidRDefault="00E24265" w:rsidP="005F76AD">
            <w:pPr>
              <w:rPr>
                <w:del w:id="14799" w:author="阿毛" w:date="2021-05-21T17:54:00Z"/>
                <w:rFonts w:ascii="標楷體" w:eastAsia="標楷體" w:hAnsi="標楷體"/>
              </w:rPr>
            </w:pPr>
          </w:p>
        </w:tc>
        <w:tc>
          <w:tcPr>
            <w:tcW w:w="537" w:type="pct"/>
          </w:tcPr>
          <w:p w14:paraId="3B8CBD63" w14:textId="0F45BB6F" w:rsidR="00E24265" w:rsidRPr="00615D4B" w:rsidDel="00CB3FDD" w:rsidRDefault="00E24265" w:rsidP="005F76AD">
            <w:pPr>
              <w:rPr>
                <w:del w:id="14800" w:author="阿毛" w:date="2021-05-21T17:54:00Z"/>
                <w:rFonts w:ascii="標楷體" w:eastAsia="標楷體" w:hAnsi="標楷體"/>
              </w:rPr>
            </w:pPr>
          </w:p>
        </w:tc>
        <w:tc>
          <w:tcPr>
            <w:tcW w:w="299" w:type="pct"/>
          </w:tcPr>
          <w:p w14:paraId="214A5AD4" w14:textId="013448ED" w:rsidR="00E24265" w:rsidRPr="00615D4B" w:rsidDel="00CB3FDD" w:rsidRDefault="00E24265" w:rsidP="005F76AD">
            <w:pPr>
              <w:rPr>
                <w:del w:id="14801" w:author="阿毛" w:date="2021-05-21T17:54:00Z"/>
                <w:rFonts w:ascii="標楷體" w:eastAsia="標楷體" w:hAnsi="標楷體"/>
              </w:rPr>
            </w:pPr>
          </w:p>
        </w:tc>
        <w:tc>
          <w:tcPr>
            <w:tcW w:w="299" w:type="pct"/>
          </w:tcPr>
          <w:p w14:paraId="3C8B4504" w14:textId="4DDE5708" w:rsidR="00E24265" w:rsidRPr="00615D4B" w:rsidDel="00CB3FDD" w:rsidRDefault="00E24265" w:rsidP="005F76AD">
            <w:pPr>
              <w:rPr>
                <w:del w:id="14802" w:author="阿毛" w:date="2021-05-21T17:54:00Z"/>
                <w:rFonts w:ascii="標楷體" w:eastAsia="標楷體" w:hAnsi="標楷體"/>
              </w:rPr>
            </w:pPr>
          </w:p>
        </w:tc>
        <w:tc>
          <w:tcPr>
            <w:tcW w:w="1643" w:type="pct"/>
          </w:tcPr>
          <w:p w14:paraId="45E387AA" w14:textId="65BDAAD1" w:rsidR="00E24265" w:rsidRPr="00615D4B" w:rsidDel="00CB3FDD" w:rsidRDefault="00E24265" w:rsidP="005F76AD">
            <w:pPr>
              <w:rPr>
                <w:del w:id="14803" w:author="阿毛" w:date="2021-05-21T17:54:00Z"/>
                <w:rFonts w:ascii="標楷體" w:eastAsia="標楷體" w:hAnsi="標楷體"/>
              </w:rPr>
            </w:pPr>
          </w:p>
        </w:tc>
      </w:tr>
      <w:tr w:rsidR="00E24265" w:rsidRPr="00615D4B" w:rsidDel="00CB3FDD" w14:paraId="795CCDC3" w14:textId="023C7472" w:rsidTr="005F76AD">
        <w:trPr>
          <w:trHeight w:val="291"/>
          <w:jc w:val="center"/>
          <w:del w:id="14804" w:author="阿毛" w:date="2021-05-21T17:54:00Z"/>
        </w:trPr>
        <w:tc>
          <w:tcPr>
            <w:tcW w:w="219" w:type="pct"/>
          </w:tcPr>
          <w:p w14:paraId="3B7867D7" w14:textId="4A150692" w:rsidR="00E24265" w:rsidRPr="005E579A" w:rsidDel="00CB3FDD" w:rsidRDefault="00E24265" w:rsidP="005F76AD">
            <w:pPr>
              <w:pStyle w:val="af9"/>
              <w:numPr>
                <w:ilvl w:val="0"/>
                <w:numId w:val="51"/>
              </w:numPr>
              <w:ind w:leftChars="0"/>
              <w:rPr>
                <w:del w:id="14805" w:author="阿毛" w:date="2021-05-21T17:54:00Z"/>
                <w:rFonts w:ascii="標楷體" w:eastAsia="標楷體" w:hAnsi="標楷體"/>
              </w:rPr>
            </w:pPr>
          </w:p>
        </w:tc>
        <w:tc>
          <w:tcPr>
            <w:tcW w:w="756" w:type="pct"/>
          </w:tcPr>
          <w:p w14:paraId="15348231" w14:textId="6673F372" w:rsidR="00E24265" w:rsidRPr="00615D4B" w:rsidDel="00CB3FDD" w:rsidRDefault="00E24265" w:rsidP="005F76AD">
            <w:pPr>
              <w:rPr>
                <w:del w:id="14806" w:author="阿毛" w:date="2021-05-21T17:54:00Z"/>
                <w:rFonts w:ascii="標楷體" w:eastAsia="標楷體" w:hAnsi="標楷體"/>
              </w:rPr>
            </w:pPr>
            <w:del w:id="1480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6</w:delText>
              </w:r>
            </w:del>
          </w:p>
        </w:tc>
        <w:tc>
          <w:tcPr>
            <w:tcW w:w="624" w:type="pct"/>
          </w:tcPr>
          <w:p w14:paraId="1A735889" w14:textId="094F5CEB" w:rsidR="00E24265" w:rsidRPr="00615D4B" w:rsidDel="00CB3FDD" w:rsidRDefault="00E24265" w:rsidP="005F76AD">
            <w:pPr>
              <w:rPr>
                <w:del w:id="14808" w:author="阿毛" w:date="2021-05-21T17:54:00Z"/>
                <w:rFonts w:ascii="標楷體" w:eastAsia="標楷體" w:hAnsi="標楷體"/>
              </w:rPr>
            </w:pPr>
          </w:p>
        </w:tc>
        <w:tc>
          <w:tcPr>
            <w:tcW w:w="624" w:type="pct"/>
          </w:tcPr>
          <w:p w14:paraId="5618453A" w14:textId="44AC6A8E" w:rsidR="00E24265" w:rsidRPr="00615D4B" w:rsidDel="00CB3FDD" w:rsidRDefault="00E24265" w:rsidP="005F76AD">
            <w:pPr>
              <w:rPr>
                <w:del w:id="14809" w:author="阿毛" w:date="2021-05-21T17:54:00Z"/>
                <w:rFonts w:ascii="標楷體" w:eastAsia="標楷體" w:hAnsi="標楷體"/>
              </w:rPr>
            </w:pPr>
          </w:p>
        </w:tc>
        <w:tc>
          <w:tcPr>
            <w:tcW w:w="537" w:type="pct"/>
          </w:tcPr>
          <w:p w14:paraId="7C24AA84" w14:textId="2580927E" w:rsidR="00E24265" w:rsidRPr="00615D4B" w:rsidDel="00CB3FDD" w:rsidRDefault="00E24265" w:rsidP="005F76AD">
            <w:pPr>
              <w:rPr>
                <w:del w:id="14810" w:author="阿毛" w:date="2021-05-21T17:54:00Z"/>
                <w:rFonts w:ascii="標楷體" w:eastAsia="標楷體" w:hAnsi="標楷體"/>
              </w:rPr>
            </w:pPr>
          </w:p>
        </w:tc>
        <w:tc>
          <w:tcPr>
            <w:tcW w:w="299" w:type="pct"/>
          </w:tcPr>
          <w:p w14:paraId="25AE921A" w14:textId="5080BB7F" w:rsidR="00E24265" w:rsidRPr="00615D4B" w:rsidDel="00CB3FDD" w:rsidRDefault="00E24265" w:rsidP="005F76AD">
            <w:pPr>
              <w:rPr>
                <w:del w:id="14811" w:author="阿毛" w:date="2021-05-21T17:54:00Z"/>
                <w:rFonts w:ascii="標楷體" w:eastAsia="標楷體" w:hAnsi="標楷體"/>
              </w:rPr>
            </w:pPr>
          </w:p>
        </w:tc>
        <w:tc>
          <w:tcPr>
            <w:tcW w:w="299" w:type="pct"/>
          </w:tcPr>
          <w:p w14:paraId="3527A492" w14:textId="75A5DB2A" w:rsidR="00E24265" w:rsidRPr="00615D4B" w:rsidDel="00CB3FDD" w:rsidRDefault="00E24265" w:rsidP="005F76AD">
            <w:pPr>
              <w:rPr>
                <w:del w:id="14812" w:author="阿毛" w:date="2021-05-21T17:54:00Z"/>
                <w:rFonts w:ascii="標楷體" w:eastAsia="標楷體" w:hAnsi="標楷體"/>
              </w:rPr>
            </w:pPr>
          </w:p>
        </w:tc>
        <w:tc>
          <w:tcPr>
            <w:tcW w:w="1643" w:type="pct"/>
          </w:tcPr>
          <w:p w14:paraId="4CE14690" w14:textId="76D5C6E7" w:rsidR="00E24265" w:rsidRPr="00615D4B" w:rsidDel="00CB3FDD" w:rsidRDefault="00E24265" w:rsidP="005F76AD">
            <w:pPr>
              <w:rPr>
                <w:del w:id="14813" w:author="阿毛" w:date="2021-05-21T17:54:00Z"/>
                <w:rFonts w:ascii="標楷體" w:eastAsia="標楷體" w:hAnsi="標楷體"/>
              </w:rPr>
            </w:pPr>
          </w:p>
        </w:tc>
      </w:tr>
      <w:tr w:rsidR="00E24265" w:rsidRPr="00615D4B" w:rsidDel="00CB3FDD" w14:paraId="49DAFD59" w14:textId="07A09D8B" w:rsidTr="005F76AD">
        <w:trPr>
          <w:trHeight w:val="291"/>
          <w:jc w:val="center"/>
          <w:del w:id="14814" w:author="阿毛" w:date="2021-05-21T17:54:00Z"/>
        </w:trPr>
        <w:tc>
          <w:tcPr>
            <w:tcW w:w="219" w:type="pct"/>
          </w:tcPr>
          <w:p w14:paraId="784EAEAB" w14:textId="644BFBE0" w:rsidR="00E24265" w:rsidRPr="005E579A" w:rsidDel="00CB3FDD" w:rsidRDefault="00E24265" w:rsidP="005F76AD">
            <w:pPr>
              <w:pStyle w:val="af9"/>
              <w:numPr>
                <w:ilvl w:val="0"/>
                <w:numId w:val="51"/>
              </w:numPr>
              <w:ind w:leftChars="0"/>
              <w:rPr>
                <w:del w:id="14815" w:author="阿毛" w:date="2021-05-21T17:54:00Z"/>
                <w:rFonts w:ascii="標楷體" w:eastAsia="標楷體" w:hAnsi="標楷體"/>
              </w:rPr>
            </w:pPr>
          </w:p>
        </w:tc>
        <w:tc>
          <w:tcPr>
            <w:tcW w:w="756" w:type="pct"/>
          </w:tcPr>
          <w:p w14:paraId="7D8FC7A2" w14:textId="23B81CE8" w:rsidR="00E24265" w:rsidRPr="00615D4B" w:rsidDel="00CB3FDD" w:rsidRDefault="00E24265" w:rsidP="005F76AD">
            <w:pPr>
              <w:rPr>
                <w:del w:id="14816" w:author="阿毛" w:date="2021-05-21T17:54:00Z"/>
                <w:rFonts w:ascii="標楷體" w:eastAsia="標楷體" w:hAnsi="標楷體"/>
              </w:rPr>
            </w:pPr>
            <w:del w:id="1481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7</w:delText>
              </w:r>
            </w:del>
          </w:p>
        </w:tc>
        <w:tc>
          <w:tcPr>
            <w:tcW w:w="624" w:type="pct"/>
          </w:tcPr>
          <w:p w14:paraId="0FEA9940" w14:textId="6939AF25" w:rsidR="00E24265" w:rsidRPr="00615D4B" w:rsidDel="00CB3FDD" w:rsidRDefault="00E24265" w:rsidP="005F76AD">
            <w:pPr>
              <w:rPr>
                <w:del w:id="14818" w:author="阿毛" w:date="2021-05-21T17:54:00Z"/>
                <w:rFonts w:ascii="標楷體" w:eastAsia="標楷體" w:hAnsi="標楷體"/>
              </w:rPr>
            </w:pPr>
          </w:p>
        </w:tc>
        <w:tc>
          <w:tcPr>
            <w:tcW w:w="624" w:type="pct"/>
          </w:tcPr>
          <w:p w14:paraId="3605E86B" w14:textId="6501077D" w:rsidR="00E24265" w:rsidRPr="00615D4B" w:rsidDel="00CB3FDD" w:rsidRDefault="00E24265" w:rsidP="005F76AD">
            <w:pPr>
              <w:rPr>
                <w:del w:id="14819" w:author="阿毛" w:date="2021-05-21T17:54:00Z"/>
                <w:rFonts w:ascii="標楷體" w:eastAsia="標楷體" w:hAnsi="標楷體"/>
              </w:rPr>
            </w:pPr>
          </w:p>
        </w:tc>
        <w:tc>
          <w:tcPr>
            <w:tcW w:w="537" w:type="pct"/>
          </w:tcPr>
          <w:p w14:paraId="1BB2253E" w14:textId="73893992" w:rsidR="00E24265" w:rsidRPr="00615D4B" w:rsidDel="00CB3FDD" w:rsidRDefault="00E24265" w:rsidP="005F76AD">
            <w:pPr>
              <w:rPr>
                <w:del w:id="14820" w:author="阿毛" w:date="2021-05-21T17:54:00Z"/>
                <w:rFonts w:ascii="標楷體" w:eastAsia="標楷體" w:hAnsi="標楷體"/>
              </w:rPr>
            </w:pPr>
          </w:p>
        </w:tc>
        <w:tc>
          <w:tcPr>
            <w:tcW w:w="299" w:type="pct"/>
          </w:tcPr>
          <w:p w14:paraId="1C4B833B" w14:textId="72729D35" w:rsidR="00E24265" w:rsidRPr="00615D4B" w:rsidDel="00CB3FDD" w:rsidRDefault="00E24265" w:rsidP="005F76AD">
            <w:pPr>
              <w:rPr>
                <w:del w:id="14821" w:author="阿毛" w:date="2021-05-21T17:54:00Z"/>
                <w:rFonts w:ascii="標楷體" w:eastAsia="標楷體" w:hAnsi="標楷體"/>
              </w:rPr>
            </w:pPr>
          </w:p>
        </w:tc>
        <w:tc>
          <w:tcPr>
            <w:tcW w:w="299" w:type="pct"/>
          </w:tcPr>
          <w:p w14:paraId="17F641C2" w14:textId="3205EE2B" w:rsidR="00E24265" w:rsidRPr="00615D4B" w:rsidDel="00CB3FDD" w:rsidRDefault="00E24265" w:rsidP="005F76AD">
            <w:pPr>
              <w:rPr>
                <w:del w:id="14822" w:author="阿毛" w:date="2021-05-21T17:54:00Z"/>
                <w:rFonts w:ascii="標楷體" w:eastAsia="標楷體" w:hAnsi="標楷體"/>
              </w:rPr>
            </w:pPr>
          </w:p>
        </w:tc>
        <w:tc>
          <w:tcPr>
            <w:tcW w:w="1643" w:type="pct"/>
          </w:tcPr>
          <w:p w14:paraId="5D45625A" w14:textId="288EC176" w:rsidR="00E24265" w:rsidRPr="00615D4B" w:rsidDel="00CB3FDD" w:rsidRDefault="00E24265" w:rsidP="005F76AD">
            <w:pPr>
              <w:rPr>
                <w:del w:id="14823" w:author="阿毛" w:date="2021-05-21T17:54:00Z"/>
                <w:rFonts w:ascii="標楷體" w:eastAsia="標楷體" w:hAnsi="標楷體"/>
              </w:rPr>
            </w:pPr>
          </w:p>
        </w:tc>
      </w:tr>
      <w:tr w:rsidR="00E24265" w:rsidRPr="00615D4B" w:rsidDel="00CB3FDD" w14:paraId="6E4BB4DD" w14:textId="23B6B995" w:rsidTr="005F76AD">
        <w:trPr>
          <w:trHeight w:val="291"/>
          <w:jc w:val="center"/>
          <w:del w:id="14824" w:author="阿毛" w:date="2021-05-21T17:54:00Z"/>
        </w:trPr>
        <w:tc>
          <w:tcPr>
            <w:tcW w:w="219" w:type="pct"/>
          </w:tcPr>
          <w:p w14:paraId="71361353" w14:textId="37C89086" w:rsidR="00E24265" w:rsidRPr="005E579A" w:rsidDel="00CB3FDD" w:rsidRDefault="00E24265" w:rsidP="005F76AD">
            <w:pPr>
              <w:pStyle w:val="af9"/>
              <w:numPr>
                <w:ilvl w:val="0"/>
                <w:numId w:val="51"/>
              </w:numPr>
              <w:ind w:leftChars="0"/>
              <w:rPr>
                <w:del w:id="14825" w:author="阿毛" w:date="2021-05-21T17:54:00Z"/>
                <w:rFonts w:ascii="標楷體" w:eastAsia="標楷體" w:hAnsi="標楷體"/>
              </w:rPr>
            </w:pPr>
          </w:p>
        </w:tc>
        <w:tc>
          <w:tcPr>
            <w:tcW w:w="756" w:type="pct"/>
          </w:tcPr>
          <w:p w14:paraId="429048BE" w14:textId="33CBB73F" w:rsidR="00E24265" w:rsidRPr="00615D4B" w:rsidDel="00CB3FDD" w:rsidRDefault="00E24265" w:rsidP="005F76AD">
            <w:pPr>
              <w:rPr>
                <w:del w:id="14826" w:author="阿毛" w:date="2021-05-21T17:54:00Z"/>
                <w:rFonts w:ascii="標楷體" w:eastAsia="標楷體" w:hAnsi="標楷體"/>
              </w:rPr>
            </w:pPr>
            <w:del w:id="1482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8</w:delText>
              </w:r>
            </w:del>
          </w:p>
        </w:tc>
        <w:tc>
          <w:tcPr>
            <w:tcW w:w="624" w:type="pct"/>
          </w:tcPr>
          <w:p w14:paraId="344388F3" w14:textId="2941CCC5" w:rsidR="00E24265" w:rsidRPr="00615D4B" w:rsidDel="00CB3FDD" w:rsidRDefault="00E24265" w:rsidP="005F76AD">
            <w:pPr>
              <w:rPr>
                <w:del w:id="14828" w:author="阿毛" w:date="2021-05-21T17:54:00Z"/>
                <w:rFonts w:ascii="標楷體" w:eastAsia="標楷體" w:hAnsi="標楷體"/>
              </w:rPr>
            </w:pPr>
          </w:p>
        </w:tc>
        <w:tc>
          <w:tcPr>
            <w:tcW w:w="624" w:type="pct"/>
          </w:tcPr>
          <w:p w14:paraId="1DE9A9A5" w14:textId="5C597616" w:rsidR="00E24265" w:rsidRPr="00615D4B" w:rsidDel="00CB3FDD" w:rsidRDefault="00E24265" w:rsidP="005F76AD">
            <w:pPr>
              <w:rPr>
                <w:del w:id="14829" w:author="阿毛" w:date="2021-05-21T17:54:00Z"/>
                <w:rFonts w:ascii="標楷體" w:eastAsia="標楷體" w:hAnsi="標楷體"/>
              </w:rPr>
            </w:pPr>
          </w:p>
        </w:tc>
        <w:tc>
          <w:tcPr>
            <w:tcW w:w="537" w:type="pct"/>
          </w:tcPr>
          <w:p w14:paraId="281DF0D7" w14:textId="6F13FFA2" w:rsidR="00E24265" w:rsidRPr="00615D4B" w:rsidDel="00CB3FDD" w:rsidRDefault="00E24265" w:rsidP="005F76AD">
            <w:pPr>
              <w:rPr>
                <w:del w:id="14830" w:author="阿毛" w:date="2021-05-21T17:54:00Z"/>
                <w:rFonts w:ascii="標楷體" w:eastAsia="標楷體" w:hAnsi="標楷體"/>
              </w:rPr>
            </w:pPr>
          </w:p>
        </w:tc>
        <w:tc>
          <w:tcPr>
            <w:tcW w:w="299" w:type="pct"/>
          </w:tcPr>
          <w:p w14:paraId="1FAD300A" w14:textId="6D42DB4A" w:rsidR="00E24265" w:rsidRPr="00615D4B" w:rsidDel="00CB3FDD" w:rsidRDefault="00E24265" w:rsidP="005F76AD">
            <w:pPr>
              <w:rPr>
                <w:del w:id="14831" w:author="阿毛" w:date="2021-05-21T17:54:00Z"/>
                <w:rFonts w:ascii="標楷體" w:eastAsia="標楷體" w:hAnsi="標楷體"/>
              </w:rPr>
            </w:pPr>
          </w:p>
        </w:tc>
        <w:tc>
          <w:tcPr>
            <w:tcW w:w="299" w:type="pct"/>
          </w:tcPr>
          <w:p w14:paraId="5218B17E" w14:textId="38E3A663" w:rsidR="00E24265" w:rsidRPr="00615D4B" w:rsidDel="00CB3FDD" w:rsidRDefault="00E24265" w:rsidP="005F76AD">
            <w:pPr>
              <w:rPr>
                <w:del w:id="14832" w:author="阿毛" w:date="2021-05-21T17:54:00Z"/>
                <w:rFonts w:ascii="標楷體" w:eastAsia="標楷體" w:hAnsi="標楷體"/>
              </w:rPr>
            </w:pPr>
          </w:p>
        </w:tc>
        <w:tc>
          <w:tcPr>
            <w:tcW w:w="1643" w:type="pct"/>
          </w:tcPr>
          <w:p w14:paraId="185E2204" w14:textId="1072EB3A" w:rsidR="00E24265" w:rsidRPr="00615D4B" w:rsidDel="00CB3FDD" w:rsidRDefault="00E24265" w:rsidP="005F76AD">
            <w:pPr>
              <w:rPr>
                <w:del w:id="14833" w:author="阿毛" w:date="2021-05-21T17:54:00Z"/>
                <w:rFonts w:ascii="標楷體" w:eastAsia="標楷體" w:hAnsi="標楷體"/>
              </w:rPr>
            </w:pPr>
          </w:p>
        </w:tc>
      </w:tr>
      <w:tr w:rsidR="00E24265" w:rsidRPr="00615D4B" w:rsidDel="00CB3FDD" w14:paraId="5E98B750" w14:textId="4D6B3B63" w:rsidTr="005F76AD">
        <w:trPr>
          <w:trHeight w:val="291"/>
          <w:jc w:val="center"/>
          <w:del w:id="14834" w:author="阿毛" w:date="2021-05-21T17:54:00Z"/>
        </w:trPr>
        <w:tc>
          <w:tcPr>
            <w:tcW w:w="219" w:type="pct"/>
          </w:tcPr>
          <w:p w14:paraId="69667213" w14:textId="33FA54BC" w:rsidR="00E24265" w:rsidRPr="005E579A" w:rsidDel="00CB3FDD" w:rsidRDefault="00E24265" w:rsidP="005F76AD">
            <w:pPr>
              <w:pStyle w:val="af9"/>
              <w:numPr>
                <w:ilvl w:val="0"/>
                <w:numId w:val="51"/>
              </w:numPr>
              <w:ind w:leftChars="0"/>
              <w:rPr>
                <w:del w:id="14835" w:author="阿毛" w:date="2021-05-21T17:54:00Z"/>
                <w:rFonts w:ascii="標楷體" w:eastAsia="標楷體" w:hAnsi="標楷體"/>
              </w:rPr>
            </w:pPr>
          </w:p>
        </w:tc>
        <w:tc>
          <w:tcPr>
            <w:tcW w:w="756" w:type="pct"/>
          </w:tcPr>
          <w:p w14:paraId="1A334368" w14:textId="372763EB" w:rsidR="00E24265" w:rsidRPr="00615D4B" w:rsidDel="00CB3FDD" w:rsidRDefault="00E24265" w:rsidP="005F76AD">
            <w:pPr>
              <w:rPr>
                <w:del w:id="14836" w:author="阿毛" w:date="2021-05-21T17:54:00Z"/>
                <w:rFonts w:ascii="標楷體" w:eastAsia="標楷體" w:hAnsi="標楷體"/>
              </w:rPr>
            </w:pPr>
            <w:del w:id="1483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9</w:delText>
              </w:r>
            </w:del>
          </w:p>
        </w:tc>
        <w:tc>
          <w:tcPr>
            <w:tcW w:w="624" w:type="pct"/>
          </w:tcPr>
          <w:p w14:paraId="3BADB3F7" w14:textId="7D310B0E" w:rsidR="00E24265" w:rsidRPr="00615D4B" w:rsidDel="00CB3FDD" w:rsidRDefault="00E24265" w:rsidP="005F76AD">
            <w:pPr>
              <w:rPr>
                <w:del w:id="14838" w:author="阿毛" w:date="2021-05-21T17:54:00Z"/>
                <w:rFonts w:ascii="標楷體" w:eastAsia="標楷體" w:hAnsi="標楷體"/>
              </w:rPr>
            </w:pPr>
          </w:p>
        </w:tc>
        <w:tc>
          <w:tcPr>
            <w:tcW w:w="624" w:type="pct"/>
          </w:tcPr>
          <w:p w14:paraId="11DDD3A4" w14:textId="5D820C60" w:rsidR="00E24265" w:rsidRPr="00615D4B" w:rsidDel="00CB3FDD" w:rsidRDefault="00E24265" w:rsidP="005F76AD">
            <w:pPr>
              <w:rPr>
                <w:del w:id="14839" w:author="阿毛" w:date="2021-05-21T17:54:00Z"/>
                <w:rFonts w:ascii="標楷體" w:eastAsia="標楷體" w:hAnsi="標楷體"/>
              </w:rPr>
            </w:pPr>
          </w:p>
        </w:tc>
        <w:tc>
          <w:tcPr>
            <w:tcW w:w="537" w:type="pct"/>
          </w:tcPr>
          <w:p w14:paraId="060CE3F1" w14:textId="6121951E" w:rsidR="00E24265" w:rsidRPr="00615D4B" w:rsidDel="00CB3FDD" w:rsidRDefault="00E24265" w:rsidP="005F76AD">
            <w:pPr>
              <w:rPr>
                <w:del w:id="14840" w:author="阿毛" w:date="2021-05-21T17:54:00Z"/>
                <w:rFonts w:ascii="標楷體" w:eastAsia="標楷體" w:hAnsi="標楷體"/>
              </w:rPr>
            </w:pPr>
          </w:p>
        </w:tc>
        <w:tc>
          <w:tcPr>
            <w:tcW w:w="299" w:type="pct"/>
          </w:tcPr>
          <w:p w14:paraId="37915238" w14:textId="60627C5C" w:rsidR="00E24265" w:rsidRPr="00615D4B" w:rsidDel="00CB3FDD" w:rsidRDefault="00E24265" w:rsidP="005F76AD">
            <w:pPr>
              <w:rPr>
                <w:del w:id="14841" w:author="阿毛" w:date="2021-05-21T17:54:00Z"/>
                <w:rFonts w:ascii="標楷體" w:eastAsia="標楷體" w:hAnsi="標楷體"/>
              </w:rPr>
            </w:pPr>
          </w:p>
        </w:tc>
        <w:tc>
          <w:tcPr>
            <w:tcW w:w="299" w:type="pct"/>
          </w:tcPr>
          <w:p w14:paraId="5D0BF4A0" w14:textId="3D49B4CE" w:rsidR="00E24265" w:rsidRPr="00615D4B" w:rsidDel="00CB3FDD" w:rsidRDefault="00E24265" w:rsidP="005F76AD">
            <w:pPr>
              <w:rPr>
                <w:del w:id="14842" w:author="阿毛" w:date="2021-05-21T17:54:00Z"/>
                <w:rFonts w:ascii="標楷體" w:eastAsia="標楷體" w:hAnsi="標楷體"/>
              </w:rPr>
            </w:pPr>
          </w:p>
        </w:tc>
        <w:tc>
          <w:tcPr>
            <w:tcW w:w="1643" w:type="pct"/>
          </w:tcPr>
          <w:p w14:paraId="2EB48680" w14:textId="4FAA2571" w:rsidR="00E24265" w:rsidRPr="00615D4B" w:rsidDel="00CB3FDD" w:rsidRDefault="00E24265" w:rsidP="005F76AD">
            <w:pPr>
              <w:rPr>
                <w:del w:id="14843" w:author="阿毛" w:date="2021-05-21T17:54:00Z"/>
                <w:rFonts w:ascii="標楷體" w:eastAsia="標楷體" w:hAnsi="標楷體"/>
              </w:rPr>
            </w:pPr>
          </w:p>
        </w:tc>
      </w:tr>
      <w:tr w:rsidR="00E24265" w:rsidRPr="00615D4B" w:rsidDel="00CB3FDD" w14:paraId="53196756" w14:textId="6A86BC56" w:rsidTr="005F76AD">
        <w:trPr>
          <w:trHeight w:val="291"/>
          <w:jc w:val="center"/>
          <w:del w:id="14844" w:author="阿毛" w:date="2021-05-21T17:54:00Z"/>
        </w:trPr>
        <w:tc>
          <w:tcPr>
            <w:tcW w:w="219" w:type="pct"/>
          </w:tcPr>
          <w:p w14:paraId="23BD5799" w14:textId="25D22EEA" w:rsidR="00E24265" w:rsidRPr="005E579A" w:rsidDel="00CB3FDD" w:rsidRDefault="00E24265" w:rsidP="005F76AD">
            <w:pPr>
              <w:pStyle w:val="af9"/>
              <w:numPr>
                <w:ilvl w:val="0"/>
                <w:numId w:val="51"/>
              </w:numPr>
              <w:ind w:leftChars="0"/>
              <w:rPr>
                <w:del w:id="14845" w:author="阿毛" w:date="2021-05-21T17:54:00Z"/>
                <w:rFonts w:ascii="標楷體" w:eastAsia="標楷體" w:hAnsi="標楷體"/>
              </w:rPr>
            </w:pPr>
          </w:p>
        </w:tc>
        <w:tc>
          <w:tcPr>
            <w:tcW w:w="756" w:type="pct"/>
          </w:tcPr>
          <w:p w14:paraId="31D652C3" w14:textId="2D193737" w:rsidR="00E24265" w:rsidRPr="00615D4B" w:rsidDel="00CB3FDD" w:rsidRDefault="00E24265" w:rsidP="005F76AD">
            <w:pPr>
              <w:rPr>
                <w:del w:id="14846" w:author="阿毛" w:date="2021-05-21T17:54:00Z"/>
                <w:rFonts w:ascii="標楷體" w:eastAsia="標楷體" w:hAnsi="標楷體"/>
              </w:rPr>
            </w:pPr>
            <w:del w:id="1484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0</w:delText>
              </w:r>
            </w:del>
          </w:p>
        </w:tc>
        <w:tc>
          <w:tcPr>
            <w:tcW w:w="624" w:type="pct"/>
          </w:tcPr>
          <w:p w14:paraId="0631D5F0" w14:textId="3B67F29A" w:rsidR="00E24265" w:rsidRPr="00615D4B" w:rsidDel="00CB3FDD" w:rsidRDefault="00E24265" w:rsidP="005F76AD">
            <w:pPr>
              <w:rPr>
                <w:del w:id="14848" w:author="阿毛" w:date="2021-05-21T17:54:00Z"/>
                <w:rFonts w:ascii="標楷體" w:eastAsia="標楷體" w:hAnsi="標楷體"/>
              </w:rPr>
            </w:pPr>
          </w:p>
        </w:tc>
        <w:tc>
          <w:tcPr>
            <w:tcW w:w="624" w:type="pct"/>
          </w:tcPr>
          <w:p w14:paraId="40E91C86" w14:textId="1DD2CB93" w:rsidR="00E24265" w:rsidRPr="00615D4B" w:rsidDel="00CB3FDD" w:rsidRDefault="00E24265" w:rsidP="005F76AD">
            <w:pPr>
              <w:rPr>
                <w:del w:id="14849" w:author="阿毛" w:date="2021-05-21T17:54:00Z"/>
                <w:rFonts w:ascii="標楷體" w:eastAsia="標楷體" w:hAnsi="標楷體"/>
              </w:rPr>
            </w:pPr>
          </w:p>
        </w:tc>
        <w:tc>
          <w:tcPr>
            <w:tcW w:w="537" w:type="pct"/>
          </w:tcPr>
          <w:p w14:paraId="49F80D55" w14:textId="3AD880C6" w:rsidR="00E24265" w:rsidRPr="00615D4B" w:rsidDel="00CB3FDD" w:rsidRDefault="00E24265" w:rsidP="005F76AD">
            <w:pPr>
              <w:rPr>
                <w:del w:id="14850" w:author="阿毛" w:date="2021-05-21T17:54:00Z"/>
                <w:rFonts w:ascii="標楷體" w:eastAsia="標楷體" w:hAnsi="標楷體"/>
              </w:rPr>
            </w:pPr>
          </w:p>
        </w:tc>
        <w:tc>
          <w:tcPr>
            <w:tcW w:w="299" w:type="pct"/>
          </w:tcPr>
          <w:p w14:paraId="4C2448C0" w14:textId="1ED0F284" w:rsidR="00E24265" w:rsidRPr="00615D4B" w:rsidDel="00CB3FDD" w:rsidRDefault="00E24265" w:rsidP="005F76AD">
            <w:pPr>
              <w:rPr>
                <w:del w:id="14851" w:author="阿毛" w:date="2021-05-21T17:54:00Z"/>
                <w:rFonts w:ascii="標楷體" w:eastAsia="標楷體" w:hAnsi="標楷體"/>
              </w:rPr>
            </w:pPr>
          </w:p>
        </w:tc>
        <w:tc>
          <w:tcPr>
            <w:tcW w:w="299" w:type="pct"/>
          </w:tcPr>
          <w:p w14:paraId="2707C38B" w14:textId="50F46979" w:rsidR="00E24265" w:rsidRPr="00615D4B" w:rsidDel="00CB3FDD" w:rsidRDefault="00E24265" w:rsidP="005F76AD">
            <w:pPr>
              <w:rPr>
                <w:del w:id="14852" w:author="阿毛" w:date="2021-05-21T17:54:00Z"/>
                <w:rFonts w:ascii="標楷體" w:eastAsia="標楷體" w:hAnsi="標楷體"/>
              </w:rPr>
            </w:pPr>
          </w:p>
        </w:tc>
        <w:tc>
          <w:tcPr>
            <w:tcW w:w="1643" w:type="pct"/>
          </w:tcPr>
          <w:p w14:paraId="6FE58482" w14:textId="4B7F37A6" w:rsidR="00E24265" w:rsidRPr="00615D4B" w:rsidDel="00CB3FDD" w:rsidRDefault="00E24265" w:rsidP="005F76AD">
            <w:pPr>
              <w:rPr>
                <w:del w:id="14853" w:author="阿毛" w:date="2021-05-21T17:54:00Z"/>
                <w:rFonts w:ascii="標楷體" w:eastAsia="標楷體" w:hAnsi="標楷體"/>
              </w:rPr>
            </w:pPr>
          </w:p>
        </w:tc>
      </w:tr>
      <w:tr w:rsidR="00E24265" w:rsidRPr="00615D4B" w:rsidDel="00CB3FDD" w14:paraId="2D8FAFD7" w14:textId="4C221719" w:rsidTr="005F76AD">
        <w:trPr>
          <w:trHeight w:val="291"/>
          <w:jc w:val="center"/>
          <w:del w:id="14854" w:author="阿毛" w:date="2021-05-21T17:54:00Z"/>
        </w:trPr>
        <w:tc>
          <w:tcPr>
            <w:tcW w:w="219" w:type="pct"/>
          </w:tcPr>
          <w:p w14:paraId="109E2EAE" w14:textId="4DF411B3" w:rsidR="00E24265" w:rsidRPr="005E579A" w:rsidDel="00CB3FDD" w:rsidRDefault="00E24265" w:rsidP="005F76AD">
            <w:pPr>
              <w:pStyle w:val="af9"/>
              <w:numPr>
                <w:ilvl w:val="0"/>
                <w:numId w:val="51"/>
              </w:numPr>
              <w:ind w:leftChars="0"/>
              <w:rPr>
                <w:del w:id="14855" w:author="阿毛" w:date="2021-05-21T17:54:00Z"/>
                <w:rFonts w:ascii="標楷體" w:eastAsia="標楷體" w:hAnsi="標楷體"/>
              </w:rPr>
            </w:pPr>
          </w:p>
        </w:tc>
        <w:tc>
          <w:tcPr>
            <w:tcW w:w="756" w:type="pct"/>
          </w:tcPr>
          <w:p w14:paraId="1F7173EC" w14:textId="1397EB5B" w:rsidR="00E24265" w:rsidRPr="00615D4B" w:rsidDel="00CB3FDD" w:rsidRDefault="00E24265" w:rsidP="005F76AD">
            <w:pPr>
              <w:rPr>
                <w:del w:id="14856" w:author="阿毛" w:date="2021-05-21T17:54:00Z"/>
                <w:rFonts w:ascii="標楷體" w:eastAsia="標楷體" w:hAnsi="標楷體"/>
              </w:rPr>
            </w:pPr>
            <w:del w:id="14857" w:author="阿毛" w:date="2021-05-21T17:54:00Z">
              <w:r w:rsidRPr="00B93CCA" w:rsidDel="00CB3FDD">
                <w:rPr>
                  <w:rFonts w:ascii="標楷體" w:eastAsia="標楷體" w:hAnsi="標楷體" w:hint="eastAsia"/>
                </w:rPr>
                <w:delText>債權金融機</w:delText>
              </w:r>
              <w:r w:rsidRPr="00B93CCA" w:rsidDel="00CB3FDD">
                <w:rPr>
                  <w:rFonts w:ascii="標楷體" w:eastAsia="標楷體" w:hAnsi="標楷體" w:hint="eastAsia"/>
                </w:rPr>
                <w:lastRenderedPageBreak/>
                <w:delText>構代號1</w:delText>
              </w:r>
              <w:r w:rsidDel="00CB3FDD">
                <w:rPr>
                  <w:rFonts w:ascii="標楷體" w:eastAsia="標楷體" w:hAnsi="標楷體" w:hint="eastAsia"/>
                </w:rPr>
                <w:delText>1</w:delText>
              </w:r>
            </w:del>
          </w:p>
        </w:tc>
        <w:tc>
          <w:tcPr>
            <w:tcW w:w="624" w:type="pct"/>
          </w:tcPr>
          <w:p w14:paraId="5E78ECBD" w14:textId="462CB7A2" w:rsidR="00E24265" w:rsidRPr="00615D4B" w:rsidDel="00CB3FDD" w:rsidRDefault="00E24265" w:rsidP="005F76AD">
            <w:pPr>
              <w:rPr>
                <w:del w:id="14858" w:author="阿毛" w:date="2021-05-21T17:54:00Z"/>
                <w:rFonts w:ascii="標楷體" w:eastAsia="標楷體" w:hAnsi="標楷體"/>
              </w:rPr>
            </w:pPr>
          </w:p>
        </w:tc>
        <w:tc>
          <w:tcPr>
            <w:tcW w:w="624" w:type="pct"/>
          </w:tcPr>
          <w:p w14:paraId="601EFDDA" w14:textId="3C8D96D2" w:rsidR="00E24265" w:rsidRPr="00615D4B" w:rsidDel="00CB3FDD" w:rsidRDefault="00E24265" w:rsidP="005F76AD">
            <w:pPr>
              <w:rPr>
                <w:del w:id="14859" w:author="阿毛" w:date="2021-05-21T17:54:00Z"/>
                <w:rFonts w:ascii="標楷體" w:eastAsia="標楷體" w:hAnsi="標楷體"/>
              </w:rPr>
            </w:pPr>
          </w:p>
        </w:tc>
        <w:tc>
          <w:tcPr>
            <w:tcW w:w="537" w:type="pct"/>
          </w:tcPr>
          <w:p w14:paraId="1FFD8351" w14:textId="1EDFCF62" w:rsidR="00E24265" w:rsidRPr="00615D4B" w:rsidDel="00CB3FDD" w:rsidRDefault="00E24265" w:rsidP="005F76AD">
            <w:pPr>
              <w:rPr>
                <w:del w:id="14860" w:author="阿毛" w:date="2021-05-21T17:54:00Z"/>
                <w:rFonts w:ascii="標楷體" w:eastAsia="標楷體" w:hAnsi="標楷體"/>
              </w:rPr>
            </w:pPr>
          </w:p>
        </w:tc>
        <w:tc>
          <w:tcPr>
            <w:tcW w:w="299" w:type="pct"/>
          </w:tcPr>
          <w:p w14:paraId="5BA37C36" w14:textId="0B2394F5" w:rsidR="00E24265" w:rsidRPr="00615D4B" w:rsidDel="00CB3FDD" w:rsidRDefault="00E24265" w:rsidP="005F76AD">
            <w:pPr>
              <w:rPr>
                <w:del w:id="14861" w:author="阿毛" w:date="2021-05-21T17:54:00Z"/>
                <w:rFonts w:ascii="標楷體" w:eastAsia="標楷體" w:hAnsi="標楷體"/>
              </w:rPr>
            </w:pPr>
          </w:p>
        </w:tc>
        <w:tc>
          <w:tcPr>
            <w:tcW w:w="299" w:type="pct"/>
          </w:tcPr>
          <w:p w14:paraId="29E10FE4" w14:textId="6F1630E0" w:rsidR="00E24265" w:rsidRPr="00615D4B" w:rsidDel="00CB3FDD" w:rsidRDefault="00E24265" w:rsidP="005F76AD">
            <w:pPr>
              <w:rPr>
                <w:del w:id="14862" w:author="阿毛" w:date="2021-05-21T17:54:00Z"/>
                <w:rFonts w:ascii="標楷體" w:eastAsia="標楷體" w:hAnsi="標楷體"/>
              </w:rPr>
            </w:pPr>
          </w:p>
        </w:tc>
        <w:tc>
          <w:tcPr>
            <w:tcW w:w="1643" w:type="pct"/>
          </w:tcPr>
          <w:p w14:paraId="3A2B635D" w14:textId="415DF238" w:rsidR="00E24265" w:rsidRPr="00615D4B" w:rsidDel="00CB3FDD" w:rsidRDefault="00E24265" w:rsidP="005F76AD">
            <w:pPr>
              <w:rPr>
                <w:del w:id="14863" w:author="阿毛" w:date="2021-05-21T17:54:00Z"/>
                <w:rFonts w:ascii="標楷體" w:eastAsia="標楷體" w:hAnsi="標楷體"/>
              </w:rPr>
            </w:pPr>
          </w:p>
        </w:tc>
      </w:tr>
      <w:tr w:rsidR="00E24265" w:rsidRPr="00615D4B" w:rsidDel="00CB3FDD" w14:paraId="41503877" w14:textId="7BAD440E" w:rsidTr="005F76AD">
        <w:trPr>
          <w:trHeight w:val="291"/>
          <w:jc w:val="center"/>
          <w:del w:id="14864" w:author="阿毛" w:date="2021-05-21T17:54:00Z"/>
        </w:trPr>
        <w:tc>
          <w:tcPr>
            <w:tcW w:w="219" w:type="pct"/>
          </w:tcPr>
          <w:p w14:paraId="7C59A8C3" w14:textId="52DD023B" w:rsidR="00E24265" w:rsidRPr="005E579A" w:rsidDel="00CB3FDD" w:rsidRDefault="00E24265" w:rsidP="005F76AD">
            <w:pPr>
              <w:pStyle w:val="af9"/>
              <w:numPr>
                <w:ilvl w:val="0"/>
                <w:numId w:val="51"/>
              </w:numPr>
              <w:ind w:leftChars="0"/>
              <w:rPr>
                <w:del w:id="14865" w:author="阿毛" w:date="2021-05-21T17:54:00Z"/>
                <w:rFonts w:ascii="標楷體" w:eastAsia="標楷體" w:hAnsi="標楷體"/>
              </w:rPr>
            </w:pPr>
          </w:p>
        </w:tc>
        <w:tc>
          <w:tcPr>
            <w:tcW w:w="756" w:type="pct"/>
          </w:tcPr>
          <w:p w14:paraId="16AC42FE" w14:textId="325C15D9" w:rsidR="00E24265" w:rsidRPr="00615D4B" w:rsidDel="00CB3FDD" w:rsidRDefault="00E24265" w:rsidP="005F76AD">
            <w:pPr>
              <w:rPr>
                <w:del w:id="14866" w:author="阿毛" w:date="2021-05-21T17:54:00Z"/>
                <w:rFonts w:ascii="標楷體" w:eastAsia="標楷體" w:hAnsi="標楷體"/>
              </w:rPr>
            </w:pPr>
            <w:del w:id="1486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2</w:delText>
              </w:r>
            </w:del>
          </w:p>
        </w:tc>
        <w:tc>
          <w:tcPr>
            <w:tcW w:w="624" w:type="pct"/>
          </w:tcPr>
          <w:p w14:paraId="6992D161" w14:textId="11BF019F" w:rsidR="00E24265" w:rsidRPr="00615D4B" w:rsidDel="00CB3FDD" w:rsidRDefault="00E24265" w:rsidP="005F76AD">
            <w:pPr>
              <w:rPr>
                <w:del w:id="14868" w:author="阿毛" w:date="2021-05-21T17:54:00Z"/>
                <w:rFonts w:ascii="標楷體" w:eastAsia="標楷體" w:hAnsi="標楷體"/>
              </w:rPr>
            </w:pPr>
          </w:p>
        </w:tc>
        <w:tc>
          <w:tcPr>
            <w:tcW w:w="624" w:type="pct"/>
          </w:tcPr>
          <w:p w14:paraId="40775E8A" w14:textId="67ADF7CB" w:rsidR="00E24265" w:rsidRPr="00615D4B" w:rsidDel="00CB3FDD" w:rsidRDefault="00E24265" w:rsidP="005F76AD">
            <w:pPr>
              <w:rPr>
                <w:del w:id="14869" w:author="阿毛" w:date="2021-05-21T17:54:00Z"/>
                <w:rFonts w:ascii="標楷體" w:eastAsia="標楷體" w:hAnsi="標楷體"/>
              </w:rPr>
            </w:pPr>
          </w:p>
        </w:tc>
        <w:tc>
          <w:tcPr>
            <w:tcW w:w="537" w:type="pct"/>
          </w:tcPr>
          <w:p w14:paraId="3E72A7FA" w14:textId="18080815" w:rsidR="00E24265" w:rsidRPr="00615D4B" w:rsidDel="00CB3FDD" w:rsidRDefault="00E24265" w:rsidP="005F76AD">
            <w:pPr>
              <w:rPr>
                <w:del w:id="14870" w:author="阿毛" w:date="2021-05-21T17:54:00Z"/>
                <w:rFonts w:ascii="標楷體" w:eastAsia="標楷體" w:hAnsi="標楷體"/>
              </w:rPr>
            </w:pPr>
          </w:p>
        </w:tc>
        <w:tc>
          <w:tcPr>
            <w:tcW w:w="299" w:type="pct"/>
          </w:tcPr>
          <w:p w14:paraId="4FA30579" w14:textId="072ABF3C" w:rsidR="00E24265" w:rsidRPr="00615D4B" w:rsidDel="00CB3FDD" w:rsidRDefault="00E24265" w:rsidP="005F76AD">
            <w:pPr>
              <w:rPr>
                <w:del w:id="14871" w:author="阿毛" w:date="2021-05-21T17:54:00Z"/>
                <w:rFonts w:ascii="標楷體" w:eastAsia="標楷體" w:hAnsi="標楷體"/>
              </w:rPr>
            </w:pPr>
          </w:p>
        </w:tc>
        <w:tc>
          <w:tcPr>
            <w:tcW w:w="299" w:type="pct"/>
          </w:tcPr>
          <w:p w14:paraId="3C15E320" w14:textId="0DF71DB8" w:rsidR="00E24265" w:rsidRPr="00615D4B" w:rsidDel="00CB3FDD" w:rsidRDefault="00E24265" w:rsidP="005F76AD">
            <w:pPr>
              <w:rPr>
                <w:del w:id="14872" w:author="阿毛" w:date="2021-05-21T17:54:00Z"/>
                <w:rFonts w:ascii="標楷體" w:eastAsia="標楷體" w:hAnsi="標楷體"/>
              </w:rPr>
            </w:pPr>
          </w:p>
        </w:tc>
        <w:tc>
          <w:tcPr>
            <w:tcW w:w="1643" w:type="pct"/>
          </w:tcPr>
          <w:p w14:paraId="2EB7193E" w14:textId="5C3BC2CE" w:rsidR="00E24265" w:rsidRPr="00615D4B" w:rsidDel="00CB3FDD" w:rsidRDefault="00E24265" w:rsidP="005F76AD">
            <w:pPr>
              <w:rPr>
                <w:del w:id="14873" w:author="阿毛" w:date="2021-05-21T17:54:00Z"/>
                <w:rFonts w:ascii="標楷體" w:eastAsia="標楷體" w:hAnsi="標楷體"/>
              </w:rPr>
            </w:pPr>
          </w:p>
        </w:tc>
      </w:tr>
      <w:tr w:rsidR="00E24265" w:rsidRPr="00615D4B" w:rsidDel="00CB3FDD" w14:paraId="2CAA03AE" w14:textId="4A1686D6" w:rsidTr="005F76AD">
        <w:trPr>
          <w:trHeight w:val="291"/>
          <w:jc w:val="center"/>
          <w:del w:id="14874" w:author="阿毛" w:date="2021-05-21T17:54:00Z"/>
        </w:trPr>
        <w:tc>
          <w:tcPr>
            <w:tcW w:w="219" w:type="pct"/>
          </w:tcPr>
          <w:p w14:paraId="3D92F802" w14:textId="4118CA84" w:rsidR="00E24265" w:rsidRPr="005E579A" w:rsidDel="00CB3FDD" w:rsidRDefault="00E24265" w:rsidP="005F76AD">
            <w:pPr>
              <w:pStyle w:val="af9"/>
              <w:numPr>
                <w:ilvl w:val="0"/>
                <w:numId w:val="51"/>
              </w:numPr>
              <w:ind w:leftChars="0"/>
              <w:rPr>
                <w:del w:id="14875" w:author="阿毛" w:date="2021-05-21T17:54:00Z"/>
                <w:rFonts w:ascii="標楷體" w:eastAsia="標楷體" w:hAnsi="標楷體"/>
              </w:rPr>
            </w:pPr>
          </w:p>
        </w:tc>
        <w:tc>
          <w:tcPr>
            <w:tcW w:w="756" w:type="pct"/>
          </w:tcPr>
          <w:p w14:paraId="4A414935" w14:textId="0FCBEDAF" w:rsidR="00E24265" w:rsidRPr="00615D4B" w:rsidDel="00CB3FDD" w:rsidRDefault="00E24265" w:rsidP="005F76AD">
            <w:pPr>
              <w:rPr>
                <w:del w:id="14876" w:author="阿毛" w:date="2021-05-21T17:54:00Z"/>
                <w:rFonts w:ascii="標楷體" w:eastAsia="標楷體" w:hAnsi="標楷體"/>
              </w:rPr>
            </w:pPr>
            <w:del w:id="1487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3</w:delText>
              </w:r>
            </w:del>
          </w:p>
        </w:tc>
        <w:tc>
          <w:tcPr>
            <w:tcW w:w="624" w:type="pct"/>
          </w:tcPr>
          <w:p w14:paraId="45A23FFC" w14:textId="1D6A115E" w:rsidR="00E24265" w:rsidRPr="00615D4B" w:rsidDel="00CB3FDD" w:rsidRDefault="00E24265" w:rsidP="005F76AD">
            <w:pPr>
              <w:rPr>
                <w:del w:id="14878" w:author="阿毛" w:date="2021-05-21T17:54:00Z"/>
                <w:rFonts w:ascii="標楷體" w:eastAsia="標楷體" w:hAnsi="標楷體"/>
              </w:rPr>
            </w:pPr>
          </w:p>
        </w:tc>
        <w:tc>
          <w:tcPr>
            <w:tcW w:w="624" w:type="pct"/>
          </w:tcPr>
          <w:p w14:paraId="7C7D7631" w14:textId="0928FEDF" w:rsidR="00E24265" w:rsidRPr="00615D4B" w:rsidDel="00CB3FDD" w:rsidRDefault="00E24265" w:rsidP="005F76AD">
            <w:pPr>
              <w:rPr>
                <w:del w:id="14879" w:author="阿毛" w:date="2021-05-21T17:54:00Z"/>
                <w:rFonts w:ascii="標楷體" w:eastAsia="標楷體" w:hAnsi="標楷體"/>
              </w:rPr>
            </w:pPr>
          </w:p>
        </w:tc>
        <w:tc>
          <w:tcPr>
            <w:tcW w:w="537" w:type="pct"/>
          </w:tcPr>
          <w:p w14:paraId="742C3939" w14:textId="04C65B93" w:rsidR="00E24265" w:rsidRPr="00615D4B" w:rsidDel="00CB3FDD" w:rsidRDefault="00E24265" w:rsidP="005F76AD">
            <w:pPr>
              <w:rPr>
                <w:del w:id="14880" w:author="阿毛" w:date="2021-05-21T17:54:00Z"/>
                <w:rFonts w:ascii="標楷體" w:eastAsia="標楷體" w:hAnsi="標楷體"/>
              </w:rPr>
            </w:pPr>
          </w:p>
        </w:tc>
        <w:tc>
          <w:tcPr>
            <w:tcW w:w="299" w:type="pct"/>
          </w:tcPr>
          <w:p w14:paraId="5F9C309F" w14:textId="48B3D079" w:rsidR="00E24265" w:rsidRPr="00615D4B" w:rsidDel="00CB3FDD" w:rsidRDefault="00E24265" w:rsidP="005F76AD">
            <w:pPr>
              <w:rPr>
                <w:del w:id="14881" w:author="阿毛" w:date="2021-05-21T17:54:00Z"/>
                <w:rFonts w:ascii="標楷體" w:eastAsia="標楷體" w:hAnsi="標楷體"/>
              </w:rPr>
            </w:pPr>
          </w:p>
        </w:tc>
        <w:tc>
          <w:tcPr>
            <w:tcW w:w="299" w:type="pct"/>
          </w:tcPr>
          <w:p w14:paraId="060239C7" w14:textId="35518308" w:rsidR="00E24265" w:rsidRPr="00615D4B" w:rsidDel="00CB3FDD" w:rsidRDefault="00E24265" w:rsidP="005F76AD">
            <w:pPr>
              <w:rPr>
                <w:del w:id="14882" w:author="阿毛" w:date="2021-05-21T17:54:00Z"/>
                <w:rFonts w:ascii="標楷體" w:eastAsia="標楷體" w:hAnsi="標楷體"/>
              </w:rPr>
            </w:pPr>
          </w:p>
        </w:tc>
        <w:tc>
          <w:tcPr>
            <w:tcW w:w="1643" w:type="pct"/>
          </w:tcPr>
          <w:p w14:paraId="1E6F3DFE" w14:textId="131C91EA" w:rsidR="00E24265" w:rsidRPr="00615D4B" w:rsidDel="00CB3FDD" w:rsidRDefault="00E24265" w:rsidP="005F76AD">
            <w:pPr>
              <w:rPr>
                <w:del w:id="14883" w:author="阿毛" w:date="2021-05-21T17:54:00Z"/>
                <w:rFonts w:ascii="標楷體" w:eastAsia="標楷體" w:hAnsi="標楷體"/>
              </w:rPr>
            </w:pPr>
          </w:p>
        </w:tc>
      </w:tr>
      <w:tr w:rsidR="00E24265" w:rsidRPr="00615D4B" w:rsidDel="00CB3FDD" w14:paraId="3AA357E7" w14:textId="7E3FC0A8" w:rsidTr="005F76AD">
        <w:trPr>
          <w:trHeight w:val="291"/>
          <w:jc w:val="center"/>
          <w:del w:id="14884" w:author="阿毛" w:date="2021-05-21T17:54:00Z"/>
        </w:trPr>
        <w:tc>
          <w:tcPr>
            <w:tcW w:w="219" w:type="pct"/>
          </w:tcPr>
          <w:p w14:paraId="115BEBDA" w14:textId="5D3FAEDC" w:rsidR="00E24265" w:rsidRPr="005E579A" w:rsidDel="00CB3FDD" w:rsidRDefault="00E24265" w:rsidP="005F76AD">
            <w:pPr>
              <w:pStyle w:val="af9"/>
              <w:numPr>
                <w:ilvl w:val="0"/>
                <w:numId w:val="51"/>
              </w:numPr>
              <w:ind w:leftChars="0"/>
              <w:rPr>
                <w:del w:id="14885" w:author="阿毛" w:date="2021-05-21T17:54:00Z"/>
                <w:rFonts w:ascii="標楷體" w:eastAsia="標楷體" w:hAnsi="標楷體"/>
              </w:rPr>
            </w:pPr>
          </w:p>
        </w:tc>
        <w:tc>
          <w:tcPr>
            <w:tcW w:w="756" w:type="pct"/>
          </w:tcPr>
          <w:p w14:paraId="0E73C22C" w14:textId="279D7102" w:rsidR="00E24265" w:rsidRPr="00615D4B" w:rsidDel="00CB3FDD" w:rsidRDefault="00E24265" w:rsidP="005F76AD">
            <w:pPr>
              <w:rPr>
                <w:del w:id="14886" w:author="阿毛" w:date="2021-05-21T17:54:00Z"/>
                <w:rFonts w:ascii="標楷體" w:eastAsia="標楷體" w:hAnsi="標楷體"/>
              </w:rPr>
            </w:pPr>
            <w:del w:id="1488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4</w:delText>
              </w:r>
            </w:del>
          </w:p>
        </w:tc>
        <w:tc>
          <w:tcPr>
            <w:tcW w:w="624" w:type="pct"/>
          </w:tcPr>
          <w:p w14:paraId="09ECB966" w14:textId="5E053344" w:rsidR="00E24265" w:rsidRPr="00615D4B" w:rsidDel="00CB3FDD" w:rsidRDefault="00E24265" w:rsidP="005F76AD">
            <w:pPr>
              <w:rPr>
                <w:del w:id="14888" w:author="阿毛" w:date="2021-05-21T17:54:00Z"/>
                <w:rFonts w:ascii="標楷體" w:eastAsia="標楷體" w:hAnsi="標楷體"/>
              </w:rPr>
            </w:pPr>
          </w:p>
        </w:tc>
        <w:tc>
          <w:tcPr>
            <w:tcW w:w="624" w:type="pct"/>
          </w:tcPr>
          <w:p w14:paraId="5991465C" w14:textId="088C93DE" w:rsidR="00E24265" w:rsidRPr="00615D4B" w:rsidDel="00CB3FDD" w:rsidRDefault="00E24265" w:rsidP="005F76AD">
            <w:pPr>
              <w:rPr>
                <w:del w:id="14889" w:author="阿毛" w:date="2021-05-21T17:54:00Z"/>
                <w:rFonts w:ascii="標楷體" w:eastAsia="標楷體" w:hAnsi="標楷體"/>
              </w:rPr>
            </w:pPr>
          </w:p>
        </w:tc>
        <w:tc>
          <w:tcPr>
            <w:tcW w:w="537" w:type="pct"/>
          </w:tcPr>
          <w:p w14:paraId="35451C20" w14:textId="14116F29" w:rsidR="00E24265" w:rsidRPr="00615D4B" w:rsidDel="00CB3FDD" w:rsidRDefault="00E24265" w:rsidP="005F76AD">
            <w:pPr>
              <w:rPr>
                <w:del w:id="14890" w:author="阿毛" w:date="2021-05-21T17:54:00Z"/>
                <w:rFonts w:ascii="標楷體" w:eastAsia="標楷體" w:hAnsi="標楷體"/>
              </w:rPr>
            </w:pPr>
          </w:p>
        </w:tc>
        <w:tc>
          <w:tcPr>
            <w:tcW w:w="299" w:type="pct"/>
          </w:tcPr>
          <w:p w14:paraId="3754D643" w14:textId="7BE2449E" w:rsidR="00E24265" w:rsidRPr="00615D4B" w:rsidDel="00CB3FDD" w:rsidRDefault="00E24265" w:rsidP="005F76AD">
            <w:pPr>
              <w:rPr>
                <w:del w:id="14891" w:author="阿毛" w:date="2021-05-21T17:54:00Z"/>
                <w:rFonts w:ascii="標楷體" w:eastAsia="標楷體" w:hAnsi="標楷體"/>
              </w:rPr>
            </w:pPr>
          </w:p>
        </w:tc>
        <w:tc>
          <w:tcPr>
            <w:tcW w:w="299" w:type="pct"/>
          </w:tcPr>
          <w:p w14:paraId="4CAC8BA0" w14:textId="326F619A" w:rsidR="00E24265" w:rsidRPr="00615D4B" w:rsidDel="00CB3FDD" w:rsidRDefault="00E24265" w:rsidP="005F76AD">
            <w:pPr>
              <w:rPr>
                <w:del w:id="14892" w:author="阿毛" w:date="2021-05-21T17:54:00Z"/>
                <w:rFonts w:ascii="標楷體" w:eastAsia="標楷體" w:hAnsi="標楷體"/>
              </w:rPr>
            </w:pPr>
          </w:p>
        </w:tc>
        <w:tc>
          <w:tcPr>
            <w:tcW w:w="1643" w:type="pct"/>
          </w:tcPr>
          <w:p w14:paraId="12755750" w14:textId="760022B0" w:rsidR="00E24265" w:rsidRPr="00615D4B" w:rsidDel="00CB3FDD" w:rsidRDefault="00E24265" w:rsidP="005F76AD">
            <w:pPr>
              <w:rPr>
                <w:del w:id="14893" w:author="阿毛" w:date="2021-05-21T17:54:00Z"/>
                <w:rFonts w:ascii="標楷體" w:eastAsia="標楷體" w:hAnsi="標楷體"/>
              </w:rPr>
            </w:pPr>
          </w:p>
        </w:tc>
      </w:tr>
      <w:tr w:rsidR="00E24265" w:rsidRPr="00615D4B" w:rsidDel="00CB3FDD" w14:paraId="01CCF181" w14:textId="298A44A9" w:rsidTr="005F76AD">
        <w:trPr>
          <w:trHeight w:val="291"/>
          <w:jc w:val="center"/>
          <w:del w:id="14894" w:author="阿毛" w:date="2021-05-21T17:54:00Z"/>
        </w:trPr>
        <w:tc>
          <w:tcPr>
            <w:tcW w:w="219" w:type="pct"/>
          </w:tcPr>
          <w:p w14:paraId="27700978" w14:textId="6ECEDDA5" w:rsidR="00E24265" w:rsidRPr="005E579A" w:rsidDel="00CB3FDD" w:rsidRDefault="00E24265" w:rsidP="005F76AD">
            <w:pPr>
              <w:pStyle w:val="af9"/>
              <w:numPr>
                <w:ilvl w:val="0"/>
                <w:numId w:val="51"/>
              </w:numPr>
              <w:ind w:leftChars="0"/>
              <w:rPr>
                <w:del w:id="14895" w:author="阿毛" w:date="2021-05-21T17:54:00Z"/>
                <w:rFonts w:ascii="標楷體" w:eastAsia="標楷體" w:hAnsi="標楷體"/>
              </w:rPr>
            </w:pPr>
          </w:p>
        </w:tc>
        <w:tc>
          <w:tcPr>
            <w:tcW w:w="756" w:type="pct"/>
          </w:tcPr>
          <w:p w14:paraId="1027FE30" w14:textId="4D1ADE06" w:rsidR="00E24265" w:rsidRPr="00615D4B" w:rsidDel="00CB3FDD" w:rsidRDefault="00E24265" w:rsidP="005F76AD">
            <w:pPr>
              <w:rPr>
                <w:del w:id="14896" w:author="阿毛" w:date="2021-05-21T17:54:00Z"/>
                <w:rFonts w:ascii="標楷體" w:eastAsia="標楷體" w:hAnsi="標楷體"/>
              </w:rPr>
            </w:pPr>
            <w:del w:id="1489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5</w:delText>
              </w:r>
            </w:del>
          </w:p>
        </w:tc>
        <w:tc>
          <w:tcPr>
            <w:tcW w:w="624" w:type="pct"/>
          </w:tcPr>
          <w:p w14:paraId="694F36C0" w14:textId="1AC47096" w:rsidR="00E24265" w:rsidRPr="00615D4B" w:rsidDel="00CB3FDD" w:rsidRDefault="00E24265" w:rsidP="005F76AD">
            <w:pPr>
              <w:rPr>
                <w:del w:id="14898" w:author="阿毛" w:date="2021-05-21T17:54:00Z"/>
                <w:rFonts w:ascii="標楷體" w:eastAsia="標楷體" w:hAnsi="標楷體"/>
              </w:rPr>
            </w:pPr>
          </w:p>
        </w:tc>
        <w:tc>
          <w:tcPr>
            <w:tcW w:w="624" w:type="pct"/>
          </w:tcPr>
          <w:p w14:paraId="1EF45040" w14:textId="7D1FED40" w:rsidR="00E24265" w:rsidRPr="00615D4B" w:rsidDel="00CB3FDD" w:rsidRDefault="00E24265" w:rsidP="005F76AD">
            <w:pPr>
              <w:rPr>
                <w:del w:id="14899" w:author="阿毛" w:date="2021-05-21T17:54:00Z"/>
                <w:rFonts w:ascii="標楷體" w:eastAsia="標楷體" w:hAnsi="標楷體"/>
              </w:rPr>
            </w:pPr>
          </w:p>
        </w:tc>
        <w:tc>
          <w:tcPr>
            <w:tcW w:w="537" w:type="pct"/>
          </w:tcPr>
          <w:p w14:paraId="1DB75B54" w14:textId="4CDDAA62" w:rsidR="00E24265" w:rsidRPr="00615D4B" w:rsidDel="00CB3FDD" w:rsidRDefault="00E24265" w:rsidP="005F76AD">
            <w:pPr>
              <w:rPr>
                <w:del w:id="14900" w:author="阿毛" w:date="2021-05-21T17:54:00Z"/>
                <w:rFonts w:ascii="標楷體" w:eastAsia="標楷體" w:hAnsi="標楷體"/>
              </w:rPr>
            </w:pPr>
          </w:p>
        </w:tc>
        <w:tc>
          <w:tcPr>
            <w:tcW w:w="299" w:type="pct"/>
          </w:tcPr>
          <w:p w14:paraId="1E376236" w14:textId="6EDE4E6F" w:rsidR="00E24265" w:rsidRPr="00615D4B" w:rsidDel="00CB3FDD" w:rsidRDefault="00E24265" w:rsidP="005F76AD">
            <w:pPr>
              <w:rPr>
                <w:del w:id="14901" w:author="阿毛" w:date="2021-05-21T17:54:00Z"/>
                <w:rFonts w:ascii="標楷體" w:eastAsia="標楷體" w:hAnsi="標楷體"/>
              </w:rPr>
            </w:pPr>
          </w:p>
        </w:tc>
        <w:tc>
          <w:tcPr>
            <w:tcW w:w="299" w:type="pct"/>
          </w:tcPr>
          <w:p w14:paraId="4DBF6A0A" w14:textId="6173FA8C" w:rsidR="00E24265" w:rsidRPr="00615D4B" w:rsidDel="00CB3FDD" w:rsidRDefault="00E24265" w:rsidP="005F76AD">
            <w:pPr>
              <w:rPr>
                <w:del w:id="14902" w:author="阿毛" w:date="2021-05-21T17:54:00Z"/>
                <w:rFonts w:ascii="標楷體" w:eastAsia="標楷體" w:hAnsi="標楷體"/>
              </w:rPr>
            </w:pPr>
          </w:p>
        </w:tc>
        <w:tc>
          <w:tcPr>
            <w:tcW w:w="1643" w:type="pct"/>
          </w:tcPr>
          <w:p w14:paraId="4353D2DB" w14:textId="395FC160" w:rsidR="00E24265" w:rsidRPr="00615D4B" w:rsidDel="00CB3FDD" w:rsidRDefault="00E24265" w:rsidP="005F76AD">
            <w:pPr>
              <w:rPr>
                <w:del w:id="14903" w:author="阿毛" w:date="2021-05-21T17:54:00Z"/>
                <w:rFonts w:ascii="標楷體" w:eastAsia="標楷體" w:hAnsi="標楷體"/>
              </w:rPr>
            </w:pPr>
          </w:p>
        </w:tc>
      </w:tr>
      <w:tr w:rsidR="00E24265" w:rsidRPr="00615D4B" w:rsidDel="00CB3FDD" w14:paraId="60059E53" w14:textId="756C2125" w:rsidTr="005F76AD">
        <w:trPr>
          <w:trHeight w:val="291"/>
          <w:jc w:val="center"/>
          <w:del w:id="14904" w:author="阿毛" w:date="2021-05-21T17:54:00Z"/>
        </w:trPr>
        <w:tc>
          <w:tcPr>
            <w:tcW w:w="219" w:type="pct"/>
          </w:tcPr>
          <w:p w14:paraId="2E59A274" w14:textId="3878D77E" w:rsidR="00E24265" w:rsidRPr="005E579A" w:rsidDel="00CB3FDD" w:rsidRDefault="00E24265" w:rsidP="005F76AD">
            <w:pPr>
              <w:pStyle w:val="af9"/>
              <w:numPr>
                <w:ilvl w:val="0"/>
                <w:numId w:val="51"/>
              </w:numPr>
              <w:ind w:leftChars="0"/>
              <w:rPr>
                <w:del w:id="14905" w:author="阿毛" w:date="2021-05-21T17:54:00Z"/>
                <w:rFonts w:ascii="標楷體" w:eastAsia="標楷體" w:hAnsi="標楷體"/>
              </w:rPr>
            </w:pPr>
          </w:p>
        </w:tc>
        <w:tc>
          <w:tcPr>
            <w:tcW w:w="756" w:type="pct"/>
          </w:tcPr>
          <w:p w14:paraId="3FBA05A6" w14:textId="6575F6B6" w:rsidR="00E24265" w:rsidRPr="00615D4B" w:rsidDel="00CB3FDD" w:rsidRDefault="00E24265" w:rsidP="005F76AD">
            <w:pPr>
              <w:rPr>
                <w:del w:id="14906" w:author="阿毛" w:date="2021-05-21T17:54:00Z"/>
                <w:rFonts w:ascii="標楷體" w:eastAsia="標楷體" w:hAnsi="標楷體"/>
              </w:rPr>
            </w:pPr>
            <w:del w:id="1490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6</w:delText>
              </w:r>
            </w:del>
          </w:p>
        </w:tc>
        <w:tc>
          <w:tcPr>
            <w:tcW w:w="624" w:type="pct"/>
          </w:tcPr>
          <w:p w14:paraId="5E77830D" w14:textId="79868FB6" w:rsidR="00E24265" w:rsidRPr="00615D4B" w:rsidDel="00CB3FDD" w:rsidRDefault="00E24265" w:rsidP="005F76AD">
            <w:pPr>
              <w:rPr>
                <w:del w:id="14908" w:author="阿毛" w:date="2021-05-21T17:54:00Z"/>
                <w:rFonts w:ascii="標楷體" w:eastAsia="標楷體" w:hAnsi="標楷體"/>
              </w:rPr>
            </w:pPr>
          </w:p>
        </w:tc>
        <w:tc>
          <w:tcPr>
            <w:tcW w:w="624" w:type="pct"/>
          </w:tcPr>
          <w:p w14:paraId="29EB6A15" w14:textId="3A443307" w:rsidR="00E24265" w:rsidRPr="00615D4B" w:rsidDel="00CB3FDD" w:rsidRDefault="00E24265" w:rsidP="005F76AD">
            <w:pPr>
              <w:rPr>
                <w:del w:id="14909" w:author="阿毛" w:date="2021-05-21T17:54:00Z"/>
                <w:rFonts w:ascii="標楷體" w:eastAsia="標楷體" w:hAnsi="標楷體"/>
              </w:rPr>
            </w:pPr>
          </w:p>
        </w:tc>
        <w:tc>
          <w:tcPr>
            <w:tcW w:w="537" w:type="pct"/>
          </w:tcPr>
          <w:p w14:paraId="475171BC" w14:textId="65665B66" w:rsidR="00E24265" w:rsidRPr="00615D4B" w:rsidDel="00CB3FDD" w:rsidRDefault="00E24265" w:rsidP="005F76AD">
            <w:pPr>
              <w:rPr>
                <w:del w:id="14910" w:author="阿毛" w:date="2021-05-21T17:54:00Z"/>
                <w:rFonts w:ascii="標楷體" w:eastAsia="標楷體" w:hAnsi="標楷體"/>
              </w:rPr>
            </w:pPr>
          </w:p>
        </w:tc>
        <w:tc>
          <w:tcPr>
            <w:tcW w:w="299" w:type="pct"/>
          </w:tcPr>
          <w:p w14:paraId="1A85056D" w14:textId="22CD3950" w:rsidR="00E24265" w:rsidRPr="00615D4B" w:rsidDel="00CB3FDD" w:rsidRDefault="00E24265" w:rsidP="005F76AD">
            <w:pPr>
              <w:rPr>
                <w:del w:id="14911" w:author="阿毛" w:date="2021-05-21T17:54:00Z"/>
                <w:rFonts w:ascii="標楷體" w:eastAsia="標楷體" w:hAnsi="標楷體"/>
              </w:rPr>
            </w:pPr>
          </w:p>
        </w:tc>
        <w:tc>
          <w:tcPr>
            <w:tcW w:w="299" w:type="pct"/>
          </w:tcPr>
          <w:p w14:paraId="7C2DEF0D" w14:textId="361C8310" w:rsidR="00E24265" w:rsidRPr="00615D4B" w:rsidDel="00CB3FDD" w:rsidRDefault="00E24265" w:rsidP="005F76AD">
            <w:pPr>
              <w:rPr>
                <w:del w:id="14912" w:author="阿毛" w:date="2021-05-21T17:54:00Z"/>
                <w:rFonts w:ascii="標楷體" w:eastAsia="標楷體" w:hAnsi="標楷體"/>
              </w:rPr>
            </w:pPr>
          </w:p>
        </w:tc>
        <w:tc>
          <w:tcPr>
            <w:tcW w:w="1643" w:type="pct"/>
          </w:tcPr>
          <w:p w14:paraId="0938B85E" w14:textId="7EDCBDD9" w:rsidR="00E24265" w:rsidRPr="00615D4B" w:rsidDel="00CB3FDD" w:rsidRDefault="00E24265" w:rsidP="005F76AD">
            <w:pPr>
              <w:rPr>
                <w:del w:id="14913" w:author="阿毛" w:date="2021-05-21T17:54:00Z"/>
                <w:rFonts w:ascii="標楷體" w:eastAsia="標楷體" w:hAnsi="標楷體"/>
              </w:rPr>
            </w:pPr>
          </w:p>
        </w:tc>
      </w:tr>
      <w:tr w:rsidR="00E24265" w:rsidRPr="00615D4B" w:rsidDel="00CB3FDD" w14:paraId="773764A4" w14:textId="61F06C81" w:rsidTr="005F76AD">
        <w:trPr>
          <w:trHeight w:val="291"/>
          <w:jc w:val="center"/>
          <w:del w:id="14914" w:author="阿毛" w:date="2021-05-21T17:54:00Z"/>
        </w:trPr>
        <w:tc>
          <w:tcPr>
            <w:tcW w:w="219" w:type="pct"/>
          </w:tcPr>
          <w:p w14:paraId="5297CE7D" w14:textId="50407742" w:rsidR="00E24265" w:rsidRPr="005E579A" w:rsidDel="00CB3FDD" w:rsidRDefault="00E24265" w:rsidP="005F76AD">
            <w:pPr>
              <w:pStyle w:val="af9"/>
              <w:numPr>
                <w:ilvl w:val="0"/>
                <w:numId w:val="51"/>
              </w:numPr>
              <w:ind w:leftChars="0"/>
              <w:rPr>
                <w:del w:id="14915" w:author="阿毛" w:date="2021-05-21T17:54:00Z"/>
                <w:rFonts w:ascii="標楷體" w:eastAsia="標楷體" w:hAnsi="標楷體"/>
              </w:rPr>
            </w:pPr>
          </w:p>
        </w:tc>
        <w:tc>
          <w:tcPr>
            <w:tcW w:w="756" w:type="pct"/>
          </w:tcPr>
          <w:p w14:paraId="24D96050" w14:textId="7CA762FF" w:rsidR="00E24265" w:rsidRPr="00615D4B" w:rsidDel="00CB3FDD" w:rsidRDefault="00E24265" w:rsidP="005F76AD">
            <w:pPr>
              <w:rPr>
                <w:del w:id="14916" w:author="阿毛" w:date="2021-05-21T17:54:00Z"/>
                <w:rFonts w:ascii="標楷體" w:eastAsia="標楷體" w:hAnsi="標楷體"/>
              </w:rPr>
            </w:pPr>
            <w:del w:id="1491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7</w:delText>
              </w:r>
            </w:del>
          </w:p>
        </w:tc>
        <w:tc>
          <w:tcPr>
            <w:tcW w:w="624" w:type="pct"/>
          </w:tcPr>
          <w:p w14:paraId="42509ACE" w14:textId="3C8DD6D5" w:rsidR="00E24265" w:rsidRPr="00615D4B" w:rsidDel="00CB3FDD" w:rsidRDefault="00E24265" w:rsidP="005F76AD">
            <w:pPr>
              <w:rPr>
                <w:del w:id="14918" w:author="阿毛" w:date="2021-05-21T17:54:00Z"/>
                <w:rFonts w:ascii="標楷體" w:eastAsia="標楷體" w:hAnsi="標楷體"/>
              </w:rPr>
            </w:pPr>
          </w:p>
        </w:tc>
        <w:tc>
          <w:tcPr>
            <w:tcW w:w="624" w:type="pct"/>
          </w:tcPr>
          <w:p w14:paraId="294F9E17" w14:textId="28778F82" w:rsidR="00E24265" w:rsidRPr="00615D4B" w:rsidDel="00CB3FDD" w:rsidRDefault="00E24265" w:rsidP="005F76AD">
            <w:pPr>
              <w:rPr>
                <w:del w:id="14919" w:author="阿毛" w:date="2021-05-21T17:54:00Z"/>
                <w:rFonts w:ascii="標楷體" w:eastAsia="標楷體" w:hAnsi="標楷體"/>
              </w:rPr>
            </w:pPr>
          </w:p>
        </w:tc>
        <w:tc>
          <w:tcPr>
            <w:tcW w:w="537" w:type="pct"/>
          </w:tcPr>
          <w:p w14:paraId="6E70963E" w14:textId="0DC937CF" w:rsidR="00E24265" w:rsidRPr="00615D4B" w:rsidDel="00CB3FDD" w:rsidRDefault="00E24265" w:rsidP="005F76AD">
            <w:pPr>
              <w:rPr>
                <w:del w:id="14920" w:author="阿毛" w:date="2021-05-21T17:54:00Z"/>
                <w:rFonts w:ascii="標楷體" w:eastAsia="標楷體" w:hAnsi="標楷體"/>
              </w:rPr>
            </w:pPr>
          </w:p>
        </w:tc>
        <w:tc>
          <w:tcPr>
            <w:tcW w:w="299" w:type="pct"/>
          </w:tcPr>
          <w:p w14:paraId="7040CA12" w14:textId="7B6EC1E8" w:rsidR="00E24265" w:rsidRPr="00615D4B" w:rsidDel="00CB3FDD" w:rsidRDefault="00E24265" w:rsidP="005F76AD">
            <w:pPr>
              <w:rPr>
                <w:del w:id="14921" w:author="阿毛" w:date="2021-05-21T17:54:00Z"/>
                <w:rFonts w:ascii="標楷體" w:eastAsia="標楷體" w:hAnsi="標楷體"/>
              </w:rPr>
            </w:pPr>
          </w:p>
        </w:tc>
        <w:tc>
          <w:tcPr>
            <w:tcW w:w="299" w:type="pct"/>
          </w:tcPr>
          <w:p w14:paraId="009516FE" w14:textId="6311ECF2" w:rsidR="00E24265" w:rsidRPr="00615D4B" w:rsidDel="00CB3FDD" w:rsidRDefault="00E24265" w:rsidP="005F76AD">
            <w:pPr>
              <w:rPr>
                <w:del w:id="14922" w:author="阿毛" w:date="2021-05-21T17:54:00Z"/>
                <w:rFonts w:ascii="標楷體" w:eastAsia="標楷體" w:hAnsi="標楷體"/>
              </w:rPr>
            </w:pPr>
          </w:p>
        </w:tc>
        <w:tc>
          <w:tcPr>
            <w:tcW w:w="1643" w:type="pct"/>
          </w:tcPr>
          <w:p w14:paraId="729FCAE3" w14:textId="41BBEFEF" w:rsidR="00E24265" w:rsidRPr="00615D4B" w:rsidDel="00CB3FDD" w:rsidRDefault="00E24265" w:rsidP="005F76AD">
            <w:pPr>
              <w:rPr>
                <w:del w:id="14923" w:author="阿毛" w:date="2021-05-21T17:54:00Z"/>
                <w:rFonts w:ascii="標楷體" w:eastAsia="標楷體" w:hAnsi="標楷體"/>
              </w:rPr>
            </w:pPr>
          </w:p>
        </w:tc>
      </w:tr>
      <w:tr w:rsidR="00E24265" w:rsidRPr="00615D4B" w:rsidDel="00CB3FDD" w14:paraId="5EC3C103" w14:textId="2F65665A" w:rsidTr="005F76AD">
        <w:trPr>
          <w:trHeight w:val="291"/>
          <w:jc w:val="center"/>
          <w:del w:id="14924" w:author="阿毛" w:date="2021-05-21T17:54:00Z"/>
        </w:trPr>
        <w:tc>
          <w:tcPr>
            <w:tcW w:w="219" w:type="pct"/>
          </w:tcPr>
          <w:p w14:paraId="231CEED3" w14:textId="5F7F720B" w:rsidR="00E24265" w:rsidRPr="005E579A" w:rsidDel="00CB3FDD" w:rsidRDefault="00E24265" w:rsidP="005F76AD">
            <w:pPr>
              <w:pStyle w:val="af9"/>
              <w:numPr>
                <w:ilvl w:val="0"/>
                <w:numId w:val="51"/>
              </w:numPr>
              <w:ind w:leftChars="0"/>
              <w:rPr>
                <w:del w:id="14925" w:author="阿毛" w:date="2021-05-21T17:54:00Z"/>
                <w:rFonts w:ascii="標楷體" w:eastAsia="標楷體" w:hAnsi="標楷體"/>
              </w:rPr>
            </w:pPr>
          </w:p>
        </w:tc>
        <w:tc>
          <w:tcPr>
            <w:tcW w:w="756" w:type="pct"/>
          </w:tcPr>
          <w:p w14:paraId="2802E940" w14:textId="755B49CF" w:rsidR="00E24265" w:rsidRPr="00615D4B" w:rsidDel="00CB3FDD" w:rsidRDefault="00E24265" w:rsidP="005F76AD">
            <w:pPr>
              <w:rPr>
                <w:del w:id="14926" w:author="阿毛" w:date="2021-05-21T17:54:00Z"/>
                <w:rFonts w:ascii="標楷體" w:eastAsia="標楷體" w:hAnsi="標楷體"/>
              </w:rPr>
            </w:pPr>
            <w:del w:id="14927" w:author="阿毛" w:date="2021-05-21T17:54:00Z">
              <w:r w:rsidRPr="00B93CCA" w:rsidDel="00CB3FDD">
                <w:rPr>
                  <w:rFonts w:ascii="標楷體" w:eastAsia="標楷體" w:hAnsi="標楷體" w:hint="eastAsia"/>
                </w:rPr>
                <w:delText>債權金融機構代號1</w:delText>
              </w:r>
              <w:r w:rsidDel="00CB3FDD">
                <w:rPr>
                  <w:rFonts w:ascii="標楷體" w:eastAsia="標楷體" w:hAnsi="標楷體" w:hint="eastAsia"/>
                </w:rPr>
                <w:delText>8</w:delText>
              </w:r>
            </w:del>
          </w:p>
        </w:tc>
        <w:tc>
          <w:tcPr>
            <w:tcW w:w="624" w:type="pct"/>
          </w:tcPr>
          <w:p w14:paraId="12BAF280" w14:textId="4A2B8A7A" w:rsidR="00E24265" w:rsidRPr="00615D4B" w:rsidDel="00CB3FDD" w:rsidRDefault="00E24265" w:rsidP="005F76AD">
            <w:pPr>
              <w:rPr>
                <w:del w:id="14928" w:author="阿毛" w:date="2021-05-21T17:54:00Z"/>
                <w:rFonts w:ascii="標楷體" w:eastAsia="標楷體" w:hAnsi="標楷體"/>
              </w:rPr>
            </w:pPr>
          </w:p>
        </w:tc>
        <w:tc>
          <w:tcPr>
            <w:tcW w:w="624" w:type="pct"/>
          </w:tcPr>
          <w:p w14:paraId="28F5DF75" w14:textId="036C42F7" w:rsidR="00E24265" w:rsidRPr="00615D4B" w:rsidDel="00CB3FDD" w:rsidRDefault="00E24265" w:rsidP="005F76AD">
            <w:pPr>
              <w:rPr>
                <w:del w:id="14929" w:author="阿毛" w:date="2021-05-21T17:54:00Z"/>
                <w:rFonts w:ascii="標楷體" w:eastAsia="標楷體" w:hAnsi="標楷體"/>
              </w:rPr>
            </w:pPr>
          </w:p>
        </w:tc>
        <w:tc>
          <w:tcPr>
            <w:tcW w:w="537" w:type="pct"/>
          </w:tcPr>
          <w:p w14:paraId="7B8A65DD" w14:textId="6B51ACA2" w:rsidR="00E24265" w:rsidRPr="00615D4B" w:rsidDel="00CB3FDD" w:rsidRDefault="00E24265" w:rsidP="005F76AD">
            <w:pPr>
              <w:rPr>
                <w:del w:id="14930" w:author="阿毛" w:date="2021-05-21T17:54:00Z"/>
                <w:rFonts w:ascii="標楷體" w:eastAsia="標楷體" w:hAnsi="標楷體"/>
              </w:rPr>
            </w:pPr>
          </w:p>
        </w:tc>
        <w:tc>
          <w:tcPr>
            <w:tcW w:w="299" w:type="pct"/>
          </w:tcPr>
          <w:p w14:paraId="0772D1BD" w14:textId="3758B7D1" w:rsidR="00E24265" w:rsidRPr="00615D4B" w:rsidDel="00CB3FDD" w:rsidRDefault="00E24265" w:rsidP="005F76AD">
            <w:pPr>
              <w:rPr>
                <w:del w:id="14931" w:author="阿毛" w:date="2021-05-21T17:54:00Z"/>
                <w:rFonts w:ascii="標楷體" w:eastAsia="標楷體" w:hAnsi="標楷體"/>
              </w:rPr>
            </w:pPr>
          </w:p>
        </w:tc>
        <w:tc>
          <w:tcPr>
            <w:tcW w:w="299" w:type="pct"/>
          </w:tcPr>
          <w:p w14:paraId="5AE4FC47" w14:textId="6190953B" w:rsidR="00E24265" w:rsidRPr="00615D4B" w:rsidDel="00CB3FDD" w:rsidRDefault="00E24265" w:rsidP="005F76AD">
            <w:pPr>
              <w:rPr>
                <w:del w:id="14932" w:author="阿毛" w:date="2021-05-21T17:54:00Z"/>
                <w:rFonts w:ascii="標楷體" w:eastAsia="標楷體" w:hAnsi="標楷體"/>
              </w:rPr>
            </w:pPr>
          </w:p>
        </w:tc>
        <w:tc>
          <w:tcPr>
            <w:tcW w:w="1643" w:type="pct"/>
          </w:tcPr>
          <w:p w14:paraId="1DAF079D" w14:textId="02B9DD24" w:rsidR="00E24265" w:rsidRPr="00615D4B" w:rsidDel="00CB3FDD" w:rsidRDefault="00E24265" w:rsidP="005F76AD">
            <w:pPr>
              <w:rPr>
                <w:del w:id="14933" w:author="阿毛" w:date="2021-05-21T17:54:00Z"/>
                <w:rFonts w:ascii="標楷體" w:eastAsia="標楷體" w:hAnsi="標楷體"/>
              </w:rPr>
            </w:pPr>
          </w:p>
        </w:tc>
      </w:tr>
      <w:tr w:rsidR="00E24265" w:rsidRPr="00615D4B" w:rsidDel="00CB3FDD" w14:paraId="19F14186" w14:textId="29FD2122" w:rsidTr="005F76AD">
        <w:trPr>
          <w:trHeight w:val="291"/>
          <w:jc w:val="center"/>
          <w:del w:id="14934" w:author="阿毛" w:date="2021-05-21T17:54:00Z"/>
        </w:trPr>
        <w:tc>
          <w:tcPr>
            <w:tcW w:w="219" w:type="pct"/>
          </w:tcPr>
          <w:p w14:paraId="16D08C06" w14:textId="60144DFB" w:rsidR="00E24265" w:rsidRPr="005E579A" w:rsidDel="00CB3FDD" w:rsidRDefault="00E24265" w:rsidP="005F76AD">
            <w:pPr>
              <w:pStyle w:val="af9"/>
              <w:numPr>
                <w:ilvl w:val="0"/>
                <w:numId w:val="51"/>
              </w:numPr>
              <w:ind w:leftChars="0"/>
              <w:rPr>
                <w:del w:id="14935" w:author="阿毛" w:date="2021-05-21T17:54:00Z"/>
                <w:rFonts w:ascii="標楷體" w:eastAsia="標楷體" w:hAnsi="標楷體"/>
              </w:rPr>
            </w:pPr>
          </w:p>
        </w:tc>
        <w:tc>
          <w:tcPr>
            <w:tcW w:w="756" w:type="pct"/>
          </w:tcPr>
          <w:p w14:paraId="5998864A" w14:textId="4BBFE9AD" w:rsidR="00E24265" w:rsidRPr="00615D4B" w:rsidDel="00CB3FDD" w:rsidRDefault="00E24265" w:rsidP="005F76AD">
            <w:pPr>
              <w:rPr>
                <w:del w:id="14936" w:author="阿毛" w:date="2021-05-21T17:54:00Z"/>
                <w:rFonts w:ascii="標楷體" w:eastAsia="標楷體" w:hAnsi="標楷體"/>
              </w:rPr>
            </w:pPr>
            <w:del w:id="1493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19</w:delText>
              </w:r>
            </w:del>
          </w:p>
        </w:tc>
        <w:tc>
          <w:tcPr>
            <w:tcW w:w="624" w:type="pct"/>
          </w:tcPr>
          <w:p w14:paraId="4B64A2FE" w14:textId="1C7475BB" w:rsidR="00E24265" w:rsidRPr="00615D4B" w:rsidDel="00CB3FDD" w:rsidRDefault="00E24265" w:rsidP="005F76AD">
            <w:pPr>
              <w:rPr>
                <w:del w:id="14938" w:author="阿毛" w:date="2021-05-21T17:54:00Z"/>
                <w:rFonts w:ascii="標楷體" w:eastAsia="標楷體" w:hAnsi="標楷體"/>
              </w:rPr>
            </w:pPr>
          </w:p>
        </w:tc>
        <w:tc>
          <w:tcPr>
            <w:tcW w:w="624" w:type="pct"/>
          </w:tcPr>
          <w:p w14:paraId="6ECDC981" w14:textId="3AD53F48" w:rsidR="00E24265" w:rsidRPr="00615D4B" w:rsidDel="00CB3FDD" w:rsidRDefault="00E24265" w:rsidP="005F76AD">
            <w:pPr>
              <w:rPr>
                <w:del w:id="14939" w:author="阿毛" w:date="2021-05-21T17:54:00Z"/>
                <w:rFonts w:ascii="標楷體" w:eastAsia="標楷體" w:hAnsi="標楷體"/>
              </w:rPr>
            </w:pPr>
          </w:p>
        </w:tc>
        <w:tc>
          <w:tcPr>
            <w:tcW w:w="537" w:type="pct"/>
          </w:tcPr>
          <w:p w14:paraId="67B854E5" w14:textId="21E9776A" w:rsidR="00E24265" w:rsidRPr="00615D4B" w:rsidDel="00CB3FDD" w:rsidRDefault="00E24265" w:rsidP="005F76AD">
            <w:pPr>
              <w:rPr>
                <w:del w:id="14940" w:author="阿毛" w:date="2021-05-21T17:54:00Z"/>
                <w:rFonts w:ascii="標楷體" w:eastAsia="標楷體" w:hAnsi="標楷體"/>
              </w:rPr>
            </w:pPr>
          </w:p>
        </w:tc>
        <w:tc>
          <w:tcPr>
            <w:tcW w:w="299" w:type="pct"/>
          </w:tcPr>
          <w:p w14:paraId="259DB8EC" w14:textId="1496D136" w:rsidR="00E24265" w:rsidRPr="00615D4B" w:rsidDel="00CB3FDD" w:rsidRDefault="00E24265" w:rsidP="005F76AD">
            <w:pPr>
              <w:rPr>
                <w:del w:id="14941" w:author="阿毛" w:date="2021-05-21T17:54:00Z"/>
                <w:rFonts w:ascii="標楷體" w:eastAsia="標楷體" w:hAnsi="標楷體"/>
              </w:rPr>
            </w:pPr>
          </w:p>
        </w:tc>
        <w:tc>
          <w:tcPr>
            <w:tcW w:w="299" w:type="pct"/>
          </w:tcPr>
          <w:p w14:paraId="2ECC0682" w14:textId="78E4C4D4" w:rsidR="00E24265" w:rsidRPr="00615D4B" w:rsidDel="00CB3FDD" w:rsidRDefault="00E24265" w:rsidP="005F76AD">
            <w:pPr>
              <w:rPr>
                <w:del w:id="14942" w:author="阿毛" w:date="2021-05-21T17:54:00Z"/>
                <w:rFonts w:ascii="標楷體" w:eastAsia="標楷體" w:hAnsi="標楷體"/>
              </w:rPr>
            </w:pPr>
          </w:p>
        </w:tc>
        <w:tc>
          <w:tcPr>
            <w:tcW w:w="1643" w:type="pct"/>
          </w:tcPr>
          <w:p w14:paraId="64227BB9" w14:textId="7B5FEC67" w:rsidR="00E24265" w:rsidRPr="00615D4B" w:rsidDel="00CB3FDD" w:rsidRDefault="00E24265" w:rsidP="005F76AD">
            <w:pPr>
              <w:rPr>
                <w:del w:id="14943" w:author="阿毛" w:date="2021-05-21T17:54:00Z"/>
                <w:rFonts w:ascii="標楷體" w:eastAsia="標楷體" w:hAnsi="標楷體"/>
              </w:rPr>
            </w:pPr>
          </w:p>
        </w:tc>
      </w:tr>
      <w:tr w:rsidR="00E24265" w:rsidRPr="00615D4B" w:rsidDel="00CB3FDD" w14:paraId="28A41D36" w14:textId="4952B96F" w:rsidTr="005F76AD">
        <w:trPr>
          <w:trHeight w:val="291"/>
          <w:jc w:val="center"/>
          <w:del w:id="14944" w:author="阿毛" w:date="2021-05-21T17:54:00Z"/>
        </w:trPr>
        <w:tc>
          <w:tcPr>
            <w:tcW w:w="219" w:type="pct"/>
          </w:tcPr>
          <w:p w14:paraId="576B78EF" w14:textId="6EECD69D" w:rsidR="00E24265" w:rsidRPr="005E579A" w:rsidDel="00CB3FDD" w:rsidRDefault="00E24265" w:rsidP="005F76AD">
            <w:pPr>
              <w:pStyle w:val="af9"/>
              <w:numPr>
                <w:ilvl w:val="0"/>
                <w:numId w:val="51"/>
              </w:numPr>
              <w:ind w:leftChars="0"/>
              <w:rPr>
                <w:del w:id="14945" w:author="阿毛" w:date="2021-05-21T17:54:00Z"/>
                <w:rFonts w:ascii="標楷體" w:eastAsia="標楷體" w:hAnsi="標楷體"/>
              </w:rPr>
            </w:pPr>
          </w:p>
        </w:tc>
        <w:tc>
          <w:tcPr>
            <w:tcW w:w="756" w:type="pct"/>
          </w:tcPr>
          <w:p w14:paraId="510B5F0F" w14:textId="534E2CCA" w:rsidR="00E24265" w:rsidRPr="00615D4B" w:rsidDel="00CB3FDD" w:rsidRDefault="00E24265" w:rsidP="005F76AD">
            <w:pPr>
              <w:rPr>
                <w:del w:id="14946" w:author="阿毛" w:date="2021-05-21T17:54:00Z"/>
                <w:rFonts w:ascii="標楷體" w:eastAsia="標楷體" w:hAnsi="標楷體"/>
              </w:rPr>
            </w:pPr>
            <w:del w:id="1494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20</w:delText>
              </w:r>
            </w:del>
          </w:p>
        </w:tc>
        <w:tc>
          <w:tcPr>
            <w:tcW w:w="624" w:type="pct"/>
          </w:tcPr>
          <w:p w14:paraId="3C4AB46A" w14:textId="79192F99" w:rsidR="00E24265" w:rsidRPr="00615D4B" w:rsidDel="00CB3FDD" w:rsidRDefault="00E24265" w:rsidP="005F76AD">
            <w:pPr>
              <w:rPr>
                <w:del w:id="14948" w:author="阿毛" w:date="2021-05-21T17:54:00Z"/>
                <w:rFonts w:ascii="標楷體" w:eastAsia="標楷體" w:hAnsi="標楷體"/>
              </w:rPr>
            </w:pPr>
          </w:p>
        </w:tc>
        <w:tc>
          <w:tcPr>
            <w:tcW w:w="624" w:type="pct"/>
          </w:tcPr>
          <w:p w14:paraId="18F82AEA" w14:textId="56440834" w:rsidR="00E24265" w:rsidRPr="00615D4B" w:rsidDel="00CB3FDD" w:rsidRDefault="00E24265" w:rsidP="005F76AD">
            <w:pPr>
              <w:rPr>
                <w:del w:id="14949" w:author="阿毛" w:date="2021-05-21T17:54:00Z"/>
                <w:rFonts w:ascii="標楷體" w:eastAsia="標楷體" w:hAnsi="標楷體"/>
              </w:rPr>
            </w:pPr>
          </w:p>
        </w:tc>
        <w:tc>
          <w:tcPr>
            <w:tcW w:w="537" w:type="pct"/>
          </w:tcPr>
          <w:p w14:paraId="039315C6" w14:textId="0AFB840B" w:rsidR="00E24265" w:rsidRPr="00615D4B" w:rsidDel="00CB3FDD" w:rsidRDefault="00E24265" w:rsidP="005F76AD">
            <w:pPr>
              <w:rPr>
                <w:del w:id="14950" w:author="阿毛" w:date="2021-05-21T17:54:00Z"/>
                <w:rFonts w:ascii="標楷體" w:eastAsia="標楷體" w:hAnsi="標楷體"/>
              </w:rPr>
            </w:pPr>
          </w:p>
        </w:tc>
        <w:tc>
          <w:tcPr>
            <w:tcW w:w="299" w:type="pct"/>
          </w:tcPr>
          <w:p w14:paraId="3CB6FA56" w14:textId="6E05429B" w:rsidR="00E24265" w:rsidRPr="00615D4B" w:rsidDel="00CB3FDD" w:rsidRDefault="00E24265" w:rsidP="005F76AD">
            <w:pPr>
              <w:rPr>
                <w:del w:id="14951" w:author="阿毛" w:date="2021-05-21T17:54:00Z"/>
                <w:rFonts w:ascii="標楷體" w:eastAsia="標楷體" w:hAnsi="標楷體"/>
              </w:rPr>
            </w:pPr>
          </w:p>
        </w:tc>
        <w:tc>
          <w:tcPr>
            <w:tcW w:w="299" w:type="pct"/>
          </w:tcPr>
          <w:p w14:paraId="52AE91ED" w14:textId="5AD91F61" w:rsidR="00E24265" w:rsidRPr="00615D4B" w:rsidDel="00CB3FDD" w:rsidRDefault="00E24265" w:rsidP="005F76AD">
            <w:pPr>
              <w:rPr>
                <w:del w:id="14952" w:author="阿毛" w:date="2021-05-21T17:54:00Z"/>
                <w:rFonts w:ascii="標楷體" w:eastAsia="標楷體" w:hAnsi="標楷體"/>
              </w:rPr>
            </w:pPr>
          </w:p>
        </w:tc>
        <w:tc>
          <w:tcPr>
            <w:tcW w:w="1643" w:type="pct"/>
          </w:tcPr>
          <w:p w14:paraId="0E212564" w14:textId="5695BBCE" w:rsidR="00E24265" w:rsidRPr="00615D4B" w:rsidDel="00CB3FDD" w:rsidRDefault="00E24265" w:rsidP="005F76AD">
            <w:pPr>
              <w:rPr>
                <w:del w:id="14953" w:author="阿毛" w:date="2021-05-21T17:54:00Z"/>
                <w:rFonts w:ascii="標楷體" w:eastAsia="標楷體" w:hAnsi="標楷體"/>
              </w:rPr>
            </w:pPr>
          </w:p>
        </w:tc>
      </w:tr>
      <w:tr w:rsidR="00E24265" w:rsidRPr="00615D4B" w:rsidDel="00CB3FDD" w14:paraId="288129D0" w14:textId="3FF173C5" w:rsidTr="005F76AD">
        <w:trPr>
          <w:trHeight w:val="291"/>
          <w:jc w:val="center"/>
          <w:del w:id="14954" w:author="阿毛" w:date="2021-05-21T17:54:00Z"/>
        </w:trPr>
        <w:tc>
          <w:tcPr>
            <w:tcW w:w="219" w:type="pct"/>
          </w:tcPr>
          <w:p w14:paraId="3B0156B7" w14:textId="05A0AAE0" w:rsidR="00E24265" w:rsidRPr="005E579A" w:rsidDel="00CB3FDD" w:rsidRDefault="00E24265" w:rsidP="005F76AD">
            <w:pPr>
              <w:pStyle w:val="af9"/>
              <w:numPr>
                <w:ilvl w:val="0"/>
                <w:numId w:val="51"/>
              </w:numPr>
              <w:ind w:leftChars="0"/>
              <w:rPr>
                <w:del w:id="14955" w:author="阿毛" w:date="2021-05-21T17:54:00Z"/>
                <w:rFonts w:ascii="標楷體" w:eastAsia="標楷體" w:hAnsi="標楷體"/>
              </w:rPr>
            </w:pPr>
          </w:p>
        </w:tc>
        <w:tc>
          <w:tcPr>
            <w:tcW w:w="756" w:type="pct"/>
          </w:tcPr>
          <w:p w14:paraId="3D6889DD" w14:textId="5D490CDC" w:rsidR="00E24265" w:rsidRPr="00615D4B" w:rsidDel="00CB3FDD" w:rsidRDefault="00E24265" w:rsidP="005F76AD">
            <w:pPr>
              <w:rPr>
                <w:del w:id="14956" w:author="阿毛" w:date="2021-05-21T17:54:00Z"/>
                <w:rFonts w:ascii="標楷體" w:eastAsia="標楷體" w:hAnsi="標楷體"/>
              </w:rPr>
            </w:pPr>
            <w:del w:id="1495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w:delText>
              </w:r>
              <w:r w:rsidRPr="00B93CCA" w:rsidDel="00CB3FDD">
                <w:rPr>
                  <w:rFonts w:ascii="標楷體" w:eastAsia="標楷體" w:hAnsi="標楷體" w:hint="eastAsia"/>
                </w:rPr>
                <w:delText>1</w:delText>
              </w:r>
            </w:del>
          </w:p>
        </w:tc>
        <w:tc>
          <w:tcPr>
            <w:tcW w:w="624" w:type="pct"/>
          </w:tcPr>
          <w:p w14:paraId="6E7DC5E3" w14:textId="567F46A3" w:rsidR="00E24265" w:rsidRPr="00615D4B" w:rsidDel="00CB3FDD" w:rsidRDefault="00E24265" w:rsidP="005F76AD">
            <w:pPr>
              <w:rPr>
                <w:del w:id="14958" w:author="阿毛" w:date="2021-05-21T17:54:00Z"/>
                <w:rFonts w:ascii="標楷體" w:eastAsia="標楷體" w:hAnsi="標楷體"/>
              </w:rPr>
            </w:pPr>
          </w:p>
        </w:tc>
        <w:tc>
          <w:tcPr>
            <w:tcW w:w="624" w:type="pct"/>
          </w:tcPr>
          <w:p w14:paraId="6A1D972A" w14:textId="6BC5B893" w:rsidR="00E24265" w:rsidRPr="00615D4B" w:rsidDel="00CB3FDD" w:rsidRDefault="00E24265" w:rsidP="005F76AD">
            <w:pPr>
              <w:rPr>
                <w:del w:id="14959" w:author="阿毛" w:date="2021-05-21T17:54:00Z"/>
                <w:rFonts w:ascii="標楷體" w:eastAsia="標楷體" w:hAnsi="標楷體"/>
              </w:rPr>
            </w:pPr>
          </w:p>
        </w:tc>
        <w:tc>
          <w:tcPr>
            <w:tcW w:w="537" w:type="pct"/>
          </w:tcPr>
          <w:p w14:paraId="0C3D1049" w14:textId="1B46C5AF" w:rsidR="00E24265" w:rsidRPr="00615D4B" w:rsidDel="00CB3FDD" w:rsidRDefault="00E24265" w:rsidP="005F76AD">
            <w:pPr>
              <w:rPr>
                <w:del w:id="14960" w:author="阿毛" w:date="2021-05-21T17:54:00Z"/>
                <w:rFonts w:ascii="標楷體" w:eastAsia="標楷體" w:hAnsi="標楷體"/>
              </w:rPr>
            </w:pPr>
          </w:p>
        </w:tc>
        <w:tc>
          <w:tcPr>
            <w:tcW w:w="299" w:type="pct"/>
          </w:tcPr>
          <w:p w14:paraId="1DA674D2" w14:textId="051A7BCE" w:rsidR="00E24265" w:rsidRPr="00615D4B" w:rsidDel="00CB3FDD" w:rsidRDefault="00E24265" w:rsidP="005F76AD">
            <w:pPr>
              <w:rPr>
                <w:del w:id="14961" w:author="阿毛" w:date="2021-05-21T17:54:00Z"/>
                <w:rFonts w:ascii="標楷體" w:eastAsia="標楷體" w:hAnsi="標楷體"/>
              </w:rPr>
            </w:pPr>
          </w:p>
        </w:tc>
        <w:tc>
          <w:tcPr>
            <w:tcW w:w="299" w:type="pct"/>
          </w:tcPr>
          <w:p w14:paraId="15DC6DE4" w14:textId="640C4E46" w:rsidR="00E24265" w:rsidRPr="00615D4B" w:rsidDel="00CB3FDD" w:rsidRDefault="00E24265" w:rsidP="005F76AD">
            <w:pPr>
              <w:rPr>
                <w:del w:id="14962" w:author="阿毛" w:date="2021-05-21T17:54:00Z"/>
                <w:rFonts w:ascii="標楷體" w:eastAsia="標楷體" w:hAnsi="標楷體"/>
              </w:rPr>
            </w:pPr>
          </w:p>
        </w:tc>
        <w:tc>
          <w:tcPr>
            <w:tcW w:w="1643" w:type="pct"/>
          </w:tcPr>
          <w:p w14:paraId="44706FE3" w14:textId="4723B55C" w:rsidR="00E24265" w:rsidRPr="00615D4B" w:rsidDel="00CB3FDD" w:rsidRDefault="00E24265" w:rsidP="005F76AD">
            <w:pPr>
              <w:rPr>
                <w:del w:id="14963" w:author="阿毛" w:date="2021-05-21T17:54:00Z"/>
                <w:rFonts w:ascii="標楷體" w:eastAsia="標楷體" w:hAnsi="標楷體"/>
              </w:rPr>
            </w:pPr>
          </w:p>
        </w:tc>
      </w:tr>
      <w:tr w:rsidR="00E24265" w:rsidRPr="00615D4B" w:rsidDel="00CB3FDD" w14:paraId="1A8C9861" w14:textId="114C7A95" w:rsidTr="005F76AD">
        <w:trPr>
          <w:trHeight w:val="291"/>
          <w:jc w:val="center"/>
          <w:del w:id="14964" w:author="阿毛" w:date="2021-05-21T17:54:00Z"/>
        </w:trPr>
        <w:tc>
          <w:tcPr>
            <w:tcW w:w="219" w:type="pct"/>
          </w:tcPr>
          <w:p w14:paraId="7E2DDBF0" w14:textId="2CF3353E" w:rsidR="00E24265" w:rsidRPr="005E579A" w:rsidDel="00CB3FDD" w:rsidRDefault="00E24265" w:rsidP="005F76AD">
            <w:pPr>
              <w:pStyle w:val="af9"/>
              <w:numPr>
                <w:ilvl w:val="0"/>
                <w:numId w:val="51"/>
              </w:numPr>
              <w:ind w:leftChars="0"/>
              <w:rPr>
                <w:del w:id="14965" w:author="阿毛" w:date="2021-05-21T17:54:00Z"/>
                <w:rFonts w:ascii="標楷體" w:eastAsia="標楷體" w:hAnsi="標楷體"/>
              </w:rPr>
            </w:pPr>
          </w:p>
        </w:tc>
        <w:tc>
          <w:tcPr>
            <w:tcW w:w="756" w:type="pct"/>
          </w:tcPr>
          <w:p w14:paraId="405B7C0D" w14:textId="41AC43C8" w:rsidR="00E24265" w:rsidRPr="00615D4B" w:rsidDel="00CB3FDD" w:rsidRDefault="00E24265" w:rsidP="005F76AD">
            <w:pPr>
              <w:rPr>
                <w:del w:id="14966" w:author="阿毛" w:date="2021-05-21T17:54:00Z"/>
                <w:rFonts w:ascii="標楷體" w:eastAsia="標楷體" w:hAnsi="標楷體"/>
              </w:rPr>
            </w:pPr>
            <w:del w:id="1496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22</w:delText>
              </w:r>
            </w:del>
          </w:p>
        </w:tc>
        <w:tc>
          <w:tcPr>
            <w:tcW w:w="624" w:type="pct"/>
          </w:tcPr>
          <w:p w14:paraId="10B2CDED" w14:textId="08B114AB" w:rsidR="00E24265" w:rsidRPr="00615D4B" w:rsidDel="00CB3FDD" w:rsidRDefault="00E24265" w:rsidP="005F76AD">
            <w:pPr>
              <w:rPr>
                <w:del w:id="14968" w:author="阿毛" w:date="2021-05-21T17:54:00Z"/>
                <w:rFonts w:ascii="標楷體" w:eastAsia="標楷體" w:hAnsi="標楷體"/>
              </w:rPr>
            </w:pPr>
          </w:p>
        </w:tc>
        <w:tc>
          <w:tcPr>
            <w:tcW w:w="624" w:type="pct"/>
          </w:tcPr>
          <w:p w14:paraId="3692B059" w14:textId="0C72A2C4" w:rsidR="00E24265" w:rsidRPr="00615D4B" w:rsidDel="00CB3FDD" w:rsidRDefault="00E24265" w:rsidP="005F76AD">
            <w:pPr>
              <w:rPr>
                <w:del w:id="14969" w:author="阿毛" w:date="2021-05-21T17:54:00Z"/>
                <w:rFonts w:ascii="標楷體" w:eastAsia="標楷體" w:hAnsi="標楷體"/>
              </w:rPr>
            </w:pPr>
          </w:p>
        </w:tc>
        <w:tc>
          <w:tcPr>
            <w:tcW w:w="537" w:type="pct"/>
          </w:tcPr>
          <w:p w14:paraId="34842977" w14:textId="24DAE6FC" w:rsidR="00E24265" w:rsidRPr="00615D4B" w:rsidDel="00CB3FDD" w:rsidRDefault="00E24265" w:rsidP="005F76AD">
            <w:pPr>
              <w:rPr>
                <w:del w:id="14970" w:author="阿毛" w:date="2021-05-21T17:54:00Z"/>
                <w:rFonts w:ascii="標楷體" w:eastAsia="標楷體" w:hAnsi="標楷體"/>
              </w:rPr>
            </w:pPr>
          </w:p>
        </w:tc>
        <w:tc>
          <w:tcPr>
            <w:tcW w:w="299" w:type="pct"/>
          </w:tcPr>
          <w:p w14:paraId="4D37799F" w14:textId="7CDC2AB5" w:rsidR="00E24265" w:rsidRPr="00615D4B" w:rsidDel="00CB3FDD" w:rsidRDefault="00E24265" w:rsidP="005F76AD">
            <w:pPr>
              <w:rPr>
                <w:del w:id="14971" w:author="阿毛" w:date="2021-05-21T17:54:00Z"/>
                <w:rFonts w:ascii="標楷體" w:eastAsia="標楷體" w:hAnsi="標楷體"/>
              </w:rPr>
            </w:pPr>
          </w:p>
        </w:tc>
        <w:tc>
          <w:tcPr>
            <w:tcW w:w="299" w:type="pct"/>
          </w:tcPr>
          <w:p w14:paraId="644195DC" w14:textId="255F67CD" w:rsidR="00E24265" w:rsidRPr="00615D4B" w:rsidDel="00CB3FDD" w:rsidRDefault="00E24265" w:rsidP="005F76AD">
            <w:pPr>
              <w:rPr>
                <w:del w:id="14972" w:author="阿毛" w:date="2021-05-21T17:54:00Z"/>
                <w:rFonts w:ascii="標楷體" w:eastAsia="標楷體" w:hAnsi="標楷體"/>
              </w:rPr>
            </w:pPr>
          </w:p>
        </w:tc>
        <w:tc>
          <w:tcPr>
            <w:tcW w:w="1643" w:type="pct"/>
          </w:tcPr>
          <w:p w14:paraId="431F159A" w14:textId="581DFBAA" w:rsidR="00E24265" w:rsidRPr="00615D4B" w:rsidDel="00CB3FDD" w:rsidRDefault="00E24265" w:rsidP="005F76AD">
            <w:pPr>
              <w:rPr>
                <w:del w:id="14973" w:author="阿毛" w:date="2021-05-21T17:54:00Z"/>
                <w:rFonts w:ascii="標楷體" w:eastAsia="標楷體" w:hAnsi="標楷體"/>
              </w:rPr>
            </w:pPr>
          </w:p>
        </w:tc>
      </w:tr>
      <w:tr w:rsidR="00E24265" w:rsidRPr="00615D4B" w:rsidDel="00CB3FDD" w14:paraId="64FE4CF9" w14:textId="66197041" w:rsidTr="005F76AD">
        <w:trPr>
          <w:trHeight w:val="291"/>
          <w:jc w:val="center"/>
          <w:del w:id="14974" w:author="阿毛" w:date="2021-05-21T17:54:00Z"/>
        </w:trPr>
        <w:tc>
          <w:tcPr>
            <w:tcW w:w="219" w:type="pct"/>
          </w:tcPr>
          <w:p w14:paraId="1EBE7624" w14:textId="3E076718" w:rsidR="00E24265" w:rsidRPr="005E579A" w:rsidDel="00CB3FDD" w:rsidRDefault="00E24265" w:rsidP="005F76AD">
            <w:pPr>
              <w:pStyle w:val="af9"/>
              <w:numPr>
                <w:ilvl w:val="0"/>
                <w:numId w:val="51"/>
              </w:numPr>
              <w:ind w:leftChars="0"/>
              <w:rPr>
                <w:del w:id="14975" w:author="阿毛" w:date="2021-05-21T17:54:00Z"/>
                <w:rFonts w:ascii="標楷體" w:eastAsia="標楷體" w:hAnsi="標楷體"/>
              </w:rPr>
            </w:pPr>
          </w:p>
        </w:tc>
        <w:tc>
          <w:tcPr>
            <w:tcW w:w="756" w:type="pct"/>
          </w:tcPr>
          <w:p w14:paraId="0BC6FFB3" w14:textId="3ABC7820" w:rsidR="00E24265" w:rsidRPr="00615D4B" w:rsidDel="00CB3FDD" w:rsidRDefault="00E24265" w:rsidP="005F76AD">
            <w:pPr>
              <w:rPr>
                <w:del w:id="14976" w:author="阿毛" w:date="2021-05-21T17:54:00Z"/>
                <w:rFonts w:ascii="標楷體" w:eastAsia="標楷體" w:hAnsi="標楷體"/>
              </w:rPr>
            </w:pPr>
            <w:del w:id="1497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23</w:delText>
              </w:r>
            </w:del>
          </w:p>
        </w:tc>
        <w:tc>
          <w:tcPr>
            <w:tcW w:w="624" w:type="pct"/>
          </w:tcPr>
          <w:p w14:paraId="6C4C277A" w14:textId="6B5941A8" w:rsidR="00E24265" w:rsidRPr="00615D4B" w:rsidDel="00CB3FDD" w:rsidRDefault="00E24265" w:rsidP="005F76AD">
            <w:pPr>
              <w:rPr>
                <w:del w:id="14978" w:author="阿毛" w:date="2021-05-21T17:54:00Z"/>
                <w:rFonts w:ascii="標楷體" w:eastAsia="標楷體" w:hAnsi="標楷體"/>
              </w:rPr>
            </w:pPr>
          </w:p>
        </w:tc>
        <w:tc>
          <w:tcPr>
            <w:tcW w:w="624" w:type="pct"/>
          </w:tcPr>
          <w:p w14:paraId="40936F07" w14:textId="5A38C8A9" w:rsidR="00E24265" w:rsidRPr="00615D4B" w:rsidDel="00CB3FDD" w:rsidRDefault="00E24265" w:rsidP="005F76AD">
            <w:pPr>
              <w:rPr>
                <w:del w:id="14979" w:author="阿毛" w:date="2021-05-21T17:54:00Z"/>
                <w:rFonts w:ascii="標楷體" w:eastAsia="標楷體" w:hAnsi="標楷體"/>
              </w:rPr>
            </w:pPr>
          </w:p>
        </w:tc>
        <w:tc>
          <w:tcPr>
            <w:tcW w:w="537" w:type="pct"/>
          </w:tcPr>
          <w:p w14:paraId="7317352F" w14:textId="4F76D455" w:rsidR="00E24265" w:rsidRPr="00615D4B" w:rsidDel="00CB3FDD" w:rsidRDefault="00E24265" w:rsidP="005F76AD">
            <w:pPr>
              <w:rPr>
                <w:del w:id="14980" w:author="阿毛" w:date="2021-05-21T17:54:00Z"/>
                <w:rFonts w:ascii="標楷體" w:eastAsia="標楷體" w:hAnsi="標楷體"/>
              </w:rPr>
            </w:pPr>
          </w:p>
        </w:tc>
        <w:tc>
          <w:tcPr>
            <w:tcW w:w="299" w:type="pct"/>
          </w:tcPr>
          <w:p w14:paraId="5C603D84" w14:textId="1CBCB206" w:rsidR="00E24265" w:rsidRPr="00615D4B" w:rsidDel="00CB3FDD" w:rsidRDefault="00E24265" w:rsidP="005F76AD">
            <w:pPr>
              <w:rPr>
                <w:del w:id="14981" w:author="阿毛" w:date="2021-05-21T17:54:00Z"/>
                <w:rFonts w:ascii="標楷體" w:eastAsia="標楷體" w:hAnsi="標楷體"/>
              </w:rPr>
            </w:pPr>
          </w:p>
        </w:tc>
        <w:tc>
          <w:tcPr>
            <w:tcW w:w="299" w:type="pct"/>
          </w:tcPr>
          <w:p w14:paraId="7324CB17" w14:textId="0E064E4C" w:rsidR="00E24265" w:rsidRPr="00615D4B" w:rsidDel="00CB3FDD" w:rsidRDefault="00E24265" w:rsidP="005F76AD">
            <w:pPr>
              <w:rPr>
                <w:del w:id="14982" w:author="阿毛" w:date="2021-05-21T17:54:00Z"/>
                <w:rFonts w:ascii="標楷體" w:eastAsia="標楷體" w:hAnsi="標楷體"/>
              </w:rPr>
            </w:pPr>
          </w:p>
        </w:tc>
        <w:tc>
          <w:tcPr>
            <w:tcW w:w="1643" w:type="pct"/>
          </w:tcPr>
          <w:p w14:paraId="65901EE6" w14:textId="22F68357" w:rsidR="00E24265" w:rsidRPr="00615D4B" w:rsidDel="00CB3FDD" w:rsidRDefault="00E24265" w:rsidP="005F76AD">
            <w:pPr>
              <w:rPr>
                <w:del w:id="14983" w:author="阿毛" w:date="2021-05-21T17:54:00Z"/>
                <w:rFonts w:ascii="標楷體" w:eastAsia="標楷體" w:hAnsi="標楷體"/>
              </w:rPr>
            </w:pPr>
          </w:p>
        </w:tc>
      </w:tr>
      <w:tr w:rsidR="00E24265" w:rsidRPr="00615D4B" w:rsidDel="00CB3FDD" w14:paraId="308061E9" w14:textId="2E8371CA" w:rsidTr="005F76AD">
        <w:trPr>
          <w:trHeight w:val="291"/>
          <w:jc w:val="center"/>
          <w:del w:id="14984" w:author="阿毛" w:date="2021-05-21T17:54:00Z"/>
        </w:trPr>
        <w:tc>
          <w:tcPr>
            <w:tcW w:w="219" w:type="pct"/>
          </w:tcPr>
          <w:p w14:paraId="0ADBCA1F" w14:textId="78F44AAC" w:rsidR="00E24265" w:rsidRPr="005E579A" w:rsidDel="00CB3FDD" w:rsidRDefault="00E24265" w:rsidP="005F76AD">
            <w:pPr>
              <w:pStyle w:val="af9"/>
              <w:numPr>
                <w:ilvl w:val="0"/>
                <w:numId w:val="51"/>
              </w:numPr>
              <w:ind w:leftChars="0"/>
              <w:rPr>
                <w:del w:id="14985" w:author="阿毛" w:date="2021-05-21T17:54:00Z"/>
                <w:rFonts w:ascii="標楷體" w:eastAsia="標楷體" w:hAnsi="標楷體"/>
              </w:rPr>
            </w:pPr>
          </w:p>
        </w:tc>
        <w:tc>
          <w:tcPr>
            <w:tcW w:w="756" w:type="pct"/>
          </w:tcPr>
          <w:p w14:paraId="2CE5BCB0" w14:textId="6D359974" w:rsidR="00E24265" w:rsidRPr="00615D4B" w:rsidDel="00CB3FDD" w:rsidRDefault="00E24265" w:rsidP="005F76AD">
            <w:pPr>
              <w:rPr>
                <w:del w:id="14986" w:author="阿毛" w:date="2021-05-21T17:54:00Z"/>
                <w:rFonts w:ascii="標楷體" w:eastAsia="標楷體" w:hAnsi="標楷體"/>
              </w:rPr>
            </w:pPr>
            <w:del w:id="1498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24</w:delText>
              </w:r>
            </w:del>
          </w:p>
        </w:tc>
        <w:tc>
          <w:tcPr>
            <w:tcW w:w="624" w:type="pct"/>
          </w:tcPr>
          <w:p w14:paraId="048472F9" w14:textId="3C4CE729" w:rsidR="00E24265" w:rsidRPr="00615D4B" w:rsidDel="00CB3FDD" w:rsidRDefault="00E24265" w:rsidP="005F76AD">
            <w:pPr>
              <w:rPr>
                <w:del w:id="14988" w:author="阿毛" w:date="2021-05-21T17:54:00Z"/>
                <w:rFonts w:ascii="標楷體" w:eastAsia="標楷體" w:hAnsi="標楷體"/>
              </w:rPr>
            </w:pPr>
          </w:p>
        </w:tc>
        <w:tc>
          <w:tcPr>
            <w:tcW w:w="624" w:type="pct"/>
          </w:tcPr>
          <w:p w14:paraId="683B756C" w14:textId="6D4CD8A6" w:rsidR="00E24265" w:rsidRPr="00615D4B" w:rsidDel="00CB3FDD" w:rsidRDefault="00E24265" w:rsidP="005F76AD">
            <w:pPr>
              <w:rPr>
                <w:del w:id="14989" w:author="阿毛" w:date="2021-05-21T17:54:00Z"/>
                <w:rFonts w:ascii="標楷體" w:eastAsia="標楷體" w:hAnsi="標楷體"/>
              </w:rPr>
            </w:pPr>
          </w:p>
        </w:tc>
        <w:tc>
          <w:tcPr>
            <w:tcW w:w="537" w:type="pct"/>
          </w:tcPr>
          <w:p w14:paraId="4C14AE90" w14:textId="38204075" w:rsidR="00E24265" w:rsidRPr="00615D4B" w:rsidDel="00CB3FDD" w:rsidRDefault="00E24265" w:rsidP="005F76AD">
            <w:pPr>
              <w:rPr>
                <w:del w:id="14990" w:author="阿毛" w:date="2021-05-21T17:54:00Z"/>
                <w:rFonts w:ascii="標楷體" w:eastAsia="標楷體" w:hAnsi="標楷體"/>
              </w:rPr>
            </w:pPr>
          </w:p>
        </w:tc>
        <w:tc>
          <w:tcPr>
            <w:tcW w:w="299" w:type="pct"/>
          </w:tcPr>
          <w:p w14:paraId="5079AD98" w14:textId="48558E90" w:rsidR="00E24265" w:rsidRPr="00615D4B" w:rsidDel="00CB3FDD" w:rsidRDefault="00E24265" w:rsidP="005F76AD">
            <w:pPr>
              <w:rPr>
                <w:del w:id="14991" w:author="阿毛" w:date="2021-05-21T17:54:00Z"/>
                <w:rFonts w:ascii="標楷體" w:eastAsia="標楷體" w:hAnsi="標楷體"/>
              </w:rPr>
            </w:pPr>
          </w:p>
        </w:tc>
        <w:tc>
          <w:tcPr>
            <w:tcW w:w="299" w:type="pct"/>
          </w:tcPr>
          <w:p w14:paraId="67056D8B" w14:textId="154AFDC9" w:rsidR="00E24265" w:rsidRPr="00615D4B" w:rsidDel="00CB3FDD" w:rsidRDefault="00E24265" w:rsidP="005F76AD">
            <w:pPr>
              <w:rPr>
                <w:del w:id="14992" w:author="阿毛" w:date="2021-05-21T17:54:00Z"/>
                <w:rFonts w:ascii="標楷體" w:eastAsia="標楷體" w:hAnsi="標楷體"/>
              </w:rPr>
            </w:pPr>
          </w:p>
        </w:tc>
        <w:tc>
          <w:tcPr>
            <w:tcW w:w="1643" w:type="pct"/>
          </w:tcPr>
          <w:p w14:paraId="564858B8" w14:textId="78F6C8D4" w:rsidR="00E24265" w:rsidRPr="00615D4B" w:rsidDel="00CB3FDD" w:rsidRDefault="00E24265" w:rsidP="005F76AD">
            <w:pPr>
              <w:rPr>
                <w:del w:id="14993" w:author="阿毛" w:date="2021-05-21T17:54:00Z"/>
                <w:rFonts w:ascii="標楷體" w:eastAsia="標楷體" w:hAnsi="標楷體"/>
              </w:rPr>
            </w:pPr>
          </w:p>
        </w:tc>
      </w:tr>
      <w:tr w:rsidR="00E24265" w:rsidRPr="00615D4B" w:rsidDel="00CB3FDD" w14:paraId="3797D8AF" w14:textId="247CE4CD" w:rsidTr="005F76AD">
        <w:trPr>
          <w:trHeight w:val="291"/>
          <w:jc w:val="center"/>
          <w:del w:id="14994" w:author="阿毛" w:date="2021-05-21T17:54:00Z"/>
        </w:trPr>
        <w:tc>
          <w:tcPr>
            <w:tcW w:w="219" w:type="pct"/>
          </w:tcPr>
          <w:p w14:paraId="48390408" w14:textId="03B12721" w:rsidR="00E24265" w:rsidRPr="005E579A" w:rsidDel="00CB3FDD" w:rsidRDefault="00E24265" w:rsidP="005F76AD">
            <w:pPr>
              <w:pStyle w:val="af9"/>
              <w:numPr>
                <w:ilvl w:val="0"/>
                <w:numId w:val="51"/>
              </w:numPr>
              <w:ind w:leftChars="0"/>
              <w:rPr>
                <w:del w:id="14995" w:author="阿毛" w:date="2021-05-21T17:54:00Z"/>
                <w:rFonts w:ascii="標楷體" w:eastAsia="標楷體" w:hAnsi="標楷體"/>
              </w:rPr>
            </w:pPr>
          </w:p>
        </w:tc>
        <w:tc>
          <w:tcPr>
            <w:tcW w:w="756" w:type="pct"/>
          </w:tcPr>
          <w:p w14:paraId="4E5C7F52" w14:textId="11E552EE" w:rsidR="00E24265" w:rsidRPr="00615D4B" w:rsidDel="00CB3FDD" w:rsidRDefault="00E24265" w:rsidP="005F76AD">
            <w:pPr>
              <w:rPr>
                <w:del w:id="14996" w:author="阿毛" w:date="2021-05-21T17:54:00Z"/>
                <w:rFonts w:ascii="標楷體" w:eastAsia="標楷體" w:hAnsi="標楷體"/>
              </w:rPr>
            </w:pPr>
            <w:del w:id="1499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25</w:delText>
              </w:r>
            </w:del>
          </w:p>
        </w:tc>
        <w:tc>
          <w:tcPr>
            <w:tcW w:w="624" w:type="pct"/>
          </w:tcPr>
          <w:p w14:paraId="4D8D5384" w14:textId="25AB2325" w:rsidR="00E24265" w:rsidRPr="00615D4B" w:rsidDel="00CB3FDD" w:rsidRDefault="00E24265" w:rsidP="005F76AD">
            <w:pPr>
              <w:rPr>
                <w:del w:id="14998" w:author="阿毛" w:date="2021-05-21T17:54:00Z"/>
                <w:rFonts w:ascii="標楷體" w:eastAsia="標楷體" w:hAnsi="標楷體"/>
              </w:rPr>
            </w:pPr>
          </w:p>
        </w:tc>
        <w:tc>
          <w:tcPr>
            <w:tcW w:w="624" w:type="pct"/>
          </w:tcPr>
          <w:p w14:paraId="41C9C9EB" w14:textId="316FFC23" w:rsidR="00E24265" w:rsidRPr="00615D4B" w:rsidDel="00CB3FDD" w:rsidRDefault="00E24265" w:rsidP="005F76AD">
            <w:pPr>
              <w:rPr>
                <w:del w:id="14999" w:author="阿毛" w:date="2021-05-21T17:54:00Z"/>
                <w:rFonts w:ascii="標楷體" w:eastAsia="標楷體" w:hAnsi="標楷體"/>
              </w:rPr>
            </w:pPr>
          </w:p>
        </w:tc>
        <w:tc>
          <w:tcPr>
            <w:tcW w:w="537" w:type="pct"/>
          </w:tcPr>
          <w:p w14:paraId="7554037A" w14:textId="30289F4F" w:rsidR="00E24265" w:rsidRPr="00615D4B" w:rsidDel="00CB3FDD" w:rsidRDefault="00E24265" w:rsidP="005F76AD">
            <w:pPr>
              <w:rPr>
                <w:del w:id="15000" w:author="阿毛" w:date="2021-05-21T17:54:00Z"/>
                <w:rFonts w:ascii="標楷體" w:eastAsia="標楷體" w:hAnsi="標楷體"/>
              </w:rPr>
            </w:pPr>
          </w:p>
        </w:tc>
        <w:tc>
          <w:tcPr>
            <w:tcW w:w="299" w:type="pct"/>
          </w:tcPr>
          <w:p w14:paraId="3316479F" w14:textId="21747650" w:rsidR="00E24265" w:rsidRPr="00615D4B" w:rsidDel="00CB3FDD" w:rsidRDefault="00E24265" w:rsidP="005F76AD">
            <w:pPr>
              <w:rPr>
                <w:del w:id="15001" w:author="阿毛" w:date="2021-05-21T17:54:00Z"/>
                <w:rFonts w:ascii="標楷體" w:eastAsia="標楷體" w:hAnsi="標楷體"/>
              </w:rPr>
            </w:pPr>
          </w:p>
        </w:tc>
        <w:tc>
          <w:tcPr>
            <w:tcW w:w="299" w:type="pct"/>
          </w:tcPr>
          <w:p w14:paraId="78C6729A" w14:textId="0BEBA206" w:rsidR="00E24265" w:rsidRPr="00615D4B" w:rsidDel="00CB3FDD" w:rsidRDefault="00E24265" w:rsidP="005F76AD">
            <w:pPr>
              <w:rPr>
                <w:del w:id="15002" w:author="阿毛" w:date="2021-05-21T17:54:00Z"/>
                <w:rFonts w:ascii="標楷體" w:eastAsia="標楷體" w:hAnsi="標楷體"/>
              </w:rPr>
            </w:pPr>
          </w:p>
        </w:tc>
        <w:tc>
          <w:tcPr>
            <w:tcW w:w="1643" w:type="pct"/>
          </w:tcPr>
          <w:p w14:paraId="702787F6" w14:textId="69B3742D" w:rsidR="00E24265" w:rsidRPr="00615D4B" w:rsidDel="00CB3FDD" w:rsidRDefault="00E24265" w:rsidP="005F76AD">
            <w:pPr>
              <w:rPr>
                <w:del w:id="15003" w:author="阿毛" w:date="2021-05-21T17:54:00Z"/>
                <w:rFonts w:ascii="標楷體" w:eastAsia="標楷體" w:hAnsi="標楷體"/>
              </w:rPr>
            </w:pPr>
          </w:p>
        </w:tc>
      </w:tr>
      <w:tr w:rsidR="00E24265" w:rsidRPr="00615D4B" w:rsidDel="00CB3FDD" w14:paraId="597F24F9" w14:textId="5230403F" w:rsidTr="005F76AD">
        <w:trPr>
          <w:trHeight w:val="291"/>
          <w:jc w:val="center"/>
          <w:del w:id="15004" w:author="阿毛" w:date="2021-05-21T17:54:00Z"/>
        </w:trPr>
        <w:tc>
          <w:tcPr>
            <w:tcW w:w="219" w:type="pct"/>
          </w:tcPr>
          <w:p w14:paraId="57609634" w14:textId="66624903" w:rsidR="00E24265" w:rsidRPr="005E579A" w:rsidDel="00CB3FDD" w:rsidRDefault="00E24265" w:rsidP="005F76AD">
            <w:pPr>
              <w:pStyle w:val="af9"/>
              <w:numPr>
                <w:ilvl w:val="0"/>
                <w:numId w:val="51"/>
              </w:numPr>
              <w:ind w:leftChars="0"/>
              <w:rPr>
                <w:del w:id="15005" w:author="阿毛" w:date="2021-05-21T17:54:00Z"/>
                <w:rFonts w:ascii="標楷體" w:eastAsia="標楷體" w:hAnsi="標楷體"/>
              </w:rPr>
            </w:pPr>
          </w:p>
        </w:tc>
        <w:tc>
          <w:tcPr>
            <w:tcW w:w="756" w:type="pct"/>
          </w:tcPr>
          <w:p w14:paraId="2F6F208F" w14:textId="40693BE2" w:rsidR="00E24265" w:rsidRPr="00615D4B" w:rsidDel="00CB3FDD" w:rsidRDefault="00E24265" w:rsidP="005F76AD">
            <w:pPr>
              <w:rPr>
                <w:del w:id="15006" w:author="阿毛" w:date="2021-05-21T17:54:00Z"/>
                <w:rFonts w:ascii="標楷體" w:eastAsia="標楷體" w:hAnsi="標楷體"/>
              </w:rPr>
            </w:pPr>
            <w:del w:id="1500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26</w:delText>
              </w:r>
            </w:del>
          </w:p>
        </w:tc>
        <w:tc>
          <w:tcPr>
            <w:tcW w:w="624" w:type="pct"/>
          </w:tcPr>
          <w:p w14:paraId="5540D55B" w14:textId="202B14BC" w:rsidR="00E24265" w:rsidRPr="00615D4B" w:rsidDel="00CB3FDD" w:rsidRDefault="00E24265" w:rsidP="005F76AD">
            <w:pPr>
              <w:rPr>
                <w:del w:id="15008" w:author="阿毛" w:date="2021-05-21T17:54:00Z"/>
                <w:rFonts w:ascii="標楷體" w:eastAsia="標楷體" w:hAnsi="標楷體"/>
              </w:rPr>
            </w:pPr>
          </w:p>
        </w:tc>
        <w:tc>
          <w:tcPr>
            <w:tcW w:w="624" w:type="pct"/>
          </w:tcPr>
          <w:p w14:paraId="3345E1DF" w14:textId="2FC73CA6" w:rsidR="00E24265" w:rsidRPr="00615D4B" w:rsidDel="00CB3FDD" w:rsidRDefault="00E24265" w:rsidP="005F76AD">
            <w:pPr>
              <w:rPr>
                <w:del w:id="15009" w:author="阿毛" w:date="2021-05-21T17:54:00Z"/>
                <w:rFonts w:ascii="標楷體" w:eastAsia="標楷體" w:hAnsi="標楷體"/>
              </w:rPr>
            </w:pPr>
          </w:p>
        </w:tc>
        <w:tc>
          <w:tcPr>
            <w:tcW w:w="537" w:type="pct"/>
          </w:tcPr>
          <w:p w14:paraId="1AF6EB60" w14:textId="096E89AB" w:rsidR="00E24265" w:rsidRPr="00615D4B" w:rsidDel="00CB3FDD" w:rsidRDefault="00E24265" w:rsidP="005F76AD">
            <w:pPr>
              <w:rPr>
                <w:del w:id="15010" w:author="阿毛" w:date="2021-05-21T17:54:00Z"/>
                <w:rFonts w:ascii="標楷體" w:eastAsia="標楷體" w:hAnsi="標楷體"/>
              </w:rPr>
            </w:pPr>
          </w:p>
        </w:tc>
        <w:tc>
          <w:tcPr>
            <w:tcW w:w="299" w:type="pct"/>
          </w:tcPr>
          <w:p w14:paraId="0DB080AB" w14:textId="70A42508" w:rsidR="00E24265" w:rsidRPr="00615D4B" w:rsidDel="00CB3FDD" w:rsidRDefault="00E24265" w:rsidP="005F76AD">
            <w:pPr>
              <w:rPr>
                <w:del w:id="15011" w:author="阿毛" w:date="2021-05-21T17:54:00Z"/>
                <w:rFonts w:ascii="標楷體" w:eastAsia="標楷體" w:hAnsi="標楷體"/>
              </w:rPr>
            </w:pPr>
          </w:p>
        </w:tc>
        <w:tc>
          <w:tcPr>
            <w:tcW w:w="299" w:type="pct"/>
          </w:tcPr>
          <w:p w14:paraId="4744DBD7" w14:textId="642DA1C9" w:rsidR="00E24265" w:rsidRPr="00615D4B" w:rsidDel="00CB3FDD" w:rsidRDefault="00E24265" w:rsidP="005F76AD">
            <w:pPr>
              <w:rPr>
                <w:del w:id="15012" w:author="阿毛" w:date="2021-05-21T17:54:00Z"/>
                <w:rFonts w:ascii="標楷體" w:eastAsia="標楷體" w:hAnsi="標楷體"/>
              </w:rPr>
            </w:pPr>
          </w:p>
        </w:tc>
        <w:tc>
          <w:tcPr>
            <w:tcW w:w="1643" w:type="pct"/>
          </w:tcPr>
          <w:p w14:paraId="37B29807" w14:textId="45A47BDA" w:rsidR="00E24265" w:rsidRPr="00615D4B" w:rsidDel="00CB3FDD" w:rsidRDefault="00E24265" w:rsidP="005F76AD">
            <w:pPr>
              <w:rPr>
                <w:del w:id="15013" w:author="阿毛" w:date="2021-05-21T17:54:00Z"/>
                <w:rFonts w:ascii="標楷體" w:eastAsia="標楷體" w:hAnsi="標楷體"/>
              </w:rPr>
            </w:pPr>
          </w:p>
        </w:tc>
      </w:tr>
      <w:tr w:rsidR="00E24265" w:rsidRPr="00615D4B" w:rsidDel="00CB3FDD" w14:paraId="4A401151" w14:textId="2F9ED720" w:rsidTr="005F76AD">
        <w:trPr>
          <w:trHeight w:val="291"/>
          <w:jc w:val="center"/>
          <w:del w:id="15014" w:author="阿毛" w:date="2021-05-21T17:54:00Z"/>
        </w:trPr>
        <w:tc>
          <w:tcPr>
            <w:tcW w:w="219" w:type="pct"/>
          </w:tcPr>
          <w:p w14:paraId="7DBA5BE4" w14:textId="201D99DD" w:rsidR="00E24265" w:rsidRPr="005E579A" w:rsidDel="00CB3FDD" w:rsidRDefault="00E24265" w:rsidP="005F76AD">
            <w:pPr>
              <w:pStyle w:val="af9"/>
              <w:numPr>
                <w:ilvl w:val="0"/>
                <w:numId w:val="51"/>
              </w:numPr>
              <w:ind w:leftChars="0"/>
              <w:rPr>
                <w:del w:id="15015" w:author="阿毛" w:date="2021-05-21T17:54:00Z"/>
                <w:rFonts w:ascii="標楷體" w:eastAsia="標楷體" w:hAnsi="標楷體"/>
              </w:rPr>
            </w:pPr>
          </w:p>
        </w:tc>
        <w:tc>
          <w:tcPr>
            <w:tcW w:w="756" w:type="pct"/>
          </w:tcPr>
          <w:p w14:paraId="71642832" w14:textId="34A78A31" w:rsidR="00E24265" w:rsidRPr="00615D4B" w:rsidDel="00CB3FDD" w:rsidRDefault="00E24265" w:rsidP="005F76AD">
            <w:pPr>
              <w:rPr>
                <w:del w:id="15016" w:author="阿毛" w:date="2021-05-21T17:54:00Z"/>
                <w:rFonts w:ascii="標楷體" w:eastAsia="標楷體" w:hAnsi="標楷體"/>
              </w:rPr>
            </w:pPr>
            <w:del w:id="1501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27</w:delText>
              </w:r>
            </w:del>
          </w:p>
        </w:tc>
        <w:tc>
          <w:tcPr>
            <w:tcW w:w="624" w:type="pct"/>
          </w:tcPr>
          <w:p w14:paraId="2A66F56F" w14:textId="1A6D5717" w:rsidR="00E24265" w:rsidRPr="00615D4B" w:rsidDel="00CB3FDD" w:rsidRDefault="00E24265" w:rsidP="005F76AD">
            <w:pPr>
              <w:rPr>
                <w:del w:id="15018" w:author="阿毛" w:date="2021-05-21T17:54:00Z"/>
                <w:rFonts w:ascii="標楷體" w:eastAsia="標楷體" w:hAnsi="標楷體"/>
              </w:rPr>
            </w:pPr>
          </w:p>
        </w:tc>
        <w:tc>
          <w:tcPr>
            <w:tcW w:w="624" w:type="pct"/>
          </w:tcPr>
          <w:p w14:paraId="4AE2731F" w14:textId="6FB2DD4D" w:rsidR="00E24265" w:rsidRPr="00615D4B" w:rsidDel="00CB3FDD" w:rsidRDefault="00E24265" w:rsidP="005F76AD">
            <w:pPr>
              <w:rPr>
                <w:del w:id="15019" w:author="阿毛" w:date="2021-05-21T17:54:00Z"/>
                <w:rFonts w:ascii="標楷體" w:eastAsia="標楷體" w:hAnsi="標楷體"/>
              </w:rPr>
            </w:pPr>
          </w:p>
        </w:tc>
        <w:tc>
          <w:tcPr>
            <w:tcW w:w="537" w:type="pct"/>
          </w:tcPr>
          <w:p w14:paraId="6C675742" w14:textId="3BE0CBE8" w:rsidR="00E24265" w:rsidRPr="00615D4B" w:rsidDel="00CB3FDD" w:rsidRDefault="00E24265" w:rsidP="005F76AD">
            <w:pPr>
              <w:rPr>
                <w:del w:id="15020" w:author="阿毛" w:date="2021-05-21T17:54:00Z"/>
                <w:rFonts w:ascii="標楷體" w:eastAsia="標楷體" w:hAnsi="標楷體"/>
              </w:rPr>
            </w:pPr>
          </w:p>
        </w:tc>
        <w:tc>
          <w:tcPr>
            <w:tcW w:w="299" w:type="pct"/>
          </w:tcPr>
          <w:p w14:paraId="538B6780" w14:textId="39FB63B7" w:rsidR="00E24265" w:rsidRPr="00615D4B" w:rsidDel="00CB3FDD" w:rsidRDefault="00E24265" w:rsidP="005F76AD">
            <w:pPr>
              <w:rPr>
                <w:del w:id="15021" w:author="阿毛" w:date="2021-05-21T17:54:00Z"/>
                <w:rFonts w:ascii="標楷體" w:eastAsia="標楷體" w:hAnsi="標楷體"/>
              </w:rPr>
            </w:pPr>
          </w:p>
        </w:tc>
        <w:tc>
          <w:tcPr>
            <w:tcW w:w="299" w:type="pct"/>
          </w:tcPr>
          <w:p w14:paraId="260E8254" w14:textId="7C2D348D" w:rsidR="00E24265" w:rsidRPr="00615D4B" w:rsidDel="00CB3FDD" w:rsidRDefault="00E24265" w:rsidP="005F76AD">
            <w:pPr>
              <w:rPr>
                <w:del w:id="15022" w:author="阿毛" w:date="2021-05-21T17:54:00Z"/>
                <w:rFonts w:ascii="標楷體" w:eastAsia="標楷體" w:hAnsi="標楷體"/>
              </w:rPr>
            </w:pPr>
          </w:p>
        </w:tc>
        <w:tc>
          <w:tcPr>
            <w:tcW w:w="1643" w:type="pct"/>
          </w:tcPr>
          <w:p w14:paraId="15AA886A" w14:textId="6D45F397" w:rsidR="00E24265" w:rsidRPr="00615D4B" w:rsidDel="00CB3FDD" w:rsidRDefault="00E24265" w:rsidP="005F76AD">
            <w:pPr>
              <w:rPr>
                <w:del w:id="15023" w:author="阿毛" w:date="2021-05-21T17:54:00Z"/>
                <w:rFonts w:ascii="標楷體" w:eastAsia="標楷體" w:hAnsi="標楷體"/>
              </w:rPr>
            </w:pPr>
          </w:p>
        </w:tc>
      </w:tr>
      <w:tr w:rsidR="00E24265" w:rsidRPr="00615D4B" w:rsidDel="00CB3FDD" w14:paraId="254F9132" w14:textId="1ABE6D9B" w:rsidTr="005F76AD">
        <w:trPr>
          <w:trHeight w:val="291"/>
          <w:jc w:val="center"/>
          <w:del w:id="15024" w:author="阿毛" w:date="2021-05-21T17:54:00Z"/>
        </w:trPr>
        <w:tc>
          <w:tcPr>
            <w:tcW w:w="219" w:type="pct"/>
          </w:tcPr>
          <w:p w14:paraId="16E51CDB" w14:textId="7BAFB66C" w:rsidR="00E24265" w:rsidRPr="005E579A" w:rsidDel="00CB3FDD" w:rsidRDefault="00E24265" w:rsidP="005F76AD">
            <w:pPr>
              <w:pStyle w:val="af9"/>
              <w:numPr>
                <w:ilvl w:val="0"/>
                <w:numId w:val="51"/>
              </w:numPr>
              <w:ind w:leftChars="0"/>
              <w:rPr>
                <w:del w:id="15025" w:author="阿毛" w:date="2021-05-21T17:54:00Z"/>
                <w:rFonts w:ascii="標楷體" w:eastAsia="標楷體" w:hAnsi="標楷體"/>
              </w:rPr>
            </w:pPr>
          </w:p>
        </w:tc>
        <w:tc>
          <w:tcPr>
            <w:tcW w:w="756" w:type="pct"/>
          </w:tcPr>
          <w:p w14:paraId="6E90BB86" w14:textId="0B1BFAC2" w:rsidR="00E24265" w:rsidRPr="00615D4B" w:rsidDel="00CB3FDD" w:rsidRDefault="00E24265" w:rsidP="005F76AD">
            <w:pPr>
              <w:rPr>
                <w:del w:id="15026" w:author="阿毛" w:date="2021-05-21T17:54:00Z"/>
                <w:rFonts w:ascii="標楷體" w:eastAsia="標楷體" w:hAnsi="標楷體"/>
              </w:rPr>
            </w:pPr>
            <w:del w:id="1502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28</w:delText>
              </w:r>
            </w:del>
          </w:p>
        </w:tc>
        <w:tc>
          <w:tcPr>
            <w:tcW w:w="624" w:type="pct"/>
          </w:tcPr>
          <w:p w14:paraId="4176E5D6" w14:textId="4B6F9568" w:rsidR="00E24265" w:rsidRPr="00615D4B" w:rsidDel="00CB3FDD" w:rsidRDefault="00E24265" w:rsidP="005F76AD">
            <w:pPr>
              <w:rPr>
                <w:del w:id="15028" w:author="阿毛" w:date="2021-05-21T17:54:00Z"/>
                <w:rFonts w:ascii="標楷體" w:eastAsia="標楷體" w:hAnsi="標楷體"/>
              </w:rPr>
            </w:pPr>
          </w:p>
        </w:tc>
        <w:tc>
          <w:tcPr>
            <w:tcW w:w="624" w:type="pct"/>
          </w:tcPr>
          <w:p w14:paraId="095C1AC9" w14:textId="12C381B6" w:rsidR="00E24265" w:rsidRPr="00615D4B" w:rsidDel="00CB3FDD" w:rsidRDefault="00E24265" w:rsidP="005F76AD">
            <w:pPr>
              <w:rPr>
                <w:del w:id="15029" w:author="阿毛" w:date="2021-05-21T17:54:00Z"/>
                <w:rFonts w:ascii="標楷體" w:eastAsia="標楷體" w:hAnsi="標楷體"/>
              </w:rPr>
            </w:pPr>
          </w:p>
        </w:tc>
        <w:tc>
          <w:tcPr>
            <w:tcW w:w="537" w:type="pct"/>
          </w:tcPr>
          <w:p w14:paraId="2D7C54E8" w14:textId="7153EF2B" w:rsidR="00E24265" w:rsidRPr="00615D4B" w:rsidDel="00CB3FDD" w:rsidRDefault="00E24265" w:rsidP="005F76AD">
            <w:pPr>
              <w:rPr>
                <w:del w:id="15030" w:author="阿毛" w:date="2021-05-21T17:54:00Z"/>
                <w:rFonts w:ascii="標楷體" w:eastAsia="標楷體" w:hAnsi="標楷體"/>
              </w:rPr>
            </w:pPr>
          </w:p>
        </w:tc>
        <w:tc>
          <w:tcPr>
            <w:tcW w:w="299" w:type="pct"/>
          </w:tcPr>
          <w:p w14:paraId="15D2117D" w14:textId="3C0B2C79" w:rsidR="00E24265" w:rsidRPr="00615D4B" w:rsidDel="00CB3FDD" w:rsidRDefault="00E24265" w:rsidP="005F76AD">
            <w:pPr>
              <w:rPr>
                <w:del w:id="15031" w:author="阿毛" w:date="2021-05-21T17:54:00Z"/>
                <w:rFonts w:ascii="標楷體" w:eastAsia="標楷體" w:hAnsi="標楷體"/>
              </w:rPr>
            </w:pPr>
          </w:p>
        </w:tc>
        <w:tc>
          <w:tcPr>
            <w:tcW w:w="299" w:type="pct"/>
          </w:tcPr>
          <w:p w14:paraId="36F5ADA5" w14:textId="13B5EE82" w:rsidR="00E24265" w:rsidRPr="00615D4B" w:rsidDel="00CB3FDD" w:rsidRDefault="00E24265" w:rsidP="005F76AD">
            <w:pPr>
              <w:rPr>
                <w:del w:id="15032" w:author="阿毛" w:date="2021-05-21T17:54:00Z"/>
                <w:rFonts w:ascii="標楷體" w:eastAsia="標楷體" w:hAnsi="標楷體"/>
              </w:rPr>
            </w:pPr>
          </w:p>
        </w:tc>
        <w:tc>
          <w:tcPr>
            <w:tcW w:w="1643" w:type="pct"/>
          </w:tcPr>
          <w:p w14:paraId="0A13667D" w14:textId="458BAED1" w:rsidR="00E24265" w:rsidRPr="00615D4B" w:rsidDel="00CB3FDD" w:rsidRDefault="00E24265" w:rsidP="005F76AD">
            <w:pPr>
              <w:rPr>
                <w:del w:id="15033" w:author="阿毛" w:date="2021-05-21T17:54:00Z"/>
                <w:rFonts w:ascii="標楷體" w:eastAsia="標楷體" w:hAnsi="標楷體"/>
              </w:rPr>
            </w:pPr>
          </w:p>
        </w:tc>
      </w:tr>
      <w:tr w:rsidR="00E24265" w:rsidRPr="00615D4B" w:rsidDel="00CB3FDD" w14:paraId="12592652" w14:textId="7B2BF0CE" w:rsidTr="005F76AD">
        <w:trPr>
          <w:trHeight w:val="291"/>
          <w:jc w:val="center"/>
          <w:del w:id="15034" w:author="阿毛" w:date="2021-05-21T17:54:00Z"/>
        </w:trPr>
        <w:tc>
          <w:tcPr>
            <w:tcW w:w="219" w:type="pct"/>
          </w:tcPr>
          <w:p w14:paraId="7881DF16" w14:textId="167F9972" w:rsidR="00E24265" w:rsidRPr="005E579A" w:rsidDel="00CB3FDD" w:rsidRDefault="00E24265" w:rsidP="005F76AD">
            <w:pPr>
              <w:pStyle w:val="af9"/>
              <w:numPr>
                <w:ilvl w:val="0"/>
                <w:numId w:val="51"/>
              </w:numPr>
              <w:ind w:leftChars="0"/>
              <w:rPr>
                <w:del w:id="15035" w:author="阿毛" w:date="2021-05-21T17:54:00Z"/>
                <w:rFonts w:ascii="標楷體" w:eastAsia="標楷體" w:hAnsi="標楷體"/>
              </w:rPr>
            </w:pPr>
          </w:p>
        </w:tc>
        <w:tc>
          <w:tcPr>
            <w:tcW w:w="756" w:type="pct"/>
          </w:tcPr>
          <w:p w14:paraId="29584A7A" w14:textId="20DCE804" w:rsidR="00E24265" w:rsidRPr="00615D4B" w:rsidDel="00CB3FDD" w:rsidRDefault="00E24265" w:rsidP="005F76AD">
            <w:pPr>
              <w:rPr>
                <w:del w:id="15036" w:author="阿毛" w:date="2021-05-21T17:54:00Z"/>
                <w:rFonts w:ascii="標楷體" w:eastAsia="標楷體" w:hAnsi="標楷體"/>
              </w:rPr>
            </w:pPr>
            <w:del w:id="15037" w:author="阿毛" w:date="2021-05-21T17:54:00Z">
              <w:r w:rsidRPr="00B93CCA" w:rsidDel="00CB3FDD">
                <w:rPr>
                  <w:rFonts w:ascii="標楷體" w:eastAsia="標楷體" w:hAnsi="標楷體" w:hint="eastAsia"/>
                </w:rPr>
                <w:delText>債權金融機構代號</w:delText>
              </w:r>
              <w:r w:rsidDel="00CB3FDD">
                <w:rPr>
                  <w:rFonts w:ascii="標楷體" w:eastAsia="標楷體" w:hAnsi="標楷體" w:hint="eastAsia"/>
                </w:rPr>
                <w:delText>29</w:delText>
              </w:r>
            </w:del>
          </w:p>
        </w:tc>
        <w:tc>
          <w:tcPr>
            <w:tcW w:w="624" w:type="pct"/>
          </w:tcPr>
          <w:p w14:paraId="3B2DEAFC" w14:textId="55BDB2AD" w:rsidR="00E24265" w:rsidRPr="00615D4B" w:rsidDel="00CB3FDD" w:rsidRDefault="00E24265" w:rsidP="005F76AD">
            <w:pPr>
              <w:rPr>
                <w:del w:id="15038" w:author="阿毛" w:date="2021-05-21T17:54:00Z"/>
                <w:rFonts w:ascii="標楷體" w:eastAsia="標楷體" w:hAnsi="標楷體"/>
              </w:rPr>
            </w:pPr>
          </w:p>
        </w:tc>
        <w:tc>
          <w:tcPr>
            <w:tcW w:w="624" w:type="pct"/>
          </w:tcPr>
          <w:p w14:paraId="6B9C9604" w14:textId="697C6CCA" w:rsidR="00E24265" w:rsidRPr="00615D4B" w:rsidDel="00CB3FDD" w:rsidRDefault="00E24265" w:rsidP="005F76AD">
            <w:pPr>
              <w:rPr>
                <w:del w:id="15039" w:author="阿毛" w:date="2021-05-21T17:54:00Z"/>
                <w:rFonts w:ascii="標楷體" w:eastAsia="標楷體" w:hAnsi="標楷體"/>
              </w:rPr>
            </w:pPr>
          </w:p>
        </w:tc>
        <w:tc>
          <w:tcPr>
            <w:tcW w:w="537" w:type="pct"/>
          </w:tcPr>
          <w:p w14:paraId="71341ACD" w14:textId="65666855" w:rsidR="00E24265" w:rsidRPr="00615D4B" w:rsidDel="00CB3FDD" w:rsidRDefault="00E24265" w:rsidP="005F76AD">
            <w:pPr>
              <w:rPr>
                <w:del w:id="15040" w:author="阿毛" w:date="2021-05-21T17:54:00Z"/>
                <w:rFonts w:ascii="標楷體" w:eastAsia="標楷體" w:hAnsi="標楷體"/>
              </w:rPr>
            </w:pPr>
          </w:p>
        </w:tc>
        <w:tc>
          <w:tcPr>
            <w:tcW w:w="299" w:type="pct"/>
          </w:tcPr>
          <w:p w14:paraId="76F51458" w14:textId="24BD74C0" w:rsidR="00E24265" w:rsidRPr="00615D4B" w:rsidDel="00CB3FDD" w:rsidRDefault="00E24265" w:rsidP="005F76AD">
            <w:pPr>
              <w:rPr>
                <w:del w:id="15041" w:author="阿毛" w:date="2021-05-21T17:54:00Z"/>
                <w:rFonts w:ascii="標楷體" w:eastAsia="標楷體" w:hAnsi="標楷體"/>
              </w:rPr>
            </w:pPr>
          </w:p>
        </w:tc>
        <w:tc>
          <w:tcPr>
            <w:tcW w:w="299" w:type="pct"/>
          </w:tcPr>
          <w:p w14:paraId="331A6722" w14:textId="1334A47F" w:rsidR="00E24265" w:rsidRPr="00615D4B" w:rsidDel="00CB3FDD" w:rsidRDefault="00E24265" w:rsidP="005F76AD">
            <w:pPr>
              <w:rPr>
                <w:del w:id="15042" w:author="阿毛" w:date="2021-05-21T17:54:00Z"/>
                <w:rFonts w:ascii="標楷體" w:eastAsia="標楷體" w:hAnsi="標楷體"/>
              </w:rPr>
            </w:pPr>
          </w:p>
        </w:tc>
        <w:tc>
          <w:tcPr>
            <w:tcW w:w="1643" w:type="pct"/>
          </w:tcPr>
          <w:p w14:paraId="16F3643D" w14:textId="65975F32" w:rsidR="00E24265" w:rsidRPr="00615D4B" w:rsidDel="00CB3FDD" w:rsidRDefault="00E24265" w:rsidP="005F76AD">
            <w:pPr>
              <w:rPr>
                <w:del w:id="15043" w:author="阿毛" w:date="2021-05-21T17:54:00Z"/>
                <w:rFonts w:ascii="標楷體" w:eastAsia="標楷體" w:hAnsi="標楷體"/>
              </w:rPr>
            </w:pPr>
          </w:p>
        </w:tc>
      </w:tr>
      <w:tr w:rsidR="00E24265" w:rsidRPr="00615D4B" w:rsidDel="00CB3FDD" w14:paraId="4DFAB245" w14:textId="30CC794C" w:rsidTr="005F76AD">
        <w:trPr>
          <w:trHeight w:val="291"/>
          <w:jc w:val="center"/>
          <w:del w:id="15044" w:author="阿毛" w:date="2021-05-21T17:54:00Z"/>
        </w:trPr>
        <w:tc>
          <w:tcPr>
            <w:tcW w:w="219" w:type="pct"/>
          </w:tcPr>
          <w:p w14:paraId="011FC713" w14:textId="5FC20166" w:rsidR="00E24265" w:rsidRPr="005E579A" w:rsidDel="00CB3FDD" w:rsidRDefault="00E24265" w:rsidP="005F76AD">
            <w:pPr>
              <w:pStyle w:val="af9"/>
              <w:numPr>
                <w:ilvl w:val="0"/>
                <w:numId w:val="51"/>
              </w:numPr>
              <w:ind w:leftChars="0"/>
              <w:rPr>
                <w:del w:id="15045" w:author="阿毛" w:date="2021-05-21T17:54:00Z"/>
                <w:rFonts w:ascii="標楷體" w:eastAsia="標楷體" w:hAnsi="標楷體"/>
              </w:rPr>
            </w:pPr>
          </w:p>
        </w:tc>
        <w:tc>
          <w:tcPr>
            <w:tcW w:w="756" w:type="pct"/>
          </w:tcPr>
          <w:p w14:paraId="3B24C89E" w14:textId="43FABBC8" w:rsidR="00E24265" w:rsidRPr="00615D4B" w:rsidDel="00CB3FDD" w:rsidRDefault="00E24265" w:rsidP="005F76AD">
            <w:pPr>
              <w:rPr>
                <w:del w:id="15046" w:author="阿毛" w:date="2021-05-21T17:54:00Z"/>
                <w:rFonts w:ascii="標楷體" w:eastAsia="標楷體" w:hAnsi="標楷體"/>
              </w:rPr>
            </w:pPr>
            <w:del w:id="15047" w:author="阿毛" w:date="2021-05-21T17:54:00Z">
              <w:r w:rsidRPr="00B93CCA" w:rsidDel="00CB3FDD">
                <w:rPr>
                  <w:rFonts w:ascii="標楷體" w:eastAsia="標楷體" w:hAnsi="標楷體" w:hint="eastAsia"/>
                </w:rPr>
                <w:delText>債權金融機</w:delText>
              </w:r>
              <w:r w:rsidRPr="00B93CCA" w:rsidDel="00CB3FDD">
                <w:rPr>
                  <w:rFonts w:ascii="標楷體" w:eastAsia="標楷體" w:hAnsi="標楷體" w:hint="eastAsia"/>
                </w:rPr>
                <w:lastRenderedPageBreak/>
                <w:delText>構代號</w:delText>
              </w:r>
              <w:r w:rsidDel="00CB3FDD">
                <w:rPr>
                  <w:rFonts w:ascii="標楷體" w:eastAsia="標楷體" w:hAnsi="標楷體" w:hint="eastAsia"/>
                </w:rPr>
                <w:delText>30</w:delText>
              </w:r>
            </w:del>
          </w:p>
        </w:tc>
        <w:tc>
          <w:tcPr>
            <w:tcW w:w="624" w:type="pct"/>
          </w:tcPr>
          <w:p w14:paraId="0D312F64" w14:textId="0502CEE9" w:rsidR="00E24265" w:rsidRPr="00615D4B" w:rsidDel="00CB3FDD" w:rsidRDefault="00E24265" w:rsidP="005F76AD">
            <w:pPr>
              <w:rPr>
                <w:del w:id="15048" w:author="阿毛" w:date="2021-05-21T17:54:00Z"/>
                <w:rFonts w:ascii="標楷體" w:eastAsia="標楷體" w:hAnsi="標楷體"/>
              </w:rPr>
            </w:pPr>
          </w:p>
        </w:tc>
        <w:tc>
          <w:tcPr>
            <w:tcW w:w="624" w:type="pct"/>
          </w:tcPr>
          <w:p w14:paraId="32F3D40A" w14:textId="57C87FA8" w:rsidR="00E24265" w:rsidRPr="00615D4B" w:rsidDel="00CB3FDD" w:rsidRDefault="00E24265" w:rsidP="005F76AD">
            <w:pPr>
              <w:rPr>
                <w:del w:id="15049" w:author="阿毛" w:date="2021-05-21T17:54:00Z"/>
                <w:rFonts w:ascii="標楷體" w:eastAsia="標楷體" w:hAnsi="標楷體"/>
              </w:rPr>
            </w:pPr>
          </w:p>
        </w:tc>
        <w:tc>
          <w:tcPr>
            <w:tcW w:w="537" w:type="pct"/>
          </w:tcPr>
          <w:p w14:paraId="4F1A4CC3" w14:textId="41D64705" w:rsidR="00E24265" w:rsidRPr="00615D4B" w:rsidDel="00CB3FDD" w:rsidRDefault="00E24265" w:rsidP="005F76AD">
            <w:pPr>
              <w:rPr>
                <w:del w:id="15050" w:author="阿毛" w:date="2021-05-21T17:54:00Z"/>
                <w:rFonts w:ascii="標楷體" w:eastAsia="標楷體" w:hAnsi="標楷體"/>
              </w:rPr>
            </w:pPr>
          </w:p>
        </w:tc>
        <w:tc>
          <w:tcPr>
            <w:tcW w:w="299" w:type="pct"/>
          </w:tcPr>
          <w:p w14:paraId="3EFFB978" w14:textId="546F4F60" w:rsidR="00E24265" w:rsidRPr="00615D4B" w:rsidDel="00CB3FDD" w:rsidRDefault="00E24265" w:rsidP="005F76AD">
            <w:pPr>
              <w:rPr>
                <w:del w:id="15051" w:author="阿毛" w:date="2021-05-21T17:54:00Z"/>
                <w:rFonts w:ascii="標楷體" w:eastAsia="標楷體" w:hAnsi="標楷體"/>
              </w:rPr>
            </w:pPr>
          </w:p>
        </w:tc>
        <w:tc>
          <w:tcPr>
            <w:tcW w:w="299" w:type="pct"/>
          </w:tcPr>
          <w:p w14:paraId="737B0842" w14:textId="4D44F76E" w:rsidR="00E24265" w:rsidRPr="00615D4B" w:rsidDel="00CB3FDD" w:rsidRDefault="00E24265" w:rsidP="005F76AD">
            <w:pPr>
              <w:rPr>
                <w:del w:id="15052" w:author="阿毛" w:date="2021-05-21T17:54:00Z"/>
                <w:rFonts w:ascii="標楷體" w:eastAsia="標楷體" w:hAnsi="標楷體"/>
              </w:rPr>
            </w:pPr>
          </w:p>
        </w:tc>
        <w:tc>
          <w:tcPr>
            <w:tcW w:w="1643" w:type="pct"/>
          </w:tcPr>
          <w:p w14:paraId="51F8B9BF" w14:textId="69D523D4" w:rsidR="00E24265" w:rsidRPr="00615D4B" w:rsidDel="00CB3FDD" w:rsidRDefault="00E24265" w:rsidP="005F76AD">
            <w:pPr>
              <w:rPr>
                <w:del w:id="15053" w:author="阿毛" w:date="2021-05-21T17:54:00Z"/>
                <w:rFonts w:ascii="標楷體" w:eastAsia="標楷體" w:hAnsi="標楷體"/>
              </w:rPr>
            </w:pPr>
          </w:p>
        </w:tc>
      </w:tr>
      <w:tr w:rsidR="00E24265" w:rsidRPr="00615D4B" w:rsidDel="00CB3FDD" w14:paraId="3B52F8AB" w14:textId="2292E5FD" w:rsidTr="005F76AD">
        <w:trPr>
          <w:trHeight w:val="291"/>
          <w:jc w:val="center"/>
          <w:del w:id="15054" w:author="阿毛" w:date="2021-05-21T17:54:00Z"/>
        </w:trPr>
        <w:tc>
          <w:tcPr>
            <w:tcW w:w="219" w:type="pct"/>
          </w:tcPr>
          <w:p w14:paraId="2595F1C3" w14:textId="2F562710" w:rsidR="00E24265" w:rsidRPr="005E579A" w:rsidDel="00CB3FDD" w:rsidRDefault="00E24265" w:rsidP="005F76AD">
            <w:pPr>
              <w:pStyle w:val="af9"/>
              <w:numPr>
                <w:ilvl w:val="0"/>
                <w:numId w:val="51"/>
              </w:numPr>
              <w:ind w:leftChars="0"/>
              <w:rPr>
                <w:del w:id="15055" w:author="阿毛" w:date="2021-05-21T17:54:00Z"/>
                <w:rFonts w:ascii="標楷體" w:eastAsia="標楷體" w:hAnsi="標楷體"/>
              </w:rPr>
            </w:pPr>
          </w:p>
        </w:tc>
        <w:tc>
          <w:tcPr>
            <w:tcW w:w="756" w:type="pct"/>
          </w:tcPr>
          <w:p w14:paraId="04688083" w14:textId="545FE37F" w:rsidR="00E24265" w:rsidRPr="00615D4B" w:rsidDel="00CB3FDD" w:rsidRDefault="00E24265" w:rsidP="005F76AD">
            <w:pPr>
              <w:rPr>
                <w:del w:id="15056" w:author="阿毛" w:date="2021-05-21T17:54:00Z"/>
                <w:rFonts w:ascii="標楷體" w:eastAsia="標楷體" w:hAnsi="標楷體"/>
              </w:rPr>
            </w:pPr>
            <w:del w:id="15057" w:author="阿毛" w:date="2021-05-21T17:54:00Z">
              <w:r w:rsidRPr="00B93CCA" w:rsidDel="00CB3FDD">
                <w:rPr>
                  <w:rFonts w:ascii="標楷體" w:eastAsia="標楷體" w:hAnsi="標楷體" w:hint="eastAsia"/>
                </w:rPr>
                <w:delText>轉JCIC文字檔日期</w:delText>
              </w:r>
            </w:del>
          </w:p>
        </w:tc>
        <w:tc>
          <w:tcPr>
            <w:tcW w:w="624" w:type="pct"/>
          </w:tcPr>
          <w:p w14:paraId="3816DDAF" w14:textId="7DA763B0" w:rsidR="00E24265" w:rsidRPr="00615D4B" w:rsidDel="00CB3FDD" w:rsidRDefault="00E24265" w:rsidP="005F76AD">
            <w:pPr>
              <w:rPr>
                <w:del w:id="15058" w:author="阿毛" w:date="2021-05-21T17:54:00Z"/>
                <w:rFonts w:ascii="標楷體" w:eastAsia="標楷體" w:hAnsi="標楷體"/>
              </w:rPr>
            </w:pPr>
          </w:p>
        </w:tc>
        <w:tc>
          <w:tcPr>
            <w:tcW w:w="624" w:type="pct"/>
          </w:tcPr>
          <w:p w14:paraId="60434FF9" w14:textId="19A84E00" w:rsidR="00E24265" w:rsidRPr="00615D4B" w:rsidDel="00CB3FDD" w:rsidRDefault="00E24265" w:rsidP="005F76AD">
            <w:pPr>
              <w:rPr>
                <w:del w:id="15059" w:author="阿毛" w:date="2021-05-21T17:54:00Z"/>
                <w:rFonts w:ascii="標楷體" w:eastAsia="標楷體" w:hAnsi="標楷體"/>
              </w:rPr>
            </w:pPr>
          </w:p>
        </w:tc>
        <w:tc>
          <w:tcPr>
            <w:tcW w:w="537" w:type="pct"/>
          </w:tcPr>
          <w:p w14:paraId="115FF5A7" w14:textId="68C5219A" w:rsidR="00E24265" w:rsidRPr="00615D4B" w:rsidDel="00CB3FDD" w:rsidRDefault="00E24265" w:rsidP="005F76AD">
            <w:pPr>
              <w:rPr>
                <w:del w:id="15060" w:author="阿毛" w:date="2021-05-21T17:54:00Z"/>
                <w:rFonts w:ascii="標楷體" w:eastAsia="標楷體" w:hAnsi="標楷體"/>
              </w:rPr>
            </w:pPr>
          </w:p>
        </w:tc>
        <w:tc>
          <w:tcPr>
            <w:tcW w:w="299" w:type="pct"/>
          </w:tcPr>
          <w:p w14:paraId="295FB441" w14:textId="6DA6F559" w:rsidR="00E24265" w:rsidRPr="00615D4B" w:rsidDel="00CB3FDD" w:rsidRDefault="00E24265" w:rsidP="005F76AD">
            <w:pPr>
              <w:rPr>
                <w:del w:id="15061" w:author="阿毛" w:date="2021-05-21T17:54:00Z"/>
                <w:rFonts w:ascii="標楷體" w:eastAsia="標楷體" w:hAnsi="標楷體"/>
              </w:rPr>
            </w:pPr>
          </w:p>
        </w:tc>
        <w:tc>
          <w:tcPr>
            <w:tcW w:w="299" w:type="pct"/>
          </w:tcPr>
          <w:p w14:paraId="5792D803" w14:textId="391F4075" w:rsidR="00E24265" w:rsidRPr="00615D4B" w:rsidDel="00CB3FDD" w:rsidRDefault="00E24265" w:rsidP="005F76AD">
            <w:pPr>
              <w:rPr>
                <w:del w:id="15062" w:author="阿毛" w:date="2021-05-21T17:54:00Z"/>
                <w:rFonts w:ascii="標楷體" w:eastAsia="標楷體" w:hAnsi="標楷體"/>
              </w:rPr>
            </w:pPr>
          </w:p>
        </w:tc>
        <w:tc>
          <w:tcPr>
            <w:tcW w:w="1643" w:type="pct"/>
          </w:tcPr>
          <w:p w14:paraId="3775BFFC" w14:textId="7EF89C58" w:rsidR="00E24265" w:rsidRPr="00615D4B" w:rsidDel="00CB3FDD" w:rsidRDefault="00E24265" w:rsidP="005F76AD">
            <w:pPr>
              <w:rPr>
                <w:del w:id="15063" w:author="阿毛" w:date="2021-05-21T17:54:00Z"/>
                <w:rFonts w:ascii="標楷體" w:eastAsia="標楷體" w:hAnsi="標楷體"/>
              </w:rPr>
            </w:pPr>
          </w:p>
        </w:tc>
      </w:tr>
    </w:tbl>
    <w:p w14:paraId="791A94F4" w14:textId="788DE4DC" w:rsidR="00E24265" w:rsidDel="00CB3FDD" w:rsidRDefault="00E24265" w:rsidP="00F62379">
      <w:pPr>
        <w:pStyle w:val="42"/>
        <w:spacing w:after="72"/>
        <w:ind w:leftChars="0" w:left="0"/>
        <w:rPr>
          <w:del w:id="15064" w:author="阿毛" w:date="2021-05-21T17:54:00Z"/>
          <w:rFonts w:hAnsi="標楷體"/>
        </w:rPr>
      </w:pPr>
    </w:p>
    <w:p w14:paraId="0BD156DF" w14:textId="53EBC6F4" w:rsidR="00E24265" w:rsidDel="00CB3FDD" w:rsidRDefault="00E24265">
      <w:pPr>
        <w:widowControl/>
        <w:rPr>
          <w:del w:id="15065" w:author="阿毛" w:date="2021-05-21T17:54:00Z"/>
          <w:rFonts w:ascii="Arial" w:eastAsia="標楷體" w:hAnsi="標楷體" w:cs="標楷體"/>
          <w:kern w:val="0"/>
          <w:szCs w:val="28"/>
        </w:rPr>
      </w:pPr>
      <w:del w:id="15066" w:author="阿毛" w:date="2021-05-21T17:54:00Z">
        <w:r w:rsidDel="00CB3FDD">
          <w:rPr>
            <w:rFonts w:hAnsi="標楷體"/>
          </w:rPr>
          <w:br w:type="page"/>
        </w:r>
      </w:del>
    </w:p>
    <w:p w14:paraId="78FE50CC" w14:textId="2E8319BF" w:rsidR="00E24265" w:rsidRPr="00A03472" w:rsidDel="00CB3FDD" w:rsidRDefault="00E24265">
      <w:pPr>
        <w:pStyle w:val="3"/>
        <w:numPr>
          <w:ilvl w:val="2"/>
          <w:numId w:val="109"/>
        </w:numPr>
        <w:rPr>
          <w:del w:id="15067" w:author="阿毛" w:date="2021-05-21T17:54:00Z"/>
          <w:rFonts w:ascii="標楷體" w:hAnsi="標楷體"/>
        </w:rPr>
        <w:pPrChange w:id="15068" w:author="阿毛" w:date="2021-05-21T17:54:00Z">
          <w:pPr>
            <w:pStyle w:val="3"/>
            <w:numPr>
              <w:ilvl w:val="2"/>
              <w:numId w:val="1"/>
            </w:numPr>
            <w:ind w:left="1247" w:hanging="680"/>
          </w:pPr>
        </w:pPrChange>
      </w:pPr>
      <w:del w:id="15069" w:author="阿毛" w:date="2021-06-03T10:31:00Z">
        <w:r w:rsidDel="00915A20">
          <w:rPr>
            <w:rFonts w:ascii="標楷體" w:hAnsi="標楷體"/>
          </w:rPr>
          <w:lastRenderedPageBreak/>
          <w:delText>L</w:delText>
        </w:r>
      </w:del>
      <w:del w:id="15070" w:author="阿毛" w:date="2021-05-21T17:54:00Z">
        <w:r w:rsidDel="00CB3FDD">
          <w:rPr>
            <w:rFonts w:ascii="標楷體" w:hAnsi="標楷體" w:hint="eastAsia"/>
          </w:rPr>
          <w:delText>8323</w:delText>
        </w:r>
        <w:r w:rsidRPr="00C74B9E" w:rsidDel="00CB3FDD">
          <w:rPr>
            <w:rFonts w:ascii="標楷體" w:hAnsi="標楷體" w:hint="eastAsia"/>
          </w:rPr>
          <w:delText>更生款項統一收付回報債權資料</w:delText>
        </w:r>
      </w:del>
    </w:p>
    <w:p w14:paraId="4F6E8D42" w14:textId="1B898EDA" w:rsidR="00E24265" w:rsidRPr="003972CE" w:rsidDel="00CB3FDD" w:rsidRDefault="00E24265">
      <w:pPr>
        <w:pStyle w:val="3"/>
        <w:numPr>
          <w:ilvl w:val="2"/>
          <w:numId w:val="109"/>
        </w:numPr>
        <w:rPr>
          <w:del w:id="15071" w:author="阿毛" w:date="2021-05-21T17:54:00Z"/>
        </w:rPr>
        <w:pPrChange w:id="15072" w:author="阿毛" w:date="2021-05-21T17:54:00Z">
          <w:pPr>
            <w:pStyle w:val="a"/>
          </w:pPr>
        </w:pPrChange>
      </w:pPr>
      <w:del w:id="15073"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17DDB1F8" w14:textId="2C265972" w:rsidTr="005F76AD">
        <w:trPr>
          <w:trHeight w:val="277"/>
          <w:del w:id="1507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2DED39" w14:textId="322785A5" w:rsidR="00E24265" w:rsidRPr="00615D4B" w:rsidDel="00CB3FDD" w:rsidRDefault="00E24265">
            <w:pPr>
              <w:pStyle w:val="3"/>
              <w:numPr>
                <w:ilvl w:val="2"/>
                <w:numId w:val="109"/>
              </w:numPr>
              <w:rPr>
                <w:del w:id="15075" w:author="阿毛" w:date="2021-05-21T17:54:00Z"/>
                <w:rFonts w:ascii="標楷體" w:hAnsi="標楷體"/>
              </w:rPr>
              <w:pPrChange w:id="15076" w:author="阿毛" w:date="2021-05-21T17:54:00Z">
                <w:pPr/>
              </w:pPrChange>
            </w:pPr>
            <w:del w:id="15077" w:author="阿毛" w:date="2021-05-21T17:54:00Z">
              <w:r w:rsidRPr="00615D4B" w:rsidDel="00CB3FDD">
                <w:rPr>
                  <w:rFonts w:ascii="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FF29226" w14:textId="52A557CE" w:rsidR="00E24265" w:rsidRPr="00615D4B" w:rsidDel="00CB3FDD" w:rsidRDefault="00E24265">
            <w:pPr>
              <w:pStyle w:val="3"/>
              <w:numPr>
                <w:ilvl w:val="2"/>
                <w:numId w:val="109"/>
              </w:numPr>
              <w:rPr>
                <w:del w:id="15078" w:author="阿毛" w:date="2021-05-21T17:54:00Z"/>
                <w:rFonts w:ascii="標楷體" w:hAnsi="標楷體"/>
              </w:rPr>
              <w:pPrChange w:id="15079" w:author="阿毛" w:date="2021-05-21T17:54:00Z">
                <w:pPr/>
              </w:pPrChange>
            </w:pPr>
            <w:del w:id="15080" w:author="阿毛" w:date="2021-05-21T17:54:00Z">
              <w:r w:rsidRPr="00C74B9E" w:rsidDel="00CB3FDD">
                <w:rPr>
                  <w:rFonts w:ascii="標楷體" w:hAnsi="標楷體" w:hint="eastAsia"/>
                </w:rPr>
                <w:delText>更生款項統一收付回報債權資料</w:delText>
              </w:r>
            </w:del>
          </w:p>
        </w:tc>
      </w:tr>
      <w:tr w:rsidR="00E24265" w:rsidRPr="00615D4B" w:rsidDel="00CB3FDD" w14:paraId="4A5DE65C" w14:textId="19CA015A" w:rsidTr="005F76AD">
        <w:trPr>
          <w:trHeight w:val="277"/>
          <w:del w:id="1508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F013BCE" w14:textId="45F3D249" w:rsidR="00E24265" w:rsidRPr="00615D4B" w:rsidDel="00CB3FDD" w:rsidRDefault="00E24265">
            <w:pPr>
              <w:pStyle w:val="3"/>
              <w:numPr>
                <w:ilvl w:val="2"/>
                <w:numId w:val="109"/>
              </w:numPr>
              <w:rPr>
                <w:del w:id="15082" w:author="阿毛" w:date="2021-05-21T17:54:00Z"/>
                <w:rFonts w:ascii="標楷體" w:hAnsi="標楷體"/>
              </w:rPr>
              <w:pPrChange w:id="15083" w:author="阿毛" w:date="2021-05-21T17:54:00Z">
                <w:pPr/>
              </w:pPrChange>
            </w:pPr>
            <w:del w:id="15084" w:author="阿毛" w:date="2021-05-21T17:54:00Z">
              <w:r w:rsidRPr="00615D4B" w:rsidDel="00CB3FDD">
                <w:rPr>
                  <w:rFonts w:ascii="標楷體" w:hAnsi="標楷體"/>
                </w:rPr>
                <w:delText>進入條件</w:delText>
              </w:r>
            </w:del>
          </w:p>
        </w:tc>
        <w:tc>
          <w:tcPr>
            <w:tcW w:w="6318" w:type="dxa"/>
            <w:tcBorders>
              <w:top w:val="single" w:sz="8" w:space="0" w:color="000000"/>
              <w:left w:val="single" w:sz="8" w:space="0" w:color="000000"/>
              <w:bottom w:val="single" w:sz="8" w:space="0" w:color="000000"/>
            </w:tcBorders>
          </w:tcPr>
          <w:p w14:paraId="5D6016F7" w14:textId="35D72598" w:rsidR="00E24265" w:rsidRPr="00615D4B" w:rsidDel="00CB3FDD" w:rsidRDefault="00E24265">
            <w:pPr>
              <w:pStyle w:val="3"/>
              <w:numPr>
                <w:ilvl w:val="2"/>
                <w:numId w:val="109"/>
              </w:numPr>
              <w:rPr>
                <w:del w:id="15085" w:author="阿毛" w:date="2021-05-21T17:54:00Z"/>
                <w:rFonts w:ascii="標楷體" w:hAnsi="標楷體"/>
              </w:rPr>
              <w:pPrChange w:id="15086" w:author="阿毛" w:date="2021-05-21T17:54:00Z">
                <w:pPr/>
              </w:pPrChange>
            </w:pPr>
          </w:p>
        </w:tc>
      </w:tr>
      <w:tr w:rsidR="00E24265" w:rsidRPr="00615D4B" w:rsidDel="00CB3FDD" w14:paraId="49CFB2A6" w14:textId="035F1C7C" w:rsidTr="005F76AD">
        <w:trPr>
          <w:trHeight w:val="773"/>
          <w:del w:id="1508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F5B2F17" w14:textId="6C1E70D3" w:rsidR="00E24265" w:rsidRPr="00615D4B" w:rsidDel="00CB3FDD" w:rsidRDefault="00E24265">
            <w:pPr>
              <w:pStyle w:val="3"/>
              <w:numPr>
                <w:ilvl w:val="2"/>
                <w:numId w:val="109"/>
              </w:numPr>
              <w:rPr>
                <w:del w:id="15088" w:author="阿毛" w:date="2021-05-21T17:54:00Z"/>
                <w:rFonts w:ascii="標楷體" w:hAnsi="標楷體"/>
              </w:rPr>
              <w:pPrChange w:id="15089" w:author="阿毛" w:date="2021-05-21T17:54:00Z">
                <w:pPr/>
              </w:pPrChange>
            </w:pPr>
            <w:del w:id="15090" w:author="阿毛" w:date="2021-05-21T17:54:00Z">
              <w:r w:rsidRPr="00615D4B" w:rsidDel="00CB3FDD">
                <w:rPr>
                  <w:rFonts w:ascii="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82A4CC3" w14:textId="66DB3A79" w:rsidR="00E24265" w:rsidRPr="00615D4B" w:rsidDel="00CB3FDD" w:rsidRDefault="00E24265">
            <w:pPr>
              <w:pStyle w:val="3"/>
              <w:numPr>
                <w:ilvl w:val="2"/>
                <w:numId w:val="109"/>
              </w:numPr>
              <w:rPr>
                <w:del w:id="15091" w:author="阿毛" w:date="2021-05-21T17:54:00Z"/>
                <w:rFonts w:ascii="標楷體" w:hAnsi="標楷體"/>
              </w:rPr>
              <w:pPrChange w:id="15092" w:author="阿毛" w:date="2021-05-21T17:54:00Z">
                <w:pPr/>
              </w:pPrChange>
            </w:pPr>
          </w:p>
        </w:tc>
      </w:tr>
      <w:tr w:rsidR="00E24265" w:rsidRPr="00615D4B" w:rsidDel="00CB3FDD" w14:paraId="57EA2FBE" w14:textId="72236A70" w:rsidTr="005F76AD">
        <w:trPr>
          <w:trHeight w:val="321"/>
          <w:del w:id="1509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0057407" w14:textId="5DC3109D" w:rsidR="00E24265" w:rsidRPr="00615D4B" w:rsidDel="00CB3FDD" w:rsidRDefault="00E24265">
            <w:pPr>
              <w:pStyle w:val="3"/>
              <w:numPr>
                <w:ilvl w:val="2"/>
                <w:numId w:val="109"/>
              </w:numPr>
              <w:rPr>
                <w:del w:id="15094" w:author="阿毛" w:date="2021-05-21T17:54:00Z"/>
                <w:rFonts w:ascii="標楷體" w:hAnsi="標楷體"/>
              </w:rPr>
              <w:pPrChange w:id="15095" w:author="阿毛" w:date="2021-05-21T17:54:00Z">
                <w:pPr/>
              </w:pPrChange>
            </w:pPr>
            <w:del w:id="15096" w:author="阿毛" w:date="2021-05-21T17:54:00Z">
              <w:r w:rsidRPr="00615D4B" w:rsidDel="00CB3FDD">
                <w:rPr>
                  <w:rFonts w:ascii="標楷體" w:hAnsi="標楷體"/>
                </w:rPr>
                <w:delText>選用流程</w:delText>
              </w:r>
            </w:del>
          </w:p>
        </w:tc>
        <w:tc>
          <w:tcPr>
            <w:tcW w:w="6318" w:type="dxa"/>
            <w:tcBorders>
              <w:top w:val="single" w:sz="8" w:space="0" w:color="000000"/>
              <w:left w:val="single" w:sz="8" w:space="0" w:color="000000"/>
              <w:bottom w:val="single" w:sz="8" w:space="0" w:color="000000"/>
            </w:tcBorders>
          </w:tcPr>
          <w:p w14:paraId="2C4115B3" w14:textId="1F614867" w:rsidR="00E24265" w:rsidRPr="00615D4B" w:rsidDel="00CB3FDD" w:rsidRDefault="00E24265">
            <w:pPr>
              <w:pStyle w:val="3"/>
              <w:numPr>
                <w:ilvl w:val="2"/>
                <w:numId w:val="109"/>
              </w:numPr>
              <w:rPr>
                <w:del w:id="15097" w:author="阿毛" w:date="2021-05-21T17:54:00Z"/>
                <w:rFonts w:ascii="標楷體" w:hAnsi="標楷體"/>
              </w:rPr>
              <w:pPrChange w:id="15098" w:author="阿毛" w:date="2021-05-21T17:54:00Z">
                <w:pPr/>
              </w:pPrChange>
            </w:pPr>
          </w:p>
        </w:tc>
      </w:tr>
      <w:tr w:rsidR="00E24265" w:rsidRPr="00615D4B" w:rsidDel="00CB3FDD" w14:paraId="02BA3F6E" w14:textId="1E2F2EE5" w:rsidTr="005F76AD">
        <w:trPr>
          <w:trHeight w:val="1311"/>
          <w:del w:id="1509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E36834F" w14:textId="357C8FB8" w:rsidR="00E24265" w:rsidRPr="00615D4B" w:rsidDel="00CB3FDD" w:rsidRDefault="00E24265">
            <w:pPr>
              <w:pStyle w:val="3"/>
              <w:numPr>
                <w:ilvl w:val="2"/>
                <w:numId w:val="109"/>
              </w:numPr>
              <w:rPr>
                <w:del w:id="15100" w:author="阿毛" w:date="2021-05-21T17:54:00Z"/>
                <w:rFonts w:ascii="標楷體" w:hAnsi="標楷體"/>
              </w:rPr>
              <w:pPrChange w:id="15101" w:author="阿毛" w:date="2021-05-21T17:54:00Z">
                <w:pPr/>
              </w:pPrChange>
            </w:pPr>
            <w:del w:id="15102" w:author="阿毛" w:date="2021-05-21T17:54:00Z">
              <w:r w:rsidRPr="00615D4B" w:rsidDel="00CB3FDD">
                <w:rPr>
                  <w:rFonts w:ascii="標楷體" w:hAnsi="標楷體"/>
                </w:rPr>
                <w:delText>例外流程</w:delText>
              </w:r>
            </w:del>
          </w:p>
        </w:tc>
        <w:tc>
          <w:tcPr>
            <w:tcW w:w="6318" w:type="dxa"/>
            <w:tcBorders>
              <w:top w:val="single" w:sz="8" w:space="0" w:color="000000"/>
              <w:left w:val="single" w:sz="8" w:space="0" w:color="000000"/>
              <w:bottom w:val="single" w:sz="8" w:space="0" w:color="000000"/>
            </w:tcBorders>
          </w:tcPr>
          <w:p w14:paraId="1C584E22" w14:textId="06A25F50" w:rsidR="00E24265" w:rsidRPr="00615D4B" w:rsidDel="00CB3FDD" w:rsidRDefault="00E24265">
            <w:pPr>
              <w:pStyle w:val="3"/>
              <w:numPr>
                <w:ilvl w:val="2"/>
                <w:numId w:val="109"/>
              </w:numPr>
              <w:rPr>
                <w:del w:id="15103" w:author="阿毛" w:date="2021-05-21T17:54:00Z"/>
                <w:rFonts w:ascii="標楷體" w:hAnsi="標楷體"/>
              </w:rPr>
              <w:pPrChange w:id="15104" w:author="阿毛" w:date="2021-05-21T17:54:00Z">
                <w:pPr/>
              </w:pPrChange>
            </w:pPr>
          </w:p>
        </w:tc>
      </w:tr>
      <w:tr w:rsidR="00E24265" w:rsidRPr="00615D4B" w:rsidDel="00CB3FDD" w14:paraId="36B95BD6" w14:textId="01EFCFA4" w:rsidTr="005F76AD">
        <w:trPr>
          <w:trHeight w:val="278"/>
          <w:del w:id="1510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20009B" w14:textId="739FA0B9" w:rsidR="00E24265" w:rsidRPr="00615D4B" w:rsidDel="00CB3FDD" w:rsidRDefault="00E24265">
            <w:pPr>
              <w:pStyle w:val="3"/>
              <w:numPr>
                <w:ilvl w:val="2"/>
                <w:numId w:val="109"/>
              </w:numPr>
              <w:rPr>
                <w:del w:id="15106" w:author="阿毛" w:date="2021-05-21T17:54:00Z"/>
                <w:rFonts w:ascii="標楷體" w:hAnsi="標楷體"/>
              </w:rPr>
              <w:pPrChange w:id="15107" w:author="阿毛" w:date="2021-05-21T17:54:00Z">
                <w:pPr/>
              </w:pPrChange>
            </w:pPr>
            <w:del w:id="15108" w:author="阿毛" w:date="2021-05-21T17:54:00Z">
              <w:r w:rsidRPr="00615D4B" w:rsidDel="00CB3FDD">
                <w:rPr>
                  <w:rFonts w:ascii="標楷體" w:hAnsi="標楷體"/>
                </w:rPr>
                <w:delText>執行後</w:delText>
              </w:r>
              <w:r w:rsidRPr="00615D4B" w:rsidDel="00CB3FDD">
                <w:rPr>
                  <w:rFonts w:ascii="標楷體" w:hAnsi="標楷體"/>
                </w:rPr>
                <w:lastRenderedPageBreak/>
                <w:delText xml:space="preserve">狀況 </w:delText>
              </w:r>
            </w:del>
          </w:p>
        </w:tc>
        <w:tc>
          <w:tcPr>
            <w:tcW w:w="6318" w:type="dxa"/>
            <w:tcBorders>
              <w:top w:val="single" w:sz="8" w:space="0" w:color="000000"/>
              <w:left w:val="single" w:sz="8" w:space="0" w:color="000000"/>
              <w:bottom w:val="single" w:sz="8" w:space="0" w:color="000000"/>
            </w:tcBorders>
          </w:tcPr>
          <w:p w14:paraId="6CC40324" w14:textId="4DE5BF7C" w:rsidR="00E24265" w:rsidRPr="00615D4B" w:rsidDel="00CB3FDD" w:rsidRDefault="00E24265">
            <w:pPr>
              <w:pStyle w:val="3"/>
              <w:numPr>
                <w:ilvl w:val="2"/>
                <w:numId w:val="109"/>
              </w:numPr>
              <w:rPr>
                <w:del w:id="15109" w:author="阿毛" w:date="2021-05-21T17:54:00Z"/>
                <w:rFonts w:ascii="標楷體" w:hAnsi="標楷體"/>
              </w:rPr>
              <w:pPrChange w:id="15110" w:author="阿毛" w:date="2021-05-21T17:54:00Z">
                <w:pPr/>
              </w:pPrChange>
            </w:pPr>
          </w:p>
        </w:tc>
      </w:tr>
      <w:tr w:rsidR="00E24265" w:rsidRPr="00615D4B" w:rsidDel="00CB3FDD" w14:paraId="68B614FD" w14:textId="650A393F" w:rsidTr="005F76AD">
        <w:trPr>
          <w:trHeight w:val="358"/>
          <w:del w:id="15111"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04FFFB" w14:textId="04318664" w:rsidR="00E24265" w:rsidRPr="00615D4B" w:rsidDel="00CB3FDD" w:rsidRDefault="00E24265">
            <w:pPr>
              <w:pStyle w:val="3"/>
              <w:numPr>
                <w:ilvl w:val="2"/>
                <w:numId w:val="109"/>
              </w:numPr>
              <w:rPr>
                <w:del w:id="15112" w:author="阿毛" w:date="2021-05-21T17:54:00Z"/>
                <w:rFonts w:ascii="標楷體" w:hAnsi="標楷體"/>
              </w:rPr>
              <w:pPrChange w:id="15113" w:author="阿毛" w:date="2021-05-21T17:54:00Z">
                <w:pPr/>
              </w:pPrChange>
            </w:pPr>
            <w:del w:id="15114" w:author="阿毛" w:date="2021-05-21T17:54:00Z">
              <w:r w:rsidRPr="00615D4B" w:rsidDel="00CB3FDD">
                <w:rPr>
                  <w:rFonts w:ascii="標楷體" w:hAnsi="標楷體"/>
                </w:rPr>
                <w:delText>特別需求</w:delText>
              </w:r>
            </w:del>
          </w:p>
        </w:tc>
        <w:tc>
          <w:tcPr>
            <w:tcW w:w="6318" w:type="dxa"/>
            <w:tcBorders>
              <w:top w:val="single" w:sz="8" w:space="0" w:color="000000"/>
              <w:left w:val="single" w:sz="8" w:space="0" w:color="000000"/>
              <w:bottom w:val="single" w:sz="8" w:space="0" w:color="000000"/>
            </w:tcBorders>
          </w:tcPr>
          <w:p w14:paraId="5ADCEE7D" w14:textId="7AFD5DF3" w:rsidR="00E24265" w:rsidRPr="00615D4B" w:rsidDel="00CB3FDD" w:rsidRDefault="00E24265">
            <w:pPr>
              <w:pStyle w:val="3"/>
              <w:numPr>
                <w:ilvl w:val="2"/>
                <w:numId w:val="109"/>
              </w:numPr>
              <w:rPr>
                <w:del w:id="15115" w:author="阿毛" w:date="2021-05-21T17:54:00Z"/>
                <w:rFonts w:ascii="標楷體" w:hAnsi="標楷體"/>
              </w:rPr>
              <w:pPrChange w:id="15116" w:author="阿毛" w:date="2021-05-21T17:54:00Z">
                <w:pPr/>
              </w:pPrChange>
            </w:pPr>
          </w:p>
        </w:tc>
      </w:tr>
      <w:tr w:rsidR="00E24265" w:rsidRPr="00615D4B" w:rsidDel="00CB3FDD" w14:paraId="3DE8B3FC" w14:textId="64F811AB" w:rsidTr="005F76AD">
        <w:trPr>
          <w:trHeight w:val="278"/>
          <w:del w:id="1511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C5024F9" w14:textId="77ED749D" w:rsidR="00E24265" w:rsidRPr="00615D4B" w:rsidDel="00CB3FDD" w:rsidRDefault="00E24265">
            <w:pPr>
              <w:pStyle w:val="3"/>
              <w:numPr>
                <w:ilvl w:val="2"/>
                <w:numId w:val="109"/>
              </w:numPr>
              <w:rPr>
                <w:del w:id="15118" w:author="阿毛" w:date="2021-05-21T17:54:00Z"/>
                <w:rFonts w:ascii="標楷體" w:hAnsi="標楷體"/>
              </w:rPr>
              <w:pPrChange w:id="15119" w:author="阿毛" w:date="2021-05-21T17:54:00Z">
                <w:pPr/>
              </w:pPrChange>
            </w:pPr>
            <w:del w:id="15120" w:author="阿毛" w:date="2021-05-21T17:54:00Z">
              <w:r w:rsidRPr="00615D4B" w:rsidDel="00CB3FDD">
                <w:rPr>
                  <w:rFonts w:ascii="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9A72FFD" w14:textId="6B9F9A87" w:rsidR="00E24265" w:rsidRPr="00615D4B" w:rsidDel="00CB3FDD" w:rsidRDefault="00E24265">
            <w:pPr>
              <w:pStyle w:val="3"/>
              <w:numPr>
                <w:ilvl w:val="2"/>
                <w:numId w:val="109"/>
              </w:numPr>
              <w:rPr>
                <w:del w:id="15121" w:author="阿毛" w:date="2021-05-21T17:54:00Z"/>
                <w:rFonts w:ascii="標楷體" w:hAnsi="標楷體"/>
              </w:rPr>
              <w:pPrChange w:id="15122" w:author="阿毛" w:date="2021-05-21T17:54:00Z">
                <w:pPr/>
              </w:pPrChange>
            </w:pPr>
          </w:p>
        </w:tc>
      </w:tr>
    </w:tbl>
    <w:p w14:paraId="234D916E" w14:textId="1BCACB3A" w:rsidR="00E24265" w:rsidDel="00CB3FDD" w:rsidRDefault="00E24265">
      <w:pPr>
        <w:pStyle w:val="3"/>
        <w:numPr>
          <w:ilvl w:val="2"/>
          <w:numId w:val="109"/>
        </w:numPr>
        <w:rPr>
          <w:del w:id="15123" w:author="阿毛" w:date="2021-05-21T17:54:00Z"/>
        </w:rPr>
        <w:pPrChange w:id="15124" w:author="阿毛" w:date="2021-05-21T17:54:00Z">
          <w:pPr/>
        </w:pPrChange>
      </w:pPr>
    </w:p>
    <w:p w14:paraId="71D0FC5A" w14:textId="149C508C" w:rsidR="00E24265" w:rsidRPr="00615D4B" w:rsidDel="00CB3FDD" w:rsidRDefault="00E24265">
      <w:pPr>
        <w:pStyle w:val="3"/>
        <w:numPr>
          <w:ilvl w:val="2"/>
          <w:numId w:val="109"/>
        </w:numPr>
        <w:rPr>
          <w:del w:id="15125" w:author="阿毛" w:date="2021-05-21T17:54:00Z"/>
        </w:rPr>
        <w:pPrChange w:id="15126" w:author="阿毛" w:date="2021-05-21T17:54:00Z">
          <w:pPr>
            <w:pStyle w:val="a"/>
          </w:pPr>
        </w:pPrChange>
      </w:pPr>
      <w:del w:id="15127" w:author="阿毛" w:date="2021-05-21T17:54:00Z">
        <w:r w:rsidRPr="00615D4B" w:rsidDel="00CB3FDD">
          <w:delText>UI</w:delText>
        </w:r>
        <w:r w:rsidRPr="00615D4B" w:rsidDel="00CB3FDD">
          <w:delText>畫面</w:delText>
        </w:r>
      </w:del>
    </w:p>
    <w:p w14:paraId="796E0F43" w14:textId="3D1FAD77" w:rsidR="00E24265" w:rsidDel="00CB3FDD" w:rsidRDefault="00E24265">
      <w:pPr>
        <w:pStyle w:val="3"/>
        <w:numPr>
          <w:ilvl w:val="2"/>
          <w:numId w:val="109"/>
        </w:numPr>
        <w:rPr>
          <w:del w:id="15128" w:author="阿毛" w:date="2021-05-21T17:54:00Z"/>
          <w:rFonts w:hAnsi="標楷體"/>
        </w:rPr>
        <w:pPrChange w:id="15129" w:author="阿毛" w:date="2021-05-21T17:54:00Z">
          <w:pPr>
            <w:pStyle w:val="42"/>
            <w:spacing w:after="72"/>
            <w:ind w:left="1133"/>
          </w:pPr>
        </w:pPrChange>
      </w:pPr>
      <w:del w:id="15130" w:author="阿毛" w:date="2021-05-21T17:54:00Z">
        <w:r w:rsidRPr="00743962" w:rsidDel="00CB3FDD">
          <w:rPr>
            <w:rFonts w:hAnsi="標楷體" w:hint="eastAsia"/>
          </w:rPr>
          <w:delText>輸入畫面：</w:delText>
        </w:r>
      </w:del>
    </w:p>
    <w:p w14:paraId="0E4C863D" w14:textId="501D90E5" w:rsidR="00E24265" w:rsidRPr="00024654" w:rsidDel="00CB3FDD" w:rsidRDefault="00E24265">
      <w:pPr>
        <w:pStyle w:val="3"/>
        <w:numPr>
          <w:ilvl w:val="2"/>
          <w:numId w:val="109"/>
        </w:numPr>
        <w:rPr>
          <w:del w:id="15131" w:author="阿毛" w:date="2021-05-21T17:54:00Z"/>
          <w:rFonts w:hAnsi="標楷體"/>
        </w:rPr>
        <w:pPrChange w:id="15132" w:author="阿毛" w:date="2021-05-21T17:54:00Z">
          <w:pPr>
            <w:pStyle w:val="42"/>
            <w:spacing w:after="72"/>
            <w:ind w:leftChars="0" w:left="0"/>
          </w:pPr>
        </w:pPrChange>
      </w:pPr>
      <w:del w:id="15133" w:author="阿毛" w:date="2021-05-21T17:54:00Z">
        <w:r w:rsidRPr="00024654" w:rsidDel="00CB3FDD">
          <w:rPr>
            <w:rFonts w:hAnsi="標楷體"/>
            <w:noProof/>
          </w:rPr>
          <w:drawing>
            <wp:inline distT="0" distB="0" distL="0" distR="0" wp14:anchorId="29A4C126" wp14:editId="309298FC">
              <wp:extent cx="6720156" cy="296418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720156" cy="2964180"/>
                      </a:xfrm>
                      <a:prstGeom prst="rect">
                        <a:avLst/>
                      </a:prstGeom>
                    </pic:spPr>
                  </pic:pic>
                </a:graphicData>
              </a:graphic>
            </wp:inline>
          </w:drawing>
        </w:r>
      </w:del>
    </w:p>
    <w:p w14:paraId="28C6803E" w14:textId="194C91BD" w:rsidR="00E24265" w:rsidDel="00CB3FDD" w:rsidRDefault="00E24265">
      <w:pPr>
        <w:pStyle w:val="3"/>
        <w:numPr>
          <w:ilvl w:val="2"/>
          <w:numId w:val="109"/>
        </w:numPr>
        <w:rPr>
          <w:del w:id="15134" w:author="阿毛" w:date="2021-05-21T17:54:00Z"/>
        </w:rPr>
        <w:pPrChange w:id="15135" w:author="阿毛" w:date="2021-05-21T17:54:00Z">
          <w:pPr>
            <w:pStyle w:val="1text"/>
          </w:pPr>
        </w:pPrChange>
      </w:pPr>
    </w:p>
    <w:p w14:paraId="62329932" w14:textId="43B4D032" w:rsidR="00E24265" w:rsidRPr="003972CE" w:rsidDel="00CB3FDD" w:rsidRDefault="00E24265">
      <w:pPr>
        <w:pStyle w:val="3"/>
        <w:numPr>
          <w:ilvl w:val="2"/>
          <w:numId w:val="109"/>
        </w:numPr>
        <w:rPr>
          <w:del w:id="15136" w:author="阿毛" w:date="2021-05-21T17:54:00Z"/>
        </w:rPr>
        <w:pPrChange w:id="15137" w:author="阿毛" w:date="2021-05-21T17:54:00Z">
          <w:pPr>
            <w:pStyle w:val="a"/>
          </w:pPr>
        </w:pPrChange>
      </w:pPr>
      <w:del w:id="15138"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1293"/>
        <w:gridCol w:w="1293"/>
        <w:gridCol w:w="1292"/>
        <w:gridCol w:w="1292"/>
        <w:gridCol w:w="1292"/>
        <w:gridCol w:w="1373"/>
        <w:gridCol w:w="1292"/>
      </w:tblGrid>
      <w:tr w:rsidR="00E24265" w:rsidRPr="00615D4B" w:rsidDel="00CB3FDD" w14:paraId="27A37A0B" w14:textId="46C073BF" w:rsidTr="005F76AD">
        <w:trPr>
          <w:trHeight w:val="388"/>
          <w:jc w:val="center"/>
          <w:del w:id="15139" w:author="阿毛" w:date="2021-05-21T17:54:00Z"/>
        </w:trPr>
        <w:tc>
          <w:tcPr>
            <w:tcW w:w="219" w:type="pct"/>
            <w:vMerge w:val="restart"/>
          </w:tcPr>
          <w:p w14:paraId="4A2C08BA" w14:textId="4BFCEC10" w:rsidR="00E24265" w:rsidRPr="00615D4B" w:rsidDel="00CB3FDD" w:rsidRDefault="00E24265">
            <w:pPr>
              <w:pStyle w:val="3"/>
              <w:numPr>
                <w:ilvl w:val="2"/>
                <w:numId w:val="109"/>
              </w:numPr>
              <w:rPr>
                <w:del w:id="15140" w:author="阿毛" w:date="2021-05-21T17:54:00Z"/>
                <w:rFonts w:ascii="標楷體" w:hAnsi="標楷體"/>
              </w:rPr>
              <w:pPrChange w:id="15141" w:author="阿毛" w:date="2021-05-21T17:54:00Z">
                <w:pPr/>
              </w:pPrChange>
            </w:pPr>
            <w:del w:id="15142" w:author="阿毛" w:date="2021-05-21T17:54:00Z">
              <w:r w:rsidRPr="00615D4B" w:rsidDel="00CB3FDD">
                <w:rPr>
                  <w:rFonts w:ascii="標楷體" w:hAnsi="標楷體"/>
                </w:rPr>
                <w:lastRenderedPageBreak/>
                <w:delText>序號</w:delText>
              </w:r>
            </w:del>
          </w:p>
        </w:tc>
        <w:tc>
          <w:tcPr>
            <w:tcW w:w="756" w:type="pct"/>
            <w:vMerge w:val="restart"/>
          </w:tcPr>
          <w:p w14:paraId="1657A130" w14:textId="2ABB68C4" w:rsidR="00E24265" w:rsidRPr="00615D4B" w:rsidDel="00CB3FDD" w:rsidRDefault="00E24265">
            <w:pPr>
              <w:pStyle w:val="3"/>
              <w:numPr>
                <w:ilvl w:val="2"/>
                <w:numId w:val="109"/>
              </w:numPr>
              <w:rPr>
                <w:del w:id="15143" w:author="阿毛" w:date="2021-05-21T17:54:00Z"/>
                <w:rFonts w:ascii="標楷體" w:hAnsi="標楷體"/>
              </w:rPr>
              <w:pPrChange w:id="15144" w:author="阿毛" w:date="2021-05-21T17:54:00Z">
                <w:pPr/>
              </w:pPrChange>
            </w:pPr>
            <w:del w:id="15145" w:author="阿毛" w:date="2021-05-21T17:54:00Z">
              <w:r w:rsidRPr="00615D4B" w:rsidDel="00CB3FDD">
                <w:rPr>
                  <w:rFonts w:ascii="標楷體" w:hAnsi="標楷體"/>
                </w:rPr>
                <w:delText>欄位</w:delText>
              </w:r>
            </w:del>
          </w:p>
        </w:tc>
        <w:tc>
          <w:tcPr>
            <w:tcW w:w="2382" w:type="pct"/>
            <w:gridSpan w:val="5"/>
          </w:tcPr>
          <w:p w14:paraId="3ACF6B34" w14:textId="3A022BA2" w:rsidR="00E24265" w:rsidRPr="00615D4B" w:rsidDel="00CB3FDD" w:rsidRDefault="00E24265">
            <w:pPr>
              <w:pStyle w:val="3"/>
              <w:numPr>
                <w:ilvl w:val="2"/>
                <w:numId w:val="109"/>
              </w:numPr>
              <w:rPr>
                <w:del w:id="15146" w:author="阿毛" w:date="2021-05-21T17:54:00Z"/>
                <w:rFonts w:ascii="標楷體" w:hAnsi="標楷體"/>
              </w:rPr>
              <w:pPrChange w:id="15147" w:author="阿毛" w:date="2021-05-21T17:54:00Z">
                <w:pPr>
                  <w:jc w:val="center"/>
                </w:pPr>
              </w:pPrChange>
            </w:pPr>
            <w:del w:id="15148" w:author="阿毛" w:date="2021-05-21T17:54:00Z">
              <w:r w:rsidRPr="00615D4B" w:rsidDel="00CB3FDD">
                <w:rPr>
                  <w:rFonts w:ascii="標楷體" w:hAnsi="標楷體"/>
                </w:rPr>
                <w:delText>說明</w:delText>
              </w:r>
            </w:del>
          </w:p>
        </w:tc>
        <w:tc>
          <w:tcPr>
            <w:tcW w:w="1643" w:type="pct"/>
            <w:vMerge w:val="restart"/>
          </w:tcPr>
          <w:p w14:paraId="42508FA5" w14:textId="32CB9283" w:rsidR="00E24265" w:rsidRPr="00615D4B" w:rsidDel="00CB3FDD" w:rsidRDefault="00E24265">
            <w:pPr>
              <w:pStyle w:val="3"/>
              <w:numPr>
                <w:ilvl w:val="2"/>
                <w:numId w:val="109"/>
              </w:numPr>
              <w:rPr>
                <w:del w:id="15149" w:author="阿毛" w:date="2021-05-21T17:54:00Z"/>
                <w:rFonts w:ascii="標楷體" w:hAnsi="標楷體"/>
              </w:rPr>
              <w:pPrChange w:id="15150" w:author="阿毛" w:date="2021-05-21T17:54:00Z">
                <w:pPr/>
              </w:pPrChange>
            </w:pPr>
            <w:del w:id="15151" w:author="阿毛" w:date="2021-05-21T17:54:00Z">
              <w:r w:rsidRPr="00615D4B" w:rsidDel="00CB3FDD">
                <w:rPr>
                  <w:rFonts w:ascii="標楷體" w:hAnsi="標楷體"/>
                </w:rPr>
                <w:delText>處理邏輯及注意事項</w:delText>
              </w:r>
            </w:del>
          </w:p>
        </w:tc>
      </w:tr>
      <w:tr w:rsidR="00E24265" w:rsidRPr="00615D4B" w:rsidDel="00CB3FDD" w14:paraId="38B5EB16" w14:textId="1A2B8221" w:rsidTr="005F76AD">
        <w:trPr>
          <w:trHeight w:val="244"/>
          <w:jc w:val="center"/>
          <w:del w:id="15152" w:author="阿毛" w:date="2021-05-21T17:54:00Z"/>
        </w:trPr>
        <w:tc>
          <w:tcPr>
            <w:tcW w:w="219" w:type="pct"/>
            <w:vMerge/>
          </w:tcPr>
          <w:p w14:paraId="458DCE50" w14:textId="60254B8A" w:rsidR="00E24265" w:rsidRPr="00615D4B" w:rsidDel="00CB3FDD" w:rsidRDefault="00E24265">
            <w:pPr>
              <w:pStyle w:val="3"/>
              <w:numPr>
                <w:ilvl w:val="2"/>
                <w:numId w:val="109"/>
              </w:numPr>
              <w:rPr>
                <w:del w:id="15153" w:author="阿毛" w:date="2021-05-21T17:54:00Z"/>
                <w:rFonts w:ascii="標楷體" w:hAnsi="標楷體"/>
              </w:rPr>
              <w:pPrChange w:id="15154" w:author="阿毛" w:date="2021-05-21T17:54:00Z">
                <w:pPr/>
              </w:pPrChange>
            </w:pPr>
          </w:p>
        </w:tc>
        <w:tc>
          <w:tcPr>
            <w:tcW w:w="756" w:type="pct"/>
            <w:vMerge/>
          </w:tcPr>
          <w:p w14:paraId="6C30B67D" w14:textId="11CFCF38" w:rsidR="00E24265" w:rsidRPr="00615D4B" w:rsidDel="00CB3FDD" w:rsidRDefault="00E24265">
            <w:pPr>
              <w:pStyle w:val="3"/>
              <w:numPr>
                <w:ilvl w:val="2"/>
                <w:numId w:val="109"/>
              </w:numPr>
              <w:rPr>
                <w:del w:id="15155" w:author="阿毛" w:date="2021-05-21T17:54:00Z"/>
                <w:rFonts w:ascii="標楷體" w:hAnsi="標楷體"/>
              </w:rPr>
              <w:pPrChange w:id="15156" w:author="阿毛" w:date="2021-05-21T17:54:00Z">
                <w:pPr/>
              </w:pPrChange>
            </w:pPr>
          </w:p>
        </w:tc>
        <w:tc>
          <w:tcPr>
            <w:tcW w:w="624" w:type="pct"/>
          </w:tcPr>
          <w:p w14:paraId="23D5DB0A" w14:textId="6AE61B59" w:rsidR="00E24265" w:rsidRPr="00615D4B" w:rsidDel="00CB3FDD" w:rsidRDefault="00E24265">
            <w:pPr>
              <w:pStyle w:val="3"/>
              <w:numPr>
                <w:ilvl w:val="2"/>
                <w:numId w:val="109"/>
              </w:numPr>
              <w:rPr>
                <w:del w:id="15157" w:author="阿毛" w:date="2021-05-21T17:54:00Z"/>
                <w:rFonts w:ascii="標楷體" w:hAnsi="標楷體"/>
              </w:rPr>
              <w:pPrChange w:id="15158" w:author="阿毛" w:date="2021-05-21T17:54:00Z">
                <w:pPr/>
              </w:pPrChange>
            </w:pPr>
            <w:del w:id="15159" w:author="阿毛" w:date="2021-05-21T17:54:00Z">
              <w:r w:rsidRPr="00615D4B" w:rsidDel="00CB3FDD">
                <w:rPr>
                  <w:rFonts w:ascii="標楷體" w:hAnsi="標楷體" w:hint="eastAsia"/>
                </w:rPr>
                <w:delText>資料型態長度</w:delText>
              </w:r>
            </w:del>
          </w:p>
        </w:tc>
        <w:tc>
          <w:tcPr>
            <w:tcW w:w="624" w:type="pct"/>
          </w:tcPr>
          <w:p w14:paraId="5E40CB66" w14:textId="50C35984" w:rsidR="00E24265" w:rsidRPr="00615D4B" w:rsidDel="00CB3FDD" w:rsidRDefault="00E24265">
            <w:pPr>
              <w:pStyle w:val="3"/>
              <w:numPr>
                <w:ilvl w:val="2"/>
                <w:numId w:val="109"/>
              </w:numPr>
              <w:rPr>
                <w:del w:id="15160" w:author="阿毛" w:date="2021-05-21T17:54:00Z"/>
                <w:rFonts w:ascii="標楷體" w:hAnsi="標楷體"/>
              </w:rPr>
              <w:pPrChange w:id="15161" w:author="阿毛" w:date="2021-05-21T17:54:00Z">
                <w:pPr/>
              </w:pPrChange>
            </w:pPr>
            <w:del w:id="15162" w:author="阿毛" w:date="2021-05-21T17:54:00Z">
              <w:r w:rsidRPr="00615D4B" w:rsidDel="00CB3FDD">
                <w:rPr>
                  <w:rFonts w:ascii="標楷體" w:hAnsi="標楷體"/>
                </w:rPr>
                <w:delText>預設值</w:delText>
              </w:r>
            </w:del>
          </w:p>
        </w:tc>
        <w:tc>
          <w:tcPr>
            <w:tcW w:w="537" w:type="pct"/>
          </w:tcPr>
          <w:p w14:paraId="76C7EDCE" w14:textId="5AA211A5" w:rsidR="00E24265" w:rsidRPr="00615D4B" w:rsidDel="00CB3FDD" w:rsidRDefault="00E24265">
            <w:pPr>
              <w:pStyle w:val="3"/>
              <w:numPr>
                <w:ilvl w:val="2"/>
                <w:numId w:val="109"/>
              </w:numPr>
              <w:rPr>
                <w:del w:id="15163" w:author="阿毛" w:date="2021-05-21T17:54:00Z"/>
                <w:rFonts w:ascii="標楷體" w:hAnsi="標楷體"/>
              </w:rPr>
              <w:pPrChange w:id="15164" w:author="阿毛" w:date="2021-05-21T17:54:00Z">
                <w:pPr/>
              </w:pPrChange>
            </w:pPr>
            <w:del w:id="15165" w:author="阿毛" w:date="2021-05-21T17:54:00Z">
              <w:r w:rsidRPr="00615D4B" w:rsidDel="00CB3FDD">
                <w:rPr>
                  <w:rFonts w:ascii="標楷體" w:hAnsi="標楷體"/>
                </w:rPr>
                <w:delText>選單內容</w:delText>
              </w:r>
            </w:del>
          </w:p>
        </w:tc>
        <w:tc>
          <w:tcPr>
            <w:tcW w:w="299" w:type="pct"/>
          </w:tcPr>
          <w:p w14:paraId="6EFAEB4C" w14:textId="0C1EB6EF" w:rsidR="00E24265" w:rsidRPr="00615D4B" w:rsidDel="00CB3FDD" w:rsidRDefault="00E24265">
            <w:pPr>
              <w:pStyle w:val="3"/>
              <w:numPr>
                <w:ilvl w:val="2"/>
                <w:numId w:val="109"/>
              </w:numPr>
              <w:rPr>
                <w:del w:id="15166" w:author="阿毛" w:date="2021-05-21T17:54:00Z"/>
                <w:rFonts w:ascii="標楷體" w:hAnsi="標楷體"/>
              </w:rPr>
              <w:pPrChange w:id="15167" w:author="阿毛" w:date="2021-05-21T17:54:00Z">
                <w:pPr/>
              </w:pPrChange>
            </w:pPr>
            <w:del w:id="15168" w:author="阿毛" w:date="2021-05-21T17:54:00Z">
              <w:r w:rsidRPr="00615D4B" w:rsidDel="00CB3FDD">
                <w:rPr>
                  <w:rFonts w:ascii="標楷體" w:hAnsi="標楷體"/>
                </w:rPr>
                <w:delText>必填</w:delText>
              </w:r>
            </w:del>
          </w:p>
        </w:tc>
        <w:tc>
          <w:tcPr>
            <w:tcW w:w="299" w:type="pct"/>
          </w:tcPr>
          <w:p w14:paraId="2B21BF5E" w14:textId="29133DEC" w:rsidR="00E24265" w:rsidRPr="00615D4B" w:rsidDel="00CB3FDD" w:rsidRDefault="00E24265">
            <w:pPr>
              <w:pStyle w:val="3"/>
              <w:numPr>
                <w:ilvl w:val="2"/>
                <w:numId w:val="109"/>
              </w:numPr>
              <w:rPr>
                <w:del w:id="15169" w:author="阿毛" w:date="2021-05-21T17:54:00Z"/>
                <w:rFonts w:ascii="標楷體" w:hAnsi="標楷體"/>
              </w:rPr>
              <w:pPrChange w:id="15170" w:author="阿毛" w:date="2021-05-21T17:54:00Z">
                <w:pPr/>
              </w:pPrChange>
            </w:pPr>
            <w:del w:id="15171" w:author="阿毛" w:date="2021-05-21T17:54:00Z">
              <w:r w:rsidRPr="00615D4B" w:rsidDel="00CB3FDD">
                <w:rPr>
                  <w:rFonts w:ascii="標楷體" w:hAnsi="標楷體"/>
                </w:rPr>
                <w:delText>R/W</w:delText>
              </w:r>
            </w:del>
          </w:p>
        </w:tc>
        <w:tc>
          <w:tcPr>
            <w:tcW w:w="1643" w:type="pct"/>
            <w:vMerge/>
          </w:tcPr>
          <w:p w14:paraId="48B73D42" w14:textId="623B5B54" w:rsidR="00E24265" w:rsidRPr="00615D4B" w:rsidDel="00CB3FDD" w:rsidRDefault="00E24265">
            <w:pPr>
              <w:pStyle w:val="3"/>
              <w:numPr>
                <w:ilvl w:val="2"/>
                <w:numId w:val="109"/>
              </w:numPr>
              <w:rPr>
                <w:del w:id="15172" w:author="阿毛" w:date="2021-05-21T17:54:00Z"/>
                <w:rFonts w:ascii="標楷體" w:hAnsi="標楷體"/>
              </w:rPr>
              <w:pPrChange w:id="15173" w:author="阿毛" w:date="2021-05-21T17:54:00Z">
                <w:pPr/>
              </w:pPrChange>
            </w:pPr>
          </w:p>
        </w:tc>
      </w:tr>
      <w:tr w:rsidR="00E24265" w:rsidRPr="00615D4B" w:rsidDel="00CB3FDD" w14:paraId="3BFC2798" w14:textId="45F89E2F" w:rsidTr="005F76AD">
        <w:trPr>
          <w:trHeight w:val="291"/>
          <w:jc w:val="center"/>
          <w:del w:id="15174" w:author="阿毛" w:date="2021-05-21T17:54:00Z"/>
        </w:trPr>
        <w:tc>
          <w:tcPr>
            <w:tcW w:w="219" w:type="pct"/>
          </w:tcPr>
          <w:p w14:paraId="36088A3A" w14:textId="122BF2F3" w:rsidR="00E24265" w:rsidRPr="005E579A" w:rsidDel="00CB3FDD" w:rsidRDefault="00E24265">
            <w:pPr>
              <w:pStyle w:val="3"/>
              <w:numPr>
                <w:ilvl w:val="2"/>
                <w:numId w:val="109"/>
              </w:numPr>
              <w:rPr>
                <w:del w:id="15175" w:author="阿毛" w:date="2021-05-21T17:54:00Z"/>
                <w:rFonts w:ascii="標楷體" w:hAnsi="標楷體"/>
              </w:rPr>
              <w:pPrChange w:id="15176" w:author="阿毛" w:date="2021-05-21T17:54:00Z">
                <w:pPr>
                  <w:pStyle w:val="af9"/>
                  <w:numPr>
                    <w:numId w:val="52"/>
                  </w:numPr>
                  <w:ind w:leftChars="0" w:hanging="480"/>
                </w:pPr>
              </w:pPrChange>
            </w:pPr>
          </w:p>
        </w:tc>
        <w:tc>
          <w:tcPr>
            <w:tcW w:w="756" w:type="pct"/>
          </w:tcPr>
          <w:p w14:paraId="00ABA7BE" w14:textId="0A8E67E2" w:rsidR="00E24265" w:rsidRPr="00615D4B" w:rsidDel="00CB3FDD" w:rsidRDefault="00E24265">
            <w:pPr>
              <w:pStyle w:val="3"/>
              <w:numPr>
                <w:ilvl w:val="2"/>
                <w:numId w:val="109"/>
              </w:numPr>
              <w:rPr>
                <w:del w:id="15177" w:author="阿毛" w:date="2021-05-21T17:54:00Z"/>
                <w:rFonts w:ascii="標楷體" w:hAnsi="標楷體"/>
              </w:rPr>
              <w:pPrChange w:id="15178" w:author="阿毛" w:date="2021-05-21T17:54:00Z">
                <w:pPr/>
              </w:pPrChange>
            </w:pPr>
            <w:del w:id="15179" w:author="阿毛" w:date="2021-05-21T17:54:00Z">
              <w:r w:rsidRPr="00B93CCA" w:rsidDel="00CB3FDD">
                <w:rPr>
                  <w:rFonts w:ascii="標楷體" w:hAnsi="標楷體" w:hint="eastAsia"/>
                </w:rPr>
                <w:delText>交易代碼</w:delText>
              </w:r>
            </w:del>
          </w:p>
        </w:tc>
        <w:tc>
          <w:tcPr>
            <w:tcW w:w="624" w:type="pct"/>
          </w:tcPr>
          <w:p w14:paraId="544EE13D" w14:textId="143405A6" w:rsidR="00E24265" w:rsidRPr="00615D4B" w:rsidDel="00CB3FDD" w:rsidRDefault="00E24265">
            <w:pPr>
              <w:pStyle w:val="3"/>
              <w:numPr>
                <w:ilvl w:val="2"/>
                <w:numId w:val="109"/>
              </w:numPr>
              <w:rPr>
                <w:del w:id="15180" w:author="阿毛" w:date="2021-05-21T17:54:00Z"/>
                <w:rFonts w:ascii="標楷體" w:hAnsi="標楷體"/>
              </w:rPr>
              <w:pPrChange w:id="15181" w:author="阿毛" w:date="2021-05-21T17:54:00Z">
                <w:pPr/>
              </w:pPrChange>
            </w:pPr>
          </w:p>
        </w:tc>
        <w:tc>
          <w:tcPr>
            <w:tcW w:w="624" w:type="pct"/>
          </w:tcPr>
          <w:p w14:paraId="7123CA5C" w14:textId="2AC95BCA" w:rsidR="00E24265" w:rsidRPr="00615D4B" w:rsidDel="00CB3FDD" w:rsidRDefault="00E24265">
            <w:pPr>
              <w:pStyle w:val="3"/>
              <w:numPr>
                <w:ilvl w:val="2"/>
                <w:numId w:val="109"/>
              </w:numPr>
              <w:rPr>
                <w:del w:id="15182" w:author="阿毛" w:date="2021-05-21T17:54:00Z"/>
                <w:rFonts w:ascii="標楷體" w:hAnsi="標楷體"/>
              </w:rPr>
              <w:pPrChange w:id="15183" w:author="阿毛" w:date="2021-05-21T17:54:00Z">
                <w:pPr/>
              </w:pPrChange>
            </w:pPr>
          </w:p>
        </w:tc>
        <w:tc>
          <w:tcPr>
            <w:tcW w:w="537" w:type="pct"/>
          </w:tcPr>
          <w:p w14:paraId="051711A1" w14:textId="0592B308" w:rsidR="00E24265" w:rsidRPr="00615D4B" w:rsidDel="00CB3FDD" w:rsidRDefault="00E24265">
            <w:pPr>
              <w:pStyle w:val="3"/>
              <w:numPr>
                <w:ilvl w:val="2"/>
                <w:numId w:val="109"/>
              </w:numPr>
              <w:rPr>
                <w:del w:id="15184" w:author="阿毛" w:date="2021-05-21T17:54:00Z"/>
                <w:rFonts w:ascii="標楷體" w:hAnsi="標楷體"/>
              </w:rPr>
              <w:pPrChange w:id="15185" w:author="阿毛" w:date="2021-05-21T17:54:00Z">
                <w:pPr/>
              </w:pPrChange>
            </w:pPr>
            <w:del w:id="15186" w:author="阿毛" w:date="2021-05-21T17:54:00Z">
              <w:r w:rsidDel="00CB3FDD">
                <w:rPr>
                  <w:rFonts w:ascii="標楷體" w:hAnsi="標楷體" w:hint="eastAsia"/>
                </w:rPr>
                <w:delText>下拉式選單</w:delText>
              </w:r>
            </w:del>
          </w:p>
        </w:tc>
        <w:tc>
          <w:tcPr>
            <w:tcW w:w="299" w:type="pct"/>
          </w:tcPr>
          <w:p w14:paraId="610BF7AC" w14:textId="67EADB2C" w:rsidR="00E24265" w:rsidRPr="00615D4B" w:rsidDel="00CB3FDD" w:rsidRDefault="00E24265">
            <w:pPr>
              <w:pStyle w:val="3"/>
              <w:numPr>
                <w:ilvl w:val="2"/>
                <w:numId w:val="109"/>
              </w:numPr>
              <w:rPr>
                <w:del w:id="15187" w:author="阿毛" w:date="2021-05-21T17:54:00Z"/>
                <w:rFonts w:ascii="標楷體" w:hAnsi="標楷體"/>
              </w:rPr>
              <w:pPrChange w:id="15188" w:author="阿毛" w:date="2021-05-21T17:54:00Z">
                <w:pPr/>
              </w:pPrChange>
            </w:pPr>
          </w:p>
        </w:tc>
        <w:tc>
          <w:tcPr>
            <w:tcW w:w="299" w:type="pct"/>
          </w:tcPr>
          <w:p w14:paraId="23296571" w14:textId="37E719B3" w:rsidR="00E24265" w:rsidRPr="00615D4B" w:rsidDel="00CB3FDD" w:rsidRDefault="00E24265">
            <w:pPr>
              <w:pStyle w:val="3"/>
              <w:numPr>
                <w:ilvl w:val="2"/>
                <w:numId w:val="109"/>
              </w:numPr>
              <w:rPr>
                <w:del w:id="15189" w:author="阿毛" w:date="2021-05-21T17:54:00Z"/>
                <w:rFonts w:ascii="標楷體" w:hAnsi="標楷體"/>
              </w:rPr>
              <w:pPrChange w:id="15190" w:author="阿毛" w:date="2021-05-21T17:54:00Z">
                <w:pPr/>
              </w:pPrChange>
            </w:pPr>
          </w:p>
        </w:tc>
        <w:tc>
          <w:tcPr>
            <w:tcW w:w="1643" w:type="pct"/>
          </w:tcPr>
          <w:p w14:paraId="06255F5E" w14:textId="3F361B0A" w:rsidR="00E24265" w:rsidDel="00CB3FDD" w:rsidRDefault="00E24265">
            <w:pPr>
              <w:pStyle w:val="3"/>
              <w:numPr>
                <w:ilvl w:val="2"/>
                <w:numId w:val="109"/>
              </w:numPr>
              <w:rPr>
                <w:del w:id="15191" w:author="阿毛" w:date="2021-05-21T17:54:00Z"/>
                <w:rFonts w:ascii="標楷體" w:hAnsi="標楷體"/>
              </w:rPr>
              <w:pPrChange w:id="15192" w:author="阿毛" w:date="2021-05-21T17:54:00Z">
                <w:pPr/>
              </w:pPrChange>
            </w:pPr>
            <w:del w:id="15193" w:author="阿毛" w:date="2021-05-21T17:54:00Z">
              <w:r w:rsidRPr="001C6A5F" w:rsidDel="00CB3FDD">
                <w:rPr>
                  <w:rFonts w:ascii="標楷體" w:hAnsi="標楷體" w:hint="eastAsia"/>
                </w:rPr>
                <w:delText>1:新增</w:delText>
              </w:r>
            </w:del>
          </w:p>
          <w:p w14:paraId="62C85F48" w14:textId="0295C023" w:rsidR="00E24265" w:rsidRPr="00615D4B" w:rsidDel="00CB3FDD" w:rsidRDefault="00E24265">
            <w:pPr>
              <w:pStyle w:val="3"/>
              <w:numPr>
                <w:ilvl w:val="2"/>
                <w:numId w:val="109"/>
              </w:numPr>
              <w:rPr>
                <w:del w:id="15194" w:author="阿毛" w:date="2021-05-21T17:54:00Z"/>
                <w:rFonts w:ascii="標楷體" w:hAnsi="標楷體"/>
              </w:rPr>
              <w:pPrChange w:id="15195" w:author="阿毛" w:date="2021-05-21T17:54:00Z">
                <w:pPr/>
              </w:pPrChange>
            </w:pPr>
            <w:del w:id="15196" w:author="阿毛" w:date="2021-05-21T17:54:00Z">
              <w:r w:rsidRPr="001C6A5F" w:rsidDel="00CB3FDD">
                <w:rPr>
                  <w:rFonts w:ascii="標楷體" w:hAnsi="標楷體" w:hint="eastAsia"/>
                </w:rPr>
                <w:delText>2:異動</w:delText>
              </w:r>
            </w:del>
          </w:p>
        </w:tc>
      </w:tr>
      <w:tr w:rsidR="00E24265" w:rsidRPr="00615D4B" w:rsidDel="00CB3FDD" w14:paraId="01782AFF" w14:textId="3071B379" w:rsidTr="005F76AD">
        <w:trPr>
          <w:trHeight w:val="291"/>
          <w:jc w:val="center"/>
          <w:del w:id="15197" w:author="阿毛" w:date="2021-05-21T17:54:00Z"/>
        </w:trPr>
        <w:tc>
          <w:tcPr>
            <w:tcW w:w="219" w:type="pct"/>
          </w:tcPr>
          <w:p w14:paraId="5387D546" w14:textId="6DD95601" w:rsidR="00E24265" w:rsidRPr="005E579A" w:rsidDel="00CB3FDD" w:rsidRDefault="00E24265">
            <w:pPr>
              <w:pStyle w:val="3"/>
              <w:numPr>
                <w:ilvl w:val="2"/>
                <w:numId w:val="109"/>
              </w:numPr>
              <w:rPr>
                <w:del w:id="15198" w:author="阿毛" w:date="2021-05-21T17:54:00Z"/>
                <w:rFonts w:ascii="標楷體" w:hAnsi="標楷體"/>
              </w:rPr>
              <w:pPrChange w:id="15199" w:author="阿毛" w:date="2021-05-21T17:54:00Z">
                <w:pPr>
                  <w:pStyle w:val="af9"/>
                  <w:numPr>
                    <w:numId w:val="52"/>
                  </w:numPr>
                  <w:ind w:leftChars="0" w:hanging="480"/>
                </w:pPr>
              </w:pPrChange>
            </w:pPr>
          </w:p>
        </w:tc>
        <w:tc>
          <w:tcPr>
            <w:tcW w:w="756" w:type="pct"/>
          </w:tcPr>
          <w:p w14:paraId="1D0DBD37" w14:textId="1B62BC7D" w:rsidR="00E24265" w:rsidRPr="00615D4B" w:rsidDel="00CB3FDD" w:rsidRDefault="00E24265">
            <w:pPr>
              <w:pStyle w:val="3"/>
              <w:numPr>
                <w:ilvl w:val="2"/>
                <w:numId w:val="109"/>
              </w:numPr>
              <w:rPr>
                <w:del w:id="15200" w:author="阿毛" w:date="2021-05-21T17:54:00Z"/>
                <w:rFonts w:ascii="標楷體" w:hAnsi="標楷體"/>
              </w:rPr>
              <w:pPrChange w:id="15201" w:author="阿毛" w:date="2021-05-21T17:54:00Z">
                <w:pPr/>
              </w:pPrChange>
            </w:pPr>
            <w:del w:id="15202" w:author="阿毛" w:date="2021-05-21T17:54:00Z">
              <w:r w:rsidRPr="00B93CCA" w:rsidDel="00CB3FDD">
                <w:rPr>
                  <w:rFonts w:ascii="標楷體" w:hAnsi="標楷體" w:hint="eastAsia"/>
                </w:rPr>
                <w:delText>債務人IDN</w:delText>
              </w:r>
            </w:del>
          </w:p>
        </w:tc>
        <w:tc>
          <w:tcPr>
            <w:tcW w:w="624" w:type="pct"/>
          </w:tcPr>
          <w:p w14:paraId="3320B834" w14:textId="35E5B87D" w:rsidR="00E24265" w:rsidRPr="00615D4B" w:rsidDel="00CB3FDD" w:rsidRDefault="00E24265">
            <w:pPr>
              <w:pStyle w:val="3"/>
              <w:numPr>
                <w:ilvl w:val="2"/>
                <w:numId w:val="109"/>
              </w:numPr>
              <w:rPr>
                <w:del w:id="15203" w:author="阿毛" w:date="2021-05-21T17:54:00Z"/>
                <w:rFonts w:ascii="標楷體" w:hAnsi="標楷體"/>
              </w:rPr>
              <w:pPrChange w:id="15204" w:author="阿毛" w:date="2021-05-21T17:54:00Z">
                <w:pPr/>
              </w:pPrChange>
            </w:pPr>
          </w:p>
        </w:tc>
        <w:tc>
          <w:tcPr>
            <w:tcW w:w="624" w:type="pct"/>
          </w:tcPr>
          <w:p w14:paraId="094778D6" w14:textId="48E36C46" w:rsidR="00E24265" w:rsidRPr="00615D4B" w:rsidDel="00CB3FDD" w:rsidRDefault="00E24265">
            <w:pPr>
              <w:pStyle w:val="3"/>
              <w:numPr>
                <w:ilvl w:val="2"/>
                <w:numId w:val="109"/>
              </w:numPr>
              <w:rPr>
                <w:del w:id="15205" w:author="阿毛" w:date="2021-05-21T17:54:00Z"/>
                <w:rFonts w:ascii="標楷體" w:hAnsi="標楷體"/>
              </w:rPr>
              <w:pPrChange w:id="15206" w:author="阿毛" w:date="2021-05-21T17:54:00Z">
                <w:pPr/>
              </w:pPrChange>
            </w:pPr>
          </w:p>
        </w:tc>
        <w:tc>
          <w:tcPr>
            <w:tcW w:w="537" w:type="pct"/>
          </w:tcPr>
          <w:p w14:paraId="15F36A55" w14:textId="57BDA39A" w:rsidR="00E24265" w:rsidRPr="00615D4B" w:rsidDel="00CB3FDD" w:rsidRDefault="00E24265">
            <w:pPr>
              <w:pStyle w:val="3"/>
              <w:numPr>
                <w:ilvl w:val="2"/>
                <w:numId w:val="109"/>
              </w:numPr>
              <w:rPr>
                <w:del w:id="15207" w:author="阿毛" w:date="2021-05-21T17:54:00Z"/>
                <w:rFonts w:ascii="標楷體" w:hAnsi="標楷體"/>
              </w:rPr>
              <w:pPrChange w:id="15208" w:author="阿毛" w:date="2021-05-21T17:54:00Z">
                <w:pPr/>
              </w:pPrChange>
            </w:pPr>
          </w:p>
        </w:tc>
        <w:tc>
          <w:tcPr>
            <w:tcW w:w="299" w:type="pct"/>
          </w:tcPr>
          <w:p w14:paraId="36430862" w14:textId="213A338C" w:rsidR="00E24265" w:rsidRPr="00615D4B" w:rsidDel="00CB3FDD" w:rsidRDefault="00E24265">
            <w:pPr>
              <w:pStyle w:val="3"/>
              <w:numPr>
                <w:ilvl w:val="2"/>
                <w:numId w:val="109"/>
              </w:numPr>
              <w:rPr>
                <w:del w:id="15209" w:author="阿毛" w:date="2021-05-21T17:54:00Z"/>
                <w:rFonts w:ascii="標楷體" w:hAnsi="標楷體"/>
              </w:rPr>
              <w:pPrChange w:id="15210" w:author="阿毛" w:date="2021-05-21T17:54:00Z">
                <w:pPr/>
              </w:pPrChange>
            </w:pPr>
          </w:p>
        </w:tc>
        <w:tc>
          <w:tcPr>
            <w:tcW w:w="299" w:type="pct"/>
          </w:tcPr>
          <w:p w14:paraId="44A578B5" w14:textId="50D84B37" w:rsidR="00E24265" w:rsidRPr="00615D4B" w:rsidDel="00CB3FDD" w:rsidRDefault="00E24265">
            <w:pPr>
              <w:pStyle w:val="3"/>
              <w:numPr>
                <w:ilvl w:val="2"/>
                <w:numId w:val="109"/>
              </w:numPr>
              <w:rPr>
                <w:del w:id="15211" w:author="阿毛" w:date="2021-05-21T17:54:00Z"/>
                <w:rFonts w:ascii="標楷體" w:hAnsi="標楷體"/>
              </w:rPr>
              <w:pPrChange w:id="15212" w:author="阿毛" w:date="2021-05-21T17:54:00Z">
                <w:pPr/>
              </w:pPrChange>
            </w:pPr>
          </w:p>
        </w:tc>
        <w:tc>
          <w:tcPr>
            <w:tcW w:w="1643" w:type="pct"/>
          </w:tcPr>
          <w:p w14:paraId="1B14A12E" w14:textId="14CA5027" w:rsidR="00E24265" w:rsidRPr="00615D4B" w:rsidDel="00CB3FDD" w:rsidRDefault="00E24265">
            <w:pPr>
              <w:pStyle w:val="3"/>
              <w:numPr>
                <w:ilvl w:val="2"/>
                <w:numId w:val="109"/>
              </w:numPr>
              <w:rPr>
                <w:del w:id="15213" w:author="阿毛" w:date="2021-05-21T17:54:00Z"/>
                <w:rFonts w:ascii="標楷體" w:hAnsi="標楷體"/>
              </w:rPr>
              <w:pPrChange w:id="15214" w:author="阿毛" w:date="2021-05-21T17:54:00Z">
                <w:pPr/>
              </w:pPrChange>
            </w:pPr>
          </w:p>
        </w:tc>
      </w:tr>
      <w:tr w:rsidR="00E24265" w:rsidRPr="00615D4B" w:rsidDel="00CB3FDD" w14:paraId="00068373" w14:textId="7D47243E" w:rsidTr="005F76AD">
        <w:trPr>
          <w:trHeight w:val="291"/>
          <w:jc w:val="center"/>
          <w:del w:id="15215" w:author="阿毛" w:date="2021-05-21T17:54:00Z"/>
        </w:trPr>
        <w:tc>
          <w:tcPr>
            <w:tcW w:w="219" w:type="pct"/>
          </w:tcPr>
          <w:p w14:paraId="7A161E79" w14:textId="14FEF17E" w:rsidR="00E24265" w:rsidRPr="005E579A" w:rsidDel="00CB3FDD" w:rsidRDefault="00E24265">
            <w:pPr>
              <w:pStyle w:val="3"/>
              <w:numPr>
                <w:ilvl w:val="2"/>
                <w:numId w:val="109"/>
              </w:numPr>
              <w:rPr>
                <w:del w:id="15216" w:author="阿毛" w:date="2021-05-21T17:54:00Z"/>
                <w:rFonts w:ascii="標楷體" w:hAnsi="標楷體"/>
              </w:rPr>
              <w:pPrChange w:id="15217" w:author="阿毛" w:date="2021-05-21T17:54:00Z">
                <w:pPr>
                  <w:pStyle w:val="af9"/>
                  <w:numPr>
                    <w:numId w:val="52"/>
                  </w:numPr>
                  <w:ind w:leftChars="0" w:hanging="480"/>
                </w:pPr>
              </w:pPrChange>
            </w:pPr>
          </w:p>
        </w:tc>
        <w:tc>
          <w:tcPr>
            <w:tcW w:w="756" w:type="pct"/>
          </w:tcPr>
          <w:p w14:paraId="3D9BFDBF" w14:textId="27C8CE4E" w:rsidR="00E24265" w:rsidRPr="00615D4B" w:rsidDel="00CB3FDD" w:rsidRDefault="00E24265">
            <w:pPr>
              <w:pStyle w:val="3"/>
              <w:numPr>
                <w:ilvl w:val="2"/>
                <w:numId w:val="109"/>
              </w:numPr>
              <w:rPr>
                <w:del w:id="15218" w:author="阿毛" w:date="2021-05-21T17:54:00Z"/>
                <w:rFonts w:ascii="標楷體" w:hAnsi="標楷體"/>
              </w:rPr>
              <w:pPrChange w:id="15219" w:author="阿毛" w:date="2021-05-21T17:54:00Z">
                <w:pPr/>
              </w:pPrChange>
            </w:pPr>
            <w:del w:id="15220" w:author="阿毛" w:date="2021-05-21T17:54:00Z">
              <w:r w:rsidRPr="00B93CCA" w:rsidDel="00CB3FDD">
                <w:rPr>
                  <w:rFonts w:ascii="標楷體" w:hAnsi="標楷體" w:hint="eastAsia"/>
                </w:rPr>
                <w:delText>報送單位代號</w:delText>
              </w:r>
            </w:del>
          </w:p>
        </w:tc>
        <w:tc>
          <w:tcPr>
            <w:tcW w:w="624" w:type="pct"/>
          </w:tcPr>
          <w:p w14:paraId="24625C15" w14:textId="5D9F4ABE" w:rsidR="00E24265" w:rsidRPr="00615D4B" w:rsidDel="00CB3FDD" w:rsidRDefault="00E24265">
            <w:pPr>
              <w:pStyle w:val="3"/>
              <w:numPr>
                <w:ilvl w:val="2"/>
                <w:numId w:val="109"/>
              </w:numPr>
              <w:rPr>
                <w:del w:id="15221" w:author="阿毛" w:date="2021-05-21T17:54:00Z"/>
                <w:rFonts w:ascii="標楷體" w:hAnsi="標楷體"/>
              </w:rPr>
              <w:pPrChange w:id="15222" w:author="阿毛" w:date="2021-05-21T17:54:00Z">
                <w:pPr/>
              </w:pPrChange>
            </w:pPr>
          </w:p>
        </w:tc>
        <w:tc>
          <w:tcPr>
            <w:tcW w:w="624" w:type="pct"/>
          </w:tcPr>
          <w:p w14:paraId="6C736758" w14:textId="43035502" w:rsidR="00E24265" w:rsidRPr="00615D4B" w:rsidDel="00CB3FDD" w:rsidRDefault="00E24265">
            <w:pPr>
              <w:pStyle w:val="3"/>
              <w:numPr>
                <w:ilvl w:val="2"/>
                <w:numId w:val="109"/>
              </w:numPr>
              <w:rPr>
                <w:del w:id="15223" w:author="阿毛" w:date="2021-05-21T17:54:00Z"/>
                <w:rFonts w:ascii="標楷體" w:hAnsi="標楷體"/>
              </w:rPr>
              <w:pPrChange w:id="15224" w:author="阿毛" w:date="2021-05-21T17:54:00Z">
                <w:pPr/>
              </w:pPrChange>
            </w:pPr>
          </w:p>
        </w:tc>
        <w:tc>
          <w:tcPr>
            <w:tcW w:w="537" w:type="pct"/>
          </w:tcPr>
          <w:p w14:paraId="22509361" w14:textId="71E0FC79" w:rsidR="00E24265" w:rsidRPr="00615D4B" w:rsidDel="00CB3FDD" w:rsidRDefault="00E24265">
            <w:pPr>
              <w:pStyle w:val="3"/>
              <w:numPr>
                <w:ilvl w:val="2"/>
                <w:numId w:val="109"/>
              </w:numPr>
              <w:rPr>
                <w:del w:id="15225" w:author="阿毛" w:date="2021-05-21T17:54:00Z"/>
                <w:rFonts w:ascii="標楷體" w:hAnsi="標楷體"/>
              </w:rPr>
              <w:pPrChange w:id="15226" w:author="阿毛" w:date="2021-05-21T17:54:00Z">
                <w:pPr/>
              </w:pPrChange>
            </w:pPr>
          </w:p>
        </w:tc>
        <w:tc>
          <w:tcPr>
            <w:tcW w:w="299" w:type="pct"/>
          </w:tcPr>
          <w:p w14:paraId="0832C62F" w14:textId="5F42AA7C" w:rsidR="00E24265" w:rsidRPr="00615D4B" w:rsidDel="00CB3FDD" w:rsidRDefault="00E24265">
            <w:pPr>
              <w:pStyle w:val="3"/>
              <w:numPr>
                <w:ilvl w:val="2"/>
                <w:numId w:val="109"/>
              </w:numPr>
              <w:rPr>
                <w:del w:id="15227" w:author="阿毛" w:date="2021-05-21T17:54:00Z"/>
                <w:rFonts w:ascii="標楷體" w:hAnsi="標楷體"/>
              </w:rPr>
              <w:pPrChange w:id="15228" w:author="阿毛" w:date="2021-05-21T17:54:00Z">
                <w:pPr/>
              </w:pPrChange>
            </w:pPr>
          </w:p>
        </w:tc>
        <w:tc>
          <w:tcPr>
            <w:tcW w:w="299" w:type="pct"/>
          </w:tcPr>
          <w:p w14:paraId="1EE9B9AA" w14:textId="1B93530E" w:rsidR="00E24265" w:rsidRPr="00615D4B" w:rsidDel="00CB3FDD" w:rsidRDefault="00E24265">
            <w:pPr>
              <w:pStyle w:val="3"/>
              <w:numPr>
                <w:ilvl w:val="2"/>
                <w:numId w:val="109"/>
              </w:numPr>
              <w:rPr>
                <w:del w:id="15229" w:author="阿毛" w:date="2021-05-21T17:54:00Z"/>
                <w:rFonts w:ascii="標楷體" w:hAnsi="標楷體"/>
              </w:rPr>
              <w:pPrChange w:id="15230" w:author="阿毛" w:date="2021-05-21T17:54:00Z">
                <w:pPr/>
              </w:pPrChange>
            </w:pPr>
          </w:p>
        </w:tc>
        <w:tc>
          <w:tcPr>
            <w:tcW w:w="1643" w:type="pct"/>
          </w:tcPr>
          <w:p w14:paraId="07847844" w14:textId="7DE60B29" w:rsidR="00E24265" w:rsidRPr="00615D4B" w:rsidDel="00CB3FDD" w:rsidRDefault="00E24265">
            <w:pPr>
              <w:pStyle w:val="3"/>
              <w:numPr>
                <w:ilvl w:val="2"/>
                <w:numId w:val="109"/>
              </w:numPr>
              <w:rPr>
                <w:del w:id="15231" w:author="阿毛" w:date="2021-05-21T17:54:00Z"/>
                <w:rFonts w:ascii="標楷體" w:hAnsi="標楷體"/>
              </w:rPr>
              <w:pPrChange w:id="15232" w:author="阿毛" w:date="2021-05-21T17:54:00Z">
                <w:pPr/>
              </w:pPrChange>
            </w:pPr>
          </w:p>
        </w:tc>
      </w:tr>
      <w:tr w:rsidR="00E24265" w:rsidRPr="00615D4B" w:rsidDel="00CB3FDD" w14:paraId="35FF827D" w14:textId="6A4B0C6E" w:rsidTr="005F76AD">
        <w:trPr>
          <w:trHeight w:val="291"/>
          <w:jc w:val="center"/>
          <w:del w:id="15233" w:author="阿毛" w:date="2021-05-21T17:54:00Z"/>
        </w:trPr>
        <w:tc>
          <w:tcPr>
            <w:tcW w:w="219" w:type="pct"/>
          </w:tcPr>
          <w:p w14:paraId="14ED95D7" w14:textId="2D466492" w:rsidR="00E24265" w:rsidRPr="005E579A" w:rsidDel="00CB3FDD" w:rsidRDefault="00E24265">
            <w:pPr>
              <w:pStyle w:val="3"/>
              <w:numPr>
                <w:ilvl w:val="2"/>
                <w:numId w:val="109"/>
              </w:numPr>
              <w:rPr>
                <w:del w:id="15234" w:author="阿毛" w:date="2021-05-21T17:54:00Z"/>
                <w:rFonts w:ascii="標楷體" w:hAnsi="標楷體"/>
              </w:rPr>
              <w:pPrChange w:id="15235" w:author="阿毛" w:date="2021-05-21T17:54:00Z">
                <w:pPr>
                  <w:pStyle w:val="af9"/>
                  <w:numPr>
                    <w:numId w:val="52"/>
                  </w:numPr>
                  <w:ind w:leftChars="0" w:hanging="480"/>
                </w:pPr>
              </w:pPrChange>
            </w:pPr>
          </w:p>
        </w:tc>
        <w:tc>
          <w:tcPr>
            <w:tcW w:w="756" w:type="pct"/>
          </w:tcPr>
          <w:p w14:paraId="799A2262" w14:textId="3E416241" w:rsidR="00E24265" w:rsidRPr="00615D4B" w:rsidDel="00CB3FDD" w:rsidRDefault="00E24265">
            <w:pPr>
              <w:pStyle w:val="3"/>
              <w:numPr>
                <w:ilvl w:val="2"/>
                <w:numId w:val="109"/>
              </w:numPr>
              <w:rPr>
                <w:del w:id="15236" w:author="阿毛" w:date="2021-05-21T17:54:00Z"/>
                <w:rFonts w:ascii="標楷體" w:hAnsi="標楷體"/>
              </w:rPr>
              <w:pPrChange w:id="15237" w:author="阿毛" w:date="2021-05-21T17:54:00Z">
                <w:pPr/>
              </w:pPrChange>
            </w:pPr>
            <w:del w:id="15238" w:author="阿毛" w:date="2021-05-21T17:54:00Z">
              <w:r w:rsidRPr="00B93CCA" w:rsidDel="00CB3FDD">
                <w:rPr>
                  <w:rFonts w:ascii="標楷體" w:hAnsi="標楷體" w:hint="eastAsia"/>
                </w:rPr>
                <w:delText>款項統一收付申請日</w:delText>
              </w:r>
            </w:del>
          </w:p>
        </w:tc>
        <w:tc>
          <w:tcPr>
            <w:tcW w:w="624" w:type="pct"/>
          </w:tcPr>
          <w:p w14:paraId="292609D3" w14:textId="6D633EF0" w:rsidR="00E24265" w:rsidRPr="00615D4B" w:rsidDel="00CB3FDD" w:rsidRDefault="00E24265">
            <w:pPr>
              <w:pStyle w:val="3"/>
              <w:numPr>
                <w:ilvl w:val="2"/>
                <w:numId w:val="109"/>
              </w:numPr>
              <w:rPr>
                <w:del w:id="15239" w:author="阿毛" w:date="2021-05-21T17:54:00Z"/>
                <w:rFonts w:ascii="標楷體" w:hAnsi="標楷體"/>
              </w:rPr>
              <w:pPrChange w:id="15240" w:author="阿毛" w:date="2021-05-21T17:54:00Z">
                <w:pPr/>
              </w:pPrChange>
            </w:pPr>
          </w:p>
        </w:tc>
        <w:tc>
          <w:tcPr>
            <w:tcW w:w="624" w:type="pct"/>
          </w:tcPr>
          <w:p w14:paraId="3353AD9C" w14:textId="13727500" w:rsidR="00E24265" w:rsidRPr="00615D4B" w:rsidDel="00CB3FDD" w:rsidRDefault="00E24265">
            <w:pPr>
              <w:pStyle w:val="3"/>
              <w:numPr>
                <w:ilvl w:val="2"/>
                <w:numId w:val="109"/>
              </w:numPr>
              <w:rPr>
                <w:del w:id="15241" w:author="阿毛" w:date="2021-05-21T17:54:00Z"/>
                <w:rFonts w:ascii="標楷體" w:hAnsi="標楷體"/>
              </w:rPr>
              <w:pPrChange w:id="15242" w:author="阿毛" w:date="2021-05-21T17:54:00Z">
                <w:pPr/>
              </w:pPrChange>
            </w:pPr>
          </w:p>
        </w:tc>
        <w:tc>
          <w:tcPr>
            <w:tcW w:w="537" w:type="pct"/>
          </w:tcPr>
          <w:p w14:paraId="2C37F7DD" w14:textId="28FF4590" w:rsidR="00E24265" w:rsidRPr="00615D4B" w:rsidDel="00CB3FDD" w:rsidRDefault="00E24265">
            <w:pPr>
              <w:pStyle w:val="3"/>
              <w:numPr>
                <w:ilvl w:val="2"/>
                <w:numId w:val="109"/>
              </w:numPr>
              <w:rPr>
                <w:del w:id="15243" w:author="阿毛" w:date="2021-05-21T17:54:00Z"/>
                <w:rFonts w:ascii="標楷體" w:hAnsi="標楷體"/>
              </w:rPr>
              <w:pPrChange w:id="15244" w:author="阿毛" w:date="2021-05-21T17:54:00Z">
                <w:pPr/>
              </w:pPrChange>
            </w:pPr>
          </w:p>
        </w:tc>
        <w:tc>
          <w:tcPr>
            <w:tcW w:w="299" w:type="pct"/>
          </w:tcPr>
          <w:p w14:paraId="7A2CA9FB" w14:textId="641C6081" w:rsidR="00E24265" w:rsidRPr="00615D4B" w:rsidDel="00CB3FDD" w:rsidRDefault="00E24265">
            <w:pPr>
              <w:pStyle w:val="3"/>
              <w:numPr>
                <w:ilvl w:val="2"/>
                <w:numId w:val="109"/>
              </w:numPr>
              <w:rPr>
                <w:del w:id="15245" w:author="阿毛" w:date="2021-05-21T17:54:00Z"/>
                <w:rFonts w:ascii="標楷體" w:hAnsi="標楷體"/>
              </w:rPr>
              <w:pPrChange w:id="15246" w:author="阿毛" w:date="2021-05-21T17:54:00Z">
                <w:pPr/>
              </w:pPrChange>
            </w:pPr>
          </w:p>
        </w:tc>
        <w:tc>
          <w:tcPr>
            <w:tcW w:w="299" w:type="pct"/>
          </w:tcPr>
          <w:p w14:paraId="1E81F414" w14:textId="2FAF21BC" w:rsidR="00E24265" w:rsidRPr="00615D4B" w:rsidDel="00CB3FDD" w:rsidRDefault="00E24265">
            <w:pPr>
              <w:pStyle w:val="3"/>
              <w:numPr>
                <w:ilvl w:val="2"/>
                <w:numId w:val="109"/>
              </w:numPr>
              <w:rPr>
                <w:del w:id="15247" w:author="阿毛" w:date="2021-05-21T17:54:00Z"/>
                <w:rFonts w:ascii="標楷體" w:hAnsi="標楷體"/>
              </w:rPr>
              <w:pPrChange w:id="15248" w:author="阿毛" w:date="2021-05-21T17:54:00Z">
                <w:pPr/>
              </w:pPrChange>
            </w:pPr>
          </w:p>
        </w:tc>
        <w:tc>
          <w:tcPr>
            <w:tcW w:w="1643" w:type="pct"/>
          </w:tcPr>
          <w:p w14:paraId="7A7D5A56" w14:textId="6CAE0036" w:rsidR="00E24265" w:rsidRPr="00615D4B" w:rsidDel="00CB3FDD" w:rsidRDefault="00E24265">
            <w:pPr>
              <w:pStyle w:val="3"/>
              <w:numPr>
                <w:ilvl w:val="2"/>
                <w:numId w:val="109"/>
              </w:numPr>
              <w:rPr>
                <w:del w:id="15249" w:author="阿毛" w:date="2021-05-21T17:54:00Z"/>
                <w:rFonts w:ascii="標楷體" w:hAnsi="標楷體"/>
              </w:rPr>
              <w:pPrChange w:id="15250" w:author="阿毛" w:date="2021-05-21T17:54:00Z">
                <w:pPr/>
              </w:pPrChange>
            </w:pPr>
          </w:p>
        </w:tc>
      </w:tr>
      <w:tr w:rsidR="00E24265" w:rsidRPr="00615D4B" w:rsidDel="00CB3FDD" w14:paraId="708CB4A7" w14:textId="51FA63CF" w:rsidTr="005F76AD">
        <w:trPr>
          <w:trHeight w:val="291"/>
          <w:jc w:val="center"/>
          <w:del w:id="15251" w:author="阿毛" w:date="2021-05-21T17:54:00Z"/>
        </w:trPr>
        <w:tc>
          <w:tcPr>
            <w:tcW w:w="219" w:type="pct"/>
          </w:tcPr>
          <w:p w14:paraId="263DC8F5" w14:textId="5C28B8B1" w:rsidR="00E24265" w:rsidRPr="005E579A" w:rsidDel="00CB3FDD" w:rsidRDefault="00E24265">
            <w:pPr>
              <w:pStyle w:val="3"/>
              <w:numPr>
                <w:ilvl w:val="2"/>
                <w:numId w:val="109"/>
              </w:numPr>
              <w:rPr>
                <w:del w:id="15252" w:author="阿毛" w:date="2021-05-21T17:54:00Z"/>
                <w:rFonts w:ascii="標楷體" w:hAnsi="標楷體"/>
              </w:rPr>
              <w:pPrChange w:id="15253" w:author="阿毛" w:date="2021-05-21T17:54:00Z">
                <w:pPr>
                  <w:pStyle w:val="af9"/>
                  <w:numPr>
                    <w:numId w:val="52"/>
                  </w:numPr>
                  <w:ind w:leftChars="0" w:hanging="480"/>
                </w:pPr>
              </w:pPrChange>
            </w:pPr>
          </w:p>
        </w:tc>
        <w:tc>
          <w:tcPr>
            <w:tcW w:w="756" w:type="pct"/>
          </w:tcPr>
          <w:p w14:paraId="2B5326C9" w14:textId="074D8DC7" w:rsidR="00E24265" w:rsidRPr="00615D4B" w:rsidDel="00CB3FDD" w:rsidRDefault="00E24265">
            <w:pPr>
              <w:pStyle w:val="3"/>
              <w:numPr>
                <w:ilvl w:val="2"/>
                <w:numId w:val="109"/>
              </w:numPr>
              <w:rPr>
                <w:del w:id="15254" w:author="阿毛" w:date="2021-05-21T17:54:00Z"/>
                <w:rFonts w:ascii="標楷體" w:hAnsi="標楷體"/>
              </w:rPr>
              <w:pPrChange w:id="15255" w:author="阿毛" w:date="2021-05-21T17:54:00Z">
                <w:pPr/>
              </w:pPrChange>
            </w:pPr>
            <w:del w:id="15256" w:author="阿毛" w:date="2021-05-21T17:54:00Z">
              <w:r w:rsidRPr="00B93CCA" w:rsidDel="00CB3FDD">
                <w:rPr>
                  <w:rFonts w:ascii="標楷體" w:hAnsi="標楷體" w:hint="eastAsia"/>
                </w:rPr>
                <w:delText>受理更生款項統一收付之債權金融機構代號</w:delText>
              </w:r>
            </w:del>
          </w:p>
        </w:tc>
        <w:tc>
          <w:tcPr>
            <w:tcW w:w="624" w:type="pct"/>
          </w:tcPr>
          <w:p w14:paraId="3003C74F" w14:textId="4544AF42" w:rsidR="00E24265" w:rsidRPr="00615D4B" w:rsidDel="00CB3FDD" w:rsidRDefault="00E24265">
            <w:pPr>
              <w:pStyle w:val="3"/>
              <w:numPr>
                <w:ilvl w:val="2"/>
                <w:numId w:val="109"/>
              </w:numPr>
              <w:rPr>
                <w:del w:id="15257" w:author="阿毛" w:date="2021-05-21T17:54:00Z"/>
                <w:rFonts w:ascii="標楷體" w:hAnsi="標楷體"/>
              </w:rPr>
              <w:pPrChange w:id="15258" w:author="阿毛" w:date="2021-05-21T17:54:00Z">
                <w:pPr/>
              </w:pPrChange>
            </w:pPr>
          </w:p>
        </w:tc>
        <w:tc>
          <w:tcPr>
            <w:tcW w:w="624" w:type="pct"/>
          </w:tcPr>
          <w:p w14:paraId="1C01F6D2" w14:textId="77045801" w:rsidR="00E24265" w:rsidRPr="00615D4B" w:rsidDel="00CB3FDD" w:rsidRDefault="00E24265">
            <w:pPr>
              <w:pStyle w:val="3"/>
              <w:numPr>
                <w:ilvl w:val="2"/>
                <w:numId w:val="109"/>
              </w:numPr>
              <w:rPr>
                <w:del w:id="15259" w:author="阿毛" w:date="2021-05-21T17:54:00Z"/>
                <w:rFonts w:ascii="標楷體" w:hAnsi="標楷體"/>
              </w:rPr>
              <w:pPrChange w:id="15260" w:author="阿毛" w:date="2021-05-21T17:54:00Z">
                <w:pPr/>
              </w:pPrChange>
            </w:pPr>
          </w:p>
        </w:tc>
        <w:tc>
          <w:tcPr>
            <w:tcW w:w="537" w:type="pct"/>
          </w:tcPr>
          <w:p w14:paraId="126696F5" w14:textId="7CB1272E" w:rsidR="00E24265" w:rsidRPr="00615D4B" w:rsidDel="00CB3FDD" w:rsidRDefault="00E24265">
            <w:pPr>
              <w:pStyle w:val="3"/>
              <w:numPr>
                <w:ilvl w:val="2"/>
                <w:numId w:val="109"/>
              </w:numPr>
              <w:rPr>
                <w:del w:id="15261" w:author="阿毛" w:date="2021-05-21T17:54:00Z"/>
                <w:rFonts w:ascii="標楷體" w:hAnsi="標楷體"/>
              </w:rPr>
              <w:pPrChange w:id="15262" w:author="阿毛" w:date="2021-05-21T17:54:00Z">
                <w:pPr/>
              </w:pPrChange>
            </w:pPr>
          </w:p>
        </w:tc>
        <w:tc>
          <w:tcPr>
            <w:tcW w:w="299" w:type="pct"/>
          </w:tcPr>
          <w:p w14:paraId="04B9DF1E" w14:textId="333903A0" w:rsidR="00E24265" w:rsidRPr="00615D4B" w:rsidDel="00CB3FDD" w:rsidRDefault="00E24265">
            <w:pPr>
              <w:pStyle w:val="3"/>
              <w:numPr>
                <w:ilvl w:val="2"/>
                <w:numId w:val="109"/>
              </w:numPr>
              <w:rPr>
                <w:del w:id="15263" w:author="阿毛" w:date="2021-05-21T17:54:00Z"/>
                <w:rFonts w:ascii="標楷體" w:hAnsi="標楷體"/>
              </w:rPr>
              <w:pPrChange w:id="15264" w:author="阿毛" w:date="2021-05-21T17:54:00Z">
                <w:pPr/>
              </w:pPrChange>
            </w:pPr>
          </w:p>
        </w:tc>
        <w:tc>
          <w:tcPr>
            <w:tcW w:w="299" w:type="pct"/>
          </w:tcPr>
          <w:p w14:paraId="69B13885" w14:textId="2D4CEAF7" w:rsidR="00E24265" w:rsidRPr="00615D4B" w:rsidDel="00CB3FDD" w:rsidRDefault="00E24265">
            <w:pPr>
              <w:pStyle w:val="3"/>
              <w:numPr>
                <w:ilvl w:val="2"/>
                <w:numId w:val="109"/>
              </w:numPr>
              <w:rPr>
                <w:del w:id="15265" w:author="阿毛" w:date="2021-05-21T17:54:00Z"/>
                <w:rFonts w:ascii="標楷體" w:hAnsi="標楷體"/>
              </w:rPr>
              <w:pPrChange w:id="15266" w:author="阿毛" w:date="2021-05-21T17:54:00Z">
                <w:pPr/>
              </w:pPrChange>
            </w:pPr>
          </w:p>
        </w:tc>
        <w:tc>
          <w:tcPr>
            <w:tcW w:w="1643" w:type="pct"/>
          </w:tcPr>
          <w:p w14:paraId="4ED2301D" w14:textId="7ADED766" w:rsidR="00E24265" w:rsidRPr="00615D4B" w:rsidDel="00CB3FDD" w:rsidRDefault="00E24265">
            <w:pPr>
              <w:pStyle w:val="3"/>
              <w:numPr>
                <w:ilvl w:val="2"/>
                <w:numId w:val="109"/>
              </w:numPr>
              <w:rPr>
                <w:del w:id="15267" w:author="阿毛" w:date="2021-05-21T17:54:00Z"/>
                <w:rFonts w:ascii="標楷體" w:hAnsi="標楷體"/>
              </w:rPr>
              <w:pPrChange w:id="15268" w:author="阿毛" w:date="2021-05-21T17:54:00Z">
                <w:pPr/>
              </w:pPrChange>
            </w:pPr>
          </w:p>
        </w:tc>
      </w:tr>
      <w:tr w:rsidR="00E24265" w:rsidRPr="00615D4B" w:rsidDel="00CB3FDD" w14:paraId="08F0DB67" w14:textId="2ADBCFAD" w:rsidTr="005F76AD">
        <w:trPr>
          <w:trHeight w:val="291"/>
          <w:jc w:val="center"/>
          <w:del w:id="15269" w:author="阿毛" w:date="2021-05-21T17:54:00Z"/>
        </w:trPr>
        <w:tc>
          <w:tcPr>
            <w:tcW w:w="219" w:type="pct"/>
          </w:tcPr>
          <w:p w14:paraId="60FB6EFD" w14:textId="0DD3CA81" w:rsidR="00E24265" w:rsidRPr="005E579A" w:rsidDel="00CB3FDD" w:rsidRDefault="00E24265">
            <w:pPr>
              <w:pStyle w:val="3"/>
              <w:numPr>
                <w:ilvl w:val="2"/>
                <w:numId w:val="109"/>
              </w:numPr>
              <w:rPr>
                <w:del w:id="15270" w:author="阿毛" w:date="2021-05-21T17:54:00Z"/>
                <w:rFonts w:ascii="標楷體" w:hAnsi="標楷體"/>
              </w:rPr>
              <w:pPrChange w:id="15271" w:author="阿毛" w:date="2021-05-21T17:54:00Z">
                <w:pPr>
                  <w:pStyle w:val="af9"/>
                  <w:numPr>
                    <w:numId w:val="52"/>
                  </w:numPr>
                  <w:ind w:leftChars="0" w:hanging="480"/>
                </w:pPr>
              </w:pPrChange>
            </w:pPr>
          </w:p>
        </w:tc>
        <w:tc>
          <w:tcPr>
            <w:tcW w:w="756" w:type="pct"/>
          </w:tcPr>
          <w:p w14:paraId="28DDD7B9" w14:textId="23474991" w:rsidR="00E24265" w:rsidRPr="00615D4B" w:rsidDel="00CB3FDD" w:rsidRDefault="00E24265">
            <w:pPr>
              <w:pStyle w:val="3"/>
              <w:numPr>
                <w:ilvl w:val="2"/>
                <w:numId w:val="109"/>
              </w:numPr>
              <w:rPr>
                <w:del w:id="15272" w:author="阿毛" w:date="2021-05-21T17:54:00Z"/>
                <w:rFonts w:ascii="標楷體" w:hAnsi="標楷體"/>
              </w:rPr>
              <w:pPrChange w:id="15273" w:author="阿毛" w:date="2021-05-21T17:54:00Z">
                <w:pPr/>
              </w:pPrChange>
            </w:pPr>
            <w:del w:id="15274" w:author="阿毛" w:date="2021-05-21T17:54:00Z">
              <w:r w:rsidRPr="00B93CCA" w:rsidDel="00CB3FDD">
                <w:rPr>
                  <w:rFonts w:ascii="標楷體" w:hAnsi="標楷體" w:hint="eastAsia"/>
                </w:rPr>
                <w:delText>是否為</w:delText>
              </w:r>
              <w:r w:rsidRPr="00B93CCA" w:rsidDel="00CB3FDD">
                <w:rPr>
                  <w:rFonts w:ascii="標楷體" w:hAnsi="標楷體" w:hint="eastAsia"/>
                </w:rPr>
                <w:lastRenderedPageBreak/>
                <w:delText>更生債權人</w:delText>
              </w:r>
            </w:del>
          </w:p>
        </w:tc>
        <w:tc>
          <w:tcPr>
            <w:tcW w:w="624" w:type="pct"/>
          </w:tcPr>
          <w:p w14:paraId="61A998B1" w14:textId="00DDFA93" w:rsidR="00E24265" w:rsidRPr="00615D4B" w:rsidDel="00CB3FDD" w:rsidRDefault="00E24265">
            <w:pPr>
              <w:pStyle w:val="3"/>
              <w:numPr>
                <w:ilvl w:val="2"/>
                <w:numId w:val="109"/>
              </w:numPr>
              <w:rPr>
                <w:del w:id="15275" w:author="阿毛" w:date="2021-05-21T17:54:00Z"/>
                <w:rFonts w:ascii="標楷體" w:hAnsi="標楷體"/>
              </w:rPr>
              <w:pPrChange w:id="15276" w:author="阿毛" w:date="2021-05-21T17:54:00Z">
                <w:pPr/>
              </w:pPrChange>
            </w:pPr>
          </w:p>
        </w:tc>
        <w:tc>
          <w:tcPr>
            <w:tcW w:w="624" w:type="pct"/>
          </w:tcPr>
          <w:p w14:paraId="425398E4" w14:textId="5EE28409" w:rsidR="00E24265" w:rsidRPr="00615D4B" w:rsidDel="00CB3FDD" w:rsidRDefault="00E24265">
            <w:pPr>
              <w:pStyle w:val="3"/>
              <w:numPr>
                <w:ilvl w:val="2"/>
                <w:numId w:val="109"/>
              </w:numPr>
              <w:rPr>
                <w:del w:id="15277" w:author="阿毛" w:date="2021-05-21T17:54:00Z"/>
                <w:rFonts w:ascii="標楷體" w:hAnsi="標楷體"/>
              </w:rPr>
              <w:pPrChange w:id="15278" w:author="阿毛" w:date="2021-05-21T17:54:00Z">
                <w:pPr/>
              </w:pPrChange>
            </w:pPr>
          </w:p>
        </w:tc>
        <w:tc>
          <w:tcPr>
            <w:tcW w:w="537" w:type="pct"/>
          </w:tcPr>
          <w:p w14:paraId="1C1D2D76" w14:textId="32F034AC" w:rsidR="00E24265" w:rsidRPr="00615D4B" w:rsidDel="00CB3FDD" w:rsidRDefault="00E24265">
            <w:pPr>
              <w:pStyle w:val="3"/>
              <w:numPr>
                <w:ilvl w:val="2"/>
                <w:numId w:val="109"/>
              </w:numPr>
              <w:rPr>
                <w:del w:id="15279" w:author="阿毛" w:date="2021-05-21T17:54:00Z"/>
                <w:rFonts w:ascii="標楷體" w:hAnsi="標楷體"/>
              </w:rPr>
              <w:pPrChange w:id="15280" w:author="阿毛" w:date="2021-05-21T17:54:00Z">
                <w:pPr/>
              </w:pPrChange>
            </w:pPr>
          </w:p>
        </w:tc>
        <w:tc>
          <w:tcPr>
            <w:tcW w:w="299" w:type="pct"/>
          </w:tcPr>
          <w:p w14:paraId="2665B80C" w14:textId="442182E6" w:rsidR="00E24265" w:rsidRPr="00615D4B" w:rsidDel="00CB3FDD" w:rsidRDefault="00E24265">
            <w:pPr>
              <w:pStyle w:val="3"/>
              <w:numPr>
                <w:ilvl w:val="2"/>
                <w:numId w:val="109"/>
              </w:numPr>
              <w:rPr>
                <w:del w:id="15281" w:author="阿毛" w:date="2021-05-21T17:54:00Z"/>
                <w:rFonts w:ascii="標楷體" w:hAnsi="標楷體"/>
              </w:rPr>
              <w:pPrChange w:id="15282" w:author="阿毛" w:date="2021-05-21T17:54:00Z">
                <w:pPr/>
              </w:pPrChange>
            </w:pPr>
          </w:p>
        </w:tc>
        <w:tc>
          <w:tcPr>
            <w:tcW w:w="299" w:type="pct"/>
          </w:tcPr>
          <w:p w14:paraId="27527655" w14:textId="54A79848" w:rsidR="00E24265" w:rsidRPr="00615D4B" w:rsidDel="00CB3FDD" w:rsidRDefault="00E24265">
            <w:pPr>
              <w:pStyle w:val="3"/>
              <w:numPr>
                <w:ilvl w:val="2"/>
                <w:numId w:val="109"/>
              </w:numPr>
              <w:rPr>
                <w:del w:id="15283" w:author="阿毛" w:date="2021-05-21T17:54:00Z"/>
                <w:rFonts w:ascii="標楷體" w:hAnsi="標楷體"/>
              </w:rPr>
              <w:pPrChange w:id="15284" w:author="阿毛" w:date="2021-05-21T17:54:00Z">
                <w:pPr/>
              </w:pPrChange>
            </w:pPr>
          </w:p>
        </w:tc>
        <w:tc>
          <w:tcPr>
            <w:tcW w:w="1643" w:type="pct"/>
          </w:tcPr>
          <w:p w14:paraId="219269C8" w14:textId="4F31216A" w:rsidR="00E24265" w:rsidRPr="00615D4B" w:rsidDel="00CB3FDD" w:rsidRDefault="00E24265">
            <w:pPr>
              <w:pStyle w:val="3"/>
              <w:numPr>
                <w:ilvl w:val="2"/>
                <w:numId w:val="109"/>
              </w:numPr>
              <w:rPr>
                <w:del w:id="15285" w:author="阿毛" w:date="2021-05-21T17:54:00Z"/>
                <w:rFonts w:ascii="標楷體" w:hAnsi="標楷體"/>
              </w:rPr>
              <w:pPrChange w:id="15286" w:author="阿毛" w:date="2021-05-21T17:54:00Z">
                <w:pPr/>
              </w:pPrChange>
            </w:pPr>
            <w:del w:id="15287" w:author="阿毛" w:date="2021-05-21T17:54:00Z">
              <w:r w:rsidRPr="001C6A5F" w:rsidDel="00CB3FDD">
                <w:rPr>
                  <w:rFonts w:ascii="標楷體" w:hAnsi="標楷體" w:hint="eastAsia"/>
                </w:rPr>
                <w:delText>輸入Y</w:delText>
              </w:r>
              <w:r w:rsidRPr="001C6A5F" w:rsidDel="00CB3FDD">
                <w:rPr>
                  <w:rFonts w:ascii="標楷體" w:hAnsi="標楷體" w:hint="eastAsia"/>
                </w:rPr>
                <w:lastRenderedPageBreak/>
                <w:delText>或N</w:delText>
              </w:r>
            </w:del>
          </w:p>
        </w:tc>
      </w:tr>
      <w:tr w:rsidR="00E24265" w:rsidRPr="00615D4B" w:rsidDel="00CB3FDD" w14:paraId="20770F69" w14:textId="0B1035FC" w:rsidTr="005F76AD">
        <w:trPr>
          <w:trHeight w:val="291"/>
          <w:jc w:val="center"/>
          <w:del w:id="15288" w:author="阿毛" w:date="2021-05-21T17:54:00Z"/>
        </w:trPr>
        <w:tc>
          <w:tcPr>
            <w:tcW w:w="219" w:type="pct"/>
          </w:tcPr>
          <w:p w14:paraId="1B1DA54F" w14:textId="4DBAF677" w:rsidR="00E24265" w:rsidRPr="005E579A" w:rsidDel="00CB3FDD" w:rsidRDefault="00E24265">
            <w:pPr>
              <w:pStyle w:val="3"/>
              <w:numPr>
                <w:ilvl w:val="2"/>
                <w:numId w:val="109"/>
              </w:numPr>
              <w:rPr>
                <w:del w:id="15289" w:author="阿毛" w:date="2021-05-21T17:54:00Z"/>
                <w:rFonts w:ascii="標楷體" w:hAnsi="標楷體"/>
              </w:rPr>
              <w:pPrChange w:id="15290" w:author="阿毛" w:date="2021-05-21T17:54:00Z">
                <w:pPr>
                  <w:pStyle w:val="af9"/>
                  <w:numPr>
                    <w:numId w:val="52"/>
                  </w:numPr>
                  <w:ind w:leftChars="0" w:hanging="480"/>
                </w:pPr>
              </w:pPrChange>
            </w:pPr>
          </w:p>
        </w:tc>
        <w:tc>
          <w:tcPr>
            <w:tcW w:w="756" w:type="pct"/>
          </w:tcPr>
          <w:p w14:paraId="5B5B8597" w14:textId="1C75BEC4" w:rsidR="00E24265" w:rsidRPr="00615D4B" w:rsidDel="00CB3FDD" w:rsidRDefault="00E24265">
            <w:pPr>
              <w:pStyle w:val="3"/>
              <w:numPr>
                <w:ilvl w:val="2"/>
                <w:numId w:val="109"/>
              </w:numPr>
              <w:rPr>
                <w:del w:id="15291" w:author="阿毛" w:date="2021-05-21T17:54:00Z"/>
                <w:rFonts w:ascii="標楷體" w:hAnsi="標楷體"/>
              </w:rPr>
              <w:pPrChange w:id="15292" w:author="阿毛" w:date="2021-05-21T17:54:00Z">
                <w:pPr/>
              </w:pPrChange>
            </w:pPr>
            <w:del w:id="15293" w:author="阿毛" w:date="2021-05-21T17:54:00Z">
              <w:r w:rsidRPr="00B93CCA" w:rsidDel="00CB3FDD">
                <w:rPr>
                  <w:rFonts w:ascii="標楷體" w:hAnsi="標楷體" w:hint="eastAsia"/>
                </w:rPr>
                <w:delText>債務人是否仍依更生方案正常還款予本金融機構</w:delText>
              </w:r>
            </w:del>
          </w:p>
        </w:tc>
        <w:tc>
          <w:tcPr>
            <w:tcW w:w="624" w:type="pct"/>
          </w:tcPr>
          <w:p w14:paraId="6120CD0B" w14:textId="6C242351" w:rsidR="00E24265" w:rsidRPr="00615D4B" w:rsidDel="00CB3FDD" w:rsidRDefault="00E24265">
            <w:pPr>
              <w:pStyle w:val="3"/>
              <w:numPr>
                <w:ilvl w:val="2"/>
                <w:numId w:val="109"/>
              </w:numPr>
              <w:rPr>
                <w:del w:id="15294" w:author="阿毛" w:date="2021-05-21T17:54:00Z"/>
                <w:rFonts w:ascii="標楷體" w:hAnsi="標楷體"/>
              </w:rPr>
              <w:pPrChange w:id="15295" w:author="阿毛" w:date="2021-05-21T17:54:00Z">
                <w:pPr/>
              </w:pPrChange>
            </w:pPr>
          </w:p>
        </w:tc>
        <w:tc>
          <w:tcPr>
            <w:tcW w:w="624" w:type="pct"/>
          </w:tcPr>
          <w:p w14:paraId="4266FB02" w14:textId="416BCA85" w:rsidR="00E24265" w:rsidRPr="00615D4B" w:rsidDel="00CB3FDD" w:rsidRDefault="00E24265">
            <w:pPr>
              <w:pStyle w:val="3"/>
              <w:numPr>
                <w:ilvl w:val="2"/>
                <w:numId w:val="109"/>
              </w:numPr>
              <w:rPr>
                <w:del w:id="15296" w:author="阿毛" w:date="2021-05-21T17:54:00Z"/>
                <w:rFonts w:ascii="標楷體" w:hAnsi="標楷體"/>
              </w:rPr>
              <w:pPrChange w:id="15297" w:author="阿毛" w:date="2021-05-21T17:54:00Z">
                <w:pPr/>
              </w:pPrChange>
            </w:pPr>
          </w:p>
        </w:tc>
        <w:tc>
          <w:tcPr>
            <w:tcW w:w="537" w:type="pct"/>
          </w:tcPr>
          <w:p w14:paraId="03B857AB" w14:textId="5F451FF7" w:rsidR="00E24265" w:rsidRPr="00615D4B" w:rsidDel="00CB3FDD" w:rsidRDefault="00E24265">
            <w:pPr>
              <w:pStyle w:val="3"/>
              <w:numPr>
                <w:ilvl w:val="2"/>
                <w:numId w:val="109"/>
              </w:numPr>
              <w:rPr>
                <w:del w:id="15298" w:author="阿毛" w:date="2021-05-21T17:54:00Z"/>
                <w:rFonts w:ascii="標楷體" w:hAnsi="標楷體"/>
              </w:rPr>
              <w:pPrChange w:id="15299" w:author="阿毛" w:date="2021-05-21T17:54:00Z">
                <w:pPr/>
              </w:pPrChange>
            </w:pPr>
          </w:p>
        </w:tc>
        <w:tc>
          <w:tcPr>
            <w:tcW w:w="299" w:type="pct"/>
          </w:tcPr>
          <w:p w14:paraId="5207E9BA" w14:textId="79E823CA" w:rsidR="00E24265" w:rsidRPr="00615D4B" w:rsidDel="00CB3FDD" w:rsidRDefault="00E24265">
            <w:pPr>
              <w:pStyle w:val="3"/>
              <w:numPr>
                <w:ilvl w:val="2"/>
                <w:numId w:val="109"/>
              </w:numPr>
              <w:rPr>
                <w:del w:id="15300" w:author="阿毛" w:date="2021-05-21T17:54:00Z"/>
                <w:rFonts w:ascii="標楷體" w:hAnsi="標楷體"/>
              </w:rPr>
              <w:pPrChange w:id="15301" w:author="阿毛" w:date="2021-05-21T17:54:00Z">
                <w:pPr/>
              </w:pPrChange>
            </w:pPr>
          </w:p>
        </w:tc>
        <w:tc>
          <w:tcPr>
            <w:tcW w:w="299" w:type="pct"/>
          </w:tcPr>
          <w:p w14:paraId="149E5DAA" w14:textId="59B1ED26" w:rsidR="00E24265" w:rsidRPr="00615D4B" w:rsidDel="00CB3FDD" w:rsidRDefault="00E24265">
            <w:pPr>
              <w:pStyle w:val="3"/>
              <w:numPr>
                <w:ilvl w:val="2"/>
                <w:numId w:val="109"/>
              </w:numPr>
              <w:rPr>
                <w:del w:id="15302" w:author="阿毛" w:date="2021-05-21T17:54:00Z"/>
                <w:rFonts w:ascii="標楷體" w:hAnsi="標楷體"/>
              </w:rPr>
              <w:pPrChange w:id="15303" w:author="阿毛" w:date="2021-05-21T17:54:00Z">
                <w:pPr/>
              </w:pPrChange>
            </w:pPr>
          </w:p>
        </w:tc>
        <w:tc>
          <w:tcPr>
            <w:tcW w:w="1643" w:type="pct"/>
          </w:tcPr>
          <w:p w14:paraId="1A7BF51D" w14:textId="24EBF484" w:rsidR="00E24265" w:rsidRPr="00615D4B" w:rsidDel="00CB3FDD" w:rsidRDefault="00E24265">
            <w:pPr>
              <w:pStyle w:val="3"/>
              <w:numPr>
                <w:ilvl w:val="2"/>
                <w:numId w:val="109"/>
              </w:numPr>
              <w:rPr>
                <w:del w:id="15304" w:author="阿毛" w:date="2021-05-21T17:54:00Z"/>
                <w:rFonts w:ascii="標楷體" w:hAnsi="標楷體"/>
              </w:rPr>
              <w:pPrChange w:id="15305" w:author="阿毛" w:date="2021-05-21T17:54:00Z">
                <w:pPr/>
              </w:pPrChange>
            </w:pPr>
            <w:del w:id="15306" w:author="阿毛" w:date="2021-05-21T17:54:00Z">
              <w:r w:rsidRPr="001C6A5F" w:rsidDel="00CB3FDD">
                <w:rPr>
                  <w:rFonts w:ascii="標楷體" w:hAnsi="標楷體" w:hint="eastAsia"/>
                </w:rPr>
                <w:delText>輸入Y或N</w:delText>
              </w:r>
            </w:del>
          </w:p>
        </w:tc>
      </w:tr>
      <w:tr w:rsidR="00E24265" w:rsidRPr="00615D4B" w:rsidDel="00CB3FDD" w14:paraId="318D4281" w14:textId="16C53FCE" w:rsidTr="005F76AD">
        <w:trPr>
          <w:trHeight w:val="291"/>
          <w:jc w:val="center"/>
          <w:del w:id="15307" w:author="阿毛" w:date="2021-05-21T17:54:00Z"/>
        </w:trPr>
        <w:tc>
          <w:tcPr>
            <w:tcW w:w="219" w:type="pct"/>
          </w:tcPr>
          <w:p w14:paraId="1296F9A0" w14:textId="07F3C9B6" w:rsidR="00E24265" w:rsidRPr="005E579A" w:rsidDel="00CB3FDD" w:rsidRDefault="00E24265">
            <w:pPr>
              <w:pStyle w:val="3"/>
              <w:numPr>
                <w:ilvl w:val="2"/>
                <w:numId w:val="109"/>
              </w:numPr>
              <w:rPr>
                <w:del w:id="15308" w:author="阿毛" w:date="2021-05-21T17:54:00Z"/>
                <w:rFonts w:ascii="標楷體" w:hAnsi="標楷體"/>
              </w:rPr>
              <w:pPrChange w:id="15309" w:author="阿毛" w:date="2021-05-21T17:54:00Z">
                <w:pPr>
                  <w:pStyle w:val="af9"/>
                  <w:numPr>
                    <w:numId w:val="52"/>
                  </w:numPr>
                  <w:ind w:leftChars="0" w:hanging="480"/>
                </w:pPr>
              </w:pPrChange>
            </w:pPr>
          </w:p>
        </w:tc>
        <w:tc>
          <w:tcPr>
            <w:tcW w:w="756" w:type="pct"/>
          </w:tcPr>
          <w:p w14:paraId="44F337BB" w14:textId="167015C9" w:rsidR="00E24265" w:rsidRPr="00615D4B" w:rsidDel="00CB3FDD" w:rsidRDefault="00E24265">
            <w:pPr>
              <w:pStyle w:val="3"/>
              <w:numPr>
                <w:ilvl w:val="2"/>
                <w:numId w:val="109"/>
              </w:numPr>
              <w:rPr>
                <w:del w:id="15310" w:author="阿毛" w:date="2021-05-21T17:54:00Z"/>
                <w:rFonts w:ascii="標楷體" w:hAnsi="標楷體"/>
              </w:rPr>
              <w:pPrChange w:id="15311" w:author="阿毛" w:date="2021-05-21T17:54:00Z">
                <w:pPr/>
              </w:pPrChange>
            </w:pPr>
            <w:del w:id="15312" w:author="阿毛" w:date="2021-05-21T17:54:00Z">
              <w:r w:rsidRPr="00B93CCA" w:rsidDel="00CB3FDD">
                <w:rPr>
                  <w:rFonts w:ascii="標楷體" w:hAnsi="標楷體" w:hint="eastAsia"/>
                </w:rPr>
                <w:delText>本金融機構更</w:delText>
              </w:r>
              <w:r w:rsidRPr="00B93CCA" w:rsidDel="00CB3FDD">
                <w:rPr>
                  <w:rFonts w:ascii="標楷體" w:hAnsi="標楷體" w:hint="eastAsia"/>
                </w:rPr>
                <w:lastRenderedPageBreak/>
                <w:delText>生債權總金額</w:delText>
              </w:r>
            </w:del>
          </w:p>
        </w:tc>
        <w:tc>
          <w:tcPr>
            <w:tcW w:w="624" w:type="pct"/>
          </w:tcPr>
          <w:p w14:paraId="41ADDB26" w14:textId="65007391" w:rsidR="00E24265" w:rsidRPr="00615D4B" w:rsidDel="00CB3FDD" w:rsidRDefault="00E24265">
            <w:pPr>
              <w:pStyle w:val="3"/>
              <w:numPr>
                <w:ilvl w:val="2"/>
                <w:numId w:val="109"/>
              </w:numPr>
              <w:rPr>
                <w:del w:id="15313" w:author="阿毛" w:date="2021-05-21T17:54:00Z"/>
                <w:rFonts w:ascii="標楷體" w:hAnsi="標楷體"/>
              </w:rPr>
              <w:pPrChange w:id="15314" w:author="阿毛" w:date="2021-05-21T17:54:00Z">
                <w:pPr/>
              </w:pPrChange>
            </w:pPr>
          </w:p>
        </w:tc>
        <w:tc>
          <w:tcPr>
            <w:tcW w:w="624" w:type="pct"/>
          </w:tcPr>
          <w:p w14:paraId="45BD0EF4" w14:textId="5D5E80AE" w:rsidR="00E24265" w:rsidRPr="00615D4B" w:rsidDel="00CB3FDD" w:rsidRDefault="00E24265">
            <w:pPr>
              <w:pStyle w:val="3"/>
              <w:numPr>
                <w:ilvl w:val="2"/>
                <w:numId w:val="109"/>
              </w:numPr>
              <w:rPr>
                <w:del w:id="15315" w:author="阿毛" w:date="2021-05-21T17:54:00Z"/>
                <w:rFonts w:ascii="標楷體" w:hAnsi="標楷體"/>
              </w:rPr>
              <w:pPrChange w:id="15316" w:author="阿毛" w:date="2021-05-21T17:54:00Z">
                <w:pPr/>
              </w:pPrChange>
            </w:pPr>
          </w:p>
        </w:tc>
        <w:tc>
          <w:tcPr>
            <w:tcW w:w="537" w:type="pct"/>
          </w:tcPr>
          <w:p w14:paraId="00F391CB" w14:textId="0D7B687C" w:rsidR="00E24265" w:rsidRPr="00615D4B" w:rsidDel="00CB3FDD" w:rsidRDefault="00E24265">
            <w:pPr>
              <w:pStyle w:val="3"/>
              <w:numPr>
                <w:ilvl w:val="2"/>
                <w:numId w:val="109"/>
              </w:numPr>
              <w:rPr>
                <w:del w:id="15317" w:author="阿毛" w:date="2021-05-21T17:54:00Z"/>
                <w:rFonts w:ascii="標楷體" w:hAnsi="標楷體"/>
              </w:rPr>
              <w:pPrChange w:id="15318" w:author="阿毛" w:date="2021-05-21T17:54:00Z">
                <w:pPr/>
              </w:pPrChange>
            </w:pPr>
          </w:p>
        </w:tc>
        <w:tc>
          <w:tcPr>
            <w:tcW w:w="299" w:type="pct"/>
          </w:tcPr>
          <w:p w14:paraId="1B2CC27C" w14:textId="52640548" w:rsidR="00E24265" w:rsidRPr="00615D4B" w:rsidDel="00CB3FDD" w:rsidRDefault="00E24265">
            <w:pPr>
              <w:pStyle w:val="3"/>
              <w:numPr>
                <w:ilvl w:val="2"/>
                <w:numId w:val="109"/>
              </w:numPr>
              <w:rPr>
                <w:del w:id="15319" w:author="阿毛" w:date="2021-05-21T17:54:00Z"/>
                <w:rFonts w:ascii="標楷體" w:hAnsi="標楷體"/>
              </w:rPr>
              <w:pPrChange w:id="15320" w:author="阿毛" w:date="2021-05-21T17:54:00Z">
                <w:pPr/>
              </w:pPrChange>
            </w:pPr>
          </w:p>
        </w:tc>
        <w:tc>
          <w:tcPr>
            <w:tcW w:w="299" w:type="pct"/>
          </w:tcPr>
          <w:p w14:paraId="1F2DC932" w14:textId="622B89C0" w:rsidR="00E24265" w:rsidRPr="00615D4B" w:rsidDel="00CB3FDD" w:rsidRDefault="00E24265">
            <w:pPr>
              <w:pStyle w:val="3"/>
              <w:numPr>
                <w:ilvl w:val="2"/>
                <w:numId w:val="109"/>
              </w:numPr>
              <w:rPr>
                <w:del w:id="15321" w:author="阿毛" w:date="2021-05-21T17:54:00Z"/>
                <w:rFonts w:ascii="標楷體" w:hAnsi="標楷體"/>
              </w:rPr>
              <w:pPrChange w:id="15322" w:author="阿毛" w:date="2021-05-21T17:54:00Z">
                <w:pPr/>
              </w:pPrChange>
            </w:pPr>
          </w:p>
        </w:tc>
        <w:tc>
          <w:tcPr>
            <w:tcW w:w="1643" w:type="pct"/>
          </w:tcPr>
          <w:p w14:paraId="3A8C4058" w14:textId="3B50687C" w:rsidR="00E24265" w:rsidRPr="00615D4B" w:rsidDel="00CB3FDD" w:rsidRDefault="00E24265">
            <w:pPr>
              <w:pStyle w:val="3"/>
              <w:numPr>
                <w:ilvl w:val="2"/>
                <w:numId w:val="109"/>
              </w:numPr>
              <w:rPr>
                <w:del w:id="15323" w:author="阿毛" w:date="2021-05-21T17:54:00Z"/>
                <w:rFonts w:ascii="標楷體" w:hAnsi="標楷體"/>
              </w:rPr>
              <w:pPrChange w:id="15324" w:author="阿毛" w:date="2021-05-21T17:54:00Z">
                <w:pPr/>
              </w:pPrChange>
            </w:pPr>
          </w:p>
        </w:tc>
      </w:tr>
      <w:tr w:rsidR="00E24265" w:rsidRPr="00615D4B" w:rsidDel="00CB3FDD" w14:paraId="27F08AA0" w14:textId="765B66D3" w:rsidTr="005F76AD">
        <w:trPr>
          <w:trHeight w:val="291"/>
          <w:jc w:val="center"/>
          <w:del w:id="15325" w:author="阿毛" w:date="2021-05-21T17:54:00Z"/>
        </w:trPr>
        <w:tc>
          <w:tcPr>
            <w:tcW w:w="219" w:type="pct"/>
          </w:tcPr>
          <w:p w14:paraId="133D1872" w14:textId="282D84C0" w:rsidR="00E24265" w:rsidRPr="005E579A" w:rsidDel="00CB3FDD" w:rsidRDefault="00E24265">
            <w:pPr>
              <w:pStyle w:val="3"/>
              <w:numPr>
                <w:ilvl w:val="2"/>
                <w:numId w:val="109"/>
              </w:numPr>
              <w:rPr>
                <w:del w:id="15326" w:author="阿毛" w:date="2021-05-21T17:54:00Z"/>
                <w:rFonts w:ascii="標楷體" w:hAnsi="標楷體"/>
              </w:rPr>
              <w:pPrChange w:id="15327" w:author="阿毛" w:date="2021-05-21T17:54:00Z">
                <w:pPr>
                  <w:pStyle w:val="af9"/>
                  <w:numPr>
                    <w:numId w:val="52"/>
                  </w:numPr>
                  <w:ind w:leftChars="0" w:hanging="480"/>
                </w:pPr>
              </w:pPrChange>
            </w:pPr>
          </w:p>
        </w:tc>
        <w:tc>
          <w:tcPr>
            <w:tcW w:w="756" w:type="pct"/>
          </w:tcPr>
          <w:p w14:paraId="29DF8F21" w14:textId="447AEE2A" w:rsidR="00E24265" w:rsidRPr="00615D4B" w:rsidDel="00CB3FDD" w:rsidRDefault="00E24265">
            <w:pPr>
              <w:pStyle w:val="3"/>
              <w:numPr>
                <w:ilvl w:val="2"/>
                <w:numId w:val="109"/>
              </w:numPr>
              <w:rPr>
                <w:del w:id="15328" w:author="阿毛" w:date="2021-05-21T17:54:00Z"/>
                <w:rFonts w:ascii="標楷體" w:hAnsi="標楷體"/>
              </w:rPr>
              <w:pPrChange w:id="15329" w:author="阿毛" w:date="2021-05-21T17:54:00Z">
                <w:pPr/>
              </w:pPrChange>
            </w:pPr>
            <w:del w:id="15330" w:author="阿毛" w:date="2021-05-21T17:54:00Z">
              <w:r w:rsidRPr="00B93CCA" w:rsidDel="00CB3FDD">
                <w:rPr>
                  <w:rFonts w:ascii="標楷體" w:hAnsi="標楷體" w:hint="eastAsia"/>
                </w:rPr>
                <w:delText>參與分配債權金額</w:delText>
              </w:r>
            </w:del>
          </w:p>
        </w:tc>
        <w:tc>
          <w:tcPr>
            <w:tcW w:w="624" w:type="pct"/>
          </w:tcPr>
          <w:p w14:paraId="0082A3EF" w14:textId="3B0F9002" w:rsidR="00E24265" w:rsidRPr="00615D4B" w:rsidDel="00CB3FDD" w:rsidRDefault="00E24265">
            <w:pPr>
              <w:pStyle w:val="3"/>
              <w:numPr>
                <w:ilvl w:val="2"/>
                <w:numId w:val="109"/>
              </w:numPr>
              <w:rPr>
                <w:del w:id="15331" w:author="阿毛" w:date="2021-05-21T17:54:00Z"/>
                <w:rFonts w:ascii="標楷體" w:hAnsi="標楷體"/>
              </w:rPr>
              <w:pPrChange w:id="15332" w:author="阿毛" w:date="2021-05-21T17:54:00Z">
                <w:pPr/>
              </w:pPrChange>
            </w:pPr>
          </w:p>
        </w:tc>
        <w:tc>
          <w:tcPr>
            <w:tcW w:w="624" w:type="pct"/>
          </w:tcPr>
          <w:p w14:paraId="2ED7AB1E" w14:textId="5F1472E4" w:rsidR="00E24265" w:rsidRPr="00615D4B" w:rsidDel="00CB3FDD" w:rsidRDefault="00E24265">
            <w:pPr>
              <w:pStyle w:val="3"/>
              <w:numPr>
                <w:ilvl w:val="2"/>
                <w:numId w:val="109"/>
              </w:numPr>
              <w:rPr>
                <w:del w:id="15333" w:author="阿毛" w:date="2021-05-21T17:54:00Z"/>
                <w:rFonts w:ascii="標楷體" w:hAnsi="標楷體"/>
              </w:rPr>
              <w:pPrChange w:id="15334" w:author="阿毛" w:date="2021-05-21T17:54:00Z">
                <w:pPr/>
              </w:pPrChange>
            </w:pPr>
          </w:p>
        </w:tc>
        <w:tc>
          <w:tcPr>
            <w:tcW w:w="537" w:type="pct"/>
          </w:tcPr>
          <w:p w14:paraId="22CC6695" w14:textId="2E8890B0" w:rsidR="00E24265" w:rsidRPr="00615D4B" w:rsidDel="00CB3FDD" w:rsidRDefault="00E24265">
            <w:pPr>
              <w:pStyle w:val="3"/>
              <w:numPr>
                <w:ilvl w:val="2"/>
                <w:numId w:val="109"/>
              </w:numPr>
              <w:rPr>
                <w:del w:id="15335" w:author="阿毛" w:date="2021-05-21T17:54:00Z"/>
                <w:rFonts w:ascii="標楷體" w:hAnsi="標楷體"/>
              </w:rPr>
              <w:pPrChange w:id="15336" w:author="阿毛" w:date="2021-05-21T17:54:00Z">
                <w:pPr/>
              </w:pPrChange>
            </w:pPr>
          </w:p>
        </w:tc>
        <w:tc>
          <w:tcPr>
            <w:tcW w:w="299" w:type="pct"/>
          </w:tcPr>
          <w:p w14:paraId="16882874" w14:textId="48236D14" w:rsidR="00E24265" w:rsidRPr="00615D4B" w:rsidDel="00CB3FDD" w:rsidRDefault="00E24265">
            <w:pPr>
              <w:pStyle w:val="3"/>
              <w:numPr>
                <w:ilvl w:val="2"/>
                <w:numId w:val="109"/>
              </w:numPr>
              <w:rPr>
                <w:del w:id="15337" w:author="阿毛" w:date="2021-05-21T17:54:00Z"/>
                <w:rFonts w:ascii="標楷體" w:hAnsi="標楷體"/>
              </w:rPr>
              <w:pPrChange w:id="15338" w:author="阿毛" w:date="2021-05-21T17:54:00Z">
                <w:pPr/>
              </w:pPrChange>
            </w:pPr>
          </w:p>
        </w:tc>
        <w:tc>
          <w:tcPr>
            <w:tcW w:w="299" w:type="pct"/>
          </w:tcPr>
          <w:p w14:paraId="00849C76" w14:textId="121C7A80" w:rsidR="00E24265" w:rsidRPr="00615D4B" w:rsidDel="00CB3FDD" w:rsidRDefault="00E24265">
            <w:pPr>
              <w:pStyle w:val="3"/>
              <w:numPr>
                <w:ilvl w:val="2"/>
                <w:numId w:val="109"/>
              </w:numPr>
              <w:rPr>
                <w:del w:id="15339" w:author="阿毛" w:date="2021-05-21T17:54:00Z"/>
                <w:rFonts w:ascii="標楷體" w:hAnsi="標楷體"/>
              </w:rPr>
              <w:pPrChange w:id="15340" w:author="阿毛" w:date="2021-05-21T17:54:00Z">
                <w:pPr/>
              </w:pPrChange>
            </w:pPr>
          </w:p>
        </w:tc>
        <w:tc>
          <w:tcPr>
            <w:tcW w:w="1643" w:type="pct"/>
          </w:tcPr>
          <w:p w14:paraId="7A72FA12" w14:textId="699438FE" w:rsidR="00E24265" w:rsidRPr="00615D4B" w:rsidDel="00CB3FDD" w:rsidRDefault="00E24265">
            <w:pPr>
              <w:pStyle w:val="3"/>
              <w:numPr>
                <w:ilvl w:val="2"/>
                <w:numId w:val="109"/>
              </w:numPr>
              <w:rPr>
                <w:del w:id="15341" w:author="阿毛" w:date="2021-05-21T17:54:00Z"/>
                <w:rFonts w:ascii="標楷體" w:hAnsi="標楷體"/>
              </w:rPr>
              <w:pPrChange w:id="15342" w:author="阿毛" w:date="2021-05-21T17:54:00Z">
                <w:pPr/>
              </w:pPrChange>
            </w:pPr>
          </w:p>
        </w:tc>
      </w:tr>
      <w:tr w:rsidR="00E24265" w:rsidRPr="00615D4B" w:rsidDel="00CB3FDD" w14:paraId="0100D88A" w14:textId="68E020AB" w:rsidTr="005F76AD">
        <w:trPr>
          <w:trHeight w:val="291"/>
          <w:jc w:val="center"/>
          <w:del w:id="15343" w:author="阿毛" w:date="2021-05-21T17:54:00Z"/>
        </w:trPr>
        <w:tc>
          <w:tcPr>
            <w:tcW w:w="219" w:type="pct"/>
          </w:tcPr>
          <w:p w14:paraId="5202F01E" w14:textId="2B84A4D7" w:rsidR="00E24265" w:rsidRPr="005E579A" w:rsidDel="00CB3FDD" w:rsidRDefault="00E24265">
            <w:pPr>
              <w:pStyle w:val="3"/>
              <w:numPr>
                <w:ilvl w:val="2"/>
                <w:numId w:val="109"/>
              </w:numPr>
              <w:rPr>
                <w:del w:id="15344" w:author="阿毛" w:date="2021-05-21T17:54:00Z"/>
                <w:rFonts w:ascii="標楷體" w:hAnsi="標楷體"/>
              </w:rPr>
              <w:pPrChange w:id="15345" w:author="阿毛" w:date="2021-05-21T17:54:00Z">
                <w:pPr>
                  <w:pStyle w:val="af9"/>
                  <w:numPr>
                    <w:numId w:val="52"/>
                  </w:numPr>
                  <w:ind w:leftChars="0" w:hanging="480"/>
                </w:pPr>
              </w:pPrChange>
            </w:pPr>
          </w:p>
        </w:tc>
        <w:tc>
          <w:tcPr>
            <w:tcW w:w="756" w:type="pct"/>
          </w:tcPr>
          <w:p w14:paraId="55C2A07D" w14:textId="1B94B186" w:rsidR="00E24265" w:rsidRPr="00615D4B" w:rsidDel="00CB3FDD" w:rsidRDefault="00E24265">
            <w:pPr>
              <w:pStyle w:val="3"/>
              <w:numPr>
                <w:ilvl w:val="2"/>
                <w:numId w:val="109"/>
              </w:numPr>
              <w:rPr>
                <w:del w:id="15346" w:author="阿毛" w:date="2021-05-21T17:54:00Z"/>
                <w:rFonts w:ascii="標楷體" w:hAnsi="標楷體"/>
              </w:rPr>
              <w:pPrChange w:id="15347" w:author="阿毛" w:date="2021-05-21T17:54:00Z">
                <w:pPr/>
              </w:pPrChange>
            </w:pPr>
            <w:del w:id="15348" w:author="阿毛" w:date="2021-05-21T17:54:00Z">
              <w:r w:rsidRPr="00B93CCA" w:rsidDel="00CB3FDD">
                <w:rPr>
                  <w:rFonts w:ascii="標楷體" w:hAnsi="標楷體" w:hint="eastAsia"/>
                </w:rPr>
                <w:delText>未參與分配債權金額</w:delText>
              </w:r>
            </w:del>
          </w:p>
        </w:tc>
        <w:tc>
          <w:tcPr>
            <w:tcW w:w="624" w:type="pct"/>
          </w:tcPr>
          <w:p w14:paraId="2693C356" w14:textId="326B2E2F" w:rsidR="00E24265" w:rsidRPr="00615D4B" w:rsidDel="00CB3FDD" w:rsidRDefault="00E24265">
            <w:pPr>
              <w:pStyle w:val="3"/>
              <w:numPr>
                <w:ilvl w:val="2"/>
                <w:numId w:val="109"/>
              </w:numPr>
              <w:rPr>
                <w:del w:id="15349" w:author="阿毛" w:date="2021-05-21T17:54:00Z"/>
                <w:rFonts w:ascii="標楷體" w:hAnsi="標楷體"/>
              </w:rPr>
              <w:pPrChange w:id="15350" w:author="阿毛" w:date="2021-05-21T17:54:00Z">
                <w:pPr/>
              </w:pPrChange>
            </w:pPr>
          </w:p>
        </w:tc>
        <w:tc>
          <w:tcPr>
            <w:tcW w:w="624" w:type="pct"/>
          </w:tcPr>
          <w:p w14:paraId="0DB9919D" w14:textId="54D78602" w:rsidR="00E24265" w:rsidRPr="00615D4B" w:rsidDel="00CB3FDD" w:rsidRDefault="00E24265">
            <w:pPr>
              <w:pStyle w:val="3"/>
              <w:numPr>
                <w:ilvl w:val="2"/>
                <w:numId w:val="109"/>
              </w:numPr>
              <w:rPr>
                <w:del w:id="15351" w:author="阿毛" w:date="2021-05-21T17:54:00Z"/>
                <w:rFonts w:ascii="標楷體" w:hAnsi="標楷體"/>
              </w:rPr>
              <w:pPrChange w:id="15352" w:author="阿毛" w:date="2021-05-21T17:54:00Z">
                <w:pPr/>
              </w:pPrChange>
            </w:pPr>
          </w:p>
        </w:tc>
        <w:tc>
          <w:tcPr>
            <w:tcW w:w="537" w:type="pct"/>
          </w:tcPr>
          <w:p w14:paraId="2313DF92" w14:textId="6B3CD8C2" w:rsidR="00E24265" w:rsidRPr="00615D4B" w:rsidDel="00CB3FDD" w:rsidRDefault="00E24265">
            <w:pPr>
              <w:pStyle w:val="3"/>
              <w:numPr>
                <w:ilvl w:val="2"/>
                <w:numId w:val="109"/>
              </w:numPr>
              <w:rPr>
                <w:del w:id="15353" w:author="阿毛" w:date="2021-05-21T17:54:00Z"/>
                <w:rFonts w:ascii="標楷體" w:hAnsi="標楷體"/>
              </w:rPr>
              <w:pPrChange w:id="15354" w:author="阿毛" w:date="2021-05-21T17:54:00Z">
                <w:pPr/>
              </w:pPrChange>
            </w:pPr>
          </w:p>
        </w:tc>
        <w:tc>
          <w:tcPr>
            <w:tcW w:w="299" w:type="pct"/>
          </w:tcPr>
          <w:p w14:paraId="4C74ABF8" w14:textId="1854891C" w:rsidR="00E24265" w:rsidRPr="00615D4B" w:rsidDel="00CB3FDD" w:rsidRDefault="00E24265">
            <w:pPr>
              <w:pStyle w:val="3"/>
              <w:numPr>
                <w:ilvl w:val="2"/>
                <w:numId w:val="109"/>
              </w:numPr>
              <w:rPr>
                <w:del w:id="15355" w:author="阿毛" w:date="2021-05-21T17:54:00Z"/>
                <w:rFonts w:ascii="標楷體" w:hAnsi="標楷體"/>
              </w:rPr>
              <w:pPrChange w:id="15356" w:author="阿毛" w:date="2021-05-21T17:54:00Z">
                <w:pPr/>
              </w:pPrChange>
            </w:pPr>
          </w:p>
        </w:tc>
        <w:tc>
          <w:tcPr>
            <w:tcW w:w="299" w:type="pct"/>
          </w:tcPr>
          <w:p w14:paraId="32F63152" w14:textId="7E1CA9BF" w:rsidR="00E24265" w:rsidRPr="00615D4B" w:rsidDel="00CB3FDD" w:rsidRDefault="00E24265">
            <w:pPr>
              <w:pStyle w:val="3"/>
              <w:numPr>
                <w:ilvl w:val="2"/>
                <w:numId w:val="109"/>
              </w:numPr>
              <w:rPr>
                <w:del w:id="15357" w:author="阿毛" w:date="2021-05-21T17:54:00Z"/>
                <w:rFonts w:ascii="標楷體" w:hAnsi="標楷體"/>
              </w:rPr>
              <w:pPrChange w:id="15358" w:author="阿毛" w:date="2021-05-21T17:54:00Z">
                <w:pPr/>
              </w:pPrChange>
            </w:pPr>
          </w:p>
        </w:tc>
        <w:tc>
          <w:tcPr>
            <w:tcW w:w="1643" w:type="pct"/>
          </w:tcPr>
          <w:p w14:paraId="29CEE3AB" w14:textId="2CA8F588" w:rsidR="00E24265" w:rsidRPr="00615D4B" w:rsidDel="00CB3FDD" w:rsidRDefault="00E24265">
            <w:pPr>
              <w:pStyle w:val="3"/>
              <w:numPr>
                <w:ilvl w:val="2"/>
                <w:numId w:val="109"/>
              </w:numPr>
              <w:rPr>
                <w:del w:id="15359" w:author="阿毛" w:date="2021-05-21T17:54:00Z"/>
                <w:rFonts w:ascii="標楷體" w:hAnsi="標楷體"/>
              </w:rPr>
              <w:pPrChange w:id="15360" w:author="阿毛" w:date="2021-05-21T17:54:00Z">
                <w:pPr/>
              </w:pPrChange>
            </w:pPr>
          </w:p>
        </w:tc>
      </w:tr>
      <w:tr w:rsidR="00E24265" w:rsidRPr="00615D4B" w:rsidDel="00CB3FDD" w14:paraId="5AFBC2B6" w14:textId="33AB1217" w:rsidTr="005F76AD">
        <w:trPr>
          <w:trHeight w:val="291"/>
          <w:jc w:val="center"/>
          <w:del w:id="15361" w:author="阿毛" w:date="2021-05-21T17:54:00Z"/>
        </w:trPr>
        <w:tc>
          <w:tcPr>
            <w:tcW w:w="219" w:type="pct"/>
          </w:tcPr>
          <w:p w14:paraId="187FC934" w14:textId="79523E26" w:rsidR="00E24265" w:rsidRPr="005E579A" w:rsidDel="00CB3FDD" w:rsidRDefault="00E24265">
            <w:pPr>
              <w:pStyle w:val="3"/>
              <w:numPr>
                <w:ilvl w:val="2"/>
                <w:numId w:val="109"/>
              </w:numPr>
              <w:rPr>
                <w:del w:id="15362" w:author="阿毛" w:date="2021-05-21T17:54:00Z"/>
                <w:rFonts w:ascii="標楷體" w:hAnsi="標楷體"/>
              </w:rPr>
              <w:pPrChange w:id="15363" w:author="阿毛" w:date="2021-05-21T17:54:00Z">
                <w:pPr>
                  <w:pStyle w:val="af9"/>
                  <w:numPr>
                    <w:numId w:val="52"/>
                  </w:numPr>
                  <w:ind w:leftChars="0" w:hanging="480"/>
                </w:pPr>
              </w:pPrChange>
            </w:pPr>
          </w:p>
        </w:tc>
        <w:tc>
          <w:tcPr>
            <w:tcW w:w="756" w:type="pct"/>
          </w:tcPr>
          <w:p w14:paraId="795683AA" w14:textId="6E4A3BA6" w:rsidR="00E24265" w:rsidRPr="00615D4B" w:rsidDel="00CB3FDD" w:rsidRDefault="00E24265">
            <w:pPr>
              <w:pStyle w:val="3"/>
              <w:numPr>
                <w:ilvl w:val="2"/>
                <w:numId w:val="109"/>
              </w:numPr>
              <w:rPr>
                <w:del w:id="15364" w:author="阿毛" w:date="2021-05-21T17:54:00Z"/>
                <w:rFonts w:ascii="標楷體" w:hAnsi="標楷體"/>
              </w:rPr>
              <w:pPrChange w:id="15365" w:author="阿毛" w:date="2021-05-21T17:54:00Z">
                <w:pPr/>
              </w:pPrChange>
            </w:pPr>
            <w:del w:id="15366" w:author="阿毛" w:date="2021-05-21T17:54:00Z">
              <w:r w:rsidRPr="00B93CCA" w:rsidDel="00CB3FDD">
                <w:rPr>
                  <w:rFonts w:ascii="標楷體" w:hAnsi="標楷體" w:hint="eastAsia"/>
                </w:rPr>
                <w:delText>轉JCIC文字檔</w:delText>
              </w:r>
              <w:r w:rsidRPr="00B93CCA" w:rsidDel="00CB3FDD">
                <w:rPr>
                  <w:rFonts w:ascii="標楷體" w:hAnsi="標楷體" w:hint="eastAsia"/>
                </w:rPr>
                <w:lastRenderedPageBreak/>
                <w:delText>日期</w:delText>
              </w:r>
            </w:del>
          </w:p>
        </w:tc>
        <w:tc>
          <w:tcPr>
            <w:tcW w:w="624" w:type="pct"/>
          </w:tcPr>
          <w:p w14:paraId="070609CF" w14:textId="30DF31D6" w:rsidR="00E24265" w:rsidRPr="00615D4B" w:rsidDel="00CB3FDD" w:rsidRDefault="00E24265">
            <w:pPr>
              <w:pStyle w:val="3"/>
              <w:numPr>
                <w:ilvl w:val="2"/>
                <w:numId w:val="109"/>
              </w:numPr>
              <w:rPr>
                <w:del w:id="15367" w:author="阿毛" w:date="2021-05-21T17:54:00Z"/>
                <w:rFonts w:ascii="標楷體" w:hAnsi="標楷體"/>
              </w:rPr>
              <w:pPrChange w:id="15368" w:author="阿毛" w:date="2021-05-21T17:54:00Z">
                <w:pPr/>
              </w:pPrChange>
            </w:pPr>
          </w:p>
        </w:tc>
        <w:tc>
          <w:tcPr>
            <w:tcW w:w="624" w:type="pct"/>
          </w:tcPr>
          <w:p w14:paraId="0DB2FB6E" w14:textId="7D87B32F" w:rsidR="00E24265" w:rsidRPr="00615D4B" w:rsidDel="00CB3FDD" w:rsidRDefault="00E24265">
            <w:pPr>
              <w:pStyle w:val="3"/>
              <w:numPr>
                <w:ilvl w:val="2"/>
                <w:numId w:val="109"/>
              </w:numPr>
              <w:rPr>
                <w:del w:id="15369" w:author="阿毛" w:date="2021-05-21T17:54:00Z"/>
                <w:rFonts w:ascii="標楷體" w:hAnsi="標楷體"/>
              </w:rPr>
              <w:pPrChange w:id="15370" w:author="阿毛" w:date="2021-05-21T17:54:00Z">
                <w:pPr/>
              </w:pPrChange>
            </w:pPr>
          </w:p>
        </w:tc>
        <w:tc>
          <w:tcPr>
            <w:tcW w:w="537" w:type="pct"/>
          </w:tcPr>
          <w:p w14:paraId="26646B67" w14:textId="59F2071C" w:rsidR="00E24265" w:rsidRPr="00615D4B" w:rsidDel="00CB3FDD" w:rsidRDefault="00E24265">
            <w:pPr>
              <w:pStyle w:val="3"/>
              <w:numPr>
                <w:ilvl w:val="2"/>
                <w:numId w:val="109"/>
              </w:numPr>
              <w:rPr>
                <w:del w:id="15371" w:author="阿毛" w:date="2021-05-21T17:54:00Z"/>
                <w:rFonts w:ascii="標楷體" w:hAnsi="標楷體"/>
              </w:rPr>
              <w:pPrChange w:id="15372" w:author="阿毛" w:date="2021-05-21T17:54:00Z">
                <w:pPr/>
              </w:pPrChange>
            </w:pPr>
          </w:p>
        </w:tc>
        <w:tc>
          <w:tcPr>
            <w:tcW w:w="299" w:type="pct"/>
          </w:tcPr>
          <w:p w14:paraId="757909FC" w14:textId="3507B2E3" w:rsidR="00E24265" w:rsidRPr="00615D4B" w:rsidDel="00CB3FDD" w:rsidRDefault="00E24265">
            <w:pPr>
              <w:pStyle w:val="3"/>
              <w:numPr>
                <w:ilvl w:val="2"/>
                <w:numId w:val="109"/>
              </w:numPr>
              <w:rPr>
                <w:del w:id="15373" w:author="阿毛" w:date="2021-05-21T17:54:00Z"/>
                <w:rFonts w:ascii="標楷體" w:hAnsi="標楷體"/>
              </w:rPr>
              <w:pPrChange w:id="15374" w:author="阿毛" w:date="2021-05-21T17:54:00Z">
                <w:pPr/>
              </w:pPrChange>
            </w:pPr>
          </w:p>
        </w:tc>
        <w:tc>
          <w:tcPr>
            <w:tcW w:w="299" w:type="pct"/>
          </w:tcPr>
          <w:p w14:paraId="3F80F1E5" w14:textId="03666FA8" w:rsidR="00E24265" w:rsidRPr="00615D4B" w:rsidDel="00CB3FDD" w:rsidRDefault="00E24265">
            <w:pPr>
              <w:pStyle w:val="3"/>
              <w:numPr>
                <w:ilvl w:val="2"/>
                <w:numId w:val="109"/>
              </w:numPr>
              <w:rPr>
                <w:del w:id="15375" w:author="阿毛" w:date="2021-05-21T17:54:00Z"/>
                <w:rFonts w:ascii="標楷體" w:hAnsi="標楷體"/>
              </w:rPr>
              <w:pPrChange w:id="15376" w:author="阿毛" w:date="2021-05-21T17:54:00Z">
                <w:pPr/>
              </w:pPrChange>
            </w:pPr>
          </w:p>
        </w:tc>
        <w:tc>
          <w:tcPr>
            <w:tcW w:w="1643" w:type="pct"/>
          </w:tcPr>
          <w:p w14:paraId="50CCC704" w14:textId="0BD6348F" w:rsidR="00E24265" w:rsidRPr="00615D4B" w:rsidDel="00CB3FDD" w:rsidRDefault="00E24265">
            <w:pPr>
              <w:pStyle w:val="3"/>
              <w:numPr>
                <w:ilvl w:val="2"/>
                <w:numId w:val="109"/>
              </w:numPr>
              <w:rPr>
                <w:del w:id="15377" w:author="阿毛" w:date="2021-05-21T17:54:00Z"/>
                <w:rFonts w:ascii="標楷體" w:hAnsi="標楷體"/>
              </w:rPr>
              <w:pPrChange w:id="15378" w:author="阿毛" w:date="2021-05-21T17:54:00Z">
                <w:pPr/>
              </w:pPrChange>
            </w:pPr>
          </w:p>
        </w:tc>
      </w:tr>
    </w:tbl>
    <w:p w14:paraId="0769AD4B" w14:textId="44E1C26A" w:rsidR="00E24265" w:rsidDel="00CB3FDD" w:rsidRDefault="00E24265">
      <w:pPr>
        <w:pStyle w:val="3"/>
        <w:numPr>
          <w:ilvl w:val="2"/>
          <w:numId w:val="109"/>
        </w:numPr>
        <w:rPr>
          <w:del w:id="15379" w:author="阿毛" w:date="2021-05-21T17:54:00Z"/>
          <w:rFonts w:hAnsi="標楷體"/>
        </w:rPr>
        <w:pPrChange w:id="15380" w:author="阿毛" w:date="2021-05-21T17:54:00Z">
          <w:pPr>
            <w:pStyle w:val="42"/>
            <w:spacing w:after="72"/>
            <w:ind w:leftChars="0" w:left="0"/>
          </w:pPr>
        </w:pPrChange>
      </w:pPr>
    </w:p>
    <w:p w14:paraId="7C29BC4E" w14:textId="36F970FF" w:rsidR="00E24265" w:rsidDel="00CB3FDD" w:rsidRDefault="00E24265">
      <w:pPr>
        <w:pStyle w:val="3"/>
        <w:numPr>
          <w:ilvl w:val="2"/>
          <w:numId w:val="109"/>
        </w:numPr>
        <w:rPr>
          <w:del w:id="15381" w:author="阿毛" w:date="2021-05-21T17:54:00Z"/>
          <w:rFonts w:ascii="Arial" w:hAnsi="標楷體" w:cs="標楷體"/>
          <w:kern w:val="0"/>
          <w:szCs w:val="28"/>
        </w:rPr>
        <w:pPrChange w:id="15382" w:author="阿毛" w:date="2021-05-21T17:54:00Z">
          <w:pPr>
            <w:widowControl/>
          </w:pPr>
        </w:pPrChange>
      </w:pPr>
      <w:del w:id="15383" w:author="阿毛" w:date="2021-05-21T17:54:00Z">
        <w:r w:rsidDel="00CB3FDD">
          <w:rPr>
            <w:rFonts w:hAnsi="標楷體"/>
          </w:rPr>
          <w:br w:type="page"/>
        </w:r>
      </w:del>
    </w:p>
    <w:p w14:paraId="682A0707" w14:textId="73B255DE" w:rsidR="00E24265" w:rsidRPr="00A03472" w:rsidDel="00CB3FDD" w:rsidRDefault="00E24265">
      <w:pPr>
        <w:pStyle w:val="3"/>
        <w:numPr>
          <w:ilvl w:val="2"/>
          <w:numId w:val="109"/>
        </w:numPr>
        <w:rPr>
          <w:del w:id="15384" w:author="阿毛" w:date="2021-05-21T17:54:00Z"/>
          <w:rFonts w:ascii="標楷體" w:hAnsi="標楷體"/>
        </w:rPr>
        <w:pPrChange w:id="15385" w:author="阿毛" w:date="2021-05-21T17:54:00Z">
          <w:pPr>
            <w:pStyle w:val="3"/>
            <w:numPr>
              <w:ilvl w:val="2"/>
              <w:numId w:val="1"/>
            </w:numPr>
            <w:ind w:left="1247" w:hanging="680"/>
          </w:pPr>
        </w:pPrChange>
      </w:pPr>
      <w:del w:id="15386" w:author="阿毛" w:date="2021-05-21T17:54:00Z">
        <w:r w:rsidDel="00CB3FDD">
          <w:rPr>
            <w:rFonts w:ascii="標楷體" w:hAnsi="標楷體"/>
          </w:rPr>
          <w:lastRenderedPageBreak/>
          <w:delText>L</w:delText>
        </w:r>
        <w:r w:rsidDel="00CB3FDD">
          <w:rPr>
            <w:rFonts w:ascii="標楷體" w:hAnsi="標楷體" w:hint="eastAsia"/>
          </w:rPr>
          <w:delText>8324</w:delText>
        </w:r>
        <w:r w:rsidRPr="00C74B9E" w:rsidDel="00CB3FDD">
          <w:rPr>
            <w:rFonts w:ascii="標楷體" w:hAnsi="標楷體" w:hint="eastAsia"/>
          </w:rPr>
          <w:delText>更生款項統一收付分配表資料</w:delText>
        </w:r>
      </w:del>
    </w:p>
    <w:p w14:paraId="2F5C79C6" w14:textId="2ABA2047" w:rsidR="00E24265" w:rsidRPr="003972CE" w:rsidDel="00CB3FDD" w:rsidRDefault="00E24265">
      <w:pPr>
        <w:pStyle w:val="a"/>
        <w:rPr>
          <w:del w:id="15387" w:author="阿毛" w:date="2021-05-21T17:54:00Z"/>
        </w:rPr>
      </w:pPr>
      <w:del w:id="15388"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8B91939" w14:textId="6476AE18" w:rsidTr="005F76AD">
        <w:trPr>
          <w:trHeight w:val="277"/>
          <w:del w:id="1538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B87FCB" w14:textId="6C5C4CE6" w:rsidR="00E24265" w:rsidRPr="00615D4B" w:rsidDel="00CB3FDD" w:rsidRDefault="00E24265" w:rsidP="005F76AD">
            <w:pPr>
              <w:rPr>
                <w:del w:id="15390" w:author="阿毛" w:date="2021-05-21T17:54:00Z"/>
                <w:rFonts w:ascii="標楷體" w:eastAsia="標楷體" w:hAnsi="標楷體"/>
              </w:rPr>
            </w:pPr>
            <w:del w:id="15391"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60B4094" w14:textId="6FBA986E" w:rsidR="00E24265" w:rsidRPr="00615D4B" w:rsidDel="00CB3FDD" w:rsidRDefault="00E24265" w:rsidP="005F76AD">
            <w:pPr>
              <w:rPr>
                <w:del w:id="15392" w:author="阿毛" w:date="2021-05-21T17:54:00Z"/>
                <w:rFonts w:ascii="標楷體" w:eastAsia="標楷體" w:hAnsi="標楷體"/>
              </w:rPr>
            </w:pPr>
            <w:del w:id="15393" w:author="阿毛" w:date="2021-05-21T17:54:00Z">
              <w:r w:rsidRPr="00C74B9E" w:rsidDel="00CB3FDD">
                <w:rPr>
                  <w:rFonts w:ascii="標楷體" w:eastAsia="標楷體" w:hAnsi="標楷體" w:hint="eastAsia"/>
                </w:rPr>
                <w:delText>更生款項統一收付分配表資料</w:delText>
              </w:r>
            </w:del>
          </w:p>
        </w:tc>
      </w:tr>
      <w:tr w:rsidR="00E24265" w:rsidRPr="00615D4B" w:rsidDel="00CB3FDD" w14:paraId="40FAAC10" w14:textId="5FAEC681" w:rsidTr="005F76AD">
        <w:trPr>
          <w:trHeight w:val="277"/>
          <w:del w:id="1539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0098708" w14:textId="331F4273" w:rsidR="00E24265" w:rsidRPr="00615D4B" w:rsidDel="00CB3FDD" w:rsidRDefault="00E24265" w:rsidP="005F76AD">
            <w:pPr>
              <w:rPr>
                <w:del w:id="15395" w:author="阿毛" w:date="2021-05-21T17:54:00Z"/>
                <w:rFonts w:ascii="標楷體" w:eastAsia="標楷體" w:hAnsi="標楷體"/>
              </w:rPr>
            </w:pPr>
            <w:del w:id="15396"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88E2A54" w14:textId="514503C7" w:rsidR="00E24265" w:rsidRPr="00615D4B" w:rsidDel="00CB3FDD" w:rsidRDefault="00E24265" w:rsidP="005F76AD">
            <w:pPr>
              <w:rPr>
                <w:del w:id="15397" w:author="阿毛" w:date="2021-05-21T17:54:00Z"/>
                <w:rFonts w:ascii="標楷體" w:eastAsia="標楷體" w:hAnsi="標楷體"/>
              </w:rPr>
            </w:pPr>
          </w:p>
        </w:tc>
      </w:tr>
      <w:tr w:rsidR="00E24265" w:rsidRPr="00615D4B" w:rsidDel="00CB3FDD" w14:paraId="26607E6C" w14:textId="46895645" w:rsidTr="005F76AD">
        <w:trPr>
          <w:trHeight w:val="773"/>
          <w:del w:id="153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A7A997" w14:textId="3E79B464" w:rsidR="00E24265" w:rsidRPr="00615D4B" w:rsidDel="00CB3FDD" w:rsidRDefault="00E24265" w:rsidP="005F76AD">
            <w:pPr>
              <w:rPr>
                <w:del w:id="15399" w:author="阿毛" w:date="2021-05-21T17:54:00Z"/>
                <w:rFonts w:ascii="標楷體" w:eastAsia="標楷體" w:hAnsi="標楷體"/>
              </w:rPr>
            </w:pPr>
            <w:del w:id="15400"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A220683" w14:textId="5E0A270F" w:rsidR="00E24265" w:rsidRPr="00615D4B" w:rsidDel="00CB3FDD" w:rsidRDefault="00E24265" w:rsidP="005F76AD">
            <w:pPr>
              <w:rPr>
                <w:del w:id="15401" w:author="阿毛" w:date="2021-05-21T17:54:00Z"/>
                <w:rFonts w:ascii="標楷體" w:eastAsia="標楷體" w:hAnsi="標楷體"/>
              </w:rPr>
            </w:pPr>
          </w:p>
        </w:tc>
      </w:tr>
      <w:tr w:rsidR="00E24265" w:rsidRPr="00615D4B" w:rsidDel="00CB3FDD" w14:paraId="02FCA65D" w14:textId="45E8BDAC" w:rsidTr="005F76AD">
        <w:trPr>
          <w:trHeight w:val="321"/>
          <w:del w:id="154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EDEBCDD" w14:textId="563F12BC" w:rsidR="00E24265" w:rsidRPr="00615D4B" w:rsidDel="00CB3FDD" w:rsidRDefault="00E24265" w:rsidP="005F76AD">
            <w:pPr>
              <w:rPr>
                <w:del w:id="15403" w:author="阿毛" w:date="2021-05-21T17:54:00Z"/>
                <w:rFonts w:ascii="標楷體" w:eastAsia="標楷體" w:hAnsi="標楷體"/>
              </w:rPr>
            </w:pPr>
            <w:del w:id="15404"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2005D01" w14:textId="4CBE91B5" w:rsidR="00E24265" w:rsidRPr="00615D4B" w:rsidDel="00CB3FDD" w:rsidRDefault="00E24265" w:rsidP="005F76AD">
            <w:pPr>
              <w:rPr>
                <w:del w:id="15405" w:author="阿毛" w:date="2021-05-21T17:54:00Z"/>
                <w:rFonts w:ascii="標楷體" w:eastAsia="標楷體" w:hAnsi="標楷體"/>
              </w:rPr>
            </w:pPr>
          </w:p>
        </w:tc>
      </w:tr>
      <w:tr w:rsidR="00E24265" w:rsidRPr="00615D4B" w:rsidDel="00CB3FDD" w14:paraId="2A8C3256" w14:textId="26CE9672" w:rsidTr="005F76AD">
        <w:trPr>
          <w:trHeight w:val="1311"/>
          <w:del w:id="1540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186FDB3" w14:textId="6C9CF88A" w:rsidR="00E24265" w:rsidRPr="00615D4B" w:rsidDel="00CB3FDD" w:rsidRDefault="00E24265" w:rsidP="005F76AD">
            <w:pPr>
              <w:rPr>
                <w:del w:id="15407" w:author="阿毛" w:date="2021-05-21T17:54:00Z"/>
                <w:rFonts w:ascii="標楷體" w:eastAsia="標楷體" w:hAnsi="標楷體"/>
              </w:rPr>
            </w:pPr>
            <w:del w:id="15408"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BF938C" w14:textId="5CF7BB05" w:rsidR="00E24265" w:rsidRPr="00615D4B" w:rsidDel="00CB3FDD" w:rsidRDefault="00E24265" w:rsidP="005F76AD">
            <w:pPr>
              <w:rPr>
                <w:del w:id="15409" w:author="阿毛" w:date="2021-05-21T17:54:00Z"/>
                <w:rFonts w:ascii="標楷體" w:eastAsia="標楷體" w:hAnsi="標楷體"/>
              </w:rPr>
            </w:pPr>
          </w:p>
        </w:tc>
      </w:tr>
      <w:tr w:rsidR="00E24265" w:rsidRPr="00615D4B" w:rsidDel="00CB3FDD" w14:paraId="35D414C0" w14:textId="0A9BEF53" w:rsidTr="005F76AD">
        <w:trPr>
          <w:trHeight w:val="278"/>
          <w:del w:id="154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F73C3DD" w14:textId="544ACC31" w:rsidR="00E24265" w:rsidRPr="00615D4B" w:rsidDel="00CB3FDD" w:rsidRDefault="00E24265" w:rsidP="005F76AD">
            <w:pPr>
              <w:rPr>
                <w:del w:id="15411" w:author="阿毛" w:date="2021-05-21T17:54:00Z"/>
                <w:rFonts w:ascii="標楷體" w:eastAsia="標楷體" w:hAnsi="標楷體"/>
              </w:rPr>
            </w:pPr>
            <w:del w:id="15412"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772DDF15" w14:textId="548843C0" w:rsidR="00E24265" w:rsidRPr="00615D4B" w:rsidDel="00CB3FDD" w:rsidRDefault="00E24265" w:rsidP="005F76AD">
            <w:pPr>
              <w:rPr>
                <w:del w:id="15413" w:author="阿毛" w:date="2021-05-21T17:54:00Z"/>
                <w:rFonts w:ascii="標楷體" w:eastAsia="標楷體" w:hAnsi="標楷體"/>
              </w:rPr>
            </w:pPr>
          </w:p>
        </w:tc>
      </w:tr>
      <w:tr w:rsidR="00E24265" w:rsidRPr="00615D4B" w:rsidDel="00CB3FDD" w14:paraId="4129E34F" w14:textId="4D4DC642" w:rsidTr="005F76AD">
        <w:trPr>
          <w:trHeight w:val="358"/>
          <w:del w:id="154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42CE7C9" w14:textId="74518509" w:rsidR="00E24265" w:rsidRPr="00615D4B" w:rsidDel="00CB3FDD" w:rsidRDefault="00E24265" w:rsidP="005F76AD">
            <w:pPr>
              <w:rPr>
                <w:del w:id="15415" w:author="阿毛" w:date="2021-05-21T17:54:00Z"/>
                <w:rFonts w:ascii="標楷體" w:eastAsia="標楷體" w:hAnsi="標楷體"/>
              </w:rPr>
            </w:pPr>
            <w:del w:id="15416"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9C4E248" w14:textId="7669A0E1" w:rsidR="00E24265" w:rsidRPr="00615D4B" w:rsidDel="00CB3FDD" w:rsidRDefault="00E24265" w:rsidP="005F76AD">
            <w:pPr>
              <w:rPr>
                <w:del w:id="15417" w:author="阿毛" w:date="2021-05-21T17:54:00Z"/>
                <w:rFonts w:ascii="標楷體" w:eastAsia="標楷體" w:hAnsi="標楷體"/>
              </w:rPr>
            </w:pPr>
          </w:p>
        </w:tc>
      </w:tr>
      <w:tr w:rsidR="00E24265" w:rsidRPr="00615D4B" w:rsidDel="00CB3FDD" w14:paraId="300E2EA2" w14:textId="582B0491" w:rsidTr="005F76AD">
        <w:trPr>
          <w:trHeight w:val="278"/>
          <w:del w:id="154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0230E7" w14:textId="54F63558" w:rsidR="00E24265" w:rsidRPr="00615D4B" w:rsidDel="00CB3FDD" w:rsidRDefault="00E24265" w:rsidP="005F76AD">
            <w:pPr>
              <w:rPr>
                <w:del w:id="15419" w:author="阿毛" w:date="2021-05-21T17:54:00Z"/>
                <w:rFonts w:ascii="標楷體" w:eastAsia="標楷體" w:hAnsi="標楷體"/>
              </w:rPr>
            </w:pPr>
            <w:del w:id="15420"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21AFAA4" w14:textId="04695693" w:rsidR="00E24265" w:rsidRPr="00615D4B" w:rsidDel="00CB3FDD" w:rsidRDefault="00E24265" w:rsidP="005F76AD">
            <w:pPr>
              <w:rPr>
                <w:del w:id="15421" w:author="阿毛" w:date="2021-05-21T17:54:00Z"/>
                <w:rFonts w:ascii="標楷體" w:eastAsia="標楷體" w:hAnsi="標楷體"/>
              </w:rPr>
            </w:pPr>
          </w:p>
        </w:tc>
      </w:tr>
    </w:tbl>
    <w:p w14:paraId="2B1FDA83" w14:textId="055B0D3D" w:rsidR="00E24265" w:rsidDel="00CB3FDD" w:rsidRDefault="00E24265" w:rsidP="00E24265">
      <w:pPr>
        <w:rPr>
          <w:del w:id="15422" w:author="阿毛" w:date="2021-05-21T17:54:00Z"/>
        </w:rPr>
      </w:pPr>
    </w:p>
    <w:p w14:paraId="000EAF62" w14:textId="142F42F5" w:rsidR="00E24265" w:rsidRPr="00615D4B" w:rsidDel="00CB3FDD" w:rsidRDefault="00E24265">
      <w:pPr>
        <w:pStyle w:val="a"/>
        <w:rPr>
          <w:del w:id="15423" w:author="阿毛" w:date="2021-05-21T17:54:00Z"/>
        </w:rPr>
      </w:pPr>
      <w:del w:id="15424" w:author="阿毛" w:date="2021-05-21T17:54:00Z">
        <w:r w:rsidRPr="00615D4B" w:rsidDel="00CB3FDD">
          <w:delText>UI</w:delText>
        </w:r>
        <w:r w:rsidRPr="00615D4B" w:rsidDel="00CB3FDD">
          <w:delText>畫面</w:delText>
        </w:r>
      </w:del>
    </w:p>
    <w:p w14:paraId="4E6AE345" w14:textId="4BC63E50" w:rsidR="00E24265" w:rsidDel="00CB3FDD" w:rsidRDefault="00E24265" w:rsidP="00E24265">
      <w:pPr>
        <w:pStyle w:val="42"/>
        <w:spacing w:after="72"/>
        <w:ind w:left="1133"/>
        <w:rPr>
          <w:del w:id="15425" w:author="阿毛" w:date="2021-05-21T17:54:00Z"/>
          <w:rFonts w:hAnsi="標楷體"/>
        </w:rPr>
      </w:pPr>
      <w:del w:id="15426" w:author="阿毛" w:date="2021-05-21T17:54:00Z">
        <w:r w:rsidRPr="00743962" w:rsidDel="00CB3FDD">
          <w:rPr>
            <w:rFonts w:hAnsi="標楷體" w:hint="eastAsia"/>
          </w:rPr>
          <w:delText>輸入畫面：</w:delText>
        </w:r>
      </w:del>
    </w:p>
    <w:p w14:paraId="759DAF66" w14:textId="7D776010" w:rsidR="00E24265" w:rsidRPr="00024654" w:rsidDel="00CB3FDD" w:rsidRDefault="00E24265" w:rsidP="00E24265">
      <w:pPr>
        <w:pStyle w:val="42"/>
        <w:spacing w:after="72"/>
        <w:ind w:leftChars="0" w:left="0"/>
        <w:rPr>
          <w:del w:id="15427" w:author="阿毛" w:date="2021-05-21T17:54:00Z"/>
          <w:rFonts w:hAnsi="標楷體"/>
        </w:rPr>
      </w:pPr>
      <w:del w:id="15428" w:author="阿毛" w:date="2021-05-21T17:54:00Z">
        <w:r w:rsidRPr="00131CFF" w:rsidDel="00CB3FDD">
          <w:rPr>
            <w:rFonts w:hAnsi="標楷體"/>
            <w:noProof/>
          </w:rPr>
          <w:drawing>
            <wp:inline distT="0" distB="0" distL="0" distR="0" wp14:anchorId="0303CEA5" wp14:editId="441B5447">
              <wp:extent cx="6695268" cy="22402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695268" cy="2240280"/>
                      </a:xfrm>
                      <a:prstGeom prst="rect">
                        <a:avLst/>
                      </a:prstGeom>
                    </pic:spPr>
                  </pic:pic>
                </a:graphicData>
              </a:graphic>
            </wp:inline>
          </w:drawing>
        </w:r>
      </w:del>
    </w:p>
    <w:p w14:paraId="3D5EC1A8" w14:textId="67AD3348" w:rsidR="00E24265" w:rsidDel="00CB3FDD" w:rsidRDefault="00E24265" w:rsidP="00E24265">
      <w:pPr>
        <w:pStyle w:val="1text"/>
        <w:rPr>
          <w:del w:id="15429" w:author="阿毛" w:date="2021-05-21T17:54:00Z"/>
          <w:rFonts w:ascii="Times New Roman" w:hAnsi="Times New Roman"/>
        </w:rPr>
      </w:pPr>
    </w:p>
    <w:p w14:paraId="77382F8E" w14:textId="564ED0E0" w:rsidR="00E24265" w:rsidRPr="003972CE" w:rsidDel="00CB3FDD" w:rsidRDefault="00E24265">
      <w:pPr>
        <w:pStyle w:val="a"/>
        <w:rPr>
          <w:del w:id="15430" w:author="阿毛" w:date="2021-05-21T17:54:00Z"/>
        </w:rPr>
      </w:pPr>
      <w:del w:id="15431"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C285444" w14:textId="55C126C1" w:rsidTr="005F76AD">
        <w:trPr>
          <w:trHeight w:val="388"/>
          <w:jc w:val="center"/>
          <w:del w:id="15432" w:author="阿毛" w:date="2021-05-21T17:54:00Z"/>
        </w:trPr>
        <w:tc>
          <w:tcPr>
            <w:tcW w:w="219" w:type="pct"/>
            <w:vMerge w:val="restart"/>
          </w:tcPr>
          <w:p w14:paraId="41855F82" w14:textId="05AC3778" w:rsidR="00E24265" w:rsidRPr="00615D4B" w:rsidDel="00CB3FDD" w:rsidRDefault="00E24265" w:rsidP="005F76AD">
            <w:pPr>
              <w:rPr>
                <w:del w:id="15433" w:author="阿毛" w:date="2021-05-21T17:54:00Z"/>
                <w:rFonts w:ascii="標楷體" w:eastAsia="標楷體" w:hAnsi="標楷體"/>
              </w:rPr>
            </w:pPr>
            <w:del w:id="15434" w:author="阿毛" w:date="2021-05-21T17:54:00Z">
              <w:r w:rsidRPr="00615D4B" w:rsidDel="00CB3FDD">
                <w:rPr>
                  <w:rFonts w:ascii="標楷體" w:eastAsia="標楷體" w:hAnsi="標楷體"/>
                </w:rPr>
                <w:delText>序號</w:delText>
              </w:r>
            </w:del>
          </w:p>
        </w:tc>
        <w:tc>
          <w:tcPr>
            <w:tcW w:w="756" w:type="pct"/>
            <w:vMerge w:val="restart"/>
          </w:tcPr>
          <w:p w14:paraId="34ADE10F" w14:textId="2788091D" w:rsidR="00E24265" w:rsidRPr="00615D4B" w:rsidDel="00CB3FDD" w:rsidRDefault="00E24265" w:rsidP="005F76AD">
            <w:pPr>
              <w:rPr>
                <w:del w:id="15435" w:author="阿毛" w:date="2021-05-21T17:54:00Z"/>
                <w:rFonts w:ascii="標楷體" w:eastAsia="標楷體" w:hAnsi="標楷體"/>
              </w:rPr>
            </w:pPr>
            <w:del w:id="15436" w:author="阿毛" w:date="2021-05-21T17:54:00Z">
              <w:r w:rsidRPr="00615D4B" w:rsidDel="00CB3FDD">
                <w:rPr>
                  <w:rFonts w:ascii="標楷體" w:eastAsia="標楷體" w:hAnsi="標楷體"/>
                </w:rPr>
                <w:delText>欄位</w:delText>
              </w:r>
            </w:del>
          </w:p>
        </w:tc>
        <w:tc>
          <w:tcPr>
            <w:tcW w:w="2382" w:type="pct"/>
            <w:gridSpan w:val="5"/>
          </w:tcPr>
          <w:p w14:paraId="0D9FC655" w14:textId="2C2F1B93" w:rsidR="00E24265" w:rsidRPr="00615D4B" w:rsidDel="00CB3FDD" w:rsidRDefault="00E24265" w:rsidP="005F76AD">
            <w:pPr>
              <w:jc w:val="center"/>
              <w:rPr>
                <w:del w:id="15437" w:author="阿毛" w:date="2021-05-21T17:54:00Z"/>
                <w:rFonts w:ascii="標楷體" w:eastAsia="標楷體" w:hAnsi="標楷體"/>
              </w:rPr>
            </w:pPr>
            <w:del w:id="15438" w:author="阿毛" w:date="2021-05-21T17:54:00Z">
              <w:r w:rsidRPr="00615D4B" w:rsidDel="00CB3FDD">
                <w:rPr>
                  <w:rFonts w:ascii="標楷體" w:eastAsia="標楷體" w:hAnsi="標楷體"/>
                </w:rPr>
                <w:delText>說明</w:delText>
              </w:r>
            </w:del>
          </w:p>
        </w:tc>
        <w:tc>
          <w:tcPr>
            <w:tcW w:w="1643" w:type="pct"/>
            <w:vMerge w:val="restart"/>
          </w:tcPr>
          <w:p w14:paraId="4588621A" w14:textId="40F36D9E" w:rsidR="00E24265" w:rsidRPr="00615D4B" w:rsidDel="00CB3FDD" w:rsidRDefault="00E24265" w:rsidP="005F76AD">
            <w:pPr>
              <w:rPr>
                <w:del w:id="15439" w:author="阿毛" w:date="2021-05-21T17:54:00Z"/>
                <w:rFonts w:ascii="標楷體" w:eastAsia="標楷體" w:hAnsi="標楷體"/>
              </w:rPr>
            </w:pPr>
            <w:del w:id="15440" w:author="阿毛" w:date="2021-05-21T17:54:00Z">
              <w:r w:rsidRPr="00615D4B" w:rsidDel="00CB3FDD">
                <w:rPr>
                  <w:rFonts w:ascii="標楷體" w:eastAsia="標楷體" w:hAnsi="標楷體"/>
                </w:rPr>
                <w:delText>處理邏輯及注意事項</w:delText>
              </w:r>
            </w:del>
          </w:p>
        </w:tc>
      </w:tr>
      <w:tr w:rsidR="00E24265" w:rsidRPr="00615D4B" w:rsidDel="00CB3FDD" w14:paraId="0E31C179" w14:textId="7BCEB119" w:rsidTr="005F76AD">
        <w:trPr>
          <w:trHeight w:val="244"/>
          <w:jc w:val="center"/>
          <w:del w:id="15441" w:author="阿毛" w:date="2021-05-21T17:54:00Z"/>
        </w:trPr>
        <w:tc>
          <w:tcPr>
            <w:tcW w:w="219" w:type="pct"/>
            <w:vMerge/>
          </w:tcPr>
          <w:p w14:paraId="52357FDB" w14:textId="6DF8AA94" w:rsidR="00E24265" w:rsidRPr="00615D4B" w:rsidDel="00CB3FDD" w:rsidRDefault="00E24265" w:rsidP="005F76AD">
            <w:pPr>
              <w:rPr>
                <w:del w:id="15442" w:author="阿毛" w:date="2021-05-21T17:54:00Z"/>
                <w:rFonts w:ascii="標楷體" w:eastAsia="標楷體" w:hAnsi="標楷體"/>
              </w:rPr>
            </w:pPr>
          </w:p>
        </w:tc>
        <w:tc>
          <w:tcPr>
            <w:tcW w:w="756" w:type="pct"/>
            <w:vMerge/>
          </w:tcPr>
          <w:p w14:paraId="6976D583" w14:textId="77B4E241" w:rsidR="00E24265" w:rsidRPr="00615D4B" w:rsidDel="00CB3FDD" w:rsidRDefault="00E24265" w:rsidP="005F76AD">
            <w:pPr>
              <w:rPr>
                <w:del w:id="15443" w:author="阿毛" w:date="2021-05-21T17:54:00Z"/>
                <w:rFonts w:ascii="標楷體" w:eastAsia="標楷體" w:hAnsi="標楷體"/>
              </w:rPr>
            </w:pPr>
          </w:p>
        </w:tc>
        <w:tc>
          <w:tcPr>
            <w:tcW w:w="624" w:type="pct"/>
          </w:tcPr>
          <w:p w14:paraId="0EEA0472" w14:textId="75C15CAC" w:rsidR="00E24265" w:rsidRPr="00615D4B" w:rsidDel="00CB3FDD" w:rsidRDefault="00E24265" w:rsidP="005F76AD">
            <w:pPr>
              <w:rPr>
                <w:del w:id="15444" w:author="阿毛" w:date="2021-05-21T17:54:00Z"/>
                <w:rFonts w:ascii="標楷體" w:eastAsia="標楷體" w:hAnsi="標楷體"/>
              </w:rPr>
            </w:pPr>
            <w:del w:id="15445" w:author="阿毛" w:date="2021-05-21T17:54:00Z">
              <w:r w:rsidRPr="00615D4B" w:rsidDel="00CB3FDD">
                <w:rPr>
                  <w:rFonts w:ascii="標楷體" w:eastAsia="標楷體" w:hAnsi="標楷體" w:hint="eastAsia"/>
                </w:rPr>
                <w:delText>資料型態長度</w:delText>
              </w:r>
            </w:del>
          </w:p>
        </w:tc>
        <w:tc>
          <w:tcPr>
            <w:tcW w:w="624" w:type="pct"/>
          </w:tcPr>
          <w:p w14:paraId="42B93493" w14:textId="13E8557B" w:rsidR="00E24265" w:rsidRPr="00615D4B" w:rsidDel="00CB3FDD" w:rsidRDefault="00E24265" w:rsidP="005F76AD">
            <w:pPr>
              <w:rPr>
                <w:del w:id="15446" w:author="阿毛" w:date="2021-05-21T17:54:00Z"/>
                <w:rFonts w:ascii="標楷體" w:eastAsia="標楷體" w:hAnsi="標楷體"/>
              </w:rPr>
            </w:pPr>
            <w:del w:id="15447" w:author="阿毛" w:date="2021-05-21T17:54:00Z">
              <w:r w:rsidRPr="00615D4B" w:rsidDel="00CB3FDD">
                <w:rPr>
                  <w:rFonts w:ascii="標楷體" w:eastAsia="標楷體" w:hAnsi="標楷體"/>
                </w:rPr>
                <w:delText>預設值</w:delText>
              </w:r>
            </w:del>
          </w:p>
        </w:tc>
        <w:tc>
          <w:tcPr>
            <w:tcW w:w="537" w:type="pct"/>
          </w:tcPr>
          <w:p w14:paraId="5622B6DB" w14:textId="27AE2CAA" w:rsidR="00E24265" w:rsidRPr="00615D4B" w:rsidDel="00CB3FDD" w:rsidRDefault="00E24265" w:rsidP="005F76AD">
            <w:pPr>
              <w:rPr>
                <w:del w:id="15448" w:author="阿毛" w:date="2021-05-21T17:54:00Z"/>
                <w:rFonts w:ascii="標楷體" w:eastAsia="標楷體" w:hAnsi="標楷體"/>
              </w:rPr>
            </w:pPr>
            <w:del w:id="15449" w:author="阿毛" w:date="2021-05-21T17:54:00Z">
              <w:r w:rsidRPr="00615D4B" w:rsidDel="00CB3FDD">
                <w:rPr>
                  <w:rFonts w:ascii="標楷體" w:eastAsia="標楷體" w:hAnsi="標楷體"/>
                </w:rPr>
                <w:delText>選單內容</w:delText>
              </w:r>
            </w:del>
          </w:p>
        </w:tc>
        <w:tc>
          <w:tcPr>
            <w:tcW w:w="299" w:type="pct"/>
          </w:tcPr>
          <w:p w14:paraId="0CCDC607" w14:textId="363A84D2" w:rsidR="00E24265" w:rsidRPr="00615D4B" w:rsidDel="00CB3FDD" w:rsidRDefault="00E24265" w:rsidP="005F76AD">
            <w:pPr>
              <w:rPr>
                <w:del w:id="15450" w:author="阿毛" w:date="2021-05-21T17:54:00Z"/>
                <w:rFonts w:ascii="標楷體" w:eastAsia="標楷體" w:hAnsi="標楷體"/>
              </w:rPr>
            </w:pPr>
            <w:del w:id="15451" w:author="阿毛" w:date="2021-05-21T17:54:00Z">
              <w:r w:rsidRPr="00615D4B" w:rsidDel="00CB3FDD">
                <w:rPr>
                  <w:rFonts w:ascii="標楷體" w:eastAsia="標楷體" w:hAnsi="標楷體"/>
                </w:rPr>
                <w:delText>必填</w:delText>
              </w:r>
            </w:del>
          </w:p>
        </w:tc>
        <w:tc>
          <w:tcPr>
            <w:tcW w:w="299" w:type="pct"/>
          </w:tcPr>
          <w:p w14:paraId="4D32C58C" w14:textId="51AED24E" w:rsidR="00E24265" w:rsidRPr="00615D4B" w:rsidDel="00CB3FDD" w:rsidRDefault="00E24265" w:rsidP="005F76AD">
            <w:pPr>
              <w:rPr>
                <w:del w:id="15452" w:author="阿毛" w:date="2021-05-21T17:54:00Z"/>
                <w:rFonts w:ascii="標楷體" w:eastAsia="標楷體" w:hAnsi="標楷體"/>
              </w:rPr>
            </w:pPr>
            <w:del w:id="15453" w:author="阿毛" w:date="2021-05-21T17:54:00Z">
              <w:r w:rsidRPr="00615D4B" w:rsidDel="00CB3FDD">
                <w:rPr>
                  <w:rFonts w:ascii="標楷體" w:eastAsia="標楷體" w:hAnsi="標楷體"/>
                </w:rPr>
                <w:delText>R/W</w:delText>
              </w:r>
            </w:del>
          </w:p>
        </w:tc>
        <w:tc>
          <w:tcPr>
            <w:tcW w:w="1643" w:type="pct"/>
            <w:vMerge/>
          </w:tcPr>
          <w:p w14:paraId="2FD15EE2" w14:textId="3AC6E868" w:rsidR="00E24265" w:rsidRPr="00615D4B" w:rsidDel="00CB3FDD" w:rsidRDefault="00E24265" w:rsidP="005F76AD">
            <w:pPr>
              <w:rPr>
                <w:del w:id="15454" w:author="阿毛" w:date="2021-05-21T17:54:00Z"/>
                <w:rFonts w:ascii="標楷體" w:eastAsia="標楷體" w:hAnsi="標楷體"/>
              </w:rPr>
            </w:pPr>
          </w:p>
        </w:tc>
      </w:tr>
      <w:tr w:rsidR="00E24265" w:rsidRPr="00615D4B" w:rsidDel="00CB3FDD" w14:paraId="62A2F759" w14:textId="5B882A83" w:rsidTr="005F76AD">
        <w:trPr>
          <w:trHeight w:val="291"/>
          <w:jc w:val="center"/>
          <w:del w:id="15455" w:author="阿毛" w:date="2021-05-21T17:54:00Z"/>
        </w:trPr>
        <w:tc>
          <w:tcPr>
            <w:tcW w:w="219" w:type="pct"/>
          </w:tcPr>
          <w:p w14:paraId="25D7E95E" w14:textId="436D0BAF" w:rsidR="00E24265" w:rsidRPr="005E579A" w:rsidDel="00CB3FDD" w:rsidRDefault="00E24265" w:rsidP="005F76AD">
            <w:pPr>
              <w:pStyle w:val="af9"/>
              <w:numPr>
                <w:ilvl w:val="0"/>
                <w:numId w:val="53"/>
              </w:numPr>
              <w:ind w:leftChars="0"/>
              <w:rPr>
                <w:del w:id="15456" w:author="阿毛" w:date="2021-05-21T17:54:00Z"/>
                <w:rFonts w:ascii="標楷體" w:eastAsia="標楷體" w:hAnsi="標楷體"/>
              </w:rPr>
            </w:pPr>
          </w:p>
        </w:tc>
        <w:tc>
          <w:tcPr>
            <w:tcW w:w="756" w:type="pct"/>
          </w:tcPr>
          <w:p w14:paraId="67208DA4" w14:textId="6DCBA7EF" w:rsidR="00E24265" w:rsidRPr="00615D4B" w:rsidDel="00CB3FDD" w:rsidRDefault="00E24265" w:rsidP="005F76AD">
            <w:pPr>
              <w:rPr>
                <w:del w:id="15457" w:author="阿毛" w:date="2021-05-21T17:54:00Z"/>
                <w:rFonts w:ascii="標楷體" w:eastAsia="標楷體" w:hAnsi="標楷體"/>
              </w:rPr>
            </w:pPr>
            <w:del w:id="15458" w:author="阿毛" w:date="2021-05-21T17:54:00Z">
              <w:r w:rsidRPr="00B93CCA" w:rsidDel="00CB3FDD">
                <w:rPr>
                  <w:rFonts w:ascii="標楷體" w:eastAsia="標楷體" w:hAnsi="標楷體" w:hint="eastAsia"/>
                </w:rPr>
                <w:delText>交易代碼</w:delText>
              </w:r>
            </w:del>
          </w:p>
        </w:tc>
        <w:tc>
          <w:tcPr>
            <w:tcW w:w="624" w:type="pct"/>
          </w:tcPr>
          <w:p w14:paraId="66E6CC41" w14:textId="38F6694C" w:rsidR="00E24265" w:rsidRPr="00615D4B" w:rsidDel="00CB3FDD" w:rsidRDefault="00E24265" w:rsidP="005F76AD">
            <w:pPr>
              <w:rPr>
                <w:del w:id="15459" w:author="阿毛" w:date="2021-05-21T17:54:00Z"/>
                <w:rFonts w:ascii="標楷體" w:eastAsia="標楷體" w:hAnsi="標楷體"/>
              </w:rPr>
            </w:pPr>
          </w:p>
        </w:tc>
        <w:tc>
          <w:tcPr>
            <w:tcW w:w="624" w:type="pct"/>
          </w:tcPr>
          <w:p w14:paraId="3F36C73C" w14:textId="60324A9F" w:rsidR="00E24265" w:rsidRPr="00615D4B" w:rsidDel="00CB3FDD" w:rsidRDefault="00E24265" w:rsidP="005F76AD">
            <w:pPr>
              <w:rPr>
                <w:del w:id="15460" w:author="阿毛" w:date="2021-05-21T17:54:00Z"/>
                <w:rFonts w:ascii="標楷體" w:eastAsia="標楷體" w:hAnsi="標楷體"/>
              </w:rPr>
            </w:pPr>
          </w:p>
        </w:tc>
        <w:tc>
          <w:tcPr>
            <w:tcW w:w="537" w:type="pct"/>
          </w:tcPr>
          <w:p w14:paraId="338618AC" w14:textId="476836F0" w:rsidR="00E24265" w:rsidRPr="00615D4B" w:rsidDel="00CB3FDD" w:rsidRDefault="00E24265" w:rsidP="005F76AD">
            <w:pPr>
              <w:rPr>
                <w:del w:id="15461" w:author="阿毛" w:date="2021-05-21T17:54:00Z"/>
                <w:rFonts w:ascii="標楷體" w:eastAsia="標楷體" w:hAnsi="標楷體"/>
              </w:rPr>
            </w:pPr>
            <w:del w:id="15462" w:author="阿毛" w:date="2021-05-21T17:54:00Z">
              <w:r w:rsidDel="00CB3FDD">
                <w:rPr>
                  <w:rFonts w:ascii="標楷體" w:eastAsia="標楷體" w:hAnsi="標楷體" w:hint="eastAsia"/>
                </w:rPr>
                <w:delText>下拉式選單</w:delText>
              </w:r>
            </w:del>
          </w:p>
        </w:tc>
        <w:tc>
          <w:tcPr>
            <w:tcW w:w="299" w:type="pct"/>
          </w:tcPr>
          <w:p w14:paraId="3A6D4A16" w14:textId="04105F5F" w:rsidR="00E24265" w:rsidRPr="00615D4B" w:rsidDel="00CB3FDD" w:rsidRDefault="00E24265" w:rsidP="005F76AD">
            <w:pPr>
              <w:rPr>
                <w:del w:id="15463" w:author="阿毛" w:date="2021-05-21T17:54:00Z"/>
                <w:rFonts w:ascii="標楷體" w:eastAsia="標楷體" w:hAnsi="標楷體"/>
              </w:rPr>
            </w:pPr>
          </w:p>
        </w:tc>
        <w:tc>
          <w:tcPr>
            <w:tcW w:w="299" w:type="pct"/>
          </w:tcPr>
          <w:p w14:paraId="0DC01266" w14:textId="03276C3F" w:rsidR="00E24265" w:rsidRPr="00615D4B" w:rsidDel="00CB3FDD" w:rsidRDefault="00E24265" w:rsidP="005F76AD">
            <w:pPr>
              <w:rPr>
                <w:del w:id="15464" w:author="阿毛" w:date="2021-05-21T17:54:00Z"/>
                <w:rFonts w:ascii="標楷體" w:eastAsia="標楷體" w:hAnsi="標楷體"/>
              </w:rPr>
            </w:pPr>
          </w:p>
        </w:tc>
        <w:tc>
          <w:tcPr>
            <w:tcW w:w="1643" w:type="pct"/>
          </w:tcPr>
          <w:p w14:paraId="1C8E95D1" w14:textId="317B074C" w:rsidR="00E24265" w:rsidDel="00CB3FDD" w:rsidRDefault="00E24265" w:rsidP="005F76AD">
            <w:pPr>
              <w:rPr>
                <w:del w:id="15465" w:author="阿毛" w:date="2021-05-21T17:54:00Z"/>
                <w:rFonts w:ascii="標楷體" w:eastAsia="標楷體" w:hAnsi="標楷體"/>
              </w:rPr>
            </w:pPr>
            <w:del w:id="15466" w:author="阿毛" w:date="2021-05-21T17:54:00Z">
              <w:r w:rsidRPr="001C6A5F" w:rsidDel="00CB3FDD">
                <w:rPr>
                  <w:rFonts w:ascii="標楷體" w:eastAsia="標楷體" w:hAnsi="標楷體" w:hint="eastAsia"/>
                </w:rPr>
                <w:delText>1:新增</w:delText>
              </w:r>
            </w:del>
          </w:p>
          <w:p w14:paraId="251646B3" w14:textId="10C4734E" w:rsidR="00E24265" w:rsidRPr="00615D4B" w:rsidDel="00CB3FDD" w:rsidRDefault="00E24265" w:rsidP="005F76AD">
            <w:pPr>
              <w:rPr>
                <w:del w:id="15467" w:author="阿毛" w:date="2021-05-21T17:54:00Z"/>
                <w:rFonts w:ascii="標楷體" w:eastAsia="標楷體" w:hAnsi="標楷體"/>
              </w:rPr>
            </w:pPr>
            <w:del w:id="15468" w:author="阿毛" w:date="2021-05-21T17:54:00Z">
              <w:r w:rsidRPr="001C6A5F" w:rsidDel="00CB3FDD">
                <w:rPr>
                  <w:rFonts w:ascii="標楷體" w:eastAsia="標楷體" w:hAnsi="標楷體" w:hint="eastAsia"/>
                </w:rPr>
                <w:delText>2:異動</w:delText>
              </w:r>
            </w:del>
          </w:p>
        </w:tc>
      </w:tr>
      <w:tr w:rsidR="00E24265" w:rsidRPr="00615D4B" w:rsidDel="00CB3FDD" w14:paraId="06C7A9BC" w14:textId="7EE7EE72" w:rsidTr="005F76AD">
        <w:trPr>
          <w:trHeight w:val="291"/>
          <w:jc w:val="center"/>
          <w:del w:id="15469" w:author="阿毛" w:date="2021-05-21T17:54:00Z"/>
        </w:trPr>
        <w:tc>
          <w:tcPr>
            <w:tcW w:w="219" w:type="pct"/>
          </w:tcPr>
          <w:p w14:paraId="20F8059F" w14:textId="11D3BFC1" w:rsidR="00E24265" w:rsidRPr="005E579A" w:rsidDel="00CB3FDD" w:rsidRDefault="00E24265" w:rsidP="005F76AD">
            <w:pPr>
              <w:pStyle w:val="af9"/>
              <w:numPr>
                <w:ilvl w:val="0"/>
                <w:numId w:val="53"/>
              </w:numPr>
              <w:ind w:leftChars="0"/>
              <w:rPr>
                <w:del w:id="15470" w:author="阿毛" w:date="2021-05-21T17:54:00Z"/>
                <w:rFonts w:ascii="標楷體" w:eastAsia="標楷體" w:hAnsi="標楷體"/>
              </w:rPr>
            </w:pPr>
          </w:p>
        </w:tc>
        <w:tc>
          <w:tcPr>
            <w:tcW w:w="756" w:type="pct"/>
          </w:tcPr>
          <w:p w14:paraId="65FC7B01" w14:textId="4B359509" w:rsidR="00E24265" w:rsidRPr="00615D4B" w:rsidDel="00CB3FDD" w:rsidRDefault="00E24265" w:rsidP="005F76AD">
            <w:pPr>
              <w:rPr>
                <w:del w:id="15471" w:author="阿毛" w:date="2021-05-21T17:54:00Z"/>
                <w:rFonts w:ascii="標楷體" w:eastAsia="標楷體" w:hAnsi="標楷體"/>
              </w:rPr>
            </w:pPr>
            <w:del w:id="15472" w:author="阿毛" w:date="2021-05-21T17:54:00Z">
              <w:r w:rsidRPr="00B93CCA" w:rsidDel="00CB3FDD">
                <w:rPr>
                  <w:rFonts w:ascii="標楷體" w:eastAsia="標楷體" w:hAnsi="標楷體" w:hint="eastAsia"/>
                </w:rPr>
                <w:delText>債務人IDN</w:delText>
              </w:r>
            </w:del>
          </w:p>
        </w:tc>
        <w:tc>
          <w:tcPr>
            <w:tcW w:w="624" w:type="pct"/>
          </w:tcPr>
          <w:p w14:paraId="2207B1D4" w14:textId="61A34C04" w:rsidR="00E24265" w:rsidRPr="00615D4B" w:rsidDel="00CB3FDD" w:rsidRDefault="00E24265" w:rsidP="005F76AD">
            <w:pPr>
              <w:rPr>
                <w:del w:id="15473" w:author="阿毛" w:date="2021-05-21T17:54:00Z"/>
                <w:rFonts w:ascii="標楷體" w:eastAsia="標楷體" w:hAnsi="標楷體"/>
              </w:rPr>
            </w:pPr>
          </w:p>
        </w:tc>
        <w:tc>
          <w:tcPr>
            <w:tcW w:w="624" w:type="pct"/>
          </w:tcPr>
          <w:p w14:paraId="1C3DCB0A" w14:textId="50A815CF" w:rsidR="00E24265" w:rsidRPr="00615D4B" w:rsidDel="00CB3FDD" w:rsidRDefault="00E24265" w:rsidP="005F76AD">
            <w:pPr>
              <w:rPr>
                <w:del w:id="15474" w:author="阿毛" w:date="2021-05-21T17:54:00Z"/>
                <w:rFonts w:ascii="標楷體" w:eastAsia="標楷體" w:hAnsi="標楷體"/>
              </w:rPr>
            </w:pPr>
          </w:p>
        </w:tc>
        <w:tc>
          <w:tcPr>
            <w:tcW w:w="537" w:type="pct"/>
          </w:tcPr>
          <w:p w14:paraId="09A2FAE1" w14:textId="5B5996AA" w:rsidR="00E24265" w:rsidRPr="00615D4B" w:rsidDel="00CB3FDD" w:rsidRDefault="00E24265" w:rsidP="005F76AD">
            <w:pPr>
              <w:rPr>
                <w:del w:id="15475" w:author="阿毛" w:date="2021-05-21T17:54:00Z"/>
                <w:rFonts w:ascii="標楷體" w:eastAsia="標楷體" w:hAnsi="標楷體"/>
              </w:rPr>
            </w:pPr>
          </w:p>
        </w:tc>
        <w:tc>
          <w:tcPr>
            <w:tcW w:w="299" w:type="pct"/>
          </w:tcPr>
          <w:p w14:paraId="4C7F3EB6" w14:textId="16F5EA40" w:rsidR="00E24265" w:rsidRPr="00615D4B" w:rsidDel="00CB3FDD" w:rsidRDefault="00E24265" w:rsidP="005F76AD">
            <w:pPr>
              <w:rPr>
                <w:del w:id="15476" w:author="阿毛" w:date="2021-05-21T17:54:00Z"/>
                <w:rFonts w:ascii="標楷體" w:eastAsia="標楷體" w:hAnsi="標楷體"/>
              </w:rPr>
            </w:pPr>
          </w:p>
        </w:tc>
        <w:tc>
          <w:tcPr>
            <w:tcW w:w="299" w:type="pct"/>
          </w:tcPr>
          <w:p w14:paraId="4895B611" w14:textId="732861B4" w:rsidR="00E24265" w:rsidRPr="00615D4B" w:rsidDel="00CB3FDD" w:rsidRDefault="00E24265" w:rsidP="005F76AD">
            <w:pPr>
              <w:rPr>
                <w:del w:id="15477" w:author="阿毛" w:date="2021-05-21T17:54:00Z"/>
                <w:rFonts w:ascii="標楷體" w:eastAsia="標楷體" w:hAnsi="標楷體"/>
              </w:rPr>
            </w:pPr>
          </w:p>
        </w:tc>
        <w:tc>
          <w:tcPr>
            <w:tcW w:w="1643" w:type="pct"/>
          </w:tcPr>
          <w:p w14:paraId="32767DDF" w14:textId="6F392907" w:rsidR="00E24265" w:rsidRPr="00615D4B" w:rsidDel="00CB3FDD" w:rsidRDefault="00E24265" w:rsidP="005F76AD">
            <w:pPr>
              <w:rPr>
                <w:del w:id="15478" w:author="阿毛" w:date="2021-05-21T17:54:00Z"/>
                <w:rFonts w:ascii="標楷體" w:eastAsia="標楷體" w:hAnsi="標楷體"/>
              </w:rPr>
            </w:pPr>
          </w:p>
        </w:tc>
      </w:tr>
      <w:tr w:rsidR="00E24265" w:rsidRPr="00615D4B" w:rsidDel="00CB3FDD" w14:paraId="3E7CB9F9" w14:textId="0297F8F7" w:rsidTr="005F76AD">
        <w:trPr>
          <w:trHeight w:val="291"/>
          <w:jc w:val="center"/>
          <w:del w:id="15479" w:author="阿毛" w:date="2021-05-21T17:54:00Z"/>
        </w:trPr>
        <w:tc>
          <w:tcPr>
            <w:tcW w:w="219" w:type="pct"/>
          </w:tcPr>
          <w:p w14:paraId="34C73CFB" w14:textId="22B383D3" w:rsidR="00E24265" w:rsidRPr="005E579A" w:rsidDel="00CB3FDD" w:rsidRDefault="00E24265" w:rsidP="005F76AD">
            <w:pPr>
              <w:pStyle w:val="af9"/>
              <w:numPr>
                <w:ilvl w:val="0"/>
                <w:numId w:val="53"/>
              </w:numPr>
              <w:ind w:leftChars="0"/>
              <w:rPr>
                <w:del w:id="15480" w:author="阿毛" w:date="2021-05-21T17:54:00Z"/>
                <w:rFonts w:ascii="標楷體" w:eastAsia="標楷體" w:hAnsi="標楷體"/>
              </w:rPr>
            </w:pPr>
          </w:p>
        </w:tc>
        <w:tc>
          <w:tcPr>
            <w:tcW w:w="756" w:type="pct"/>
          </w:tcPr>
          <w:p w14:paraId="5A7B3F0D" w14:textId="172AAD2C" w:rsidR="00E24265" w:rsidRPr="00615D4B" w:rsidDel="00CB3FDD" w:rsidRDefault="00E24265" w:rsidP="005F76AD">
            <w:pPr>
              <w:rPr>
                <w:del w:id="15481" w:author="阿毛" w:date="2021-05-21T17:54:00Z"/>
                <w:rFonts w:ascii="標楷體" w:eastAsia="標楷體" w:hAnsi="標楷體"/>
              </w:rPr>
            </w:pPr>
            <w:del w:id="15482" w:author="阿毛" w:date="2021-05-21T17:54:00Z">
              <w:r w:rsidRPr="00B93CCA" w:rsidDel="00CB3FDD">
                <w:rPr>
                  <w:rFonts w:ascii="標楷體" w:eastAsia="標楷體" w:hAnsi="標楷體" w:hint="eastAsia"/>
                </w:rPr>
                <w:delText>報送單位代號</w:delText>
              </w:r>
            </w:del>
          </w:p>
        </w:tc>
        <w:tc>
          <w:tcPr>
            <w:tcW w:w="624" w:type="pct"/>
          </w:tcPr>
          <w:p w14:paraId="452EB5B5" w14:textId="5B423A7D" w:rsidR="00E24265" w:rsidRPr="00615D4B" w:rsidDel="00CB3FDD" w:rsidRDefault="00E24265" w:rsidP="005F76AD">
            <w:pPr>
              <w:rPr>
                <w:del w:id="15483" w:author="阿毛" w:date="2021-05-21T17:54:00Z"/>
                <w:rFonts w:ascii="標楷體" w:eastAsia="標楷體" w:hAnsi="標楷體"/>
              </w:rPr>
            </w:pPr>
          </w:p>
        </w:tc>
        <w:tc>
          <w:tcPr>
            <w:tcW w:w="624" w:type="pct"/>
          </w:tcPr>
          <w:p w14:paraId="2BFDAE62" w14:textId="16CAAE85" w:rsidR="00E24265" w:rsidRPr="00615D4B" w:rsidDel="00CB3FDD" w:rsidRDefault="00E24265" w:rsidP="005F76AD">
            <w:pPr>
              <w:rPr>
                <w:del w:id="15484" w:author="阿毛" w:date="2021-05-21T17:54:00Z"/>
                <w:rFonts w:ascii="標楷體" w:eastAsia="標楷體" w:hAnsi="標楷體"/>
              </w:rPr>
            </w:pPr>
          </w:p>
        </w:tc>
        <w:tc>
          <w:tcPr>
            <w:tcW w:w="537" w:type="pct"/>
          </w:tcPr>
          <w:p w14:paraId="3E179FF9" w14:textId="7895E760" w:rsidR="00E24265" w:rsidRPr="00615D4B" w:rsidDel="00CB3FDD" w:rsidRDefault="00E24265" w:rsidP="005F76AD">
            <w:pPr>
              <w:rPr>
                <w:del w:id="15485" w:author="阿毛" w:date="2021-05-21T17:54:00Z"/>
                <w:rFonts w:ascii="標楷體" w:eastAsia="標楷體" w:hAnsi="標楷體"/>
              </w:rPr>
            </w:pPr>
          </w:p>
        </w:tc>
        <w:tc>
          <w:tcPr>
            <w:tcW w:w="299" w:type="pct"/>
          </w:tcPr>
          <w:p w14:paraId="2B60DA0B" w14:textId="29DA3D85" w:rsidR="00E24265" w:rsidRPr="00615D4B" w:rsidDel="00CB3FDD" w:rsidRDefault="00E24265" w:rsidP="005F76AD">
            <w:pPr>
              <w:rPr>
                <w:del w:id="15486" w:author="阿毛" w:date="2021-05-21T17:54:00Z"/>
                <w:rFonts w:ascii="標楷體" w:eastAsia="標楷體" w:hAnsi="標楷體"/>
              </w:rPr>
            </w:pPr>
          </w:p>
        </w:tc>
        <w:tc>
          <w:tcPr>
            <w:tcW w:w="299" w:type="pct"/>
          </w:tcPr>
          <w:p w14:paraId="3D998F85" w14:textId="3476E3AB" w:rsidR="00E24265" w:rsidRPr="00615D4B" w:rsidDel="00CB3FDD" w:rsidRDefault="00E24265" w:rsidP="005F76AD">
            <w:pPr>
              <w:rPr>
                <w:del w:id="15487" w:author="阿毛" w:date="2021-05-21T17:54:00Z"/>
                <w:rFonts w:ascii="標楷體" w:eastAsia="標楷體" w:hAnsi="標楷體"/>
              </w:rPr>
            </w:pPr>
          </w:p>
        </w:tc>
        <w:tc>
          <w:tcPr>
            <w:tcW w:w="1643" w:type="pct"/>
          </w:tcPr>
          <w:p w14:paraId="4723ABA5" w14:textId="5008F47B" w:rsidR="00E24265" w:rsidRPr="00615D4B" w:rsidDel="00CB3FDD" w:rsidRDefault="00E24265" w:rsidP="005F76AD">
            <w:pPr>
              <w:rPr>
                <w:del w:id="15488" w:author="阿毛" w:date="2021-05-21T17:54:00Z"/>
                <w:rFonts w:ascii="標楷體" w:eastAsia="標楷體" w:hAnsi="標楷體"/>
              </w:rPr>
            </w:pPr>
          </w:p>
        </w:tc>
      </w:tr>
      <w:tr w:rsidR="00E24265" w:rsidRPr="00615D4B" w:rsidDel="00CB3FDD" w14:paraId="00CDF0E2" w14:textId="4B1E9636" w:rsidTr="005F76AD">
        <w:trPr>
          <w:trHeight w:val="291"/>
          <w:jc w:val="center"/>
          <w:del w:id="15489" w:author="阿毛" w:date="2021-05-21T17:54:00Z"/>
        </w:trPr>
        <w:tc>
          <w:tcPr>
            <w:tcW w:w="219" w:type="pct"/>
          </w:tcPr>
          <w:p w14:paraId="51F767E9" w14:textId="1B36CCE3" w:rsidR="00E24265" w:rsidRPr="005E579A" w:rsidDel="00CB3FDD" w:rsidRDefault="00E24265" w:rsidP="005F76AD">
            <w:pPr>
              <w:pStyle w:val="af9"/>
              <w:numPr>
                <w:ilvl w:val="0"/>
                <w:numId w:val="53"/>
              </w:numPr>
              <w:ind w:leftChars="0"/>
              <w:rPr>
                <w:del w:id="15490" w:author="阿毛" w:date="2021-05-21T17:54:00Z"/>
                <w:rFonts w:ascii="標楷體" w:eastAsia="標楷體" w:hAnsi="標楷體"/>
              </w:rPr>
            </w:pPr>
          </w:p>
        </w:tc>
        <w:tc>
          <w:tcPr>
            <w:tcW w:w="756" w:type="pct"/>
          </w:tcPr>
          <w:p w14:paraId="1B5A4969" w14:textId="71DBA2E0" w:rsidR="00E24265" w:rsidRPr="00615D4B" w:rsidDel="00CB3FDD" w:rsidRDefault="00E24265" w:rsidP="005F76AD">
            <w:pPr>
              <w:rPr>
                <w:del w:id="15491" w:author="阿毛" w:date="2021-05-21T17:54:00Z"/>
                <w:rFonts w:ascii="標楷體" w:eastAsia="標楷體" w:hAnsi="標楷體"/>
              </w:rPr>
            </w:pPr>
            <w:del w:id="15492" w:author="阿毛" w:date="2021-05-21T17:54:00Z">
              <w:r w:rsidRPr="00B93CCA" w:rsidDel="00CB3FDD">
                <w:rPr>
                  <w:rFonts w:ascii="標楷體" w:eastAsia="標楷體" w:hAnsi="標楷體" w:hint="eastAsia"/>
                </w:rPr>
                <w:delText>款項統一收</w:delText>
              </w:r>
              <w:r w:rsidRPr="00B93CCA" w:rsidDel="00CB3FDD">
                <w:rPr>
                  <w:rFonts w:ascii="標楷體" w:eastAsia="標楷體" w:hAnsi="標楷體" w:hint="eastAsia"/>
                </w:rPr>
                <w:lastRenderedPageBreak/>
                <w:delText>付申請日</w:delText>
              </w:r>
            </w:del>
          </w:p>
        </w:tc>
        <w:tc>
          <w:tcPr>
            <w:tcW w:w="624" w:type="pct"/>
          </w:tcPr>
          <w:p w14:paraId="71BF0CF8" w14:textId="120471A6" w:rsidR="00E24265" w:rsidRPr="00615D4B" w:rsidDel="00CB3FDD" w:rsidRDefault="00E24265" w:rsidP="005F76AD">
            <w:pPr>
              <w:rPr>
                <w:del w:id="15493" w:author="阿毛" w:date="2021-05-21T17:54:00Z"/>
                <w:rFonts w:ascii="標楷體" w:eastAsia="標楷體" w:hAnsi="標楷體"/>
              </w:rPr>
            </w:pPr>
          </w:p>
        </w:tc>
        <w:tc>
          <w:tcPr>
            <w:tcW w:w="624" w:type="pct"/>
          </w:tcPr>
          <w:p w14:paraId="49617F67" w14:textId="4F88B3F6" w:rsidR="00E24265" w:rsidRPr="00615D4B" w:rsidDel="00CB3FDD" w:rsidRDefault="00E24265" w:rsidP="005F76AD">
            <w:pPr>
              <w:rPr>
                <w:del w:id="15494" w:author="阿毛" w:date="2021-05-21T17:54:00Z"/>
                <w:rFonts w:ascii="標楷體" w:eastAsia="標楷體" w:hAnsi="標楷體"/>
              </w:rPr>
            </w:pPr>
          </w:p>
        </w:tc>
        <w:tc>
          <w:tcPr>
            <w:tcW w:w="537" w:type="pct"/>
          </w:tcPr>
          <w:p w14:paraId="3C616F41" w14:textId="4A6CC938" w:rsidR="00E24265" w:rsidRPr="00615D4B" w:rsidDel="00CB3FDD" w:rsidRDefault="00E24265" w:rsidP="005F76AD">
            <w:pPr>
              <w:rPr>
                <w:del w:id="15495" w:author="阿毛" w:date="2021-05-21T17:54:00Z"/>
                <w:rFonts w:ascii="標楷體" w:eastAsia="標楷體" w:hAnsi="標楷體"/>
              </w:rPr>
            </w:pPr>
          </w:p>
        </w:tc>
        <w:tc>
          <w:tcPr>
            <w:tcW w:w="299" w:type="pct"/>
          </w:tcPr>
          <w:p w14:paraId="00F5EC7B" w14:textId="4A7055EA" w:rsidR="00E24265" w:rsidRPr="00615D4B" w:rsidDel="00CB3FDD" w:rsidRDefault="00E24265" w:rsidP="005F76AD">
            <w:pPr>
              <w:rPr>
                <w:del w:id="15496" w:author="阿毛" w:date="2021-05-21T17:54:00Z"/>
                <w:rFonts w:ascii="標楷體" w:eastAsia="標楷體" w:hAnsi="標楷體"/>
              </w:rPr>
            </w:pPr>
          </w:p>
        </w:tc>
        <w:tc>
          <w:tcPr>
            <w:tcW w:w="299" w:type="pct"/>
          </w:tcPr>
          <w:p w14:paraId="757DD251" w14:textId="529CD36A" w:rsidR="00E24265" w:rsidRPr="00615D4B" w:rsidDel="00CB3FDD" w:rsidRDefault="00E24265" w:rsidP="005F76AD">
            <w:pPr>
              <w:rPr>
                <w:del w:id="15497" w:author="阿毛" w:date="2021-05-21T17:54:00Z"/>
                <w:rFonts w:ascii="標楷體" w:eastAsia="標楷體" w:hAnsi="標楷體"/>
              </w:rPr>
            </w:pPr>
          </w:p>
        </w:tc>
        <w:tc>
          <w:tcPr>
            <w:tcW w:w="1643" w:type="pct"/>
          </w:tcPr>
          <w:p w14:paraId="76FA70FF" w14:textId="65676871" w:rsidR="00E24265" w:rsidRPr="00615D4B" w:rsidDel="00CB3FDD" w:rsidRDefault="00E24265" w:rsidP="005F76AD">
            <w:pPr>
              <w:rPr>
                <w:del w:id="15498" w:author="阿毛" w:date="2021-05-21T17:54:00Z"/>
                <w:rFonts w:ascii="標楷體" w:eastAsia="標楷體" w:hAnsi="標楷體"/>
              </w:rPr>
            </w:pPr>
          </w:p>
        </w:tc>
      </w:tr>
      <w:tr w:rsidR="00E24265" w:rsidRPr="00615D4B" w:rsidDel="00CB3FDD" w14:paraId="271D18D1" w14:textId="00993DAF" w:rsidTr="005F76AD">
        <w:trPr>
          <w:trHeight w:val="291"/>
          <w:jc w:val="center"/>
          <w:del w:id="15499" w:author="阿毛" w:date="2021-05-21T17:54:00Z"/>
        </w:trPr>
        <w:tc>
          <w:tcPr>
            <w:tcW w:w="219" w:type="pct"/>
          </w:tcPr>
          <w:p w14:paraId="779EC685" w14:textId="6F756351" w:rsidR="00E24265" w:rsidRPr="005E579A" w:rsidDel="00CB3FDD" w:rsidRDefault="00E24265" w:rsidP="005F76AD">
            <w:pPr>
              <w:pStyle w:val="af9"/>
              <w:numPr>
                <w:ilvl w:val="0"/>
                <w:numId w:val="53"/>
              </w:numPr>
              <w:ind w:leftChars="0"/>
              <w:rPr>
                <w:del w:id="15500" w:author="阿毛" w:date="2021-05-21T17:54:00Z"/>
                <w:rFonts w:ascii="標楷體" w:eastAsia="標楷體" w:hAnsi="標楷體"/>
              </w:rPr>
            </w:pPr>
          </w:p>
        </w:tc>
        <w:tc>
          <w:tcPr>
            <w:tcW w:w="756" w:type="pct"/>
          </w:tcPr>
          <w:p w14:paraId="2132D3E8" w14:textId="350E6E73" w:rsidR="00E24265" w:rsidRPr="00615D4B" w:rsidDel="00CB3FDD" w:rsidRDefault="00E24265" w:rsidP="005F76AD">
            <w:pPr>
              <w:rPr>
                <w:del w:id="15501" w:author="阿毛" w:date="2021-05-21T17:54:00Z"/>
                <w:rFonts w:ascii="標楷體" w:eastAsia="標楷體" w:hAnsi="標楷體"/>
              </w:rPr>
            </w:pPr>
            <w:del w:id="15502" w:author="阿毛" w:date="2021-05-21T17:54:00Z">
              <w:r w:rsidRPr="00B93CCA" w:rsidDel="00CB3FDD">
                <w:rPr>
                  <w:rFonts w:ascii="標楷體" w:eastAsia="標楷體" w:hAnsi="標楷體" w:hint="eastAsia"/>
                </w:rPr>
                <w:delText>生效日期（寄發作業審核通知書日期）</w:delText>
              </w:r>
            </w:del>
          </w:p>
        </w:tc>
        <w:tc>
          <w:tcPr>
            <w:tcW w:w="624" w:type="pct"/>
          </w:tcPr>
          <w:p w14:paraId="35F82667" w14:textId="05B0100B" w:rsidR="00E24265" w:rsidRPr="00615D4B" w:rsidDel="00CB3FDD" w:rsidRDefault="00E24265" w:rsidP="005F76AD">
            <w:pPr>
              <w:rPr>
                <w:del w:id="15503" w:author="阿毛" w:date="2021-05-21T17:54:00Z"/>
                <w:rFonts w:ascii="標楷體" w:eastAsia="標楷體" w:hAnsi="標楷體"/>
              </w:rPr>
            </w:pPr>
          </w:p>
        </w:tc>
        <w:tc>
          <w:tcPr>
            <w:tcW w:w="624" w:type="pct"/>
          </w:tcPr>
          <w:p w14:paraId="0BE5FCF6" w14:textId="4E641671" w:rsidR="00E24265" w:rsidRPr="00615D4B" w:rsidDel="00CB3FDD" w:rsidRDefault="00E24265" w:rsidP="005F76AD">
            <w:pPr>
              <w:rPr>
                <w:del w:id="15504" w:author="阿毛" w:date="2021-05-21T17:54:00Z"/>
                <w:rFonts w:ascii="標楷體" w:eastAsia="標楷體" w:hAnsi="標楷體"/>
              </w:rPr>
            </w:pPr>
          </w:p>
        </w:tc>
        <w:tc>
          <w:tcPr>
            <w:tcW w:w="537" w:type="pct"/>
          </w:tcPr>
          <w:p w14:paraId="11261E0C" w14:textId="70BDB97A" w:rsidR="00E24265" w:rsidRPr="00615D4B" w:rsidDel="00CB3FDD" w:rsidRDefault="00E24265" w:rsidP="005F76AD">
            <w:pPr>
              <w:rPr>
                <w:del w:id="15505" w:author="阿毛" w:date="2021-05-21T17:54:00Z"/>
                <w:rFonts w:ascii="標楷體" w:eastAsia="標楷體" w:hAnsi="標楷體"/>
              </w:rPr>
            </w:pPr>
          </w:p>
        </w:tc>
        <w:tc>
          <w:tcPr>
            <w:tcW w:w="299" w:type="pct"/>
          </w:tcPr>
          <w:p w14:paraId="7E5B5A11" w14:textId="398161A6" w:rsidR="00E24265" w:rsidRPr="00615D4B" w:rsidDel="00CB3FDD" w:rsidRDefault="00E24265" w:rsidP="005F76AD">
            <w:pPr>
              <w:rPr>
                <w:del w:id="15506" w:author="阿毛" w:date="2021-05-21T17:54:00Z"/>
                <w:rFonts w:ascii="標楷體" w:eastAsia="標楷體" w:hAnsi="標楷體"/>
              </w:rPr>
            </w:pPr>
          </w:p>
        </w:tc>
        <w:tc>
          <w:tcPr>
            <w:tcW w:w="299" w:type="pct"/>
          </w:tcPr>
          <w:p w14:paraId="119B48B9" w14:textId="338BFF89" w:rsidR="00E24265" w:rsidRPr="00615D4B" w:rsidDel="00CB3FDD" w:rsidRDefault="00E24265" w:rsidP="005F76AD">
            <w:pPr>
              <w:rPr>
                <w:del w:id="15507" w:author="阿毛" w:date="2021-05-21T17:54:00Z"/>
                <w:rFonts w:ascii="標楷體" w:eastAsia="標楷體" w:hAnsi="標楷體"/>
              </w:rPr>
            </w:pPr>
          </w:p>
        </w:tc>
        <w:tc>
          <w:tcPr>
            <w:tcW w:w="1643" w:type="pct"/>
          </w:tcPr>
          <w:p w14:paraId="0D418F24" w14:textId="1CD709A2" w:rsidR="00E24265" w:rsidRPr="00615D4B" w:rsidDel="00CB3FDD" w:rsidRDefault="00E24265" w:rsidP="005F76AD">
            <w:pPr>
              <w:rPr>
                <w:del w:id="15508" w:author="阿毛" w:date="2021-05-21T17:54:00Z"/>
                <w:rFonts w:ascii="標楷體" w:eastAsia="標楷體" w:hAnsi="標楷體"/>
              </w:rPr>
            </w:pPr>
          </w:p>
        </w:tc>
      </w:tr>
      <w:tr w:rsidR="00E24265" w:rsidRPr="00615D4B" w:rsidDel="00CB3FDD" w14:paraId="18BBA92A" w14:textId="5E6D29C6" w:rsidTr="005F76AD">
        <w:trPr>
          <w:trHeight w:val="291"/>
          <w:jc w:val="center"/>
          <w:del w:id="15509" w:author="阿毛" w:date="2021-05-21T17:54:00Z"/>
        </w:trPr>
        <w:tc>
          <w:tcPr>
            <w:tcW w:w="219" w:type="pct"/>
          </w:tcPr>
          <w:p w14:paraId="224DE15F" w14:textId="11E00E09" w:rsidR="00E24265" w:rsidRPr="005E579A" w:rsidDel="00CB3FDD" w:rsidRDefault="00E24265" w:rsidP="005F76AD">
            <w:pPr>
              <w:pStyle w:val="af9"/>
              <w:numPr>
                <w:ilvl w:val="0"/>
                <w:numId w:val="53"/>
              </w:numPr>
              <w:ind w:leftChars="0"/>
              <w:rPr>
                <w:del w:id="15510" w:author="阿毛" w:date="2021-05-21T17:54:00Z"/>
                <w:rFonts w:ascii="標楷體" w:eastAsia="標楷體" w:hAnsi="標楷體"/>
              </w:rPr>
            </w:pPr>
          </w:p>
        </w:tc>
        <w:tc>
          <w:tcPr>
            <w:tcW w:w="756" w:type="pct"/>
          </w:tcPr>
          <w:p w14:paraId="20CBAC04" w14:textId="6C523F47" w:rsidR="00E24265" w:rsidRPr="00615D4B" w:rsidDel="00CB3FDD" w:rsidRDefault="00E24265" w:rsidP="005F76AD">
            <w:pPr>
              <w:rPr>
                <w:del w:id="15511" w:author="阿毛" w:date="2021-05-21T17:54:00Z"/>
                <w:rFonts w:ascii="標楷體" w:eastAsia="標楷體" w:hAnsi="標楷體"/>
              </w:rPr>
            </w:pPr>
            <w:del w:id="15512" w:author="阿毛" w:date="2021-05-21T17:54:00Z">
              <w:r w:rsidRPr="00B93CCA" w:rsidDel="00CB3FDD">
                <w:rPr>
                  <w:rFonts w:ascii="標楷體" w:eastAsia="標楷體" w:hAnsi="標楷體" w:hint="eastAsia"/>
                </w:rPr>
                <w:delText>本分配表首繳日</w:delText>
              </w:r>
            </w:del>
          </w:p>
        </w:tc>
        <w:tc>
          <w:tcPr>
            <w:tcW w:w="624" w:type="pct"/>
          </w:tcPr>
          <w:p w14:paraId="4092D943" w14:textId="2A528845" w:rsidR="00E24265" w:rsidRPr="00615D4B" w:rsidDel="00CB3FDD" w:rsidRDefault="00E24265" w:rsidP="005F76AD">
            <w:pPr>
              <w:rPr>
                <w:del w:id="15513" w:author="阿毛" w:date="2021-05-21T17:54:00Z"/>
                <w:rFonts w:ascii="標楷體" w:eastAsia="標楷體" w:hAnsi="標楷體"/>
              </w:rPr>
            </w:pPr>
          </w:p>
        </w:tc>
        <w:tc>
          <w:tcPr>
            <w:tcW w:w="624" w:type="pct"/>
          </w:tcPr>
          <w:p w14:paraId="5CA5C7F0" w14:textId="3B42941C" w:rsidR="00E24265" w:rsidRPr="00615D4B" w:rsidDel="00CB3FDD" w:rsidRDefault="00E24265" w:rsidP="005F76AD">
            <w:pPr>
              <w:rPr>
                <w:del w:id="15514" w:author="阿毛" w:date="2021-05-21T17:54:00Z"/>
                <w:rFonts w:ascii="標楷體" w:eastAsia="標楷體" w:hAnsi="標楷體"/>
              </w:rPr>
            </w:pPr>
          </w:p>
        </w:tc>
        <w:tc>
          <w:tcPr>
            <w:tcW w:w="537" w:type="pct"/>
          </w:tcPr>
          <w:p w14:paraId="5EF431E7" w14:textId="0438D63C" w:rsidR="00E24265" w:rsidRPr="00615D4B" w:rsidDel="00CB3FDD" w:rsidRDefault="00E24265" w:rsidP="005F76AD">
            <w:pPr>
              <w:rPr>
                <w:del w:id="15515" w:author="阿毛" w:date="2021-05-21T17:54:00Z"/>
                <w:rFonts w:ascii="標楷體" w:eastAsia="標楷體" w:hAnsi="標楷體"/>
              </w:rPr>
            </w:pPr>
          </w:p>
        </w:tc>
        <w:tc>
          <w:tcPr>
            <w:tcW w:w="299" w:type="pct"/>
          </w:tcPr>
          <w:p w14:paraId="592B6473" w14:textId="137F6A08" w:rsidR="00E24265" w:rsidRPr="00615D4B" w:rsidDel="00CB3FDD" w:rsidRDefault="00E24265" w:rsidP="005F76AD">
            <w:pPr>
              <w:rPr>
                <w:del w:id="15516" w:author="阿毛" w:date="2021-05-21T17:54:00Z"/>
                <w:rFonts w:ascii="標楷體" w:eastAsia="標楷體" w:hAnsi="標楷體"/>
              </w:rPr>
            </w:pPr>
          </w:p>
        </w:tc>
        <w:tc>
          <w:tcPr>
            <w:tcW w:w="299" w:type="pct"/>
          </w:tcPr>
          <w:p w14:paraId="70B98171" w14:textId="1A136B28" w:rsidR="00E24265" w:rsidRPr="00615D4B" w:rsidDel="00CB3FDD" w:rsidRDefault="00E24265" w:rsidP="005F76AD">
            <w:pPr>
              <w:rPr>
                <w:del w:id="15517" w:author="阿毛" w:date="2021-05-21T17:54:00Z"/>
                <w:rFonts w:ascii="標楷體" w:eastAsia="標楷體" w:hAnsi="標楷體"/>
              </w:rPr>
            </w:pPr>
          </w:p>
        </w:tc>
        <w:tc>
          <w:tcPr>
            <w:tcW w:w="1643" w:type="pct"/>
          </w:tcPr>
          <w:p w14:paraId="17A7BAF3" w14:textId="7602A47C" w:rsidR="00E24265" w:rsidRPr="00615D4B" w:rsidDel="00CB3FDD" w:rsidRDefault="00E24265" w:rsidP="005F76AD">
            <w:pPr>
              <w:rPr>
                <w:del w:id="15518" w:author="阿毛" w:date="2021-05-21T17:54:00Z"/>
                <w:rFonts w:ascii="標楷體" w:eastAsia="標楷體" w:hAnsi="標楷體"/>
              </w:rPr>
            </w:pPr>
          </w:p>
        </w:tc>
      </w:tr>
      <w:tr w:rsidR="00E24265" w:rsidRPr="00615D4B" w:rsidDel="00CB3FDD" w14:paraId="33FB8470" w14:textId="3BF667F9" w:rsidTr="005F76AD">
        <w:trPr>
          <w:trHeight w:val="291"/>
          <w:jc w:val="center"/>
          <w:del w:id="15519" w:author="阿毛" w:date="2021-05-21T17:54:00Z"/>
        </w:trPr>
        <w:tc>
          <w:tcPr>
            <w:tcW w:w="219" w:type="pct"/>
          </w:tcPr>
          <w:p w14:paraId="72555C2A" w14:textId="1CE86D2B" w:rsidR="00E24265" w:rsidRPr="005E579A" w:rsidDel="00CB3FDD" w:rsidRDefault="00E24265" w:rsidP="005F76AD">
            <w:pPr>
              <w:pStyle w:val="af9"/>
              <w:numPr>
                <w:ilvl w:val="0"/>
                <w:numId w:val="53"/>
              </w:numPr>
              <w:ind w:leftChars="0"/>
              <w:rPr>
                <w:del w:id="15520" w:author="阿毛" w:date="2021-05-21T17:54:00Z"/>
                <w:rFonts w:ascii="標楷體" w:eastAsia="標楷體" w:hAnsi="標楷體"/>
              </w:rPr>
            </w:pPr>
          </w:p>
        </w:tc>
        <w:tc>
          <w:tcPr>
            <w:tcW w:w="756" w:type="pct"/>
          </w:tcPr>
          <w:p w14:paraId="4FBDA208" w14:textId="69EC0F0C" w:rsidR="00E24265" w:rsidRPr="00615D4B" w:rsidDel="00CB3FDD" w:rsidRDefault="00E24265" w:rsidP="005F76AD">
            <w:pPr>
              <w:rPr>
                <w:del w:id="15521" w:author="阿毛" w:date="2021-05-21T17:54:00Z"/>
                <w:rFonts w:ascii="標楷體" w:eastAsia="標楷體" w:hAnsi="標楷體"/>
              </w:rPr>
            </w:pPr>
            <w:del w:id="15522" w:author="阿毛" w:date="2021-05-21T17:54:00Z">
              <w:r w:rsidRPr="00B93CCA" w:rsidDel="00CB3FDD">
                <w:rPr>
                  <w:rFonts w:ascii="標楷體" w:eastAsia="標楷體" w:hAnsi="標楷體" w:hint="eastAsia"/>
                </w:rPr>
                <w:delText>債權金融機構代號</w:delText>
              </w:r>
            </w:del>
          </w:p>
        </w:tc>
        <w:tc>
          <w:tcPr>
            <w:tcW w:w="624" w:type="pct"/>
          </w:tcPr>
          <w:p w14:paraId="38FDE09A" w14:textId="200A3FF0" w:rsidR="00E24265" w:rsidRPr="00615D4B" w:rsidDel="00CB3FDD" w:rsidRDefault="00E24265" w:rsidP="005F76AD">
            <w:pPr>
              <w:rPr>
                <w:del w:id="15523" w:author="阿毛" w:date="2021-05-21T17:54:00Z"/>
                <w:rFonts w:ascii="標楷體" w:eastAsia="標楷體" w:hAnsi="標楷體"/>
              </w:rPr>
            </w:pPr>
          </w:p>
        </w:tc>
        <w:tc>
          <w:tcPr>
            <w:tcW w:w="624" w:type="pct"/>
          </w:tcPr>
          <w:p w14:paraId="7E9E49A9" w14:textId="4443A856" w:rsidR="00E24265" w:rsidRPr="00615D4B" w:rsidDel="00CB3FDD" w:rsidRDefault="00E24265" w:rsidP="005F76AD">
            <w:pPr>
              <w:rPr>
                <w:del w:id="15524" w:author="阿毛" w:date="2021-05-21T17:54:00Z"/>
                <w:rFonts w:ascii="標楷體" w:eastAsia="標楷體" w:hAnsi="標楷體"/>
              </w:rPr>
            </w:pPr>
          </w:p>
        </w:tc>
        <w:tc>
          <w:tcPr>
            <w:tcW w:w="537" w:type="pct"/>
          </w:tcPr>
          <w:p w14:paraId="197CD0CF" w14:textId="729DD663" w:rsidR="00E24265" w:rsidRPr="00615D4B" w:rsidDel="00CB3FDD" w:rsidRDefault="00E24265" w:rsidP="005F76AD">
            <w:pPr>
              <w:rPr>
                <w:del w:id="15525" w:author="阿毛" w:date="2021-05-21T17:54:00Z"/>
                <w:rFonts w:ascii="標楷體" w:eastAsia="標楷體" w:hAnsi="標楷體"/>
              </w:rPr>
            </w:pPr>
          </w:p>
        </w:tc>
        <w:tc>
          <w:tcPr>
            <w:tcW w:w="299" w:type="pct"/>
          </w:tcPr>
          <w:p w14:paraId="646344C7" w14:textId="2C368A6E" w:rsidR="00E24265" w:rsidRPr="00615D4B" w:rsidDel="00CB3FDD" w:rsidRDefault="00E24265" w:rsidP="005F76AD">
            <w:pPr>
              <w:rPr>
                <w:del w:id="15526" w:author="阿毛" w:date="2021-05-21T17:54:00Z"/>
                <w:rFonts w:ascii="標楷體" w:eastAsia="標楷體" w:hAnsi="標楷體"/>
              </w:rPr>
            </w:pPr>
          </w:p>
        </w:tc>
        <w:tc>
          <w:tcPr>
            <w:tcW w:w="299" w:type="pct"/>
          </w:tcPr>
          <w:p w14:paraId="4F526D3E" w14:textId="4369582E" w:rsidR="00E24265" w:rsidRPr="00615D4B" w:rsidDel="00CB3FDD" w:rsidRDefault="00E24265" w:rsidP="005F76AD">
            <w:pPr>
              <w:rPr>
                <w:del w:id="15527" w:author="阿毛" w:date="2021-05-21T17:54:00Z"/>
                <w:rFonts w:ascii="標楷體" w:eastAsia="標楷體" w:hAnsi="標楷體"/>
              </w:rPr>
            </w:pPr>
          </w:p>
        </w:tc>
        <w:tc>
          <w:tcPr>
            <w:tcW w:w="1643" w:type="pct"/>
          </w:tcPr>
          <w:p w14:paraId="2835D365" w14:textId="3B68BBB8" w:rsidR="00E24265" w:rsidRPr="00615D4B" w:rsidDel="00CB3FDD" w:rsidRDefault="00E24265" w:rsidP="005F76AD">
            <w:pPr>
              <w:rPr>
                <w:del w:id="15528" w:author="阿毛" w:date="2021-05-21T17:54:00Z"/>
                <w:rFonts w:ascii="標楷體" w:eastAsia="標楷體" w:hAnsi="標楷體"/>
              </w:rPr>
            </w:pPr>
          </w:p>
        </w:tc>
      </w:tr>
      <w:tr w:rsidR="00E24265" w:rsidRPr="00615D4B" w:rsidDel="00CB3FDD" w14:paraId="4C9D8BCA" w14:textId="3E92B49F" w:rsidTr="005F76AD">
        <w:trPr>
          <w:trHeight w:val="291"/>
          <w:jc w:val="center"/>
          <w:del w:id="15529" w:author="阿毛" w:date="2021-05-21T17:54:00Z"/>
        </w:trPr>
        <w:tc>
          <w:tcPr>
            <w:tcW w:w="219" w:type="pct"/>
          </w:tcPr>
          <w:p w14:paraId="53147FBF" w14:textId="76FF8509" w:rsidR="00E24265" w:rsidRPr="005E579A" w:rsidDel="00CB3FDD" w:rsidRDefault="00E24265" w:rsidP="005F76AD">
            <w:pPr>
              <w:pStyle w:val="af9"/>
              <w:numPr>
                <w:ilvl w:val="0"/>
                <w:numId w:val="53"/>
              </w:numPr>
              <w:ind w:leftChars="0"/>
              <w:rPr>
                <w:del w:id="15530" w:author="阿毛" w:date="2021-05-21T17:54:00Z"/>
                <w:rFonts w:ascii="標楷體" w:eastAsia="標楷體" w:hAnsi="標楷體"/>
              </w:rPr>
            </w:pPr>
          </w:p>
        </w:tc>
        <w:tc>
          <w:tcPr>
            <w:tcW w:w="756" w:type="pct"/>
          </w:tcPr>
          <w:p w14:paraId="5475B207" w14:textId="5BBE1F58" w:rsidR="00E24265" w:rsidRPr="00615D4B" w:rsidDel="00CB3FDD" w:rsidRDefault="00E24265" w:rsidP="005F76AD">
            <w:pPr>
              <w:rPr>
                <w:del w:id="15531" w:author="阿毛" w:date="2021-05-21T17:54:00Z"/>
                <w:rFonts w:ascii="標楷體" w:eastAsia="標楷體" w:hAnsi="標楷體"/>
              </w:rPr>
            </w:pPr>
            <w:del w:id="15532" w:author="阿毛" w:date="2021-05-21T17:54:00Z">
              <w:r w:rsidRPr="00B93CCA" w:rsidDel="00CB3FDD">
                <w:rPr>
                  <w:rFonts w:ascii="標楷體" w:eastAsia="標楷體" w:hAnsi="標楷體" w:hint="eastAsia"/>
                </w:rPr>
                <w:delText>參與分配債權金額</w:delText>
              </w:r>
            </w:del>
          </w:p>
        </w:tc>
        <w:tc>
          <w:tcPr>
            <w:tcW w:w="624" w:type="pct"/>
          </w:tcPr>
          <w:p w14:paraId="423BA91C" w14:textId="27C569F5" w:rsidR="00E24265" w:rsidRPr="00615D4B" w:rsidDel="00CB3FDD" w:rsidRDefault="00E24265" w:rsidP="005F76AD">
            <w:pPr>
              <w:rPr>
                <w:del w:id="15533" w:author="阿毛" w:date="2021-05-21T17:54:00Z"/>
                <w:rFonts w:ascii="標楷體" w:eastAsia="標楷體" w:hAnsi="標楷體"/>
              </w:rPr>
            </w:pPr>
          </w:p>
        </w:tc>
        <w:tc>
          <w:tcPr>
            <w:tcW w:w="624" w:type="pct"/>
          </w:tcPr>
          <w:p w14:paraId="05D3669A" w14:textId="5B7EA090" w:rsidR="00E24265" w:rsidRPr="00615D4B" w:rsidDel="00CB3FDD" w:rsidRDefault="00E24265" w:rsidP="005F76AD">
            <w:pPr>
              <w:rPr>
                <w:del w:id="15534" w:author="阿毛" w:date="2021-05-21T17:54:00Z"/>
                <w:rFonts w:ascii="標楷體" w:eastAsia="標楷體" w:hAnsi="標楷體"/>
              </w:rPr>
            </w:pPr>
          </w:p>
        </w:tc>
        <w:tc>
          <w:tcPr>
            <w:tcW w:w="537" w:type="pct"/>
          </w:tcPr>
          <w:p w14:paraId="1A13C3BE" w14:textId="23E295DF" w:rsidR="00E24265" w:rsidRPr="00615D4B" w:rsidDel="00CB3FDD" w:rsidRDefault="00E24265" w:rsidP="005F76AD">
            <w:pPr>
              <w:rPr>
                <w:del w:id="15535" w:author="阿毛" w:date="2021-05-21T17:54:00Z"/>
                <w:rFonts w:ascii="標楷體" w:eastAsia="標楷體" w:hAnsi="標楷體"/>
              </w:rPr>
            </w:pPr>
          </w:p>
        </w:tc>
        <w:tc>
          <w:tcPr>
            <w:tcW w:w="299" w:type="pct"/>
          </w:tcPr>
          <w:p w14:paraId="0349006E" w14:textId="469C5285" w:rsidR="00E24265" w:rsidRPr="00615D4B" w:rsidDel="00CB3FDD" w:rsidRDefault="00E24265" w:rsidP="005F76AD">
            <w:pPr>
              <w:rPr>
                <w:del w:id="15536" w:author="阿毛" w:date="2021-05-21T17:54:00Z"/>
                <w:rFonts w:ascii="標楷體" w:eastAsia="標楷體" w:hAnsi="標楷體"/>
              </w:rPr>
            </w:pPr>
          </w:p>
        </w:tc>
        <w:tc>
          <w:tcPr>
            <w:tcW w:w="299" w:type="pct"/>
          </w:tcPr>
          <w:p w14:paraId="22A23C7A" w14:textId="76168F3B" w:rsidR="00E24265" w:rsidRPr="00615D4B" w:rsidDel="00CB3FDD" w:rsidRDefault="00E24265" w:rsidP="005F76AD">
            <w:pPr>
              <w:rPr>
                <w:del w:id="15537" w:author="阿毛" w:date="2021-05-21T17:54:00Z"/>
                <w:rFonts w:ascii="標楷體" w:eastAsia="標楷體" w:hAnsi="標楷體"/>
              </w:rPr>
            </w:pPr>
          </w:p>
        </w:tc>
        <w:tc>
          <w:tcPr>
            <w:tcW w:w="1643" w:type="pct"/>
          </w:tcPr>
          <w:p w14:paraId="44F6D6DC" w14:textId="5A81BF3F" w:rsidR="00E24265" w:rsidRPr="00615D4B" w:rsidDel="00CB3FDD" w:rsidRDefault="00E24265" w:rsidP="005F76AD">
            <w:pPr>
              <w:rPr>
                <w:del w:id="15538" w:author="阿毛" w:date="2021-05-21T17:54:00Z"/>
                <w:rFonts w:ascii="標楷體" w:eastAsia="標楷體" w:hAnsi="標楷體"/>
              </w:rPr>
            </w:pPr>
          </w:p>
        </w:tc>
      </w:tr>
      <w:tr w:rsidR="00E24265" w:rsidRPr="00615D4B" w:rsidDel="00CB3FDD" w14:paraId="2288F9B2" w14:textId="749816B0" w:rsidTr="005F76AD">
        <w:trPr>
          <w:trHeight w:val="291"/>
          <w:jc w:val="center"/>
          <w:del w:id="15539" w:author="阿毛" w:date="2021-05-21T17:54:00Z"/>
        </w:trPr>
        <w:tc>
          <w:tcPr>
            <w:tcW w:w="219" w:type="pct"/>
          </w:tcPr>
          <w:p w14:paraId="5308A45D" w14:textId="1D27FE59" w:rsidR="00E24265" w:rsidRPr="005E579A" w:rsidDel="00CB3FDD" w:rsidRDefault="00E24265" w:rsidP="005F76AD">
            <w:pPr>
              <w:pStyle w:val="af9"/>
              <w:numPr>
                <w:ilvl w:val="0"/>
                <w:numId w:val="53"/>
              </w:numPr>
              <w:ind w:leftChars="0"/>
              <w:rPr>
                <w:del w:id="15540" w:author="阿毛" w:date="2021-05-21T17:54:00Z"/>
                <w:rFonts w:ascii="標楷體" w:eastAsia="標楷體" w:hAnsi="標楷體"/>
              </w:rPr>
            </w:pPr>
          </w:p>
        </w:tc>
        <w:tc>
          <w:tcPr>
            <w:tcW w:w="756" w:type="pct"/>
          </w:tcPr>
          <w:p w14:paraId="0D9677C7" w14:textId="3E7EC2E3" w:rsidR="00E24265" w:rsidRPr="00615D4B" w:rsidDel="00CB3FDD" w:rsidRDefault="00E24265" w:rsidP="005F76AD">
            <w:pPr>
              <w:rPr>
                <w:del w:id="15541" w:author="阿毛" w:date="2021-05-21T17:54:00Z"/>
                <w:rFonts w:ascii="標楷體" w:eastAsia="標楷體" w:hAnsi="標楷體"/>
              </w:rPr>
            </w:pPr>
            <w:del w:id="15542" w:author="阿毛" w:date="2021-05-21T17:54:00Z">
              <w:r w:rsidDel="00CB3FDD">
                <w:rPr>
                  <w:rFonts w:ascii="標楷體" w:eastAsia="標楷體" w:hAnsi="標楷體" w:hint="eastAsia"/>
                </w:rPr>
                <w:delText>債權比例</w:delText>
              </w:r>
            </w:del>
          </w:p>
        </w:tc>
        <w:tc>
          <w:tcPr>
            <w:tcW w:w="624" w:type="pct"/>
          </w:tcPr>
          <w:p w14:paraId="607DC7A9" w14:textId="20075F80" w:rsidR="00E24265" w:rsidRPr="00615D4B" w:rsidDel="00CB3FDD" w:rsidRDefault="00E24265" w:rsidP="005F76AD">
            <w:pPr>
              <w:rPr>
                <w:del w:id="15543" w:author="阿毛" w:date="2021-05-21T17:54:00Z"/>
                <w:rFonts w:ascii="標楷體" w:eastAsia="標楷體" w:hAnsi="標楷體"/>
              </w:rPr>
            </w:pPr>
          </w:p>
        </w:tc>
        <w:tc>
          <w:tcPr>
            <w:tcW w:w="624" w:type="pct"/>
          </w:tcPr>
          <w:p w14:paraId="54618B57" w14:textId="55E76D97" w:rsidR="00E24265" w:rsidRPr="00615D4B" w:rsidDel="00CB3FDD" w:rsidRDefault="00E24265" w:rsidP="005F76AD">
            <w:pPr>
              <w:rPr>
                <w:del w:id="15544" w:author="阿毛" w:date="2021-05-21T17:54:00Z"/>
                <w:rFonts w:ascii="標楷體" w:eastAsia="標楷體" w:hAnsi="標楷體"/>
              </w:rPr>
            </w:pPr>
          </w:p>
        </w:tc>
        <w:tc>
          <w:tcPr>
            <w:tcW w:w="537" w:type="pct"/>
          </w:tcPr>
          <w:p w14:paraId="3D2B667E" w14:textId="2A642D9F" w:rsidR="00E24265" w:rsidRPr="00615D4B" w:rsidDel="00CB3FDD" w:rsidRDefault="00E24265" w:rsidP="005F76AD">
            <w:pPr>
              <w:rPr>
                <w:del w:id="15545" w:author="阿毛" w:date="2021-05-21T17:54:00Z"/>
                <w:rFonts w:ascii="標楷體" w:eastAsia="標楷體" w:hAnsi="標楷體"/>
              </w:rPr>
            </w:pPr>
          </w:p>
        </w:tc>
        <w:tc>
          <w:tcPr>
            <w:tcW w:w="299" w:type="pct"/>
          </w:tcPr>
          <w:p w14:paraId="4507BA1A" w14:textId="6036F896" w:rsidR="00E24265" w:rsidRPr="00615D4B" w:rsidDel="00CB3FDD" w:rsidRDefault="00E24265" w:rsidP="005F76AD">
            <w:pPr>
              <w:rPr>
                <w:del w:id="15546" w:author="阿毛" w:date="2021-05-21T17:54:00Z"/>
                <w:rFonts w:ascii="標楷體" w:eastAsia="標楷體" w:hAnsi="標楷體"/>
              </w:rPr>
            </w:pPr>
          </w:p>
        </w:tc>
        <w:tc>
          <w:tcPr>
            <w:tcW w:w="299" w:type="pct"/>
          </w:tcPr>
          <w:p w14:paraId="547B587A" w14:textId="37EB8BCD" w:rsidR="00E24265" w:rsidRPr="00615D4B" w:rsidDel="00CB3FDD" w:rsidRDefault="00E24265" w:rsidP="005F76AD">
            <w:pPr>
              <w:rPr>
                <w:del w:id="15547" w:author="阿毛" w:date="2021-05-21T17:54:00Z"/>
                <w:rFonts w:ascii="標楷體" w:eastAsia="標楷體" w:hAnsi="標楷體"/>
              </w:rPr>
            </w:pPr>
          </w:p>
        </w:tc>
        <w:tc>
          <w:tcPr>
            <w:tcW w:w="1643" w:type="pct"/>
          </w:tcPr>
          <w:p w14:paraId="1AFE22C7" w14:textId="625F143B" w:rsidR="00E24265" w:rsidRPr="00615D4B" w:rsidDel="00CB3FDD" w:rsidRDefault="00E24265" w:rsidP="005F76AD">
            <w:pPr>
              <w:rPr>
                <w:del w:id="15548" w:author="阿毛" w:date="2021-05-21T17:54:00Z"/>
                <w:rFonts w:ascii="標楷體" w:eastAsia="標楷體" w:hAnsi="標楷體"/>
              </w:rPr>
            </w:pPr>
          </w:p>
        </w:tc>
      </w:tr>
      <w:tr w:rsidR="00E24265" w:rsidRPr="00615D4B" w:rsidDel="00CB3FDD" w14:paraId="102EAC84" w14:textId="5A88B314" w:rsidTr="005F76AD">
        <w:trPr>
          <w:trHeight w:val="291"/>
          <w:jc w:val="center"/>
          <w:del w:id="15549" w:author="阿毛" w:date="2021-05-21T17:54:00Z"/>
        </w:trPr>
        <w:tc>
          <w:tcPr>
            <w:tcW w:w="219" w:type="pct"/>
          </w:tcPr>
          <w:p w14:paraId="7BDFED7D" w14:textId="09AB566D" w:rsidR="00E24265" w:rsidRPr="005E579A" w:rsidDel="00CB3FDD" w:rsidRDefault="00E24265" w:rsidP="005F76AD">
            <w:pPr>
              <w:pStyle w:val="af9"/>
              <w:numPr>
                <w:ilvl w:val="0"/>
                <w:numId w:val="53"/>
              </w:numPr>
              <w:ind w:leftChars="0"/>
              <w:rPr>
                <w:del w:id="15550" w:author="阿毛" w:date="2021-05-21T17:54:00Z"/>
                <w:rFonts w:ascii="標楷體" w:eastAsia="標楷體" w:hAnsi="標楷體"/>
              </w:rPr>
            </w:pPr>
          </w:p>
        </w:tc>
        <w:tc>
          <w:tcPr>
            <w:tcW w:w="756" w:type="pct"/>
          </w:tcPr>
          <w:p w14:paraId="58A6CDB8" w14:textId="03E5FF16" w:rsidR="00E24265" w:rsidRPr="00615D4B" w:rsidDel="00CB3FDD" w:rsidRDefault="00E24265" w:rsidP="005F76AD">
            <w:pPr>
              <w:rPr>
                <w:del w:id="15551" w:author="阿毛" w:date="2021-05-21T17:54:00Z"/>
                <w:rFonts w:ascii="標楷體" w:eastAsia="標楷體" w:hAnsi="標楷體"/>
              </w:rPr>
            </w:pPr>
            <w:del w:id="15552" w:author="阿毛" w:date="2021-05-21T17:54:00Z">
              <w:r w:rsidRPr="00B93CCA" w:rsidDel="00CB3FDD">
                <w:rPr>
                  <w:rFonts w:ascii="標楷體" w:eastAsia="標楷體" w:hAnsi="標楷體" w:hint="eastAsia"/>
                </w:rPr>
                <w:delText>轉JCIC文字檔日期</w:delText>
              </w:r>
            </w:del>
          </w:p>
        </w:tc>
        <w:tc>
          <w:tcPr>
            <w:tcW w:w="624" w:type="pct"/>
          </w:tcPr>
          <w:p w14:paraId="122EE8AF" w14:textId="2977A0F9" w:rsidR="00E24265" w:rsidRPr="00615D4B" w:rsidDel="00CB3FDD" w:rsidRDefault="00E24265" w:rsidP="005F76AD">
            <w:pPr>
              <w:rPr>
                <w:del w:id="15553" w:author="阿毛" w:date="2021-05-21T17:54:00Z"/>
                <w:rFonts w:ascii="標楷體" w:eastAsia="標楷體" w:hAnsi="標楷體"/>
              </w:rPr>
            </w:pPr>
          </w:p>
        </w:tc>
        <w:tc>
          <w:tcPr>
            <w:tcW w:w="624" w:type="pct"/>
          </w:tcPr>
          <w:p w14:paraId="2CA13713" w14:textId="6D6729DA" w:rsidR="00E24265" w:rsidRPr="00615D4B" w:rsidDel="00CB3FDD" w:rsidRDefault="00E24265" w:rsidP="005F76AD">
            <w:pPr>
              <w:rPr>
                <w:del w:id="15554" w:author="阿毛" w:date="2021-05-21T17:54:00Z"/>
                <w:rFonts w:ascii="標楷體" w:eastAsia="標楷體" w:hAnsi="標楷體"/>
              </w:rPr>
            </w:pPr>
          </w:p>
        </w:tc>
        <w:tc>
          <w:tcPr>
            <w:tcW w:w="537" w:type="pct"/>
          </w:tcPr>
          <w:p w14:paraId="3FCAA1E7" w14:textId="29BD6F48" w:rsidR="00E24265" w:rsidRPr="00615D4B" w:rsidDel="00CB3FDD" w:rsidRDefault="00E24265" w:rsidP="005F76AD">
            <w:pPr>
              <w:rPr>
                <w:del w:id="15555" w:author="阿毛" w:date="2021-05-21T17:54:00Z"/>
                <w:rFonts w:ascii="標楷體" w:eastAsia="標楷體" w:hAnsi="標楷體"/>
              </w:rPr>
            </w:pPr>
          </w:p>
        </w:tc>
        <w:tc>
          <w:tcPr>
            <w:tcW w:w="299" w:type="pct"/>
          </w:tcPr>
          <w:p w14:paraId="5BB1F821" w14:textId="6362E3F6" w:rsidR="00E24265" w:rsidRPr="00615D4B" w:rsidDel="00CB3FDD" w:rsidRDefault="00E24265" w:rsidP="005F76AD">
            <w:pPr>
              <w:rPr>
                <w:del w:id="15556" w:author="阿毛" w:date="2021-05-21T17:54:00Z"/>
                <w:rFonts w:ascii="標楷體" w:eastAsia="標楷體" w:hAnsi="標楷體"/>
              </w:rPr>
            </w:pPr>
          </w:p>
        </w:tc>
        <w:tc>
          <w:tcPr>
            <w:tcW w:w="299" w:type="pct"/>
          </w:tcPr>
          <w:p w14:paraId="5588E254" w14:textId="63D04728" w:rsidR="00E24265" w:rsidRPr="00615D4B" w:rsidDel="00CB3FDD" w:rsidRDefault="00E24265" w:rsidP="005F76AD">
            <w:pPr>
              <w:rPr>
                <w:del w:id="15557" w:author="阿毛" w:date="2021-05-21T17:54:00Z"/>
                <w:rFonts w:ascii="標楷體" w:eastAsia="標楷體" w:hAnsi="標楷體"/>
              </w:rPr>
            </w:pPr>
          </w:p>
        </w:tc>
        <w:tc>
          <w:tcPr>
            <w:tcW w:w="1643" w:type="pct"/>
          </w:tcPr>
          <w:p w14:paraId="7F5F9045" w14:textId="4846ADDC" w:rsidR="00E24265" w:rsidRPr="00615D4B" w:rsidDel="00CB3FDD" w:rsidRDefault="00E24265" w:rsidP="005F76AD">
            <w:pPr>
              <w:rPr>
                <w:del w:id="15558" w:author="阿毛" w:date="2021-05-21T17:54:00Z"/>
                <w:rFonts w:ascii="標楷體" w:eastAsia="標楷體" w:hAnsi="標楷體"/>
              </w:rPr>
            </w:pPr>
          </w:p>
        </w:tc>
      </w:tr>
    </w:tbl>
    <w:p w14:paraId="699D0AC2" w14:textId="494ADE28" w:rsidR="00E24265" w:rsidDel="00CB3FDD" w:rsidRDefault="00E24265" w:rsidP="00F62379">
      <w:pPr>
        <w:pStyle w:val="42"/>
        <w:spacing w:after="72"/>
        <w:ind w:leftChars="0" w:left="0"/>
        <w:rPr>
          <w:del w:id="15559" w:author="阿毛" w:date="2021-05-21T17:54:00Z"/>
          <w:rFonts w:hAnsi="標楷體"/>
        </w:rPr>
      </w:pPr>
    </w:p>
    <w:p w14:paraId="48B2A744" w14:textId="3110AFEB" w:rsidR="00E24265" w:rsidDel="00CB3FDD" w:rsidRDefault="00E24265">
      <w:pPr>
        <w:widowControl/>
        <w:rPr>
          <w:del w:id="15560" w:author="阿毛" w:date="2021-05-21T17:54:00Z"/>
          <w:rFonts w:ascii="Arial" w:eastAsia="標楷體" w:hAnsi="標楷體" w:cs="標楷體"/>
          <w:kern w:val="0"/>
          <w:szCs w:val="28"/>
        </w:rPr>
      </w:pPr>
      <w:del w:id="15561" w:author="阿毛" w:date="2021-05-21T17:54:00Z">
        <w:r w:rsidDel="00CB3FDD">
          <w:rPr>
            <w:rFonts w:hAnsi="標楷體"/>
          </w:rPr>
          <w:br w:type="page"/>
        </w:r>
      </w:del>
    </w:p>
    <w:p w14:paraId="08C7C009" w14:textId="767F8694" w:rsidR="00E24265" w:rsidRPr="00A03472" w:rsidDel="00CB3FDD" w:rsidRDefault="00E24265">
      <w:pPr>
        <w:pStyle w:val="3"/>
        <w:numPr>
          <w:ilvl w:val="2"/>
          <w:numId w:val="111"/>
        </w:numPr>
        <w:rPr>
          <w:del w:id="15562" w:author="阿毛" w:date="2021-05-21T17:54:00Z"/>
          <w:rFonts w:ascii="標楷體" w:hAnsi="標楷體"/>
        </w:rPr>
        <w:pPrChange w:id="15563" w:author="智誠 楊" w:date="2021-05-10T09:52:00Z">
          <w:pPr>
            <w:pStyle w:val="3"/>
            <w:numPr>
              <w:ilvl w:val="2"/>
              <w:numId w:val="1"/>
            </w:numPr>
            <w:ind w:left="1247" w:hanging="680"/>
          </w:pPr>
        </w:pPrChange>
      </w:pPr>
      <w:del w:id="15564" w:author="阿毛" w:date="2021-05-21T17:54:00Z">
        <w:r w:rsidDel="00CB3FDD">
          <w:rPr>
            <w:rFonts w:ascii="標楷體" w:hAnsi="標楷體"/>
          </w:rPr>
          <w:lastRenderedPageBreak/>
          <w:delText>L</w:delText>
        </w:r>
        <w:r w:rsidDel="00CB3FDD">
          <w:rPr>
            <w:rFonts w:ascii="標楷體" w:hAnsi="標楷體" w:hint="eastAsia"/>
          </w:rPr>
          <w:delText>8325</w:delText>
        </w:r>
        <w:r w:rsidRPr="00C74B9E" w:rsidDel="00CB3FDD">
          <w:rPr>
            <w:rFonts w:ascii="標楷體" w:hAnsi="標楷體" w:hint="eastAsia"/>
          </w:rPr>
          <w:delText>更生債務人繳款資料</w:delText>
        </w:r>
      </w:del>
    </w:p>
    <w:p w14:paraId="721ED50F" w14:textId="37CF9E51" w:rsidR="00E24265" w:rsidRPr="003972CE" w:rsidDel="00CB3FDD" w:rsidRDefault="00E24265">
      <w:pPr>
        <w:pStyle w:val="a"/>
        <w:rPr>
          <w:del w:id="15565" w:author="阿毛" w:date="2021-05-21T17:54:00Z"/>
        </w:rPr>
      </w:pPr>
      <w:del w:id="1556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444319B5" w14:textId="510A058D" w:rsidTr="005F76AD">
        <w:trPr>
          <w:trHeight w:val="277"/>
          <w:del w:id="1556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3E09EB5" w14:textId="2AC02A53" w:rsidR="00E24265" w:rsidRPr="00615D4B" w:rsidDel="00CB3FDD" w:rsidRDefault="00E24265" w:rsidP="005F76AD">
            <w:pPr>
              <w:rPr>
                <w:del w:id="15568" w:author="阿毛" w:date="2021-05-21T17:54:00Z"/>
                <w:rFonts w:ascii="標楷體" w:eastAsia="標楷體" w:hAnsi="標楷體"/>
              </w:rPr>
            </w:pPr>
            <w:del w:id="1556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B353BC6" w14:textId="755B77A6" w:rsidR="00E24265" w:rsidRPr="00615D4B" w:rsidDel="00CB3FDD" w:rsidRDefault="00E24265" w:rsidP="005F76AD">
            <w:pPr>
              <w:rPr>
                <w:del w:id="15570" w:author="阿毛" w:date="2021-05-21T17:54:00Z"/>
                <w:rFonts w:ascii="標楷體" w:eastAsia="標楷體" w:hAnsi="標楷體"/>
              </w:rPr>
            </w:pPr>
            <w:del w:id="15571" w:author="阿毛" w:date="2021-05-21T17:54:00Z">
              <w:r w:rsidRPr="00C74B9E" w:rsidDel="00CB3FDD">
                <w:rPr>
                  <w:rFonts w:ascii="標楷體" w:eastAsia="標楷體" w:hAnsi="標楷體" w:hint="eastAsia"/>
                </w:rPr>
                <w:delText>更生債務人繳款資料</w:delText>
              </w:r>
            </w:del>
          </w:p>
        </w:tc>
      </w:tr>
      <w:tr w:rsidR="00E24265" w:rsidRPr="00615D4B" w:rsidDel="00CB3FDD" w14:paraId="4F0B5F69" w14:textId="2C68331F" w:rsidTr="005F76AD">
        <w:trPr>
          <w:trHeight w:val="277"/>
          <w:del w:id="155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D3E1B7B" w14:textId="467FADB9" w:rsidR="00E24265" w:rsidRPr="00615D4B" w:rsidDel="00CB3FDD" w:rsidRDefault="00E24265" w:rsidP="005F76AD">
            <w:pPr>
              <w:rPr>
                <w:del w:id="15573" w:author="阿毛" w:date="2021-05-21T17:54:00Z"/>
                <w:rFonts w:ascii="標楷體" w:eastAsia="標楷體" w:hAnsi="標楷體"/>
              </w:rPr>
            </w:pPr>
            <w:del w:id="1557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2B118A6" w14:textId="2B385D83" w:rsidR="00E24265" w:rsidRPr="00615D4B" w:rsidDel="00CB3FDD" w:rsidRDefault="00E24265" w:rsidP="005F76AD">
            <w:pPr>
              <w:rPr>
                <w:del w:id="15575" w:author="阿毛" w:date="2021-05-21T17:54:00Z"/>
                <w:rFonts w:ascii="標楷體" w:eastAsia="標楷體" w:hAnsi="標楷體"/>
              </w:rPr>
            </w:pPr>
          </w:p>
        </w:tc>
      </w:tr>
      <w:tr w:rsidR="00E24265" w:rsidRPr="00615D4B" w:rsidDel="00CB3FDD" w14:paraId="6A8C0BA2" w14:textId="28A1B774" w:rsidTr="005F76AD">
        <w:trPr>
          <w:trHeight w:val="773"/>
          <w:del w:id="1557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582773" w14:textId="3E7A22E9" w:rsidR="00E24265" w:rsidRPr="00615D4B" w:rsidDel="00CB3FDD" w:rsidRDefault="00E24265" w:rsidP="005F76AD">
            <w:pPr>
              <w:rPr>
                <w:del w:id="15577" w:author="阿毛" w:date="2021-05-21T17:54:00Z"/>
                <w:rFonts w:ascii="標楷體" w:eastAsia="標楷體" w:hAnsi="標楷體"/>
              </w:rPr>
            </w:pPr>
            <w:del w:id="1557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AEE1443" w14:textId="6E9A1843" w:rsidR="00E24265" w:rsidRPr="00615D4B" w:rsidDel="00CB3FDD" w:rsidRDefault="00E24265" w:rsidP="005F76AD">
            <w:pPr>
              <w:rPr>
                <w:del w:id="15579" w:author="阿毛" w:date="2021-05-21T17:54:00Z"/>
                <w:rFonts w:ascii="標楷體" w:eastAsia="標楷體" w:hAnsi="標楷體"/>
              </w:rPr>
            </w:pPr>
          </w:p>
        </w:tc>
      </w:tr>
      <w:tr w:rsidR="00E24265" w:rsidRPr="00615D4B" w:rsidDel="00CB3FDD" w14:paraId="784BB27D" w14:textId="2ED9DCC5" w:rsidTr="005F76AD">
        <w:trPr>
          <w:trHeight w:val="321"/>
          <w:del w:id="1558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A726A7" w14:textId="45799310" w:rsidR="00E24265" w:rsidRPr="00615D4B" w:rsidDel="00CB3FDD" w:rsidRDefault="00E24265" w:rsidP="005F76AD">
            <w:pPr>
              <w:rPr>
                <w:del w:id="15581" w:author="阿毛" w:date="2021-05-21T17:54:00Z"/>
                <w:rFonts w:ascii="標楷體" w:eastAsia="標楷體" w:hAnsi="標楷體"/>
              </w:rPr>
            </w:pPr>
            <w:del w:id="1558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C8292EF" w14:textId="640BAC32" w:rsidR="00E24265" w:rsidRPr="00615D4B" w:rsidDel="00CB3FDD" w:rsidRDefault="00E24265" w:rsidP="005F76AD">
            <w:pPr>
              <w:rPr>
                <w:del w:id="15583" w:author="阿毛" w:date="2021-05-21T17:54:00Z"/>
                <w:rFonts w:ascii="標楷體" w:eastAsia="標楷體" w:hAnsi="標楷體"/>
              </w:rPr>
            </w:pPr>
          </w:p>
        </w:tc>
      </w:tr>
      <w:tr w:rsidR="00E24265" w:rsidRPr="00615D4B" w:rsidDel="00CB3FDD" w14:paraId="55485CE9" w14:textId="249EF86E" w:rsidTr="005F76AD">
        <w:trPr>
          <w:trHeight w:val="1311"/>
          <w:del w:id="1558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B0B532F" w14:textId="084E23DF" w:rsidR="00E24265" w:rsidRPr="00615D4B" w:rsidDel="00CB3FDD" w:rsidRDefault="00E24265" w:rsidP="005F76AD">
            <w:pPr>
              <w:rPr>
                <w:del w:id="15585" w:author="阿毛" w:date="2021-05-21T17:54:00Z"/>
                <w:rFonts w:ascii="標楷體" w:eastAsia="標楷體" w:hAnsi="標楷體"/>
              </w:rPr>
            </w:pPr>
            <w:del w:id="1558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4C82E998" w14:textId="38C2CF7E" w:rsidR="00E24265" w:rsidRPr="00615D4B" w:rsidDel="00CB3FDD" w:rsidRDefault="00E24265" w:rsidP="005F76AD">
            <w:pPr>
              <w:rPr>
                <w:del w:id="15587" w:author="阿毛" w:date="2021-05-21T17:54:00Z"/>
                <w:rFonts w:ascii="標楷體" w:eastAsia="標楷體" w:hAnsi="標楷體"/>
              </w:rPr>
            </w:pPr>
          </w:p>
        </w:tc>
      </w:tr>
      <w:tr w:rsidR="00E24265" w:rsidRPr="00615D4B" w:rsidDel="00CB3FDD" w14:paraId="579ADFBC" w14:textId="1736DD79" w:rsidTr="005F76AD">
        <w:trPr>
          <w:trHeight w:val="278"/>
          <w:del w:id="1558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42137AD" w14:textId="6F26973B" w:rsidR="00E24265" w:rsidRPr="00615D4B" w:rsidDel="00CB3FDD" w:rsidRDefault="00E24265" w:rsidP="005F76AD">
            <w:pPr>
              <w:rPr>
                <w:del w:id="15589" w:author="阿毛" w:date="2021-05-21T17:54:00Z"/>
                <w:rFonts w:ascii="標楷體" w:eastAsia="標楷體" w:hAnsi="標楷體"/>
              </w:rPr>
            </w:pPr>
            <w:del w:id="1559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961CA4E" w14:textId="36849437" w:rsidR="00E24265" w:rsidRPr="00615D4B" w:rsidDel="00CB3FDD" w:rsidRDefault="00E24265" w:rsidP="005F76AD">
            <w:pPr>
              <w:rPr>
                <w:del w:id="15591" w:author="阿毛" w:date="2021-05-21T17:54:00Z"/>
                <w:rFonts w:ascii="標楷體" w:eastAsia="標楷體" w:hAnsi="標楷體"/>
              </w:rPr>
            </w:pPr>
          </w:p>
        </w:tc>
      </w:tr>
      <w:tr w:rsidR="00E24265" w:rsidRPr="00615D4B" w:rsidDel="00CB3FDD" w14:paraId="3651FEE5" w14:textId="4BA1C543" w:rsidTr="005F76AD">
        <w:trPr>
          <w:trHeight w:val="358"/>
          <w:del w:id="1559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B86217C" w14:textId="25EC485A" w:rsidR="00E24265" w:rsidRPr="00615D4B" w:rsidDel="00CB3FDD" w:rsidRDefault="00E24265" w:rsidP="005F76AD">
            <w:pPr>
              <w:rPr>
                <w:del w:id="15593" w:author="阿毛" w:date="2021-05-21T17:54:00Z"/>
                <w:rFonts w:ascii="標楷體" w:eastAsia="標楷體" w:hAnsi="標楷體"/>
              </w:rPr>
            </w:pPr>
            <w:del w:id="1559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13BF8B5C" w14:textId="74A07B29" w:rsidR="00E24265" w:rsidRPr="00615D4B" w:rsidDel="00CB3FDD" w:rsidRDefault="00E24265" w:rsidP="005F76AD">
            <w:pPr>
              <w:rPr>
                <w:del w:id="15595" w:author="阿毛" w:date="2021-05-21T17:54:00Z"/>
                <w:rFonts w:ascii="標楷體" w:eastAsia="標楷體" w:hAnsi="標楷體"/>
              </w:rPr>
            </w:pPr>
          </w:p>
        </w:tc>
      </w:tr>
      <w:tr w:rsidR="00E24265" w:rsidRPr="00615D4B" w:rsidDel="00CB3FDD" w14:paraId="5D115F34" w14:textId="4376C40B" w:rsidTr="005F76AD">
        <w:trPr>
          <w:trHeight w:val="278"/>
          <w:del w:id="1559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2AC730F" w14:textId="1BE549D5" w:rsidR="00E24265" w:rsidRPr="00615D4B" w:rsidDel="00CB3FDD" w:rsidRDefault="00E24265" w:rsidP="005F76AD">
            <w:pPr>
              <w:rPr>
                <w:del w:id="15597" w:author="阿毛" w:date="2021-05-21T17:54:00Z"/>
                <w:rFonts w:ascii="標楷體" w:eastAsia="標楷體" w:hAnsi="標楷體"/>
              </w:rPr>
            </w:pPr>
            <w:del w:id="1559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2CC6AE16" w14:textId="464E4340" w:rsidR="00E24265" w:rsidRPr="00615D4B" w:rsidDel="00CB3FDD" w:rsidRDefault="00E24265" w:rsidP="005F76AD">
            <w:pPr>
              <w:rPr>
                <w:del w:id="15599" w:author="阿毛" w:date="2021-05-21T17:54:00Z"/>
                <w:rFonts w:ascii="標楷體" w:eastAsia="標楷體" w:hAnsi="標楷體"/>
              </w:rPr>
            </w:pPr>
          </w:p>
        </w:tc>
      </w:tr>
    </w:tbl>
    <w:p w14:paraId="7E7E3D3B" w14:textId="3E4BB303" w:rsidR="00E24265" w:rsidDel="00CB3FDD" w:rsidRDefault="00E24265" w:rsidP="00E24265">
      <w:pPr>
        <w:rPr>
          <w:del w:id="15600" w:author="阿毛" w:date="2021-05-21T17:54:00Z"/>
        </w:rPr>
      </w:pPr>
    </w:p>
    <w:p w14:paraId="4BFFFD7D" w14:textId="4F417CB3" w:rsidR="00E24265" w:rsidRPr="00615D4B" w:rsidDel="00CB3FDD" w:rsidRDefault="00E24265">
      <w:pPr>
        <w:pStyle w:val="a"/>
        <w:rPr>
          <w:del w:id="15601" w:author="阿毛" w:date="2021-05-21T17:54:00Z"/>
        </w:rPr>
      </w:pPr>
      <w:del w:id="15602" w:author="阿毛" w:date="2021-05-21T17:54:00Z">
        <w:r w:rsidRPr="00615D4B" w:rsidDel="00CB3FDD">
          <w:delText>UI</w:delText>
        </w:r>
        <w:r w:rsidRPr="00615D4B" w:rsidDel="00CB3FDD">
          <w:delText>畫面</w:delText>
        </w:r>
      </w:del>
    </w:p>
    <w:p w14:paraId="36AC8465" w14:textId="731E8DEE" w:rsidR="00E24265" w:rsidDel="00CB3FDD" w:rsidRDefault="00E24265" w:rsidP="00E24265">
      <w:pPr>
        <w:pStyle w:val="42"/>
        <w:spacing w:after="72"/>
        <w:ind w:left="1133"/>
        <w:rPr>
          <w:del w:id="15603" w:author="阿毛" w:date="2021-05-21T17:54:00Z"/>
          <w:rFonts w:hAnsi="標楷體"/>
        </w:rPr>
      </w:pPr>
      <w:del w:id="15604" w:author="阿毛" w:date="2021-05-21T17:54:00Z">
        <w:r w:rsidRPr="00743962" w:rsidDel="00CB3FDD">
          <w:rPr>
            <w:rFonts w:hAnsi="標楷體" w:hint="eastAsia"/>
          </w:rPr>
          <w:delText>輸入畫面：</w:delText>
        </w:r>
      </w:del>
    </w:p>
    <w:p w14:paraId="135FE452" w14:textId="68D9F054" w:rsidR="00E24265" w:rsidRPr="00D83B47" w:rsidDel="00CB3FDD" w:rsidRDefault="00E24265" w:rsidP="00E24265">
      <w:pPr>
        <w:pStyle w:val="42"/>
        <w:spacing w:after="72"/>
        <w:ind w:leftChars="0" w:left="0"/>
        <w:rPr>
          <w:del w:id="15605" w:author="阿毛" w:date="2021-05-21T17:54:00Z"/>
          <w:rFonts w:hAnsi="標楷體"/>
        </w:rPr>
      </w:pPr>
      <w:del w:id="15606" w:author="阿毛" w:date="2021-05-21T17:54:00Z">
        <w:r w:rsidRPr="00D83B47" w:rsidDel="00CB3FDD">
          <w:rPr>
            <w:rFonts w:hAnsi="標楷體"/>
            <w:noProof/>
          </w:rPr>
          <w:drawing>
            <wp:inline distT="0" distB="0" distL="0" distR="0" wp14:anchorId="677CF472" wp14:editId="3FBAA34A">
              <wp:extent cx="6675082" cy="183642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677891" cy="1837193"/>
                      </a:xfrm>
                      <a:prstGeom prst="rect">
                        <a:avLst/>
                      </a:prstGeom>
                    </pic:spPr>
                  </pic:pic>
                </a:graphicData>
              </a:graphic>
            </wp:inline>
          </w:drawing>
        </w:r>
      </w:del>
    </w:p>
    <w:p w14:paraId="60C6D828" w14:textId="0BE5B497" w:rsidR="00E24265" w:rsidDel="00CB3FDD" w:rsidRDefault="00E24265" w:rsidP="00E24265">
      <w:pPr>
        <w:pStyle w:val="1text"/>
        <w:rPr>
          <w:del w:id="15607" w:author="阿毛" w:date="2021-05-21T17:54:00Z"/>
          <w:rFonts w:ascii="Times New Roman" w:hAnsi="Times New Roman"/>
        </w:rPr>
      </w:pPr>
    </w:p>
    <w:p w14:paraId="475F637A" w14:textId="606E0C1F" w:rsidR="00E24265" w:rsidRPr="003972CE" w:rsidDel="00CB3FDD" w:rsidRDefault="00E24265">
      <w:pPr>
        <w:pStyle w:val="a"/>
        <w:rPr>
          <w:del w:id="15608" w:author="阿毛" w:date="2021-05-21T17:54:00Z"/>
        </w:rPr>
      </w:pPr>
      <w:del w:id="1560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4D0DC619" w14:textId="3AF6A2D8" w:rsidTr="005F76AD">
        <w:trPr>
          <w:trHeight w:val="388"/>
          <w:jc w:val="center"/>
          <w:del w:id="15610" w:author="阿毛" w:date="2021-05-21T17:54:00Z"/>
        </w:trPr>
        <w:tc>
          <w:tcPr>
            <w:tcW w:w="219" w:type="pct"/>
            <w:vMerge w:val="restart"/>
          </w:tcPr>
          <w:p w14:paraId="31781D35" w14:textId="776E8DBA" w:rsidR="00E24265" w:rsidRPr="00615D4B" w:rsidDel="00CB3FDD" w:rsidRDefault="00E24265" w:rsidP="005F76AD">
            <w:pPr>
              <w:rPr>
                <w:del w:id="15611" w:author="阿毛" w:date="2021-05-21T17:54:00Z"/>
                <w:rFonts w:ascii="標楷體" w:eastAsia="標楷體" w:hAnsi="標楷體"/>
              </w:rPr>
            </w:pPr>
            <w:del w:id="15612" w:author="阿毛" w:date="2021-05-21T17:54:00Z">
              <w:r w:rsidRPr="00615D4B" w:rsidDel="00CB3FDD">
                <w:rPr>
                  <w:rFonts w:ascii="標楷體" w:eastAsia="標楷體" w:hAnsi="標楷體"/>
                </w:rPr>
                <w:delText>序號</w:delText>
              </w:r>
            </w:del>
          </w:p>
        </w:tc>
        <w:tc>
          <w:tcPr>
            <w:tcW w:w="756" w:type="pct"/>
            <w:vMerge w:val="restart"/>
          </w:tcPr>
          <w:p w14:paraId="68054495" w14:textId="21E92B55" w:rsidR="00E24265" w:rsidRPr="00615D4B" w:rsidDel="00CB3FDD" w:rsidRDefault="00E24265" w:rsidP="005F76AD">
            <w:pPr>
              <w:rPr>
                <w:del w:id="15613" w:author="阿毛" w:date="2021-05-21T17:54:00Z"/>
                <w:rFonts w:ascii="標楷體" w:eastAsia="標楷體" w:hAnsi="標楷體"/>
              </w:rPr>
            </w:pPr>
            <w:del w:id="15614" w:author="阿毛" w:date="2021-05-21T17:54:00Z">
              <w:r w:rsidRPr="00615D4B" w:rsidDel="00CB3FDD">
                <w:rPr>
                  <w:rFonts w:ascii="標楷體" w:eastAsia="標楷體" w:hAnsi="標楷體"/>
                </w:rPr>
                <w:delText>欄位</w:delText>
              </w:r>
            </w:del>
          </w:p>
        </w:tc>
        <w:tc>
          <w:tcPr>
            <w:tcW w:w="2382" w:type="pct"/>
            <w:gridSpan w:val="5"/>
          </w:tcPr>
          <w:p w14:paraId="2D24E92A" w14:textId="1719E195" w:rsidR="00E24265" w:rsidRPr="00615D4B" w:rsidDel="00CB3FDD" w:rsidRDefault="00E24265" w:rsidP="005F76AD">
            <w:pPr>
              <w:jc w:val="center"/>
              <w:rPr>
                <w:del w:id="15615" w:author="阿毛" w:date="2021-05-21T17:54:00Z"/>
                <w:rFonts w:ascii="標楷體" w:eastAsia="標楷體" w:hAnsi="標楷體"/>
              </w:rPr>
            </w:pPr>
            <w:del w:id="15616" w:author="阿毛" w:date="2021-05-21T17:54:00Z">
              <w:r w:rsidRPr="00615D4B" w:rsidDel="00CB3FDD">
                <w:rPr>
                  <w:rFonts w:ascii="標楷體" w:eastAsia="標楷體" w:hAnsi="標楷體"/>
                </w:rPr>
                <w:delText>說明</w:delText>
              </w:r>
            </w:del>
          </w:p>
        </w:tc>
        <w:tc>
          <w:tcPr>
            <w:tcW w:w="1642" w:type="pct"/>
            <w:vMerge w:val="restart"/>
          </w:tcPr>
          <w:p w14:paraId="7C11AC59" w14:textId="490E0C31" w:rsidR="00E24265" w:rsidRPr="00615D4B" w:rsidDel="00CB3FDD" w:rsidRDefault="00E24265" w:rsidP="005F76AD">
            <w:pPr>
              <w:rPr>
                <w:del w:id="15617" w:author="阿毛" w:date="2021-05-21T17:54:00Z"/>
                <w:rFonts w:ascii="標楷體" w:eastAsia="標楷體" w:hAnsi="標楷體"/>
              </w:rPr>
            </w:pPr>
            <w:del w:id="15618" w:author="阿毛" w:date="2021-05-21T17:54:00Z">
              <w:r w:rsidRPr="00615D4B" w:rsidDel="00CB3FDD">
                <w:rPr>
                  <w:rFonts w:ascii="標楷體" w:eastAsia="標楷體" w:hAnsi="標楷體"/>
                </w:rPr>
                <w:delText>處理邏輯及注意事項</w:delText>
              </w:r>
            </w:del>
          </w:p>
        </w:tc>
      </w:tr>
      <w:tr w:rsidR="00E24265" w:rsidRPr="00615D4B" w:rsidDel="00CB3FDD" w14:paraId="4E5BA865" w14:textId="6998D8CC" w:rsidTr="005F76AD">
        <w:trPr>
          <w:trHeight w:val="244"/>
          <w:jc w:val="center"/>
          <w:del w:id="15619" w:author="阿毛" w:date="2021-05-21T17:54:00Z"/>
        </w:trPr>
        <w:tc>
          <w:tcPr>
            <w:tcW w:w="219" w:type="pct"/>
            <w:vMerge/>
          </w:tcPr>
          <w:p w14:paraId="247578FD" w14:textId="22D219A7" w:rsidR="00E24265" w:rsidRPr="00615D4B" w:rsidDel="00CB3FDD" w:rsidRDefault="00E24265" w:rsidP="005F76AD">
            <w:pPr>
              <w:rPr>
                <w:del w:id="15620" w:author="阿毛" w:date="2021-05-21T17:54:00Z"/>
                <w:rFonts w:ascii="標楷體" w:eastAsia="標楷體" w:hAnsi="標楷體"/>
              </w:rPr>
            </w:pPr>
          </w:p>
        </w:tc>
        <w:tc>
          <w:tcPr>
            <w:tcW w:w="756" w:type="pct"/>
            <w:vMerge/>
          </w:tcPr>
          <w:p w14:paraId="49AF3576" w14:textId="712EE5B2" w:rsidR="00E24265" w:rsidRPr="00615D4B" w:rsidDel="00CB3FDD" w:rsidRDefault="00E24265" w:rsidP="005F76AD">
            <w:pPr>
              <w:rPr>
                <w:del w:id="15621" w:author="阿毛" w:date="2021-05-21T17:54:00Z"/>
                <w:rFonts w:ascii="標楷體" w:eastAsia="標楷體" w:hAnsi="標楷體"/>
              </w:rPr>
            </w:pPr>
          </w:p>
        </w:tc>
        <w:tc>
          <w:tcPr>
            <w:tcW w:w="624" w:type="pct"/>
          </w:tcPr>
          <w:p w14:paraId="61A2C881" w14:textId="30E90317" w:rsidR="00E24265" w:rsidRPr="00615D4B" w:rsidDel="00CB3FDD" w:rsidRDefault="00E24265" w:rsidP="005F76AD">
            <w:pPr>
              <w:rPr>
                <w:del w:id="15622" w:author="阿毛" w:date="2021-05-21T17:54:00Z"/>
                <w:rFonts w:ascii="標楷體" w:eastAsia="標楷體" w:hAnsi="標楷體"/>
              </w:rPr>
            </w:pPr>
            <w:del w:id="15623" w:author="阿毛" w:date="2021-05-21T17:54:00Z">
              <w:r w:rsidRPr="00615D4B" w:rsidDel="00CB3FDD">
                <w:rPr>
                  <w:rFonts w:ascii="標楷體" w:eastAsia="標楷體" w:hAnsi="標楷體" w:hint="eastAsia"/>
                </w:rPr>
                <w:delText>資料型態長度</w:delText>
              </w:r>
            </w:del>
          </w:p>
        </w:tc>
        <w:tc>
          <w:tcPr>
            <w:tcW w:w="624" w:type="pct"/>
          </w:tcPr>
          <w:p w14:paraId="3CF2F87F" w14:textId="0566F2DE" w:rsidR="00E24265" w:rsidRPr="00615D4B" w:rsidDel="00CB3FDD" w:rsidRDefault="00E24265" w:rsidP="005F76AD">
            <w:pPr>
              <w:rPr>
                <w:del w:id="15624" w:author="阿毛" w:date="2021-05-21T17:54:00Z"/>
                <w:rFonts w:ascii="標楷體" w:eastAsia="標楷體" w:hAnsi="標楷體"/>
              </w:rPr>
            </w:pPr>
            <w:del w:id="15625" w:author="阿毛" w:date="2021-05-21T17:54:00Z">
              <w:r w:rsidRPr="00615D4B" w:rsidDel="00CB3FDD">
                <w:rPr>
                  <w:rFonts w:ascii="標楷體" w:eastAsia="標楷體" w:hAnsi="標楷體"/>
                </w:rPr>
                <w:delText>預設值</w:delText>
              </w:r>
            </w:del>
          </w:p>
        </w:tc>
        <w:tc>
          <w:tcPr>
            <w:tcW w:w="537" w:type="pct"/>
          </w:tcPr>
          <w:p w14:paraId="5033EEBC" w14:textId="19F5F898" w:rsidR="00E24265" w:rsidRPr="00615D4B" w:rsidDel="00CB3FDD" w:rsidRDefault="00E24265" w:rsidP="005F76AD">
            <w:pPr>
              <w:rPr>
                <w:del w:id="15626" w:author="阿毛" w:date="2021-05-21T17:54:00Z"/>
                <w:rFonts w:ascii="標楷體" w:eastAsia="標楷體" w:hAnsi="標楷體"/>
              </w:rPr>
            </w:pPr>
            <w:del w:id="15627" w:author="阿毛" w:date="2021-05-21T17:54:00Z">
              <w:r w:rsidRPr="00615D4B" w:rsidDel="00CB3FDD">
                <w:rPr>
                  <w:rFonts w:ascii="標楷體" w:eastAsia="標楷體" w:hAnsi="標楷體"/>
                </w:rPr>
                <w:delText>選單內容</w:delText>
              </w:r>
            </w:del>
          </w:p>
        </w:tc>
        <w:tc>
          <w:tcPr>
            <w:tcW w:w="299" w:type="pct"/>
          </w:tcPr>
          <w:p w14:paraId="735A90E3" w14:textId="3DBA8433" w:rsidR="00E24265" w:rsidRPr="00615D4B" w:rsidDel="00CB3FDD" w:rsidRDefault="00E24265" w:rsidP="005F76AD">
            <w:pPr>
              <w:rPr>
                <w:del w:id="15628" w:author="阿毛" w:date="2021-05-21T17:54:00Z"/>
                <w:rFonts w:ascii="標楷體" w:eastAsia="標楷體" w:hAnsi="標楷體"/>
              </w:rPr>
            </w:pPr>
            <w:del w:id="15629" w:author="阿毛" w:date="2021-05-21T17:54:00Z">
              <w:r w:rsidRPr="00615D4B" w:rsidDel="00CB3FDD">
                <w:rPr>
                  <w:rFonts w:ascii="標楷體" w:eastAsia="標楷體" w:hAnsi="標楷體"/>
                </w:rPr>
                <w:delText>必填</w:delText>
              </w:r>
            </w:del>
          </w:p>
        </w:tc>
        <w:tc>
          <w:tcPr>
            <w:tcW w:w="299" w:type="pct"/>
          </w:tcPr>
          <w:p w14:paraId="74755890" w14:textId="20912F91" w:rsidR="00E24265" w:rsidRPr="00615D4B" w:rsidDel="00CB3FDD" w:rsidRDefault="00E24265" w:rsidP="005F76AD">
            <w:pPr>
              <w:rPr>
                <w:del w:id="15630" w:author="阿毛" w:date="2021-05-21T17:54:00Z"/>
                <w:rFonts w:ascii="標楷體" w:eastAsia="標楷體" w:hAnsi="標楷體"/>
              </w:rPr>
            </w:pPr>
            <w:del w:id="15631" w:author="阿毛" w:date="2021-05-21T17:54:00Z">
              <w:r w:rsidRPr="00615D4B" w:rsidDel="00CB3FDD">
                <w:rPr>
                  <w:rFonts w:ascii="標楷體" w:eastAsia="標楷體" w:hAnsi="標楷體"/>
                </w:rPr>
                <w:delText>R/W</w:delText>
              </w:r>
            </w:del>
          </w:p>
        </w:tc>
        <w:tc>
          <w:tcPr>
            <w:tcW w:w="1642" w:type="pct"/>
            <w:vMerge/>
          </w:tcPr>
          <w:p w14:paraId="54D36F24" w14:textId="7CDA9BD3" w:rsidR="00E24265" w:rsidRPr="00615D4B" w:rsidDel="00CB3FDD" w:rsidRDefault="00E24265" w:rsidP="005F76AD">
            <w:pPr>
              <w:rPr>
                <w:del w:id="15632" w:author="阿毛" w:date="2021-05-21T17:54:00Z"/>
                <w:rFonts w:ascii="標楷體" w:eastAsia="標楷體" w:hAnsi="標楷體"/>
              </w:rPr>
            </w:pPr>
          </w:p>
        </w:tc>
      </w:tr>
      <w:tr w:rsidR="00E24265" w:rsidRPr="00615D4B" w:rsidDel="00CB3FDD" w14:paraId="61457C4F" w14:textId="6D133580" w:rsidTr="005F76AD">
        <w:trPr>
          <w:trHeight w:val="291"/>
          <w:jc w:val="center"/>
          <w:del w:id="15633" w:author="阿毛" w:date="2021-05-21T17:54:00Z"/>
        </w:trPr>
        <w:tc>
          <w:tcPr>
            <w:tcW w:w="219" w:type="pct"/>
          </w:tcPr>
          <w:p w14:paraId="2D580F3F" w14:textId="27C200B9" w:rsidR="00E24265" w:rsidRPr="005E579A" w:rsidDel="00CB3FDD" w:rsidRDefault="00E24265" w:rsidP="005F76AD">
            <w:pPr>
              <w:pStyle w:val="af9"/>
              <w:numPr>
                <w:ilvl w:val="0"/>
                <w:numId w:val="54"/>
              </w:numPr>
              <w:ind w:leftChars="0"/>
              <w:rPr>
                <w:del w:id="15634" w:author="阿毛" w:date="2021-05-21T17:54:00Z"/>
                <w:rFonts w:ascii="標楷體" w:eastAsia="標楷體" w:hAnsi="標楷體"/>
              </w:rPr>
            </w:pPr>
          </w:p>
        </w:tc>
        <w:tc>
          <w:tcPr>
            <w:tcW w:w="756" w:type="pct"/>
          </w:tcPr>
          <w:p w14:paraId="264DB496" w14:textId="6D46C3AE" w:rsidR="00E24265" w:rsidRPr="00615D4B" w:rsidDel="00CB3FDD" w:rsidRDefault="00E24265" w:rsidP="005F76AD">
            <w:pPr>
              <w:rPr>
                <w:del w:id="15635" w:author="阿毛" w:date="2021-05-21T17:54:00Z"/>
                <w:rFonts w:ascii="標楷體" w:eastAsia="標楷體" w:hAnsi="標楷體"/>
              </w:rPr>
            </w:pPr>
            <w:del w:id="15636" w:author="阿毛" w:date="2021-05-21T17:54:00Z">
              <w:r w:rsidRPr="00B93CCA" w:rsidDel="00CB3FDD">
                <w:rPr>
                  <w:rFonts w:ascii="標楷體" w:eastAsia="標楷體" w:hAnsi="標楷體" w:hint="eastAsia"/>
                </w:rPr>
                <w:delText>交易代碼</w:delText>
              </w:r>
            </w:del>
          </w:p>
        </w:tc>
        <w:tc>
          <w:tcPr>
            <w:tcW w:w="624" w:type="pct"/>
          </w:tcPr>
          <w:p w14:paraId="0E15AA06" w14:textId="4ECDD535" w:rsidR="00E24265" w:rsidRPr="00615D4B" w:rsidDel="00CB3FDD" w:rsidRDefault="00E24265" w:rsidP="005F76AD">
            <w:pPr>
              <w:rPr>
                <w:del w:id="15637" w:author="阿毛" w:date="2021-05-21T17:54:00Z"/>
                <w:rFonts w:ascii="標楷體" w:eastAsia="標楷體" w:hAnsi="標楷體"/>
              </w:rPr>
            </w:pPr>
          </w:p>
        </w:tc>
        <w:tc>
          <w:tcPr>
            <w:tcW w:w="624" w:type="pct"/>
          </w:tcPr>
          <w:p w14:paraId="70285F40" w14:textId="49793AC7" w:rsidR="00E24265" w:rsidRPr="00615D4B" w:rsidDel="00CB3FDD" w:rsidRDefault="00E24265" w:rsidP="005F76AD">
            <w:pPr>
              <w:rPr>
                <w:del w:id="15638" w:author="阿毛" w:date="2021-05-21T17:54:00Z"/>
                <w:rFonts w:ascii="標楷體" w:eastAsia="標楷體" w:hAnsi="標楷體"/>
              </w:rPr>
            </w:pPr>
          </w:p>
        </w:tc>
        <w:tc>
          <w:tcPr>
            <w:tcW w:w="537" w:type="pct"/>
          </w:tcPr>
          <w:p w14:paraId="57DB077F" w14:textId="4756F64A" w:rsidR="00E24265" w:rsidRPr="00615D4B" w:rsidDel="00CB3FDD" w:rsidRDefault="00E24265" w:rsidP="005F76AD">
            <w:pPr>
              <w:rPr>
                <w:del w:id="15639" w:author="阿毛" w:date="2021-05-21T17:54:00Z"/>
                <w:rFonts w:ascii="標楷體" w:eastAsia="標楷體" w:hAnsi="標楷體"/>
              </w:rPr>
            </w:pPr>
            <w:del w:id="15640" w:author="阿毛" w:date="2021-05-21T17:54:00Z">
              <w:r w:rsidDel="00CB3FDD">
                <w:rPr>
                  <w:rFonts w:ascii="標楷體" w:eastAsia="標楷體" w:hAnsi="標楷體" w:hint="eastAsia"/>
                </w:rPr>
                <w:delText>下拉式選單</w:delText>
              </w:r>
            </w:del>
          </w:p>
        </w:tc>
        <w:tc>
          <w:tcPr>
            <w:tcW w:w="299" w:type="pct"/>
          </w:tcPr>
          <w:p w14:paraId="08BB66AF" w14:textId="6E333FCF" w:rsidR="00E24265" w:rsidRPr="00615D4B" w:rsidDel="00CB3FDD" w:rsidRDefault="00E24265" w:rsidP="005F76AD">
            <w:pPr>
              <w:rPr>
                <w:del w:id="15641" w:author="阿毛" w:date="2021-05-21T17:54:00Z"/>
                <w:rFonts w:ascii="標楷體" w:eastAsia="標楷體" w:hAnsi="標楷體"/>
              </w:rPr>
            </w:pPr>
          </w:p>
        </w:tc>
        <w:tc>
          <w:tcPr>
            <w:tcW w:w="299" w:type="pct"/>
          </w:tcPr>
          <w:p w14:paraId="185F0F5C" w14:textId="3F23DA9D" w:rsidR="00E24265" w:rsidRPr="00615D4B" w:rsidDel="00CB3FDD" w:rsidRDefault="00E24265" w:rsidP="005F76AD">
            <w:pPr>
              <w:rPr>
                <w:del w:id="15642" w:author="阿毛" w:date="2021-05-21T17:54:00Z"/>
                <w:rFonts w:ascii="標楷體" w:eastAsia="標楷體" w:hAnsi="標楷體"/>
              </w:rPr>
            </w:pPr>
          </w:p>
        </w:tc>
        <w:tc>
          <w:tcPr>
            <w:tcW w:w="1642" w:type="pct"/>
          </w:tcPr>
          <w:p w14:paraId="11DCF05A" w14:textId="0FC30232" w:rsidR="00E24265" w:rsidDel="00CB3FDD" w:rsidRDefault="00E24265" w:rsidP="005F76AD">
            <w:pPr>
              <w:rPr>
                <w:del w:id="15643" w:author="阿毛" w:date="2021-05-21T17:54:00Z"/>
                <w:rFonts w:ascii="標楷體" w:eastAsia="標楷體" w:hAnsi="標楷體"/>
              </w:rPr>
            </w:pPr>
            <w:del w:id="15644" w:author="阿毛" w:date="2021-05-21T17:54:00Z">
              <w:r w:rsidRPr="001C6A5F" w:rsidDel="00CB3FDD">
                <w:rPr>
                  <w:rFonts w:ascii="標楷體" w:eastAsia="標楷體" w:hAnsi="標楷體" w:hint="eastAsia"/>
                </w:rPr>
                <w:delText>1:新增</w:delText>
              </w:r>
            </w:del>
          </w:p>
          <w:p w14:paraId="63FD5B73" w14:textId="262790CB" w:rsidR="00E24265" w:rsidDel="00CB3FDD" w:rsidRDefault="00E24265" w:rsidP="005F76AD">
            <w:pPr>
              <w:rPr>
                <w:del w:id="15645" w:author="阿毛" w:date="2021-05-21T17:54:00Z"/>
                <w:rFonts w:ascii="標楷體" w:eastAsia="標楷體" w:hAnsi="標楷體"/>
              </w:rPr>
            </w:pPr>
            <w:del w:id="15646" w:author="阿毛" w:date="2021-05-21T17:54:00Z">
              <w:r w:rsidRPr="001C6A5F" w:rsidDel="00CB3FDD">
                <w:rPr>
                  <w:rFonts w:ascii="標楷體" w:eastAsia="標楷體" w:hAnsi="標楷體" w:hint="eastAsia"/>
                </w:rPr>
                <w:delText>2:異動</w:delText>
              </w:r>
            </w:del>
          </w:p>
          <w:p w14:paraId="09AA31CF" w14:textId="5FB2E54A" w:rsidR="00E24265" w:rsidRPr="00615D4B" w:rsidDel="00CB3FDD" w:rsidRDefault="00E24265" w:rsidP="005F76AD">
            <w:pPr>
              <w:rPr>
                <w:del w:id="15647" w:author="阿毛" w:date="2021-05-21T17:54:00Z"/>
                <w:rFonts w:ascii="標楷體" w:eastAsia="標楷體" w:hAnsi="標楷體"/>
              </w:rPr>
            </w:pPr>
            <w:del w:id="15648" w:author="阿毛" w:date="2021-05-21T17:54:00Z">
              <w:r w:rsidRPr="00F24A53" w:rsidDel="00CB3FDD">
                <w:rPr>
                  <w:rFonts w:ascii="標楷體" w:eastAsia="標楷體" w:hAnsi="標楷體" w:hint="eastAsia"/>
                </w:rPr>
                <w:delText>4:刪除</w:delText>
              </w:r>
            </w:del>
          </w:p>
        </w:tc>
      </w:tr>
      <w:tr w:rsidR="00E24265" w:rsidRPr="00615D4B" w:rsidDel="00CB3FDD" w14:paraId="774B7AB8" w14:textId="381C2A2B" w:rsidTr="005F76AD">
        <w:trPr>
          <w:trHeight w:val="291"/>
          <w:jc w:val="center"/>
          <w:del w:id="15649" w:author="阿毛" w:date="2021-05-21T17:54:00Z"/>
        </w:trPr>
        <w:tc>
          <w:tcPr>
            <w:tcW w:w="219" w:type="pct"/>
          </w:tcPr>
          <w:p w14:paraId="41BEBFAF" w14:textId="14F865BD" w:rsidR="00E24265" w:rsidRPr="005E579A" w:rsidDel="00CB3FDD" w:rsidRDefault="00E24265" w:rsidP="005F76AD">
            <w:pPr>
              <w:pStyle w:val="af9"/>
              <w:numPr>
                <w:ilvl w:val="0"/>
                <w:numId w:val="54"/>
              </w:numPr>
              <w:ind w:leftChars="0"/>
              <w:rPr>
                <w:del w:id="15650" w:author="阿毛" w:date="2021-05-21T17:54:00Z"/>
                <w:rFonts w:ascii="標楷體" w:eastAsia="標楷體" w:hAnsi="標楷體"/>
              </w:rPr>
            </w:pPr>
          </w:p>
        </w:tc>
        <w:tc>
          <w:tcPr>
            <w:tcW w:w="756" w:type="pct"/>
          </w:tcPr>
          <w:p w14:paraId="4DCC865F" w14:textId="7D8F32ED" w:rsidR="00E24265" w:rsidRPr="00615D4B" w:rsidDel="00CB3FDD" w:rsidRDefault="00E24265" w:rsidP="005F76AD">
            <w:pPr>
              <w:rPr>
                <w:del w:id="15651" w:author="阿毛" w:date="2021-05-21T17:54:00Z"/>
                <w:rFonts w:ascii="標楷體" w:eastAsia="標楷體" w:hAnsi="標楷體"/>
              </w:rPr>
            </w:pPr>
            <w:del w:id="15652" w:author="阿毛" w:date="2021-05-21T17:54:00Z">
              <w:r w:rsidRPr="00B93CCA" w:rsidDel="00CB3FDD">
                <w:rPr>
                  <w:rFonts w:ascii="標楷體" w:eastAsia="標楷體" w:hAnsi="標楷體" w:hint="eastAsia"/>
                </w:rPr>
                <w:delText>債務人IDN</w:delText>
              </w:r>
            </w:del>
          </w:p>
        </w:tc>
        <w:tc>
          <w:tcPr>
            <w:tcW w:w="624" w:type="pct"/>
          </w:tcPr>
          <w:p w14:paraId="3A4BD6A2" w14:textId="79A1A8FA" w:rsidR="00E24265" w:rsidRPr="00615D4B" w:rsidDel="00CB3FDD" w:rsidRDefault="00E24265" w:rsidP="005F76AD">
            <w:pPr>
              <w:rPr>
                <w:del w:id="15653" w:author="阿毛" w:date="2021-05-21T17:54:00Z"/>
                <w:rFonts w:ascii="標楷體" w:eastAsia="標楷體" w:hAnsi="標楷體"/>
              </w:rPr>
            </w:pPr>
          </w:p>
        </w:tc>
        <w:tc>
          <w:tcPr>
            <w:tcW w:w="624" w:type="pct"/>
          </w:tcPr>
          <w:p w14:paraId="0A75E2D1" w14:textId="49DC7AD4" w:rsidR="00E24265" w:rsidRPr="00615D4B" w:rsidDel="00CB3FDD" w:rsidRDefault="00E24265" w:rsidP="005F76AD">
            <w:pPr>
              <w:rPr>
                <w:del w:id="15654" w:author="阿毛" w:date="2021-05-21T17:54:00Z"/>
                <w:rFonts w:ascii="標楷體" w:eastAsia="標楷體" w:hAnsi="標楷體"/>
              </w:rPr>
            </w:pPr>
          </w:p>
        </w:tc>
        <w:tc>
          <w:tcPr>
            <w:tcW w:w="537" w:type="pct"/>
          </w:tcPr>
          <w:p w14:paraId="678B16DC" w14:textId="2A60E22C" w:rsidR="00E24265" w:rsidRPr="00615D4B" w:rsidDel="00CB3FDD" w:rsidRDefault="00E24265" w:rsidP="005F76AD">
            <w:pPr>
              <w:rPr>
                <w:del w:id="15655" w:author="阿毛" w:date="2021-05-21T17:54:00Z"/>
                <w:rFonts w:ascii="標楷體" w:eastAsia="標楷體" w:hAnsi="標楷體"/>
              </w:rPr>
            </w:pPr>
          </w:p>
        </w:tc>
        <w:tc>
          <w:tcPr>
            <w:tcW w:w="299" w:type="pct"/>
          </w:tcPr>
          <w:p w14:paraId="5DF8D2D5" w14:textId="61D16C94" w:rsidR="00E24265" w:rsidRPr="00615D4B" w:rsidDel="00CB3FDD" w:rsidRDefault="00E24265" w:rsidP="005F76AD">
            <w:pPr>
              <w:rPr>
                <w:del w:id="15656" w:author="阿毛" w:date="2021-05-21T17:54:00Z"/>
                <w:rFonts w:ascii="標楷體" w:eastAsia="標楷體" w:hAnsi="標楷體"/>
              </w:rPr>
            </w:pPr>
          </w:p>
        </w:tc>
        <w:tc>
          <w:tcPr>
            <w:tcW w:w="299" w:type="pct"/>
          </w:tcPr>
          <w:p w14:paraId="2DBD1836" w14:textId="3A3F4541" w:rsidR="00E24265" w:rsidRPr="00615D4B" w:rsidDel="00CB3FDD" w:rsidRDefault="00E24265" w:rsidP="005F76AD">
            <w:pPr>
              <w:rPr>
                <w:del w:id="15657" w:author="阿毛" w:date="2021-05-21T17:54:00Z"/>
                <w:rFonts w:ascii="標楷體" w:eastAsia="標楷體" w:hAnsi="標楷體"/>
              </w:rPr>
            </w:pPr>
          </w:p>
        </w:tc>
        <w:tc>
          <w:tcPr>
            <w:tcW w:w="1642" w:type="pct"/>
          </w:tcPr>
          <w:p w14:paraId="4A56997F" w14:textId="2850A023" w:rsidR="00E24265" w:rsidRPr="00615D4B" w:rsidDel="00CB3FDD" w:rsidRDefault="00E24265" w:rsidP="005F76AD">
            <w:pPr>
              <w:rPr>
                <w:del w:id="15658" w:author="阿毛" w:date="2021-05-21T17:54:00Z"/>
                <w:rFonts w:ascii="標楷體" w:eastAsia="標楷體" w:hAnsi="標楷體"/>
              </w:rPr>
            </w:pPr>
          </w:p>
        </w:tc>
      </w:tr>
      <w:tr w:rsidR="00E24265" w:rsidRPr="00615D4B" w:rsidDel="00CB3FDD" w14:paraId="3FC7CC84" w14:textId="66F434A3" w:rsidTr="005F76AD">
        <w:trPr>
          <w:trHeight w:val="291"/>
          <w:jc w:val="center"/>
          <w:del w:id="15659" w:author="阿毛" w:date="2021-05-21T17:54:00Z"/>
        </w:trPr>
        <w:tc>
          <w:tcPr>
            <w:tcW w:w="219" w:type="pct"/>
          </w:tcPr>
          <w:p w14:paraId="25AFE007" w14:textId="2B8A8A17" w:rsidR="00E24265" w:rsidRPr="005E579A" w:rsidDel="00CB3FDD" w:rsidRDefault="00E24265" w:rsidP="005F76AD">
            <w:pPr>
              <w:pStyle w:val="af9"/>
              <w:numPr>
                <w:ilvl w:val="0"/>
                <w:numId w:val="54"/>
              </w:numPr>
              <w:ind w:leftChars="0"/>
              <w:rPr>
                <w:del w:id="15660" w:author="阿毛" w:date="2021-05-21T17:54:00Z"/>
                <w:rFonts w:ascii="標楷體" w:eastAsia="標楷體" w:hAnsi="標楷體"/>
              </w:rPr>
            </w:pPr>
          </w:p>
        </w:tc>
        <w:tc>
          <w:tcPr>
            <w:tcW w:w="756" w:type="pct"/>
          </w:tcPr>
          <w:p w14:paraId="673237B2" w14:textId="46B71F71" w:rsidR="00E24265" w:rsidRPr="00615D4B" w:rsidDel="00CB3FDD" w:rsidRDefault="00E24265" w:rsidP="005F76AD">
            <w:pPr>
              <w:rPr>
                <w:del w:id="15661" w:author="阿毛" w:date="2021-05-21T17:54:00Z"/>
                <w:rFonts w:ascii="標楷體" w:eastAsia="標楷體" w:hAnsi="標楷體"/>
              </w:rPr>
            </w:pPr>
            <w:del w:id="15662" w:author="阿毛" w:date="2021-05-21T17:54:00Z">
              <w:r w:rsidRPr="00B93CCA" w:rsidDel="00CB3FDD">
                <w:rPr>
                  <w:rFonts w:ascii="標楷體" w:eastAsia="標楷體" w:hAnsi="標楷體" w:hint="eastAsia"/>
                </w:rPr>
                <w:delText>報送單位代號</w:delText>
              </w:r>
            </w:del>
          </w:p>
        </w:tc>
        <w:tc>
          <w:tcPr>
            <w:tcW w:w="624" w:type="pct"/>
          </w:tcPr>
          <w:p w14:paraId="0C8F88A0" w14:textId="7A3E15C7" w:rsidR="00E24265" w:rsidRPr="00615D4B" w:rsidDel="00CB3FDD" w:rsidRDefault="00E24265" w:rsidP="005F76AD">
            <w:pPr>
              <w:rPr>
                <w:del w:id="15663" w:author="阿毛" w:date="2021-05-21T17:54:00Z"/>
                <w:rFonts w:ascii="標楷體" w:eastAsia="標楷體" w:hAnsi="標楷體"/>
              </w:rPr>
            </w:pPr>
          </w:p>
        </w:tc>
        <w:tc>
          <w:tcPr>
            <w:tcW w:w="624" w:type="pct"/>
          </w:tcPr>
          <w:p w14:paraId="7979173F" w14:textId="3AD66A6E" w:rsidR="00E24265" w:rsidRPr="00615D4B" w:rsidDel="00CB3FDD" w:rsidRDefault="00E24265" w:rsidP="005F76AD">
            <w:pPr>
              <w:rPr>
                <w:del w:id="15664" w:author="阿毛" w:date="2021-05-21T17:54:00Z"/>
                <w:rFonts w:ascii="標楷體" w:eastAsia="標楷體" w:hAnsi="標楷體"/>
              </w:rPr>
            </w:pPr>
          </w:p>
        </w:tc>
        <w:tc>
          <w:tcPr>
            <w:tcW w:w="537" w:type="pct"/>
          </w:tcPr>
          <w:p w14:paraId="357DC3C6" w14:textId="4EBDD09B" w:rsidR="00E24265" w:rsidRPr="00615D4B" w:rsidDel="00CB3FDD" w:rsidRDefault="00E24265" w:rsidP="005F76AD">
            <w:pPr>
              <w:rPr>
                <w:del w:id="15665" w:author="阿毛" w:date="2021-05-21T17:54:00Z"/>
                <w:rFonts w:ascii="標楷體" w:eastAsia="標楷體" w:hAnsi="標楷體"/>
              </w:rPr>
            </w:pPr>
          </w:p>
        </w:tc>
        <w:tc>
          <w:tcPr>
            <w:tcW w:w="299" w:type="pct"/>
          </w:tcPr>
          <w:p w14:paraId="34CC4E62" w14:textId="62F8B18F" w:rsidR="00E24265" w:rsidRPr="00615D4B" w:rsidDel="00CB3FDD" w:rsidRDefault="00E24265" w:rsidP="005F76AD">
            <w:pPr>
              <w:rPr>
                <w:del w:id="15666" w:author="阿毛" w:date="2021-05-21T17:54:00Z"/>
                <w:rFonts w:ascii="標楷體" w:eastAsia="標楷體" w:hAnsi="標楷體"/>
              </w:rPr>
            </w:pPr>
          </w:p>
        </w:tc>
        <w:tc>
          <w:tcPr>
            <w:tcW w:w="299" w:type="pct"/>
          </w:tcPr>
          <w:p w14:paraId="1CE7DC12" w14:textId="79C0A053" w:rsidR="00E24265" w:rsidRPr="00615D4B" w:rsidDel="00CB3FDD" w:rsidRDefault="00E24265" w:rsidP="005F76AD">
            <w:pPr>
              <w:rPr>
                <w:del w:id="15667" w:author="阿毛" w:date="2021-05-21T17:54:00Z"/>
                <w:rFonts w:ascii="標楷體" w:eastAsia="標楷體" w:hAnsi="標楷體"/>
              </w:rPr>
            </w:pPr>
          </w:p>
        </w:tc>
        <w:tc>
          <w:tcPr>
            <w:tcW w:w="1642" w:type="pct"/>
          </w:tcPr>
          <w:p w14:paraId="05F2698C" w14:textId="6DD38723" w:rsidR="00E24265" w:rsidRPr="00615D4B" w:rsidDel="00CB3FDD" w:rsidRDefault="00E24265" w:rsidP="005F76AD">
            <w:pPr>
              <w:rPr>
                <w:del w:id="15668" w:author="阿毛" w:date="2021-05-21T17:54:00Z"/>
                <w:rFonts w:ascii="標楷體" w:eastAsia="標楷體" w:hAnsi="標楷體"/>
              </w:rPr>
            </w:pPr>
          </w:p>
        </w:tc>
      </w:tr>
      <w:tr w:rsidR="00E24265" w:rsidRPr="00615D4B" w:rsidDel="00CB3FDD" w14:paraId="6A6566B6" w14:textId="7B818A7E" w:rsidTr="005F76AD">
        <w:trPr>
          <w:trHeight w:val="291"/>
          <w:jc w:val="center"/>
          <w:del w:id="15669" w:author="阿毛" w:date="2021-05-21T17:54:00Z"/>
        </w:trPr>
        <w:tc>
          <w:tcPr>
            <w:tcW w:w="219" w:type="pct"/>
          </w:tcPr>
          <w:p w14:paraId="6EFDC7AE" w14:textId="419432D9" w:rsidR="00E24265" w:rsidRPr="005E579A" w:rsidDel="00CB3FDD" w:rsidRDefault="00E24265" w:rsidP="005F76AD">
            <w:pPr>
              <w:pStyle w:val="af9"/>
              <w:numPr>
                <w:ilvl w:val="0"/>
                <w:numId w:val="54"/>
              </w:numPr>
              <w:ind w:leftChars="0"/>
              <w:rPr>
                <w:del w:id="15670" w:author="阿毛" w:date="2021-05-21T17:54:00Z"/>
                <w:rFonts w:ascii="標楷體" w:eastAsia="標楷體" w:hAnsi="標楷體"/>
              </w:rPr>
            </w:pPr>
          </w:p>
        </w:tc>
        <w:tc>
          <w:tcPr>
            <w:tcW w:w="756" w:type="pct"/>
          </w:tcPr>
          <w:p w14:paraId="18E2555A" w14:textId="6900B57E" w:rsidR="00E24265" w:rsidRPr="00615D4B" w:rsidDel="00CB3FDD" w:rsidRDefault="00E24265" w:rsidP="005F76AD">
            <w:pPr>
              <w:rPr>
                <w:del w:id="15671" w:author="阿毛" w:date="2021-05-21T17:54:00Z"/>
                <w:rFonts w:ascii="標楷體" w:eastAsia="標楷體" w:hAnsi="標楷體"/>
              </w:rPr>
            </w:pPr>
            <w:del w:id="15672" w:author="阿毛" w:date="2021-05-21T17:54:00Z">
              <w:r w:rsidRPr="00B93CCA" w:rsidDel="00CB3FDD">
                <w:rPr>
                  <w:rFonts w:ascii="標楷體" w:eastAsia="標楷體" w:hAnsi="標楷體" w:hint="eastAsia"/>
                </w:rPr>
                <w:delText>款項統一收</w:delText>
              </w:r>
              <w:r w:rsidRPr="00B93CCA" w:rsidDel="00CB3FDD">
                <w:rPr>
                  <w:rFonts w:ascii="標楷體" w:eastAsia="標楷體" w:hAnsi="標楷體" w:hint="eastAsia"/>
                </w:rPr>
                <w:lastRenderedPageBreak/>
                <w:delText>付申請日</w:delText>
              </w:r>
            </w:del>
          </w:p>
        </w:tc>
        <w:tc>
          <w:tcPr>
            <w:tcW w:w="624" w:type="pct"/>
          </w:tcPr>
          <w:p w14:paraId="3DF109FA" w14:textId="5B3F9809" w:rsidR="00E24265" w:rsidRPr="00615D4B" w:rsidDel="00CB3FDD" w:rsidRDefault="00E24265" w:rsidP="005F76AD">
            <w:pPr>
              <w:rPr>
                <w:del w:id="15673" w:author="阿毛" w:date="2021-05-21T17:54:00Z"/>
                <w:rFonts w:ascii="標楷體" w:eastAsia="標楷體" w:hAnsi="標楷體"/>
              </w:rPr>
            </w:pPr>
          </w:p>
        </w:tc>
        <w:tc>
          <w:tcPr>
            <w:tcW w:w="624" w:type="pct"/>
          </w:tcPr>
          <w:p w14:paraId="6318A312" w14:textId="31B87560" w:rsidR="00E24265" w:rsidRPr="00615D4B" w:rsidDel="00CB3FDD" w:rsidRDefault="00E24265" w:rsidP="005F76AD">
            <w:pPr>
              <w:rPr>
                <w:del w:id="15674" w:author="阿毛" w:date="2021-05-21T17:54:00Z"/>
                <w:rFonts w:ascii="標楷體" w:eastAsia="標楷體" w:hAnsi="標楷體"/>
              </w:rPr>
            </w:pPr>
          </w:p>
        </w:tc>
        <w:tc>
          <w:tcPr>
            <w:tcW w:w="537" w:type="pct"/>
          </w:tcPr>
          <w:p w14:paraId="4334CEEB" w14:textId="0C7BB121" w:rsidR="00E24265" w:rsidRPr="00615D4B" w:rsidDel="00CB3FDD" w:rsidRDefault="00E24265" w:rsidP="005F76AD">
            <w:pPr>
              <w:rPr>
                <w:del w:id="15675" w:author="阿毛" w:date="2021-05-21T17:54:00Z"/>
                <w:rFonts w:ascii="標楷體" w:eastAsia="標楷體" w:hAnsi="標楷體"/>
              </w:rPr>
            </w:pPr>
          </w:p>
        </w:tc>
        <w:tc>
          <w:tcPr>
            <w:tcW w:w="299" w:type="pct"/>
          </w:tcPr>
          <w:p w14:paraId="5BF2DDFE" w14:textId="0046FCE2" w:rsidR="00E24265" w:rsidRPr="00615D4B" w:rsidDel="00CB3FDD" w:rsidRDefault="00E24265" w:rsidP="005F76AD">
            <w:pPr>
              <w:rPr>
                <w:del w:id="15676" w:author="阿毛" w:date="2021-05-21T17:54:00Z"/>
                <w:rFonts w:ascii="標楷體" w:eastAsia="標楷體" w:hAnsi="標楷體"/>
              </w:rPr>
            </w:pPr>
          </w:p>
        </w:tc>
        <w:tc>
          <w:tcPr>
            <w:tcW w:w="299" w:type="pct"/>
          </w:tcPr>
          <w:p w14:paraId="0F3B4433" w14:textId="3E601EED" w:rsidR="00E24265" w:rsidRPr="00615D4B" w:rsidDel="00CB3FDD" w:rsidRDefault="00E24265" w:rsidP="005F76AD">
            <w:pPr>
              <w:rPr>
                <w:del w:id="15677" w:author="阿毛" w:date="2021-05-21T17:54:00Z"/>
                <w:rFonts w:ascii="標楷體" w:eastAsia="標楷體" w:hAnsi="標楷體"/>
              </w:rPr>
            </w:pPr>
          </w:p>
        </w:tc>
        <w:tc>
          <w:tcPr>
            <w:tcW w:w="1642" w:type="pct"/>
          </w:tcPr>
          <w:p w14:paraId="6FB413B8" w14:textId="088F461D" w:rsidR="00E24265" w:rsidRPr="00615D4B" w:rsidDel="00CB3FDD" w:rsidRDefault="00E24265" w:rsidP="005F76AD">
            <w:pPr>
              <w:rPr>
                <w:del w:id="15678" w:author="阿毛" w:date="2021-05-21T17:54:00Z"/>
                <w:rFonts w:ascii="標楷體" w:eastAsia="標楷體" w:hAnsi="標楷體"/>
              </w:rPr>
            </w:pPr>
          </w:p>
        </w:tc>
      </w:tr>
      <w:tr w:rsidR="00E24265" w:rsidRPr="00615D4B" w:rsidDel="00CB3FDD" w14:paraId="7612CDBB" w14:textId="2B9D7AAA" w:rsidTr="005F76AD">
        <w:trPr>
          <w:trHeight w:val="291"/>
          <w:jc w:val="center"/>
          <w:del w:id="15679" w:author="阿毛" w:date="2021-05-21T17:54:00Z"/>
        </w:trPr>
        <w:tc>
          <w:tcPr>
            <w:tcW w:w="219" w:type="pct"/>
          </w:tcPr>
          <w:p w14:paraId="4F225179" w14:textId="33AAFA50" w:rsidR="00E24265" w:rsidRPr="005E579A" w:rsidDel="00CB3FDD" w:rsidRDefault="00E24265" w:rsidP="005F76AD">
            <w:pPr>
              <w:pStyle w:val="af9"/>
              <w:numPr>
                <w:ilvl w:val="0"/>
                <w:numId w:val="54"/>
              </w:numPr>
              <w:ind w:leftChars="0"/>
              <w:rPr>
                <w:del w:id="15680" w:author="阿毛" w:date="2021-05-21T17:54:00Z"/>
                <w:rFonts w:ascii="標楷體" w:eastAsia="標楷體" w:hAnsi="標楷體"/>
              </w:rPr>
            </w:pPr>
          </w:p>
        </w:tc>
        <w:tc>
          <w:tcPr>
            <w:tcW w:w="756" w:type="pct"/>
          </w:tcPr>
          <w:p w14:paraId="729C645F" w14:textId="711AA202" w:rsidR="00E24265" w:rsidRPr="00615D4B" w:rsidDel="00CB3FDD" w:rsidRDefault="00E24265" w:rsidP="005F76AD">
            <w:pPr>
              <w:rPr>
                <w:del w:id="15681" w:author="阿毛" w:date="2021-05-21T17:54:00Z"/>
                <w:rFonts w:ascii="標楷體" w:eastAsia="標楷體" w:hAnsi="標楷體"/>
              </w:rPr>
            </w:pPr>
            <w:del w:id="15682" w:author="阿毛" w:date="2021-05-21T17:54:00Z">
              <w:r w:rsidRPr="00B93CCA" w:rsidDel="00CB3FDD">
                <w:rPr>
                  <w:rFonts w:ascii="標楷體" w:eastAsia="標楷體" w:hAnsi="標楷體" w:hint="eastAsia"/>
                </w:rPr>
                <w:delText>繳款日期</w:delText>
              </w:r>
            </w:del>
          </w:p>
        </w:tc>
        <w:tc>
          <w:tcPr>
            <w:tcW w:w="624" w:type="pct"/>
          </w:tcPr>
          <w:p w14:paraId="74C39369" w14:textId="25C6091C" w:rsidR="00E24265" w:rsidRPr="00615D4B" w:rsidDel="00CB3FDD" w:rsidRDefault="00E24265" w:rsidP="005F76AD">
            <w:pPr>
              <w:rPr>
                <w:del w:id="15683" w:author="阿毛" w:date="2021-05-21T17:54:00Z"/>
                <w:rFonts w:ascii="標楷體" w:eastAsia="標楷體" w:hAnsi="標楷體"/>
              </w:rPr>
            </w:pPr>
          </w:p>
        </w:tc>
        <w:tc>
          <w:tcPr>
            <w:tcW w:w="624" w:type="pct"/>
          </w:tcPr>
          <w:p w14:paraId="0DFB0993" w14:textId="39583DAE" w:rsidR="00E24265" w:rsidRPr="00615D4B" w:rsidDel="00CB3FDD" w:rsidRDefault="00E24265" w:rsidP="005F76AD">
            <w:pPr>
              <w:rPr>
                <w:del w:id="15684" w:author="阿毛" w:date="2021-05-21T17:54:00Z"/>
                <w:rFonts w:ascii="標楷體" w:eastAsia="標楷體" w:hAnsi="標楷體"/>
              </w:rPr>
            </w:pPr>
          </w:p>
        </w:tc>
        <w:tc>
          <w:tcPr>
            <w:tcW w:w="537" w:type="pct"/>
          </w:tcPr>
          <w:p w14:paraId="72AB0B90" w14:textId="09431322" w:rsidR="00E24265" w:rsidRPr="00615D4B" w:rsidDel="00CB3FDD" w:rsidRDefault="00E24265" w:rsidP="005F76AD">
            <w:pPr>
              <w:rPr>
                <w:del w:id="15685" w:author="阿毛" w:date="2021-05-21T17:54:00Z"/>
                <w:rFonts w:ascii="標楷體" w:eastAsia="標楷體" w:hAnsi="標楷體"/>
              </w:rPr>
            </w:pPr>
          </w:p>
        </w:tc>
        <w:tc>
          <w:tcPr>
            <w:tcW w:w="299" w:type="pct"/>
          </w:tcPr>
          <w:p w14:paraId="26E7983D" w14:textId="6D41A770" w:rsidR="00E24265" w:rsidRPr="00615D4B" w:rsidDel="00CB3FDD" w:rsidRDefault="00E24265" w:rsidP="005F76AD">
            <w:pPr>
              <w:rPr>
                <w:del w:id="15686" w:author="阿毛" w:date="2021-05-21T17:54:00Z"/>
                <w:rFonts w:ascii="標楷體" w:eastAsia="標楷體" w:hAnsi="標楷體"/>
              </w:rPr>
            </w:pPr>
          </w:p>
        </w:tc>
        <w:tc>
          <w:tcPr>
            <w:tcW w:w="299" w:type="pct"/>
          </w:tcPr>
          <w:p w14:paraId="1DC818A1" w14:textId="0AC15459" w:rsidR="00E24265" w:rsidRPr="00615D4B" w:rsidDel="00CB3FDD" w:rsidRDefault="00E24265" w:rsidP="005F76AD">
            <w:pPr>
              <w:rPr>
                <w:del w:id="15687" w:author="阿毛" w:date="2021-05-21T17:54:00Z"/>
                <w:rFonts w:ascii="標楷體" w:eastAsia="標楷體" w:hAnsi="標楷體"/>
              </w:rPr>
            </w:pPr>
          </w:p>
        </w:tc>
        <w:tc>
          <w:tcPr>
            <w:tcW w:w="1642" w:type="pct"/>
          </w:tcPr>
          <w:p w14:paraId="2065A25F" w14:textId="35CD9A19" w:rsidR="00E24265" w:rsidRPr="00615D4B" w:rsidDel="00CB3FDD" w:rsidRDefault="00E24265" w:rsidP="005F76AD">
            <w:pPr>
              <w:rPr>
                <w:del w:id="15688" w:author="阿毛" w:date="2021-05-21T17:54:00Z"/>
                <w:rFonts w:ascii="標楷體" w:eastAsia="標楷體" w:hAnsi="標楷體"/>
              </w:rPr>
            </w:pPr>
          </w:p>
        </w:tc>
      </w:tr>
      <w:tr w:rsidR="00E24265" w:rsidRPr="00615D4B" w:rsidDel="00CB3FDD" w14:paraId="7EC61CFB" w14:textId="4759AED2" w:rsidTr="005F76AD">
        <w:trPr>
          <w:trHeight w:val="291"/>
          <w:jc w:val="center"/>
          <w:del w:id="15689" w:author="阿毛" w:date="2021-05-21T17:54:00Z"/>
        </w:trPr>
        <w:tc>
          <w:tcPr>
            <w:tcW w:w="219" w:type="pct"/>
          </w:tcPr>
          <w:p w14:paraId="4A6B7A1E" w14:textId="53778D78" w:rsidR="00E24265" w:rsidRPr="005E579A" w:rsidDel="00CB3FDD" w:rsidRDefault="00E24265" w:rsidP="005F76AD">
            <w:pPr>
              <w:pStyle w:val="af9"/>
              <w:numPr>
                <w:ilvl w:val="0"/>
                <w:numId w:val="54"/>
              </w:numPr>
              <w:ind w:leftChars="0"/>
              <w:rPr>
                <w:del w:id="15690" w:author="阿毛" w:date="2021-05-21T17:54:00Z"/>
                <w:rFonts w:ascii="標楷體" w:eastAsia="標楷體" w:hAnsi="標楷體"/>
              </w:rPr>
            </w:pPr>
          </w:p>
        </w:tc>
        <w:tc>
          <w:tcPr>
            <w:tcW w:w="756" w:type="pct"/>
          </w:tcPr>
          <w:p w14:paraId="18389C0E" w14:textId="099D5636" w:rsidR="00E24265" w:rsidRPr="00615D4B" w:rsidDel="00CB3FDD" w:rsidRDefault="00E24265" w:rsidP="005F76AD">
            <w:pPr>
              <w:rPr>
                <w:del w:id="15691" w:author="阿毛" w:date="2021-05-21T17:54:00Z"/>
                <w:rFonts w:ascii="標楷體" w:eastAsia="標楷體" w:hAnsi="標楷體"/>
              </w:rPr>
            </w:pPr>
            <w:del w:id="15692" w:author="阿毛" w:date="2021-05-21T17:54:00Z">
              <w:r w:rsidRPr="00B93CCA" w:rsidDel="00CB3FDD">
                <w:rPr>
                  <w:rFonts w:ascii="標楷體" w:eastAsia="標楷體" w:hAnsi="標楷體" w:hint="eastAsia"/>
                </w:rPr>
                <w:delText>本日繳款金額</w:delText>
              </w:r>
            </w:del>
          </w:p>
        </w:tc>
        <w:tc>
          <w:tcPr>
            <w:tcW w:w="624" w:type="pct"/>
          </w:tcPr>
          <w:p w14:paraId="4EC77FAE" w14:textId="74011E4B" w:rsidR="00E24265" w:rsidRPr="00615D4B" w:rsidDel="00CB3FDD" w:rsidRDefault="00E24265" w:rsidP="005F76AD">
            <w:pPr>
              <w:rPr>
                <w:del w:id="15693" w:author="阿毛" w:date="2021-05-21T17:54:00Z"/>
                <w:rFonts w:ascii="標楷體" w:eastAsia="標楷體" w:hAnsi="標楷體"/>
              </w:rPr>
            </w:pPr>
          </w:p>
        </w:tc>
        <w:tc>
          <w:tcPr>
            <w:tcW w:w="624" w:type="pct"/>
          </w:tcPr>
          <w:p w14:paraId="567A11B3" w14:textId="69F42ACA" w:rsidR="00E24265" w:rsidRPr="00615D4B" w:rsidDel="00CB3FDD" w:rsidRDefault="00E24265" w:rsidP="005F76AD">
            <w:pPr>
              <w:rPr>
                <w:del w:id="15694" w:author="阿毛" w:date="2021-05-21T17:54:00Z"/>
                <w:rFonts w:ascii="標楷體" w:eastAsia="標楷體" w:hAnsi="標楷體"/>
              </w:rPr>
            </w:pPr>
          </w:p>
        </w:tc>
        <w:tc>
          <w:tcPr>
            <w:tcW w:w="537" w:type="pct"/>
          </w:tcPr>
          <w:p w14:paraId="2405D18D" w14:textId="571A77D9" w:rsidR="00E24265" w:rsidRPr="00615D4B" w:rsidDel="00CB3FDD" w:rsidRDefault="00E24265" w:rsidP="005F76AD">
            <w:pPr>
              <w:rPr>
                <w:del w:id="15695" w:author="阿毛" w:date="2021-05-21T17:54:00Z"/>
                <w:rFonts w:ascii="標楷體" w:eastAsia="標楷體" w:hAnsi="標楷體"/>
              </w:rPr>
            </w:pPr>
          </w:p>
        </w:tc>
        <w:tc>
          <w:tcPr>
            <w:tcW w:w="299" w:type="pct"/>
          </w:tcPr>
          <w:p w14:paraId="0E44D9AE" w14:textId="2D74B253" w:rsidR="00E24265" w:rsidRPr="00615D4B" w:rsidDel="00CB3FDD" w:rsidRDefault="00E24265" w:rsidP="005F76AD">
            <w:pPr>
              <w:rPr>
                <w:del w:id="15696" w:author="阿毛" w:date="2021-05-21T17:54:00Z"/>
                <w:rFonts w:ascii="標楷體" w:eastAsia="標楷體" w:hAnsi="標楷體"/>
              </w:rPr>
            </w:pPr>
          </w:p>
        </w:tc>
        <w:tc>
          <w:tcPr>
            <w:tcW w:w="299" w:type="pct"/>
          </w:tcPr>
          <w:p w14:paraId="025F9852" w14:textId="70E9E29B" w:rsidR="00E24265" w:rsidRPr="00615D4B" w:rsidDel="00CB3FDD" w:rsidRDefault="00E24265" w:rsidP="005F76AD">
            <w:pPr>
              <w:rPr>
                <w:del w:id="15697" w:author="阿毛" w:date="2021-05-21T17:54:00Z"/>
                <w:rFonts w:ascii="標楷體" w:eastAsia="標楷體" w:hAnsi="標楷體"/>
              </w:rPr>
            </w:pPr>
          </w:p>
        </w:tc>
        <w:tc>
          <w:tcPr>
            <w:tcW w:w="1642" w:type="pct"/>
          </w:tcPr>
          <w:p w14:paraId="2863266E" w14:textId="57A746F3" w:rsidR="00E24265" w:rsidRPr="00615D4B" w:rsidDel="00CB3FDD" w:rsidRDefault="00E24265" w:rsidP="005F76AD">
            <w:pPr>
              <w:rPr>
                <w:del w:id="15698" w:author="阿毛" w:date="2021-05-21T17:54:00Z"/>
                <w:rFonts w:ascii="標楷體" w:eastAsia="標楷體" w:hAnsi="標楷體"/>
              </w:rPr>
            </w:pPr>
          </w:p>
        </w:tc>
      </w:tr>
      <w:tr w:rsidR="00E24265" w:rsidRPr="00615D4B" w:rsidDel="00CB3FDD" w14:paraId="5113C64A" w14:textId="0A83A126" w:rsidTr="005F76AD">
        <w:trPr>
          <w:trHeight w:val="291"/>
          <w:jc w:val="center"/>
          <w:del w:id="15699" w:author="阿毛" w:date="2021-05-21T17:54:00Z"/>
        </w:trPr>
        <w:tc>
          <w:tcPr>
            <w:tcW w:w="219" w:type="pct"/>
          </w:tcPr>
          <w:p w14:paraId="1152C3EB" w14:textId="56948042" w:rsidR="00E24265" w:rsidRPr="005E579A" w:rsidDel="00CB3FDD" w:rsidRDefault="00E24265" w:rsidP="005F76AD">
            <w:pPr>
              <w:pStyle w:val="af9"/>
              <w:numPr>
                <w:ilvl w:val="0"/>
                <w:numId w:val="54"/>
              </w:numPr>
              <w:ind w:leftChars="0"/>
              <w:rPr>
                <w:del w:id="15700" w:author="阿毛" w:date="2021-05-21T17:54:00Z"/>
                <w:rFonts w:ascii="標楷體" w:eastAsia="標楷體" w:hAnsi="標楷體"/>
              </w:rPr>
            </w:pPr>
          </w:p>
        </w:tc>
        <w:tc>
          <w:tcPr>
            <w:tcW w:w="756" w:type="pct"/>
          </w:tcPr>
          <w:p w14:paraId="2F32D63B" w14:textId="73B15D43" w:rsidR="00E24265" w:rsidRPr="00615D4B" w:rsidDel="00CB3FDD" w:rsidRDefault="00E24265" w:rsidP="005F76AD">
            <w:pPr>
              <w:rPr>
                <w:del w:id="15701" w:author="阿毛" w:date="2021-05-21T17:54:00Z"/>
                <w:rFonts w:ascii="標楷體" w:eastAsia="標楷體" w:hAnsi="標楷體"/>
              </w:rPr>
            </w:pPr>
            <w:del w:id="15702" w:author="阿毛" w:date="2021-05-21T17:54:00Z">
              <w:r w:rsidRPr="00B93CCA" w:rsidDel="00CB3FDD">
                <w:rPr>
                  <w:rFonts w:ascii="標楷體" w:eastAsia="標楷體" w:hAnsi="標楷體" w:hint="eastAsia"/>
                </w:rPr>
                <w:delText>累計繳款金額</w:delText>
              </w:r>
            </w:del>
          </w:p>
        </w:tc>
        <w:tc>
          <w:tcPr>
            <w:tcW w:w="624" w:type="pct"/>
          </w:tcPr>
          <w:p w14:paraId="4C515054" w14:textId="7653C6F4" w:rsidR="00E24265" w:rsidRPr="00615D4B" w:rsidDel="00CB3FDD" w:rsidRDefault="00E24265" w:rsidP="005F76AD">
            <w:pPr>
              <w:rPr>
                <w:del w:id="15703" w:author="阿毛" w:date="2021-05-21T17:54:00Z"/>
                <w:rFonts w:ascii="標楷體" w:eastAsia="標楷體" w:hAnsi="標楷體"/>
              </w:rPr>
            </w:pPr>
          </w:p>
        </w:tc>
        <w:tc>
          <w:tcPr>
            <w:tcW w:w="624" w:type="pct"/>
          </w:tcPr>
          <w:p w14:paraId="66837783" w14:textId="070462F9" w:rsidR="00E24265" w:rsidRPr="00615D4B" w:rsidDel="00CB3FDD" w:rsidRDefault="00E24265" w:rsidP="005F76AD">
            <w:pPr>
              <w:rPr>
                <w:del w:id="15704" w:author="阿毛" w:date="2021-05-21T17:54:00Z"/>
                <w:rFonts w:ascii="標楷體" w:eastAsia="標楷體" w:hAnsi="標楷體"/>
              </w:rPr>
            </w:pPr>
          </w:p>
        </w:tc>
        <w:tc>
          <w:tcPr>
            <w:tcW w:w="537" w:type="pct"/>
          </w:tcPr>
          <w:p w14:paraId="5C8CC3FD" w14:textId="4E55A653" w:rsidR="00E24265" w:rsidRPr="00615D4B" w:rsidDel="00CB3FDD" w:rsidRDefault="00E24265" w:rsidP="005F76AD">
            <w:pPr>
              <w:rPr>
                <w:del w:id="15705" w:author="阿毛" w:date="2021-05-21T17:54:00Z"/>
                <w:rFonts w:ascii="標楷體" w:eastAsia="標楷體" w:hAnsi="標楷體"/>
              </w:rPr>
            </w:pPr>
          </w:p>
        </w:tc>
        <w:tc>
          <w:tcPr>
            <w:tcW w:w="299" w:type="pct"/>
          </w:tcPr>
          <w:p w14:paraId="1F47B43A" w14:textId="46DA9D03" w:rsidR="00E24265" w:rsidRPr="00615D4B" w:rsidDel="00CB3FDD" w:rsidRDefault="00E24265" w:rsidP="005F76AD">
            <w:pPr>
              <w:rPr>
                <w:del w:id="15706" w:author="阿毛" w:date="2021-05-21T17:54:00Z"/>
                <w:rFonts w:ascii="標楷體" w:eastAsia="標楷體" w:hAnsi="標楷體"/>
              </w:rPr>
            </w:pPr>
          </w:p>
        </w:tc>
        <w:tc>
          <w:tcPr>
            <w:tcW w:w="299" w:type="pct"/>
          </w:tcPr>
          <w:p w14:paraId="1CD9DD74" w14:textId="4BC65448" w:rsidR="00E24265" w:rsidRPr="00615D4B" w:rsidDel="00CB3FDD" w:rsidRDefault="00E24265" w:rsidP="005F76AD">
            <w:pPr>
              <w:rPr>
                <w:del w:id="15707" w:author="阿毛" w:date="2021-05-21T17:54:00Z"/>
                <w:rFonts w:ascii="標楷體" w:eastAsia="標楷體" w:hAnsi="標楷體"/>
              </w:rPr>
            </w:pPr>
          </w:p>
        </w:tc>
        <w:tc>
          <w:tcPr>
            <w:tcW w:w="1642" w:type="pct"/>
          </w:tcPr>
          <w:p w14:paraId="6D117072" w14:textId="129C1FFB" w:rsidR="00E24265" w:rsidRPr="00615D4B" w:rsidDel="00CB3FDD" w:rsidRDefault="00E24265" w:rsidP="005F76AD">
            <w:pPr>
              <w:rPr>
                <w:del w:id="15708" w:author="阿毛" w:date="2021-05-21T17:54:00Z"/>
                <w:rFonts w:ascii="標楷體" w:eastAsia="標楷體" w:hAnsi="標楷體"/>
              </w:rPr>
            </w:pPr>
          </w:p>
        </w:tc>
      </w:tr>
      <w:tr w:rsidR="00E24265" w:rsidRPr="00615D4B" w:rsidDel="00CB3FDD" w14:paraId="65AFAD52" w14:textId="471721E7" w:rsidTr="005F76AD">
        <w:trPr>
          <w:trHeight w:val="291"/>
          <w:jc w:val="center"/>
          <w:del w:id="15709" w:author="阿毛" w:date="2021-05-21T17:54:00Z"/>
        </w:trPr>
        <w:tc>
          <w:tcPr>
            <w:tcW w:w="219" w:type="pct"/>
          </w:tcPr>
          <w:p w14:paraId="7EAAEEE7" w14:textId="76C9F4C9" w:rsidR="00E24265" w:rsidRPr="005E579A" w:rsidDel="00CB3FDD" w:rsidRDefault="00E24265" w:rsidP="005F76AD">
            <w:pPr>
              <w:pStyle w:val="af9"/>
              <w:numPr>
                <w:ilvl w:val="0"/>
                <w:numId w:val="54"/>
              </w:numPr>
              <w:ind w:leftChars="0"/>
              <w:rPr>
                <w:del w:id="15710" w:author="阿毛" w:date="2021-05-21T17:54:00Z"/>
                <w:rFonts w:ascii="標楷體" w:eastAsia="標楷體" w:hAnsi="標楷體"/>
              </w:rPr>
            </w:pPr>
          </w:p>
        </w:tc>
        <w:tc>
          <w:tcPr>
            <w:tcW w:w="756" w:type="pct"/>
          </w:tcPr>
          <w:p w14:paraId="7E9C14F1" w14:textId="55A73983" w:rsidR="00E24265" w:rsidRPr="00615D4B" w:rsidDel="00CB3FDD" w:rsidRDefault="00E24265" w:rsidP="005F76AD">
            <w:pPr>
              <w:rPr>
                <w:del w:id="15711" w:author="阿毛" w:date="2021-05-21T17:54:00Z"/>
                <w:rFonts w:ascii="標楷體" w:eastAsia="標楷體" w:hAnsi="標楷體"/>
              </w:rPr>
            </w:pPr>
            <w:del w:id="15712" w:author="阿毛" w:date="2021-05-21T17:54:00Z">
              <w:r w:rsidRPr="00B93CCA" w:rsidDel="00CB3FDD">
                <w:rPr>
                  <w:rFonts w:ascii="標楷體" w:eastAsia="標楷體" w:hAnsi="標楷體" w:hint="eastAsia"/>
                </w:rPr>
                <w:delText>轉JCIC文字檔日期</w:delText>
              </w:r>
            </w:del>
          </w:p>
        </w:tc>
        <w:tc>
          <w:tcPr>
            <w:tcW w:w="624" w:type="pct"/>
          </w:tcPr>
          <w:p w14:paraId="44DC59A9" w14:textId="0B562FD5" w:rsidR="00E24265" w:rsidRPr="00615D4B" w:rsidDel="00CB3FDD" w:rsidRDefault="00E24265" w:rsidP="005F76AD">
            <w:pPr>
              <w:rPr>
                <w:del w:id="15713" w:author="阿毛" w:date="2021-05-21T17:54:00Z"/>
                <w:rFonts w:ascii="標楷體" w:eastAsia="標楷體" w:hAnsi="標楷體"/>
              </w:rPr>
            </w:pPr>
          </w:p>
        </w:tc>
        <w:tc>
          <w:tcPr>
            <w:tcW w:w="624" w:type="pct"/>
          </w:tcPr>
          <w:p w14:paraId="546888D4" w14:textId="0475BEAC" w:rsidR="00E24265" w:rsidRPr="00615D4B" w:rsidDel="00CB3FDD" w:rsidRDefault="00E24265" w:rsidP="005F76AD">
            <w:pPr>
              <w:rPr>
                <w:del w:id="15714" w:author="阿毛" w:date="2021-05-21T17:54:00Z"/>
                <w:rFonts w:ascii="標楷體" w:eastAsia="標楷體" w:hAnsi="標楷體"/>
              </w:rPr>
            </w:pPr>
          </w:p>
        </w:tc>
        <w:tc>
          <w:tcPr>
            <w:tcW w:w="537" w:type="pct"/>
          </w:tcPr>
          <w:p w14:paraId="4955FE16" w14:textId="34207A1E" w:rsidR="00E24265" w:rsidRPr="00615D4B" w:rsidDel="00CB3FDD" w:rsidRDefault="00E24265" w:rsidP="005F76AD">
            <w:pPr>
              <w:rPr>
                <w:del w:id="15715" w:author="阿毛" w:date="2021-05-21T17:54:00Z"/>
                <w:rFonts w:ascii="標楷體" w:eastAsia="標楷體" w:hAnsi="標楷體"/>
              </w:rPr>
            </w:pPr>
          </w:p>
        </w:tc>
        <w:tc>
          <w:tcPr>
            <w:tcW w:w="299" w:type="pct"/>
          </w:tcPr>
          <w:p w14:paraId="0301805E" w14:textId="5CF99C20" w:rsidR="00E24265" w:rsidRPr="00615D4B" w:rsidDel="00CB3FDD" w:rsidRDefault="00E24265" w:rsidP="005F76AD">
            <w:pPr>
              <w:rPr>
                <w:del w:id="15716" w:author="阿毛" w:date="2021-05-21T17:54:00Z"/>
                <w:rFonts w:ascii="標楷體" w:eastAsia="標楷體" w:hAnsi="標楷體"/>
              </w:rPr>
            </w:pPr>
          </w:p>
        </w:tc>
        <w:tc>
          <w:tcPr>
            <w:tcW w:w="299" w:type="pct"/>
          </w:tcPr>
          <w:p w14:paraId="6BA6389D" w14:textId="6EE75F8C" w:rsidR="00E24265" w:rsidRPr="00615D4B" w:rsidDel="00CB3FDD" w:rsidRDefault="00E24265" w:rsidP="005F76AD">
            <w:pPr>
              <w:rPr>
                <w:del w:id="15717" w:author="阿毛" w:date="2021-05-21T17:54:00Z"/>
                <w:rFonts w:ascii="標楷體" w:eastAsia="標楷體" w:hAnsi="標楷體"/>
              </w:rPr>
            </w:pPr>
          </w:p>
        </w:tc>
        <w:tc>
          <w:tcPr>
            <w:tcW w:w="1642" w:type="pct"/>
          </w:tcPr>
          <w:p w14:paraId="62D6CE28" w14:textId="3D497B97" w:rsidR="00E24265" w:rsidRPr="00615D4B" w:rsidDel="00CB3FDD" w:rsidRDefault="00E24265" w:rsidP="005F76AD">
            <w:pPr>
              <w:rPr>
                <w:del w:id="15718" w:author="阿毛" w:date="2021-05-21T17:54:00Z"/>
                <w:rFonts w:ascii="標楷體" w:eastAsia="標楷體" w:hAnsi="標楷體"/>
              </w:rPr>
            </w:pPr>
          </w:p>
        </w:tc>
      </w:tr>
    </w:tbl>
    <w:p w14:paraId="1F9905FF" w14:textId="5D7C70C9" w:rsidR="00E24265" w:rsidDel="00CB3FDD" w:rsidRDefault="00E24265" w:rsidP="00F62379">
      <w:pPr>
        <w:pStyle w:val="42"/>
        <w:spacing w:after="72"/>
        <w:ind w:leftChars="0" w:left="0"/>
        <w:rPr>
          <w:del w:id="15719" w:author="阿毛" w:date="2021-05-21T17:54:00Z"/>
          <w:rFonts w:hAnsi="標楷體"/>
        </w:rPr>
      </w:pPr>
    </w:p>
    <w:p w14:paraId="4C87CDFE" w14:textId="30E986FE" w:rsidR="00E24265" w:rsidDel="00CB3FDD" w:rsidRDefault="00E24265">
      <w:pPr>
        <w:widowControl/>
        <w:rPr>
          <w:del w:id="15720" w:author="阿毛" w:date="2021-05-21T17:54:00Z"/>
          <w:rFonts w:ascii="Arial" w:eastAsia="標楷體" w:hAnsi="標楷體" w:cs="標楷體"/>
          <w:kern w:val="0"/>
          <w:szCs w:val="28"/>
        </w:rPr>
      </w:pPr>
      <w:del w:id="15721" w:author="阿毛" w:date="2021-05-21T17:54:00Z">
        <w:r w:rsidDel="00CB3FDD">
          <w:rPr>
            <w:rFonts w:hAnsi="標楷體"/>
          </w:rPr>
          <w:br w:type="page"/>
        </w:r>
      </w:del>
    </w:p>
    <w:p w14:paraId="10F6789F" w14:textId="1A538591" w:rsidR="00E24265" w:rsidRPr="00A03472" w:rsidDel="00CB3FDD" w:rsidRDefault="00E24265">
      <w:pPr>
        <w:pStyle w:val="3"/>
        <w:numPr>
          <w:ilvl w:val="2"/>
          <w:numId w:val="112"/>
        </w:numPr>
        <w:rPr>
          <w:del w:id="15722" w:author="阿毛" w:date="2021-05-21T17:54:00Z"/>
          <w:rFonts w:ascii="標楷體" w:hAnsi="標楷體"/>
        </w:rPr>
        <w:pPrChange w:id="15723" w:author="智誠 楊" w:date="2021-05-10T09:52:00Z">
          <w:pPr>
            <w:pStyle w:val="3"/>
            <w:numPr>
              <w:ilvl w:val="2"/>
              <w:numId w:val="1"/>
            </w:numPr>
            <w:ind w:left="1247" w:hanging="680"/>
          </w:pPr>
        </w:pPrChange>
      </w:pPr>
      <w:del w:id="15724" w:author="阿毛" w:date="2021-05-21T17:54:00Z">
        <w:r w:rsidDel="00CB3FDD">
          <w:rPr>
            <w:rFonts w:ascii="標楷體" w:hAnsi="標楷體"/>
          </w:rPr>
          <w:lastRenderedPageBreak/>
          <w:delText>L</w:delText>
        </w:r>
        <w:r w:rsidDel="00CB3FDD">
          <w:rPr>
            <w:rFonts w:ascii="標楷體" w:hAnsi="標楷體" w:hint="eastAsia"/>
          </w:rPr>
          <w:delText>8326</w:delText>
        </w:r>
        <w:r w:rsidRPr="00CC5E55" w:rsidDel="00CB3FDD">
          <w:rPr>
            <w:rFonts w:ascii="標楷體" w:hAnsi="標楷體" w:hint="eastAsia"/>
          </w:rPr>
          <w:delText>更生款項統一收付結案通知資料</w:delText>
        </w:r>
      </w:del>
    </w:p>
    <w:p w14:paraId="5A7E1C17" w14:textId="238D42C1" w:rsidR="00E24265" w:rsidRPr="003972CE" w:rsidDel="00CB3FDD" w:rsidRDefault="00E24265">
      <w:pPr>
        <w:pStyle w:val="a"/>
        <w:rPr>
          <w:del w:id="15725" w:author="阿毛" w:date="2021-05-21T17:54:00Z"/>
        </w:rPr>
      </w:pPr>
      <w:del w:id="1572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3CD5747" w14:textId="2F5F3504" w:rsidTr="005F76AD">
        <w:trPr>
          <w:trHeight w:val="277"/>
          <w:del w:id="1572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3087E44" w14:textId="4221AD78" w:rsidR="00E24265" w:rsidRPr="00615D4B" w:rsidDel="00CB3FDD" w:rsidRDefault="00E24265" w:rsidP="005F76AD">
            <w:pPr>
              <w:rPr>
                <w:del w:id="15728" w:author="阿毛" w:date="2021-05-21T17:54:00Z"/>
                <w:rFonts w:ascii="標楷體" w:eastAsia="標楷體" w:hAnsi="標楷體"/>
              </w:rPr>
            </w:pPr>
            <w:del w:id="1572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7E0BD5C" w14:textId="65B6C2E2" w:rsidR="00E24265" w:rsidRPr="00615D4B" w:rsidDel="00CB3FDD" w:rsidRDefault="00E24265" w:rsidP="005F76AD">
            <w:pPr>
              <w:rPr>
                <w:del w:id="15730" w:author="阿毛" w:date="2021-05-21T17:54:00Z"/>
                <w:rFonts w:ascii="標楷體" w:eastAsia="標楷體" w:hAnsi="標楷體"/>
              </w:rPr>
            </w:pPr>
            <w:del w:id="15731" w:author="阿毛" w:date="2021-05-21T17:54:00Z">
              <w:r w:rsidRPr="00CC5E55" w:rsidDel="00CB3FDD">
                <w:rPr>
                  <w:rFonts w:ascii="標楷體" w:eastAsia="標楷體" w:hAnsi="標楷體" w:hint="eastAsia"/>
                </w:rPr>
                <w:delText>更生款項統一收付結案通知資料</w:delText>
              </w:r>
            </w:del>
          </w:p>
        </w:tc>
      </w:tr>
      <w:tr w:rsidR="00E24265" w:rsidRPr="00615D4B" w:rsidDel="00CB3FDD" w14:paraId="20CF1EB8" w14:textId="788C4965" w:rsidTr="005F76AD">
        <w:trPr>
          <w:trHeight w:val="277"/>
          <w:del w:id="1573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79A0500" w14:textId="7087A59C" w:rsidR="00E24265" w:rsidRPr="00615D4B" w:rsidDel="00CB3FDD" w:rsidRDefault="00E24265" w:rsidP="005F76AD">
            <w:pPr>
              <w:rPr>
                <w:del w:id="15733" w:author="阿毛" w:date="2021-05-21T17:54:00Z"/>
                <w:rFonts w:ascii="標楷體" w:eastAsia="標楷體" w:hAnsi="標楷體"/>
              </w:rPr>
            </w:pPr>
            <w:del w:id="1573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ABEB269" w14:textId="1EE955C6" w:rsidR="00E24265" w:rsidRPr="00615D4B" w:rsidDel="00CB3FDD" w:rsidRDefault="00E24265" w:rsidP="005F76AD">
            <w:pPr>
              <w:rPr>
                <w:del w:id="15735" w:author="阿毛" w:date="2021-05-21T17:54:00Z"/>
                <w:rFonts w:ascii="標楷體" w:eastAsia="標楷體" w:hAnsi="標楷體"/>
              </w:rPr>
            </w:pPr>
          </w:p>
        </w:tc>
      </w:tr>
      <w:tr w:rsidR="00E24265" w:rsidRPr="00615D4B" w:rsidDel="00CB3FDD" w14:paraId="388F417F" w14:textId="1BB7F278" w:rsidTr="005F76AD">
        <w:trPr>
          <w:trHeight w:val="773"/>
          <w:del w:id="1573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4DA31A4" w14:textId="44BF15B4" w:rsidR="00E24265" w:rsidRPr="00615D4B" w:rsidDel="00CB3FDD" w:rsidRDefault="00E24265" w:rsidP="005F76AD">
            <w:pPr>
              <w:rPr>
                <w:del w:id="15737" w:author="阿毛" w:date="2021-05-21T17:54:00Z"/>
                <w:rFonts w:ascii="標楷體" w:eastAsia="標楷體" w:hAnsi="標楷體"/>
              </w:rPr>
            </w:pPr>
            <w:del w:id="1573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1AF2E48" w14:textId="71B083AA" w:rsidR="00E24265" w:rsidRPr="00615D4B" w:rsidDel="00CB3FDD" w:rsidRDefault="00E24265" w:rsidP="005F76AD">
            <w:pPr>
              <w:rPr>
                <w:del w:id="15739" w:author="阿毛" w:date="2021-05-21T17:54:00Z"/>
                <w:rFonts w:ascii="標楷體" w:eastAsia="標楷體" w:hAnsi="標楷體"/>
              </w:rPr>
            </w:pPr>
          </w:p>
        </w:tc>
      </w:tr>
      <w:tr w:rsidR="00E24265" w:rsidRPr="00615D4B" w:rsidDel="00CB3FDD" w14:paraId="5D6E3BA5" w14:textId="707C7A17" w:rsidTr="005F76AD">
        <w:trPr>
          <w:trHeight w:val="321"/>
          <w:del w:id="1574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AD06799" w14:textId="21772286" w:rsidR="00E24265" w:rsidRPr="00615D4B" w:rsidDel="00CB3FDD" w:rsidRDefault="00E24265" w:rsidP="005F76AD">
            <w:pPr>
              <w:rPr>
                <w:del w:id="15741" w:author="阿毛" w:date="2021-05-21T17:54:00Z"/>
                <w:rFonts w:ascii="標楷體" w:eastAsia="標楷體" w:hAnsi="標楷體"/>
              </w:rPr>
            </w:pPr>
            <w:del w:id="1574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8234DD8" w14:textId="72743E07" w:rsidR="00E24265" w:rsidRPr="00615D4B" w:rsidDel="00CB3FDD" w:rsidRDefault="00E24265" w:rsidP="005F76AD">
            <w:pPr>
              <w:rPr>
                <w:del w:id="15743" w:author="阿毛" w:date="2021-05-21T17:54:00Z"/>
                <w:rFonts w:ascii="標楷體" w:eastAsia="標楷體" w:hAnsi="標楷體"/>
              </w:rPr>
            </w:pPr>
          </w:p>
        </w:tc>
      </w:tr>
      <w:tr w:rsidR="00E24265" w:rsidRPr="00615D4B" w:rsidDel="00CB3FDD" w14:paraId="5F1A2620" w14:textId="24A01767" w:rsidTr="005F76AD">
        <w:trPr>
          <w:trHeight w:val="1311"/>
          <w:del w:id="1574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8F32386" w14:textId="1F0371A1" w:rsidR="00E24265" w:rsidRPr="00615D4B" w:rsidDel="00CB3FDD" w:rsidRDefault="00E24265" w:rsidP="005F76AD">
            <w:pPr>
              <w:rPr>
                <w:del w:id="15745" w:author="阿毛" w:date="2021-05-21T17:54:00Z"/>
                <w:rFonts w:ascii="標楷體" w:eastAsia="標楷體" w:hAnsi="標楷體"/>
              </w:rPr>
            </w:pPr>
            <w:del w:id="1574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2A6ABD0" w14:textId="622AF258" w:rsidR="00E24265" w:rsidRPr="00615D4B" w:rsidDel="00CB3FDD" w:rsidRDefault="00E24265" w:rsidP="005F76AD">
            <w:pPr>
              <w:rPr>
                <w:del w:id="15747" w:author="阿毛" w:date="2021-05-21T17:54:00Z"/>
                <w:rFonts w:ascii="標楷體" w:eastAsia="標楷體" w:hAnsi="標楷體"/>
              </w:rPr>
            </w:pPr>
          </w:p>
        </w:tc>
      </w:tr>
      <w:tr w:rsidR="00E24265" w:rsidRPr="00615D4B" w:rsidDel="00CB3FDD" w14:paraId="3EE09E47" w14:textId="57ECD433" w:rsidTr="005F76AD">
        <w:trPr>
          <w:trHeight w:val="278"/>
          <w:del w:id="1574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35721E" w14:textId="49FC86F5" w:rsidR="00E24265" w:rsidRPr="00615D4B" w:rsidDel="00CB3FDD" w:rsidRDefault="00E24265" w:rsidP="005F76AD">
            <w:pPr>
              <w:rPr>
                <w:del w:id="15749" w:author="阿毛" w:date="2021-05-21T17:54:00Z"/>
                <w:rFonts w:ascii="標楷體" w:eastAsia="標楷體" w:hAnsi="標楷體"/>
              </w:rPr>
            </w:pPr>
            <w:del w:id="1575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267B03A" w14:textId="77D23FF7" w:rsidR="00E24265" w:rsidRPr="00615D4B" w:rsidDel="00CB3FDD" w:rsidRDefault="00E24265" w:rsidP="005F76AD">
            <w:pPr>
              <w:rPr>
                <w:del w:id="15751" w:author="阿毛" w:date="2021-05-21T17:54:00Z"/>
                <w:rFonts w:ascii="標楷體" w:eastAsia="標楷體" w:hAnsi="標楷體"/>
              </w:rPr>
            </w:pPr>
          </w:p>
        </w:tc>
      </w:tr>
      <w:tr w:rsidR="00E24265" w:rsidRPr="00615D4B" w:rsidDel="00CB3FDD" w14:paraId="3F5489DB" w14:textId="0140FEC7" w:rsidTr="005F76AD">
        <w:trPr>
          <w:trHeight w:val="358"/>
          <w:del w:id="157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24D146" w14:textId="0BE4C8BC" w:rsidR="00E24265" w:rsidRPr="00615D4B" w:rsidDel="00CB3FDD" w:rsidRDefault="00E24265" w:rsidP="005F76AD">
            <w:pPr>
              <w:rPr>
                <w:del w:id="15753" w:author="阿毛" w:date="2021-05-21T17:54:00Z"/>
                <w:rFonts w:ascii="標楷體" w:eastAsia="標楷體" w:hAnsi="標楷體"/>
              </w:rPr>
            </w:pPr>
            <w:del w:id="1575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017D4F36" w14:textId="62F58D77" w:rsidR="00E24265" w:rsidRPr="00615D4B" w:rsidDel="00CB3FDD" w:rsidRDefault="00E24265" w:rsidP="005F76AD">
            <w:pPr>
              <w:rPr>
                <w:del w:id="15755" w:author="阿毛" w:date="2021-05-21T17:54:00Z"/>
                <w:rFonts w:ascii="標楷體" w:eastAsia="標楷體" w:hAnsi="標楷體"/>
              </w:rPr>
            </w:pPr>
          </w:p>
        </w:tc>
      </w:tr>
      <w:tr w:rsidR="00E24265" w:rsidRPr="00615D4B" w:rsidDel="00CB3FDD" w14:paraId="2AA36E1E" w14:textId="183A7F98" w:rsidTr="005F76AD">
        <w:trPr>
          <w:trHeight w:val="278"/>
          <w:del w:id="157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9397C17" w14:textId="17E8CCDB" w:rsidR="00E24265" w:rsidRPr="00615D4B" w:rsidDel="00CB3FDD" w:rsidRDefault="00E24265" w:rsidP="005F76AD">
            <w:pPr>
              <w:rPr>
                <w:del w:id="15757" w:author="阿毛" w:date="2021-05-21T17:54:00Z"/>
                <w:rFonts w:ascii="標楷體" w:eastAsia="標楷體" w:hAnsi="標楷體"/>
              </w:rPr>
            </w:pPr>
            <w:del w:id="1575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D5A4205" w14:textId="5907B869" w:rsidR="00E24265" w:rsidRPr="00615D4B" w:rsidDel="00CB3FDD" w:rsidRDefault="00E24265" w:rsidP="005F76AD">
            <w:pPr>
              <w:rPr>
                <w:del w:id="15759" w:author="阿毛" w:date="2021-05-21T17:54:00Z"/>
                <w:rFonts w:ascii="標楷體" w:eastAsia="標楷體" w:hAnsi="標楷體"/>
              </w:rPr>
            </w:pPr>
          </w:p>
        </w:tc>
      </w:tr>
    </w:tbl>
    <w:p w14:paraId="5AC4467E" w14:textId="173DAFD4" w:rsidR="00E24265" w:rsidDel="00CB3FDD" w:rsidRDefault="00E24265" w:rsidP="00E24265">
      <w:pPr>
        <w:rPr>
          <w:del w:id="15760" w:author="阿毛" w:date="2021-05-21T17:54:00Z"/>
        </w:rPr>
      </w:pPr>
    </w:p>
    <w:p w14:paraId="36D1488F" w14:textId="5D6E3125" w:rsidR="00E24265" w:rsidRPr="00615D4B" w:rsidDel="00CB3FDD" w:rsidRDefault="00E24265">
      <w:pPr>
        <w:pStyle w:val="a"/>
        <w:rPr>
          <w:del w:id="15761" w:author="阿毛" w:date="2021-05-21T17:54:00Z"/>
        </w:rPr>
      </w:pPr>
      <w:del w:id="15762" w:author="阿毛" w:date="2021-05-21T17:54:00Z">
        <w:r w:rsidRPr="00615D4B" w:rsidDel="00CB3FDD">
          <w:delText>UI</w:delText>
        </w:r>
        <w:r w:rsidRPr="00615D4B" w:rsidDel="00CB3FDD">
          <w:delText>畫面</w:delText>
        </w:r>
      </w:del>
    </w:p>
    <w:p w14:paraId="15D9684C" w14:textId="72E2A9E4" w:rsidR="00E24265" w:rsidDel="00CB3FDD" w:rsidRDefault="00E24265" w:rsidP="00E24265">
      <w:pPr>
        <w:pStyle w:val="42"/>
        <w:spacing w:after="72"/>
        <w:ind w:left="1133"/>
        <w:rPr>
          <w:del w:id="15763" w:author="阿毛" w:date="2021-05-21T17:54:00Z"/>
          <w:rFonts w:hAnsi="標楷體"/>
        </w:rPr>
      </w:pPr>
      <w:del w:id="15764" w:author="阿毛" w:date="2021-05-21T17:54:00Z">
        <w:r w:rsidRPr="00743962" w:rsidDel="00CB3FDD">
          <w:rPr>
            <w:rFonts w:hAnsi="標楷體" w:hint="eastAsia"/>
          </w:rPr>
          <w:delText>輸入畫面：</w:delText>
        </w:r>
      </w:del>
    </w:p>
    <w:p w14:paraId="5082F6FD" w14:textId="0F7F9447" w:rsidR="00E24265" w:rsidRPr="00D83B47" w:rsidDel="00CB3FDD" w:rsidRDefault="00E24265" w:rsidP="00E24265">
      <w:pPr>
        <w:pStyle w:val="42"/>
        <w:spacing w:after="72"/>
        <w:ind w:leftChars="0" w:left="0"/>
        <w:rPr>
          <w:del w:id="15765" w:author="阿毛" w:date="2021-05-21T17:54:00Z"/>
          <w:rFonts w:hAnsi="標楷體"/>
        </w:rPr>
      </w:pPr>
      <w:del w:id="15766" w:author="阿毛" w:date="2021-05-21T17:54:00Z">
        <w:r w:rsidRPr="00D83B47" w:rsidDel="00CB3FDD">
          <w:rPr>
            <w:rFonts w:hAnsi="標楷體"/>
            <w:noProof/>
          </w:rPr>
          <w:drawing>
            <wp:inline distT="0" distB="0" distL="0" distR="0" wp14:anchorId="76171A9B" wp14:editId="6F64AC82">
              <wp:extent cx="6686201" cy="2286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690731" cy="2287549"/>
                      </a:xfrm>
                      <a:prstGeom prst="rect">
                        <a:avLst/>
                      </a:prstGeom>
                    </pic:spPr>
                  </pic:pic>
                </a:graphicData>
              </a:graphic>
            </wp:inline>
          </w:drawing>
        </w:r>
      </w:del>
    </w:p>
    <w:p w14:paraId="4B4A1769" w14:textId="2C682250" w:rsidR="00E24265" w:rsidDel="00CB3FDD" w:rsidRDefault="00E24265" w:rsidP="00E24265">
      <w:pPr>
        <w:pStyle w:val="1text"/>
        <w:rPr>
          <w:del w:id="15767" w:author="阿毛" w:date="2021-05-21T17:54:00Z"/>
          <w:rFonts w:ascii="Times New Roman" w:hAnsi="Times New Roman"/>
        </w:rPr>
      </w:pPr>
    </w:p>
    <w:p w14:paraId="7470E644" w14:textId="75681F01" w:rsidR="00E24265" w:rsidRPr="003972CE" w:rsidDel="00CB3FDD" w:rsidRDefault="00E24265">
      <w:pPr>
        <w:pStyle w:val="a"/>
        <w:rPr>
          <w:del w:id="15768" w:author="阿毛" w:date="2021-05-21T17:54:00Z"/>
        </w:rPr>
      </w:pPr>
      <w:del w:id="1576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74590EF5" w14:textId="1B79A44A" w:rsidTr="005F76AD">
        <w:trPr>
          <w:trHeight w:val="388"/>
          <w:jc w:val="center"/>
          <w:del w:id="15770" w:author="阿毛" w:date="2021-05-21T17:54:00Z"/>
        </w:trPr>
        <w:tc>
          <w:tcPr>
            <w:tcW w:w="219" w:type="pct"/>
            <w:vMerge w:val="restart"/>
          </w:tcPr>
          <w:p w14:paraId="2A3EB7B7" w14:textId="1136712B" w:rsidR="00E24265" w:rsidRPr="00615D4B" w:rsidDel="00CB3FDD" w:rsidRDefault="00E24265" w:rsidP="005F76AD">
            <w:pPr>
              <w:rPr>
                <w:del w:id="15771" w:author="阿毛" w:date="2021-05-21T17:54:00Z"/>
                <w:rFonts w:ascii="標楷體" w:eastAsia="標楷體" w:hAnsi="標楷體"/>
              </w:rPr>
            </w:pPr>
            <w:del w:id="15772" w:author="阿毛" w:date="2021-05-21T17:54:00Z">
              <w:r w:rsidRPr="00615D4B" w:rsidDel="00CB3FDD">
                <w:rPr>
                  <w:rFonts w:ascii="標楷體" w:eastAsia="標楷體" w:hAnsi="標楷體"/>
                </w:rPr>
                <w:delText>序號</w:delText>
              </w:r>
            </w:del>
          </w:p>
        </w:tc>
        <w:tc>
          <w:tcPr>
            <w:tcW w:w="756" w:type="pct"/>
            <w:vMerge w:val="restart"/>
          </w:tcPr>
          <w:p w14:paraId="431AA872" w14:textId="4C6C9DBA" w:rsidR="00E24265" w:rsidRPr="00615D4B" w:rsidDel="00CB3FDD" w:rsidRDefault="00E24265" w:rsidP="005F76AD">
            <w:pPr>
              <w:rPr>
                <w:del w:id="15773" w:author="阿毛" w:date="2021-05-21T17:54:00Z"/>
                <w:rFonts w:ascii="標楷體" w:eastAsia="標楷體" w:hAnsi="標楷體"/>
              </w:rPr>
            </w:pPr>
            <w:del w:id="15774" w:author="阿毛" w:date="2021-05-21T17:54:00Z">
              <w:r w:rsidRPr="00615D4B" w:rsidDel="00CB3FDD">
                <w:rPr>
                  <w:rFonts w:ascii="標楷體" w:eastAsia="標楷體" w:hAnsi="標楷體"/>
                </w:rPr>
                <w:delText>欄位</w:delText>
              </w:r>
            </w:del>
          </w:p>
        </w:tc>
        <w:tc>
          <w:tcPr>
            <w:tcW w:w="2382" w:type="pct"/>
            <w:gridSpan w:val="5"/>
          </w:tcPr>
          <w:p w14:paraId="70BCE365" w14:textId="5B34694B" w:rsidR="00E24265" w:rsidRPr="00615D4B" w:rsidDel="00CB3FDD" w:rsidRDefault="00E24265" w:rsidP="005F76AD">
            <w:pPr>
              <w:jc w:val="center"/>
              <w:rPr>
                <w:del w:id="15775" w:author="阿毛" w:date="2021-05-21T17:54:00Z"/>
                <w:rFonts w:ascii="標楷體" w:eastAsia="標楷體" w:hAnsi="標楷體"/>
              </w:rPr>
            </w:pPr>
            <w:del w:id="15776" w:author="阿毛" w:date="2021-05-21T17:54:00Z">
              <w:r w:rsidRPr="00615D4B" w:rsidDel="00CB3FDD">
                <w:rPr>
                  <w:rFonts w:ascii="標楷體" w:eastAsia="標楷體" w:hAnsi="標楷體"/>
                </w:rPr>
                <w:delText>說明</w:delText>
              </w:r>
            </w:del>
          </w:p>
        </w:tc>
        <w:tc>
          <w:tcPr>
            <w:tcW w:w="1643" w:type="pct"/>
            <w:vMerge w:val="restart"/>
          </w:tcPr>
          <w:p w14:paraId="196C8C8F" w14:textId="2E94BF3F" w:rsidR="00E24265" w:rsidRPr="00615D4B" w:rsidDel="00CB3FDD" w:rsidRDefault="00E24265" w:rsidP="005F76AD">
            <w:pPr>
              <w:rPr>
                <w:del w:id="15777" w:author="阿毛" w:date="2021-05-21T17:54:00Z"/>
                <w:rFonts w:ascii="標楷體" w:eastAsia="標楷體" w:hAnsi="標楷體"/>
              </w:rPr>
            </w:pPr>
            <w:del w:id="15778" w:author="阿毛" w:date="2021-05-21T17:54:00Z">
              <w:r w:rsidRPr="00615D4B" w:rsidDel="00CB3FDD">
                <w:rPr>
                  <w:rFonts w:ascii="標楷體" w:eastAsia="標楷體" w:hAnsi="標楷體"/>
                </w:rPr>
                <w:delText>處理邏輯及注意事項</w:delText>
              </w:r>
            </w:del>
          </w:p>
        </w:tc>
      </w:tr>
      <w:tr w:rsidR="00E24265" w:rsidRPr="00615D4B" w:rsidDel="00CB3FDD" w14:paraId="5562B225" w14:textId="143637E0" w:rsidTr="005F76AD">
        <w:trPr>
          <w:trHeight w:val="244"/>
          <w:jc w:val="center"/>
          <w:del w:id="15779" w:author="阿毛" w:date="2021-05-21T17:54:00Z"/>
        </w:trPr>
        <w:tc>
          <w:tcPr>
            <w:tcW w:w="219" w:type="pct"/>
            <w:vMerge/>
          </w:tcPr>
          <w:p w14:paraId="179FB203" w14:textId="24A05A8A" w:rsidR="00E24265" w:rsidRPr="00615D4B" w:rsidDel="00CB3FDD" w:rsidRDefault="00E24265" w:rsidP="005F76AD">
            <w:pPr>
              <w:rPr>
                <w:del w:id="15780" w:author="阿毛" w:date="2021-05-21T17:54:00Z"/>
                <w:rFonts w:ascii="標楷體" w:eastAsia="標楷體" w:hAnsi="標楷體"/>
              </w:rPr>
            </w:pPr>
          </w:p>
        </w:tc>
        <w:tc>
          <w:tcPr>
            <w:tcW w:w="756" w:type="pct"/>
            <w:vMerge/>
          </w:tcPr>
          <w:p w14:paraId="647CCADE" w14:textId="36BE27B1" w:rsidR="00E24265" w:rsidRPr="00615D4B" w:rsidDel="00CB3FDD" w:rsidRDefault="00E24265" w:rsidP="005F76AD">
            <w:pPr>
              <w:rPr>
                <w:del w:id="15781" w:author="阿毛" w:date="2021-05-21T17:54:00Z"/>
                <w:rFonts w:ascii="標楷體" w:eastAsia="標楷體" w:hAnsi="標楷體"/>
              </w:rPr>
            </w:pPr>
          </w:p>
        </w:tc>
        <w:tc>
          <w:tcPr>
            <w:tcW w:w="624" w:type="pct"/>
          </w:tcPr>
          <w:p w14:paraId="227FA62E" w14:textId="44A6F90E" w:rsidR="00E24265" w:rsidRPr="00615D4B" w:rsidDel="00CB3FDD" w:rsidRDefault="00E24265" w:rsidP="005F76AD">
            <w:pPr>
              <w:rPr>
                <w:del w:id="15782" w:author="阿毛" w:date="2021-05-21T17:54:00Z"/>
                <w:rFonts w:ascii="標楷體" w:eastAsia="標楷體" w:hAnsi="標楷體"/>
              </w:rPr>
            </w:pPr>
            <w:del w:id="15783" w:author="阿毛" w:date="2021-05-21T17:54:00Z">
              <w:r w:rsidRPr="00615D4B" w:rsidDel="00CB3FDD">
                <w:rPr>
                  <w:rFonts w:ascii="標楷體" w:eastAsia="標楷體" w:hAnsi="標楷體" w:hint="eastAsia"/>
                </w:rPr>
                <w:delText>資料型態長度</w:delText>
              </w:r>
            </w:del>
          </w:p>
        </w:tc>
        <w:tc>
          <w:tcPr>
            <w:tcW w:w="624" w:type="pct"/>
          </w:tcPr>
          <w:p w14:paraId="1616EC09" w14:textId="1D478BF3" w:rsidR="00E24265" w:rsidRPr="00615D4B" w:rsidDel="00CB3FDD" w:rsidRDefault="00E24265" w:rsidP="005F76AD">
            <w:pPr>
              <w:rPr>
                <w:del w:id="15784" w:author="阿毛" w:date="2021-05-21T17:54:00Z"/>
                <w:rFonts w:ascii="標楷體" w:eastAsia="標楷體" w:hAnsi="標楷體"/>
              </w:rPr>
            </w:pPr>
            <w:del w:id="15785" w:author="阿毛" w:date="2021-05-21T17:54:00Z">
              <w:r w:rsidRPr="00615D4B" w:rsidDel="00CB3FDD">
                <w:rPr>
                  <w:rFonts w:ascii="標楷體" w:eastAsia="標楷體" w:hAnsi="標楷體"/>
                </w:rPr>
                <w:delText>預設值</w:delText>
              </w:r>
            </w:del>
          </w:p>
        </w:tc>
        <w:tc>
          <w:tcPr>
            <w:tcW w:w="537" w:type="pct"/>
          </w:tcPr>
          <w:p w14:paraId="0869C707" w14:textId="4E16DBE0" w:rsidR="00E24265" w:rsidRPr="00615D4B" w:rsidDel="00CB3FDD" w:rsidRDefault="00E24265" w:rsidP="005F76AD">
            <w:pPr>
              <w:rPr>
                <w:del w:id="15786" w:author="阿毛" w:date="2021-05-21T17:54:00Z"/>
                <w:rFonts w:ascii="標楷體" w:eastAsia="標楷體" w:hAnsi="標楷體"/>
              </w:rPr>
            </w:pPr>
            <w:del w:id="15787" w:author="阿毛" w:date="2021-05-21T17:54:00Z">
              <w:r w:rsidRPr="00615D4B" w:rsidDel="00CB3FDD">
                <w:rPr>
                  <w:rFonts w:ascii="標楷體" w:eastAsia="標楷體" w:hAnsi="標楷體"/>
                </w:rPr>
                <w:delText>選單內容</w:delText>
              </w:r>
            </w:del>
          </w:p>
        </w:tc>
        <w:tc>
          <w:tcPr>
            <w:tcW w:w="299" w:type="pct"/>
          </w:tcPr>
          <w:p w14:paraId="5D04FC08" w14:textId="729D4B59" w:rsidR="00E24265" w:rsidRPr="00615D4B" w:rsidDel="00CB3FDD" w:rsidRDefault="00E24265" w:rsidP="005F76AD">
            <w:pPr>
              <w:rPr>
                <w:del w:id="15788" w:author="阿毛" w:date="2021-05-21T17:54:00Z"/>
                <w:rFonts w:ascii="標楷體" w:eastAsia="標楷體" w:hAnsi="標楷體"/>
              </w:rPr>
            </w:pPr>
            <w:del w:id="15789" w:author="阿毛" w:date="2021-05-21T17:54:00Z">
              <w:r w:rsidRPr="00615D4B" w:rsidDel="00CB3FDD">
                <w:rPr>
                  <w:rFonts w:ascii="標楷體" w:eastAsia="標楷體" w:hAnsi="標楷體"/>
                </w:rPr>
                <w:delText>必填</w:delText>
              </w:r>
            </w:del>
          </w:p>
        </w:tc>
        <w:tc>
          <w:tcPr>
            <w:tcW w:w="299" w:type="pct"/>
          </w:tcPr>
          <w:p w14:paraId="2345AA5B" w14:textId="6F97979D" w:rsidR="00E24265" w:rsidRPr="00615D4B" w:rsidDel="00CB3FDD" w:rsidRDefault="00E24265" w:rsidP="005F76AD">
            <w:pPr>
              <w:rPr>
                <w:del w:id="15790" w:author="阿毛" w:date="2021-05-21T17:54:00Z"/>
                <w:rFonts w:ascii="標楷體" w:eastAsia="標楷體" w:hAnsi="標楷體"/>
              </w:rPr>
            </w:pPr>
            <w:del w:id="15791" w:author="阿毛" w:date="2021-05-21T17:54:00Z">
              <w:r w:rsidRPr="00615D4B" w:rsidDel="00CB3FDD">
                <w:rPr>
                  <w:rFonts w:ascii="標楷體" w:eastAsia="標楷體" w:hAnsi="標楷體"/>
                </w:rPr>
                <w:delText>R/W</w:delText>
              </w:r>
            </w:del>
          </w:p>
        </w:tc>
        <w:tc>
          <w:tcPr>
            <w:tcW w:w="1643" w:type="pct"/>
            <w:vMerge/>
          </w:tcPr>
          <w:p w14:paraId="42A52AAB" w14:textId="25A05DAB" w:rsidR="00E24265" w:rsidRPr="00615D4B" w:rsidDel="00CB3FDD" w:rsidRDefault="00E24265" w:rsidP="005F76AD">
            <w:pPr>
              <w:rPr>
                <w:del w:id="15792" w:author="阿毛" w:date="2021-05-21T17:54:00Z"/>
                <w:rFonts w:ascii="標楷體" w:eastAsia="標楷體" w:hAnsi="標楷體"/>
              </w:rPr>
            </w:pPr>
          </w:p>
        </w:tc>
      </w:tr>
      <w:tr w:rsidR="00E24265" w:rsidRPr="00615D4B" w:rsidDel="00CB3FDD" w14:paraId="31EAD39F" w14:textId="29540BF5" w:rsidTr="005F76AD">
        <w:trPr>
          <w:trHeight w:val="291"/>
          <w:jc w:val="center"/>
          <w:del w:id="15793" w:author="阿毛" w:date="2021-05-21T17:54:00Z"/>
        </w:trPr>
        <w:tc>
          <w:tcPr>
            <w:tcW w:w="219" w:type="pct"/>
          </w:tcPr>
          <w:p w14:paraId="46590EFB" w14:textId="7F0A3C2D" w:rsidR="00E24265" w:rsidRPr="005E579A" w:rsidDel="00CB3FDD" w:rsidRDefault="00E24265" w:rsidP="005F76AD">
            <w:pPr>
              <w:pStyle w:val="af9"/>
              <w:numPr>
                <w:ilvl w:val="0"/>
                <w:numId w:val="55"/>
              </w:numPr>
              <w:ind w:leftChars="0"/>
              <w:rPr>
                <w:del w:id="15794" w:author="阿毛" w:date="2021-05-21T17:54:00Z"/>
                <w:rFonts w:ascii="標楷體" w:eastAsia="標楷體" w:hAnsi="標楷體"/>
              </w:rPr>
            </w:pPr>
          </w:p>
        </w:tc>
        <w:tc>
          <w:tcPr>
            <w:tcW w:w="756" w:type="pct"/>
          </w:tcPr>
          <w:p w14:paraId="61A08F58" w14:textId="70305C78" w:rsidR="00E24265" w:rsidRPr="00615D4B" w:rsidDel="00CB3FDD" w:rsidRDefault="00E24265" w:rsidP="005F76AD">
            <w:pPr>
              <w:rPr>
                <w:del w:id="15795" w:author="阿毛" w:date="2021-05-21T17:54:00Z"/>
                <w:rFonts w:ascii="標楷體" w:eastAsia="標楷體" w:hAnsi="標楷體"/>
              </w:rPr>
            </w:pPr>
            <w:del w:id="15796" w:author="阿毛" w:date="2021-05-21T17:54:00Z">
              <w:r w:rsidRPr="00B93CCA" w:rsidDel="00CB3FDD">
                <w:rPr>
                  <w:rFonts w:ascii="標楷體" w:eastAsia="標楷體" w:hAnsi="標楷體" w:hint="eastAsia"/>
                </w:rPr>
                <w:delText>交易代碼</w:delText>
              </w:r>
            </w:del>
          </w:p>
        </w:tc>
        <w:tc>
          <w:tcPr>
            <w:tcW w:w="624" w:type="pct"/>
          </w:tcPr>
          <w:p w14:paraId="67A80CD7" w14:textId="0A5850CC" w:rsidR="00E24265" w:rsidRPr="00615D4B" w:rsidDel="00CB3FDD" w:rsidRDefault="00E24265" w:rsidP="005F76AD">
            <w:pPr>
              <w:rPr>
                <w:del w:id="15797" w:author="阿毛" w:date="2021-05-21T17:54:00Z"/>
                <w:rFonts w:ascii="標楷體" w:eastAsia="標楷體" w:hAnsi="標楷體"/>
              </w:rPr>
            </w:pPr>
          </w:p>
        </w:tc>
        <w:tc>
          <w:tcPr>
            <w:tcW w:w="624" w:type="pct"/>
          </w:tcPr>
          <w:p w14:paraId="35018732" w14:textId="7920567B" w:rsidR="00E24265" w:rsidRPr="00615D4B" w:rsidDel="00CB3FDD" w:rsidRDefault="00E24265" w:rsidP="005F76AD">
            <w:pPr>
              <w:rPr>
                <w:del w:id="15798" w:author="阿毛" w:date="2021-05-21T17:54:00Z"/>
                <w:rFonts w:ascii="標楷體" w:eastAsia="標楷體" w:hAnsi="標楷體"/>
              </w:rPr>
            </w:pPr>
          </w:p>
        </w:tc>
        <w:tc>
          <w:tcPr>
            <w:tcW w:w="537" w:type="pct"/>
          </w:tcPr>
          <w:p w14:paraId="16AC6302" w14:textId="439E747C" w:rsidR="00E24265" w:rsidRPr="00615D4B" w:rsidDel="00CB3FDD" w:rsidRDefault="00E24265" w:rsidP="005F76AD">
            <w:pPr>
              <w:rPr>
                <w:del w:id="15799" w:author="阿毛" w:date="2021-05-21T17:54:00Z"/>
                <w:rFonts w:ascii="標楷體" w:eastAsia="標楷體" w:hAnsi="標楷體"/>
              </w:rPr>
            </w:pPr>
            <w:del w:id="15800" w:author="阿毛" w:date="2021-05-21T17:54:00Z">
              <w:r w:rsidDel="00CB3FDD">
                <w:rPr>
                  <w:rFonts w:ascii="標楷體" w:eastAsia="標楷體" w:hAnsi="標楷體" w:hint="eastAsia"/>
                </w:rPr>
                <w:delText>下拉式選單</w:delText>
              </w:r>
            </w:del>
          </w:p>
        </w:tc>
        <w:tc>
          <w:tcPr>
            <w:tcW w:w="299" w:type="pct"/>
          </w:tcPr>
          <w:p w14:paraId="6E5EEF08" w14:textId="30E799B5" w:rsidR="00E24265" w:rsidRPr="00615D4B" w:rsidDel="00CB3FDD" w:rsidRDefault="00E24265" w:rsidP="005F76AD">
            <w:pPr>
              <w:rPr>
                <w:del w:id="15801" w:author="阿毛" w:date="2021-05-21T17:54:00Z"/>
                <w:rFonts w:ascii="標楷體" w:eastAsia="標楷體" w:hAnsi="標楷體"/>
              </w:rPr>
            </w:pPr>
          </w:p>
        </w:tc>
        <w:tc>
          <w:tcPr>
            <w:tcW w:w="299" w:type="pct"/>
          </w:tcPr>
          <w:p w14:paraId="4B0505A9" w14:textId="4000745E" w:rsidR="00E24265" w:rsidRPr="00615D4B" w:rsidDel="00CB3FDD" w:rsidRDefault="00E24265" w:rsidP="005F76AD">
            <w:pPr>
              <w:rPr>
                <w:del w:id="15802" w:author="阿毛" w:date="2021-05-21T17:54:00Z"/>
                <w:rFonts w:ascii="標楷體" w:eastAsia="標楷體" w:hAnsi="標楷體"/>
              </w:rPr>
            </w:pPr>
          </w:p>
        </w:tc>
        <w:tc>
          <w:tcPr>
            <w:tcW w:w="1643" w:type="pct"/>
          </w:tcPr>
          <w:p w14:paraId="1AB6F2B2" w14:textId="2A891DAD" w:rsidR="00E24265" w:rsidDel="00CB3FDD" w:rsidRDefault="00E24265" w:rsidP="005F76AD">
            <w:pPr>
              <w:rPr>
                <w:del w:id="15803" w:author="阿毛" w:date="2021-05-21T17:54:00Z"/>
                <w:rFonts w:ascii="標楷體" w:eastAsia="標楷體" w:hAnsi="標楷體"/>
              </w:rPr>
            </w:pPr>
            <w:del w:id="15804" w:author="阿毛" w:date="2021-05-21T17:54:00Z">
              <w:r w:rsidRPr="00DC6EF5" w:rsidDel="00CB3FDD">
                <w:rPr>
                  <w:rFonts w:ascii="標楷體" w:eastAsia="標楷體" w:hAnsi="標楷體" w:hint="eastAsia"/>
                </w:rPr>
                <w:delText>1:新增</w:delText>
              </w:r>
            </w:del>
          </w:p>
          <w:p w14:paraId="77896962" w14:textId="51A20F3B" w:rsidR="00E24265" w:rsidDel="00CB3FDD" w:rsidRDefault="00E24265" w:rsidP="005F76AD">
            <w:pPr>
              <w:rPr>
                <w:del w:id="15805" w:author="阿毛" w:date="2021-05-21T17:54:00Z"/>
                <w:rFonts w:ascii="標楷體" w:eastAsia="標楷體" w:hAnsi="標楷體"/>
              </w:rPr>
            </w:pPr>
            <w:del w:id="15806" w:author="阿毛" w:date="2021-05-21T17:54:00Z">
              <w:r w:rsidRPr="00DC6EF5" w:rsidDel="00CB3FDD">
                <w:rPr>
                  <w:rFonts w:ascii="標楷體" w:eastAsia="標楷體" w:hAnsi="標楷體" w:hint="eastAsia"/>
                </w:rPr>
                <w:delText>2:異動</w:delText>
              </w:r>
            </w:del>
          </w:p>
          <w:p w14:paraId="6D9CC2D2" w14:textId="222966A8" w:rsidR="00E24265" w:rsidRPr="00615D4B" w:rsidDel="00CB3FDD" w:rsidRDefault="00E24265" w:rsidP="005F76AD">
            <w:pPr>
              <w:rPr>
                <w:del w:id="15807" w:author="阿毛" w:date="2021-05-21T17:54:00Z"/>
                <w:rFonts w:ascii="標楷體" w:eastAsia="標楷體" w:hAnsi="標楷體"/>
              </w:rPr>
            </w:pPr>
            <w:del w:id="15808" w:author="阿毛" w:date="2021-05-21T17:54:00Z">
              <w:r w:rsidRPr="00DC6EF5" w:rsidDel="00CB3FDD">
                <w:rPr>
                  <w:rFonts w:ascii="標楷體" w:eastAsia="標楷體" w:hAnsi="標楷體" w:hint="eastAsia"/>
                </w:rPr>
                <w:delText>4:刪除</w:delText>
              </w:r>
            </w:del>
          </w:p>
        </w:tc>
      </w:tr>
      <w:tr w:rsidR="00E24265" w:rsidRPr="00615D4B" w:rsidDel="00CB3FDD" w14:paraId="24E831E9" w14:textId="26EFE7D4" w:rsidTr="005F76AD">
        <w:trPr>
          <w:trHeight w:val="291"/>
          <w:jc w:val="center"/>
          <w:del w:id="15809" w:author="阿毛" w:date="2021-05-21T17:54:00Z"/>
        </w:trPr>
        <w:tc>
          <w:tcPr>
            <w:tcW w:w="219" w:type="pct"/>
          </w:tcPr>
          <w:p w14:paraId="18C552CE" w14:textId="185B7013" w:rsidR="00E24265" w:rsidRPr="005E579A" w:rsidDel="00CB3FDD" w:rsidRDefault="00E24265" w:rsidP="005F76AD">
            <w:pPr>
              <w:pStyle w:val="af9"/>
              <w:numPr>
                <w:ilvl w:val="0"/>
                <w:numId w:val="55"/>
              </w:numPr>
              <w:ind w:leftChars="0"/>
              <w:rPr>
                <w:del w:id="15810" w:author="阿毛" w:date="2021-05-21T17:54:00Z"/>
                <w:rFonts w:ascii="標楷體" w:eastAsia="標楷體" w:hAnsi="標楷體"/>
              </w:rPr>
            </w:pPr>
          </w:p>
        </w:tc>
        <w:tc>
          <w:tcPr>
            <w:tcW w:w="756" w:type="pct"/>
          </w:tcPr>
          <w:p w14:paraId="65066CB8" w14:textId="10FAF4D9" w:rsidR="00E24265" w:rsidRPr="00615D4B" w:rsidDel="00CB3FDD" w:rsidRDefault="00E24265" w:rsidP="005F76AD">
            <w:pPr>
              <w:rPr>
                <w:del w:id="15811" w:author="阿毛" w:date="2021-05-21T17:54:00Z"/>
                <w:rFonts w:ascii="標楷體" w:eastAsia="標楷體" w:hAnsi="標楷體"/>
              </w:rPr>
            </w:pPr>
            <w:del w:id="15812" w:author="阿毛" w:date="2021-05-21T17:54:00Z">
              <w:r w:rsidRPr="00B93CCA" w:rsidDel="00CB3FDD">
                <w:rPr>
                  <w:rFonts w:ascii="標楷體" w:eastAsia="標楷體" w:hAnsi="標楷體" w:hint="eastAsia"/>
                </w:rPr>
                <w:delText>債務人IDN</w:delText>
              </w:r>
            </w:del>
          </w:p>
        </w:tc>
        <w:tc>
          <w:tcPr>
            <w:tcW w:w="624" w:type="pct"/>
          </w:tcPr>
          <w:p w14:paraId="4285BE6A" w14:textId="068FF197" w:rsidR="00E24265" w:rsidRPr="00615D4B" w:rsidDel="00CB3FDD" w:rsidRDefault="00E24265" w:rsidP="005F76AD">
            <w:pPr>
              <w:rPr>
                <w:del w:id="15813" w:author="阿毛" w:date="2021-05-21T17:54:00Z"/>
                <w:rFonts w:ascii="標楷體" w:eastAsia="標楷體" w:hAnsi="標楷體"/>
              </w:rPr>
            </w:pPr>
          </w:p>
        </w:tc>
        <w:tc>
          <w:tcPr>
            <w:tcW w:w="624" w:type="pct"/>
          </w:tcPr>
          <w:p w14:paraId="1FE6ADBE" w14:textId="5B33EFA4" w:rsidR="00E24265" w:rsidRPr="00615D4B" w:rsidDel="00CB3FDD" w:rsidRDefault="00E24265" w:rsidP="005F76AD">
            <w:pPr>
              <w:rPr>
                <w:del w:id="15814" w:author="阿毛" w:date="2021-05-21T17:54:00Z"/>
                <w:rFonts w:ascii="標楷體" w:eastAsia="標楷體" w:hAnsi="標楷體"/>
              </w:rPr>
            </w:pPr>
          </w:p>
        </w:tc>
        <w:tc>
          <w:tcPr>
            <w:tcW w:w="537" w:type="pct"/>
          </w:tcPr>
          <w:p w14:paraId="6FA42591" w14:textId="727D52D9" w:rsidR="00E24265" w:rsidRPr="00615D4B" w:rsidDel="00CB3FDD" w:rsidRDefault="00E24265" w:rsidP="005F76AD">
            <w:pPr>
              <w:rPr>
                <w:del w:id="15815" w:author="阿毛" w:date="2021-05-21T17:54:00Z"/>
                <w:rFonts w:ascii="標楷體" w:eastAsia="標楷體" w:hAnsi="標楷體"/>
              </w:rPr>
            </w:pPr>
          </w:p>
        </w:tc>
        <w:tc>
          <w:tcPr>
            <w:tcW w:w="299" w:type="pct"/>
          </w:tcPr>
          <w:p w14:paraId="074219D3" w14:textId="4CE03ABA" w:rsidR="00E24265" w:rsidRPr="00615D4B" w:rsidDel="00CB3FDD" w:rsidRDefault="00E24265" w:rsidP="005F76AD">
            <w:pPr>
              <w:rPr>
                <w:del w:id="15816" w:author="阿毛" w:date="2021-05-21T17:54:00Z"/>
                <w:rFonts w:ascii="標楷體" w:eastAsia="標楷體" w:hAnsi="標楷體"/>
              </w:rPr>
            </w:pPr>
          </w:p>
        </w:tc>
        <w:tc>
          <w:tcPr>
            <w:tcW w:w="299" w:type="pct"/>
          </w:tcPr>
          <w:p w14:paraId="0DE567BB" w14:textId="5139E0FD" w:rsidR="00E24265" w:rsidRPr="00615D4B" w:rsidDel="00CB3FDD" w:rsidRDefault="00E24265" w:rsidP="005F76AD">
            <w:pPr>
              <w:rPr>
                <w:del w:id="15817" w:author="阿毛" w:date="2021-05-21T17:54:00Z"/>
                <w:rFonts w:ascii="標楷體" w:eastAsia="標楷體" w:hAnsi="標楷體"/>
              </w:rPr>
            </w:pPr>
          </w:p>
        </w:tc>
        <w:tc>
          <w:tcPr>
            <w:tcW w:w="1643" w:type="pct"/>
          </w:tcPr>
          <w:p w14:paraId="34C92DA0" w14:textId="34792792" w:rsidR="00E24265" w:rsidRPr="00615D4B" w:rsidDel="00CB3FDD" w:rsidRDefault="00E24265" w:rsidP="005F76AD">
            <w:pPr>
              <w:rPr>
                <w:del w:id="15818" w:author="阿毛" w:date="2021-05-21T17:54:00Z"/>
                <w:rFonts w:ascii="標楷體" w:eastAsia="標楷體" w:hAnsi="標楷體"/>
              </w:rPr>
            </w:pPr>
          </w:p>
        </w:tc>
      </w:tr>
      <w:tr w:rsidR="00E24265" w:rsidRPr="00615D4B" w:rsidDel="00CB3FDD" w14:paraId="7C0D178C" w14:textId="5C0C3148" w:rsidTr="005F76AD">
        <w:trPr>
          <w:trHeight w:val="291"/>
          <w:jc w:val="center"/>
          <w:del w:id="15819" w:author="阿毛" w:date="2021-05-21T17:54:00Z"/>
        </w:trPr>
        <w:tc>
          <w:tcPr>
            <w:tcW w:w="219" w:type="pct"/>
          </w:tcPr>
          <w:p w14:paraId="7ACF88DD" w14:textId="5C9D770C" w:rsidR="00E24265" w:rsidRPr="005E579A" w:rsidDel="00CB3FDD" w:rsidRDefault="00E24265" w:rsidP="005F76AD">
            <w:pPr>
              <w:pStyle w:val="af9"/>
              <w:numPr>
                <w:ilvl w:val="0"/>
                <w:numId w:val="55"/>
              </w:numPr>
              <w:ind w:leftChars="0"/>
              <w:rPr>
                <w:del w:id="15820" w:author="阿毛" w:date="2021-05-21T17:54:00Z"/>
                <w:rFonts w:ascii="標楷體" w:eastAsia="標楷體" w:hAnsi="標楷體"/>
              </w:rPr>
            </w:pPr>
          </w:p>
        </w:tc>
        <w:tc>
          <w:tcPr>
            <w:tcW w:w="756" w:type="pct"/>
          </w:tcPr>
          <w:p w14:paraId="06C28298" w14:textId="5EA7A644" w:rsidR="00E24265" w:rsidRPr="00615D4B" w:rsidDel="00CB3FDD" w:rsidRDefault="00E24265" w:rsidP="005F76AD">
            <w:pPr>
              <w:rPr>
                <w:del w:id="15821" w:author="阿毛" w:date="2021-05-21T17:54:00Z"/>
                <w:rFonts w:ascii="標楷體" w:eastAsia="標楷體" w:hAnsi="標楷體"/>
              </w:rPr>
            </w:pPr>
            <w:del w:id="15822" w:author="阿毛" w:date="2021-05-21T17:54:00Z">
              <w:r w:rsidRPr="00B93CCA" w:rsidDel="00CB3FDD">
                <w:rPr>
                  <w:rFonts w:ascii="標楷體" w:eastAsia="標楷體" w:hAnsi="標楷體" w:hint="eastAsia"/>
                </w:rPr>
                <w:delText>報送單位代號</w:delText>
              </w:r>
            </w:del>
          </w:p>
        </w:tc>
        <w:tc>
          <w:tcPr>
            <w:tcW w:w="624" w:type="pct"/>
          </w:tcPr>
          <w:p w14:paraId="6F18C1E1" w14:textId="60A261FB" w:rsidR="00E24265" w:rsidRPr="00615D4B" w:rsidDel="00CB3FDD" w:rsidRDefault="00E24265" w:rsidP="005F76AD">
            <w:pPr>
              <w:rPr>
                <w:del w:id="15823" w:author="阿毛" w:date="2021-05-21T17:54:00Z"/>
                <w:rFonts w:ascii="標楷體" w:eastAsia="標楷體" w:hAnsi="標楷體"/>
              </w:rPr>
            </w:pPr>
          </w:p>
        </w:tc>
        <w:tc>
          <w:tcPr>
            <w:tcW w:w="624" w:type="pct"/>
          </w:tcPr>
          <w:p w14:paraId="23D2CB94" w14:textId="5095CDDF" w:rsidR="00E24265" w:rsidRPr="00615D4B" w:rsidDel="00CB3FDD" w:rsidRDefault="00E24265" w:rsidP="005F76AD">
            <w:pPr>
              <w:rPr>
                <w:del w:id="15824" w:author="阿毛" w:date="2021-05-21T17:54:00Z"/>
                <w:rFonts w:ascii="標楷體" w:eastAsia="標楷體" w:hAnsi="標楷體"/>
              </w:rPr>
            </w:pPr>
          </w:p>
        </w:tc>
        <w:tc>
          <w:tcPr>
            <w:tcW w:w="537" w:type="pct"/>
          </w:tcPr>
          <w:p w14:paraId="68D8A389" w14:textId="1E07CF3D" w:rsidR="00E24265" w:rsidRPr="00615D4B" w:rsidDel="00CB3FDD" w:rsidRDefault="00E24265" w:rsidP="005F76AD">
            <w:pPr>
              <w:rPr>
                <w:del w:id="15825" w:author="阿毛" w:date="2021-05-21T17:54:00Z"/>
                <w:rFonts w:ascii="標楷體" w:eastAsia="標楷體" w:hAnsi="標楷體"/>
              </w:rPr>
            </w:pPr>
          </w:p>
        </w:tc>
        <w:tc>
          <w:tcPr>
            <w:tcW w:w="299" w:type="pct"/>
          </w:tcPr>
          <w:p w14:paraId="5A06B681" w14:textId="2CA607DD" w:rsidR="00E24265" w:rsidRPr="00615D4B" w:rsidDel="00CB3FDD" w:rsidRDefault="00E24265" w:rsidP="005F76AD">
            <w:pPr>
              <w:rPr>
                <w:del w:id="15826" w:author="阿毛" w:date="2021-05-21T17:54:00Z"/>
                <w:rFonts w:ascii="標楷體" w:eastAsia="標楷體" w:hAnsi="標楷體"/>
              </w:rPr>
            </w:pPr>
          </w:p>
        </w:tc>
        <w:tc>
          <w:tcPr>
            <w:tcW w:w="299" w:type="pct"/>
          </w:tcPr>
          <w:p w14:paraId="4E9456BE" w14:textId="788885AB" w:rsidR="00E24265" w:rsidRPr="00615D4B" w:rsidDel="00CB3FDD" w:rsidRDefault="00E24265" w:rsidP="005F76AD">
            <w:pPr>
              <w:rPr>
                <w:del w:id="15827" w:author="阿毛" w:date="2021-05-21T17:54:00Z"/>
                <w:rFonts w:ascii="標楷體" w:eastAsia="標楷體" w:hAnsi="標楷體"/>
              </w:rPr>
            </w:pPr>
          </w:p>
        </w:tc>
        <w:tc>
          <w:tcPr>
            <w:tcW w:w="1643" w:type="pct"/>
          </w:tcPr>
          <w:p w14:paraId="2BD095BC" w14:textId="287CEFE7" w:rsidR="00E24265" w:rsidRPr="00615D4B" w:rsidDel="00CB3FDD" w:rsidRDefault="00E24265" w:rsidP="005F76AD">
            <w:pPr>
              <w:rPr>
                <w:del w:id="15828" w:author="阿毛" w:date="2021-05-21T17:54:00Z"/>
                <w:rFonts w:ascii="標楷體" w:eastAsia="標楷體" w:hAnsi="標楷體"/>
              </w:rPr>
            </w:pPr>
          </w:p>
        </w:tc>
      </w:tr>
      <w:tr w:rsidR="00E24265" w:rsidRPr="00615D4B" w:rsidDel="00CB3FDD" w14:paraId="57116FBA" w14:textId="49A4C430" w:rsidTr="005F76AD">
        <w:trPr>
          <w:trHeight w:val="291"/>
          <w:jc w:val="center"/>
          <w:del w:id="15829" w:author="阿毛" w:date="2021-05-21T17:54:00Z"/>
        </w:trPr>
        <w:tc>
          <w:tcPr>
            <w:tcW w:w="219" w:type="pct"/>
          </w:tcPr>
          <w:p w14:paraId="1D4D564A" w14:textId="5ACB721E" w:rsidR="00E24265" w:rsidRPr="005E579A" w:rsidDel="00CB3FDD" w:rsidRDefault="00E24265" w:rsidP="005F76AD">
            <w:pPr>
              <w:pStyle w:val="af9"/>
              <w:numPr>
                <w:ilvl w:val="0"/>
                <w:numId w:val="55"/>
              </w:numPr>
              <w:ind w:leftChars="0"/>
              <w:rPr>
                <w:del w:id="15830" w:author="阿毛" w:date="2021-05-21T17:54:00Z"/>
                <w:rFonts w:ascii="標楷體" w:eastAsia="標楷體" w:hAnsi="標楷體"/>
              </w:rPr>
            </w:pPr>
          </w:p>
        </w:tc>
        <w:tc>
          <w:tcPr>
            <w:tcW w:w="756" w:type="pct"/>
          </w:tcPr>
          <w:p w14:paraId="3AF4153F" w14:textId="115DBC74" w:rsidR="00E24265" w:rsidRPr="00615D4B" w:rsidDel="00CB3FDD" w:rsidRDefault="00E24265" w:rsidP="005F76AD">
            <w:pPr>
              <w:rPr>
                <w:del w:id="15831" w:author="阿毛" w:date="2021-05-21T17:54:00Z"/>
                <w:rFonts w:ascii="標楷體" w:eastAsia="標楷體" w:hAnsi="標楷體"/>
              </w:rPr>
            </w:pPr>
            <w:del w:id="15832" w:author="阿毛" w:date="2021-05-21T17:54:00Z">
              <w:r w:rsidRPr="00B93CCA" w:rsidDel="00CB3FDD">
                <w:rPr>
                  <w:rFonts w:ascii="標楷體" w:eastAsia="標楷體" w:hAnsi="標楷體" w:hint="eastAsia"/>
                </w:rPr>
                <w:delText>款項統一收付申請日</w:delText>
              </w:r>
            </w:del>
          </w:p>
        </w:tc>
        <w:tc>
          <w:tcPr>
            <w:tcW w:w="624" w:type="pct"/>
          </w:tcPr>
          <w:p w14:paraId="40DFECDA" w14:textId="54135B9F" w:rsidR="00E24265" w:rsidRPr="00615D4B" w:rsidDel="00CB3FDD" w:rsidRDefault="00E24265" w:rsidP="005F76AD">
            <w:pPr>
              <w:rPr>
                <w:del w:id="15833" w:author="阿毛" w:date="2021-05-21T17:54:00Z"/>
                <w:rFonts w:ascii="標楷體" w:eastAsia="標楷體" w:hAnsi="標楷體"/>
              </w:rPr>
            </w:pPr>
          </w:p>
        </w:tc>
        <w:tc>
          <w:tcPr>
            <w:tcW w:w="624" w:type="pct"/>
          </w:tcPr>
          <w:p w14:paraId="698E2E4D" w14:textId="05AEC66C" w:rsidR="00E24265" w:rsidRPr="00615D4B" w:rsidDel="00CB3FDD" w:rsidRDefault="00E24265" w:rsidP="005F76AD">
            <w:pPr>
              <w:rPr>
                <w:del w:id="15834" w:author="阿毛" w:date="2021-05-21T17:54:00Z"/>
                <w:rFonts w:ascii="標楷體" w:eastAsia="標楷體" w:hAnsi="標楷體"/>
              </w:rPr>
            </w:pPr>
          </w:p>
        </w:tc>
        <w:tc>
          <w:tcPr>
            <w:tcW w:w="537" w:type="pct"/>
          </w:tcPr>
          <w:p w14:paraId="0E932847" w14:textId="1CFEC0AE" w:rsidR="00E24265" w:rsidRPr="00615D4B" w:rsidDel="00CB3FDD" w:rsidRDefault="00E24265" w:rsidP="005F76AD">
            <w:pPr>
              <w:rPr>
                <w:del w:id="15835" w:author="阿毛" w:date="2021-05-21T17:54:00Z"/>
                <w:rFonts w:ascii="標楷體" w:eastAsia="標楷體" w:hAnsi="標楷體"/>
              </w:rPr>
            </w:pPr>
          </w:p>
        </w:tc>
        <w:tc>
          <w:tcPr>
            <w:tcW w:w="299" w:type="pct"/>
          </w:tcPr>
          <w:p w14:paraId="3E7CD946" w14:textId="74328376" w:rsidR="00E24265" w:rsidRPr="00615D4B" w:rsidDel="00CB3FDD" w:rsidRDefault="00E24265" w:rsidP="005F76AD">
            <w:pPr>
              <w:rPr>
                <w:del w:id="15836" w:author="阿毛" w:date="2021-05-21T17:54:00Z"/>
                <w:rFonts w:ascii="標楷體" w:eastAsia="標楷體" w:hAnsi="標楷體"/>
              </w:rPr>
            </w:pPr>
          </w:p>
        </w:tc>
        <w:tc>
          <w:tcPr>
            <w:tcW w:w="299" w:type="pct"/>
          </w:tcPr>
          <w:p w14:paraId="56A83615" w14:textId="50EA452B" w:rsidR="00E24265" w:rsidRPr="00615D4B" w:rsidDel="00CB3FDD" w:rsidRDefault="00E24265" w:rsidP="005F76AD">
            <w:pPr>
              <w:rPr>
                <w:del w:id="15837" w:author="阿毛" w:date="2021-05-21T17:54:00Z"/>
                <w:rFonts w:ascii="標楷體" w:eastAsia="標楷體" w:hAnsi="標楷體"/>
              </w:rPr>
            </w:pPr>
          </w:p>
        </w:tc>
        <w:tc>
          <w:tcPr>
            <w:tcW w:w="1643" w:type="pct"/>
          </w:tcPr>
          <w:p w14:paraId="0E2FB3CD" w14:textId="466C73D6" w:rsidR="00E24265" w:rsidRPr="00615D4B" w:rsidDel="00CB3FDD" w:rsidRDefault="00E24265" w:rsidP="005F76AD">
            <w:pPr>
              <w:rPr>
                <w:del w:id="15838" w:author="阿毛" w:date="2021-05-21T17:54:00Z"/>
                <w:rFonts w:ascii="標楷體" w:eastAsia="標楷體" w:hAnsi="標楷體"/>
              </w:rPr>
            </w:pPr>
          </w:p>
        </w:tc>
      </w:tr>
      <w:tr w:rsidR="00E24265" w:rsidRPr="00615D4B" w:rsidDel="00CB3FDD" w14:paraId="263638AB" w14:textId="6E4EAD64" w:rsidTr="005F76AD">
        <w:trPr>
          <w:trHeight w:val="291"/>
          <w:jc w:val="center"/>
          <w:del w:id="15839" w:author="阿毛" w:date="2021-05-21T17:54:00Z"/>
        </w:trPr>
        <w:tc>
          <w:tcPr>
            <w:tcW w:w="219" w:type="pct"/>
          </w:tcPr>
          <w:p w14:paraId="52F80B82" w14:textId="51075169" w:rsidR="00E24265" w:rsidRPr="005E579A" w:rsidDel="00CB3FDD" w:rsidRDefault="00E24265" w:rsidP="005F76AD">
            <w:pPr>
              <w:pStyle w:val="af9"/>
              <w:numPr>
                <w:ilvl w:val="0"/>
                <w:numId w:val="55"/>
              </w:numPr>
              <w:ind w:leftChars="0"/>
              <w:rPr>
                <w:del w:id="15840" w:author="阿毛" w:date="2021-05-21T17:54:00Z"/>
                <w:rFonts w:ascii="標楷體" w:eastAsia="標楷體" w:hAnsi="標楷體"/>
              </w:rPr>
            </w:pPr>
          </w:p>
        </w:tc>
        <w:tc>
          <w:tcPr>
            <w:tcW w:w="756" w:type="pct"/>
          </w:tcPr>
          <w:p w14:paraId="10DE6B5F" w14:textId="25C5C02A" w:rsidR="00E24265" w:rsidRPr="00615D4B" w:rsidDel="00CB3FDD" w:rsidRDefault="00E24265" w:rsidP="005F76AD">
            <w:pPr>
              <w:rPr>
                <w:del w:id="15841" w:author="阿毛" w:date="2021-05-21T17:54:00Z"/>
                <w:rFonts w:ascii="標楷體" w:eastAsia="標楷體" w:hAnsi="標楷體"/>
              </w:rPr>
            </w:pPr>
            <w:del w:id="15842" w:author="阿毛" w:date="2021-05-21T17:54:00Z">
              <w:r w:rsidRPr="00B93CCA" w:rsidDel="00CB3FDD">
                <w:rPr>
                  <w:rFonts w:ascii="標楷體" w:eastAsia="標楷體" w:hAnsi="標楷體" w:hint="eastAsia"/>
                </w:rPr>
                <w:delText>結案日期</w:delText>
              </w:r>
            </w:del>
          </w:p>
        </w:tc>
        <w:tc>
          <w:tcPr>
            <w:tcW w:w="624" w:type="pct"/>
          </w:tcPr>
          <w:p w14:paraId="3FC9D9A1" w14:textId="2E69C10F" w:rsidR="00E24265" w:rsidRPr="00615D4B" w:rsidDel="00CB3FDD" w:rsidRDefault="00E24265" w:rsidP="005F76AD">
            <w:pPr>
              <w:rPr>
                <w:del w:id="15843" w:author="阿毛" w:date="2021-05-21T17:54:00Z"/>
                <w:rFonts w:ascii="標楷體" w:eastAsia="標楷體" w:hAnsi="標楷體"/>
              </w:rPr>
            </w:pPr>
          </w:p>
        </w:tc>
        <w:tc>
          <w:tcPr>
            <w:tcW w:w="624" w:type="pct"/>
          </w:tcPr>
          <w:p w14:paraId="3DAEBF38" w14:textId="2A201FF6" w:rsidR="00E24265" w:rsidRPr="00615D4B" w:rsidDel="00CB3FDD" w:rsidRDefault="00E24265" w:rsidP="005F76AD">
            <w:pPr>
              <w:rPr>
                <w:del w:id="15844" w:author="阿毛" w:date="2021-05-21T17:54:00Z"/>
                <w:rFonts w:ascii="標楷體" w:eastAsia="標楷體" w:hAnsi="標楷體"/>
              </w:rPr>
            </w:pPr>
          </w:p>
        </w:tc>
        <w:tc>
          <w:tcPr>
            <w:tcW w:w="537" w:type="pct"/>
          </w:tcPr>
          <w:p w14:paraId="73EA96FD" w14:textId="2D76ED18" w:rsidR="00E24265" w:rsidRPr="00615D4B" w:rsidDel="00CB3FDD" w:rsidRDefault="00E24265" w:rsidP="005F76AD">
            <w:pPr>
              <w:rPr>
                <w:del w:id="15845" w:author="阿毛" w:date="2021-05-21T17:54:00Z"/>
                <w:rFonts w:ascii="標楷體" w:eastAsia="標楷體" w:hAnsi="標楷體"/>
              </w:rPr>
            </w:pPr>
          </w:p>
        </w:tc>
        <w:tc>
          <w:tcPr>
            <w:tcW w:w="299" w:type="pct"/>
          </w:tcPr>
          <w:p w14:paraId="09AF6B57" w14:textId="46728B8F" w:rsidR="00E24265" w:rsidRPr="00615D4B" w:rsidDel="00CB3FDD" w:rsidRDefault="00E24265" w:rsidP="005F76AD">
            <w:pPr>
              <w:rPr>
                <w:del w:id="15846" w:author="阿毛" w:date="2021-05-21T17:54:00Z"/>
                <w:rFonts w:ascii="標楷體" w:eastAsia="標楷體" w:hAnsi="標楷體"/>
              </w:rPr>
            </w:pPr>
          </w:p>
        </w:tc>
        <w:tc>
          <w:tcPr>
            <w:tcW w:w="299" w:type="pct"/>
          </w:tcPr>
          <w:p w14:paraId="29B58CCC" w14:textId="3360BE9F" w:rsidR="00E24265" w:rsidRPr="00615D4B" w:rsidDel="00CB3FDD" w:rsidRDefault="00E24265" w:rsidP="005F76AD">
            <w:pPr>
              <w:rPr>
                <w:del w:id="15847" w:author="阿毛" w:date="2021-05-21T17:54:00Z"/>
                <w:rFonts w:ascii="標楷體" w:eastAsia="標楷體" w:hAnsi="標楷體"/>
              </w:rPr>
            </w:pPr>
          </w:p>
        </w:tc>
        <w:tc>
          <w:tcPr>
            <w:tcW w:w="1643" w:type="pct"/>
          </w:tcPr>
          <w:p w14:paraId="34E73DAF" w14:textId="217DB327" w:rsidR="00E24265" w:rsidRPr="00615D4B" w:rsidDel="00CB3FDD" w:rsidRDefault="00E24265" w:rsidP="005F76AD">
            <w:pPr>
              <w:rPr>
                <w:del w:id="15848" w:author="阿毛" w:date="2021-05-21T17:54:00Z"/>
                <w:rFonts w:ascii="標楷體" w:eastAsia="標楷體" w:hAnsi="標楷體"/>
              </w:rPr>
            </w:pPr>
          </w:p>
        </w:tc>
      </w:tr>
      <w:tr w:rsidR="00E24265" w:rsidRPr="00615D4B" w:rsidDel="00CB3FDD" w14:paraId="5C086463" w14:textId="177BB185" w:rsidTr="005F76AD">
        <w:trPr>
          <w:trHeight w:val="291"/>
          <w:jc w:val="center"/>
          <w:del w:id="15849" w:author="阿毛" w:date="2021-05-21T17:54:00Z"/>
        </w:trPr>
        <w:tc>
          <w:tcPr>
            <w:tcW w:w="219" w:type="pct"/>
          </w:tcPr>
          <w:p w14:paraId="0928C6A6" w14:textId="5B5EC771" w:rsidR="00E24265" w:rsidRPr="005E579A" w:rsidDel="00CB3FDD" w:rsidRDefault="00E24265" w:rsidP="005F76AD">
            <w:pPr>
              <w:pStyle w:val="af9"/>
              <w:numPr>
                <w:ilvl w:val="0"/>
                <w:numId w:val="55"/>
              </w:numPr>
              <w:ind w:leftChars="0"/>
              <w:rPr>
                <w:del w:id="15850" w:author="阿毛" w:date="2021-05-21T17:54:00Z"/>
                <w:rFonts w:ascii="標楷體" w:eastAsia="標楷體" w:hAnsi="標楷體"/>
              </w:rPr>
            </w:pPr>
          </w:p>
        </w:tc>
        <w:tc>
          <w:tcPr>
            <w:tcW w:w="756" w:type="pct"/>
          </w:tcPr>
          <w:p w14:paraId="7C598F90" w14:textId="13B4B916" w:rsidR="00E24265" w:rsidRPr="00615D4B" w:rsidDel="00CB3FDD" w:rsidRDefault="00E24265" w:rsidP="005F76AD">
            <w:pPr>
              <w:rPr>
                <w:del w:id="15851" w:author="阿毛" w:date="2021-05-21T17:54:00Z"/>
                <w:rFonts w:ascii="標楷體" w:eastAsia="標楷體" w:hAnsi="標楷體"/>
              </w:rPr>
            </w:pPr>
            <w:del w:id="15852" w:author="阿毛" w:date="2021-05-21T17:54:00Z">
              <w:r w:rsidRPr="00B93CCA" w:rsidDel="00CB3FDD">
                <w:rPr>
                  <w:rFonts w:ascii="標楷體" w:eastAsia="標楷體" w:hAnsi="標楷體" w:hint="eastAsia"/>
                </w:rPr>
                <w:delText>結案原因</w:delText>
              </w:r>
            </w:del>
          </w:p>
        </w:tc>
        <w:tc>
          <w:tcPr>
            <w:tcW w:w="624" w:type="pct"/>
          </w:tcPr>
          <w:p w14:paraId="12E58F89" w14:textId="172D2B08" w:rsidR="00E24265" w:rsidRPr="00615D4B" w:rsidDel="00CB3FDD" w:rsidRDefault="00E24265" w:rsidP="005F76AD">
            <w:pPr>
              <w:rPr>
                <w:del w:id="15853" w:author="阿毛" w:date="2021-05-21T17:54:00Z"/>
                <w:rFonts w:ascii="標楷體" w:eastAsia="標楷體" w:hAnsi="標楷體"/>
              </w:rPr>
            </w:pPr>
          </w:p>
        </w:tc>
        <w:tc>
          <w:tcPr>
            <w:tcW w:w="624" w:type="pct"/>
          </w:tcPr>
          <w:p w14:paraId="0BC036F1" w14:textId="3AD88190" w:rsidR="00E24265" w:rsidRPr="00615D4B" w:rsidDel="00CB3FDD" w:rsidRDefault="00E24265" w:rsidP="005F76AD">
            <w:pPr>
              <w:rPr>
                <w:del w:id="15854" w:author="阿毛" w:date="2021-05-21T17:54:00Z"/>
                <w:rFonts w:ascii="標楷體" w:eastAsia="標楷體" w:hAnsi="標楷體"/>
              </w:rPr>
            </w:pPr>
          </w:p>
        </w:tc>
        <w:tc>
          <w:tcPr>
            <w:tcW w:w="537" w:type="pct"/>
          </w:tcPr>
          <w:p w14:paraId="6808698E" w14:textId="5A658865" w:rsidR="00E24265" w:rsidRPr="00615D4B" w:rsidDel="00CB3FDD" w:rsidRDefault="00E24265" w:rsidP="005F76AD">
            <w:pPr>
              <w:rPr>
                <w:del w:id="15855" w:author="阿毛" w:date="2021-05-21T17:54:00Z"/>
                <w:rFonts w:ascii="標楷體" w:eastAsia="標楷體" w:hAnsi="標楷體"/>
              </w:rPr>
            </w:pPr>
            <w:del w:id="15856" w:author="阿毛" w:date="2021-05-21T17:54:00Z">
              <w:r w:rsidDel="00CB3FDD">
                <w:rPr>
                  <w:rFonts w:ascii="標楷體" w:eastAsia="標楷體" w:hAnsi="標楷體" w:hint="eastAsia"/>
                </w:rPr>
                <w:delText>下拉式選單</w:delText>
              </w:r>
            </w:del>
          </w:p>
        </w:tc>
        <w:tc>
          <w:tcPr>
            <w:tcW w:w="299" w:type="pct"/>
          </w:tcPr>
          <w:p w14:paraId="25C65AA8" w14:textId="042E6C2D" w:rsidR="00E24265" w:rsidRPr="00615D4B" w:rsidDel="00CB3FDD" w:rsidRDefault="00E24265" w:rsidP="005F76AD">
            <w:pPr>
              <w:rPr>
                <w:del w:id="15857" w:author="阿毛" w:date="2021-05-21T17:54:00Z"/>
                <w:rFonts w:ascii="標楷體" w:eastAsia="標楷體" w:hAnsi="標楷體"/>
              </w:rPr>
            </w:pPr>
          </w:p>
        </w:tc>
        <w:tc>
          <w:tcPr>
            <w:tcW w:w="299" w:type="pct"/>
          </w:tcPr>
          <w:p w14:paraId="4590B25A" w14:textId="03F8B9E4" w:rsidR="00E24265" w:rsidRPr="00615D4B" w:rsidDel="00CB3FDD" w:rsidRDefault="00E24265" w:rsidP="005F76AD">
            <w:pPr>
              <w:rPr>
                <w:del w:id="15858" w:author="阿毛" w:date="2021-05-21T17:54:00Z"/>
                <w:rFonts w:ascii="標楷體" w:eastAsia="標楷體" w:hAnsi="標楷體"/>
              </w:rPr>
            </w:pPr>
          </w:p>
        </w:tc>
        <w:tc>
          <w:tcPr>
            <w:tcW w:w="1643" w:type="pct"/>
          </w:tcPr>
          <w:p w14:paraId="5B16FFEF" w14:textId="6DBCE984" w:rsidR="00E24265" w:rsidRPr="00DC6EF5" w:rsidDel="00CB3FDD" w:rsidRDefault="00E24265" w:rsidP="005F76AD">
            <w:pPr>
              <w:rPr>
                <w:del w:id="15859" w:author="阿毛" w:date="2021-05-21T17:54:00Z"/>
                <w:rFonts w:ascii="標楷體" w:eastAsia="標楷體" w:hAnsi="標楷體"/>
              </w:rPr>
            </w:pPr>
            <w:del w:id="15860" w:author="阿毛" w:date="2021-05-21T17:54:00Z">
              <w:r w:rsidRPr="00DC6EF5" w:rsidDel="00CB3FDD">
                <w:rPr>
                  <w:rFonts w:ascii="標楷體" w:eastAsia="標楷體" w:hAnsi="標楷體" w:hint="eastAsia"/>
                </w:rPr>
                <w:delText>1:債務人主動撤案</w:delText>
              </w:r>
            </w:del>
          </w:p>
          <w:p w14:paraId="1C655A7A" w14:textId="7DA1AADD" w:rsidR="00E24265" w:rsidRPr="00DC6EF5" w:rsidDel="00CB3FDD" w:rsidRDefault="00E24265" w:rsidP="005F76AD">
            <w:pPr>
              <w:rPr>
                <w:del w:id="15861" w:author="阿毛" w:date="2021-05-21T17:54:00Z"/>
                <w:rFonts w:ascii="標楷體" w:eastAsia="標楷體" w:hAnsi="標楷體"/>
              </w:rPr>
            </w:pPr>
            <w:del w:id="15862" w:author="阿毛" w:date="2021-05-21T17:54:00Z">
              <w:r w:rsidRPr="00DC6EF5" w:rsidDel="00CB3FDD">
                <w:rPr>
                  <w:rFonts w:ascii="標楷體" w:eastAsia="標楷體" w:hAnsi="標楷體" w:hint="eastAsia"/>
                </w:rPr>
                <w:delText>2:債務人申請更生統收統付前未依約履行更生方案</w:delText>
              </w:r>
            </w:del>
          </w:p>
          <w:p w14:paraId="774CCE50" w14:textId="27BB242A" w:rsidR="00E24265" w:rsidRPr="00DC6EF5" w:rsidDel="00CB3FDD" w:rsidRDefault="00E24265" w:rsidP="005F76AD">
            <w:pPr>
              <w:rPr>
                <w:del w:id="15863" w:author="阿毛" w:date="2021-05-21T17:54:00Z"/>
                <w:rFonts w:ascii="標楷體" w:eastAsia="標楷體" w:hAnsi="標楷體"/>
              </w:rPr>
            </w:pPr>
            <w:del w:id="15864" w:author="阿毛" w:date="2021-05-21T17:54:00Z">
              <w:r w:rsidRPr="00DC6EF5" w:rsidDel="00CB3FDD">
                <w:rPr>
                  <w:rFonts w:ascii="標楷體" w:eastAsia="標楷體" w:hAnsi="標楷體" w:hint="eastAsia"/>
                </w:rPr>
                <w:delText>3:更生款項統一收付申請生效後債務人未依約履行</w:delText>
              </w:r>
            </w:del>
          </w:p>
          <w:p w14:paraId="5893C4A7" w14:textId="0A4466DF" w:rsidR="00E24265" w:rsidRPr="00DC6EF5" w:rsidDel="00CB3FDD" w:rsidRDefault="00E24265" w:rsidP="005F76AD">
            <w:pPr>
              <w:rPr>
                <w:del w:id="15865" w:author="阿毛" w:date="2021-05-21T17:54:00Z"/>
                <w:rFonts w:ascii="標楷體" w:eastAsia="標楷體" w:hAnsi="標楷體"/>
              </w:rPr>
            </w:pPr>
            <w:del w:id="15866" w:author="阿毛" w:date="2021-05-21T17:54:00Z">
              <w:r w:rsidRPr="00DC6EF5" w:rsidDel="00CB3FDD">
                <w:rPr>
                  <w:rFonts w:ascii="標楷體" w:eastAsia="標楷體" w:hAnsi="標楷體" w:hint="eastAsia"/>
                </w:rPr>
                <w:delText>4:Key值欄位輸入錯誤，本行結案</w:delText>
              </w:r>
            </w:del>
          </w:p>
          <w:p w14:paraId="37EC2298" w14:textId="67E13ABB" w:rsidR="00E24265" w:rsidRPr="00DC6EF5" w:rsidDel="00CB3FDD" w:rsidRDefault="00E24265" w:rsidP="005F76AD">
            <w:pPr>
              <w:rPr>
                <w:del w:id="15867" w:author="阿毛" w:date="2021-05-21T17:54:00Z"/>
                <w:rFonts w:ascii="標楷體" w:eastAsia="標楷體" w:hAnsi="標楷體"/>
              </w:rPr>
            </w:pPr>
            <w:del w:id="15868" w:author="阿毛" w:date="2021-05-21T17:54:00Z">
              <w:r w:rsidRPr="00DC6EF5" w:rsidDel="00CB3FDD">
                <w:rPr>
                  <w:rFonts w:ascii="標楷體" w:eastAsia="標楷體" w:hAnsi="標楷體" w:hint="eastAsia"/>
                </w:rPr>
                <w:delText>5:債權金融機構未全數回報債權</w:delText>
              </w:r>
            </w:del>
          </w:p>
          <w:p w14:paraId="78F7F895" w14:textId="2416BDCA" w:rsidR="00E24265" w:rsidRPr="00615D4B" w:rsidDel="00CB3FDD" w:rsidRDefault="00E24265" w:rsidP="005F76AD">
            <w:pPr>
              <w:rPr>
                <w:del w:id="15869" w:author="阿毛" w:date="2021-05-21T17:54:00Z"/>
                <w:rFonts w:ascii="標楷體" w:eastAsia="標楷體" w:hAnsi="標楷體"/>
              </w:rPr>
            </w:pPr>
            <w:del w:id="15870" w:author="阿毛" w:date="2021-05-21T17:54:00Z">
              <w:r w:rsidRPr="00DC6EF5" w:rsidDel="00CB3FDD">
                <w:rPr>
                  <w:rFonts w:ascii="標楷體" w:eastAsia="標楷體" w:hAnsi="標楷體" w:hint="eastAsia"/>
                </w:rPr>
                <w:delText>6:主辦行停止辦理更生統一收付作業</w:delText>
              </w:r>
            </w:del>
          </w:p>
        </w:tc>
      </w:tr>
      <w:tr w:rsidR="00E24265" w:rsidRPr="00615D4B" w:rsidDel="00CB3FDD" w14:paraId="324EED96" w14:textId="6E82EAE0" w:rsidTr="005F76AD">
        <w:trPr>
          <w:trHeight w:val="291"/>
          <w:jc w:val="center"/>
          <w:del w:id="15871" w:author="阿毛" w:date="2021-05-21T17:54:00Z"/>
        </w:trPr>
        <w:tc>
          <w:tcPr>
            <w:tcW w:w="219" w:type="pct"/>
          </w:tcPr>
          <w:p w14:paraId="49001856" w14:textId="7F560B90" w:rsidR="00E24265" w:rsidRPr="005E579A" w:rsidDel="00CB3FDD" w:rsidRDefault="00E24265" w:rsidP="005F76AD">
            <w:pPr>
              <w:pStyle w:val="af9"/>
              <w:numPr>
                <w:ilvl w:val="0"/>
                <w:numId w:val="55"/>
              </w:numPr>
              <w:ind w:leftChars="0"/>
              <w:rPr>
                <w:del w:id="15872" w:author="阿毛" w:date="2021-05-21T17:54:00Z"/>
                <w:rFonts w:ascii="標楷體" w:eastAsia="標楷體" w:hAnsi="標楷體"/>
              </w:rPr>
            </w:pPr>
          </w:p>
        </w:tc>
        <w:tc>
          <w:tcPr>
            <w:tcW w:w="756" w:type="pct"/>
          </w:tcPr>
          <w:p w14:paraId="23B26413" w14:textId="3D3FD0E8" w:rsidR="00E24265" w:rsidRPr="00615D4B" w:rsidDel="00CB3FDD" w:rsidRDefault="00E24265" w:rsidP="005F76AD">
            <w:pPr>
              <w:rPr>
                <w:del w:id="15873" w:author="阿毛" w:date="2021-05-21T17:54:00Z"/>
                <w:rFonts w:ascii="標楷體" w:eastAsia="標楷體" w:hAnsi="標楷體"/>
              </w:rPr>
            </w:pPr>
            <w:del w:id="15874" w:author="阿毛" w:date="2021-05-21T17:54:00Z">
              <w:r w:rsidRPr="00B93CCA" w:rsidDel="00CB3FDD">
                <w:rPr>
                  <w:rFonts w:ascii="標楷體" w:eastAsia="標楷體" w:hAnsi="標楷體" w:hint="eastAsia"/>
                </w:rPr>
                <w:delText>轉JCIC文字檔日期</w:delText>
              </w:r>
            </w:del>
          </w:p>
        </w:tc>
        <w:tc>
          <w:tcPr>
            <w:tcW w:w="624" w:type="pct"/>
          </w:tcPr>
          <w:p w14:paraId="0DB5F5A9" w14:textId="543E176B" w:rsidR="00E24265" w:rsidRPr="00615D4B" w:rsidDel="00CB3FDD" w:rsidRDefault="00E24265" w:rsidP="005F76AD">
            <w:pPr>
              <w:rPr>
                <w:del w:id="15875" w:author="阿毛" w:date="2021-05-21T17:54:00Z"/>
                <w:rFonts w:ascii="標楷體" w:eastAsia="標楷體" w:hAnsi="標楷體"/>
              </w:rPr>
            </w:pPr>
          </w:p>
        </w:tc>
        <w:tc>
          <w:tcPr>
            <w:tcW w:w="624" w:type="pct"/>
          </w:tcPr>
          <w:p w14:paraId="189E162F" w14:textId="6D15341E" w:rsidR="00E24265" w:rsidRPr="00615D4B" w:rsidDel="00CB3FDD" w:rsidRDefault="00E24265" w:rsidP="005F76AD">
            <w:pPr>
              <w:rPr>
                <w:del w:id="15876" w:author="阿毛" w:date="2021-05-21T17:54:00Z"/>
                <w:rFonts w:ascii="標楷體" w:eastAsia="標楷體" w:hAnsi="標楷體"/>
              </w:rPr>
            </w:pPr>
          </w:p>
        </w:tc>
        <w:tc>
          <w:tcPr>
            <w:tcW w:w="537" w:type="pct"/>
          </w:tcPr>
          <w:p w14:paraId="03C5CEFC" w14:textId="617D5157" w:rsidR="00E24265" w:rsidRPr="00615D4B" w:rsidDel="00CB3FDD" w:rsidRDefault="00E24265" w:rsidP="005F76AD">
            <w:pPr>
              <w:rPr>
                <w:del w:id="15877" w:author="阿毛" w:date="2021-05-21T17:54:00Z"/>
                <w:rFonts w:ascii="標楷體" w:eastAsia="標楷體" w:hAnsi="標楷體"/>
              </w:rPr>
            </w:pPr>
          </w:p>
        </w:tc>
        <w:tc>
          <w:tcPr>
            <w:tcW w:w="299" w:type="pct"/>
          </w:tcPr>
          <w:p w14:paraId="56A25F14" w14:textId="1FA66CEB" w:rsidR="00E24265" w:rsidRPr="00615D4B" w:rsidDel="00CB3FDD" w:rsidRDefault="00E24265" w:rsidP="005F76AD">
            <w:pPr>
              <w:rPr>
                <w:del w:id="15878" w:author="阿毛" w:date="2021-05-21T17:54:00Z"/>
                <w:rFonts w:ascii="標楷體" w:eastAsia="標楷體" w:hAnsi="標楷體"/>
              </w:rPr>
            </w:pPr>
          </w:p>
        </w:tc>
        <w:tc>
          <w:tcPr>
            <w:tcW w:w="299" w:type="pct"/>
          </w:tcPr>
          <w:p w14:paraId="2E2671AF" w14:textId="4EAD45F1" w:rsidR="00E24265" w:rsidRPr="00615D4B" w:rsidDel="00CB3FDD" w:rsidRDefault="00E24265" w:rsidP="005F76AD">
            <w:pPr>
              <w:rPr>
                <w:del w:id="15879" w:author="阿毛" w:date="2021-05-21T17:54:00Z"/>
                <w:rFonts w:ascii="標楷體" w:eastAsia="標楷體" w:hAnsi="標楷體"/>
              </w:rPr>
            </w:pPr>
          </w:p>
        </w:tc>
        <w:tc>
          <w:tcPr>
            <w:tcW w:w="1643" w:type="pct"/>
          </w:tcPr>
          <w:p w14:paraId="13E4243D" w14:textId="68610ED5" w:rsidR="00E24265" w:rsidRPr="00615D4B" w:rsidDel="00CB3FDD" w:rsidRDefault="00E24265" w:rsidP="005F76AD">
            <w:pPr>
              <w:rPr>
                <w:del w:id="15880" w:author="阿毛" w:date="2021-05-21T17:54:00Z"/>
                <w:rFonts w:ascii="標楷體" w:eastAsia="標楷體" w:hAnsi="標楷體"/>
              </w:rPr>
            </w:pPr>
          </w:p>
        </w:tc>
      </w:tr>
      <w:tr w:rsidR="00E24265" w:rsidRPr="00615D4B" w:rsidDel="00CB3FDD" w14:paraId="6423EFA0" w14:textId="30F0CCC2" w:rsidTr="005F76AD">
        <w:trPr>
          <w:trHeight w:val="291"/>
          <w:jc w:val="center"/>
          <w:del w:id="15881" w:author="阿毛" w:date="2021-05-21T17:54:00Z"/>
        </w:trPr>
        <w:tc>
          <w:tcPr>
            <w:tcW w:w="219" w:type="pct"/>
          </w:tcPr>
          <w:p w14:paraId="18FD5A87" w14:textId="2F7989FD" w:rsidR="00E24265" w:rsidRPr="005E579A" w:rsidDel="00CB3FDD" w:rsidRDefault="00E24265" w:rsidP="005F76AD">
            <w:pPr>
              <w:pStyle w:val="af9"/>
              <w:numPr>
                <w:ilvl w:val="0"/>
                <w:numId w:val="55"/>
              </w:numPr>
              <w:ind w:leftChars="0"/>
              <w:rPr>
                <w:del w:id="15882" w:author="阿毛" w:date="2021-05-21T17:54:00Z"/>
                <w:rFonts w:ascii="標楷體" w:eastAsia="標楷體" w:hAnsi="標楷體"/>
              </w:rPr>
            </w:pPr>
          </w:p>
        </w:tc>
        <w:tc>
          <w:tcPr>
            <w:tcW w:w="756" w:type="pct"/>
          </w:tcPr>
          <w:p w14:paraId="4A86A803" w14:textId="3A779DF2" w:rsidR="00E24265" w:rsidRPr="00615D4B" w:rsidDel="00CB3FDD" w:rsidRDefault="00E24265" w:rsidP="005F76AD">
            <w:pPr>
              <w:rPr>
                <w:del w:id="15883" w:author="阿毛" w:date="2021-05-21T17:54:00Z"/>
                <w:rFonts w:ascii="標楷體" w:eastAsia="標楷體" w:hAnsi="標楷體"/>
              </w:rPr>
            </w:pPr>
            <w:del w:id="15884" w:author="阿毛" w:date="2021-05-21T17:54:00Z">
              <w:r w:rsidRPr="00B93CCA" w:rsidDel="00CB3FDD">
                <w:rPr>
                  <w:rFonts w:ascii="標楷體" w:eastAsia="標楷體" w:hAnsi="標楷體" w:hint="eastAsia"/>
                </w:rPr>
                <w:delText>通訊電話</w:delText>
              </w:r>
            </w:del>
          </w:p>
        </w:tc>
        <w:tc>
          <w:tcPr>
            <w:tcW w:w="624" w:type="pct"/>
          </w:tcPr>
          <w:p w14:paraId="2AE8530F" w14:textId="19F30D6E" w:rsidR="00E24265" w:rsidRPr="00615D4B" w:rsidDel="00CB3FDD" w:rsidRDefault="00E24265" w:rsidP="005F76AD">
            <w:pPr>
              <w:rPr>
                <w:del w:id="15885" w:author="阿毛" w:date="2021-05-21T17:54:00Z"/>
                <w:rFonts w:ascii="標楷體" w:eastAsia="標楷體" w:hAnsi="標楷體"/>
              </w:rPr>
            </w:pPr>
          </w:p>
        </w:tc>
        <w:tc>
          <w:tcPr>
            <w:tcW w:w="624" w:type="pct"/>
          </w:tcPr>
          <w:p w14:paraId="2DC7235E" w14:textId="1C56F780" w:rsidR="00E24265" w:rsidRPr="00615D4B" w:rsidDel="00CB3FDD" w:rsidRDefault="00E24265" w:rsidP="005F76AD">
            <w:pPr>
              <w:rPr>
                <w:del w:id="15886" w:author="阿毛" w:date="2021-05-21T17:54:00Z"/>
                <w:rFonts w:ascii="標楷體" w:eastAsia="標楷體" w:hAnsi="標楷體"/>
              </w:rPr>
            </w:pPr>
          </w:p>
        </w:tc>
        <w:tc>
          <w:tcPr>
            <w:tcW w:w="537" w:type="pct"/>
          </w:tcPr>
          <w:p w14:paraId="4BA49A79" w14:textId="4F61A85D" w:rsidR="00E24265" w:rsidRPr="00615D4B" w:rsidDel="00CB3FDD" w:rsidRDefault="00E24265" w:rsidP="005F76AD">
            <w:pPr>
              <w:rPr>
                <w:del w:id="15887" w:author="阿毛" w:date="2021-05-21T17:54:00Z"/>
                <w:rFonts w:ascii="標楷體" w:eastAsia="標楷體" w:hAnsi="標楷體"/>
              </w:rPr>
            </w:pPr>
          </w:p>
        </w:tc>
        <w:tc>
          <w:tcPr>
            <w:tcW w:w="299" w:type="pct"/>
          </w:tcPr>
          <w:p w14:paraId="04C6FF2F" w14:textId="7084E0D5" w:rsidR="00E24265" w:rsidRPr="00615D4B" w:rsidDel="00CB3FDD" w:rsidRDefault="00E24265" w:rsidP="005F76AD">
            <w:pPr>
              <w:rPr>
                <w:del w:id="15888" w:author="阿毛" w:date="2021-05-21T17:54:00Z"/>
                <w:rFonts w:ascii="標楷體" w:eastAsia="標楷體" w:hAnsi="標楷體"/>
              </w:rPr>
            </w:pPr>
          </w:p>
        </w:tc>
        <w:tc>
          <w:tcPr>
            <w:tcW w:w="299" w:type="pct"/>
          </w:tcPr>
          <w:p w14:paraId="61385EC7" w14:textId="34B23E8B" w:rsidR="00E24265" w:rsidRPr="00615D4B" w:rsidDel="00CB3FDD" w:rsidRDefault="00E24265" w:rsidP="005F76AD">
            <w:pPr>
              <w:rPr>
                <w:del w:id="15889" w:author="阿毛" w:date="2021-05-21T17:54:00Z"/>
                <w:rFonts w:ascii="標楷體" w:eastAsia="標楷體" w:hAnsi="標楷體"/>
              </w:rPr>
            </w:pPr>
          </w:p>
        </w:tc>
        <w:tc>
          <w:tcPr>
            <w:tcW w:w="1643" w:type="pct"/>
          </w:tcPr>
          <w:p w14:paraId="4A98D4AE" w14:textId="35163B61" w:rsidR="00E24265" w:rsidRPr="00615D4B" w:rsidDel="00CB3FDD" w:rsidRDefault="00E24265" w:rsidP="005F76AD">
            <w:pPr>
              <w:rPr>
                <w:del w:id="15890" w:author="阿毛" w:date="2021-05-21T17:54:00Z"/>
                <w:rFonts w:ascii="標楷體" w:eastAsia="標楷體" w:hAnsi="標楷體"/>
              </w:rPr>
            </w:pPr>
          </w:p>
        </w:tc>
      </w:tr>
    </w:tbl>
    <w:p w14:paraId="51ACB3DA" w14:textId="20EC041F" w:rsidR="00E24265" w:rsidDel="00CB3FDD" w:rsidRDefault="00E24265" w:rsidP="00F62379">
      <w:pPr>
        <w:pStyle w:val="42"/>
        <w:spacing w:after="72"/>
        <w:ind w:leftChars="0" w:left="0"/>
        <w:rPr>
          <w:del w:id="15891" w:author="阿毛" w:date="2021-05-21T17:54:00Z"/>
          <w:rFonts w:hAnsi="標楷體"/>
        </w:rPr>
      </w:pPr>
    </w:p>
    <w:p w14:paraId="697C8D28" w14:textId="1B52B799" w:rsidR="00E24265" w:rsidDel="00CB3FDD" w:rsidRDefault="00E24265">
      <w:pPr>
        <w:widowControl/>
        <w:rPr>
          <w:del w:id="15892" w:author="阿毛" w:date="2021-05-21T17:54:00Z"/>
          <w:rFonts w:ascii="Arial" w:eastAsia="標楷體" w:hAnsi="標楷體" w:cs="標楷體"/>
          <w:kern w:val="0"/>
          <w:szCs w:val="28"/>
        </w:rPr>
      </w:pPr>
      <w:del w:id="15893" w:author="阿毛" w:date="2021-05-21T17:54:00Z">
        <w:r w:rsidDel="00CB3FDD">
          <w:rPr>
            <w:rFonts w:hAnsi="標楷體"/>
          </w:rPr>
          <w:br w:type="page"/>
        </w:r>
      </w:del>
    </w:p>
    <w:p w14:paraId="6A402500" w14:textId="64C05452" w:rsidR="00E24265" w:rsidRPr="00A03472" w:rsidDel="00CB3FDD" w:rsidRDefault="00E24265">
      <w:pPr>
        <w:pStyle w:val="3"/>
        <w:numPr>
          <w:ilvl w:val="2"/>
          <w:numId w:val="113"/>
        </w:numPr>
        <w:rPr>
          <w:del w:id="15894" w:author="阿毛" w:date="2021-05-21T17:54:00Z"/>
          <w:rFonts w:ascii="標楷體" w:hAnsi="標楷體"/>
        </w:rPr>
        <w:pPrChange w:id="15895" w:author="智誠 楊" w:date="2021-05-10T09:52:00Z">
          <w:pPr>
            <w:pStyle w:val="3"/>
            <w:numPr>
              <w:ilvl w:val="2"/>
              <w:numId w:val="1"/>
            </w:numPr>
            <w:ind w:left="1247" w:hanging="680"/>
          </w:pPr>
        </w:pPrChange>
      </w:pPr>
      <w:del w:id="15896" w:author="阿毛" w:date="2021-05-21T17:54:00Z">
        <w:r w:rsidDel="00CB3FDD">
          <w:rPr>
            <w:rFonts w:ascii="標楷體" w:hAnsi="標楷體"/>
          </w:rPr>
          <w:lastRenderedPageBreak/>
          <w:delText>L</w:delText>
        </w:r>
        <w:r w:rsidDel="00CB3FDD">
          <w:rPr>
            <w:rFonts w:ascii="標楷體" w:hAnsi="標楷體" w:hint="eastAsia"/>
          </w:rPr>
          <w:delText>8327</w:delText>
        </w:r>
        <w:r w:rsidRPr="00CC5E55" w:rsidDel="00CB3FDD">
          <w:rPr>
            <w:rFonts w:ascii="標楷體" w:hAnsi="標楷體" w:hint="eastAsia"/>
          </w:rPr>
          <w:delText>更生債權金額異動通知資料</w:delText>
        </w:r>
      </w:del>
    </w:p>
    <w:p w14:paraId="39D8594D" w14:textId="75086B71" w:rsidR="00E24265" w:rsidRPr="003972CE" w:rsidDel="00CB3FDD" w:rsidRDefault="00E24265">
      <w:pPr>
        <w:pStyle w:val="a"/>
        <w:rPr>
          <w:del w:id="15897" w:author="阿毛" w:date="2021-05-21T17:54:00Z"/>
        </w:rPr>
      </w:pPr>
      <w:del w:id="15898"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319C20EF" w14:textId="7EF8D5D0" w:rsidTr="005F76AD">
        <w:trPr>
          <w:trHeight w:val="277"/>
          <w:del w:id="15899"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BE6B2D1" w14:textId="61A6F16E" w:rsidR="00E24265" w:rsidRPr="00615D4B" w:rsidDel="00CB3FDD" w:rsidRDefault="00E24265" w:rsidP="005F76AD">
            <w:pPr>
              <w:rPr>
                <w:del w:id="15900" w:author="阿毛" w:date="2021-05-21T17:54:00Z"/>
                <w:rFonts w:ascii="標楷體" w:eastAsia="標楷體" w:hAnsi="標楷體"/>
              </w:rPr>
            </w:pPr>
            <w:del w:id="15901"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1C66DF95" w14:textId="0F45AC8A" w:rsidR="00E24265" w:rsidRPr="00615D4B" w:rsidDel="00CB3FDD" w:rsidRDefault="00E24265" w:rsidP="005F76AD">
            <w:pPr>
              <w:rPr>
                <w:del w:id="15902" w:author="阿毛" w:date="2021-05-21T17:54:00Z"/>
                <w:rFonts w:ascii="標楷體" w:eastAsia="標楷體" w:hAnsi="標楷體"/>
              </w:rPr>
            </w:pPr>
            <w:del w:id="15903" w:author="阿毛" w:date="2021-05-21T17:54:00Z">
              <w:r w:rsidRPr="00CC5E55" w:rsidDel="00CB3FDD">
                <w:rPr>
                  <w:rFonts w:ascii="標楷體" w:eastAsia="標楷體" w:hAnsi="標楷體" w:hint="eastAsia"/>
                </w:rPr>
                <w:delText>更生債權金額異動通知資料</w:delText>
              </w:r>
            </w:del>
          </w:p>
        </w:tc>
      </w:tr>
      <w:tr w:rsidR="00E24265" w:rsidRPr="00615D4B" w:rsidDel="00CB3FDD" w14:paraId="0F18E50E" w14:textId="37605477" w:rsidTr="005F76AD">
        <w:trPr>
          <w:trHeight w:val="277"/>
          <w:del w:id="1590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DA84771" w14:textId="599FB3E1" w:rsidR="00E24265" w:rsidRPr="00615D4B" w:rsidDel="00CB3FDD" w:rsidRDefault="00E24265" w:rsidP="005F76AD">
            <w:pPr>
              <w:rPr>
                <w:del w:id="15905" w:author="阿毛" w:date="2021-05-21T17:54:00Z"/>
                <w:rFonts w:ascii="標楷體" w:eastAsia="標楷體" w:hAnsi="標楷體"/>
              </w:rPr>
            </w:pPr>
            <w:del w:id="15906"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BC992FE" w14:textId="5EC49A4D" w:rsidR="00E24265" w:rsidRPr="00615D4B" w:rsidDel="00CB3FDD" w:rsidRDefault="00E24265" w:rsidP="005F76AD">
            <w:pPr>
              <w:rPr>
                <w:del w:id="15907" w:author="阿毛" w:date="2021-05-21T17:54:00Z"/>
                <w:rFonts w:ascii="標楷體" w:eastAsia="標楷體" w:hAnsi="標楷體"/>
              </w:rPr>
            </w:pPr>
          </w:p>
        </w:tc>
      </w:tr>
      <w:tr w:rsidR="00E24265" w:rsidRPr="00615D4B" w:rsidDel="00CB3FDD" w14:paraId="195CAF6A" w14:textId="6CBF7253" w:rsidTr="005F76AD">
        <w:trPr>
          <w:trHeight w:val="773"/>
          <w:del w:id="1590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9180834" w14:textId="6D2BC503" w:rsidR="00E24265" w:rsidRPr="00615D4B" w:rsidDel="00CB3FDD" w:rsidRDefault="00E24265" w:rsidP="005F76AD">
            <w:pPr>
              <w:rPr>
                <w:del w:id="15909" w:author="阿毛" w:date="2021-05-21T17:54:00Z"/>
                <w:rFonts w:ascii="標楷體" w:eastAsia="標楷體" w:hAnsi="標楷體"/>
              </w:rPr>
            </w:pPr>
            <w:del w:id="15910"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9FF7C9F" w14:textId="4331E8DE" w:rsidR="00E24265" w:rsidRPr="00615D4B" w:rsidDel="00CB3FDD" w:rsidRDefault="00E24265" w:rsidP="005F76AD">
            <w:pPr>
              <w:rPr>
                <w:del w:id="15911" w:author="阿毛" w:date="2021-05-21T17:54:00Z"/>
                <w:rFonts w:ascii="標楷體" w:eastAsia="標楷體" w:hAnsi="標楷體"/>
              </w:rPr>
            </w:pPr>
          </w:p>
        </w:tc>
      </w:tr>
      <w:tr w:rsidR="00E24265" w:rsidRPr="00615D4B" w:rsidDel="00CB3FDD" w14:paraId="37609008" w14:textId="48383233" w:rsidTr="005F76AD">
        <w:trPr>
          <w:trHeight w:val="321"/>
          <w:del w:id="1591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3C22C35" w14:textId="7E7EA8BD" w:rsidR="00E24265" w:rsidRPr="00615D4B" w:rsidDel="00CB3FDD" w:rsidRDefault="00E24265" w:rsidP="005F76AD">
            <w:pPr>
              <w:rPr>
                <w:del w:id="15913" w:author="阿毛" w:date="2021-05-21T17:54:00Z"/>
                <w:rFonts w:ascii="標楷體" w:eastAsia="標楷體" w:hAnsi="標楷體"/>
              </w:rPr>
            </w:pPr>
            <w:del w:id="15914"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1B26B7A9" w14:textId="5C1C6414" w:rsidR="00E24265" w:rsidRPr="00615D4B" w:rsidDel="00CB3FDD" w:rsidRDefault="00E24265" w:rsidP="005F76AD">
            <w:pPr>
              <w:rPr>
                <w:del w:id="15915" w:author="阿毛" w:date="2021-05-21T17:54:00Z"/>
                <w:rFonts w:ascii="標楷體" w:eastAsia="標楷體" w:hAnsi="標楷體"/>
              </w:rPr>
            </w:pPr>
          </w:p>
        </w:tc>
      </w:tr>
      <w:tr w:rsidR="00E24265" w:rsidRPr="00615D4B" w:rsidDel="00CB3FDD" w14:paraId="3EAA3347" w14:textId="2BF033D6" w:rsidTr="005F76AD">
        <w:trPr>
          <w:trHeight w:val="1311"/>
          <w:del w:id="1591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82613F" w14:textId="7C1606A3" w:rsidR="00E24265" w:rsidRPr="00615D4B" w:rsidDel="00CB3FDD" w:rsidRDefault="00E24265" w:rsidP="005F76AD">
            <w:pPr>
              <w:rPr>
                <w:del w:id="15917" w:author="阿毛" w:date="2021-05-21T17:54:00Z"/>
                <w:rFonts w:ascii="標楷體" w:eastAsia="標楷體" w:hAnsi="標楷體"/>
              </w:rPr>
            </w:pPr>
            <w:del w:id="15918"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3AD9554D" w14:textId="740982EA" w:rsidR="00E24265" w:rsidRPr="00615D4B" w:rsidDel="00CB3FDD" w:rsidRDefault="00E24265" w:rsidP="005F76AD">
            <w:pPr>
              <w:rPr>
                <w:del w:id="15919" w:author="阿毛" w:date="2021-05-21T17:54:00Z"/>
                <w:rFonts w:ascii="標楷體" w:eastAsia="標楷體" w:hAnsi="標楷體"/>
              </w:rPr>
            </w:pPr>
          </w:p>
        </w:tc>
      </w:tr>
      <w:tr w:rsidR="00E24265" w:rsidRPr="00615D4B" w:rsidDel="00CB3FDD" w14:paraId="08F1C438" w14:textId="20C0A190" w:rsidTr="005F76AD">
        <w:trPr>
          <w:trHeight w:val="278"/>
          <w:del w:id="1592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27E0F80" w14:textId="5B678E48" w:rsidR="00E24265" w:rsidRPr="00615D4B" w:rsidDel="00CB3FDD" w:rsidRDefault="00E24265" w:rsidP="005F76AD">
            <w:pPr>
              <w:rPr>
                <w:del w:id="15921" w:author="阿毛" w:date="2021-05-21T17:54:00Z"/>
                <w:rFonts w:ascii="標楷體" w:eastAsia="標楷體" w:hAnsi="標楷體"/>
              </w:rPr>
            </w:pPr>
            <w:del w:id="15922"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592559C5" w14:textId="2ECA44DD" w:rsidR="00E24265" w:rsidRPr="00615D4B" w:rsidDel="00CB3FDD" w:rsidRDefault="00E24265" w:rsidP="005F76AD">
            <w:pPr>
              <w:rPr>
                <w:del w:id="15923" w:author="阿毛" w:date="2021-05-21T17:54:00Z"/>
                <w:rFonts w:ascii="標楷體" w:eastAsia="標楷體" w:hAnsi="標楷體"/>
              </w:rPr>
            </w:pPr>
          </w:p>
        </w:tc>
      </w:tr>
      <w:tr w:rsidR="00E24265" w:rsidRPr="00615D4B" w:rsidDel="00CB3FDD" w14:paraId="21751C6B" w14:textId="504B15CB" w:rsidTr="005F76AD">
        <w:trPr>
          <w:trHeight w:val="358"/>
          <w:del w:id="1592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E01502A" w14:textId="1B46FF6B" w:rsidR="00E24265" w:rsidRPr="00615D4B" w:rsidDel="00CB3FDD" w:rsidRDefault="00E24265" w:rsidP="005F76AD">
            <w:pPr>
              <w:rPr>
                <w:del w:id="15925" w:author="阿毛" w:date="2021-05-21T17:54:00Z"/>
                <w:rFonts w:ascii="標楷體" w:eastAsia="標楷體" w:hAnsi="標楷體"/>
              </w:rPr>
            </w:pPr>
            <w:del w:id="15926"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36D4176" w14:textId="0DC16BA3" w:rsidR="00E24265" w:rsidRPr="00615D4B" w:rsidDel="00CB3FDD" w:rsidRDefault="00E24265" w:rsidP="005F76AD">
            <w:pPr>
              <w:rPr>
                <w:del w:id="15927" w:author="阿毛" w:date="2021-05-21T17:54:00Z"/>
                <w:rFonts w:ascii="標楷體" w:eastAsia="標楷體" w:hAnsi="標楷體"/>
              </w:rPr>
            </w:pPr>
          </w:p>
        </w:tc>
      </w:tr>
      <w:tr w:rsidR="00E24265" w:rsidRPr="00615D4B" w:rsidDel="00CB3FDD" w14:paraId="7A2486FD" w14:textId="6FB5C144" w:rsidTr="005F76AD">
        <w:trPr>
          <w:trHeight w:val="278"/>
          <w:del w:id="1592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4CFF277" w14:textId="5739EDDF" w:rsidR="00E24265" w:rsidRPr="00615D4B" w:rsidDel="00CB3FDD" w:rsidRDefault="00E24265" w:rsidP="005F76AD">
            <w:pPr>
              <w:rPr>
                <w:del w:id="15929" w:author="阿毛" w:date="2021-05-21T17:54:00Z"/>
                <w:rFonts w:ascii="標楷體" w:eastAsia="標楷體" w:hAnsi="標楷體"/>
              </w:rPr>
            </w:pPr>
            <w:del w:id="15930"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957E8B" w14:textId="6467730E" w:rsidR="00E24265" w:rsidRPr="00615D4B" w:rsidDel="00CB3FDD" w:rsidRDefault="00E24265" w:rsidP="005F76AD">
            <w:pPr>
              <w:rPr>
                <w:del w:id="15931" w:author="阿毛" w:date="2021-05-21T17:54:00Z"/>
                <w:rFonts w:ascii="標楷體" w:eastAsia="標楷體" w:hAnsi="標楷體"/>
              </w:rPr>
            </w:pPr>
          </w:p>
        </w:tc>
      </w:tr>
    </w:tbl>
    <w:p w14:paraId="665B98B6" w14:textId="2AC43E19" w:rsidR="00E24265" w:rsidDel="00CB3FDD" w:rsidRDefault="00E24265" w:rsidP="00E24265">
      <w:pPr>
        <w:rPr>
          <w:del w:id="15932" w:author="阿毛" w:date="2021-05-21T17:54:00Z"/>
        </w:rPr>
      </w:pPr>
    </w:p>
    <w:p w14:paraId="62FE613F" w14:textId="6731E658" w:rsidR="00E24265" w:rsidRPr="00615D4B" w:rsidDel="00CB3FDD" w:rsidRDefault="00E24265">
      <w:pPr>
        <w:pStyle w:val="a"/>
        <w:rPr>
          <w:del w:id="15933" w:author="阿毛" w:date="2021-05-21T17:54:00Z"/>
        </w:rPr>
      </w:pPr>
      <w:del w:id="15934" w:author="阿毛" w:date="2021-05-21T17:54:00Z">
        <w:r w:rsidRPr="00615D4B" w:rsidDel="00CB3FDD">
          <w:delText>UI</w:delText>
        </w:r>
        <w:r w:rsidRPr="00615D4B" w:rsidDel="00CB3FDD">
          <w:delText>畫面</w:delText>
        </w:r>
      </w:del>
    </w:p>
    <w:p w14:paraId="53E593A3" w14:textId="4DB54F87" w:rsidR="00E24265" w:rsidDel="00CB3FDD" w:rsidRDefault="00E24265" w:rsidP="00E24265">
      <w:pPr>
        <w:pStyle w:val="42"/>
        <w:spacing w:after="72"/>
        <w:ind w:left="1133"/>
        <w:rPr>
          <w:del w:id="15935" w:author="阿毛" w:date="2021-05-21T17:54:00Z"/>
          <w:rFonts w:hAnsi="標楷體"/>
        </w:rPr>
      </w:pPr>
      <w:del w:id="15936" w:author="阿毛" w:date="2021-05-21T17:54:00Z">
        <w:r w:rsidRPr="00743962" w:rsidDel="00CB3FDD">
          <w:rPr>
            <w:rFonts w:hAnsi="標楷體" w:hint="eastAsia"/>
          </w:rPr>
          <w:delText>輸入畫面：</w:delText>
        </w:r>
      </w:del>
    </w:p>
    <w:p w14:paraId="295DC7AE" w14:textId="04168ECA" w:rsidR="00E24265" w:rsidRPr="00D83B47" w:rsidDel="00CB3FDD" w:rsidRDefault="00E24265" w:rsidP="00E24265">
      <w:pPr>
        <w:pStyle w:val="42"/>
        <w:spacing w:after="72"/>
        <w:ind w:leftChars="0" w:left="0"/>
        <w:rPr>
          <w:del w:id="15937" w:author="阿毛" w:date="2021-05-21T17:54:00Z"/>
          <w:rFonts w:hAnsi="標楷體"/>
        </w:rPr>
      </w:pPr>
      <w:del w:id="15938" w:author="阿毛" w:date="2021-05-21T17:54:00Z">
        <w:r w:rsidRPr="00D83B47" w:rsidDel="00CB3FDD">
          <w:rPr>
            <w:rFonts w:hAnsi="標楷體"/>
            <w:noProof/>
          </w:rPr>
          <w:drawing>
            <wp:inline distT="0" distB="0" distL="0" distR="0" wp14:anchorId="043AEF57" wp14:editId="63FC96AC">
              <wp:extent cx="6764840" cy="22479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771916" cy="2250251"/>
                      </a:xfrm>
                      <a:prstGeom prst="rect">
                        <a:avLst/>
                      </a:prstGeom>
                    </pic:spPr>
                  </pic:pic>
                </a:graphicData>
              </a:graphic>
            </wp:inline>
          </w:drawing>
        </w:r>
      </w:del>
    </w:p>
    <w:p w14:paraId="0DC23488" w14:textId="707091EE" w:rsidR="00E24265" w:rsidDel="00CB3FDD" w:rsidRDefault="00E24265" w:rsidP="00E24265">
      <w:pPr>
        <w:pStyle w:val="1text"/>
        <w:rPr>
          <w:del w:id="15939" w:author="阿毛" w:date="2021-05-21T17:54:00Z"/>
          <w:rFonts w:ascii="Times New Roman" w:hAnsi="Times New Roman"/>
        </w:rPr>
      </w:pPr>
    </w:p>
    <w:p w14:paraId="6E660278" w14:textId="26E09BA4" w:rsidR="00E24265" w:rsidRPr="003972CE" w:rsidDel="00CB3FDD" w:rsidRDefault="00E24265">
      <w:pPr>
        <w:pStyle w:val="a"/>
        <w:rPr>
          <w:del w:id="15940" w:author="阿毛" w:date="2021-05-21T17:54:00Z"/>
        </w:rPr>
      </w:pPr>
      <w:del w:id="15941"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9DF6AA9" w14:textId="69456CC5" w:rsidTr="005F76AD">
        <w:trPr>
          <w:trHeight w:val="388"/>
          <w:jc w:val="center"/>
          <w:del w:id="15942" w:author="阿毛" w:date="2021-05-21T17:54:00Z"/>
        </w:trPr>
        <w:tc>
          <w:tcPr>
            <w:tcW w:w="219" w:type="pct"/>
            <w:vMerge w:val="restart"/>
          </w:tcPr>
          <w:p w14:paraId="5A79B738" w14:textId="01BDBCCB" w:rsidR="00E24265" w:rsidRPr="00615D4B" w:rsidDel="00CB3FDD" w:rsidRDefault="00E24265" w:rsidP="005F76AD">
            <w:pPr>
              <w:rPr>
                <w:del w:id="15943" w:author="阿毛" w:date="2021-05-21T17:54:00Z"/>
                <w:rFonts w:ascii="標楷體" w:eastAsia="標楷體" w:hAnsi="標楷體"/>
              </w:rPr>
            </w:pPr>
            <w:del w:id="15944" w:author="阿毛" w:date="2021-05-21T17:54:00Z">
              <w:r w:rsidRPr="00615D4B" w:rsidDel="00CB3FDD">
                <w:rPr>
                  <w:rFonts w:ascii="標楷體" w:eastAsia="標楷體" w:hAnsi="標楷體"/>
                </w:rPr>
                <w:delText>序號</w:delText>
              </w:r>
            </w:del>
          </w:p>
        </w:tc>
        <w:tc>
          <w:tcPr>
            <w:tcW w:w="756" w:type="pct"/>
            <w:vMerge w:val="restart"/>
          </w:tcPr>
          <w:p w14:paraId="0A76C27A" w14:textId="130A9ED2" w:rsidR="00E24265" w:rsidRPr="00615D4B" w:rsidDel="00CB3FDD" w:rsidRDefault="00E24265" w:rsidP="005F76AD">
            <w:pPr>
              <w:rPr>
                <w:del w:id="15945" w:author="阿毛" w:date="2021-05-21T17:54:00Z"/>
                <w:rFonts w:ascii="標楷體" w:eastAsia="標楷體" w:hAnsi="標楷體"/>
              </w:rPr>
            </w:pPr>
            <w:del w:id="15946" w:author="阿毛" w:date="2021-05-21T17:54:00Z">
              <w:r w:rsidRPr="00615D4B" w:rsidDel="00CB3FDD">
                <w:rPr>
                  <w:rFonts w:ascii="標楷體" w:eastAsia="標楷體" w:hAnsi="標楷體"/>
                </w:rPr>
                <w:delText>欄位</w:delText>
              </w:r>
            </w:del>
          </w:p>
        </w:tc>
        <w:tc>
          <w:tcPr>
            <w:tcW w:w="2382" w:type="pct"/>
            <w:gridSpan w:val="5"/>
          </w:tcPr>
          <w:p w14:paraId="090F81B7" w14:textId="34B37C74" w:rsidR="00E24265" w:rsidRPr="00615D4B" w:rsidDel="00CB3FDD" w:rsidRDefault="00E24265" w:rsidP="005F76AD">
            <w:pPr>
              <w:jc w:val="center"/>
              <w:rPr>
                <w:del w:id="15947" w:author="阿毛" w:date="2021-05-21T17:54:00Z"/>
                <w:rFonts w:ascii="標楷體" w:eastAsia="標楷體" w:hAnsi="標楷體"/>
              </w:rPr>
            </w:pPr>
            <w:del w:id="15948" w:author="阿毛" w:date="2021-05-21T17:54:00Z">
              <w:r w:rsidRPr="00615D4B" w:rsidDel="00CB3FDD">
                <w:rPr>
                  <w:rFonts w:ascii="標楷體" w:eastAsia="標楷體" w:hAnsi="標楷體"/>
                </w:rPr>
                <w:delText>說明</w:delText>
              </w:r>
            </w:del>
          </w:p>
        </w:tc>
        <w:tc>
          <w:tcPr>
            <w:tcW w:w="1642" w:type="pct"/>
            <w:vMerge w:val="restart"/>
          </w:tcPr>
          <w:p w14:paraId="32EFF038" w14:textId="584BA6A8" w:rsidR="00E24265" w:rsidRPr="00615D4B" w:rsidDel="00CB3FDD" w:rsidRDefault="00E24265" w:rsidP="005F76AD">
            <w:pPr>
              <w:rPr>
                <w:del w:id="15949" w:author="阿毛" w:date="2021-05-21T17:54:00Z"/>
                <w:rFonts w:ascii="標楷體" w:eastAsia="標楷體" w:hAnsi="標楷體"/>
              </w:rPr>
            </w:pPr>
            <w:del w:id="15950" w:author="阿毛" w:date="2021-05-21T17:54:00Z">
              <w:r w:rsidRPr="00615D4B" w:rsidDel="00CB3FDD">
                <w:rPr>
                  <w:rFonts w:ascii="標楷體" w:eastAsia="標楷體" w:hAnsi="標楷體"/>
                </w:rPr>
                <w:delText>處理邏輯及注意事項</w:delText>
              </w:r>
            </w:del>
          </w:p>
        </w:tc>
      </w:tr>
      <w:tr w:rsidR="00E24265" w:rsidRPr="00615D4B" w:rsidDel="00CB3FDD" w14:paraId="5A905F26" w14:textId="1CBACAC0" w:rsidTr="005F76AD">
        <w:trPr>
          <w:trHeight w:val="244"/>
          <w:jc w:val="center"/>
          <w:del w:id="15951" w:author="阿毛" w:date="2021-05-21T17:54:00Z"/>
        </w:trPr>
        <w:tc>
          <w:tcPr>
            <w:tcW w:w="219" w:type="pct"/>
            <w:vMerge/>
          </w:tcPr>
          <w:p w14:paraId="4B0BB8D3" w14:textId="276AB76E" w:rsidR="00E24265" w:rsidRPr="00615D4B" w:rsidDel="00CB3FDD" w:rsidRDefault="00E24265" w:rsidP="005F76AD">
            <w:pPr>
              <w:rPr>
                <w:del w:id="15952" w:author="阿毛" w:date="2021-05-21T17:54:00Z"/>
                <w:rFonts w:ascii="標楷體" w:eastAsia="標楷體" w:hAnsi="標楷體"/>
              </w:rPr>
            </w:pPr>
          </w:p>
        </w:tc>
        <w:tc>
          <w:tcPr>
            <w:tcW w:w="756" w:type="pct"/>
            <w:vMerge/>
          </w:tcPr>
          <w:p w14:paraId="1BBE51EB" w14:textId="440BC616" w:rsidR="00E24265" w:rsidRPr="00615D4B" w:rsidDel="00CB3FDD" w:rsidRDefault="00E24265" w:rsidP="005F76AD">
            <w:pPr>
              <w:rPr>
                <w:del w:id="15953" w:author="阿毛" w:date="2021-05-21T17:54:00Z"/>
                <w:rFonts w:ascii="標楷體" w:eastAsia="標楷體" w:hAnsi="標楷體"/>
              </w:rPr>
            </w:pPr>
          </w:p>
        </w:tc>
        <w:tc>
          <w:tcPr>
            <w:tcW w:w="624" w:type="pct"/>
          </w:tcPr>
          <w:p w14:paraId="6F5960FC" w14:textId="2CE0B078" w:rsidR="00E24265" w:rsidRPr="00615D4B" w:rsidDel="00CB3FDD" w:rsidRDefault="00E24265" w:rsidP="005F76AD">
            <w:pPr>
              <w:rPr>
                <w:del w:id="15954" w:author="阿毛" w:date="2021-05-21T17:54:00Z"/>
                <w:rFonts w:ascii="標楷體" w:eastAsia="標楷體" w:hAnsi="標楷體"/>
              </w:rPr>
            </w:pPr>
            <w:del w:id="15955" w:author="阿毛" w:date="2021-05-21T17:54:00Z">
              <w:r w:rsidRPr="00615D4B" w:rsidDel="00CB3FDD">
                <w:rPr>
                  <w:rFonts w:ascii="標楷體" w:eastAsia="標楷體" w:hAnsi="標楷體" w:hint="eastAsia"/>
                </w:rPr>
                <w:delText>資料型態長度</w:delText>
              </w:r>
            </w:del>
          </w:p>
        </w:tc>
        <w:tc>
          <w:tcPr>
            <w:tcW w:w="624" w:type="pct"/>
          </w:tcPr>
          <w:p w14:paraId="52EAA1BA" w14:textId="7343F34B" w:rsidR="00E24265" w:rsidRPr="00615D4B" w:rsidDel="00CB3FDD" w:rsidRDefault="00E24265" w:rsidP="005F76AD">
            <w:pPr>
              <w:rPr>
                <w:del w:id="15956" w:author="阿毛" w:date="2021-05-21T17:54:00Z"/>
                <w:rFonts w:ascii="標楷體" w:eastAsia="標楷體" w:hAnsi="標楷體"/>
              </w:rPr>
            </w:pPr>
            <w:del w:id="15957" w:author="阿毛" w:date="2021-05-21T17:54:00Z">
              <w:r w:rsidRPr="00615D4B" w:rsidDel="00CB3FDD">
                <w:rPr>
                  <w:rFonts w:ascii="標楷體" w:eastAsia="標楷體" w:hAnsi="標楷體"/>
                </w:rPr>
                <w:delText>預設值</w:delText>
              </w:r>
            </w:del>
          </w:p>
        </w:tc>
        <w:tc>
          <w:tcPr>
            <w:tcW w:w="537" w:type="pct"/>
          </w:tcPr>
          <w:p w14:paraId="0E4B31EB" w14:textId="008AA642" w:rsidR="00E24265" w:rsidRPr="00615D4B" w:rsidDel="00CB3FDD" w:rsidRDefault="00E24265" w:rsidP="005F76AD">
            <w:pPr>
              <w:rPr>
                <w:del w:id="15958" w:author="阿毛" w:date="2021-05-21T17:54:00Z"/>
                <w:rFonts w:ascii="標楷體" w:eastAsia="標楷體" w:hAnsi="標楷體"/>
              </w:rPr>
            </w:pPr>
            <w:del w:id="15959" w:author="阿毛" w:date="2021-05-21T17:54:00Z">
              <w:r w:rsidRPr="00615D4B" w:rsidDel="00CB3FDD">
                <w:rPr>
                  <w:rFonts w:ascii="標楷體" w:eastAsia="標楷體" w:hAnsi="標楷體"/>
                </w:rPr>
                <w:delText>選單內容</w:delText>
              </w:r>
            </w:del>
          </w:p>
        </w:tc>
        <w:tc>
          <w:tcPr>
            <w:tcW w:w="299" w:type="pct"/>
          </w:tcPr>
          <w:p w14:paraId="75C6B393" w14:textId="6E4D1A26" w:rsidR="00E24265" w:rsidRPr="00615D4B" w:rsidDel="00CB3FDD" w:rsidRDefault="00E24265" w:rsidP="005F76AD">
            <w:pPr>
              <w:rPr>
                <w:del w:id="15960" w:author="阿毛" w:date="2021-05-21T17:54:00Z"/>
                <w:rFonts w:ascii="標楷體" w:eastAsia="標楷體" w:hAnsi="標楷體"/>
              </w:rPr>
            </w:pPr>
            <w:del w:id="15961" w:author="阿毛" w:date="2021-05-21T17:54:00Z">
              <w:r w:rsidRPr="00615D4B" w:rsidDel="00CB3FDD">
                <w:rPr>
                  <w:rFonts w:ascii="標楷體" w:eastAsia="標楷體" w:hAnsi="標楷體"/>
                </w:rPr>
                <w:delText>必填</w:delText>
              </w:r>
            </w:del>
          </w:p>
        </w:tc>
        <w:tc>
          <w:tcPr>
            <w:tcW w:w="299" w:type="pct"/>
          </w:tcPr>
          <w:p w14:paraId="62E3F8E0" w14:textId="241071B3" w:rsidR="00E24265" w:rsidRPr="00615D4B" w:rsidDel="00CB3FDD" w:rsidRDefault="00E24265" w:rsidP="005F76AD">
            <w:pPr>
              <w:rPr>
                <w:del w:id="15962" w:author="阿毛" w:date="2021-05-21T17:54:00Z"/>
                <w:rFonts w:ascii="標楷體" w:eastAsia="標楷體" w:hAnsi="標楷體"/>
              </w:rPr>
            </w:pPr>
            <w:del w:id="15963" w:author="阿毛" w:date="2021-05-21T17:54:00Z">
              <w:r w:rsidRPr="00615D4B" w:rsidDel="00CB3FDD">
                <w:rPr>
                  <w:rFonts w:ascii="標楷體" w:eastAsia="標楷體" w:hAnsi="標楷體"/>
                </w:rPr>
                <w:delText>R/W</w:delText>
              </w:r>
            </w:del>
          </w:p>
        </w:tc>
        <w:tc>
          <w:tcPr>
            <w:tcW w:w="1642" w:type="pct"/>
            <w:vMerge/>
          </w:tcPr>
          <w:p w14:paraId="5ECF878F" w14:textId="25E6A7A9" w:rsidR="00E24265" w:rsidRPr="00615D4B" w:rsidDel="00CB3FDD" w:rsidRDefault="00E24265" w:rsidP="005F76AD">
            <w:pPr>
              <w:rPr>
                <w:del w:id="15964" w:author="阿毛" w:date="2021-05-21T17:54:00Z"/>
                <w:rFonts w:ascii="標楷體" w:eastAsia="標楷體" w:hAnsi="標楷體"/>
              </w:rPr>
            </w:pPr>
          </w:p>
        </w:tc>
      </w:tr>
      <w:tr w:rsidR="00E24265" w:rsidRPr="00615D4B" w:rsidDel="00CB3FDD" w14:paraId="3BD87146" w14:textId="6E424BFA" w:rsidTr="005F76AD">
        <w:trPr>
          <w:trHeight w:val="291"/>
          <w:jc w:val="center"/>
          <w:del w:id="15965" w:author="阿毛" w:date="2021-05-21T17:54:00Z"/>
        </w:trPr>
        <w:tc>
          <w:tcPr>
            <w:tcW w:w="219" w:type="pct"/>
          </w:tcPr>
          <w:p w14:paraId="6F9F2BB7" w14:textId="4500DEBF" w:rsidR="00E24265" w:rsidRPr="005E579A" w:rsidDel="00CB3FDD" w:rsidRDefault="00E24265" w:rsidP="005F76AD">
            <w:pPr>
              <w:pStyle w:val="af9"/>
              <w:numPr>
                <w:ilvl w:val="0"/>
                <w:numId w:val="56"/>
              </w:numPr>
              <w:ind w:leftChars="0"/>
              <w:rPr>
                <w:del w:id="15966" w:author="阿毛" w:date="2021-05-21T17:54:00Z"/>
                <w:rFonts w:ascii="標楷體" w:eastAsia="標楷體" w:hAnsi="標楷體"/>
              </w:rPr>
            </w:pPr>
          </w:p>
        </w:tc>
        <w:tc>
          <w:tcPr>
            <w:tcW w:w="756" w:type="pct"/>
          </w:tcPr>
          <w:p w14:paraId="485CEF6F" w14:textId="168DF047" w:rsidR="00E24265" w:rsidRPr="00615D4B" w:rsidDel="00CB3FDD" w:rsidRDefault="00E24265" w:rsidP="005F76AD">
            <w:pPr>
              <w:rPr>
                <w:del w:id="15967" w:author="阿毛" w:date="2021-05-21T17:54:00Z"/>
                <w:rFonts w:ascii="標楷體" w:eastAsia="標楷體" w:hAnsi="標楷體"/>
              </w:rPr>
            </w:pPr>
            <w:del w:id="15968" w:author="阿毛" w:date="2021-05-21T17:54:00Z">
              <w:r w:rsidRPr="00B93CCA" w:rsidDel="00CB3FDD">
                <w:rPr>
                  <w:rFonts w:ascii="標楷體" w:eastAsia="標楷體" w:hAnsi="標楷體" w:hint="eastAsia"/>
                </w:rPr>
                <w:delText>交易代碼</w:delText>
              </w:r>
            </w:del>
          </w:p>
        </w:tc>
        <w:tc>
          <w:tcPr>
            <w:tcW w:w="624" w:type="pct"/>
          </w:tcPr>
          <w:p w14:paraId="305A5B27" w14:textId="5E478D43" w:rsidR="00E24265" w:rsidRPr="00615D4B" w:rsidDel="00CB3FDD" w:rsidRDefault="00E24265" w:rsidP="005F76AD">
            <w:pPr>
              <w:rPr>
                <w:del w:id="15969" w:author="阿毛" w:date="2021-05-21T17:54:00Z"/>
                <w:rFonts w:ascii="標楷體" w:eastAsia="標楷體" w:hAnsi="標楷體"/>
              </w:rPr>
            </w:pPr>
          </w:p>
        </w:tc>
        <w:tc>
          <w:tcPr>
            <w:tcW w:w="624" w:type="pct"/>
          </w:tcPr>
          <w:p w14:paraId="1567BB3E" w14:textId="7A032964" w:rsidR="00E24265" w:rsidRPr="00615D4B" w:rsidDel="00CB3FDD" w:rsidRDefault="00E24265" w:rsidP="005F76AD">
            <w:pPr>
              <w:rPr>
                <w:del w:id="15970" w:author="阿毛" w:date="2021-05-21T17:54:00Z"/>
                <w:rFonts w:ascii="標楷體" w:eastAsia="標楷體" w:hAnsi="標楷體"/>
              </w:rPr>
            </w:pPr>
          </w:p>
        </w:tc>
        <w:tc>
          <w:tcPr>
            <w:tcW w:w="537" w:type="pct"/>
          </w:tcPr>
          <w:p w14:paraId="4786E55B" w14:textId="50F8D83E" w:rsidR="00E24265" w:rsidRPr="00615D4B" w:rsidDel="00CB3FDD" w:rsidRDefault="00E24265" w:rsidP="005F76AD">
            <w:pPr>
              <w:rPr>
                <w:del w:id="15971" w:author="阿毛" w:date="2021-05-21T17:54:00Z"/>
                <w:rFonts w:ascii="標楷體" w:eastAsia="標楷體" w:hAnsi="標楷體"/>
              </w:rPr>
            </w:pPr>
            <w:del w:id="15972" w:author="阿毛" w:date="2021-05-21T17:54:00Z">
              <w:r w:rsidDel="00CB3FDD">
                <w:rPr>
                  <w:rFonts w:ascii="標楷體" w:eastAsia="標楷體" w:hAnsi="標楷體" w:hint="eastAsia"/>
                </w:rPr>
                <w:delText>下拉式選單</w:delText>
              </w:r>
            </w:del>
          </w:p>
        </w:tc>
        <w:tc>
          <w:tcPr>
            <w:tcW w:w="299" w:type="pct"/>
          </w:tcPr>
          <w:p w14:paraId="1D19B7DE" w14:textId="758CAE6B" w:rsidR="00E24265" w:rsidRPr="00615D4B" w:rsidDel="00CB3FDD" w:rsidRDefault="00E24265" w:rsidP="005F76AD">
            <w:pPr>
              <w:rPr>
                <w:del w:id="15973" w:author="阿毛" w:date="2021-05-21T17:54:00Z"/>
                <w:rFonts w:ascii="標楷體" w:eastAsia="標楷體" w:hAnsi="標楷體"/>
              </w:rPr>
            </w:pPr>
          </w:p>
        </w:tc>
        <w:tc>
          <w:tcPr>
            <w:tcW w:w="299" w:type="pct"/>
          </w:tcPr>
          <w:p w14:paraId="7EAF7106" w14:textId="310C2E4A" w:rsidR="00E24265" w:rsidRPr="00615D4B" w:rsidDel="00CB3FDD" w:rsidRDefault="00E24265" w:rsidP="005F76AD">
            <w:pPr>
              <w:rPr>
                <w:del w:id="15974" w:author="阿毛" w:date="2021-05-21T17:54:00Z"/>
                <w:rFonts w:ascii="標楷體" w:eastAsia="標楷體" w:hAnsi="標楷體"/>
              </w:rPr>
            </w:pPr>
          </w:p>
        </w:tc>
        <w:tc>
          <w:tcPr>
            <w:tcW w:w="1642" w:type="pct"/>
          </w:tcPr>
          <w:p w14:paraId="2B8FE7EB" w14:textId="48DA8B71" w:rsidR="00E24265" w:rsidDel="00CB3FDD" w:rsidRDefault="00E24265" w:rsidP="005F76AD">
            <w:pPr>
              <w:rPr>
                <w:del w:id="15975" w:author="阿毛" w:date="2021-05-21T17:54:00Z"/>
                <w:rFonts w:ascii="標楷體" w:eastAsia="標楷體" w:hAnsi="標楷體"/>
              </w:rPr>
            </w:pPr>
            <w:del w:id="15976" w:author="阿毛" w:date="2021-05-21T17:54:00Z">
              <w:r w:rsidRPr="00DC6EF5" w:rsidDel="00CB3FDD">
                <w:rPr>
                  <w:rFonts w:ascii="標楷體" w:eastAsia="標楷體" w:hAnsi="標楷體" w:hint="eastAsia"/>
                </w:rPr>
                <w:delText>1:新增</w:delText>
              </w:r>
            </w:del>
          </w:p>
          <w:p w14:paraId="4AC0FC36" w14:textId="6861C169" w:rsidR="00E24265" w:rsidDel="00CB3FDD" w:rsidRDefault="00E24265" w:rsidP="005F76AD">
            <w:pPr>
              <w:rPr>
                <w:del w:id="15977" w:author="阿毛" w:date="2021-05-21T17:54:00Z"/>
                <w:rFonts w:ascii="標楷體" w:eastAsia="標楷體" w:hAnsi="標楷體"/>
              </w:rPr>
            </w:pPr>
            <w:del w:id="15978" w:author="阿毛" w:date="2021-05-21T17:54:00Z">
              <w:r w:rsidRPr="00DC6EF5" w:rsidDel="00CB3FDD">
                <w:rPr>
                  <w:rFonts w:ascii="標楷體" w:eastAsia="標楷體" w:hAnsi="標楷體" w:hint="eastAsia"/>
                </w:rPr>
                <w:delText>2:異動</w:delText>
              </w:r>
            </w:del>
          </w:p>
          <w:p w14:paraId="68987549" w14:textId="1C1860B2" w:rsidR="00E24265" w:rsidRPr="00615D4B" w:rsidDel="00CB3FDD" w:rsidRDefault="00E24265" w:rsidP="005F76AD">
            <w:pPr>
              <w:rPr>
                <w:del w:id="15979" w:author="阿毛" w:date="2021-05-21T17:54:00Z"/>
                <w:rFonts w:ascii="標楷體" w:eastAsia="標楷體" w:hAnsi="標楷體"/>
              </w:rPr>
            </w:pPr>
            <w:del w:id="15980" w:author="阿毛" w:date="2021-05-21T17:54:00Z">
              <w:r w:rsidRPr="00DC6EF5" w:rsidDel="00CB3FDD">
                <w:rPr>
                  <w:rFonts w:ascii="標楷體" w:eastAsia="標楷體" w:hAnsi="標楷體" w:hint="eastAsia"/>
                </w:rPr>
                <w:delText>4:刪除</w:delText>
              </w:r>
            </w:del>
          </w:p>
        </w:tc>
      </w:tr>
      <w:tr w:rsidR="00E24265" w:rsidRPr="00615D4B" w:rsidDel="00CB3FDD" w14:paraId="3BFEA375" w14:textId="3836F037" w:rsidTr="005F76AD">
        <w:trPr>
          <w:trHeight w:val="291"/>
          <w:jc w:val="center"/>
          <w:del w:id="15981" w:author="阿毛" w:date="2021-05-21T17:54:00Z"/>
        </w:trPr>
        <w:tc>
          <w:tcPr>
            <w:tcW w:w="219" w:type="pct"/>
          </w:tcPr>
          <w:p w14:paraId="797E58A7" w14:textId="0069A252" w:rsidR="00E24265" w:rsidRPr="005E579A" w:rsidDel="00CB3FDD" w:rsidRDefault="00E24265" w:rsidP="005F76AD">
            <w:pPr>
              <w:pStyle w:val="af9"/>
              <w:numPr>
                <w:ilvl w:val="0"/>
                <w:numId w:val="56"/>
              </w:numPr>
              <w:ind w:leftChars="0"/>
              <w:rPr>
                <w:del w:id="15982" w:author="阿毛" w:date="2021-05-21T17:54:00Z"/>
                <w:rFonts w:ascii="標楷體" w:eastAsia="標楷體" w:hAnsi="標楷體"/>
              </w:rPr>
            </w:pPr>
          </w:p>
        </w:tc>
        <w:tc>
          <w:tcPr>
            <w:tcW w:w="756" w:type="pct"/>
          </w:tcPr>
          <w:p w14:paraId="7F1BF0C8" w14:textId="59FE22C6" w:rsidR="00E24265" w:rsidRPr="00615D4B" w:rsidDel="00CB3FDD" w:rsidRDefault="00E24265" w:rsidP="005F76AD">
            <w:pPr>
              <w:rPr>
                <w:del w:id="15983" w:author="阿毛" w:date="2021-05-21T17:54:00Z"/>
                <w:rFonts w:ascii="標楷體" w:eastAsia="標楷體" w:hAnsi="標楷體"/>
              </w:rPr>
            </w:pPr>
            <w:del w:id="15984" w:author="阿毛" w:date="2021-05-21T17:54:00Z">
              <w:r w:rsidRPr="00B93CCA" w:rsidDel="00CB3FDD">
                <w:rPr>
                  <w:rFonts w:ascii="標楷體" w:eastAsia="標楷體" w:hAnsi="標楷體" w:hint="eastAsia"/>
                </w:rPr>
                <w:delText>債務人IDN</w:delText>
              </w:r>
            </w:del>
          </w:p>
        </w:tc>
        <w:tc>
          <w:tcPr>
            <w:tcW w:w="624" w:type="pct"/>
          </w:tcPr>
          <w:p w14:paraId="6DF11B12" w14:textId="0588F8B9" w:rsidR="00E24265" w:rsidRPr="00615D4B" w:rsidDel="00CB3FDD" w:rsidRDefault="00E24265" w:rsidP="005F76AD">
            <w:pPr>
              <w:rPr>
                <w:del w:id="15985" w:author="阿毛" w:date="2021-05-21T17:54:00Z"/>
                <w:rFonts w:ascii="標楷體" w:eastAsia="標楷體" w:hAnsi="標楷體"/>
              </w:rPr>
            </w:pPr>
          </w:p>
        </w:tc>
        <w:tc>
          <w:tcPr>
            <w:tcW w:w="624" w:type="pct"/>
          </w:tcPr>
          <w:p w14:paraId="55A86977" w14:textId="72BA8F2C" w:rsidR="00E24265" w:rsidRPr="00615D4B" w:rsidDel="00CB3FDD" w:rsidRDefault="00E24265" w:rsidP="005F76AD">
            <w:pPr>
              <w:rPr>
                <w:del w:id="15986" w:author="阿毛" w:date="2021-05-21T17:54:00Z"/>
                <w:rFonts w:ascii="標楷體" w:eastAsia="標楷體" w:hAnsi="標楷體"/>
              </w:rPr>
            </w:pPr>
          </w:p>
        </w:tc>
        <w:tc>
          <w:tcPr>
            <w:tcW w:w="537" w:type="pct"/>
          </w:tcPr>
          <w:p w14:paraId="38E2D1AC" w14:textId="7A136D23" w:rsidR="00E24265" w:rsidRPr="00615D4B" w:rsidDel="00CB3FDD" w:rsidRDefault="00E24265" w:rsidP="005F76AD">
            <w:pPr>
              <w:rPr>
                <w:del w:id="15987" w:author="阿毛" w:date="2021-05-21T17:54:00Z"/>
                <w:rFonts w:ascii="標楷體" w:eastAsia="標楷體" w:hAnsi="標楷體"/>
              </w:rPr>
            </w:pPr>
          </w:p>
        </w:tc>
        <w:tc>
          <w:tcPr>
            <w:tcW w:w="299" w:type="pct"/>
          </w:tcPr>
          <w:p w14:paraId="70928C59" w14:textId="564ED61E" w:rsidR="00E24265" w:rsidRPr="00615D4B" w:rsidDel="00CB3FDD" w:rsidRDefault="00E24265" w:rsidP="005F76AD">
            <w:pPr>
              <w:rPr>
                <w:del w:id="15988" w:author="阿毛" w:date="2021-05-21T17:54:00Z"/>
                <w:rFonts w:ascii="標楷體" w:eastAsia="標楷體" w:hAnsi="標楷體"/>
              </w:rPr>
            </w:pPr>
          </w:p>
        </w:tc>
        <w:tc>
          <w:tcPr>
            <w:tcW w:w="299" w:type="pct"/>
          </w:tcPr>
          <w:p w14:paraId="411F1C81" w14:textId="29792739" w:rsidR="00E24265" w:rsidRPr="00615D4B" w:rsidDel="00CB3FDD" w:rsidRDefault="00E24265" w:rsidP="005F76AD">
            <w:pPr>
              <w:rPr>
                <w:del w:id="15989" w:author="阿毛" w:date="2021-05-21T17:54:00Z"/>
                <w:rFonts w:ascii="標楷體" w:eastAsia="標楷體" w:hAnsi="標楷體"/>
              </w:rPr>
            </w:pPr>
          </w:p>
        </w:tc>
        <w:tc>
          <w:tcPr>
            <w:tcW w:w="1642" w:type="pct"/>
          </w:tcPr>
          <w:p w14:paraId="61956989" w14:textId="27E285E2" w:rsidR="00E24265" w:rsidRPr="00615D4B" w:rsidDel="00CB3FDD" w:rsidRDefault="00E24265" w:rsidP="005F76AD">
            <w:pPr>
              <w:rPr>
                <w:del w:id="15990" w:author="阿毛" w:date="2021-05-21T17:54:00Z"/>
                <w:rFonts w:ascii="標楷體" w:eastAsia="標楷體" w:hAnsi="標楷體"/>
              </w:rPr>
            </w:pPr>
          </w:p>
        </w:tc>
      </w:tr>
      <w:tr w:rsidR="00E24265" w:rsidRPr="00615D4B" w:rsidDel="00CB3FDD" w14:paraId="009531E3" w14:textId="3699FCA9" w:rsidTr="005F76AD">
        <w:trPr>
          <w:trHeight w:val="291"/>
          <w:jc w:val="center"/>
          <w:del w:id="15991" w:author="阿毛" w:date="2021-05-21T17:54:00Z"/>
        </w:trPr>
        <w:tc>
          <w:tcPr>
            <w:tcW w:w="219" w:type="pct"/>
          </w:tcPr>
          <w:p w14:paraId="32D18E8E" w14:textId="2EAA41E7" w:rsidR="00E24265" w:rsidRPr="005E579A" w:rsidDel="00CB3FDD" w:rsidRDefault="00E24265" w:rsidP="005F76AD">
            <w:pPr>
              <w:pStyle w:val="af9"/>
              <w:numPr>
                <w:ilvl w:val="0"/>
                <w:numId w:val="56"/>
              </w:numPr>
              <w:ind w:leftChars="0"/>
              <w:rPr>
                <w:del w:id="15992" w:author="阿毛" w:date="2021-05-21T17:54:00Z"/>
                <w:rFonts w:ascii="標楷體" w:eastAsia="標楷體" w:hAnsi="標楷體"/>
              </w:rPr>
            </w:pPr>
          </w:p>
        </w:tc>
        <w:tc>
          <w:tcPr>
            <w:tcW w:w="756" w:type="pct"/>
          </w:tcPr>
          <w:p w14:paraId="2C56A944" w14:textId="58804D65" w:rsidR="00E24265" w:rsidRPr="00615D4B" w:rsidDel="00CB3FDD" w:rsidRDefault="00E24265" w:rsidP="005F76AD">
            <w:pPr>
              <w:rPr>
                <w:del w:id="15993" w:author="阿毛" w:date="2021-05-21T17:54:00Z"/>
                <w:rFonts w:ascii="標楷體" w:eastAsia="標楷體" w:hAnsi="標楷體"/>
              </w:rPr>
            </w:pPr>
            <w:del w:id="15994" w:author="阿毛" w:date="2021-05-21T17:54:00Z">
              <w:r w:rsidRPr="00B93CCA" w:rsidDel="00CB3FDD">
                <w:rPr>
                  <w:rFonts w:ascii="標楷體" w:eastAsia="標楷體" w:hAnsi="標楷體" w:hint="eastAsia"/>
                </w:rPr>
                <w:delText>報送單位代號</w:delText>
              </w:r>
            </w:del>
          </w:p>
        </w:tc>
        <w:tc>
          <w:tcPr>
            <w:tcW w:w="624" w:type="pct"/>
          </w:tcPr>
          <w:p w14:paraId="13A85AB7" w14:textId="4D25F2AF" w:rsidR="00E24265" w:rsidRPr="00615D4B" w:rsidDel="00CB3FDD" w:rsidRDefault="00E24265" w:rsidP="005F76AD">
            <w:pPr>
              <w:rPr>
                <w:del w:id="15995" w:author="阿毛" w:date="2021-05-21T17:54:00Z"/>
                <w:rFonts w:ascii="標楷體" w:eastAsia="標楷體" w:hAnsi="標楷體"/>
              </w:rPr>
            </w:pPr>
          </w:p>
        </w:tc>
        <w:tc>
          <w:tcPr>
            <w:tcW w:w="624" w:type="pct"/>
          </w:tcPr>
          <w:p w14:paraId="3CACDD1F" w14:textId="43DBF8FE" w:rsidR="00E24265" w:rsidRPr="00615D4B" w:rsidDel="00CB3FDD" w:rsidRDefault="00E24265" w:rsidP="005F76AD">
            <w:pPr>
              <w:rPr>
                <w:del w:id="15996" w:author="阿毛" w:date="2021-05-21T17:54:00Z"/>
                <w:rFonts w:ascii="標楷體" w:eastAsia="標楷體" w:hAnsi="標楷體"/>
              </w:rPr>
            </w:pPr>
          </w:p>
        </w:tc>
        <w:tc>
          <w:tcPr>
            <w:tcW w:w="537" w:type="pct"/>
          </w:tcPr>
          <w:p w14:paraId="4EABC268" w14:textId="68EC04CF" w:rsidR="00E24265" w:rsidRPr="00615D4B" w:rsidDel="00CB3FDD" w:rsidRDefault="00E24265" w:rsidP="005F76AD">
            <w:pPr>
              <w:rPr>
                <w:del w:id="15997" w:author="阿毛" w:date="2021-05-21T17:54:00Z"/>
                <w:rFonts w:ascii="標楷體" w:eastAsia="標楷體" w:hAnsi="標楷體"/>
              </w:rPr>
            </w:pPr>
          </w:p>
        </w:tc>
        <w:tc>
          <w:tcPr>
            <w:tcW w:w="299" w:type="pct"/>
          </w:tcPr>
          <w:p w14:paraId="2E4DE8F3" w14:textId="41815F8D" w:rsidR="00E24265" w:rsidRPr="00615D4B" w:rsidDel="00CB3FDD" w:rsidRDefault="00E24265" w:rsidP="005F76AD">
            <w:pPr>
              <w:rPr>
                <w:del w:id="15998" w:author="阿毛" w:date="2021-05-21T17:54:00Z"/>
                <w:rFonts w:ascii="標楷體" w:eastAsia="標楷體" w:hAnsi="標楷體"/>
              </w:rPr>
            </w:pPr>
          </w:p>
        </w:tc>
        <w:tc>
          <w:tcPr>
            <w:tcW w:w="299" w:type="pct"/>
          </w:tcPr>
          <w:p w14:paraId="7DEE6B98" w14:textId="1B3B82B6" w:rsidR="00E24265" w:rsidRPr="00615D4B" w:rsidDel="00CB3FDD" w:rsidRDefault="00E24265" w:rsidP="005F76AD">
            <w:pPr>
              <w:rPr>
                <w:del w:id="15999" w:author="阿毛" w:date="2021-05-21T17:54:00Z"/>
                <w:rFonts w:ascii="標楷體" w:eastAsia="標楷體" w:hAnsi="標楷體"/>
              </w:rPr>
            </w:pPr>
          </w:p>
        </w:tc>
        <w:tc>
          <w:tcPr>
            <w:tcW w:w="1642" w:type="pct"/>
          </w:tcPr>
          <w:p w14:paraId="3EA2A4B3" w14:textId="55123577" w:rsidR="00E24265" w:rsidRPr="00615D4B" w:rsidDel="00CB3FDD" w:rsidRDefault="00E24265" w:rsidP="005F76AD">
            <w:pPr>
              <w:rPr>
                <w:del w:id="16000" w:author="阿毛" w:date="2021-05-21T17:54:00Z"/>
                <w:rFonts w:ascii="標楷體" w:eastAsia="標楷體" w:hAnsi="標楷體"/>
              </w:rPr>
            </w:pPr>
          </w:p>
        </w:tc>
      </w:tr>
      <w:tr w:rsidR="00E24265" w:rsidRPr="00615D4B" w:rsidDel="00CB3FDD" w14:paraId="756849CD" w14:textId="030A5842" w:rsidTr="005F76AD">
        <w:trPr>
          <w:trHeight w:val="291"/>
          <w:jc w:val="center"/>
          <w:del w:id="16001" w:author="阿毛" w:date="2021-05-21T17:54:00Z"/>
        </w:trPr>
        <w:tc>
          <w:tcPr>
            <w:tcW w:w="219" w:type="pct"/>
          </w:tcPr>
          <w:p w14:paraId="76A7702F" w14:textId="4C7E9E7C" w:rsidR="00E24265" w:rsidRPr="005E579A" w:rsidDel="00CB3FDD" w:rsidRDefault="00E24265" w:rsidP="005F76AD">
            <w:pPr>
              <w:pStyle w:val="af9"/>
              <w:numPr>
                <w:ilvl w:val="0"/>
                <w:numId w:val="56"/>
              </w:numPr>
              <w:ind w:leftChars="0"/>
              <w:rPr>
                <w:del w:id="16002" w:author="阿毛" w:date="2021-05-21T17:54:00Z"/>
                <w:rFonts w:ascii="標楷體" w:eastAsia="標楷體" w:hAnsi="標楷體"/>
              </w:rPr>
            </w:pPr>
          </w:p>
        </w:tc>
        <w:tc>
          <w:tcPr>
            <w:tcW w:w="756" w:type="pct"/>
          </w:tcPr>
          <w:p w14:paraId="1087A70D" w14:textId="0BA79E05" w:rsidR="00E24265" w:rsidRPr="00615D4B" w:rsidDel="00CB3FDD" w:rsidRDefault="00E24265" w:rsidP="005F76AD">
            <w:pPr>
              <w:rPr>
                <w:del w:id="16003" w:author="阿毛" w:date="2021-05-21T17:54:00Z"/>
                <w:rFonts w:ascii="標楷體" w:eastAsia="標楷體" w:hAnsi="標楷體"/>
              </w:rPr>
            </w:pPr>
            <w:del w:id="16004" w:author="阿毛" w:date="2021-05-21T17:54:00Z">
              <w:r w:rsidRPr="00B93CCA" w:rsidDel="00CB3FDD">
                <w:rPr>
                  <w:rFonts w:ascii="標楷體" w:eastAsia="標楷體" w:hAnsi="標楷體" w:hint="eastAsia"/>
                </w:rPr>
                <w:delText>款項統一收付申請日</w:delText>
              </w:r>
            </w:del>
          </w:p>
        </w:tc>
        <w:tc>
          <w:tcPr>
            <w:tcW w:w="624" w:type="pct"/>
          </w:tcPr>
          <w:p w14:paraId="3F2052FF" w14:textId="3865E163" w:rsidR="00E24265" w:rsidRPr="00615D4B" w:rsidDel="00CB3FDD" w:rsidRDefault="00E24265" w:rsidP="005F76AD">
            <w:pPr>
              <w:rPr>
                <w:del w:id="16005" w:author="阿毛" w:date="2021-05-21T17:54:00Z"/>
                <w:rFonts w:ascii="標楷體" w:eastAsia="標楷體" w:hAnsi="標楷體"/>
              </w:rPr>
            </w:pPr>
          </w:p>
        </w:tc>
        <w:tc>
          <w:tcPr>
            <w:tcW w:w="624" w:type="pct"/>
          </w:tcPr>
          <w:p w14:paraId="561CE018" w14:textId="378455F4" w:rsidR="00E24265" w:rsidRPr="00615D4B" w:rsidDel="00CB3FDD" w:rsidRDefault="00E24265" w:rsidP="005F76AD">
            <w:pPr>
              <w:rPr>
                <w:del w:id="16006" w:author="阿毛" w:date="2021-05-21T17:54:00Z"/>
                <w:rFonts w:ascii="標楷體" w:eastAsia="標楷體" w:hAnsi="標楷體"/>
              </w:rPr>
            </w:pPr>
          </w:p>
        </w:tc>
        <w:tc>
          <w:tcPr>
            <w:tcW w:w="537" w:type="pct"/>
          </w:tcPr>
          <w:p w14:paraId="2CCDE24B" w14:textId="6AE233F3" w:rsidR="00E24265" w:rsidRPr="00615D4B" w:rsidDel="00CB3FDD" w:rsidRDefault="00E24265" w:rsidP="005F76AD">
            <w:pPr>
              <w:rPr>
                <w:del w:id="16007" w:author="阿毛" w:date="2021-05-21T17:54:00Z"/>
                <w:rFonts w:ascii="標楷體" w:eastAsia="標楷體" w:hAnsi="標楷體"/>
              </w:rPr>
            </w:pPr>
          </w:p>
        </w:tc>
        <w:tc>
          <w:tcPr>
            <w:tcW w:w="299" w:type="pct"/>
          </w:tcPr>
          <w:p w14:paraId="716F2E76" w14:textId="02EFE7F8" w:rsidR="00E24265" w:rsidRPr="00615D4B" w:rsidDel="00CB3FDD" w:rsidRDefault="00E24265" w:rsidP="005F76AD">
            <w:pPr>
              <w:rPr>
                <w:del w:id="16008" w:author="阿毛" w:date="2021-05-21T17:54:00Z"/>
                <w:rFonts w:ascii="標楷體" w:eastAsia="標楷體" w:hAnsi="標楷體"/>
              </w:rPr>
            </w:pPr>
          </w:p>
        </w:tc>
        <w:tc>
          <w:tcPr>
            <w:tcW w:w="299" w:type="pct"/>
          </w:tcPr>
          <w:p w14:paraId="51564F31" w14:textId="48A2BDC8" w:rsidR="00E24265" w:rsidRPr="00615D4B" w:rsidDel="00CB3FDD" w:rsidRDefault="00E24265" w:rsidP="005F76AD">
            <w:pPr>
              <w:rPr>
                <w:del w:id="16009" w:author="阿毛" w:date="2021-05-21T17:54:00Z"/>
                <w:rFonts w:ascii="標楷體" w:eastAsia="標楷體" w:hAnsi="標楷體"/>
              </w:rPr>
            </w:pPr>
          </w:p>
        </w:tc>
        <w:tc>
          <w:tcPr>
            <w:tcW w:w="1642" w:type="pct"/>
          </w:tcPr>
          <w:p w14:paraId="7728DB0C" w14:textId="26576D57" w:rsidR="00E24265" w:rsidRPr="00615D4B" w:rsidDel="00CB3FDD" w:rsidRDefault="00E24265" w:rsidP="005F76AD">
            <w:pPr>
              <w:rPr>
                <w:del w:id="16010" w:author="阿毛" w:date="2021-05-21T17:54:00Z"/>
                <w:rFonts w:ascii="標楷體" w:eastAsia="標楷體" w:hAnsi="標楷體"/>
              </w:rPr>
            </w:pPr>
          </w:p>
        </w:tc>
      </w:tr>
      <w:tr w:rsidR="00E24265" w:rsidRPr="00615D4B" w:rsidDel="00CB3FDD" w14:paraId="7665A130" w14:textId="02CF03E8" w:rsidTr="005F76AD">
        <w:trPr>
          <w:trHeight w:val="291"/>
          <w:jc w:val="center"/>
          <w:del w:id="16011" w:author="阿毛" w:date="2021-05-21T17:54:00Z"/>
        </w:trPr>
        <w:tc>
          <w:tcPr>
            <w:tcW w:w="219" w:type="pct"/>
          </w:tcPr>
          <w:p w14:paraId="3CE433C9" w14:textId="3EE8918D" w:rsidR="00E24265" w:rsidRPr="005E579A" w:rsidDel="00CB3FDD" w:rsidRDefault="00E24265" w:rsidP="005F76AD">
            <w:pPr>
              <w:pStyle w:val="af9"/>
              <w:numPr>
                <w:ilvl w:val="0"/>
                <w:numId w:val="56"/>
              </w:numPr>
              <w:ind w:leftChars="0"/>
              <w:rPr>
                <w:del w:id="16012" w:author="阿毛" w:date="2021-05-21T17:54:00Z"/>
                <w:rFonts w:ascii="標楷體" w:eastAsia="標楷體" w:hAnsi="標楷體"/>
              </w:rPr>
            </w:pPr>
          </w:p>
        </w:tc>
        <w:tc>
          <w:tcPr>
            <w:tcW w:w="756" w:type="pct"/>
          </w:tcPr>
          <w:p w14:paraId="19A378AB" w14:textId="47957EE5" w:rsidR="00E24265" w:rsidRPr="00615D4B" w:rsidDel="00CB3FDD" w:rsidRDefault="00E24265" w:rsidP="005F76AD">
            <w:pPr>
              <w:rPr>
                <w:del w:id="16013" w:author="阿毛" w:date="2021-05-21T17:54:00Z"/>
                <w:rFonts w:ascii="標楷體" w:eastAsia="標楷體" w:hAnsi="標楷體"/>
              </w:rPr>
            </w:pPr>
            <w:del w:id="16014" w:author="阿毛" w:date="2021-05-21T17:54:00Z">
              <w:r w:rsidRPr="00B93CCA" w:rsidDel="00CB3FDD">
                <w:rPr>
                  <w:rFonts w:ascii="標楷體" w:eastAsia="標楷體" w:hAnsi="標楷體" w:hint="eastAsia"/>
                </w:rPr>
                <w:delText>債權異動類別</w:delText>
              </w:r>
            </w:del>
          </w:p>
        </w:tc>
        <w:tc>
          <w:tcPr>
            <w:tcW w:w="624" w:type="pct"/>
          </w:tcPr>
          <w:p w14:paraId="2F58F903" w14:textId="4D31E6D7" w:rsidR="00E24265" w:rsidRPr="00615D4B" w:rsidDel="00CB3FDD" w:rsidRDefault="00E24265" w:rsidP="005F76AD">
            <w:pPr>
              <w:rPr>
                <w:del w:id="16015" w:author="阿毛" w:date="2021-05-21T17:54:00Z"/>
                <w:rFonts w:ascii="標楷體" w:eastAsia="標楷體" w:hAnsi="標楷體"/>
              </w:rPr>
            </w:pPr>
          </w:p>
        </w:tc>
        <w:tc>
          <w:tcPr>
            <w:tcW w:w="624" w:type="pct"/>
          </w:tcPr>
          <w:p w14:paraId="0355A71C" w14:textId="0E71A32B" w:rsidR="00E24265" w:rsidRPr="00615D4B" w:rsidDel="00CB3FDD" w:rsidRDefault="00E24265" w:rsidP="005F76AD">
            <w:pPr>
              <w:rPr>
                <w:del w:id="16016" w:author="阿毛" w:date="2021-05-21T17:54:00Z"/>
                <w:rFonts w:ascii="標楷體" w:eastAsia="標楷體" w:hAnsi="標楷體"/>
              </w:rPr>
            </w:pPr>
          </w:p>
        </w:tc>
        <w:tc>
          <w:tcPr>
            <w:tcW w:w="537" w:type="pct"/>
          </w:tcPr>
          <w:p w14:paraId="07F8876F" w14:textId="2582952F" w:rsidR="00E24265" w:rsidRPr="00615D4B" w:rsidDel="00CB3FDD" w:rsidRDefault="00E24265" w:rsidP="005F76AD">
            <w:pPr>
              <w:rPr>
                <w:del w:id="16017" w:author="阿毛" w:date="2021-05-21T17:54:00Z"/>
                <w:rFonts w:ascii="標楷體" w:eastAsia="標楷體" w:hAnsi="標楷體"/>
              </w:rPr>
            </w:pPr>
            <w:del w:id="16018" w:author="阿毛" w:date="2021-05-21T17:54:00Z">
              <w:r w:rsidDel="00CB3FDD">
                <w:rPr>
                  <w:rFonts w:ascii="標楷體" w:eastAsia="標楷體" w:hAnsi="標楷體" w:hint="eastAsia"/>
                </w:rPr>
                <w:delText>下拉式選單</w:delText>
              </w:r>
            </w:del>
          </w:p>
        </w:tc>
        <w:tc>
          <w:tcPr>
            <w:tcW w:w="299" w:type="pct"/>
          </w:tcPr>
          <w:p w14:paraId="647071E2" w14:textId="1DA1E40C" w:rsidR="00E24265" w:rsidRPr="00615D4B" w:rsidDel="00CB3FDD" w:rsidRDefault="00E24265" w:rsidP="005F76AD">
            <w:pPr>
              <w:rPr>
                <w:del w:id="16019" w:author="阿毛" w:date="2021-05-21T17:54:00Z"/>
                <w:rFonts w:ascii="標楷體" w:eastAsia="標楷體" w:hAnsi="標楷體"/>
              </w:rPr>
            </w:pPr>
          </w:p>
        </w:tc>
        <w:tc>
          <w:tcPr>
            <w:tcW w:w="299" w:type="pct"/>
          </w:tcPr>
          <w:p w14:paraId="48CDCCA8" w14:textId="66B66E22" w:rsidR="00E24265" w:rsidRPr="00615D4B" w:rsidDel="00CB3FDD" w:rsidRDefault="00E24265" w:rsidP="005F76AD">
            <w:pPr>
              <w:rPr>
                <w:del w:id="16020" w:author="阿毛" w:date="2021-05-21T17:54:00Z"/>
                <w:rFonts w:ascii="標楷體" w:eastAsia="標楷體" w:hAnsi="標楷體"/>
              </w:rPr>
            </w:pPr>
          </w:p>
        </w:tc>
        <w:tc>
          <w:tcPr>
            <w:tcW w:w="1642" w:type="pct"/>
          </w:tcPr>
          <w:p w14:paraId="1A3135E8" w14:textId="704005F3" w:rsidR="00E24265" w:rsidRPr="00DC6EF5" w:rsidDel="00CB3FDD" w:rsidRDefault="00E24265" w:rsidP="005F76AD">
            <w:pPr>
              <w:rPr>
                <w:del w:id="16021" w:author="阿毛" w:date="2021-05-21T17:54:00Z"/>
                <w:rFonts w:ascii="標楷體" w:eastAsia="標楷體" w:hAnsi="標楷體"/>
              </w:rPr>
            </w:pPr>
            <w:del w:id="16022" w:author="阿毛" w:date="2021-05-21T17:54:00Z">
              <w:r w:rsidRPr="00DC6EF5" w:rsidDel="00CB3FDD">
                <w:rPr>
                  <w:rFonts w:ascii="標楷體" w:eastAsia="標楷體" w:hAnsi="標楷體" w:hint="eastAsia"/>
                </w:rPr>
                <w:delText>1:金融機構未於時限內回報債權資料之補報送</w:delText>
              </w:r>
            </w:del>
          </w:p>
          <w:p w14:paraId="6CEDB5D5" w14:textId="2F664E1A" w:rsidR="00E24265" w:rsidRPr="00615D4B" w:rsidDel="00CB3FDD" w:rsidRDefault="00E24265" w:rsidP="005F76AD">
            <w:pPr>
              <w:rPr>
                <w:del w:id="16023" w:author="阿毛" w:date="2021-05-21T17:54:00Z"/>
                <w:rFonts w:ascii="標楷體" w:eastAsia="標楷體" w:hAnsi="標楷體"/>
              </w:rPr>
            </w:pPr>
            <w:del w:id="16024" w:author="阿毛" w:date="2021-05-21T17:54:00Z">
              <w:r w:rsidRPr="00DC6EF5" w:rsidDel="00CB3FDD">
                <w:rPr>
                  <w:rFonts w:ascii="標楷體" w:eastAsia="標楷體" w:hAnsi="標楷體" w:hint="eastAsia"/>
                </w:rPr>
                <w:delText>2:債務人申請異動債權金額</w:delText>
              </w:r>
            </w:del>
          </w:p>
        </w:tc>
      </w:tr>
      <w:tr w:rsidR="00E24265" w:rsidRPr="00615D4B" w:rsidDel="00CB3FDD" w14:paraId="7C53FBA0" w14:textId="646306BE" w:rsidTr="005F76AD">
        <w:trPr>
          <w:trHeight w:val="291"/>
          <w:jc w:val="center"/>
          <w:del w:id="16025" w:author="阿毛" w:date="2021-05-21T17:54:00Z"/>
        </w:trPr>
        <w:tc>
          <w:tcPr>
            <w:tcW w:w="219" w:type="pct"/>
          </w:tcPr>
          <w:p w14:paraId="33E5B589" w14:textId="5AD58132" w:rsidR="00E24265" w:rsidRPr="005E579A" w:rsidDel="00CB3FDD" w:rsidRDefault="00E24265" w:rsidP="005F76AD">
            <w:pPr>
              <w:pStyle w:val="af9"/>
              <w:numPr>
                <w:ilvl w:val="0"/>
                <w:numId w:val="56"/>
              </w:numPr>
              <w:ind w:leftChars="0"/>
              <w:rPr>
                <w:del w:id="16026" w:author="阿毛" w:date="2021-05-21T17:54:00Z"/>
                <w:rFonts w:ascii="標楷體" w:eastAsia="標楷體" w:hAnsi="標楷體"/>
              </w:rPr>
            </w:pPr>
          </w:p>
        </w:tc>
        <w:tc>
          <w:tcPr>
            <w:tcW w:w="756" w:type="pct"/>
          </w:tcPr>
          <w:p w14:paraId="0E720F6E" w14:textId="26DC15FD" w:rsidR="00E24265" w:rsidRPr="00615D4B" w:rsidDel="00CB3FDD" w:rsidRDefault="00E24265" w:rsidP="005F76AD">
            <w:pPr>
              <w:rPr>
                <w:del w:id="16027" w:author="阿毛" w:date="2021-05-21T17:54:00Z"/>
                <w:rFonts w:ascii="標楷體" w:eastAsia="標楷體" w:hAnsi="標楷體"/>
              </w:rPr>
            </w:pPr>
            <w:del w:id="16028" w:author="阿毛" w:date="2021-05-21T17:54:00Z">
              <w:r w:rsidRPr="00B93CCA" w:rsidDel="00CB3FDD">
                <w:rPr>
                  <w:rFonts w:ascii="標楷體" w:eastAsia="標楷體" w:hAnsi="標楷體" w:hint="eastAsia"/>
                </w:rPr>
                <w:delText>債權金融機構代號</w:delText>
              </w:r>
            </w:del>
          </w:p>
        </w:tc>
        <w:tc>
          <w:tcPr>
            <w:tcW w:w="624" w:type="pct"/>
          </w:tcPr>
          <w:p w14:paraId="48C6AD73" w14:textId="644458FC" w:rsidR="00E24265" w:rsidRPr="00615D4B" w:rsidDel="00CB3FDD" w:rsidRDefault="00E24265" w:rsidP="005F76AD">
            <w:pPr>
              <w:rPr>
                <w:del w:id="16029" w:author="阿毛" w:date="2021-05-21T17:54:00Z"/>
                <w:rFonts w:ascii="標楷體" w:eastAsia="標楷體" w:hAnsi="標楷體"/>
              </w:rPr>
            </w:pPr>
          </w:p>
        </w:tc>
        <w:tc>
          <w:tcPr>
            <w:tcW w:w="624" w:type="pct"/>
          </w:tcPr>
          <w:p w14:paraId="08F9015A" w14:textId="2D169FBA" w:rsidR="00E24265" w:rsidRPr="00615D4B" w:rsidDel="00CB3FDD" w:rsidRDefault="00E24265" w:rsidP="005F76AD">
            <w:pPr>
              <w:rPr>
                <w:del w:id="16030" w:author="阿毛" w:date="2021-05-21T17:54:00Z"/>
                <w:rFonts w:ascii="標楷體" w:eastAsia="標楷體" w:hAnsi="標楷體"/>
              </w:rPr>
            </w:pPr>
          </w:p>
        </w:tc>
        <w:tc>
          <w:tcPr>
            <w:tcW w:w="537" w:type="pct"/>
          </w:tcPr>
          <w:p w14:paraId="53B594BD" w14:textId="57FA76CA" w:rsidR="00E24265" w:rsidRPr="00615D4B" w:rsidDel="00CB3FDD" w:rsidRDefault="00E24265" w:rsidP="005F76AD">
            <w:pPr>
              <w:rPr>
                <w:del w:id="16031" w:author="阿毛" w:date="2021-05-21T17:54:00Z"/>
                <w:rFonts w:ascii="標楷體" w:eastAsia="標楷體" w:hAnsi="標楷體"/>
              </w:rPr>
            </w:pPr>
          </w:p>
        </w:tc>
        <w:tc>
          <w:tcPr>
            <w:tcW w:w="299" w:type="pct"/>
          </w:tcPr>
          <w:p w14:paraId="7817F597" w14:textId="3EAC0384" w:rsidR="00E24265" w:rsidRPr="00615D4B" w:rsidDel="00CB3FDD" w:rsidRDefault="00E24265" w:rsidP="005F76AD">
            <w:pPr>
              <w:rPr>
                <w:del w:id="16032" w:author="阿毛" w:date="2021-05-21T17:54:00Z"/>
                <w:rFonts w:ascii="標楷體" w:eastAsia="標楷體" w:hAnsi="標楷體"/>
              </w:rPr>
            </w:pPr>
          </w:p>
        </w:tc>
        <w:tc>
          <w:tcPr>
            <w:tcW w:w="299" w:type="pct"/>
          </w:tcPr>
          <w:p w14:paraId="4A35A761" w14:textId="680FBA83" w:rsidR="00E24265" w:rsidRPr="00615D4B" w:rsidDel="00CB3FDD" w:rsidRDefault="00E24265" w:rsidP="005F76AD">
            <w:pPr>
              <w:rPr>
                <w:del w:id="16033" w:author="阿毛" w:date="2021-05-21T17:54:00Z"/>
                <w:rFonts w:ascii="標楷體" w:eastAsia="標楷體" w:hAnsi="標楷體"/>
              </w:rPr>
            </w:pPr>
          </w:p>
        </w:tc>
        <w:tc>
          <w:tcPr>
            <w:tcW w:w="1642" w:type="pct"/>
          </w:tcPr>
          <w:p w14:paraId="07630218" w14:textId="3E733272" w:rsidR="00E24265" w:rsidRPr="00615D4B" w:rsidDel="00CB3FDD" w:rsidRDefault="00E24265" w:rsidP="005F76AD">
            <w:pPr>
              <w:rPr>
                <w:del w:id="16034" w:author="阿毛" w:date="2021-05-21T17:54:00Z"/>
                <w:rFonts w:ascii="標楷體" w:eastAsia="標楷體" w:hAnsi="標楷體"/>
              </w:rPr>
            </w:pPr>
          </w:p>
        </w:tc>
      </w:tr>
      <w:tr w:rsidR="00E24265" w:rsidRPr="00615D4B" w:rsidDel="00CB3FDD" w14:paraId="5D7918FB" w14:textId="0D339812" w:rsidTr="005F76AD">
        <w:trPr>
          <w:trHeight w:val="291"/>
          <w:jc w:val="center"/>
          <w:del w:id="16035" w:author="阿毛" w:date="2021-05-21T17:54:00Z"/>
        </w:trPr>
        <w:tc>
          <w:tcPr>
            <w:tcW w:w="219" w:type="pct"/>
          </w:tcPr>
          <w:p w14:paraId="3CE93012" w14:textId="4606A43B" w:rsidR="00E24265" w:rsidRPr="005E579A" w:rsidDel="00CB3FDD" w:rsidRDefault="00E24265" w:rsidP="005F76AD">
            <w:pPr>
              <w:pStyle w:val="af9"/>
              <w:numPr>
                <w:ilvl w:val="0"/>
                <w:numId w:val="56"/>
              </w:numPr>
              <w:ind w:leftChars="0"/>
              <w:rPr>
                <w:del w:id="16036" w:author="阿毛" w:date="2021-05-21T17:54:00Z"/>
                <w:rFonts w:ascii="標楷體" w:eastAsia="標楷體" w:hAnsi="標楷體"/>
              </w:rPr>
            </w:pPr>
          </w:p>
        </w:tc>
        <w:tc>
          <w:tcPr>
            <w:tcW w:w="756" w:type="pct"/>
          </w:tcPr>
          <w:p w14:paraId="58E6019F" w14:textId="6429844A" w:rsidR="00E24265" w:rsidRPr="00615D4B" w:rsidDel="00CB3FDD" w:rsidRDefault="00E24265" w:rsidP="005F76AD">
            <w:pPr>
              <w:rPr>
                <w:del w:id="16037" w:author="阿毛" w:date="2021-05-21T17:54:00Z"/>
                <w:rFonts w:ascii="標楷體" w:eastAsia="標楷體" w:hAnsi="標楷體"/>
              </w:rPr>
            </w:pPr>
            <w:del w:id="16038" w:author="阿毛" w:date="2021-05-21T17:54:00Z">
              <w:r w:rsidRPr="00B93CCA" w:rsidDel="00CB3FDD">
                <w:rPr>
                  <w:rFonts w:ascii="標楷體" w:eastAsia="標楷體" w:hAnsi="標楷體" w:hint="eastAsia"/>
                </w:rPr>
                <w:delText>轉JCIC文字檔日期</w:delText>
              </w:r>
            </w:del>
          </w:p>
        </w:tc>
        <w:tc>
          <w:tcPr>
            <w:tcW w:w="624" w:type="pct"/>
          </w:tcPr>
          <w:p w14:paraId="0AD91DDC" w14:textId="27C4E985" w:rsidR="00E24265" w:rsidRPr="00615D4B" w:rsidDel="00CB3FDD" w:rsidRDefault="00E24265" w:rsidP="005F76AD">
            <w:pPr>
              <w:rPr>
                <w:del w:id="16039" w:author="阿毛" w:date="2021-05-21T17:54:00Z"/>
                <w:rFonts w:ascii="標楷體" w:eastAsia="標楷體" w:hAnsi="標楷體"/>
              </w:rPr>
            </w:pPr>
          </w:p>
        </w:tc>
        <w:tc>
          <w:tcPr>
            <w:tcW w:w="624" w:type="pct"/>
          </w:tcPr>
          <w:p w14:paraId="465B4661" w14:textId="483F569A" w:rsidR="00E24265" w:rsidRPr="00615D4B" w:rsidDel="00CB3FDD" w:rsidRDefault="00E24265" w:rsidP="005F76AD">
            <w:pPr>
              <w:rPr>
                <w:del w:id="16040" w:author="阿毛" w:date="2021-05-21T17:54:00Z"/>
                <w:rFonts w:ascii="標楷體" w:eastAsia="標楷體" w:hAnsi="標楷體"/>
              </w:rPr>
            </w:pPr>
          </w:p>
        </w:tc>
        <w:tc>
          <w:tcPr>
            <w:tcW w:w="537" w:type="pct"/>
          </w:tcPr>
          <w:p w14:paraId="36A7DFB0" w14:textId="40EA3021" w:rsidR="00E24265" w:rsidRPr="00615D4B" w:rsidDel="00CB3FDD" w:rsidRDefault="00E24265" w:rsidP="005F76AD">
            <w:pPr>
              <w:rPr>
                <w:del w:id="16041" w:author="阿毛" w:date="2021-05-21T17:54:00Z"/>
                <w:rFonts w:ascii="標楷體" w:eastAsia="標楷體" w:hAnsi="標楷體"/>
              </w:rPr>
            </w:pPr>
          </w:p>
        </w:tc>
        <w:tc>
          <w:tcPr>
            <w:tcW w:w="299" w:type="pct"/>
          </w:tcPr>
          <w:p w14:paraId="613D44B8" w14:textId="73454830" w:rsidR="00E24265" w:rsidRPr="00615D4B" w:rsidDel="00CB3FDD" w:rsidRDefault="00E24265" w:rsidP="005F76AD">
            <w:pPr>
              <w:rPr>
                <w:del w:id="16042" w:author="阿毛" w:date="2021-05-21T17:54:00Z"/>
                <w:rFonts w:ascii="標楷體" w:eastAsia="標楷體" w:hAnsi="標楷體"/>
              </w:rPr>
            </w:pPr>
          </w:p>
        </w:tc>
        <w:tc>
          <w:tcPr>
            <w:tcW w:w="299" w:type="pct"/>
          </w:tcPr>
          <w:p w14:paraId="06822243" w14:textId="43EF5059" w:rsidR="00E24265" w:rsidRPr="00615D4B" w:rsidDel="00CB3FDD" w:rsidRDefault="00E24265" w:rsidP="005F76AD">
            <w:pPr>
              <w:rPr>
                <w:del w:id="16043" w:author="阿毛" w:date="2021-05-21T17:54:00Z"/>
                <w:rFonts w:ascii="標楷體" w:eastAsia="標楷體" w:hAnsi="標楷體"/>
              </w:rPr>
            </w:pPr>
          </w:p>
        </w:tc>
        <w:tc>
          <w:tcPr>
            <w:tcW w:w="1642" w:type="pct"/>
          </w:tcPr>
          <w:p w14:paraId="49690888" w14:textId="4EEA4A5C" w:rsidR="00E24265" w:rsidRPr="00615D4B" w:rsidDel="00CB3FDD" w:rsidRDefault="00E24265" w:rsidP="005F76AD">
            <w:pPr>
              <w:rPr>
                <w:del w:id="16044" w:author="阿毛" w:date="2021-05-21T17:54:00Z"/>
                <w:rFonts w:ascii="標楷體" w:eastAsia="標楷體" w:hAnsi="標楷體"/>
              </w:rPr>
            </w:pPr>
          </w:p>
        </w:tc>
      </w:tr>
      <w:tr w:rsidR="00E24265" w:rsidRPr="00615D4B" w:rsidDel="00CB3FDD" w14:paraId="08868576" w14:textId="2263D0DC" w:rsidTr="005F76AD">
        <w:trPr>
          <w:trHeight w:val="291"/>
          <w:jc w:val="center"/>
          <w:del w:id="16045" w:author="阿毛" w:date="2021-05-21T17:54:00Z"/>
        </w:trPr>
        <w:tc>
          <w:tcPr>
            <w:tcW w:w="219" w:type="pct"/>
          </w:tcPr>
          <w:p w14:paraId="09C02B48" w14:textId="0F5DAC8E" w:rsidR="00E24265" w:rsidRPr="005E579A" w:rsidDel="00CB3FDD" w:rsidRDefault="00E24265" w:rsidP="005F76AD">
            <w:pPr>
              <w:pStyle w:val="af9"/>
              <w:numPr>
                <w:ilvl w:val="0"/>
                <w:numId w:val="56"/>
              </w:numPr>
              <w:ind w:leftChars="0"/>
              <w:rPr>
                <w:del w:id="16046" w:author="阿毛" w:date="2021-05-21T17:54:00Z"/>
                <w:rFonts w:ascii="標楷體" w:eastAsia="標楷體" w:hAnsi="標楷體"/>
              </w:rPr>
            </w:pPr>
          </w:p>
        </w:tc>
        <w:tc>
          <w:tcPr>
            <w:tcW w:w="756" w:type="pct"/>
          </w:tcPr>
          <w:p w14:paraId="2C491152" w14:textId="0E56D0CE" w:rsidR="00E24265" w:rsidRPr="00615D4B" w:rsidDel="00CB3FDD" w:rsidRDefault="00E24265" w:rsidP="005F76AD">
            <w:pPr>
              <w:rPr>
                <w:del w:id="16047" w:author="阿毛" w:date="2021-05-21T17:54:00Z"/>
                <w:rFonts w:ascii="標楷體" w:eastAsia="標楷體" w:hAnsi="標楷體"/>
              </w:rPr>
            </w:pPr>
            <w:del w:id="16048" w:author="阿毛" w:date="2021-05-21T17:54:00Z">
              <w:r w:rsidRPr="00B93CCA" w:rsidDel="00CB3FDD">
                <w:rPr>
                  <w:rFonts w:ascii="標楷體" w:eastAsia="標楷體" w:hAnsi="標楷體" w:hint="eastAsia"/>
                </w:rPr>
                <w:delText>身分證字號</w:delText>
              </w:r>
            </w:del>
          </w:p>
        </w:tc>
        <w:tc>
          <w:tcPr>
            <w:tcW w:w="624" w:type="pct"/>
          </w:tcPr>
          <w:p w14:paraId="0A2A380E" w14:textId="33953904" w:rsidR="00E24265" w:rsidRPr="00615D4B" w:rsidDel="00CB3FDD" w:rsidRDefault="00E24265" w:rsidP="005F76AD">
            <w:pPr>
              <w:rPr>
                <w:del w:id="16049" w:author="阿毛" w:date="2021-05-21T17:54:00Z"/>
                <w:rFonts w:ascii="標楷體" w:eastAsia="標楷體" w:hAnsi="標楷體"/>
              </w:rPr>
            </w:pPr>
          </w:p>
        </w:tc>
        <w:tc>
          <w:tcPr>
            <w:tcW w:w="624" w:type="pct"/>
          </w:tcPr>
          <w:p w14:paraId="10B52C95" w14:textId="7EB9218C" w:rsidR="00E24265" w:rsidRPr="00615D4B" w:rsidDel="00CB3FDD" w:rsidRDefault="00E24265" w:rsidP="005F76AD">
            <w:pPr>
              <w:rPr>
                <w:del w:id="16050" w:author="阿毛" w:date="2021-05-21T17:54:00Z"/>
                <w:rFonts w:ascii="標楷體" w:eastAsia="標楷體" w:hAnsi="標楷體"/>
              </w:rPr>
            </w:pPr>
          </w:p>
        </w:tc>
        <w:tc>
          <w:tcPr>
            <w:tcW w:w="537" w:type="pct"/>
          </w:tcPr>
          <w:p w14:paraId="117C0C26" w14:textId="1F48E28F" w:rsidR="00E24265" w:rsidRPr="00615D4B" w:rsidDel="00CB3FDD" w:rsidRDefault="00E24265" w:rsidP="005F76AD">
            <w:pPr>
              <w:rPr>
                <w:del w:id="16051" w:author="阿毛" w:date="2021-05-21T17:54:00Z"/>
                <w:rFonts w:ascii="標楷體" w:eastAsia="標楷體" w:hAnsi="標楷體"/>
              </w:rPr>
            </w:pPr>
          </w:p>
        </w:tc>
        <w:tc>
          <w:tcPr>
            <w:tcW w:w="299" w:type="pct"/>
          </w:tcPr>
          <w:p w14:paraId="5EEAD43C" w14:textId="4A28549A" w:rsidR="00E24265" w:rsidRPr="00615D4B" w:rsidDel="00CB3FDD" w:rsidRDefault="00E24265" w:rsidP="005F76AD">
            <w:pPr>
              <w:rPr>
                <w:del w:id="16052" w:author="阿毛" w:date="2021-05-21T17:54:00Z"/>
                <w:rFonts w:ascii="標楷體" w:eastAsia="標楷體" w:hAnsi="標楷體"/>
              </w:rPr>
            </w:pPr>
          </w:p>
        </w:tc>
        <w:tc>
          <w:tcPr>
            <w:tcW w:w="299" w:type="pct"/>
          </w:tcPr>
          <w:p w14:paraId="71DCF81B" w14:textId="08426AD2" w:rsidR="00E24265" w:rsidRPr="00615D4B" w:rsidDel="00CB3FDD" w:rsidRDefault="00E24265" w:rsidP="005F76AD">
            <w:pPr>
              <w:rPr>
                <w:del w:id="16053" w:author="阿毛" w:date="2021-05-21T17:54:00Z"/>
                <w:rFonts w:ascii="標楷體" w:eastAsia="標楷體" w:hAnsi="標楷體"/>
              </w:rPr>
            </w:pPr>
          </w:p>
        </w:tc>
        <w:tc>
          <w:tcPr>
            <w:tcW w:w="1642" w:type="pct"/>
          </w:tcPr>
          <w:p w14:paraId="45271CBE" w14:textId="7708A9B7" w:rsidR="00E24265" w:rsidRPr="00615D4B" w:rsidDel="00CB3FDD" w:rsidRDefault="00E24265" w:rsidP="005F76AD">
            <w:pPr>
              <w:rPr>
                <w:del w:id="16054" w:author="阿毛" w:date="2021-05-21T17:54:00Z"/>
                <w:rFonts w:ascii="標楷體" w:eastAsia="標楷體" w:hAnsi="標楷體"/>
              </w:rPr>
            </w:pPr>
          </w:p>
        </w:tc>
      </w:tr>
      <w:tr w:rsidR="00E24265" w:rsidRPr="00615D4B" w:rsidDel="00CB3FDD" w14:paraId="5B8368D4" w14:textId="2150958C" w:rsidTr="005F76AD">
        <w:trPr>
          <w:trHeight w:val="291"/>
          <w:jc w:val="center"/>
          <w:del w:id="16055" w:author="阿毛" w:date="2021-05-21T17:54:00Z"/>
        </w:trPr>
        <w:tc>
          <w:tcPr>
            <w:tcW w:w="219" w:type="pct"/>
          </w:tcPr>
          <w:p w14:paraId="2BBAAA94" w14:textId="6A5059AB" w:rsidR="00E24265" w:rsidRPr="005E579A" w:rsidDel="00CB3FDD" w:rsidRDefault="00E24265" w:rsidP="005F76AD">
            <w:pPr>
              <w:pStyle w:val="af9"/>
              <w:numPr>
                <w:ilvl w:val="0"/>
                <w:numId w:val="56"/>
              </w:numPr>
              <w:ind w:leftChars="0"/>
              <w:rPr>
                <w:del w:id="16056" w:author="阿毛" w:date="2021-05-21T17:54:00Z"/>
                <w:rFonts w:ascii="標楷體" w:eastAsia="標楷體" w:hAnsi="標楷體"/>
              </w:rPr>
            </w:pPr>
          </w:p>
        </w:tc>
        <w:tc>
          <w:tcPr>
            <w:tcW w:w="756" w:type="pct"/>
          </w:tcPr>
          <w:p w14:paraId="332EB7C6" w14:textId="60E699C9" w:rsidR="00E24265" w:rsidRPr="00615D4B" w:rsidDel="00CB3FDD" w:rsidRDefault="00E24265" w:rsidP="005F76AD">
            <w:pPr>
              <w:rPr>
                <w:del w:id="16057" w:author="阿毛" w:date="2021-05-21T17:54:00Z"/>
                <w:rFonts w:ascii="標楷體" w:eastAsia="標楷體" w:hAnsi="標楷體"/>
              </w:rPr>
            </w:pPr>
            <w:del w:id="16058" w:author="阿毛" w:date="2021-05-21T17:54:00Z">
              <w:r w:rsidRPr="00B93CCA" w:rsidDel="00CB3FDD">
                <w:rPr>
                  <w:rFonts w:ascii="標楷體" w:eastAsia="標楷體" w:hAnsi="標楷體" w:hint="eastAsia"/>
                </w:rPr>
                <w:delText>協商申請日</w:delText>
              </w:r>
            </w:del>
          </w:p>
        </w:tc>
        <w:tc>
          <w:tcPr>
            <w:tcW w:w="624" w:type="pct"/>
          </w:tcPr>
          <w:p w14:paraId="224CEFC3" w14:textId="09A6A683" w:rsidR="00E24265" w:rsidRPr="00615D4B" w:rsidDel="00CB3FDD" w:rsidRDefault="00E24265" w:rsidP="005F76AD">
            <w:pPr>
              <w:rPr>
                <w:del w:id="16059" w:author="阿毛" w:date="2021-05-21T17:54:00Z"/>
                <w:rFonts w:ascii="標楷體" w:eastAsia="標楷體" w:hAnsi="標楷體"/>
              </w:rPr>
            </w:pPr>
          </w:p>
        </w:tc>
        <w:tc>
          <w:tcPr>
            <w:tcW w:w="624" w:type="pct"/>
          </w:tcPr>
          <w:p w14:paraId="7C96D498" w14:textId="594EB80B" w:rsidR="00E24265" w:rsidRPr="00615D4B" w:rsidDel="00CB3FDD" w:rsidRDefault="00E24265" w:rsidP="005F76AD">
            <w:pPr>
              <w:rPr>
                <w:del w:id="16060" w:author="阿毛" w:date="2021-05-21T17:54:00Z"/>
                <w:rFonts w:ascii="標楷體" w:eastAsia="標楷體" w:hAnsi="標楷體"/>
              </w:rPr>
            </w:pPr>
          </w:p>
        </w:tc>
        <w:tc>
          <w:tcPr>
            <w:tcW w:w="537" w:type="pct"/>
          </w:tcPr>
          <w:p w14:paraId="4166B35F" w14:textId="3BF770A3" w:rsidR="00E24265" w:rsidRPr="00615D4B" w:rsidDel="00CB3FDD" w:rsidRDefault="00E24265" w:rsidP="005F76AD">
            <w:pPr>
              <w:rPr>
                <w:del w:id="16061" w:author="阿毛" w:date="2021-05-21T17:54:00Z"/>
                <w:rFonts w:ascii="標楷體" w:eastAsia="標楷體" w:hAnsi="標楷體"/>
              </w:rPr>
            </w:pPr>
          </w:p>
        </w:tc>
        <w:tc>
          <w:tcPr>
            <w:tcW w:w="299" w:type="pct"/>
          </w:tcPr>
          <w:p w14:paraId="1BFC0992" w14:textId="1EA8F39C" w:rsidR="00E24265" w:rsidRPr="00615D4B" w:rsidDel="00CB3FDD" w:rsidRDefault="00E24265" w:rsidP="005F76AD">
            <w:pPr>
              <w:rPr>
                <w:del w:id="16062" w:author="阿毛" w:date="2021-05-21T17:54:00Z"/>
                <w:rFonts w:ascii="標楷體" w:eastAsia="標楷體" w:hAnsi="標楷體"/>
              </w:rPr>
            </w:pPr>
          </w:p>
        </w:tc>
        <w:tc>
          <w:tcPr>
            <w:tcW w:w="299" w:type="pct"/>
          </w:tcPr>
          <w:p w14:paraId="2F07F983" w14:textId="52966BB5" w:rsidR="00E24265" w:rsidRPr="00615D4B" w:rsidDel="00CB3FDD" w:rsidRDefault="00E24265" w:rsidP="005F76AD">
            <w:pPr>
              <w:rPr>
                <w:del w:id="16063" w:author="阿毛" w:date="2021-05-21T17:54:00Z"/>
                <w:rFonts w:ascii="標楷體" w:eastAsia="標楷體" w:hAnsi="標楷體"/>
              </w:rPr>
            </w:pPr>
          </w:p>
        </w:tc>
        <w:tc>
          <w:tcPr>
            <w:tcW w:w="1642" w:type="pct"/>
          </w:tcPr>
          <w:p w14:paraId="5FFBD767" w14:textId="6FAED5E5" w:rsidR="00E24265" w:rsidRPr="00615D4B" w:rsidDel="00CB3FDD" w:rsidRDefault="00E24265" w:rsidP="005F76AD">
            <w:pPr>
              <w:rPr>
                <w:del w:id="16064" w:author="阿毛" w:date="2021-05-21T17:54:00Z"/>
                <w:rFonts w:ascii="標楷體" w:eastAsia="標楷體" w:hAnsi="標楷體"/>
              </w:rPr>
            </w:pPr>
          </w:p>
        </w:tc>
      </w:tr>
    </w:tbl>
    <w:p w14:paraId="5B5961C2" w14:textId="2B85F04E" w:rsidR="00E24265" w:rsidDel="00CB3FDD" w:rsidRDefault="00E24265" w:rsidP="00F62379">
      <w:pPr>
        <w:pStyle w:val="42"/>
        <w:spacing w:after="72"/>
        <w:ind w:leftChars="0" w:left="0"/>
        <w:rPr>
          <w:del w:id="16065" w:author="阿毛" w:date="2021-05-21T17:54:00Z"/>
          <w:rFonts w:hAnsi="標楷體"/>
        </w:rPr>
      </w:pPr>
    </w:p>
    <w:p w14:paraId="0F083A07" w14:textId="3426D54A" w:rsidR="00E24265" w:rsidDel="00CB3FDD" w:rsidRDefault="00E24265">
      <w:pPr>
        <w:widowControl/>
        <w:rPr>
          <w:del w:id="16066" w:author="阿毛" w:date="2021-05-21T17:54:00Z"/>
          <w:rFonts w:ascii="Arial" w:eastAsia="標楷體" w:hAnsi="標楷體" w:cs="標楷體"/>
          <w:kern w:val="0"/>
          <w:szCs w:val="28"/>
        </w:rPr>
      </w:pPr>
      <w:del w:id="16067" w:author="阿毛" w:date="2021-05-21T17:54:00Z">
        <w:r w:rsidDel="00CB3FDD">
          <w:rPr>
            <w:rFonts w:hAnsi="標楷體"/>
          </w:rPr>
          <w:br w:type="page"/>
        </w:r>
      </w:del>
    </w:p>
    <w:p w14:paraId="49A6DD42" w14:textId="0E1D0995" w:rsidR="00E24265" w:rsidRPr="00A03472" w:rsidDel="00CB3FDD" w:rsidRDefault="00E24265">
      <w:pPr>
        <w:pStyle w:val="3"/>
        <w:numPr>
          <w:ilvl w:val="2"/>
          <w:numId w:val="114"/>
        </w:numPr>
        <w:rPr>
          <w:del w:id="16068" w:author="阿毛" w:date="2021-05-21T17:54:00Z"/>
          <w:rFonts w:ascii="標楷體" w:hAnsi="標楷體"/>
        </w:rPr>
        <w:pPrChange w:id="16069" w:author="智誠 楊" w:date="2021-05-10T09:53:00Z">
          <w:pPr>
            <w:pStyle w:val="3"/>
            <w:numPr>
              <w:ilvl w:val="2"/>
              <w:numId w:val="1"/>
            </w:numPr>
            <w:ind w:left="1247" w:hanging="680"/>
          </w:pPr>
        </w:pPrChange>
      </w:pPr>
      <w:del w:id="16070" w:author="阿毛" w:date="2021-05-21T17:54:00Z">
        <w:r w:rsidDel="00CB3FDD">
          <w:rPr>
            <w:rFonts w:ascii="標楷體" w:hAnsi="標楷體"/>
          </w:rPr>
          <w:lastRenderedPageBreak/>
          <w:delText>L</w:delText>
        </w:r>
        <w:r w:rsidDel="00CB3FDD">
          <w:rPr>
            <w:rFonts w:ascii="標楷體" w:hAnsi="標楷體" w:hint="eastAsia"/>
          </w:rPr>
          <w:delText>8328</w:delText>
        </w:r>
        <w:r w:rsidRPr="00CC5E55" w:rsidDel="00CB3FDD">
          <w:rPr>
            <w:rFonts w:ascii="標楷體" w:hAnsi="標楷體" w:hint="eastAsia"/>
          </w:rPr>
          <w:delText>前置調解受理申請暨請求回報債權通知資料</w:delText>
        </w:r>
      </w:del>
    </w:p>
    <w:p w14:paraId="21830817" w14:textId="65C02353" w:rsidR="00E24265" w:rsidRPr="003972CE" w:rsidDel="00CB3FDD" w:rsidRDefault="00E24265">
      <w:pPr>
        <w:pStyle w:val="a"/>
        <w:rPr>
          <w:del w:id="16071" w:author="阿毛" w:date="2021-05-21T17:54:00Z"/>
        </w:rPr>
      </w:pPr>
      <w:del w:id="1607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D63F920" w14:textId="12B79C5B" w:rsidTr="005F76AD">
        <w:trPr>
          <w:trHeight w:val="277"/>
          <w:del w:id="1607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ADA2F66" w14:textId="18F87F87" w:rsidR="00E24265" w:rsidRPr="00615D4B" w:rsidDel="00CB3FDD" w:rsidRDefault="00E24265" w:rsidP="005F76AD">
            <w:pPr>
              <w:rPr>
                <w:del w:id="16074" w:author="阿毛" w:date="2021-05-21T17:54:00Z"/>
                <w:rFonts w:ascii="標楷體" w:eastAsia="標楷體" w:hAnsi="標楷體"/>
              </w:rPr>
            </w:pPr>
            <w:del w:id="16075"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F593C1C" w14:textId="2D0778F2" w:rsidR="00E24265" w:rsidRPr="00615D4B" w:rsidDel="00CB3FDD" w:rsidRDefault="00E24265" w:rsidP="005F76AD">
            <w:pPr>
              <w:rPr>
                <w:del w:id="16076" w:author="阿毛" w:date="2021-05-21T17:54:00Z"/>
                <w:rFonts w:ascii="標楷體" w:eastAsia="標楷體" w:hAnsi="標楷體"/>
              </w:rPr>
            </w:pPr>
            <w:del w:id="16077" w:author="阿毛" w:date="2021-05-21T17:54:00Z">
              <w:r w:rsidRPr="00CC5E55" w:rsidDel="00CB3FDD">
                <w:rPr>
                  <w:rFonts w:ascii="標楷體" w:eastAsia="標楷體" w:hAnsi="標楷體" w:hint="eastAsia"/>
                </w:rPr>
                <w:delText>前置調解受理申請暨請求回報債權通知資料</w:delText>
              </w:r>
            </w:del>
          </w:p>
        </w:tc>
      </w:tr>
      <w:tr w:rsidR="00E24265" w:rsidRPr="00615D4B" w:rsidDel="00CB3FDD" w14:paraId="2A1E455C" w14:textId="3C13262D" w:rsidTr="005F76AD">
        <w:trPr>
          <w:trHeight w:val="277"/>
          <w:del w:id="160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F594399" w14:textId="0202857A" w:rsidR="00E24265" w:rsidRPr="00615D4B" w:rsidDel="00CB3FDD" w:rsidRDefault="00E24265" w:rsidP="005F76AD">
            <w:pPr>
              <w:rPr>
                <w:del w:id="16079" w:author="阿毛" w:date="2021-05-21T17:54:00Z"/>
                <w:rFonts w:ascii="標楷體" w:eastAsia="標楷體" w:hAnsi="標楷體"/>
              </w:rPr>
            </w:pPr>
            <w:del w:id="16080"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1E8331E8" w14:textId="35C75BA2" w:rsidR="00E24265" w:rsidRPr="00615D4B" w:rsidDel="00CB3FDD" w:rsidRDefault="00E24265" w:rsidP="005F76AD">
            <w:pPr>
              <w:rPr>
                <w:del w:id="16081" w:author="阿毛" w:date="2021-05-21T17:54:00Z"/>
                <w:rFonts w:ascii="標楷體" w:eastAsia="標楷體" w:hAnsi="標楷體"/>
              </w:rPr>
            </w:pPr>
          </w:p>
        </w:tc>
      </w:tr>
      <w:tr w:rsidR="00E24265" w:rsidRPr="00615D4B" w:rsidDel="00CB3FDD" w14:paraId="2CC4A503" w14:textId="759A2D07" w:rsidTr="005F76AD">
        <w:trPr>
          <w:trHeight w:val="773"/>
          <w:del w:id="1608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657971D" w14:textId="3647A4BE" w:rsidR="00E24265" w:rsidRPr="00615D4B" w:rsidDel="00CB3FDD" w:rsidRDefault="00E24265" w:rsidP="005F76AD">
            <w:pPr>
              <w:rPr>
                <w:del w:id="16083" w:author="阿毛" w:date="2021-05-21T17:54:00Z"/>
                <w:rFonts w:ascii="標楷體" w:eastAsia="標楷體" w:hAnsi="標楷體"/>
              </w:rPr>
            </w:pPr>
            <w:del w:id="16084"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494D1252" w14:textId="7587CB96" w:rsidR="00E24265" w:rsidRPr="00615D4B" w:rsidDel="00CB3FDD" w:rsidRDefault="00E24265" w:rsidP="005F76AD">
            <w:pPr>
              <w:rPr>
                <w:del w:id="16085" w:author="阿毛" w:date="2021-05-21T17:54:00Z"/>
                <w:rFonts w:ascii="標楷體" w:eastAsia="標楷體" w:hAnsi="標楷體"/>
              </w:rPr>
            </w:pPr>
          </w:p>
        </w:tc>
      </w:tr>
      <w:tr w:rsidR="00E24265" w:rsidRPr="00615D4B" w:rsidDel="00CB3FDD" w14:paraId="0A15606E" w14:textId="0464E3F5" w:rsidTr="005F76AD">
        <w:trPr>
          <w:trHeight w:val="321"/>
          <w:del w:id="1608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EFB3A09" w14:textId="41DC1BED" w:rsidR="00E24265" w:rsidRPr="00615D4B" w:rsidDel="00CB3FDD" w:rsidRDefault="00E24265" w:rsidP="005F76AD">
            <w:pPr>
              <w:rPr>
                <w:del w:id="16087" w:author="阿毛" w:date="2021-05-21T17:54:00Z"/>
                <w:rFonts w:ascii="標楷體" w:eastAsia="標楷體" w:hAnsi="標楷體"/>
              </w:rPr>
            </w:pPr>
            <w:del w:id="16088"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6EE2BDB" w14:textId="34282D76" w:rsidR="00E24265" w:rsidRPr="00615D4B" w:rsidDel="00CB3FDD" w:rsidRDefault="00E24265" w:rsidP="005F76AD">
            <w:pPr>
              <w:rPr>
                <w:del w:id="16089" w:author="阿毛" w:date="2021-05-21T17:54:00Z"/>
                <w:rFonts w:ascii="標楷體" w:eastAsia="標楷體" w:hAnsi="標楷體"/>
              </w:rPr>
            </w:pPr>
          </w:p>
        </w:tc>
      </w:tr>
      <w:tr w:rsidR="00E24265" w:rsidRPr="00615D4B" w:rsidDel="00CB3FDD" w14:paraId="0E6D7B49" w14:textId="1D79A38A" w:rsidTr="005F76AD">
        <w:trPr>
          <w:trHeight w:val="1311"/>
          <w:del w:id="1609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12116B4" w14:textId="1EF7CDB6" w:rsidR="00E24265" w:rsidRPr="00615D4B" w:rsidDel="00CB3FDD" w:rsidRDefault="00E24265" w:rsidP="005F76AD">
            <w:pPr>
              <w:rPr>
                <w:del w:id="16091" w:author="阿毛" w:date="2021-05-21T17:54:00Z"/>
                <w:rFonts w:ascii="標楷體" w:eastAsia="標楷體" w:hAnsi="標楷體"/>
              </w:rPr>
            </w:pPr>
            <w:del w:id="16092"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D70E0D1" w14:textId="239B7238" w:rsidR="00E24265" w:rsidRPr="00615D4B" w:rsidDel="00CB3FDD" w:rsidRDefault="00E24265" w:rsidP="005F76AD">
            <w:pPr>
              <w:rPr>
                <w:del w:id="16093" w:author="阿毛" w:date="2021-05-21T17:54:00Z"/>
                <w:rFonts w:ascii="標楷體" w:eastAsia="標楷體" w:hAnsi="標楷體"/>
              </w:rPr>
            </w:pPr>
          </w:p>
        </w:tc>
      </w:tr>
      <w:tr w:rsidR="00E24265" w:rsidRPr="00615D4B" w:rsidDel="00CB3FDD" w14:paraId="407929D2" w14:textId="34B2B822" w:rsidTr="005F76AD">
        <w:trPr>
          <w:trHeight w:val="278"/>
          <w:del w:id="1609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91F4C54" w14:textId="7B33CFF1" w:rsidR="00E24265" w:rsidRPr="00615D4B" w:rsidDel="00CB3FDD" w:rsidRDefault="00E24265" w:rsidP="005F76AD">
            <w:pPr>
              <w:rPr>
                <w:del w:id="16095" w:author="阿毛" w:date="2021-05-21T17:54:00Z"/>
                <w:rFonts w:ascii="標楷體" w:eastAsia="標楷體" w:hAnsi="標楷體"/>
              </w:rPr>
            </w:pPr>
            <w:del w:id="16096"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60BFFDD1" w14:textId="0DBD5D58" w:rsidR="00E24265" w:rsidRPr="00615D4B" w:rsidDel="00CB3FDD" w:rsidRDefault="00E24265" w:rsidP="005F76AD">
            <w:pPr>
              <w:rPr>
                <w:del w:id="16097" w:author="阿毛" w:date="2021-05-21T17:54:00Z"/>
                <w:rFonts w:ascii="標楷體" w:eastAsia="標楷體" w:hAnsi="標楷體"/>
              </w:rPr>
            </w:pPr>
          </w:p>
        </w:tc>
      </w:tr>
      <w:tr w:rsidR="00E24265" w:rsidRPr="00615D4B" w:rsidDel="00CB3FDD" w14:paraId="1D13CC69" w14:textId="0AD83356" w:rsidTr="005F76AD">
        <w:trPr>
          <w:trHeight w:val="358"/>
          <w:del w:id="1609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346308A" w14:textId="3564A353" w:rsidR="00E24265" w:rsidRPr="00615D4B" w:rsidDel="00CB3FDD" w:rsidRDefault="00E24265" w:rsidP="005F76AD">
            <w:pPr>
              <w:rPr>
                <w:del w:id="16099" w:author="阿毛" w:date="2021-05-21T17:54:00Z"/>
                <w:rFonts w:ascii="標楷體" w:eastAsia="標楷體" w:hAnsi="標楷體"/>
              </w:rPr>
            </w:pPr>
            <w:del w:id="16100"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36C0CA0B" w14:textId="70DA8975" w:rsidR="00E24265" w:rsidRPr="00615D4B" w:rsidDel="00CB3FDD" w:rsidRDefault="00E24265" w:rsidP="005F76AD">
            <w:pPr>
              <w:rPr>
                <w:del w:id="16101" w:author="阿毛" w:date="2021-05-21T17:54:00Z"/>
                <w:rFonts w:ascii="標楷體" w:eastAsia="標楷體" w:hAnsi="標楷體"/>
              </w:rPr>
            </w:pPr>
          </w:p>
        </w:tc>
      </w:tr>
      <w:tr w:rsidR="00E24265" w:rsidRPr="00615D4B" w:rsidDel="00CB3FDD" w14:paraId="2A913739" w14:textId="00BA89D3" w:rsidTr="005F76AD">
        <w:trPr>
          <w:trHeight w:val="278"/>
          <w:del w:id="1610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B959C68" w14:textId="76A34AA6" w:rsidR="00E24265" w:rsidRPr="00615D4B" w:rsidDel="00CB3FDD" w:rsidRDefault="00E24265" w:rsidP="005F76AD">
            <w:pPr>
              <w:rPr>
                <w:del w:id="16103" w:author="阿毛" w:date="2021-05-21T17:54:00Z"/>
                <w:rFonts w:ascii="標楷體" w:eastAsia="標楷體" w:hAnsi="標楷體"/>
              </w:rPr>
            </w:pPr>
            <w:del w:id="16104"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59E0777" w14:textId="7173C0DB" w:rsidR="00E24265" w:rsidRPr="00615D4B" w:rsidDel="00CB3FDD" w:rsidRDefault="00E24265" w:rsidP="005F76AD">
            <w:pPr>
              <w:rPr>
                <w:del w:id="16105" w:author="阿毛" w:date="2021-05-21T17:54:00Z"/>
                <w:rFonts w:ascii="標楷體" w:eastAsia="標楷體" w:hAnsi="標楷體"/>
              </w:rPr>
            </w:pPr>
          </w:p>
        </w:tc>
      </w:tr>
    </w:tbl>
    <w:p w14:paraId="20005B21" w14:textId="0F46054C" w:rsidR="00E24265" w:rsidDel="00CB3FDD" w:rsidRDefault="00E24265" w:rsidP="00E24265">
      <w:pPr>
        <w:rPr>
          <w:del w:id="16106" w:author="阿毛" w:date="2021-05-21T17:54:00Z"/>
        </w:rPr>
      </w:pPr>
    </w:p>
    <w:p w14:paraId="48B4B729" w14:textId="71972322" w:rsidR="00E24265" w:rsidRPr="00615D4B" w:rsidDel="00CB3FDD" w:rsidRDefault="00E24265">
      <w:pPr>
        <w:pStyle w:val="a"/>
        <w:rPr>
          <w:del w:id="16107" w:author="阿毛" w:date="2021-05-21T17:54:00Z"/>
        </w:rPr>
      </w:pPr>
      <w:del w:id="16108" w:author="阿毛" w:date="2021-05-21T17:54:00Z">
        <w:r w:rsidRPr="00615D4B" w:rsidDel="00CB3FDD">
          <w:delText>UI</w:delText>
        </w:r>
        <w:r w:rsidRPr="00615D4B" w:rsidDel="00CB3FDD">
          <w:delText>畫面</w:delText>
        </w:r>
      </w:del>
    </w:p>
    <w:p w14:paraId="57E3863F" w14:textId="7EDAEDF4" w:rsidR="00E24265" w:rsidDel="00CB3FDD" w:rsidRDefault="00E24265" w:rsidP="00E24265">
      <w:pPr>
        <w:pStyle w:val="42"/>
        <w:spacing w:after="72"/>
        <w:ind w:left="1133"/>
        <w:rPr>
          <w:del w:id="16109" w:author="阿毛" w:date="2021-05-21T17:54:00Z"/>
          <w:rFonts w:hAnsi="標楷體"/>
        </w:rPr>
      </w:pPr>
      <w:del w:id="16110" w:author="阿毛" w:date="2021-05-21T17:54:00Z">
        <w:r w:rsidRPr="00743962" w:rsidDel="00CB3FDD">
          <w:rPr>
            <w:rFonts w:hAnsi="標楷體" w:hint="eastAsia"/>
          </w:rPr>
          <w:delText>輸入畫面：</w:delText>
        </w:r>
      </w:del>
    </w:p>
    <w:p w14:paraId="4EA1FD5F" w14:textId="19FFD4F1" w:rsidR="00E24265" w:rsidRPr="00D83B47" w:rsidDel="00CB3FDD" w:rsidRDefault="00E24265" w:rsidP="00E24265">
      <w:pPr>
        <w:pStyle w:val="42"/>
        <w:spacing w:after="72"/>
        <w:ind w:leftChars="0" w:left="0"/>
        <w:rPr>
          <w:del w:id="16111" w:author="阿毛" w:date="2021-05-21T17:54:00Z"/>
          <w:rFonts w:hAnsi="標楷體"/>
        </w:rPr>
      </w:pPr>
      <w:del w:id="16112" w:author="阿毛" w:date="2021-05-21T17:54:00Z">
        <w:r w:rsidRPr="00D83B47" w:rsidDel="00CB3FDD">
          <w:rPr>
            <w:rFonts w:hAnsi="標楷體"/>
            <w:noProof/>
          </w:rPr>
          <w:drawing>
            <wp:inline distT="0" distB="0" distL="0" distR="0" wp14:anchorId="6C2D3BEB" wp14:editId="1E6094BE">
              <wp:extent cx="6670241" cy="299466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675404" cy="2996978"/>
                      </a:xfrm>
                      <a:prstGeom prst="rect">
                        <a:avLst/>
                      </a:prstGeom>
                    </pic:spPr>
                  </pic:pic>
                </a:graphicData>
              </a:graphic>
            </wp:inline>
          </w:drawing>
        </w:r>
      </w:del>
    </w:p>
    <w:p w14:paraId="3782013A" w14:textId="0698EC09" w:rsidR="00E24265" w:rsidDel="00CB3FDD" w:rsidRDefault="00E24265" w:rsidP="00E24265">
      <w:pPr>
        <w:pStyle w:val="1text"/>
        <w:rPr>
          <w:del w:id="16113" w:author="阿毛" w:date="2021-05-21T17:54:00Z"/>
          <w:rFonts w:ascii="Times New Roman" w:hAnsi="Times New Roman"/>
        </w:rPr>
      </w:pPr>
    </w:p>
    <w:p w14:paraId="1175CE23" w14:textId="3AE00AFD" w:rsidR="00E24265" w:rsidRPr="003972CE" w:rsidDel="00CB3FDD" w:rsidRDefault="00E24265">
      <w:pPr>
        <w:pStyle w:val="a"/>
        <w:rPr>
          <w:del w:id="16114" w:author="阿毛" w:date="2021-05-21T17:54:00Z"/>
        </w:rPr>
      </w:pPr>
      <w:del w:id="16115"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C1025BC" w14:textId="213E84FD" w:rsidTr="005F76AD">
        <w:trPr>
          <w:trHeight w:val="388"/>
          <w:jc w:val="center"/>
          <w:del w:id="16116" w:author="阿毛" w:date="2021-05-21T17:54:00Z"/>
        </w:trPr>
        <w:tc>
          <w:tcPr>
            <w:tcW w:w="219" w:type="pct"/>
            <w:vMerge w:val="restart"/>
          </w:tcPr>
          <w:p w14:paraId="6F71D3CD" w14:textId="19AE8CC4" w:rsidR="00E24265" w:rsidRPr="00615D4B" w:rsidDel="00CB3FDD" w:rsidRDefault="00E24265" w:rsidP="005F76AD">
            <w:pPr>
              <w:rPr>
                <w:del w:id="16117" w:author="阿毛" w:date="2021-05-21T17:54:00Z"/>
                <w:rFonts w:ascii="標楷體" w:eastAsia="標楷體" w:hAnsi="標楷體"/>
              </w:rPr>
            </w:pPr>
            <w:del w:id="16118" w:author="阿毛" w:date="2021-05-21T17:54:00Z">
              <w:r w:rsidRPr="00615D4B" w:rsidDel="00CB3FDD">
                <w:rPr>
                  <w:rFonts w:ascii="標楷體" w:eastAsia="標楷體" w:hAnsi="標楷體"/>
                </w:rPr>
                <w:delText>序號</w:delText>
              </w:r>
            </w:del>
          </w:p>
        </w:tc>
        <w:tc>
          <w:tcPr>
            <w:tcW w:w="756" w:type="pct"/>
            <w:vMerge w:val="restart"/>
          </w:tcPr>
          <w:p w14:paraId="7CD75D6C" w14:textId="34832F60" w:rsidR="00E24265" w:rsidRPr="00615D4B" w:rsidDel="00CB3FDD" w:rsidRDefault="00E24265" w:rsidP="005F76AD">
            <w:pPr>
              <w:rPr>
                <w:del w:id="16119" w:author="阿毛" w:date="2021-05-21T17:54:00Z"/>
                <w:rFonts w:ascii="標楷體" w:eastAsia="標楷體" w:hAnsi="標楷體"/>
              </w:rPr>
            </w:pPr>
            <w:del w:id="16120" w:author="阿毛" w:date="2021-05-21T17:54:00Z">
              <w:r w:rsidRPr="00615D4B" w:rsidDel="00CB3FDD">
                <w:rPr>
                  <w:rFonts w:ascii="標楷體" w:eastAsia="標楷體" w:hAnsi="標楷體"/>
                </w:rPr>
                <w:delText>欄位</w:delText>
              </w:r>
            </w:del>
          </w:p>
        </w:tc>
        <w:tc>
          <w:tcPr>
            <w:tcW w:w="2382" w:type="pct"/>
            <w:gridSpan w:val="5"/>
          </w:tcPr>
          <w:p w14:paraId="6D280579" w14:textId="215DB70C" w:rsidR="00E24265" w:rsidRPr="00615D4B" w:rsidDel="00CB3FDD" w:rsidRDefault="00E24265" w:rsidP="005F76AD">
            <w:pPr>
              <w:jc w:val="center"/>
              <w:rPr>
                <w:del w:id="16121" w:author="阿毛" w:date="2021-05-21T17:54:00Z"/>
                <w:rFonts w:ascii="標楷體" w:eastAsia="標楷體" w:hAnsi="標楷體"/>
              </w:rPr>
            </w:pPr>
            <w:del w:id="16122" w:author="阿毛" w:date="2021-05-21T17:54:00Z">
              <w:r w:rsidRPr="00615D4B" w:rsidDel="00CB3FDD">
                <w:rPr>
                  <w:rFonts w:ascii="標楷體" w:eastAsia="標楷體" w:hAnsi="標楷體"/>
                </w:rPr>
                <w:delText>說明</w:delText>
              </w:r>
            </w:del>
          </w:p>
        </w:tc>
        <w:tc>
          <w:tcPr>
            <w:tcW w:w="1643" w:type="pct"/>
            <w:vMerge w:val="restart"/>
          </w:tcPr>
          <w:p w14:paraId="3366DBEF" w14:textId="04A3F6C5" w:rsidR="00E24265" w:rsidRPr="00615D4B" w:rsidDel="00CB3FDD" w:rsidRDefault="00E24265" w:rsidP="005F76AD">
            <w:pPr>
              <w:rPr>
                <w:del w:id="16123" w:author="阿毛" w:date="2021-05-21T17:54:00Z"/>
                <w:rFonts w:ascii="標楷體" w:eastAsia="標楷體" w:hAnsi="標楷體"/>
              </w:rPr>
            </w:pPr>
            <w:del w:id="16124" w:author="阿毛" w:date="2021-05-21T17:54:00Z">
              <w:r w:rsidRPr="00615D4B" w:rsidDel="00CB3FDD">
                <w:rPr>
                  <w:rFonts w:ascii="標楷體" w:eastAsia="標楷體" w:hAnsi="標楷體"/>
                </w:rPr>
                <w:delText>處理邏輯及注意事項</w:delText>
              </w:r>
            </w:del>
          </w:p>
        </w:tc>
      </w:tr>
      <w:tr w:rsidR="00E24265" w:rsidRPr="00615D4B" w:rsidDel="00CB3FDD" w14:paraId="05B2F63A" w14:textId="06373861" w:rsidTr="005F76AD">
        <w:trPr>
          <w:trHeight w:val="244"/>
          <w:jc w:val="center"/>
          <w:del w:id="16125" w:author="阿毛" w:date="2021-05-21T17:54:00Z"/>
        </w:trPr>
        <w:tc>
          <w:tcPr>
            <w:tcW w:w="219" w:type="pct"/>
            <w:vMerge/>
          </w:tcPr>
          <w:p w14:paraId="628462D4" w14:textId="768091D5" w:rsidR="00E24265" w:rsidRPr="00615D4B" w:rsidDel="00CB3FDD" w:rsidRDefault="00E24265" w:rsidP="005F76AD">
            <w:pPr>
              <w:rPr>
                <w:del w:id="16126" w:author="阿毛" w:date="2021-05-21T17:54:00Z"/>
                <w:rFonts w:ascii="標楷體" w:eastAsia="標楷體" w:hAnsi="標楷體"/>
              </w:rPr>
            </w:pPr>
          </w:p>
        </w:tc>
        <w:tc>
          <w:tcPr>
            <w:tcW w:w="756" w:type="pct"/>
            <w:vMerge/>
          </w:tcPr>
          <w:p w14:paraId="0BD04E70" w14:textId="3D6793DC" w:rsidR="00E24265" w:rsidRPr="00615D4B" w:rsidDel="00CB3FDD" w:rsidRDefault="00E24265" w:rsidP="005F76AD">
            <w:pPr>
              <w:rPr>
                <w:del w:id="16127" w:author="阿毛" w:date="2021-05-21T17:54:00Z"/>
                <w:rFonts w:ascii="標楷體" w:eastAsia="標楷體" w:hAnsi="標楷體"/>
              </w:rPr>
            </w:pPr>
          </w:p>
        </w:tc>
        <w:tc>
          <w:tcPr>
            <w:tcW w:w="624" w:type="pct"/>
          </w:tcPr>
          <w:p w14:paraId="515DD5FC" w14:textId="24A84BC1" w:rsidR="00E24265" w:rsidRPr="00615D4B" w:rsidDel="00CB3FDD" w:rsidRDefault="00E24265" w:rsidP="005F76AD">
            <w:pPr>
              <w:rPr>
                <w:del w:id="16128" w:author="阿毛" w:date="2021-05-21T17:54:00Z"/>
                <w:rFonts w:ascii="標楷體" w:eastAsia="標楷體" w:hAnsi="標楷體"/>
              </w:rPr>
            </w:pPr>
            <w:del w:id="16129" w:author="阿毛" w:date="2021-05-21T17:54:00Z">
              <w:r w:rsidRPr="00615D4B" w:rsidDel="00CB3FDD">
                <w:rPr>
                  <w:rFonts w:ascii="標楷體" w:eastAsia="標楷體" w:hAnsi="標楷體" w:hint="eastAsia"/>
                </w:rPr>
                <w:delText>資料型態長度</w:delText>
              </w:r>
            </w:del>
          </w:p>
        </w:tc>
        <w:tc>
          <w:tcPr>
            <w:tcW w:w="624" w:type="pct"/>
          </w:tcPr>
          <w:p w14:paraId="17E70056" w14:textId="23D6D319" w:rsidR="00E24265" w:rsidRPr="00615D4B" w:rsidDel="00CB3FDD" w:rsidRDefault="00E24265" w:rsidP="005F76AD">
            <w:pPr>
              <w:rPr>
                <w:del w:id="16130" w:author="阿毛" w:date="2021-05-21T17:54:00Z"/>
                <w:rFonts w:ascii="標楷體" w:eastAsia="標楷體" w:hAnsi="標楷體"/>
              </w:rPr>
            </w:pPr>
            <w:del w:id="16131" w:author="阿毛" w:date="2021-05-21T17:54:00Z">
              <w:r w:rsidRPr="00615D4B" w:rsidDel="00CB3FDD">
                <w:rPr>
                  <w:rFonts w:ascii="標楷體" w:eastAsia="標楷體" w:hAnsi="標楷體"/>
                </w:rPr>
                <w:delText>預設值</w:delText>
              </w:r>
            </w:del>
          </w:p>
        </w:tc>
        <w:tc>
          <w:tcPr>
            <w:tcW w:w="537" w:type="pct"/>
          </w:tcPr>
          <w:p w14:paraId="1404AA47" w14:textId="0E37B512" w:rsidR="00E24265" w:rsidRPr="00615D4B" w:rsidDel="00CB3FDD" w:rsidRDefault="00E24265" w:rsidP="005F76AD">
            <w:pPr>
              <w:rPr>
                <w:del w:id="16132" w:author="阿毛" w:date="2021-05-21T17:54:00Z"/>
                <w:rFonts w:ascii="標楷體" w:eastAsia="標楷體" w:hAnsi="標楷體"/>
              </w:rPr>
            </w:pPr>
            <w:del w:id="16133" w:author="阿毛" w:date="2021-05-21T17:54:00Z">
              <w:r w:rsidRPr="00615D4B" w:rsidDel="00CB3FDD">
                <w:rPr>
                  <w:rFonts w:ascii="標楷體" w:eastAsia="標楷體" w:hAnsi="標楷體"/>
                </w:rPr>
                <w:delText>選單內容</w:delText>
              </w:r>
            </w:del>
          </w:p>
        </w:tc>
        <w:tc>
          <w:tcPr>
            <w:tcW w:w="299" w:type="pct"/>
          </w:tcPr>
          <w:p w14:paraId="120520C4" w14:textId="0CDFE4DF" w:rsidR="00E24265" w:rsidRPr="00615D4B" w:rsidDel="00CB3FDD" w:rsidRDefault="00E24265" w:rsidP="005F76AD">
            <w:pPr>
              <w:rPr>
                <w:del w:id="16134" w:author="阿毛" w:date="2021-05-21T17:54:00Z"/>
                <w:rFonts w:ascii="標楷體" w:eastAsia="標楷體" w:hAnsi="標楷體"/>
              </w:rPr>
            </w:pPr>
            <w:del w:id="16135" w:author="阿毛" w:date="2021-05-21T17:54:00Z">
              <w:r w:rsidRPr="00615D4B" w:rsidDel="00CB3FDD">
                <w:rPr>
                  <w:rFonts w:ascii="標楷體" w:eastAsia="標楷體" w:hAnsi="標楷體"/>
                </w:rPr>
                <w:delText>必填</w:delText>
              </w:r>
            </w:del>
          </w:p>
        </w:tc>
        <w:tc>
          <w:tcPr>
            <w:tcW w:w="299" w:type="pct"/>
          </w:tcPr>
          <w:p w14:paraId="69C6B0CE" w14:textId="57CB6790" w:rsidR="00E24265" w:rsidRPr="00615D4B" w:rsidDel="00CB3FDD" w:rsidRDefault="00E24265" w:rsidP="005F76AD">
            <w:pPr>
              <w:rPr>
                <w:del w:id="16136" w:author="阿毛" w:date="2021-05-21T17:54:00Z"/>
                <w:rFonts w:ascii="標楷體" w:eastAsia="標楷體" w:hAnsi="標楷體"/>
              </w:rPr>
            </w:pPr>
            <w:del w:id="16137" w:author="阿毛" w:date="2021-05-21T17:54:00Z">
              <w:r w:rsidRPr="00615D4B" w:rsidDel="00CB3FDD">
                <w:rPr>
                  <w:rFonts w:ascii="標楷體" w:eastAsia="標楷體" w:hAnsi="標楷體"/>
                </w:rPr>
                <w:delText>R/W</w:delText>
              </w:r>
            </w:del>
          </w:p>
        </w:tc>
        <w:tc>
          <w:tcPr>
            <w:tcW w:w="1643" w:type="pct"/>
            <w:vMerge/>
          </w:tcPr>
          <w:p w14:paraId="0679B21F" w14:textId="3150DCE6" w:rsidR="00E24265" w:rsidRPr="00615D4B" w:rsidDel="00CB3FDD" w:rsidRDefault="00E24265" w:rsidP="005F76AD">
            <w:pPr>
              <w:rPr>
                <w:del w:id="16138" w:author="阿毛" w:date="2021-05-21T17:54:00Z"/>
                <w:rFonts w:ascii="標楷體" w:eastAsia="標楷體" w:hAnsi="標楷體"/>
              </w:rPr>
            </w:pPr>
          </w:p>
        </w:tc>
      </w:tr>
      <w:tr w:rsidR="00E24265" w:rsidRPr="00615D4B" w:rsidDel="00CB3FDD" w14:paraId="4761C155" w14:textId="4F7C093F" w:rsidTr="005F76AD">
        <w:trPr>
          <w:trHeight w:val="291"/>
          <w:jc w:val="center"/>
          <w:del w:id="16139" w:author="阿毛" w:date="2021-05-21T17:54:00Z"/>
        </w:trPr>
        <w:tc>
          <w:tcPr>
            <w:tcW w:w="219" w:type="pct"/>
          </w:tcPr>
          <w:p w14:paraId="3D9CD3EE" w14:textId="0F7A8608" w:rsidR="00E24265" w:rsidRPr="005E579A" w:rsidDel="00CB3FDD" w:rsidRDefault="00E24265" w:rsidP="005F76AD">
            <w:pPr>
              <w:pStyle w:val="af9"/>
              <w:numPr>
                <w:ilvl w:val="0"/>
                <w:numId w:val="57"/>
              </w:numPr>
              <w:ind w:leftChars="0"/>
              <w:rPr>
                <w:del w:id="16140" w:author="阿毛" w:date="2021-05-21T17:54:00Z"/>
                <w:rFonts w:ascii="標楷體" w:eastAsia="標楷體" w:hAnsi="標楷體"/>
              </w:rPr>
            </w:pPr>
          </w:p>
        </w:tc>
        <w:tc>
          <w:tcPr>
            <w:tcW w:w="756" w:type="pct"/>
          </w:tcPr>
          <w:p w14:paraId="447B2887" w14:textId="167E58FE" w:rsidR="00E24265" w:rsidRPr="00615D4B" w:rsidDel="00CB3FDD" w:rsidRDefault="00E24265" w:rsidP="005F76AD">
            <w:pPr>
              <w:rPr>
                <w:del w:id="16141" w:author="阿毛" w:date="2021-05-21T17:54:00Z"/>
                <w:rFonts w:ascii="標楷體" w:eastAsia="標楷體" w:hAnsi="標楷體"/>
              </w:rPr>
            </w:pPr>
            <w:del w:id="16142" w:author="阿毛" w:date="2021-05-21T17:54:00Z">
              <w:r w:rsidRPr="00B93CCA" w:rsidDel="00CB3FDD">
                <w:rPr>
                  <w:rFonts w:ascii="標楷體" w:eastAsia="標楷體" w:hAnsi="標楷體" w:hint="eastAsia"/>
                </w:rPr>
                <w:delText>交易代碼</w:delText>
              </w:r>
            </w:del>
          </w:p>
        </w:tc>
        <w:tc>
          <w:tcPr>
            <w:tcW w:w="624" w:type="pct"/>
          </w:tcPr>
          <w:p w14:paraId="43CE9F6E" w14:textId="0828B370" w:rsidR="00E24265" w:rsidRPr="00615D4B" w:rsidDel="00CB3FDD" w:rsidRDefault="00E24265" w:rsidP="005F76AD">
            <w:pPr>
              <w:rPr>
                <w:del w:id="16143" w:author="阿毛" w:date="2021-05-21T17:54:00Z"/>
                <w:rFonts w:ascii="標楷體" w:eastAsia="標楷體" w:hAnsi="標楷體"/>
              </w:rPr>
            </w:pPr>
          </w:p>
        </w:tc>
        <w:tc>
          <w:tcPr>
            <w:tcW w:w="624" w:type="pct"/>
          </w:tcPr>
          <w:p w14:paraId="68C71760" w14:textId="1C7874C8" w:rsidR="00E24265" w:rsidRPr="00615D4B" w:rsidDel="00CB3FDD" w:rsidRDefault="00E24265" w:rsidP="005F76AD">
            <w:pPr>
              <w:rPr>
                <w:del w:id="16144" w:author="阿毛" w:date="2021-05-21T17:54:00Z"/>
                <w:rFonts w:ascii="標楷體" w:eastAsia="標楷體" w:hAnsi="標楷體"/>
              </w:rPr>
            </w:pPr>
          </w:p>
        </w:tc>
        <w:tc>
          <w:tcPr>
            <w:tcW w:w="537" w:type="pct"/>
          </w:tcPr>
          <w:p w14:paraId="38D8A49A" w14:textId="22D01FD8" w:rsidR="00E24265" w:rsidRPr="00615D4B" w:rsidDel="00CB3FDD" w:rsidRDefault="00E24265" w:rsidP="005F76AD">
            <w:pPr>
              <w:rPr>
                <w:del w:id="16145" w:author="阿毛" w:date="2021-05-21T17:54:00Z"/>
                <w:rFonts w:ascii="標楷體" w:eastAsia="標楷體" w:hAnsi="標楷體"/>
              </w:rPr>
            </w:pPr>
            <w:del w:id="16146" w:author="阿毛" w:date="2021-05-21T17:54:00Z">
              <w:r w:rsidDel="00CB3FDD">
                <w:rPr>
                  <w:rFonts w:ascii="標楷體" w:eastAsia="標楷體" w:hAnsi="標楷體" w:hint="eastAsia"/>
                </w:rPr>
                <w:delText>下拉式選單</w:delText>
              </w:r>
            </w:del>
          </w:p>
        </w:tc>
        <w:tc>
          <w:tcPr>
            <w:tcW w:w="299" w:type="pct"/>
          </w:tcPr>
          <w:p w14:paraId="6A2F82E8" w14:textId="2562747E" w:rsidR="00E24265" w:rsidRPr="00615D4B" w:rsidDel="00CB3FDD" w:rsidRDefault="00E24265" w:rsidP="005F76AD">
            <w:pPr>
              <w:rPr>
                <w:del w:id="16147" w:author="阿毛" w:date="2021-05-21T17:54:00Z"/>
                <w:rFonts w:ascii="標楷體" w:eastAsia="標楷體" w:hAnsi="標楷體"/>
              </w:rPr>
            </w:pPr>
          </w:p>
        </w:tc>
        <w:tc>
          <w:tcPr>
            <w:tcW w:w="299" w:type="pct"/>
          </w:tcPr>
          <w:p w14:paraId="3BBDEBC1" w14:textId="4D1BC324" w:rsidR="00E24265" w:rsidRPr="00615D4B" w:rsidDel="00CB3FDD" w:rsidRDefault="00E24265" w:rsidP="005F76AD">
            <w:pPr>
              <w:rPr>
                <w:del w:id="16148" w:author="阿毛" w:date="2021-05-21T17:54:00Z"/>
                <w:rFonts w:ascii="標楷體" w:eastAsia="標楷體" w:hAnsi="標楷體"/>
              </w:rPr>
            </w:pPr>
          </w:p>
        </w:tc>
        <w:tc>
          <w:tcPr>
            <w:tcW w:w="1643" w:type="pct"/>
          </w:tcPr>
          <w:p w14:paraId="000A0D0E" w14:textId="638B349D" w:rsidR="00E24265" w:rsidDel="00CB3FDD" w:rsidRDefault="00E24265" w:rsidP="005F76AD">
            <w:pPr>
              <w:rPr>
                <w:del w:id="16149" w:author="阿毛" w:date="2021-05-21T17:54:00Z"/>
                <w:rFonts w:ascii="標楷體" w:eastAsia="標楷體" w:hAnsi="標楷體"/>
              </w:rPr>
            </w:pPr>
            <w:del w:id="16150" w:author="阿毛" w:date="2021-05-21T17:54:00Z">
              <w:r w:rsidRPr="000A7F55" w:rsidDel="00CB3FDD">
                <w:rPr>
                  <w:rFonts w:ascii="標楷體" w:eastAsia="標楷體" w:hAnsi="標楷體" w:hint="eastAsia"/>
                </w:rPr>
                <w:delText>1:新增</w:delText>
              </w:r>
            </w:del>
          </w:p>
          <w:p w14:paraId="1CA37F92" w14:textId="6EFF3408" w:rsidR="00E24265" w:rsidRPr="00615D4B" w:rsidDel="00CB3FDD" w:rsidRDefault="00E24265" w:rsidP="005F76AD">
            <w:pPr>
              <w:rPr>
                <w:del w:id="16151" w:author="阿毛" w:date="2021-05-21T17:54:00Z"/>
                <w:rFonts w:ascii="標楷體" w:eastAsia="標楷體" w:hAnsi="標楷體"/>
              </w:rPr>
            </w:pPr>
            <w:del w:id="16152" w:author="阿毛" w:date="2021-05-21T17:54:00Z">
              <w:r w:rsidRPr="000A7F55" w:rsidDel="00CB3FDD">
                <w:rPr>
                  <w:rFonts w:ascii="標楷體" w:eastAsia="標楷體" w:hAnsi="標楷體" w:hint="eastAsia"/>
                </w:rPr>
                <w:delText>2:異動</w:delText>
              </w:r>
            </w:del>
          </w:p>
        </w:tc>
      </w:tr>
      <w:tr w:rsidR="00E24265" w:rsidRPr="00615D4B" w:rsidDel="00CB3FDD" w14:paraId="6B685442" w14:textId="6BCC4029" w:rsidTr="005F76AD">
        <w:trPr>
          <w:trHeight w:val="291"/>
          <w:jc w:val="center"/>
          <w:del w:id="16153" w:author="阿毛" w:date="2021-05-21T17:54:00Z"/>
        </w:trPr>
        <w:tc>
          <w:tcPr>
            <w:tcW w:w="219" w:type="pct"/>
          </w:tcPr>
          <w:p w14:paraId="0C42B153" w14:textId="647B96EB" w:rsidR="00E24265" w:rsidRPr="005E579A" w:rsidDel="00CB3FDD" w:rsidRDefault="00E24265" w:rsidP="005F76AD">
            <w:pPr>
              <w:pStyle w:val="af9"/>
              <w:numPr>
                <w:ilvl w:val="0"/>
                <w:numId w:val="57"/>
              </w:numPr>
              <w:ind w:leftChars="0"/>
              <w:rPr>
                <w:del w:id="16154" w:author="阿毛" w:date="2021-05-21T17:54:00Z"/>
                <w:rFonts w:ascii="標楷體" w:eastAsia="標楷體" w:hAnsi="標楷體"/>
              </w:rPr>
            </w:pPr>
          </w:p>
        </w:tc>
        <w:tc>
          <w:tcPr>
            <w:tcW w:w="756" w:type="pct"/>
          </w:tcPr>
          <w:p w14:paraId="75996FA7" w14:textId="2C226D6B" w:rsidR="00E24265" w:rsidRPr="00615D4B" w:rsidDel="00CB3FDD" w:rsidRDefault="00E24265" w:rsidP="005F76AD">
            <w:pPr>
              <w:rPr>
                <w:del w:id="16155" w:author="阿毛" w:date="2021-05-21T17:54:00Z"/>
                <w:rFonts w:ascii="標楷體" w:eastAsia="標楷體" w:hAnsi="標楷體"/>
              </w:rPr>
            </w:pPr>
            <w:del w:id="16156" w:author="阿毛" w:date="2021-05-21T17:54:00Z">
              <w:r w:rsidRPr="00B93CCA" w:rsidDel="00CB3FDD">
                <w:rPr>
                  <w:rFonts w:ascii="標楷體" w:eastAsia="標楷體" w:hAnsi="標楷體" w:hint="eastAsia"/>
                </w:rPr>
                <w:delText>報送單位代號</w:delText>
              </w:r>
            </w:del>
          </w:p>
        </w:tc>
        <w:tc>
          <w:tcPr>
            <w:tcW w:w="624" w:type="pct"/>
          </w:tcPr>
          <w:p w14:paraId="1A5D43D8" w14:textId="3FCC6DC6" w:rsidR="00E24265" w:rsidRPr="00615D4B" w:rsidDel="00CB3FDD" w:rsidRDefault="00E24265" w:rsidP="005F76AD">
            <w:pPr>
              <w:rPr>
                <w:del w:id="16157" w:author="阿毛" w:date="2021-05-21T17:54:00Z"/>
                <w:rFonts w:ascii="標楷體" w:eastAsia="標楷體" w:hAnsi="標楷體"/>
              </w:rPr>
            </w:pPr>
          </w:p>
        </w:tc>
        <w:tc>
          <w:tcPr>
            <w:tcW w:w="624" w:type="pct"/>
          </w:tcPr>
          <w:p w14:paraId="070077C9" w14:textId="209C1ED9" w:rsidR="00E24265" w:rsidRPr="00615D4B" w:rsidDel="00CB3FDD" w:rsidRDefault="00E24265" w:rsidP="005F76AD">
            <w:pPr>
              <w:rPr>
                <w:del w:id="16158" w:author="阿毛" w:date="2021-05-21T17:54:00Z"/>
                <w:rFonts w:ascii="標楷體" w:eastAsia="標楷體" w:hAnsi="標楷體"/>
              </w:rPr>
            </w:pPr>
          </w:p>
        </w:tc>
        <w:tc>
          <w:tcPr>
            <w:tcW w:w="537" w:type="pct"/>
          </w:tcPr>
          <w:p w14:paraId="380003FB" w14:textId="20581D1C" w:rsidR="00E24265" w:rsidRPr="00615D4B" w:rsidDel="00CB3FDD" w:rsidRDefault="00E24265" w:rsidP="005F76AD">
            <w:pPr>
              <w:rPr>
                <w:del w:id="16159" w:author="阿毛" w:date="2021-05-21T17:54:00Z"/>
                <w:rFonts w:ascii="標楷體" w:eastAsia="標楷體" w:hAnsi="標楷體"/>
              </w:rPr>
            </w:pPr>
          </w:p>
        </w:tc>
        <w:tc>
          <w:tcPr>
            <w:tcW w:w="299" w:type="pct"/>
          </w:tcPr>
          <w:p w14:paraId="73A5833B" w14:textId="6F619070" w:rsidR="00E24265" w:rsidRPr="00615D4B" w:rsidDel="00CB3FDD" w:rsidRDefault="00E24265" w:rsidP="005F76AD">
            <w:pPr>
              <w:rPr>
                <w:del w:id="16160" w:author="阿毛" w:date="2021-05-21T17:54:00Z"/>
                <w:rFonts w:ascii="標楷體" w:eastAsia="標楷體" w:hAnsi="標楷體"/>
              </w:rPr>
            </w:pPr>
          </w:p>
        </w:tc>
        <w:tc>
          <w:tcPr>
            <w:tcW w:w="299" w:type="pct"/>
          </w:tcPr>
          <w:p w14:paraId="2FA8607A" w14:textId="0CEF0DA7" w:rsidR="00E24265" w:rsidRPr="00615D4B" w:rsidDel="00CB3FDD" w:rsidRDefault="00E24265" w:rsidP="005F76AD">
            <w:pPr>
              <w:rPr>
                <w:del w:id="16161" w:author="阿毛" w:date="2021-05-21T17:54:00Z"/>
                <w:rFonts w:ascii="標楷體" w:eastAsia="標楷體" w:hAnsi="標楷體"/>
              </w:rPr>
            </w:pPr>
          </w:p>
        </w:tc>
        <w:tc>
          <w:tcPr>
            <w:tcW w:w="1643" w:type="pct"/>
          </w:tcPr>
          <w:p w14:paraId="6989ED7A" w14:textId="49EB87F9" w:rsidR="00E24265" w:rsidRPr="00615D4B" w:rsidDel="00CB3FDD" w:rsidRDefault="00E24265" w:rsidP="005F76AD">
            <w:pPr>
              <w:rPr>
                <w:del w:id="16162" w:author="阿毛" w:date="2021-05-21T17:54:00Z"/>
                <w:rFonts w:ascii="標楷體" w:eastAsia="標楷體" w:hAnsi="標楷體"/>
              </w:rPr>
            </w:pPr>
          </w:p>
        </w:tc>
      </w:tr>
      <w:tr w:rsidR="00E24265" w:rsidRPr="00615D4B" w:rsidDel="00CB3FDD" w14:paraId="4556CFF5" w14:textId="22F0E0BD" w:rsidTr="005F76AD">
        <w:trPr>
          <w:trHeight w:val="291"/>
          <w:jc w:val="center"/>
          <w:del w:id="16163" w:author="阿毛" w:date="2021-05-21T17:54:00Z"/>
        </w:trPr>
        <w:tc>
          <w:tcPr>
            <w:tcW w:w="219" w:type="pct"/>
          </w:tcPr>
          <w:p w14:paraId="1C755A3F" w14:textId="15C64388" w:rsidR="00E24265" w:rsidRPr="005E579A" w:rsidDel="00CB3FDD" w:rsidRDefault="00E24265" w:rsidP="005F76AD">
            <w:pPr>
              <w:pStyle w:val="af9"/>
              <w:numPr>
                <w:ilvl w:val="0"/>
                <w:numId w:val="57"/>
              </w:numPr>
              <w:ind w:leftChars="0"/>
              <w:rPr>
                <w:del w:id="16164" w:author="阿毛" w:date="2021-05-21T17:54:00Z"/>
                <w:rFonts w:ascii="標楷體" w:eastAsia="標楷體" w:hAnsi="標楷體"/>
              </w:rPr>
            </w:pPr>
          </w:p>
        </w:tc>
        <w:tc>
          <w:tcPr>
            <w:tcW w:w="756" w:type="pct"/>
          </w:tcPr>
          <w:p w14:paraId="5D13D683" w14:textId="6A5DCC4A" w:rsidR="00E24265" w:rsidRPr="00615D4B" w:rsidDel="00CB3FDD" w:rsidRDefault="00E24265" w:rsidP="005F76AD">
            <w:pPr>
              <w:rPr>
                <w:del w:id="16165" w:author="阿毛" w:date="2021-05-21T17:54:00Z"/>
                <w:rFonts w:ascii="標楷體" w:eastAsia="標楷體" w:hAnsi="標楷體"/>
              </w:rPr>
            </w:pPr>
            <w:del w:id="16166" w:author="阿毛" w:date="2021-05-21T17:54:00Z">
              <w:r w:rsidRPr="00B93CCA" w:rsidDel="00CB3FDD">
                <w:rPr>
                  <w:rFonts w:ascii="標楷體" w:eastAsia="標楷體" w:hAnsi="標楷體" w:hint="eastAsia"/>
                </w:rPr>
                <w:delText>債務人IDN</w:delText>
              </w:r>
            </w:del>
          </w:p>
        </w:tc>
        <w:tc>
          <w:tcPr>
            <w:tcW w:w="624" w:type="pct"/>
          </w:tcPr>
          <w:p w14:paraId="5D193F32" w14:textId="2B7311BE" w:rsidR="00E24265" w:rsidRPr="00615D4B" w:rsidDel="00CB3FDD" w:rsidRDefault="00E24265" w:rsidP="005F76AD">
            <w:pPr>
              <w:rPr>
                <w:del w:id="16167" w:author="阿毛" w:date="2021-05-21T17:54:00Z"/>
                <w:rFonts w:ascii="標楷體" w:eastAsia="標楷體" w:hAnsi="標楷體"/>
              </w:rPr>
            </w:pPr>
          </w:p>
        </w:tc>
        <w:tc>
          <w:tcPr>
            <w:tcW w:w="624" w:type="pct"/>
          </w:tcPr>
          <w:p w14:paraId="2C9A58AD" w14:textId="787C7E36" w:rsidR="00E24265" w:rsidRPr="00615D4B" w:rsidDel="00CB3FDD" w:rsidRDefault="00E24265" w:rsidP="005F76AD">
            <w:pPr>
              <w:rPr>
                <w:del w:id="16168" w:author="阿毛" w:date="2021-05-21T17:54:00Z"/>
                <w:rFonts w:ascii="標楷體" w:eastAsia="標楷體" w:hAnsi="標楷體"/>
              </w:rPr>
            </w:pPr>
          </w:p>
        </w:tc>
        <w:tc>
          <w:tcPr>
            <w:tcW w:w="537" w:type="pct"/>
          </w:tcPr>
          <w:p w14:paraId="3848B3D3" w14:textId="5B02D5CD" w:rsidR="00E24265" w:rsidRPr="00615D4B" w:rsidDel="00CB3FDD" w:rsidRDefault="00E24265" w:rsidP="005F76AD">
            <w:pPr>
              <w:rPr>
                <w:del w:id="16169" w:author="阿毛" w:date="2021-05-21T17:54:00Z"/>
                <w:rFonts w:ascii="標楷體" w:eastAsia="標楷體" w:hAnsi="標楷體"/>
              </w:rPr>
            </w:pPr>
          </w:p>
        </w:tc>
        <w:tc>
          <w:tcPr>
            <w:tcW w:w="299" w:type="pct"/>
          </w:tcPr>
          <w:p w14:paraId="58276A5C" w14:textId="16D100CD" w:rsidR="00E24265" w:rsidRPr="00615D4B" w:rsidDel="00CB3FDD" w:rsidRDefault="00E24265" w:rsidP="005F76AD">
            <w:pPr>
              <w:rPr>
                <w:del w:id="16170" w:author="阿毛" w:date="2021-05-21T17:54:00Z"/>
                <w:rFonts w:ascii="標楷體" w:eastAsia="標楷體" w:hAnsi="標楷體"/>
              </w:rPr>
            </w:pPr>
          </w:p>
        </w:tc>
        <w:tc>
          <w:tcPr>
            <w:tcW w:w="299" w:type="pct"/>
          </w:tcPr>
          <w:p w14:paraId="7B283AE9" w14:textId="6B187E74" w:rsidR="00E24265" w:rsidRPr="00615D4B" w:rsidDel="00CB3FDD" w:rsidRDefault="00E24265" w:rsidP="005F76AD">
            <w:pPr>
              <w:rPr>
                <w:del w:id="16171" w:author="阿毛" w:date="2021-05-21T17:54:00Z"/>
                <w:rFonts w:ascii="標楷體" w:eastAsia="標楷體" w:hAnsi="標楷體"/>
              </w:rPr>
            </w:pPr>
          </w:p>
        </w:tc>
        <w:tc>
          <w:tcPr>
            <w:tcW w:w="1643" w:type="pct"/>
          </w:tcPr>
          <w:p w14:paraId="516907A3" w14:textId="25B81B02" w:rsidR="00E24265" w:rsidRPr="00615D4B" w:rsidDel="00CB3FDD" w:rsidRDefault="00E24265" w:rsidP="005F76AD">
            <w:pPr>
              <w:rPr>
                <w:del w:id="16172" w:author="阿毛" w:date="2021-05-21T17:54:00Z"/>
                <w:rFonts w:ascii="標楷體" w:eastAsia="標楷體" w:hAnsi="標楷體"/>
              </w:rPr>
            </w:pPr>
          </w:p>
        </w:tc>
      </w:tr>
      <w:tr w:rsidR="00E24265" w:rsidRPr="00615D4B" w:rsidDel="00CB3FDD" w14:paraId="5FEBAF91" w14:textId="51512DA6" w:rsidTr="005F76AD">
        <w:trPr>
          <w:trHeight w:val="291"/>
          <w:jc w:val="center"/>
          <w:del w:id="16173" w:author="阿毛" w:date="2021-05-21T17:54:00Z"/>
        </w:trPr>
        <w:tc>
          <w:tcPr>
            <w:tcW w:w="219" w:type="pct"/>
          </w:tcPr>
          <w:p w14:paraId="2E74B861" w14:textId="0DEA714E" w:rsidR="00E24265" w:rsidRPr="005E579A" w:rsidDel="00CB3FDD" w:rsidRDefault="00E24265" w:rsidP="005F76AD">
            <w:pPr>
              <w:pStyle w:val="af9"/>
              <w:numPr>
                <w:ilvl w:val="0"/>
                <w:numId w:val="57"/>
              </w:numPr>
              <w:ind w:leftChars="0"/>
              <w:rPr>
                <w:del w:id="16174" w:author="阿毛" w:date="2021-05-21T17:54:00Z"/>
                <w:rFonts w:ascii="標楷體" w:eastAsia="標楷體" w:hAnsi="標楷體"/>
              </w:rPr>
            </w:pPr>
          </w:p>
        </w:tc>
        <w:tc>
          <w:tcPr>
            <w:tcW w:w="756" w:type="pct"/>
          </w:tcPr>
          <w:p w14:paraId="4ED23AED" w14:textId="625F3710" w:rsidR="00E24265" w:rsidRPr="00615D4B" w:rsidDel="00CB3FDD" w:rsidRDefault="00E24265" w:rsidP="005F76AD">
            <w:pPr>
              <w:rPr>
                <w:del w:id="16175" w:author="阿毛" w:date="2021-05-21T17:54:00Z"/>
                <w:rFonts w:ascii="標楷體" w:eastAsia="標楷體" w:hAnsi="標楷體"/>
              </w:rPr>
            </w:pPr>
            <w:del w:id="16176" w:author="阿毛" w:date="2021-05-21T17:54:00Z">
              <w:r w:rsidRPr="00B93CCA" w:rsidDel="00CB3FDD">
                <w:rPr>
                  <w:rFonts w:ascii="標楷體" w:eastAsia="標楷體" w:hAnsi="標楷體" w:hint="eastAsia"/>
                </w:rPr>
                <w:delText>調解申請日</w:delText>
              </w:r>
            </w:del>
          </w:p>
        </w:tc>
        <w:tc>
          <w:tcPr>
            <w:tcW w:w="624" w:type="pct"/>
          </w:tcPr>
          <w:p w14:paraId="722B8032" w14:textId="79D040A5" w:rsidR="00E24265" w:rsidRPr="00615D4B" w:rsidDel="00CB3FDD" w:rsidRDefault="00E24265" w:rsidP="005F76AD">
            <w:pPr>
              <w:rPr>
                <w:del w:id="16177" w:author="阿毛" w:date="2021-05-21T17:54:00Z"/>
                <w:rFonts w:ascii="標楷體" w:eastAsia="標楷體" w:hAnsi="標楷體"/>
              </w:rPr>
            </w:pPr>
          </w:p>
        </w:tc>
        <w:tc>
          <w:tcPr>
            <w:tcW w:w="624" w:type="pct"/>
          </w:tcPr>
          <w:p w14:paraId="09E1DFCD" w14:textId="454CDFFE" w:rsidR="00E24265" w:rsidRPr="00615D4B" w:rsidDel="00CB3FDD" w:rsidRDefault="00E24265" w:rsidP="005F76AD">
            <w:pPr>
              <w:rPr>
                <w:del w:id="16178" w:author="阿毛" w:date="2021-05-21T17:54:00Z"/>
                <w:rFonts w:ascii="標楷體" w:eastAsia="標楷體" w:hAnsi="標楷體"/>
              </w:rPr>
            </w:pPr>
          </w:p>
        </w:tc>
        <w:tc>
          <w:tcPr>
            <w:tcW w:w="537" w:type="pct"/>
          </w:tcPr>
          <w:p w14:paraId="395362A9" w14:textId="3139FC66" w:rsidR="00E24265" w:rsidRPr="00615D4B" w:rsidDel="00CB3FDD" w:rsidRDefault="00E24265" w:rsidP="005F76AD">
            <w:pPr>
              <w:rPr>
                <w:del w:id="16179" w:author="阿毛" w:date="2021-05-21T17:54:00Z"/>
                <w:rFonts w:ascii="標楷體" w:eastAsia="標楷體" w:hAnsi="標楷體"/>
              </w:rPr>
            </w:pPr>
          </w:p>
        </w:tc>
        <w:tc>
          <w:tcPr>
            <w:tcW w:w="299" w:type="pct"/>
          </w:tcPr>
          <w:p w14:paraId="4EFCC728" w14:textId="1894A8D4" w:rsidR="00E24265" w:rsidRPr="00615D4B" w:rsidDel="00CB3FDD" w:rsidRDefault="00E24265" w:rsidP="005F76AD">
            <w:pPr>
              <w:rPr>
                <w:del w:id="16180" w:author="阿毛" w:date="2021-05-21T17:54:00Z"/>
                <w:rFonts w:ascii="標楷體" w:eastAsia="標楷體" w:hAnsi="標楷體"/>
              </w:rPr>
            </w:pPr>
          </w:p>
        </w:tc>
        <w:tc>
          <w:tcPr>
            <w:tcW w:w="299" w:type="pct"/>
          </w:tcPr>
          <w:p w14:paraId="52713A99" w14:textId="1A1D8357" w:rsidR="00E24265" w:rsidRPr="00615D4B" w:rsidDel="00CB3FDD" w:rsidRDefault="00E24265" w:rsidP="005F76AD">
            <w:pPr>
              <w:rPr>
                <w:del w:id="16181" w:author="阿毛" w:date="2021-05-21T17:54:00Z"/>
                <w:rFonts w:ascii="標楷體" w:eastAsia="標楷體" w:hAnsi="標楷體"/>
              </w:rPr>
            </w:pPr>
          </w:p>
        </w:tc>
        <w:tc>
          <w:tcPr>
            <w:tcW w:w="1643" w:type="pct"/>
          </w:tcPr>
          <w:p w14:paraId="5CE1DD17" w14:textId="79446E87" w:rsidR="00E24265" w:rsidRPr="00615D4B" w:rsidDel="00CB3FDD" w:rsidRDefault="00E24265" w:rsidP="005F76AD">
            <w:pPr>
              <w:rPr>
                <w:del w:id="16182" w:author="阿毛" w:date="2021-05-21T17:54:00Z"/>
                <w:rFonts w:ascii="標楷體" w:eastAsia="標楷體" w:hAnsi="標楷體"/>
              </w:rPr>
            </w:pPr>
          </w:p>
        </w:tc>
      </w:tr>
      <w:tr w:rsidR="00E24265" w:rsidRPr="00615D4B" w:rsidDel="00CB3FDD" w14:paraId="671BC83C" w14:textId="561EF339" w:rsidTr="005F76AD">
        <w:trPr>
          <w:trHeight w:val="291"/>
          <w:jc w:val="center"/>
          <w:del w:id="16183" w:author="阿毛" w:date="2021-05-21T17:54:00Z"/>
        </w:trPr>
        <w:tc>
          <w:tcPr>
            <w:tcW w:w="219" w:type="pct"/>
          </w:tcPr>
          <w:p w14:paraId="6FBB4350" w14:textId="325115D8" w:rsidR="00E24265" w:rsidRPr="005E579A" w:rsidDel="00CB3FDD" w:rsidRDefault="00E24265" w:rsidP="005F76AD">
            <w:pPr>
              <w:pStyle w:val="af9"/>
              <w:numPr>
                <w:ilvl w:val="0"/>
                <w:numId w:val="57"/>
              </w:numPr>
              <w:ind w:leftChars="0"/>
              <w:rPr>
                <w:del w:id="16184" w:author="阿毛" w:date="2021-05-21T17:54:00Z"/>
                <w:rFonts w:ascii="標楷體" w:eastAsia="標楷體" w:hAnsi="標楷體"/>
              </w:rPr>
            </w:pPr>
          </w:p>
        </w:tc>
        <w:tc>
          <w:tcPr>
            <w:tcW w:w="756" w:type="pct"/>
          </w:tcPr>
          <w:p w14:paraId="7E1234A4" w14:textId="3620C9FD" w:rsidR="00E24265" w:rsidRPr="00615D4B" w:rsidDel="00CB3FDD" w:rsidRDefault="00E24265" w:rsidP="005F76AD">
            <w:pPr>
              <w:rPr>
                <w:del w:id="16185" w:author="阿毛" w:date="2021-05-21T17:54:00Z"/>
                <w:rFonts w:ascii="標楷體" w:eastAsia="標楷體" w:hAnsi="標楷體"/>
              </w:rPr>
            </w:pPr>
            <w:del w:id="16186" w:author="阿毛" w:date="2021-05-21T17:54:00Z">
              <w:r w:rsidRPr="00B93CCA" w:rsidDel="00CB3FDD">
                <w:rPr>
                  <w:rFonts w:ascii="標楷體" w:eastAsia="標楷體" w:hAnsi="標楷體" w:hint="eastAsia"/>
                </w:rPr>
                <w:delText>受理調解機構代號</w:delText>
              </w:r>
            </w:del>
          </w:p>
        </w:tc>
        <w:tc>
          <w:tcPr>
            <w:tcW w:w="624" w:type="pct"/>
          </w:tcPr>
          <w:p w14:paraId="1B7A7D07" w14:textId="22F1CAB3" w:rsidR="00E24265" w:rsidRPr="00615D4B" w:rsidDel="00CB3FDD" w:rsidRDefault="00E24265" w:rsidP="005F76AD">
            <w:pPr>
              <w:rPr>
                <w:del w:id="16187" w:author="阿毛" w:date="2021-05-21T17:54:00Z"/>
                <w:rFonts w:ascii="標楷體" w:eastAsia="標楷體" w:hAnsi="標楷體"/>
              </w:rPr>
            </w:pPr>
          </w:p>
        </w:tc>
        <w:tc>
          <w:tcPr>
            <w:tcW w:w="624" w:type="pct"/>
          </w:tcPr>
          <w:p w14:paraId="451B3C5A" w14:textId="30F9FC10" w:rsidR="00E24265" w:rsidRPr="00615D4B" w:rsidDel="00CB3FDD" w:rsidRDefault="00E24265" w:rsidP="005F76AD">
            <w:pPr>
              <w:rPr>
                <w:del w:id="16188" w:author="阿毛" w:date="2021-05-21T17:54:00Z"/>
                <w:rFonts w:ascii="標楷體" w:eastAsia="標楷體" w:hAnsi="標楷體"/>
              </w:rPr>
            </w:pPr>
          </w:p>
        </w:tc>
        <w:tc>
          <w:tcPr>
            <w:tcW w:w="537" w:type="pct"/>
          </w:tcPr>
          <w:p w14:paraId="40E7151F" w14:textId="0147ACC9" w:rsidR="00E24265" w:rsidRPr="00615D4B" w:rsidDel="00CB3FDD" w:rsidRDefault="00E24265" w:rsidP="005F76AD">
            <w:pPr>
              <w:rPr>
                <w:del w:id="16189" w:author="阿毛" w:date="2021-05-21T17:54:00Z"/>
                <w:rFonts w:ascii="標楷體" w:eastAsia="標楷體" w:hAnsi="標楷體"/>
              </w:rPr>
            </w:pPr>
          </w:p>
        </w:tc>
        <w:tc>
          <w:tcPr>
            <w:tcW w:w="299" w:type="pct"/>
          </w:tcPr>
          <w:p w14:paraId="7C222A96" w14:textId="35BC4C9F" w:rsidR="00E24265" w:rsidRPr="00615D4B" w:rsidDel="00CB3FDD" w:rsidRDefault="00E24265" w:rsidP="005F76AD">
            <w:pPr>
              <w:rPr>
                <w:del w:id="16190" w:author="阿毛" w:date="2021-05-21T17:54:00Z"/>
                <w:rFonts w:ascii="標楷體" w:eastAsia="標楷體" w:hAnsi="標楷體"/>
              </w:rPr>
            </w:pPr>
          </w:p>
        </w:tc>
        <w:tc>
          <w:tcPr>
            <w:tcW w:w="299" w:type="pct"/>
          </w:tcPr>
          <w:p w14:paraId="45C8C503" w14:textId="13D4530C" w:rsidR="00E24265" w:rsidRPr="00615D4B" w:rsidDel="00CB3FDD" w:rsidRDefault="00E24265" w:rsidP="005F76AD">
            <w:pPr>
              <w:rPr>
                <w:del w:id="16191" w:author="阿毛" w:date="2021-05-21T17:54:00Z"/>
                <w:rFonts w:ascii="標楷體" w:eastAsia="標楷體" w:hAnsi="標楷體"/>
              </w:rPr>
            </w:pPr>
          </w:p>
        </w:tc>
        <w:tc>
          <w:tcPr>
            <w:tcW w:w="1643" w:type="pct"/>
          </w:tcPr>
          <w:p w14:paraId="423ADC21" w14:textId="5382A5C9" w:rsidR="00E24265" w:rsidRPr="00615D4B" w:rsidDel="00CB3FDD" w:rsidRDefault="00E24265" w:rsidP="005F76AD">
            <w:pPr>
              <w:rPr>
                <w:del w:id="16192" w:author="阿毛" w:date="2021-05-21T17:54:00Z"/>
                <w:rFonts w:ascii="標楷體" w:eastAsia="標楷體" w:hAnsi="標楷體"/>
              </w:rPr>
            </w:pPr>
          </w:p>
        </w:tc>
      </w:tr>
      <w:tr w:rsidR="00E24265" w:rsidRPr="00615D4B" w:rsidDel="00CB3FDD" w14:paraId="21F3C341" w14:textId="601ED9AF" w:rsidTr="005F76AD">
        <w:trPr>
          <w:trHeight w:val="291"/>
          <w:jc w:val="center"/>
          <w:del w:id="16193" w:author="阿毛" w:date="2021-05-21T17:54:00Z"/>
        </w:trPr>
        <w:tc>
          <w:tcPr>
            <w:tcW w:w="219" w:type="pct"/>
          </w:tcPr>
          <w:p w14:paraId="2FDD955E" w14:textId="7C65BE6D" w:rsidR="00E24265" w:rsidRPr="005E579A" w:rsidDel="00CB3FDD" w:rsidRDefault="00E24265" w:rsidP="005F76AD">
            <w:pPr>
              <w:pStyle w:val="af9"/>
              <w:numPr>
                <w:ilvl w:val="0"/>
                <w:numId w:val="57"/>
              </w:numPr>
              <w:ind w:leftChars="0"/>
              <w:rPr>
                <w:del w:id="16194" w:author="阿毛" w:date="2021-05-21T17:54:00Z"/>
                <w:rFonts w:ascii="標楷體" w:eastAsia="標楷體" w:hAnsi="標楷體"/>
              </w:rPr>
            </w:pPr>
          </w:p>
        </w:tc>
        <w:tc>
          <w:tcPr>
            <w:tcW w:w="756" w:type="pct"/>
          </w:tcPr>
          <w:p w14:paraId="62B7FC61" w14:textId="5812D664" w:rsidR="00E24265" w:rsidRPr="00615D4B" w:rsidDel="00CB3FDD" w:rsidRDefault="00E24265" w:rsidP="005F76AD">
            <w:pPr>
              <w:rPr>
                <w:del w:id="16195" w:author="阿毛" w:date="2021-05-21T17:54:00Z"/>
                <w:rFonts w:ascii="標楷體" w:eastAsia="標楷體" w:hAnsi="標楷體"/>
              </w:rPr>
            </w:pPr>
            <w:del w:id="16196" w:author="阿毛" w:date="2021-05-21T17:54:00Z">
              <w:r w:rsidRPr="00B93CCA" w:rsidDel="00CB3FDD">
                <w:rPr>
                  <w:rFonts w:ascii="標楷體" w:eastAsia="標楷體" w:hAnsi="標楷體" w:hint="eastAsia"/>
                </w:rPr>
                <w:delText>同意書取得日期</w:delText>
              </w:r>
            </w:del>
          </w:p>
        </w:tc>
        <w:tc>
          <w:tcPr>
            <w:tcW w:w="624" w:type="pct"/>
          </w:tcPr>
          <w:p w14:paraId="475A0F26" w14:textId="65B7A82C" w:rsidR="00E24265" w:rsidRPr="00615D4B" w:rsidDel="00CB3FDD" w:rsidRDefault="00E24265" w:rsidP="005F76AD">
            <w:pPr>
              <w:rPr>
                <w:del w:id="16197" w:author="阿毛" w:date="2021-05-21T17:54:00Z"/>
                <w:rFonts w:ascii="標楷體" w:eastAsia="標楷體" w:hAnsi="標楷體"/>
              </w:rPr>
            </w:pPr>
          </w:p>
        </w:tc>
        <w:tc>
          <w:tcPr>
            <w:tcW w:w="624" w:type="pct"/>
          </w:tcPr>
          <w:p w14:paraId="6503EC96" w14:textId="51BB84C3" w:rsidR="00E24265" w:rsidRPr="00615D4B" w:rsidDel="00CB3FDD" w:rsidRDefault="00E24265" w:rsidP="005F76AD">
            <w:pPr>
              <w:rPr>
                <w:del w:id="16198" w:author="阿毛" w:date="2021-05-21T17:54:00Z"/>
                <w:rFonts w:ascii="標楷體" w:eastAsia="標楷體" w:hAnsi="標楷體"/>
              </w:rPr>
            </w:pPr>
          </w:p>
        </w:tc>
        <w:tc>
          <w:tcPr>
            <w:tcW w:w="537" w:type="pct"/>
          </w:tcPr>
          <w:p w14:paraId="629810C7" w14:textId="21E11272" w:rsidR="00E24265" w:rsidRPr="00615D4B" w:rsidDel="00CB3FDD" w:rsidRDefault="00E24265" w:rsidP="005F76AD">
            <w:pPr>
              <w:rPr>
                <w:del w:id="16199" w:author="阿毛" w:date="2021-05-21T17:54:00Z"/>
                <w:rFonts w:ascii="標楷體" w:eastAsia="標楷體" w:hAnsi="標楷體"/>
              </w:rPr>
            </w:pPr>
          </w:p>
        </w:tc>
        <w:tc>
          <w:tcPr>
            <w:tcW w:w="299" w:type="pct"/>
          </w:tcPr>
          <w:p w14:paraId="7EC89DC5" w14:textId="528D5E94" w:rsidR="00E24265" w:rsidRPr="00615D4B" w:rsidDel="00CB3FDD" w:rsidRDefault="00E24265" w:rsidP="005F76AD">
            <w:pPr>
              <w:rPr>
                <w:del w:id="16200" w:author="阿毛" w:date="2021-05-21T17:54:00Z"/>
                <w:rFonts w:ascii="標楷體" w:eastAsia="標楷體" w:hAnsi="標楷體"/>
              </w:rPr>
            </w:pPr>
          </w:p>
        </w:tc>
        <w:tc>
          <w:tcPr>
            <w:tcW w:w="299" w:type="pct"/>
          </w:tcPr>
          <w:p w14:paraId="71599BF4" w14:textId="14723254" w:rsidR="00E24265" w:rsidRPr="00615D4B" w:rsidDel="00CB3FDD" w:rsidRDefault="00E24265" w:rsidP="005F76AD">
            <w:pPr>
              <w:rPr>
                <w:del w:id="16201" w:author="阿毛" w:date="2021-05-21T17:54:00Z"/>
                <w:rFonts w:ascii="標楷體" w:eastAsia="標楷體" w:hAnsi="標楷體"/>
              </w:rPr>
            </w:pPr>
          </w:p>
        </w:tc>
        <w:tc>
          <w:tcPr>
            <w:tcW w:w="1643" w:type="pct"/>
          </w:tcPr>
          <w:p w14:paraId="15C0D68E" w14:textId="7C017CD4" w:rsidR="00E24265" w:rsidRPr="00615D4B" w:rsidDel="00CB3FDD" w:rsidRDefault="00E24265" w:rsidP="005F76AD">
            <w:pPr>
              <w:rPr>
                <w:del w:id="16202" w:author="阿毛" w:date="2021-05-21T17:54:00Z"/>
                <w:rFonts w:ascii="標楷體" w:eastAsia="標楷體" w:hAnsi="標楷體"/>
              </w:rPr>
            </w:pPr>
          </w:p>
        </w:tc>
      </w:tr>
      <w:tr w:rsidR="00E24265" w:rsidRPr="00615D4B" w:rsidDel="00CB3FDD" w14:paraId="5B16A983" w14:textId="13E12C87" w:rsidTr="005F76AD">
        <w:trPr>
          <w:trHeight w:val="291"/>
          <w:jc w:val="center"/>
          <w:del w:id="16203" w:author="阿毛" w:date="2021-05-21T17:54:00Z"/>
        </w:trPr>
        <w:tc>
          <w:tcPr>
            <w:tcW w:w="219" w:type="pct"/>
          </w:tcPr>
          <w:p w14:paraId="1F965AE6" w14:textId="1A91F468" w:rsidR="00E24265" w:rsidRPr="005E579A" w:rsidDel="00CB3FDD" w:rsidRDefault="00E24265" w:rsidP="005F76AD">
            <w:pPr>
              <w:pStyle w:val="af9"/>
              <w:numPr>
                <w:ilvl w:val="0"/>
                <w:numId w:val="57"/>
              </w:numPr>
              <w:ind w:leftChars="0"/>
              <w:rPr>
                <w:del w:id="16204" w:author="阿毛" w:date="2021-05-21T17:54:00Z"/>
                <w:rFonts w:ascii="標楷體" w:eastAsia="標楷體" w:hAnsi="標楷體"/>
              </w:rPr>
            </w:pPr>
          </w:p>
        </w:tc>
        <w:tc>
          <w:tcPr>
            <w:tcW w:w="756" w:type="pct"/>
          </w:tcPr>
          <w:p w14:paraId="6629EB91" w14:textId="5012789B" w:rsidR="00E24265" w:rsidRPr="00615D4B" w:rsidDel="00CB3FDD" w:rsidRDefault="00E24265" w:rsidP="005F76AD">
            <w:pPr>
              <w:rPr>
                <w:del w:id="16205" w:author="阿毛" w:date="2021-05-21T17:54:00Z"/>
                <w:rFonts w:ascii="標楷體" w:eastAsia="標楷體" w:hAnsi="標楷體"/>
              </w:rPr>
            </w:pPr>
            <w:del w:id="16206" w:author="阿毛" w:date="2021-05-21T17:54:00Z">
              <w:r w:rsidRPr="00B93CCA" w:rsidDel="00CB3FDD">
                <w:rPr>
                  <w:rFonts w:ascii="標楷體" w:eastAsia="標楷體" w:hAnsi="標楷體" w:hint="eastAsia"/>
                </w:rPr>
                <w:delText>首次調解日</w:delText>
              </w:r>
            </w:del>
          </w:p>
        </w:tc>
        <w:tc>
          <w:tcPr>
            <w:tcW w:w="624" w:type="pct"/>
          </w:tcPr>
          <w:p w14:paraId="713EF47C" w14:textId="6FA9B62F" w:rsidR="00E24265" w:rsidRPr="00615D4B" w:rsidDel="00CB3FDD" w:rsidRDefault="00E24265" w:rsidP="005F76AD">
            <w:pPr>
              <w:rPr>
                <w:del w:id="16207" w:author="阿毛" w:date="2021-05-21T17:54:00Z"/>
                <w:rFonts w:ascii="標楷體" w:eastAsia="標楷體" w:hAnsi="標楷體"/>
              </w:rPr>
            </w:pPr>
          </w:p>
        </w:tc>
        <w:tc>
          <w:tcPr>
            <w:tcW w:w="624" w:type="pct"/>
          </w:tcPr>
          <w:p w14:paraId="17363EF2" w14:textId="5CBF2E25" w:rsidR="00E24265" w:rsidRPr="00615D4B" w:rsidDel="00CB3FDD" w:rsidRDefault="00E24265" w:rsidP="005F76AD">
            <w:pPr>
              <w:rPr>
                <w:del w:id="16208" w:author="阿毛" w:date="2021-05-21T17:54:00Z"/>
                <w:rFonts w:ascii="標楷體" w:eastAsia="標楷體" w:hAnsi="標楷體"/>
              </w:rPr>
            </w:pPr>
          </w:p>
        </w:tc>
        <w:tc>
          <w:tcPr>
            <w:tcW w:w="537" w:type="pct"/>
          </w:tcPr>
          <w:p w14:paraId="1719942C" w14:textId="2D5A320F" w:rsidR="00E24265" w:rsidRPr="00615D4B" w:rsidDel="00CB3FDD" w:rsidRDefault="00E24265" w:rsidP="005F76AD">
            <w:pPr>
              <w:rPr>
                <w:del w:id="16209" w:author="阿毛" w:date="2021-05-21T17:54:00Z"/>
                <w:rFonts w:ascii="標楷體" w:eastAsia="標楷體" w:hAnsi="標楷體"/>
              </w:rPr>
            </w:pPr>
          </w:p>
        </w:tc>
        <w:tc>
          <w:tcPr>
            <w:tcW w:w="299" w:type="pct"/>
          </w:tcPr>
          <w:p w14:paraId="4B560FAF" w14:textId="783F4383" w:rsidR="00E24265" w:rsidRPr="00615D4B" w:rsidDel="00CB3FDD" w:rsidRDefault="00E24265" w:rsidP="005F76AD">
            <w:pPr>
              <w:rPr>
                <w:del w:id="16210" w:author="阿毛" w:date="2021-05-21T17:54:00Z"/>
                <w:rFonts w:ascii="標楷體" w:eastAsia="標楷體" w:hAnsi="標楷體"/>
              </w:rPr>
            </w:pPr>
          </w:p>
        </w:tc>
        <w:tc>
          <w:tcPr>
            <w:tcW w:w="299" w:type="pct"/>
          </w:tcPr>
          <w:p w14:paraId="3FA49327" w14:textId="2E0DDF2B" w:rsidR="00E24265" w:rsidRPr="00615D4B" w:rsidDel="00CB3FDD" w:rsidRDefault="00E24265" w:rsidP="005F76AD">
            <w:pPr>
              <w:rPr>
                <w:del w:id="16211" w:author="阿毛" w:date="2021-05-21T17:54:00Z"/>
                <w:rFonts w:ascii="標楷體" w:eastAsia="標楷體" w:hAnsi="標楷體"/>
              </w:rPr>
            </w:pPr>
          </w:p>
        </w:tc>
        <w:tc>
          <w:tcPr>
            <w:tcW w:w="1643" w:type="pct"/>
          </w:tcPr>
          <w:p w14:paraId="27AE0C32" w14:textId="653741B8" w:rsidR="00E24265" w:rsidRPr="00615D4B" w:rsidDel="00CB3FDD" w:rsidRDefault="00E24265" w:rsidP="005F76AD">
            <w:pPr>
              <w:rPr>
                <w:del w:id="16212" w:author="阿毛" w:date="2021-05-21T17:54:00Z"/>
                <w:rFonts w:ascii="標楷體" w:eastAsia="標楷體" w:hAnsi="標楷體"/>
              </w:rPr>
            </w:pPr>
          </w:p>
        </w:tc>
      </w:tr>
      <w:tr w:rsidR="00E24265" w:rsidRPr="00615D4B" w:rsidDel="00CB3FDD" w14:paraId="034CD5FB" w14:textId="2F07489F" w:rsidTr="005F76AD">
        <w:trPr>
          <w:trHeight w:val="291"/>
          <w:jc w:val="center"/>
          <w:del w:id="16213" w:author="阿毛" w:date="2021-05-21T17:54:00Z"/>
        </w:trPr>
        <w:tc>
          <w:tcPr>
            <w:tcW w:w="219" w:type="pct"/>
          </w:tcPr>
          <w:p w14:paraId="0F71EE25" w14:textId="4075F41C" w:rsidR="00E24265" w:rsidRPr="005E579A" w:rsidDel="00CB3FDD" w:rsidRDefault="00E24265" w:rsidP="005F76AD">
            <w:pPr>
              <w:pStyle w:val="af9"/>
              <w:numPr>
                <w:ilvl w:val="0"/>
                <w:numId w:val="57"/>
              </w:numPr>
              <w:ind w:leftChars="0"/>
              <w:rPr>
                <w:del w:id="16214" w:author="阿毛" w:date="2021-05-21T17:54:00Z"/>
                <w:rFonts w:ascii="標楷體" w:eastAsia="標楷體" w:hAnsi="標楷體"/>
              </w:rPr>
            </w:pPr>
          </w:p>
        </w:tc>
        <w:tc>
          <w:tcPr>
            <w:tcW w:w="756" w:type="pct"/>
          </w:tcPr>
          <w:p w14:paraId="20C9B5F8" w14:textId="35FDD24E" w:rsidR="00E24265" w:rsidRPr="00615D4B" w:rsidDel="00CB3FDD" w:rsidRDefault="00E24265" w:rsidP="005F76AD">
            <w:pPr>
              <w:rPr>
                <w:del w:id="16215" w:author="阿毛" w:date="2021-05-21T17:54:00Z"/>
                <w:rFonts w:ascii="標楷體" w:eastAsia="標楷體" w:hAnsi="標楷體"/>
              </w:rPr>
            </w:pPr>
            <w:del w:id="16216" w:author="阿毛" w:date="2021-05-21T17:54:00Z">
              <w:r w:rsidRPr="00B93CCA" w:rsidDel="00CB3FDD">
                <w:rPr>
                  <w:rFonts w:ascii="標楷體" w:eastAsia="標楷體" w:hAnsi="標楷體" w:hint="eastAsia"/>
                </w:rPr>
                <w:delText>債權計算基準日</w:delText>
              </w:r>
            </w:del>
          </w:p>
        </w:tc>
        <w:tc>
          <w:tcPr>
            <w:tcW w:w="624" w:type="pct"/>
          </w:tcPr>
          <w:p w14:paraId="7556AB3B" w14:textId="6579D226" w:rsidR="00E24265" w:rsidRPr="00615D4B" w:rsidDel="00CB3FDD" w:rsidRDefault="00E24265" w:rsidP="005F76AD">
            <w:pPr>
              <w:rPr>
                <w:del w:id="16217" w:author="阿毛" w:date="2021-05-21T17:54:00Z"/>
                <w:rFonts w:ascii="標楷體" w:eastAsia="標楷體" w:hAnsi="標楷體"/>
              </w:rPr>
            </w:pPr>
          </w:p>
        </w:tc>
        <w:tc>
          <w:tcPr>
            <w:tcW w:w="624" w:type="pct"/>
          </w:tcPr>
          <w:p w14:paraId="18F3E2DC" w14:textId="0D7FF784" w:rsidR="00E24265" w:rsidRPr="00615D4B" w:rsidDel="00CB3FDD" w:rsidRDefault="00E24265" w:rsidP="005F76AD">
            <w:pPr>
              <w:rPr>
                <w:del w:id="16218" w:author="阿毛" w:date="2021-05-21T17:54:00Z"/>
                <w:rFonts w:ascii="標楷體" w:eastAsia="標楷體" w:hAnsi="標楷體"/>
              </w:rPr>
            </w:pPr>
          </w:p>
        </w:tc>
        <w:tc>
          <w:tcPr>
            <w:tcW w:w="537" w:type="pct"/>
          </w:tcPr>
          <w:p w14:paraId="5F52BF1A" w14:textId="01473229" w:rsidR="00E24265" w:rsidRPr="00615D4B" w:rsidDel="00CB3FDD" w:rsidRDefault="00E24265" w:rsidP="005F76AD">
            <w:pPr>
              <w:rPr>
                <w:del w:id="16219" w:author="阿毛" w:date="2021-05-21T17:54:00Z"/>
                <w:rFonts w:ascii="標楷體" w:eastAsia="標楷體" w:hAnsi="標楷體"/>
              </w:rPr>
            </w:pPr>
          </w:p>
        </w:tc>
        <w:tc>
          <w:tcPr>
            <w:tcW w:w="299" w:type="pct"/>
          </w:tcPr>
          <w:p w14:paraId="047A3698" w14:textId="235C1302" w:rsidR="00E24265" w:rsidRPr="00615D4B" w:rsidDel="00CB3FDD" w:rsidRDefault="00E24265" w:rsidP="005F76AD">
            <w:pPr>
              <w:rPr>
                <w:del w:id="16220" w:author="阿毛" w:date="2021-05-21T17:54:00Z"/>
                <w:rFonts w:ascii="標楷體" w:eastAsia="標楷體" w:hAnsi="標楷體"/>
              </w:rPr>
            </w:pPr>
          </w:p>
        </w:tc>
        <w:tc>
          <w:tcPr>
            <w:tcW w:w="299" w:type="pct"/>
          </w:tcPr>
          <w:p w14:paraId="5F8D1924" w14:textId="1E51EB7A" w:rsidR="00E24265" w:rsidRPr="00615D4B" w:rsidDel="00CB3FDD" w:rsidRDefault="00E24265" w:rsidP="005F76AD">
            <w:pPr>
              <w:rPr>
                <w:del w:id="16221" w:author="阿毛" w:date="2021-05-21T17:54:00Z"/>
                <w:rFonts w:ascii="標楷體" w:eastAsia="標楷體" w:hAnsi="標楷體"/>
              </w:rPr>
            </w:pPr>
          </w:p>
        </w:tc>
        <w:tc>
          <w:tcPr>
            <w:tcW w:w="1643" w:type="pct"/>
          </w:tcPr>
          <w:p w14:paraId="430A758F" w14:textId="47C36BB1" w:rsidR="00E24265" w:rsidRPr="00615D4B" w:rsidDel="00CB3FDD" w:rsidRDefault="00E24265" w:rsidP="005F76AD">
            <w:pPr>
              <w:rPr>
                <w:del w:id="16222" w:author="阿毛" w:date="2021-05-21T17:54:00Z"/>
                <w:rFonts w:ascii="標楷體" w:eastAsia="標楷體" w:hAnsi="標楷體"/>
              </w:rPr>
            </w:pPr>
          </w:p>
        </w:tc>
      </w:tr>
      <w:tr w:rsidR="00E24265" w:rsidRPr="00615D4B" w:rsidDel="00CB3FDD" w14:paraId="2EC2F42A" w14:textId="0FA5BAA4" w:rsidTr="005F76AD">
        <w:trPr>
          <w:trHeight w:val="291"/>
          <w:jc w:val="center"/>
          <w:del w:id="16223" w:author="阿毛" w:date="2021-05-21T17:54:00Z"/>
        </w:trPr>
        <w:tc>
          <w:tcPr>
            <w:tcW w:w="219" w:type="pct"/>
          </w:tcPr>
          <w:p w14:paraId="35B9A84B" w14:textId="4579B95A" w:rsidR="00E24265" w:rsidRPr="005E579A" w:rsidDel="00CB3FDD" w:rsidRDefault="00E24265" w:rsidP="005F76AD">
            <w:pPr>
              <w:pStyle w:val="af9"/>
              <w:numPr>
                <w:ilvl w:val="0"/>
                <w:numId w:val="57"/>
              </w:numPr>
              <w:ind w:leftChars="0"/>
              <w:rPr>
                <w:del w:id="16224" w:author="阿毛" w:date="2021-05-21T17:54:00Z"/>
                <w:rFonts w:ascii="標楷體" w:eastAsia="標楷體" w:hAnsi="標楷體"/>
              </w:rPr>
            </w:pPr>
          </w:p>
        </w:tc>
        <w:tc>
          <w:tcPr>
            <w:tcW w:w="756" w:type="pct"/>
          </w:tcPr>
          <w:p w14:paraId="2E7A223C" w14:textId="4F640402" w:rsidR="00E24265" w:rsidRPr="00615D4B" w:rsidDel="00CB3FDD" w:rsidRDefault="00E24265" w:rsidP="005F76AD">
            <w:pPr>
              <w:rPr>
                <w:del w:id="16225" w:author="阿毛" w:date="2021-05-21T17:54:00Z"/>
                <w:rFonts w:ascii="標楷體" w:eastAsia="標楷體" w:hAnsi="標楷體"/>
              </w:rPr>
            </w:pPr>
            <w:del w:id="16226" w:author="阿毛" w:date="2021-05-21T17:54:00Z">
              <w:r w:rsidRPr="00B93CCA" w:rsidDel="00CB3FDD">
                <w:rPr>
                  <w:rFonts w:ascii="標楷體" w:eastAsia="標楷體" w:hAnsi="標楷體" w:hint="eastAsia"/>
                </w:rPr>
                <w:delText>受理方式</w:delText>
              </w:r>
            </w:del>
          </w:p>
        </w:tc>
        <w:tc>
          <w:tcPr>
            <w:tcW w:w="624" w:type="pct"/>
          </w:tcPr>
          <w:p w14:paraId="1E80323D" w14:textId="4AFA9B2A" w:rsidR="00E24265" w:rsidRPr="00615D4B" w:rsidDel="00CB3FDD" w:rsidRDefault="00E24265" w:rsidP="005F76AD">
            <w:pPr>
              <w:rPr>
                <w:del w:id="16227" w:author="阿毛" w:date="2021-05-21T17:54:00Z"/>
                <w:rFonts w:ascii="標楷體" w:eastAsia="標楷體" w:hAnsi="標楷體"/>
              </w:rPr>
            </w:pPr>
          </w:p>
        </w:tc>
        <w:tc>
          <w:tcPr>
            <w:tcW w:w="624" w:type="pct"/>
          </w:tcPr>
          <w:p w14:paraId="37140ADA" w14:textId="0B1F7D51" w:rsidR="00E24265" w:rsidRPr="00615D4B" w:rsidDel="00CB3FDD" w:rsidRDefault="00E24265" w:rsidP="005F76AD">
            <w:pPr>
              <w:rPr>
                <w:del w:id="16228" w:author="阿毛" w:date="2021-05-21T17:54:00Z"/>
                <w:rFonts w:ascii="標楷體" w:eastAsia="標楷體" w:hAnsi="標楷體"/>
              </w:rPr>
            </w:pPr>
          </w:p>
        </w:tc>
        <w:tc>
          <w:tcPr>
            <w:tcW w:w="537" w:type="pct"/>
          </w:tcPr>
          <w:p w14:paraId="16F12BFC" w14:textId="61B90A0D" w:rsidR="00E24265" w:rsidRPr="00615D4B" w:rsidDel="00CB3FDD" w:rsidRDefault="00E24265" w:rsidP="005F76AD">
            <w:pPr>
              <w:rPr>
                <w:del w:id="16229" w:author="阿毛" w:date="2021-05-21T17:54:00Z"/>
                <w:rFonts w:ascii="標楷體" w:eastAsia="標楷體" w:hAnsi="標楷體"/>
              </w:rPr>
            </w:pPr>
            <w:del w:id="16230" w:author="阿毛" w:date="2021-05-21T17:54:00Z">
              <w:r w:rsidDel="00CB3FDD">
                <w:rPr>
                  <w:rFonts w:ascii="標楷體" w:eastAsia="標楷體" w:hAnsi="標楷體" w:hint="eastAsia"/>
                </w:rPr>
                <w:delText>下拉式選單</w:delText>
              </w:r>
            </w:del>
          </w:p>
        </w:tc>
        <w:tc>
          <w:tcPr>
            <w:tcW w:w="299" w:type="pct"/>
          </w:tcPr>
          <w:p w14:paraId="3D310D68" w14:textId="12C39108" w:rsidR="00E24265" w:rsidRPr="00615D4B" w:rsidDel="00CB3FDD" w:rsidRDefault="00E24265" w:rsidP="005F76AD">
            <w:pPr>
              <w:rPr>
                <w:del w:id="16231" w:author="阿毛" w:date="2021-05-21T17:54:00Z"/>
                <w:rFonts w:ascii="標楷體" w:eastAsia="標楷體" w:hAnsi="標楷體"/>
              </w:rPr>
            </w:pPr>
          </w:p>
        </w:tc>
        <w:tc>
          <w:tcPr>
            <w:tcW w:w="299" w:type="pct"/>
          </w:tcPr>
          <w:p w14:paraId="1DDC24BA" w14:textId="739FA07E" w:rsidR="00E24265" w:rsidRPr="00615D4B" w:rsidDel="00CB3FDD" w:rsidRDefault="00E24265" w:rsidP="005F76AD">
            <w:pPr>
              <w:rPr>
                <w:del w:id="16232" w:author="阿毛" w:date="2021-05-21T17:54:00Z"/>
                <w:rFonts w:ascii="標楷體" w:eastAsia="標楷體" w:hAnsi="標楷體"/>
              </w:rPr>
            </w:pPr>
          </w:p>
        </w:tc>
        <w:tc>
          <w:tcPr>
            <w:tcW w:w="1643" w:type="pct"/>
          </w:tcPr>
          <w:p w14:paraId="2179B429" w14:textId="16635FDF" w:rsidR="00E24265" w:rsidRPr="000A7F55" w:rsidDel="00CB3FDD" w:rsidRDefault="00E24265" w:rsidP="005F76AD">
            <w:pPr>
              <w:rPr>
                <w:del w:id="16233" w:author="阿毛" w:date="2021-05-21T17:54:00Z"/>
                <w:rFonts w:ascii="標楷體" w:eastAsia="標楷體" w:hAnsi="標楷體"/>
              </w:rPr>
            </w:pPr>
            <w:del w:id="16234" w:author="阿毛" w:date="2021-05-21T17:54:00Z">
              <w:r w:rsidRPr="000A7F55" w:rsidDel="00CB3FDD">
                <w:rPr>
                  <w:rFonts w:ascii="標楷體" w:eastAsia="標楷體" w:hAnsi="標楷體" w:hint="eastAsia"/>
                </w:rPr>
                <w:delText>1:法院調解</w:delText>
              </w:r>
            </w:del>
          </w:p>
          <w:p w14:paraId="55015266" w14:textId="71E23F5D" w:rsidR="00E24265" w:rsidRPr="00615D4B" w:rsidDel="00CB3FDD" w:rsidRDefault="00E24265" w:rsidP="005F76AD">
            <w:pPr>
              <w:rPr>
                <w:del w:id="16235" w:author="阿毛" w:date="2021-05-21T17:54:00Z"/>
                <w:rFonts w:ascii="標楷體" w:eastAsia="標楷體" w:hAnsi="標楷體"/>
              </w:rPr>
            </w:pPr>
            <w:del w:id="16236" w:author="阿毛" w:date="2021-05-21T17:54:00Z">
              <w:r w:rsidRPr="000A7F55" w:rsidDel="00CB3FDD">
                <w:rPr>
                  <w:rFonts w:ascii="標楷體" w:eastAsia="標楷體" w:hAnsi="標楷體" w:hint="eastAsia"/>
                </w:rPr>
                <w:delText>2:鄉鎮市區調解委員會調解</w:delText>
              </w:r>
            </w:del>
          </w:p>
        </w:tc>
      </w:tr>
      <w:tr w:rsidR="00E24265" w:rsidRPr="00615D4B" w:rsidDel="00CB3FDD" w14:paraId="7539B596" w14:textId="41F5DF53" w:rsidTr="005F76AD">
        <w:trPr>
          <w:trHeight w:val="291"/>
          <w:jc w:val="center"/>
          <w:del w:id="16237" w:author="阿毛" w:date="2021-05-21T17:54:00Z"/>
        </w:trPr>
        <w:tc>
          <w:tcPr>
            <w:tcW w:w="219" w:type="pct"/>
          </w:tcPr>
          <w:p w14:paraId="081DB253" w14:textId="63F5CFC3" w:rsidR="00E24265" w:rsidRPr="005E579A" w:rsidDel="00CB3FDD" w:rsidRDefault="00E24265" w:rsidP="005F76AD">
            <w:pPr>
              <w:pStyle w:val="af9"/>
              <w:numPr>
                <w:ilvl w:val="0"/>
                <w:numId w:val="57"/>
              </w:numPr>
              <w:ind w:leftChars="0"/>
              <w:rPr>
                <w:del w:id="16238" w:author="阿毛" w:date="2021-05-21T17:54:00Z"/>
                <w:rFonts w:ascii="標楷體" w:eastAsia="標楷體" w:hAnsi="標楷體"/>
              </w:rPr>
            </w:pPr>
          </w:p>
        </w:tc>
        <w:tc>
          <w:tcPr>
            <w:tcW w:w="756" w:type="pct"/>
          </w:tcPr>
          <w:p w14:paraId="764EBD11" w14:textId="2072046D" w:rsidR="00E24265" w:rsidRPr="00615D4B" w:rsidDel="00CB3FDD" w:rsidRDefault="00E24265" w:rsidP="005F76AD">
            <w:pPr>
              <w:rPr>
                <w:del w:id="16239" w:author="阿毛" w:date="2021-05-21T17:54:00Z"/>
                <w:rFonts w:ascii="標楷體" w:eastAsia="標楷體" w:hAnsi="標楷體"/>
              </w:rPr>
            </w:pPr>
            <w:del w:id="16240" w:author="阿毛" w:date="2021-05-21T17:54:00Z">
              <w:r w:rsidRPr="00B93CCA" w:rsidDel="00CB3FDD">
                <w:rPr>
                  <w:rFonts w:ascii="標楷體" w:eastAsia="標楷體" w:hAnsi="標楷體" w:hint="eastAsia"/>
                </w:rPr>
                <w:delText>協辦行是否需自行回報債權</w:delText>
              </w:r>
            </w:del>
          </w:p>
        </w:tc>
        <w:tc>
          <w:tcPr>
            <w:tcW w:w="624" w:type="pct"/>
          </w:tcPr>
          <w:p w14:paraId="45B827BE" w14:textId="51208FBB" w:rsidR="00E24265" w:rsidRPr="00615D4B" w:rsidDel="00CB3FDD" w:rsidRDefault="00E24265" w:rsidP="005F76AD">
            <w:pPr>
              <w:rPr>
                <w:del w:id="16241" w:author="阿毛" w:date="2021-05-21T17:54:00Z"/>
                <w:rFonts w:ascii="標楷體" w:eastAsia="標楷體" w:hAnsi="標楷體"/>
              </w:rPr>
            </w:pPr>
          </w:p>
        </w:tc>
        <w:tc>
          <w:tcPr>
            <w:tcW w:w="624" w:type="pct"/>
          </w:tcPr>
          <w:p w14:paraId="44D97386" w14:textId="6936D35F" w:rsidR="00E24265" w:rsidRPr="00615D4B" w:rsidDel="00CB3FDD" w:rsidRDefault="00E24265" w:rsidP="005F76AD">
            <w:pPr>
              <w:rPr>
                <w:del w:id="16242" w:author="阿毛" w:date="2021-05-21T17:54:00Z"/>
                <w:rFonts w:ascii="標楷體" w:eastAsia="標楷體" w:hAnsi="標楷體"/>
              </w:rPr>
            </w:pPr>
          </w:p>
        </w:tc>
        <w:tc>
          <w:tcPr>
            <w:tcW w:w="537" w:type="pct"/>
          </w:tcPr>
          <w:p w14:paraId="6531AACD" w14:textId="7757C690" w:rsidR="00E24265" w:rsidRPr="00615D4B" w:rsidDel="00CB3FDD" w:rsidRDefault="00E24265" w:rsidP="005F76AD">
            <w:pPr>
              <w:rPr>
                <w:del w:id="16243" w:author="阿毛" w:date="2021-05-21T17:54:00Z"/>
                <w:rFonts w:ascii="標楷體" w:eastAsia="標楷體" w:hAnsi="標楷體"/>
              </w:rPr>
            </w:pPr>
          </w:p>
        </w:tc>
        <w:tc>
          <w:tcPr>
            <w:tcW w:w="299" w:type="pct"/>
          </w:tcPr>
          <w:p w14:paraId="3D72737B" w14:textId="7D698775" w:rsidR="00E24265" w:rsidRPr="00615D4B" w:rsidDel="00CB3FDD" w:rsidRDefault="00E24265" w:rsidP="005F76AD">
            <w:pPr>
              <w:rPr>
                <w:del w:id="16244" w:author="阿毛" w:date="2021-05-21T17:54:00Z"/>
                <w:rFonts w:ascii="標楷體" w:eastAsia="標楷體" w:hAnsi="標楷體"/>
              </w:rPr>
            </w:pPr>
          </w:p>
        </w:tc>
        <w:tc>
          <w:tcPr>
            <w:tcW w:w="299" w:type="pct"/>
          </w:tcPr>
          <w:p w14:paraId="6AC51CEF" w14:textId="547E8B2A" w:rsidR="00E24265" w:rsidRPr="00615D4B" w:rsidDel="00CB3FDD" w:rsidRDefault="00E24265" w:rsidP="005F76AD">
            <w:pPr>
              <w:rPr>
                <w:del w:id="16245" w:author="阿毛" w:date="2021-05-21T17:54:00Z"/>
                <w:rFonts w:ascii="標楷體" w:eastAsia="標楷體" w:hAnsi="標楷體"/>
              </w:rPr>
            </w:pPr>
          </w:p>
        </w:tc>
        <w:tc>
          <w:tcPr>
            <w:tcW w:w="1643" w:type="pct"/>
          </w:tcPr>
          <w:p w14:paraId="26F3E234" w14:textId="15ADA73F" w:rsidR="00E24265" w:rsidRPr="00615D4B" w:rsidDel="00CB3FDD" w:rsidRDefault="00E24265" w:rsidP="005F76AD">
            <w:pPr>
              <w:rPr>
                <w:del w:id="16246" w:author="阿毛" w:date="2021-05-21T17:54:00Z"/>
                <w:rFonts w:ascii="標楷體" w:eastAsia="標楷體" w:hAnsi="標楷體"/>
              </w:rPr>
            </w:pPr>
          </w:p>
        </w:tc>
      </w:tr>
      <w:tr w:rsidR="00E24265" w:rsidRPr="00615D4B" w:rsidDel="00CB3FDD" w14:paraId="7F1ECBB9" w14:textId="6A76AB3D" w:rsidTr="005F76AD">
        <w:trPr>
          <w:trHeight w:val="291"/>
          <w:jc w:val="center"/>
          <w:del w:id="16247" w:author="阿毛" w:date="2021-05-21T17:54:00Z"/>
        </w:trPr>
        <w:tc>
          <w:tcPr>
            <w:tcW w:w="219" w:type="pct"/>
          </w:tcPr>
          <w:p w14:paraId="41F82D62" w14:textId="108538EA" w:rsidR="00E24265" w:rsidRPr="005E579A" w:rsidDel="00CB3FDD" w:rsidRDefault="00E24265" w:rsidP="005F76AD">
            <w:pPr>
              <w:pStyle w:val="af9"/>
              <w:numPr>
                <w:ilvl w:val="0"/>
                <w:numId w:val="57"/>
              </w:numPr>
              <w:ind w:leftChars="0"/>
              <w:rPr>
                <w:del w:id="16248" w:author="阿毛" w:date="2021-05-21T17:54:00Z"/>
                <w:rFonts w:ascii="標楷體" w:eastAsia="標楷體" w:hAnsi="標楷體"/>
              </w:rPr>
            </w:pPr>
          </w:p>
        </w:tc>
        <w:tc>
          <w:tcPr>
            <w:tcW w:w="756" w:type="pct"/>
          </w:tcPr>
          <w:p w14:paraId="68F1E609" w14:textId="36643638" w:rsidR="00E24265" w:rsidRPr="00615D4B" w:rsidDel="00CB3FDD" w:rsidRDefault="00E24265" w:rsidP="005F76AD">
            <w:pPr>
              <w:rPr>
                <w:del w:id="16249" w:author="阿毛" w:date="2021-05-21T17:54:00Z"/>
                <w:rFonts w:ascii="標楷體" w:eastAsia="標楷體" w:hAnsi="標楷體"/>
              </w:rPr>
            </w:pPr>
            <w:del w:id="16250" w:author="阿毛" w:date="2021-05-21T17:54:00Z">
              <w:r w:rsidRPr="00B93CCA" w:rsidDel="00CB3FDD">
                <w:rPr>
                  <w:rFonts w:ascii="標楷體" w:eastAsia="標楷體" w:hAnsi="標楷體" w:hint="eastAsia"/>
                </w:rPr>
                <w:delText>未揭露債權機構代號1</w:delText>
              </w:r>
            </w:del>
          </w:p>
        </w:tc>
        <w:tc>
          <w:tcPr>
            <w:tcW w:w="624" w:type="pct"/>
          </w:tcPr>
          <w:p w14:paraId="2312D484" w14:textId="3D80E52D" w:rsidR="00E24265" w:rsidRPr="00615D4B" w:rsidDel="00CB3FDD" w:rsidRDefault="00E24265" w:rsidP="005F76AD">
            <w:pPr>
              <w:rPr>
                <w:del w:id="16251" w:author="阿毛" w:date="2021-05-21T17:54:00Z"/>
                <w:rFonts w:ascii="標楷體" w:eastAsia="標楷體" w:hAnsi="標楷體"/>
              </w:rPr>
            </w:pPr>
          </w:p>
        </w:tc>
        <w:tc>
          <w:tcPr>
            <w:tcW w:w="624" w:type="pct"/>
          </w:tcPr>
          <w:p w14:paraId="246F9F5A" w14:textId="14E4B93B" w:rsidR="00E24265" w:rsidRPr="00615D4B" w:rsidDel="00CB3FDD" w:rsidRDefault="00E24265" w:rsidP="005F76AD">
            <w:pPr>
              <w:rPr>
                <w:del w:id="16252" w:author="阿毛" w:date="2021-05-21T17:54:00Z"/>
                <w:rFonts w:ascii="標楷體" w:eastAsia="標楷體" w:hAnsi="標楷體"/>
              </w:rPr>
            </w:pPr>
          </w:p>
        </w:tc>
        <w:tc>
          <w:tcPr>
            <w:tcW w:w="537" w:type="pct"/>
          </w:tcPr>
          <w:p w14:paraId="6940F98A" w14:textId="25A2C3A8" w:rsidR="00E24265" w:rsidRPr="00615D4B" w:rsidDel="00CB3FDD" w:rsidRDefault="00E24265" w:rsidP="005F76AD">
            <w:pPr>
              <w:rPr>
                <w:del w:id="16253" w:author="阿毛" w:date="2021-05-21T17:54:00Z"/>
                <w:rFonts w:ascii="標楷體" w:eastAsia="標楷體" w:hAnsi="標楷體"/>
              </w:rPr>
            </w:pPr>
          </w:p>
        </w:tc>
        <w:tc>
          <w:tcPr>
            <w:tcW w:w="299" w:type="pct"/>
          </w:tcPr>
          <w:p w14:paraId="7CB205A9" w14:textId="7038D8D9" w:rsidR="00E24265" w:rsidRPr="00615D4B" w:rsidDel="00CB3FDD" w:rsidRDefault="00E24265" w:rsidP="005F76AD">
            <w:pPr>
              <w:rPr>
                <w:del w:id="16254" w:author="阿毛" w:date="2021-05-21T17:54:00Z"/>
                <w:rFonts w:ascii="標楷體" w:eastAsia="標楷體" w:hAnsi="標楷體"/>
              </w:rPr>
            </w:pPr>
          </w:p>
        </w:tc>
        <w:tc>
          <w:tcPr>
            <w:tcW w:w="299" w:type="pct"/>
          </w:tcPr>
          <w:p w14:paraId="54901F20" w14:textId="4FE3EE59" w:rsidR="00E24265" w:rsidRPr="00615D4B" w:rsidDel="00CB3FDD" w:rsidRDefault="00E24265" w:rsidP="005F76AD">
            <w:pPr>
              <w:rPr>
                <w:del w:id="16255" w:author="阿毛" w:date="2021-05-21T17:54:00Z"/>
                <w:rFonts w:ascii="標楷體" w:eastAsia="標楷體" w:hAnsi="標楷體"/>
              </w:rPr>
            </w:pPr>
          </w:p>
        </w:tc>
        <w:tc>
          <w:tcPr>
            <w:tcW w:w="1643" w:type="pct"/>
          </w:tcPr>
          <w:p w14:paraId="3806FCD8" w14:textId="763BAD5C" w:rsidR="00E24265" w:rsidRPr="00615D4B" w:rsidDel="00CB3FDD" w:rsidRDefault="00E24265" w:rsidP="005F76AD">
            <w:pPr>
              <w:rPr>
                <w:del w:id="16256" w:author="阿毛" w:date="2021-05-21T17:54:00Z"/>
                <w:rFonts w:ascii="標楷體" w:eastAsia="標楷體" w:hAnsi="標楷體"/>
              </w:rPr>
            </w:pPr>
          </w:p>
        </w:tc>
      </w:tr>
      <w:tr w:rsidR="00E24265" w:rsidRPr="00615D4B" w:rsidDel="00CB3FDD" w14:paraId="624A1D85" w14:textId="6B5B0A57" w:rsidTr="005F76AD">
        <w:trPr>
          <w:trHeight w:val="291"/>
          <w:jc w:val="center"/>
          <w:del w:id="16257" w:author="阿毛" w:date="2021-05-21T17:54:00Z"/>
        </w:trPr>
        <w:tc>
          <w:tcPr>
            <w:tcW w:w="219" w:type="pct"/>
          </w:tcPr>
          <w:p w14:paraId="5B7A6F91" w14:textId="65943712" w:rsidR="00E24265" w:rsidRPr="005E579A" w:rsidDel="00CB3FDD" w:rsidRDefault="00E24265" w:rsidP="005F76AD">
            <w:pPr>
              <w:pStyle w:val="af9"/>
              <w:numPr>
                <w:ilvl w:val="0"/>
                <w:numId w:val="57"/>
              </w:numPr>
              <w:ind w:leftChars="0"/>
              <w:rPr>
                <w:del w:id="16258" w:author="阿毛" w:date="2021-05-21T17:54:00Z"/>
                <w:rFonts w:ascii="標楷體" w:eastAsia="標楷體" w:hAnsi="標楷體"/>
              </w:rPr>
            </w:pPr>
          </w:p>
        </w:tc>
        <w:tc>
          <w:tcPr>
            <w:tcW w:w="756" w:type="pct"/>
          </w:tcPr>
          <w:p w14:paraId="0316F528" w14:textId="6B76D32A" w:rsidR="00E24265" w:rsidRPr="00615D4B" w:rsidDel="00CB3FDD" w:rsidRDefault="00E24265" w:rsidP="005F76AD">
            <w:pPr>
              <w:rPr>
                <w:del w:id="16259" w:author="阿毛" w:date="2021-05-21T17:54:00Z"/>
                <w:rFonts w:ascii="標楷體" w:eastAsia="標楷體" w:hAnsi="標楷體"/>
              </w:rPr>
            </w:pPr>
            <w:del w:id="16260" w:author="阿毛" w:date="2021-05-21T17:54:00Z">
              <w:r w:rsidRPr="00B93CCA" w:rsidDel="00CB3FDD">
                <w:rPr>
                  <w:rFonts w:ascii="標楷體" w:eastAsia="標楷體" w:hAnsi="標楷體" w:hint="eastAsia"/>
                </w:rPr>
                <w:delText>未揭露債權機構代號2</w:delText>
              </w:r>
            </w:del>
          </w:p>
        </w:tc>
        <w:tc>
          <w:tcPr>
            <w:tcW w:w="624" w:type="pct"/>
          </w:tcPr>
          <w:p w14:paraId="22C7AD17" w14:textId="488FD730" w:rsidR="00E24265" w:rsidRPr="00615D4B" w:rsidDel="00CB3FDD" w:rsidRDefault="00E24265" w:rsidP="005F76AD">
            <w:pPr>
              <w:rPr>
                <w:del w:id="16261" w:author="阿毛" w:date="2021-05-21T17:54:00Z"/>
                <w:rFonts w:ascii="標楷體" w:eastAsia="標楷體" w:hAnsi="標楷體"/>
              </w:rPr>
            </w:pPr>
          </w:p>
        </w:tc>
        <w:tc>
          <w:tcPr>
            <w:tcW w:w="624" w:type="pct"/>
          </w:tcPr>
          <w:p w14:paraId="61480F9E" w14:textId="513F19B0" w:rsidR="00E24265" w:rsidRPr="00615D4B" w:rsidDel="00CB3FDD" w:rsidRDefault="00E24265" w:rsidP="005F76AD">
            <w:pPr>
              <w:rPr>
                <w:del w:id="16262" w:author="阿毛" w:date="2021-05-21T17:54:00Z"/>
                <w:rFonts w:ascii="標楷體" w:eastAsia="標楷體" w:hAnsi="標楷體"/>
              </w:rPr>
            </w:pPr>
          </w:p>
        </w:tc>
        <w:tc>
          <w:tcPr>
            <w:tcW w:w="537" w:type="pct"/>
          </w:tcPr>
          <w:p w14:paraId="248BFD16" w14:textId="7CC95930" w:rsidR="00E24265" w:rsidRPr="00615D4B" w:rsidDel="00CB3FDD" w:rsidRDefault="00E24265" w:rsidP="005F76AD">
            <w:pPr>
              <w:rPr>
                <w:del w:id="16263" w:author="阿毛" w:date="2021-05-21T17:54:00Z"/>
                <w:rFonts w:ascii="標楷體" w:eastAsia="標楷體" w:hAnsi="標楷體"/>
              </w:rPr>
            </w:pPr>
          </w:p>
        </w:tc>
        <w:tc>
          <w:tcPr>
            <w:tcW w:w="299" w:type="pct"/>
          </w:tcPr>
          <w:p w14:paraId="297902EB" w14:textId="536F87FD" w:rsidR="00E24265" w:rsidRPr="00615D4B" w:rsidDel="00CB3FDD" w:rsidRDefault="00E24265" w:rsidP="005F76AD">
            <w:pPr>
              <w:rPr>
                <w:del w:id="16264" w:author="阿毛" w:date="2021-05-21T17:54:00Z"/>
                <w:rFonts w:ascii="標楷體" w:eastAsia="標楷體" w:hAnsi="標楷體"/>
              </w:rPr>
            </w:pPr>
          </w:p>
        </w:tc>
        <w:tc>
          <w:tcPr>
            <w:tcW w:w="299" w:type="pct"/>
          </w:tcPr>
          <w:p w14:paraId="2271C79E" w14:textId="78C0D0FE" w:rsidR="00E24265" w:rsidRPr="00615D4B" w:rsidDel="00CB3FDD" w:rsidRDefault="00E24265" w:rsidP="005F76AD">
            <w:pPr>
              <w:rPr>
                <w:del w:id="16265" w:author="阿毛" w:date="2021-05-21T17:54:00Z"/>
                <w:rFonts w:ascii="標楷體" w:eastAsia="標楷體" w:hAnsi="標楷體"/>
              </w:rPr>
            </w:pPr>
          </w:p>
        </w:tc>
        <w:tc>
          <w:tcPr>
            <w:tcW w:w="1643" w:type="pct"/>
          </w:tcPr>
          <w:p w14:paraId="0203AE80" w14:textId="181EA98B" w:rsidR="00E24265" w:rsidRPr="00615D4B" w:rsidDel="00CB3FDD" w:rsidRDefault="00E24265" w:rsidP="005F76AD">
            <w:pPr>
              <w:rPr>
                <w:del w:id="16266" w:author="阿毛" w:date="2021-05-21T17:54:00Z"/>
                <w:rFonts w:ascii="標楷體" w:eastAsia="標楷體" w:hAnsi="標楷體"/>
              </w:rPr>
            </w:pPr>
          </w:p>
        </w:tc>
      </w:tr>
      <w:tr w:rsidR="00E24265" w:rsidRPr="00615D4B" w:rsidDel="00CB3FDD" w14:paraId="15A8C81A" w14:textId="5D2857EF" w:rsidTr="005F76AD">
        <w:trPr>
          <w:trHeight w:val="291"/>
          <w:jc w:val="center"/>
          <w:del w:id="16267" w:author="阿毛" w:date="2021-05-21T17:54:00Z"/>
        </w:trPr>
        <w:tc>
          <w:tcPr>
            <w:tcW w:w="219" w:type="pct"/>
          </w:tcPr>
          <w:p w14:paraId="505B59EC" w14:textId="1EA8AB6F" w:rsidR="00E24265" w:rsidRPr="005E579A" w:rsidDel="00CB3FDD" w:rsidRDefault="00E24265" w:rsidP="005F76AD">
            <w:pPr>
              <w:pStyle w:val="af9"/>
              <w:numPr>
                <w:ilvl w:val="0"/>
                <w:numId w:val="57"/>
              </w:numPr>
              <w:ind w:leftChars="0"/>
              <w:rPr>
                <w:del w:id="16268" w:author="阿毛" w:date="2021-05-21T17:54:00Z"/>
                <w:rFonts w:ascii="標楷體" w:eastAsia="標楷體" w:hAnsi="標楷體"/>
              </w:rPr>
            </w:pPr>
          </w:p>
        </w:tc>
        <w:tc>
          <w:tcPr>
            <w:tcW w:w="756" w:type="pct"/>
          </w:tcPr>
          <w:p w14:paraId="5B95A513" w14:textId="515E9169" w:rsidR="00E24265" w:rsidRPr="00615D4B" w:rsidDel="00CB3FDD" w:rsidRDefault="00E24265" w:rsidP="005F76AD">
            <w:pPr>
              <w:rPr>
                <w:del w:id="16269" w:author="阿毛" w:date="2021-05-21T17:54:00Z"/>
                <w:rFonts w:ascii="標楷體" w:eastAsia="標楷體" w:hAnsi="標楷體"/>
              </w:rPr>
            </w:pPr>
            <w:del w:id="16270"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3</w:delText>
              </w:r>
            </w:del>
          </w:p>
        </w:tc>
        <w:tc>
          <w:tcPr>
            <w:tcW w:w="624" w:type="pct"/>
          </w:tcPr>
          <w:p w14:paraId="16EAAACA" w14:textId="33FD4742" w:rsidR="00E24265" w:rsidRPr="00615D4B" w:rsidDel="00CB3FDD" w:rsidRDefault="00E24265" w:rsidP="005F76AD">
            <w:pPr>
              <w:rPr>
                <w:del w:id="16271" w:author="阿毛" w:date="2021-05-21T17:54:00Z"/>
                <w:rFonts w:ascii="標楷體" w:eastAsia="標楷體" w:hAnsi="標楷體"/>
              </w:rPr>
            </w:pPr>
          </w:p>
        </w:tc>
        <w:tc>
          <w:tcPr>
            <w:tcW w:w="624" w:type="pct"/>
          </w:tcPr>
          <w:p w14:paraId="43A6B58A" w14:textId="16A37EDA" w:rsidR="00E24265" w:rsidRPr="00615D4B" w:rsidDel="00CB3FDD" w:rsidRDefault="00E24265" w:rsidP="005F76AD">
            <w:pPr>
              <w:rPr>
                <w:del w:id="16272" w:author="阿毛" w:date="2021-05-21T17:54:00Z"/>
                <w:rFonts w:ascii="標楷體" w:eastAsia="標楷體" w:hAnsi="標楷體"/>
              </w:rPr>
            </w:pPr>
          </w:p>
        </w:tc>
        <w:tc>
          <w:tcPr>
            <w:tcW w:w="537" w:type="pct"/>
          </w:tcPr>
          <w:p w14:paraId="6D8F44C6" w14:textId="19463CCD" w:rsidR="00E24265" w:rsidRPr="00615D4B" w:rsidDel="00CB3FDD" w:rsidRDefault="00E24265" w:rsidP="005F76AD">
            <w:pPr>
              <w:rPr>
                <w:del w:id="16273" w:author="阿毛" w:date="2021-05-21T17:54:00Z"/>
                <w:rFonts w:ascii="標楷體" w:eastAsia="標楷體" w:hAnsi="標楷體"/>
              </w:rPr>
            </w:pPr>
          </w:p>
        </w:tc>
        <w:tc>
          <w:tcPr>
            <w:tcW w:w="299" w:type="pct"/>
          </w:tcPr>
          <w:p w14:paraId="2C4E515F" w14:textId="36974284" w:rsidR="00E24265" w:rsidRPr="00615D4B" w:rsidDel="00CB3FDD" w:rsidRDefault="00E24265" w:rsidP="005F76AD">
            <w:pPr>
              <w:rPr>
                <w:del w:id="16274" w:author="阿毛" w:date="2021-05-21T17:54:00Z"/>
                <w:rFonts w:ascii="標楷體" w:eastAsia="標楷體" w:hAnsi="標楷體"/>
              </w:rPr>
            </w:pPr>
          </w:p>
        </w:tc>
        <w:tc>
          <w:tcPr>
            <w:tcW w:w="299" w:type="pct"/>
          </w:tcPr>
          <w:p w14:paraId="539483A6" w14:textId="63DF84B6" w:rsidR="00E24265" w:rsidRPr="00615D4B" w:rsidDel="00CB3FDD" w:rsidRDefault="00E24265" w:rsidP="005F76AD">
            <w:pPr>
              <w:rPr>
                <w:del w:id="16275" w:author="阿毛" w:date="2021-05-21T17:54:00Z"/>
                <w:rFonts w:ascii="標楷體" w:eastAsia="標楷體" w:hAnsi="標楷體"/>
              </w:rPr>
            </w:pPr>
          </w:p>
        </w:tc>
        <w:tc>
          <w:tcPr>
            <w:tcW w:w="1643" w:type="pct"/>
          </w:tcPr>
          <w:p w14:paraId="038B64DB" w14:textId="10F33441" w:rsidR="00E24265" w:rsidRPr="00615D4B" w:rsidDel="00CB3FDD" w:rsidRDefault="00E24265" w:rsidP="005F76AD">
            <w:pPr>
              <w:rPr>
                <w:del w:id="16276" w:author="阿毛" w:date="2021-05-21T17:54:00Z"/>
                <w:rFonts w:ascii="標楷體" w:eastAsia="標楷體" w:hAnsi="標楷體"/>
              </w:rPr>
            </w:pPr>
          </w:p>
        </w:tc>
      </w:tr>
      <w:tr w:rsidR="00E24265" w:rsidRPr="00615D4B" w:rsidDel="00CB3FDD" w14:paraId="758622B3" w14:textId="248CDC89" w:rsidTr="005F76AD">
        <w:trPr>
          <w:trHeight w:val="291"/>
          <w:jc w:val="center"/>
          <w:del w:id="16277" w:author="阿毛" w:date="2021-05-21T17:54:00Z"/>
        </w:trPr>
        <w:tc>
          <w:tcPr>
            <w:tcW w:w="219" w:type="pct"/>
          </w:tcPr>
          <w:p w14:paraId="07115D2C" w14:textId="6FC2601C" w:rsidR="00E24265" w:rsidRPr="005E579A" w:rsidDel="00CB3FDD" w:rsidRDefault="00E24265" w:rsidP="005F76AD">
            <w:pPr>
              <w:pStyle w:val="af9"/>
              <w:numPr>
                <w:ilvl w:val="0"/>
                <w:numId w:val="57"/>
              </w:numPr>
              <w:ind w:leftChars="0"/>
              <w:rPr>
                <w:del w:id="16278" w:author="阿毛" w:date="2021-05-21T17:54:00Z"/>
                <w:rFonts w:ascii="標楷體" w:eastAsia="標楷體" w:hAnsi="標楷體"/>
              </w:rPr>
            </w:pPr>
          </w:p>
        </w:tc>
        <w:tc>
          <w:tcPr>
            <w:tcW w:w="756" w:type="pct"/>
          </w:tcPr>
          <w:p w14:paraId="40301EA7" w14:textId="3AC0DF5E" w:rsidR="00E24265" w:rsidRPr="00615D4B" w:rsidDel="00CB3FDD" w:rsidRDefault="00E24265" w:rsidP="005F76AD">
            <w:pPr>
              <w:rPr>
                <w:del w:id="16279" w:author="阿毛" w:date="2021-05-21T17:54:00Z"/>
                <w:rFonts w:ascii="標楷體" w:eastAsia="標楷體" w:hAnsi="標楷體"/>
              </w:rPr>
            </w:pPr>
            <w:del w:id="16280"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4</w:delText>
              </w:r>
            </w:del>
          </w:p>
        </w:tc>
        <w:tc>
          <w:tcPr>
            <w:tcW w:w="624" w:type="pct"/>
          </w:tcPr>
          <w:p w14:paraId="1114B2F4" w14:textId="1445F7A3" w:rsidR="00E24265" w:rsidRPr="00615D4B" w:rsidDel="00CB3FDD" w:rsidRDefault="00E24265" w:rsidP="005F76AD">
            <w:pPr>
              <w:rPr>
                <w:del w:id="16281" w:author="阿毛" w:date="2021-05-21T17:54:00Z"/>
                <w:rFonts w:ascii="標楷體" w:eastAsia="標楷體" w:hAnsi="標楷體"/>
              </w:rPr>
            </w:pPr>
          </w:p>
        </w:tc>
        <w:tc>
          <w:tcPr>
            <w:tcW w:w="624" w:type="pct"/>
          </w:tcPr>
          <w:p w14:paraId="6221FCA7" w14:textId="5B39DD90" w:rsidR="00E24265" w:rsidRPr="00615D4B" w:rsidDel="00CB3FDD" w:rsidRDefault="00E24265" w:rsidP="005F76AD">
            <w:pPr>
              <w:rPr>
                <w:del w:id="16282" w:author="阿毛" w:date="2021-05-21T17:54:00Z"/>
                <w:rFonts w:ascii="標楷體" w:eastAsia="標楷體" w:hAnsi="標楷體"/>
              </w:rPr>
            </w:pPr>
          </w:p>
        </w:tc>
        <w:tc>
          <w:tcPr>
            <w:tcW w:w="537" w:type="pct"/>
          </w:tcPr>
          <w:p w14:paraId="4CE66D7B" w14:textId="55F5C3BD" w:rsidR="00E24265" w:rsidRPr="00615D4B" w:rsidDel="00CB3FDD" w:rsidRDefault="00E24265" w:rsidP="005F76AD">
            <w:pPr>
              <w:rPr>
                <w:del w:id="16283" w:author="阿毛" w:date="2021-05-21T17:54:00Z"/>
                <w:rFonts w:ascii="標楷體" w:eastAsia="標楷體" w:hAnsi="標楷體"/>
              </w:rPr>
            </w:pPr>
          </w:p>
        </w:tc>
        <w:tc>
          <w:tcPr>
            <w:tcW w:w="299" w:type="pct"/>
          </w:tcPr>
          <w:p w14:paraId="3F02E738" w14:textId="50630F1D" w:rsidR="00E24265" w:rsidRPr="00615D4B" w:rsidDel="00CB3FDD" w:rsidRDefault="00E24265" w:rsidP="005F76AD">
            <w:pPr>
              <w:rPr>
                <w:del w:id="16284" w:author="阿毛" w:date="2021-05-21T17:54:00Z"/>
                <w:rFonts w:ascii="標楷體" w:eastAsia="標楷體" w:hAnsi="標楷體"/>
              </w:rPr>
            </w:pPr>
          </w:p>
        </w:tc>
        <w:tc>
          <w:tcPr>
            <w:tcW w:w="299" w:type="pct"/>
          </w:tcPr>
          <w:p w14:paraId="6D6D1985" w14:textId="0347A321" w:rsidR="00E24265" w:rsidRPr="00615D4B" w:rsidDel="00CB3FDD" w:rsidRDefault="00E24265" w:rsidP="005F76AD">
            <w:pPr>
              <w:rPr>
                <w:del w:id="16285" w:author="阿毛" w:date="2021-05-21T17:54:00Z"/>
                <w:rFonts w:ascii="標楷體" w:eastAsia="標楷體" w:hAnsi="標楷體"/>
              </w:rPr>
            </w:pPr>
          </w:p>
        </w:tc>
        <w:tc>
          <w:tcPr>
            <w:tcW w:w="1643" w:type="pct"/>
          </w:tcPr>
          <w:p w14:paraId="0D78FCC7" w14:textId="6E49E96D" w:rsidR="00E24265" w:rsidRPr="00615D4B" w:rsidDel="00CB3FDD" w:rsidRDefault="00E24265" w:rsidP="005F76AD">
            <w:pPr>
              <w:rPr>
                <w:del w:id="16286" w:author="阿毛" w:date="2021-05-21T17:54:00Z"/>
                <w:rFonts w:ascii="標楷體" w:eastAsia="標楷體" w:hAnsi="標楷體"/>
              </w:rPr>
            </w:pPr>
          </w:p>
        </w:tc>
      </w:tr>
      <w:tr w:rsidR="00E24265" w:rsidRPr="00615D4B" w:rsidDel="00CB3FDD" w14:paraId="47693D0D" w14:textId="7442C28E" w:rsidTr="005F76AD">
        <w:trPr>
          <w:trHeight w:val="291"/>
          <w:jc w:val="center"/>
          <w:del w:id="16287" w:author="阿毛" w:date="2021-05-21T17:54:00Z"/>
        </w:trPr>
        <w:tc>
          <w:tcPr>
            <w:tcW w:w="219" w:type="pct"/>
          </w:tcPr>
          <w:p w14:paraId="35EE2703" w14:textId="4AF52765" w:rsidR="00E24265" w:rsidRPr="005E579A" w:rsidDel="00CB3FDD" w:rsidRDefault="00E24265" w:rsidP="005F76AD">
            <w:pPr>
              <w:pStyle w:val="af9"/>
              <w:numPr>
                <w:ilvl w:val="0"/>
                <w:numId w:val="57"/>
              </w:numPr>
              <w:ind w:leftChars="0"/>
              <w:rPr>
                <w:del w:id="16288" w:author="阿毛" w:date="2021-05-21T17:54:00Z"/>
                <w:rFonts w:ascii="標楷體" w:eastAsia="標楷體" w:hAnsi="標楷體"/>
              </w:rPr>
            </w:pPr>
          </w:p>
        </w:tc>
        <w:tc>
          <w:tcPr>
            <w:tcW w:w="756" w:type="pct"/>
          </w:tcPr>
          <w:p w14:paraId="0C5B6CD8" w14:textId="2725D83D" w:rsidR="00E24265" w:rsidRPr="00615D4B" w:rsidDel="00CB3FDD" w:rsidRDefault="00E24265" w:rsidP="005F76AD">
            <w:pPr>
              <w:rPr>
                <w:del w:id="16289" w:author="阿毛" w:date="2021-05-21T17:54:00Z"/>
                <w:rFonts w:ascii="標楷體" w:eastAsia="標楷體" w:hAnsi="標楷體"/>
              </w:rPr>
            </w:pPr>
            <w:del w:id="16290"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5</w:delText>
              </w:r>
            </w:del>
          </w:p>
        </w:tc>
        <w:tc>
          <w:tcPr>
            <w:tcW w:w="624" w:type="pct"/>
          </w:tcPr>
          <w:p w14:paraId="2A6B4A46" w14:textId="71E560DE" w:rsidR="00E24265" w:rsidRPr="00615D4B" w:rsidDel="00CB3FDD" w:rsidRDefault="00E24265" w:rsidP="005F76AD">
            <w:pPr>
              <w:rPr>
                <w:del w:id="16291" w:author="阿毛" w:date="2021-05-21T17:54:00Z"/>
                <w:rFonts w:ascii="標楷體" w:eastAsia="標楷體" w:hAnsi="標楷體"/>
              </w:rPr>
            </w:pPr>
          </w:p>
        </w:tc>
        <w:tc>
          <w:tcPr>
            <w:tcW w:w="624" w:type="pct"/>
          </w:tcPr>
          <w:p w14:paraId="710D34EC" w14:textId="07C21425" w:rsidR="00E24265" w:rsidRPr="00615D4B" w:rsidDel="00CB3FDD" w:rsidRDefault="00E24265" w:rsidP="005F76AD">
            <w:pPr>
              <w:rPr>
                <w:del w:id="16292" w:author="阿毛" w:date="2021-05-21T17:54:00Z"/>
                <w:rFonts w:ascii="標楷體" w:eastAsia="標楷體" w:hAnsi="標楷體"/>
              </w:rPr>
            </w:pPr>
          </w:p>
        </w:tc>
        <w:tc>
          <w:tcPr>
            <w:tcW w:w="537" w:type="pct"/>
          </w:tcPr>
          <w:p w14:paraId="22B4253E" w14:textId="3B8B8DB5" w:rsidR="00E24265" w:rsidRPr="00615D4B" w:rsidDel="00CB3FDD" w:rsidRDefault="00E24265" w:rsidP="005F76AD">
            <w:pPr>
              <w:rPr>
                <w:del w:id="16293" w:author="阿毛" w:date="2021-05-21T17:54:00Z"/>
                <w:rFonts w:ascii="標楷體" w:eastAsia="標楷體" w:hAnsi="標楷體"/>
              </w:rPr>
            </w:pPr>
          </w:p>
        </w:tc>
        <w:tc>
          <w:tcPr>
            <w:tcW w:w="299" w:type="pct"/>
          </w:tcPr>
          <w:p w14:paraId="74057763" w14:textId="73C8306B" w:rsidR="00E24265" w:rsidRPr="00615D4B" w:rsidDel="00CB3FDD" w:rsidRDefault="00E24265" w:rsidP="005F76AD">
            <w:pPr>
              <w:rPr>
                <w:del w:id="16294" w:author="阿毛" w:date="2021-05-21T17:54:00Z"/>
                <w:rFonts w:ascii="標楷體" w:eastAsia="標楷體" w:hAnsi="標楷體"/>
              </w:rPr>
            </w:pPr>
          </w:p>
        </w:tc>
        <w:tc>
          <w:tcPr>
            <w:tcW w:w="299" w:type="pct"/>
          </w:tcPr>
          <w:p w14:paraId="10C21631" w14:textId="61F666A4" w:rsidR="00E24265" w:rsidRPr="00615D4B" w:rsidDel="00CB3FDD" w:rsidRDefault="00E24265" w:rsidP="005F76AD">
            <w:pPr>
              <w:rPr>
                <w:del w:id="16295" w:author="阿毛" w:date="2021-05-21T17:54:00Z"/>
                <w:rFonts w:ascii="標楷體" w:eastAsia="標楷體" w:hAnsi="標楷體"/>
              </w:rPr>
            </w:pPr>
          </w:p>
        </w:tc>
        <w:tc>
          <w:tcPr>
            <w:tcW w:w="1643" w:type="pct"/>
          </w:tcPr>
          <w:p w14:paraId="00DA07C8" w14:textId="44CC7F77" w:rsidR="00E24265" w:rsidRPr="00615D4B" w:rsidDel="00CB3FDD" w:rsidRDefault="00E24265" w:rsidP="005F76AD">
            <w:pPr>
              <w:rPr>
                <w:del w:id="16296" w:author="阿毛" w:date="2021-05-21T17:54:00Z"/>
                <w:rFonts w:ascii="標楷體" w:eastAsia="標楷體" w:hAnsi="標楷體"/>
              </w:rPr>
            </w:pPr>
          </w:p>
        </w:tc>
      </w:tr>
      <w:tr w:rsidR="00E24265" w:rsidRPr="00615D4B" w:rsidDel="00CB3FDD" w14:paraId="4303BA70" w14:textId="5ED0B1C1" w:rsidTr="005F76AD">
        <w:trPr>
          <w:trHeight w:val="291"/>
          <w:jc w:val="center"/>
          <w:del w:id="16297" w:author="阿毛" w:date="2021-05-21T17:54:00Z"/>
        </w:trPr>
        <w:tc>
          <w:tcPr>
            <w:tcW w:w="219" w:type="pct"/>
          </w:tcPr>
          <w:p w14:paraId="2B57FACF" w14:textId="402EC8FB" w:rsidR="00E24265" w:rsidRPr="005E579A" w:rsidDel="00CB3FDD" w:rsidRDefault="00E24265" w:rsidP="005F76AD">
            <w:pPr>
              <w:pStyle w:val="af9"/>
              <w:numPr>
                <w:ilvl w:val="0"/>
                <w:numId w:val="57"/>
              </w:numPr>
              <w:ind w:leftChars="0"/>
              <w:rPr>
                <w:del w:id="16298" w:author="阿毛" w:date="2021-05-21T17:54:00Z"/>
                <w:rFonts w:ascii="標楷體" w:eastAsia="標楷體" w:hAnsi="標楷體"/>
              </w:rPr>
            </w:pPr>
          </w:p>
        </w:tc>
        <w:tc>
          <w:tcPr>
            <w:tcW w:w="756" w:type="pct"/>
          </w:tcPr>
          <w:p w14:paraId="693DA965" w14:textId="7ADF51E6" w:rsidR="00E24265" w:rsidRPr="00615D4B" w:rsidDel="00CB3FDD" w:rsidRDefault="00E24265" w:rsidP="005F76AD">
            <w:pPr>
              <w:rPr>
                <w:del w:id="16299" w:author="阿毛" w:date="2021-05-21T17:54:00Z"/>
                <w:rFonts w:ascii="標楷體" w:eastAsia="標楷體" w:hAnsi="標楷體"/>
              </w:rPr>
            </w:pPr>
            <w:del w:id="16300" w:author="阿毛" w:date="2021-05-21T17:54:00Z">
              <w:r w:rsidRPr="00B93CCA" w:rsidDel="00CB3FDD">
                <w:rPr>
                  <w:rFonts w:ascii="標楷體" w:eastAsia="標楷體" w:hAnsi="標楷體" w:hint="eastAsia"/>
                </w:rPr>
                <w:delText>未揭露債權機構代號</w:delText>
              </w:r>
              <w:r w:rsidDel="00CB3FDD">
                <w:rPr>
                  <w:rFonts w:ascii="標楷體" w:eastAsia="標楷體" w:hAnsi="標楷體" w:hint="eastAsia"/>
                </w:rPr>
                <w:delText>6</w:delText>
              </w:r>
            </w:del>
          </w:p>
        </w:tc>
        <w:tc>
          <w:tcPr>
            <w:tcW w:w="624" w:type="pct"/>
          </w:tcPr>
          <w:p w14:paraId="7D986B7E" w14:textId="6455DE3D" w:rsidR="00E24265" w:rsidRPr="00615D4B" w:rsidDel="00CB3FDD" w:rsidRDefault="00E24265" w:rsidP="005F76AD">
            <w:pPr>
              <w:rPr>
                <w:del w:id="16301" w:author="阿毛" w:date="2021-05-21T17:54:00Z"/>
                <w:rFonts w:ascii="標楷體" w:eastAsia="標楷體" w:hAnsi="標楷體"/>
              </w:rPr>
            </w:pPr>
          </w:p>
        </w:tc>
        <w:tc>
          <w:tcPr>
            <w:tcW w:w="624" w:type="pct"/>
          </w:tcPr>
          <w:p w14:paraId="5B60BEE0" w14:textId="4D3BA366" w:rsidR="00E24265" w:rsidRPr="00615D4B" w:rsidDel="00CB3FDD" w:rsidRDefault="00E24265" w:rsidP="005F76AD">
            <w:pPr>
              <w:rPr>
                <w:del w:id="16302" w:author="阿毛" w:date="2021-05-21T17:54:00Z"/>
                <w:rFonts w:ascii="標楷體" w:eastAsia="標楷體" w:hAnsi="標楷體"/>
              </w:rPr>
            </w:pPr>
          </w:p>
        </w:tc>
        <w:tc>
          <w:tcPr>
            <w:tcW w:w="537" w:type="pct"/>
          </w:tcPr>
          <w:p w14:paraId="29878C31" w14:textId="03F866B6" w:rsidR="00E24265" w:rsidRPr="00615D4B" w:rsidDel="00CB3FDD" w:rsidRDefault="00E24265" w:rsidP="005F76AD">
            <w:pPr>
              <w:rPr>
                <w:del w:id="16303" w:author="阿毛" w:date="2021-05-21T17:54:00Z"/>
                <w:rFonts w:ascii="標楷體" w:eastAsia="標楷體" w:hAnsi="標楷體"/>
              </w:rPr>
            </w:pPr>
          </w:p>
        </w:tc>
        <w:tc>
          <w:tcPr>
            <w:tcW w:w="299" w:type="pct"/>
          </w:tcPr>
          <w:p w14:paraId="5019EE18" w14:textId="6B8901BF" w:rsidR="00E24265" w:rsidRPr="00615D4B" w:rsidDel="00CB3FDD" w:rsidRDefault="00E24265" w:rsidP="005F76AD">
            <w:pPr>
              <w:rPr>
                <w:del w:id="16304" w:author="阿毛" w:date="2021-05-21T17:54:00Z"/>
                <w:rFonts w:ascii="標楷體" w:eastAsia="標楷體" w:hAnsi="標楷體"/>
              </w:rPr>
            </w:pPr>
          </w:p>
        </w:tc>
        <w:tc>
          <w:tcPr>
            <w:tcW w:w="299" w:type="pct"/>
          </w:tcPr>
          <w:p w14:paraId="0DCFF4B3" w14:textId="0214EDFB" w:rsidR="00E24265" w:rsidRPr="00615D4B" w:rsidDel="00CB3FDD" w:rsidRDefault="00E24265" w:rsidP="005F76AD">
            <w:pPr>
              <w:rPr>
                <w:del w:id="16305" w:author="阿毛" w:date="2021-05-21T17:54:00Z"/>
                <w:rFonts w:ascii="標楷體" w:eastAsia="標楷體" w:hAnsi="標楷體"/>
              </w:rPr>
            </w:pPr>
          </w:p>
        </w:tc>
        <w:tc>
          <w:tcPr>
            <w:tcW w:w="1643" w:type="pct"/>
          </w:tcPr>
          <w:p w14:paraId="7DEB32AB" w14:textId="77FA77BE" w:rsidR="00E24265" w:rsidRPr="00615D4B" w:rsidDel="00CB3FDD" w:rsidRDefault="00E24265" w:rsidP="005F76AD">
            <w:pPr>
              <w:rPr>
                <w:del w:id="16306" w:author="阿毛" w:date="2021-05-21T17:54:00Z"/>
                <w:rFonts w:ascii="標楷體" w:eastAsia="標楷體" w:hAnsi="標楷體"/>
              </w:rPr>
            </w:pPr>
          </w:p>
        </w:tc>
      </w:tr>
      <w:tr w:rsidR="00E24265" w:rsidRPr="00615D4B" w:rsidDel="00CB3FDD" w14:paraId="78A21345" w14:textId="7A9AFDDF" w:rsidTr="005F76AD">
        <w:trPr>
          <w:trHeight w:val="291"/>
          <w:jc w:val="center"/>
          <w:del w:id="16307" w:author="阿毛" w:date="2021-05-21T17:54:00Z"/>
        </w:trPr>
        <w:tc>
          <w:tcPr>
            <w:tcW w:w="219" w:type="pct"/>
          </w:tcPr>
          <w:p w14:paraId="01143F52" w14:textId="07402217" w:rsidR="00E24265" w:rsidRPr="005E579A" w:rsidDel="00CB3FDD" w:rsidRDefault="00E24265" w:rsidP="005F76AD">
            <w:pPr>
              <w:pStyle w:val="af9"/>
              <w:numPr>
                <w:ilvl w:val="0"/>
                <w:numId w:val="57"/>
              </w:numPr>
              <w:ind w:leftChars="0"/>
              <w:rPr>
                <w:del w:id="16308" w:author="阿毛" w:date="2021-05-21T17:54:00Z"/>
                <w:rFonts w:ascii="標楷體" w:eastAsia="標楷體" w:hAnsi="標楷體"/>
              </w:rPr>
            </w:pPr>
          </w:p>
        </w:tc>
        <w:tc>
          <w:tcPr>
            <w:tcW w:w="756" w:type="pct"/>
          </w:tcPr>
          <w:p w14:paraId="00CDDE19" w14:textId="46ADE470" w:rsidR="00E24265" w:rsidRPr="00615D4B" w:rsidDel="00CB3FDD" w:rsidRDefault="00E24265" w:rsidP="005F76AD">
            <w:pPr>
              <w:rPr>
                <w:del w:id="16309" w:author="阿毛" w:date="2021-05-21T17:54:00Z"/>
                <w:rFonts w:ascii="標楷體" w:eastAsia="標楷體" w:hAnsi="標楷體"/>
              </w:rPr>
            </w:pPr>
            <w:del w:id="16310" w:author="阿毛" w:date="2021-05-21T17:54:00Z">
              <w:r w:rsidRPr="00B93CCA" w:rsidDel="00CB3FDD">
                <w:rPr>
                  <w:rFonts w:ascii="標楷體" w:eastAsia="標楷體" w:hAnsi="標楷體" w:hint="eastAsia"/>
                </w:rPr>
                <w:delText>轉JCIC文字檔日期</w:delText>
              </w:r>
            </w:del>
          </w:p>
        </w:tc>
        <w:tc>
          <w:tcPr>
            <w:tcW w:w="624" w:type="pct"/>
          </w:tcPr>
          <w:p w14:paraId="74CE0620" w14:textId="18217C00" w:rsidR="00E24265" w:rsidRPr="00615D4B" w:rsidDel="00CB3FDD" w:rsidRDefault="00E24265" w:rsidP="005F76AD">
            <w:pPr>
              <w:rPr>
                <w:del w:id="16311" w:author="阿毛" w:date="2021-05-21T17:54:00Z"/>
                <w:rFonts w:ascii="標楷體" w:eastAsia="標楷體" w:hAnsi="標楷體"/>
              </w:rPr>
            </w:pPr>
          </w:p>
        </w:tc>
        <w:tc>
          <w:tcPr>
            <w:tcW w:w="624" w:type="pct"/>
          </w:tcPr>
          <w:p w14:paraId="1ECDE2F0" w14:textId="579EC146" w:rsidR="00E24265" w:rsidRPr="00615D4B" w:rsidDel="00CB3FDD" w:rsidRDefault="00E24265" w:rsidP="005F76AD">
            <w:pPr>
              <w:rPr>
                <w:del w:id="16312" w:author="阿毛" w:date="2021-05-21T17:54:00Z"/>
                <w:rFonts w:ascii="標楷體" w:eastAsia="標楷體" w:hAnsi="標楷體"/>
              </w:rPr>
            </w:pPr>
          </w:p>
        </w:tc>
        <w:tc>
          <w:tcPr>
            <w:tcW w:w="537" w:type="pct"/>
          </w:tcPr>
          <w:p w14:paraId="5B87CC4E" w14:textId="006979E4" w:rsidR="00E24265" w:rsidRPr="00615D4B" w:rsidDel="00CB3FDD" w:rsidRDefault="00E24265" w:rsidP="005F76AD">
            <w:pPr>
              <w:rPr>
                <w:del w:id="16313" w:author="阿毛" w:date="2021-05-21T17:54:00Z"/>
                <w:rFonts w:ascii="標楷體" w:eastAsia="標楷體" w:hAnsi="標楷體"/>
              </w:rPr>
            </w:pPr>
          </w:p>
        </w:tc>
        <w:tc>
          <w:tcPr>
            <w:tcW w:w="299" w:type="pct"/>
          </w:tcPr>
          <w:p w14:paraId="03B5B23E" w14:textId="6975E309" w:rsidR="00E24265" w:rsidRPr="00615D4B" w:rsidDel="00CB3FDD" w:rsidRDefault="00E24265" w:rsidP="005F76AD">
            <w:pPr>
              <w:rPr>
                <w:del w:id="16314" w:author="阿毛" w:date="2021-05-21T17:54:00Z"/>
                <w:rFonts w:ascii="標楷體" w:eastAsia="標楷體" w:hAnsi="標楷體"/>
              </w:rPr>
            </w:pPr>
          </w:p>
        </w:tc>
        <w:tc>
          <w:tcPr>
            <w:tcW w:w="299" w:type="pct"/>
          </w:tcPr>
          <w:p w14:paraId="6C83A932" w14:textId="6A93CDD9" w:rsidR="00E24265" w:rsidRPr="00615D4B" w:rsidDel="00CB3FDD" w:rsidRDefault="00E24265" w:rsidP="005F76AD">
            <w:pPr>
              <w:rPr>
                <w:del w:id="16315" w:author="阿毛" w:date="2021-05-21T17:54:00Z"/>
                <w:rFonts w:ascii="標楷體" w:eastAsia="標楷體" w:hAnsi="標楷體"/>
              </w:rPr>
            </w:pPr>
          </w:p>
        </w:tc>
        <w:tc>
          <w:tcPr>
            <w:tcW w:w="1643" w:type="pct"/>
          </w:tcPr>
          <w:p w14:paraId="11FED79B" w14:textId="434CF68B" w:rsidR="00E24265" w:rsidRPr="00615D4B" w:rsidDel="00CB3FDD" w:rsidRDefault="00E24265" w:rsidP="005F76AD">
            <w:pPr>
              <w:rPr>
                <w:del w:id="16316" w:author="阿毛" w:date="2021-05-21T17:54:00Z"/>
                <w:rFonts w:ascii="標楷體" w:eastAsia="標楷體" w:hAnsi="標楷體"/>
              </w:rPr>
            </w:pPr>
          </w:p>
        </w:tc>
      </w:tr>
    </w:tbl>
    <w:p w14:paraId="7CCA4695" w14:textId="270A49E0" w:rsidR="00E24265" w:rsidDel="00CB3FDD" w:rsidRDefault="00E24265" w:rsidP="00F62379">
      <w:pPr>
        <w:pStyle w:val="42"/>
        <w:spacing w:after="72"/>
        <w:ind w:leftChars="0" w:left="0"/>
        <w:rPr>
          <w:del w:id="16317" w:author="阿毛" w:date="2021-05-21T17:54:00Z"/>
          <w:rFonts w:hAnsi="標楷體"/>
        </w:rPr>
      </w:pPr>
    </w:p>
    <w:p w14:paraId="7702C088" w14:textId="13341205" w:rsidR="00E24265" w:rsidDel="00CB3FDD" w:rsidRDefault="00E24265">
      <w:pPr>
        <w:widowControl/>
        <w:rPr>
          <w:del w:id="16318" w:author="阿毛" w:date="2021-05-21T17:54:00Z"/>
          <w:rFonts w:ascii="Arial" w:eastAsia="標楷體" w:hAnsi="標楷體" w:cs="標楷體"/>
          <w:kern w:val="0"/>
          <w:szCs w:val="28"/>
        </w:rPr>
      </w:pPr>
      <w:del w:id="16319" w:author="阿毛" w:date="2021-05-21T17:54:00Z">
        <w:r w:rsidDel="00CB3FDD">
          <w:rPr>
            <w:rFonts w:hAnsi="標楷體"/>
          </w:rPr>
          <w:br w:type="page"/>
        </w:r>
      </w:del>
    </w:p>
    <w:p w14:paraId="3FA10BBB" w14:textId="0932D57D" w:rsidR="00E24265" w:rsidRPr="00A03472" w:rsidDel="00CB3FDD" w:rsidRDefault="00E24265">
      <w:pPr>
        <w:pStyle w:val="3"/>
        <w:numPr>
          <w:ilvl w:val="2"/>
          <w:numId w:val="115"/>
        </w:numPr>
        <w:rPr>
          <w:del w:id="16320" w:author="阿毛" w:date="2021-05-21T17:54:00Z"/>
          <w:rFonts w:ascii="標楷體" w:hAnsi="標楷體"/>
        </w:rPr>
        <w:pPrChange w:id="16321" w:author="智誠 楊" w:date="2021-05-10T09:53:00Z">
          <w:pPr>
            <w:pStyle w:val="3"/>
            <w:numPr>
              <w:ilvl w:val="2"/>
              <w:numId w:val="1"/>
            </w:numPr>
            <w:ind w:left="1247" w:hanging="680"/>
          </w:pPr>
        </w:pPrChange>
      </w:pPr>
      <w:del w:id="16322" w:author="阿毛" w:date="2021-05-21T17:54:00Z">
        <w:r w:rsidDel="00CB3FDD">
          <w:rPr>
            <w:rFonts w:ascii="標楷體" w:hAnsi="標楷體"/>
          </w:rPr>
          <w:lastRenderedPageBreak/>
          <w:delText>L</w:delText>
        </w:r>
        <w:r w:rsidDel="00CB3FDD">
          <w:rPr>
            <w:rFonts w:ascii="標楷體" w:hAnsi="標楷體" w:hint="eastAsia"/>
          </w:rPr>
          <w:delText>8329</w:delText>
        </w:r>
        <w:r w:rsidRPr="00CC5E55" w:rsidDel="00CB3FDD">
          <w:rPr>
            <w:rFonts w:ascii="標楷體" w:hAnsi="標楷體" w:hint="eastAsia"/>
          </w:rPr>
          <w:delText>前置調解回報無擔保債權金額資料</w:delText>
        </w:r>
      </w:del>
    </w:p>
    <w:p w14:paraId="204BD52F" w14:textId="4A3AB318" w:rsidR="00E24265" w:rsidRPr="003972CE" w:rsidDel="00CB3FDD" w:rsidRDefault="00E24265">
      <w:pPr>
        <w:pStyle w:val="a"/>
        <w:rPr>
          <w:del w:id="16323" w:author="阿毛" w:date="2021-05-21T17:54:00Z"/>
        </w:rPr>
      </w:pPr>
      <w:del w:id="1632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CBD2B83" w14:textId="019B87DC" w:rsidTr="005F76AD">
        <w:trPr>
          <w:trHeight w:val="277"/>
          <w:del w:id="1632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83E3428" w14:textId="0EDBFE81" w:rsidR="00E24265" w:rsidRPr="00615D4B" w:rsidDel="00CB3FDD" w:rsidRDefault="00E24265" w:rsidP="005F76AD">
            <w:pPr>
              <w:rPr>
                <w:del w:id="16326" w:author="阿毛" w:date="2021-05-21T17:54:00Z"/>
                <w:rFonts w:ascii="標楷體" w:eastAsia="標楷體" w:hAnsi="標楷體"/>
              </w:rPr>
            </w:pPr>
            <w:del w:id="1632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2563B255" w14:textId="4E35D0E4" w:rsidR="00E24265" w:rsidRPr="00615D4B" w:rsidDel="00CB3FDD" w:rsidRDefault="00E24265" w:rsidP="005F76AD">
            <w:pPr>
              <w:rPr>
                <w:del w:id="16328" w:author="阿毛" w:date="2021-05-21T17:54:00Z"/>
                <w:rFonts w:ascii="標楷體" w:eastAsia="標楷體" w:hAnsi="標楷體"/>
              </w:rPr>
            </w:pPr>
            <w:del w:id="16329" w:author="阿毛" w:date="2021-05-21T17:54:00Z">
              <w:r w:rsidRPr="00CC5E55" w:rsidDel="00CB3FDD">
                <w:rPr>
                  <w:rFonts w:ascii="標楷體" w:eastAsia="標楷體" w:hAnsi="標楷體" w:hint="eastAsia"/>
                </w:rPr>
                <w:delText>前置調解回報無擔保債權金額資料</w:delText>
              </w:r>
            </w:del>
          </w:p>
        </w:tc>
      </w:tr>
      <w:tr w:rsidR="00E24265" w:rsidRPr="00615D4B" w:rsidDel="00CB3FDD" w14:paraId="72BD75AE" w14:textId="10516B6C" w:rsidTr="005F76AD">
        <w:trPr>
          <w:trHeight w:val="277"/>
          <w:del w:id="163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03B291E" w14:textId="0F4ACAD6" w:rsidR="00E24265" w:rsidRPr="00615D4B" w:rsidDel="00CB3FDD" w:rsidRDefault="00E24265" w:rsidP="005F76AD">
            <w:pPr>
              <w:rPr>
                <w:del w:id="16331" w:author="阿毛" w:date="2021-05-21T17:54:00Z"/>
                <w:rFonts w:ascii="標楷體" w:eastAsia="標楷體" w:hAnsi="標楷體"/>
              </w:rPr>
            </w:pPr>
            <w:del w:id="1633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78A5265B" w14:textId="435433BB" w:rsidR="00E24265" w:rsidRPr="00615D4B" w:rsidDel="00CB3FDD" w:rsidRDefault="00E24265" w:rsidP="005F76AD">
            <w:pPr>
              <w:rPr>
                <w:del w:id="16333" w:author="阿毛" w:date="2021-05-21T17:54:00Z"/>
                <w:rFonts w:ascii="標楷體" w:eastAsia="標楷體" w:hAnsi="標楷體"/>
              </w:rPr>
            </w:pPr>
          </w:p>
        </w:tc>
      </w:tr>
      <w:tr w:rsidR="00E24265" w:rsidRPr="00615D4B" w:rsidDel="00CB3FDD" w14:paraId="09FE90C1" w14:textId="698F763F" w:rsidTr="005F76AD">
        <w:trPr>
          <w:trHeight w:val="773"/>
          <w:del w:id="1633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9588FC4" w14:textId="09BC5A0B" w:rsidR="00E24265" w:rsidRPr="00615D4B" w:rsidDel="00CB3FDD" w:rsidRDefault="00E24265" w:rsidP="005F76AD">
            <w:pPr>
              <w:rPr>
                <w:del w:id="16335" w:author="阿毛" w:date="2021-05-21T17:54:00Z"/>
                <w:rFonts w:ascii="標楷體" w:eastAsia="標楷體" w:hAnsi="標楷體"/>
              </w:rPr>
            </w:pPr>
            <w:del w:id="1633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05904047" w14:textId="19D70960" w:rsidR="00E24265" w:rsidRPr="00615D4B" w:rsidDel="00CB3FDD" w:rsidRDefault="00E24265" w:rsidP="005F76AD">
            <w:pPr>
              <w:rPr>
                <w:del w:id="16337" w:author="阿毛" w:date="2021-05-21T17:54:00Z"/>
                <w:rFonts w:ascii="標楷體" w:eastAsia="標楷體" w:hAnsi="標楷體"/>
              </w:rPr>
            </w:pPr>
          </w:p>
        </w:tc>
      </w:tr>
      <w:tr w:rsidR="00E24265" w:rsidRPr="00615D4B" w:rsidDel="00CB3FDD" w14:paraId="3943D64F" w14:textId="4FED1EA5" w:rsidTr="005F76AD">
        <w:trPr>
          <w:trHeight w:val="321"/>
          <w:del w:id="1633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603EEFE" w14:textId="1CB9374A" w:rsidR="00E24265" w:rsidRPr="00615D4B" w:rsidDel="00CB3FDD" w:rsidRDefault="00E24265" w:rsidP="005F76AD">
            <w:pPr>
              <w:rPr>
                <w:del w:id="16339" w:author="阿毛" w:date="2021-05-21T17:54:00Z"/>
                <w:rFonts w:ascii="標楷體" w:eastAsia="標楷體" w:hAnsi="標楷體"/>
              </w:rPr>
            </w:pPr>
            <w:del w:id="1634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FF4468F" w14:textId="088ACD28" w:rsidR="00E24265" w:rsidRPr="00615D4B" w:rsidDel="00CB3FDD" w:rsidRDefault="00E24265" w:rsidP="005F76AD">
            <w:pPr>
              <w:rPr>
                <w:del w:id="16341" w:author="阿毛" w:date="2021-05-21T17:54:00Z"/>
                <w:rFonts w:ascii="標楷體" w:eastAsia="標楷體" w:hAnsi="標楷體"/>
              </w:rPr>
            </w:pPr>
          </w:p>
        </w:tc>
      </w:tr>
      <w:tr w:rsidR="00E24265" w:rsidRPr="00615D4B" w:rsidDel="00CB3FDD" w14:paraId="3F63909F" w14:textId="18D76973" w:rsidTr="005F76AD">
        <w:trPr>
          <w:trHeight w:val="1311"/>
          <w:del w:id="1634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815FED" w14:textId="3CE78B7C" w:rsidR="00E24265" w:rsidRPr="00615D4B" w:rsidDel="00CB3FDD" w:rsidRDefault="00E24265" w:rsidP="005F76AD">
            <w:pPr>
              <w:rPr>
                <w:del w:id="16343" w:author="阿毛" w:date="2021-05-21T17:54:00Z"/>
                <w:rFonts w:ascii="標楷體" w:eastAsia="標楷體" w:hAnsi="標楷體"/>
              </w:rPr>
            </w:pPr>
            <w:del w:id="1634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049EF06" w14:textId="19DEF12F" w:rsidR="00E24265" w:rsidRPr="00615D4B" w:rsidDel="00CB3FDD" w:rsidRDefault="00E24265" w:rsidP="005F76AD">
            <w:pPr>
              <w:rPr>
                <w:del w:id="16345" w:author="阿毛" w:date="2021-05-21T17:54:00Z"/>
                <w:rFonts w:ascii="標楷體" w:eastAsia="標楷體" w:hAnsi="標楷體"/>
              </w:rPr>
            </w:pPr>
          </w:p>
        </w:tc>
      </w:tr>
      <w:tr w:rsidR="00E24265" w:rsidRPr="00615D4B" w:rsidDel="00CB3FDD" w14:paraId="5D8FFC35" w14:textId="7660BA35" w:rsidTr="005F76AD">
        <w:trPr>
          <w:trHeight w:val="278"/>
          <w:del w:id="1634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9AFFCA0" w14:textId="0A8FDE43" w:rsidR="00E24265" w:rsidRPr="00615D4B" w:rsidDel="00CB3FDD" w:rsidRDefault="00E24265" w:rsidP="005F76AD">
            <w:pPr>
              <w:rPr>
                <w:del w:id="16347" w:author="阿毛" w:date="2021-05-21T17:54:00Z"/>
                <w:rFonts w:ascii="標楷體" w:eastAsia="標楷體" w:hAnsi="標楷體"/>
              </w:rPr>
            </w:pPr>
            <w:del w:id="1634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1F7B704D" w14:textId="4C4E640A" w:rsidR="00E24265" w:rsidRPr="00615D4B" w:rsidDel="00CB3FDD" w:rsidRDefault="00E24265" w:rsidP="005F76AD">
            <w:pPr>
              <w:rPr>
                <w:del w:id="16349" w:author="阿毛" w:date="2021-05-21T17:54:00Z"/>
                <w:rFonts w:ascii="標楷體" w:eastAsia="標楷體" w:hAnsi="標楷體"/>
              </w:rPr>
            </w:pPr>
          </w:p>
        </w:tc>
      </w:tr>
      <w:tr w:rsidR="00E24265" w:rsidRPr="00615D4B" w:rsidDel="00CB3FDD" w14:paraId="3F016EF1" w14:textId="557F8215" w:rsidTr="005F76AD">
        <w:trPr>
          <w:trHeight w:val="358"/>
          <w:del w:id="1635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7CB6CF8" w14:textId="2CD8674B" w:rsidR="00E24265" w:rsidRPr="00615D4B" w:rsidDel="00CB3FDD" w:rsidRDefault="00E24265" w:rsidP="005F76AD">
            <w:pPr>
              <w:rPr>
                <w:del w:id="16351" w:author="阿毛" w:date="2021-05-21T17:54:00Z"/>
                <w:rFonts w:ascii="標楷體" w:eastAsia="標楷體" w:hAnsi="標楷體"/>
              </w:rPr>
            </w:pPr>
            <w:del w:id="1635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52205FA0" w14:textId="04FF6983" w:rsidR="00E24265" w:rsidRPr="00615D4B" w:rsidDel="00CB3FDD" w:rsidRDefault="00E24265" w:rsidP="005F76AD">
            <w:pPr>
              <w:rPr>
                <w:del w:id="16353" w:author="阿毛" w:date="2021-05-21T17:54:00Z"/>
                <w:rFonts w:ascii="標楷體" w:eastAsia="標楷體" w:hAnsi="標楷體"/>
              </w:rPr>
            </w:pPr>
          </w:p>
        </w:tc>
      </w:tr>
      <w:tr w:rsidR="00E24265" w:rsidRPr="00615D4B" w:rsidDel="00CB3FDD" w14:paraId="7E1E274E" w14:textId="2D5069BC" w:rsidTr="005F76AD">
        <w:trPr>
          <w:trHeight w:val="278"/>
          <w:del w:id="1635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3509EA05" w14:textId="61F06BA0" w:rsidR="00E24265" w:rsidRPr="00615D4B" w:rsidDel="00CB3FDD" w:rsidRDefault="00E24265" w:rsidP="005F76AD">
            <w:pPr>
              <w:rPr>
                <w:del w:id="16355" w:author="阿毛" w:date="2021-05-21T17:54:00Z"/>
                <w:rFonts w:ascii="標楷體" w:eastAsia="標楷體" w:hAnsi="標楷體"/>
              </w:rPr>
            </w:pPr>
            <w:del w:id="1635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58638CD2" w14:textId="5F5DD20F" w:rsidR="00E24265" w:rsidRPr="00615D4B" w:rsidDel="00CB3FDD" w:rsidRDefault="00E24265" w:rsidP="005F76AD">
            <w:pPr>
              <w:rPr>
                <w:del w:id="16357" w:author="阿毛" w:date="2021-05-21T17:54:00Z"/>
                <w:rFonts w:ascii="標楷體" w:eastAsia="標楷體" w:hAnsi="標楷體"/>
              </w:rPr>
            </w:pPr>
          </w:p>
        </w:tc>
      </w:tr>
    </w:tbl>
    <w:p w14:paraId="65D6E56D" w14:textId="00F51470" w:rsidR="00E24265" w:rsidDel="00CB3FDD" w:rsidRDefault="00E24265" w:rsidP="00E24265">
      <w:pPr>
        <w:rPr>
          <w:del w:id="16358" w:author="阿毛" w:date="2021-05-21T17:54:00Z"/>
        </w:rPr>
      </w:pPr>
    </w:p>
    <w:p w14:paraId="002C7DD0" w14:textId="2F308950" w:rsidR="00E24265" w:rsidRPr="00615D4B" w:rsidDel="00CB3FDD" w:rsidRDefault="00E24265">
      <w:pPr>
        <w:pStyle w:val="a"/>
        <w:rPr>
          <w:del w:id="16359" w:author="阿毛" w:date="2021-05-21T17:54:00Z"/>
        </w:rPr>
      </w:pPr>
      <w:del w:id="16360" w:author="阿毛" w:date="2021-05-21T17:54:00Z">
        <w:r w:rsidRPr="00615D4B" w:rsidDel="00CB3FDD">
          <w:delText>UI</w:delText>
        </w:r>
        <w:r w:rsidRPr="00615D4B" w:rsidDel="00CB3FDD">
          <w:delText>畫面</w:delText>
        </w:r>
      </w:del>
    </w:p>
    <w:p w14:paraId="45E347AA" w14:textId="37DE70C5" w:rsidR="00E24265" w:rsidDel="00CB3FDD" w:rsidRDefault="00E24265" w:rsidP="00E24265">
      <w:pPr>
        <w:pStyle w:val="42"/>
        <w:spacing w:after="72"/>
        <w:ind w:left="1133"/>
        <w:rPr>
          <w:del w:id="16361" w:author="阿毛" w:date="2021-05-21T17:54:00Z"/>
          <w:rFonts w:hAnsi="標楷體"/>
        </w:rPr>
      </w:pPr>
      <w:del w:id="16362" w:author="阿毛" w:date="2021-05-21T17:54:00Z">
        <w:r w:rsidRPr="00743962" w:rsidDel="00CB3FDD">
          <w:rPr>
            <w:rFonts w:hAnsi="標楷體" w:hint="eastAsia"/>
          </w:rPr>
          <w:delText>輸入畫面：</w:delText>
        </w:r>
      </w:del>
    </w:p>
    <w:p w14:paraId="3B4119F4" w14:textId="2E02DDF1" w:rsidR="00E24265" w:rsidRPr="00D83B47" w:rsidDel="00CB3FDD" w:rsidRDefault="00E24265" w:rsidP="00E24265">
      <w:pPr>
        <w:pStyle w:val="42"/>
        <w:spacing w:after="72"/>
        <w:ind w:leftChars="0" w:left="0"/>
        <w:rPr>
          <w:del w:id="16363" w:author="阿毛" w:date="2021-05-21T17:54:00Z"/>
          <w:rFonts w:hAnsi="標楷體"/>
        </w:rPr>
      </w:pPr>
      <w:del w:id="16364" w:author="阿毛" w:date="2021-05-21T17:54:00Z">
        <w:r w:rsidRPr="00D83B47" w:rsidDel="00CB3FDD">
          <w:rPr>
            <w:rFonts w:hAnsi="標楷體"/>
            <w:noProof/>
          </w:rPr>
          <w:drawing>
            <wp:inline distT="0" distB="0" distL="0" distR="0" wp14:anchorId="7A3705ED" wp14:editId="2BEB4B30">
              <wp:extent cx="6570796" cy="349758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75085" cy="3499863"/>
                      </a:xfrm>
                      <a:prstGeom prst="rect">
                        <a:avLst/>
                      </a:prstGeom>
                    </pic:spPr>
                  </pic:pic>
                </a:graphicData>
              </a:graphic>
            </wp:inline>
          </w:drawing>
        </w:r>
        <w:r w:rsidRPr="00D83B47" w:rsidDel="00CB3FDD">
          <w:rPr>
            <w:noProof/>
          </w:rPr>
          <w:delText xml:space="preserve"> </w:delText>
        </w:r>
        <w:r w:rsidRPr="00D83B47" w:rsidDel="00CB3FDD">
          <w:rPr>
            <w:rFonts w:hAnsi="標楷體"/>
            <w:noProof/>
          </w:rPr>
          <w:lastRenderedPageBreak/>
          <w:drawing>
            <wp:inline distT="0" distB="0" distL="0" distR="0" wp14:anchorId="7CB02E1A" wp14:editId="0DE58818">
              <wp:extent cx="6556549" cy="11049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556549" cy="1104900"/>
                      </a:xfrm>
                      <a:prstGeom prst="rect">
                        <a:avLst/>
                      </a:prstGeom>
                    </pic:spPr>
                  </pic:pic>
                </a:graphicData>
              </a:graphic>
            </wp:inline>
          </w:drawing>
        </w:r>
      </w:del>
    </w:p>
    <w:p w14:paraId="4B8D7BA8" w14:textId="3F092678" w:rsidR="00E24265" w:rsidDel="00CB3FDD" w:rsidRDefault="00E24265" w:rsidP="00E24265">
      <w:pPr>
        <w:pStyle w:val="1text"/>
        <w:rPr>
          <w:del w:id="16365" w:author="阿毛" w:date="2021-05-21T17:54:00Z"/>
          <w:rFonts w:ascii="Times New Roman" w:hAnsi="Times New Roman"/>
        </w:rPr>
      </w:pPr>
    </w:p>
    <w:p w14:paraId="0DCDC9F4" w14:textId="576233D4" w:rsidR="00E24265" w:rsidRPr="003972CE" w:rsidDel="00CB3FDD" w:rsidRDefault="00E24265">
      <w:pPr>
        <w:pStyle w:val="a"/>
        <w:rPr>
          <w:del w:id="16366" w:author="阿毛" w:date="2021-05-21T17:54:00Z"/>
        </w:rPr>
      </w:pPr>
      <w:del w:id="1636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DFD2361" w14:textId="7DC83768" w:rsidTr="005F76AD">
        <w:trPr>
          <w:trHeight w:val="388"/>
          <w:jc w:val="center"/>
          <w:del w:id="16368" w:author="阿毛" w:date="2021-05-21T17:54:00Z"/>
        </w:trPr>
        <w:tc>
          <w:tcPr>
            <w:tcW w:w="219" w:type="pct"/>
            <w:vMerge w:val="restart"/>
          </w:tcPr>
          <w:p w14:paraId="2AC95B07" w14:textId="44D9DA3C" w:rsidR="00E24265" w:rsidRPr="00615D4B" w:rsidDel="00CB3FDD" w:rsidRDefault="00E24265" w:rsidP="005F76AD">
            <w:pPr>
              <w:rPr>
                <w:del w:id="16369" w:author="阿毛" w:date="2021-05-21T17:54:00Z"/>
                <w:rFonts w:ascii="標楷體" w:eastAsia="標楷體" w:hAnsi="標楷體"/>
              </w:rPr>
            </w:pPr>
            <w:del w:id="16370" w:author="阿毛" w:date="2021-05-21T17:54:00Z">
              <w:r w:rsidRPr="00615D4B" w:rsidDel="00CB3FDD">
                <w:rPr>
                  <w:rFonts w:ascii="標楷體" w:eastAsia="標楷體" w:hAnsi="標楷體"/>
                </w:rPr>
                <w:delText>序號</w:delText>
              </w:r>
            </w:del>
          </w:p>
        </w:tc>
        <w:tc>
          <w:tcPr>
            <w:tcW w:w="756" w:type="pct"/>
            <w:vMerge w:val="restart"/>
          </w:tcPr>
          <w:p w14:paraId="09B5D6AA" w14:textId="3D46E981" w:rsidR="00E24265" w:rsidRPr="00615D4B" w:rsidDel="00CB3FDD" w:rsidRDefault="00E24265" w:rsidP="005F76AD">
            <w:pPr>
              <w:rPr>
                <w:del w:id="16371" w:author="阿毛" w:date="2021-05-21T17:54:00Z"/>
                <w:rFonts w:ascii="標楷體" w:eastAsia="標楷體" w:hAnsi="標楷體"/>
              </w:rPr>
            </w:pPr>
            <w:del w:id="16372" w:author="阿毛" w:date="2021-05-21T17:54:00Z">
              <w:r w:rsidRPr="00615D4B" w:rsidDel="00CB3FDD">
                <w:rPr>
                  <w:rFonts w:ascii="標楷體" w:eastAsia="標楷體" w:hAnsi="標楷體"/>
                </w:rPr>
                <w:delText>欄位</w:delText>
              </w:r>
            </w:del>
          </w:p>
        </w:tc>
        <w:tc>
          <w:tcPr>
            <w:tcW w:w="2382" w:type="pct"/>
            <w:gridSpan w:val="5"/>
          </w:tcPr>
          <w:p w14:paraId="1FF8F74D" w14:textId="0AD16CE5" w:rsidR="00E24265" w:rsidRPr="00615D4B" w:rsidDel="00CB3FDD" w:rsidRDefault="00E24265" w:rsidP="005F76AD">
            <w:pPr>
              <w:jc w:val="center"/>
              <w:rPr>
                <w:del w:id="16373" w:author="阿毛" w:date="2021-05-21T17:54:00Z"/>
                <w:rFonts w:ascii="標楷體" w:eastAsia="標楷體" w:hAnsi="標楷體"/>
              </w:rPr>
            </w:pPr>
            <w:del w:id="16374" w:author="阿毛" w:date="2021-05-21T17:54:00Z">
              <w:r w:rsidRPr="00615D4B" w:rsidDel="00CB3FDD">
                <w:rPr>
                  <w:rFonts w:ascii="標楷體" w:eastAsia="標楷體" w:hAnsi="標楷體"/>
                </w:rPr>
                <w:delText>說明</w:delText>
              </w:r>
            </w:del>
          </w:p>
        </w:tc>
        <w:tc>
          <w:tcPr>
            <w:tcW w:w="1643" w:type="pct"/>
            <w:vMerge w:val="restart"/>
          </w:tcPr>
          <w:p w14:paraId="2D33F9A6" w14:textId="2336863A" w:rsidR="00E24265" w:rsidRPr="00615D4B" w:rsidDel="00CB3FDD" w:rsidRDefault="00E24265" w:rsidP="005F76AD">
            <w:pPr>
              <w:rPr>
                <w:del w:id="16375" w:author="阿毛" w:date="2021-05-21T17:54:00Z"/>
                <w:rFonts w:ascii="標楷體" w:eastAsia="標楷體" w:hAnsi="標楷體"/>
              </w:rPr>
            </w:pPr>
            <w:del w:id="16376" w:author="阿毛" w:date="2021-05-21T17:54:00Z">
              <w:r w:rsidRPr="00615D4B" w:rsidDel="00CB3FDD">
                <w:rPr>
                  <w:rFonts w:ascii="標楷體" w:eastAsia="標楷體" w:hAnsi="標楷體"/>
                </w:rPr>
                <w:delText>處理邏輯及注意事項</w:delText>
              </w:r>
            </w:del>
          </w:p>
        </w:tc>
      </w:tr>
      <w:tr w:rsidR="00E24265" w:rsidRPr="00615D4B" w:rsidDel="00CB3FDD" w14:paraId="6B933B4E" w14:textId="0794E0B3" w:rsidTr="005F76AD">
        <w:trPr>
          <w:trHeight w:val="244"/>
          <w:jc w:val="center"/>
          <w:del w:id="16377" w:author="阿毛" w:date="2021-05-21T17:54:00Z"/>
        </w:trPr>
        <w:tc>
          <w:tcPr>
            <w:tcW w:w="219" w:type="pct"/>
            <w:vMerge/>
          </w:tcPr>
          <w:p w14:paraId="3343246B" w14:textId="050296E8" w:rsidR="00E24265" w:rsidRPr="00615D4B" w:rsidDel="00CB3FDD" w:rsidRDefault="00E24265" w:rsidP="005F76AD">
            <w:pPr>
              <w:rPr>
                <w:del w:id="16378" w:author="阿毛" w:date="2021-05-21T17:54:00Z"/>
                <w:rFonts w:ascii="標楷體" w:eastAsia="標楷體" w:hAnsi="標楷體"/>
              </w:rPr>
            </w:pPr>
          </w:p>
        </w:tc>
        <w:tc>
          <w:tcPr>
            <w:tcW w:w="756" w:type="pct"/>
            <w:vMerge/>
          </w:tcPr>
          <w:p w14:paraId="31D8F117" w14:textId="4F63FB27" w:rsidR="00E24265" w:rsidRPr="00615D4B" w:rsidDel="00CB3FDD" w:rsidRDefault="00E24265" w:rsidP="005F76AD">
            <w:pPr>
              <w:rPr>
                <w:del w:id="16379" w:author="阿毛" w:date="2021-05-21T17:54:00Z"/>
                <w:rFonts w:ascii="標楷體" w:eastAsia="標楷體" w:hAnsi="標楷體"/>
              </w:rPr>
            </w:pPr>
          </w:p>
        </w:tc>
        <w:tc>
          <w:tcPr>
            <w:tcW w:w="624" w:type="pct"/>
          </w:tcPr>
          <w:p w14:paraId="6AA5DF7C" w14:textId="214C8453" w:rsidR="00E24265" w:rsidRPr="00615D4B" w:rsidDel="00CB3FDD" w:rsidRDefault="00E24265" w:rsidP="005F76AD">
            <w:pPr>
              <w:rPr>
                <w:del w:id="16380" w:author="阿毛" w:date="2021-05-21T17:54:00Z"/>
                <w:rFonts w:ascii="標楷體" w:eastAsia="標楷體" w:hAnsi="標楷體"/>
              </w:rPr>
            </w:pPr>
            <w:del w:id="16381" w:author="阿毛" w:date="2021-05-21T17:54:00Z">
              <w:r w:rsidRPr="00615D4B" w:rsidDel="00CB3FDD">
                <w:rPr>
                  <w:rFonts w:ascii="標楷體" w:eastAsia="標楷體" w:hAnsi="標楷體" w:hint="eastAsia"/>
                </w:rPr>
                <w:delText>資料型態長度</w:delText>
              </w:r>
            </w:del>
          </w:p>
        </w:tc>
        <w:tc>
          <w:tcPr>
            <w:tcW w:w="624" w:type="pct"/>
          </w:tcPr>
          <w:p w14:paraId="787B99F8" w14:textId="4F4D92A6" w:rsidR="00E24265" w:rsidRPr="00615D4B" w:rsidDel="00CB3FDD" w:rsidRDefault="00E24265" w:rsidP="005F76AD">
            <w:pPr>
              <w:rPr>
                <w:del w:id="16382" w:author="阿毛" w:date="2021-05-21T17:54:00Z"/>
                <w:rFonts w:ascii="標楷體" w:eastAsia="標楷體" w:hAnsi="標楷體"/>
              </w:rPr>
            </w:pPr>
            <w:del w:id="16383" w:author="阿毛" w:date="2021-05-21T17:54:00Z">
              <w:r w:rsidRPr="00615D4B" w:rsidDel="00CB3FDD">
                <w:rPr>
                  <w:rFonts w:ascii="標楷體" w:eastAsia="標楷體" w:hAnsi="標楷體"/>
                </w:rPr>
                <w:delText>預設值</w:delText>
              </w:r>
            </w:del>
          </w:p>
        </w:tc>
        <w:tc>
          <w:tcPr>
            <w:tcW w:w="537" w:type="pct"/>
          </w:tcPr>
          <w:p w14:paraId="38CEBDF3" w14:textId="07E3B351" w:rsidR="00E24265" w:rsidRPr="00615D4B" w:rsidDel="00CB3FDD" w:rsidRDefault="00E24265" w:rsidP="005F76AD">
            <w:pPr>
              <w:rPr>
                <w:del w:id="16384" w:author="阿毛" w:date="2021-05-21T17:54:00Z"/>
                <w:rFonts w:ascii="標楷體" w:eastAsia="標楷體" w:hAnsi="標楷體"/>
              </w:rPr>
            </w:pPr>
            <w:del w:id="16385" w:author="阿毛" w:date="2021-05-21T17:54:00Z">
              <w:r w:rsidRPr="00615D4B" w:rsidDel="00CB3FDD">
                <w:rPr>
                  <w:rFonts w:ascii="標楷體" w:eastAsia="標楷體" w:hAnsi="標楷體"/>
                </w:rPr>
                <w:delText>選單內容</w:delText>
              </w:r>
            </w:del>
          </w:p>
        </w:tc>
        <w:tc>
          <w:tcPr>
            <w:tcW w:w="299" w:type="pct"/>
          </w:tcPr>
          <w:p w14:paraId="6E59DAAE" w14:textId="7BD984BE" w:rsidR="00E24265" w:rsidRPr="00615D4B" w:rsidDel="00CB3FDD" w:rsidRDefault="00E24265" w:rsidP="005F76AD">
            <w:pPr>
              <w:rPr>
                <w:del w:id="16386" w:author="阿毛" w:date="2021-05-21T17:54:00Z"/>
                <w:rFonts w:ascii="標楷體" w:eastAsia="標楷體" w:hAnsi="標楷體"/>
              </w:rPr>
            </w:pPr>
            <w:del w:id="16387" w:author="阿毛" w:date="2021-05-21T17:54:00Z">
              <w:r w:rsidRPr="00615D4B" w:rsidDel="00CB3FDD">
                <w:rPr>
                  <w:rFonts w:ascii="標楷體" w:eastAsia="標楷體" w:hAnsi="標楷體"/>
                </w:rPr>
                <w:delText>必填</w:delText>
              </w:r>
            </w:del>
          </w:p>
        </w:tc>
        <w:tc>
          <w:tcPr>
            <w:tcW w:w="299" w:type="pct"/>
          </w:tcPr>
          <w:p w14:paraId="08274963" w14:textId="71D79620" w:rsidR="00E24265" w:rsidRPr="00615D4B" w:rsidDel="00CB3FDD" w:rsidRDefault="00E24265" w:rsidP="005F76AD">
            <w:pPr>
              <w:rPr>
                <w:del w:id="16388" w:author="阿毛" w:date="2021-05-21T17:54:00Z"/>
                <w:rFonts w:ascii="標楷體" w:eastAsia="標楷體" w:hAnsi="標楷體"/>
              </w:rPr>
            </w:pPr>
            <w:del w:id="16389" w:author="阿毛" w:date="2021-05-21T17:54:00Z">
              <w:r w:rsidRPr="00615D4B" w:rsidDel="00CB3FDD">
                <w:rPr>
                  <w:rFonts w:ascii="標楷體" w:eastAsia="標楷體" w:hAnsi="標楷體"/>
                </w:rPr>
                <w:delText>R/W</w:delText>
              </w:r>
            </w:del>
          </w:p>
        </w:tc>
        <w:tc>
          <w:tcPr>
            <w:tcW w:w="1643" w:type="pct"/>
            <w:vMerge/>
          </w:tcPr>
          <w:p w14:paraId="66371E53" w14:textId="76A73478" w:rsidR="00E24265" w:rsidRPr="00615D4B" w:rsidDel="00CB3FDD" w:rsidRDefault="00E24265" w:rsidP="005F76AD">
            <w:pPr>
              <w:rPr>
                <w:del w:id="16390" w:author="阿毛" w:date="2021-05-21T17:54:00Z"/>
                <w:rFonts w:ascii="標楷體" w:eastAsia="標楷體" w:hAnsi="標楷體"/>
              </w:rPr>
            </w:pPr>
          </w:p>
        </w:tc>
      </w:tr>
      <w:tr w:rsidR="00E24265" w:rsidRPr="00615D4B" w:rsidDel="00CB3FDD" w14:paraId="7B0679BD" w14:textId="38AA0A2C" w:rsidTr="005F76AD">
        <w:trPr>
          <w:trHeight w:val="291"/>
          <w:jc w:val="center"/>
          <w:del w:id="16391" w:author="阿毛" w:date="2021-05-21T17:54:00Z"/>
        </w:trPr>
        <w:tc>
          <w:tcPr>
            <w:tcW w:w="219" w:type="pct"/>
          </w:tcPr>
          <w:p w14:paraId="0A57016C" w14:textId="757CE54D" w:rsidR="00E24265" w:rsidRPr="005E579A" w:rsidDel="00CB3FDD" w:rsidRDefault="00E24265" w:rsidP="005F76AD">
            <w:pPr>
              <w:pStyle w:val="af9"/>
              <w:numPr>
                <w:ilvl w:val="0"/>
                <w:numId w:val="58"/>
              </w:numPr>
              <w:ind w:leftChars="0"/>
              <w:rPr>
                <w:del w:id="16392" w:author="阿毛" w:date="2021-05-21T17:54:00Z"/>
                <w:rFonts w:ascii="標楷體" w:eastAsia="標楷體" w:hAnsi="標楷體"/>
              </w:rPr>
            </w:pPr>
          </w:p>
        </w:tc>
        <w:tc>
          <w:tcPr>
            <w:tcW w:w="756" w:type="pct"/>
          </w:tcPr>
          <w:p w14:paraId="46DE36DE" w14:textId="65EB270E" w:rsidR="00E24265" w:rsidRPr="00615D4B" w:rsidDel="00CB3FDD" w:rsidRDefault="00E24265" w:rsidP="005F76AD">
            <w:pPr>
              <w:rPr>
                <w:del w:id="16393" w:author="阿毛" w:date="2021-05-21T17:54:00Z"/>
                <w:rFonts w:ascii="標楷體" w:eastAsia="標楷體" w:hAnsi="標楷體"/>
              </w:rPr>
            </w:pPr>
            <w:del w:id="16394" w:author="阿毛" w:date="2021-05-21T17:54:00Z">
              <w:r w:rsidRPr="00C36828" w:rsidDel="00CB3FDD">
                <w:rPr>
                  <w:rFonts w:ascii="標楷體" w:eastAsia="標楷體" w:hAnsi="標楷體" w:hint="eastAsia"/>
                </w:rPr>
                <w:delText>交易代碼</w:delText>
              </w:r>
            </w:del>
          </w:p>
        </w:tc>
        <w:tc>
          <w:tcPr>
            <w:tcW w:w="624" w:type="pct"/>
          </w:tcPr>
          <w:p w14:paraId="55EBCA0C" w14:textId="0946409F" w:rsidR="00E24265" w:rsidRPr="00615D4B" w:rsidDel="00CB3FDD" w:rsidRDefault="00E24265" w:rsidP="005F76AD">
            <w:pPr>
              <w:rPr>
                <w:del w:id="16395" w:author="阿毛" w:date="2021-05-21T17:54:00Z"/>
                <w:rFonts w:ascii="標楷體" w:eastAsia="標楷體" w:hAnsi="標楷體"/>
              </w:rPr>
            </w:pPr>
          </w:p>
        </w:tc>
        <w:tc>
          <w:tcPr>
            <w:tcW w:w="624" w:type="pct"/>
          </w:tcPr>
          <w:p w14:paraId="51B321AC" w14:textId="6729C2E4" w:rsidR="00E24265" w:rsidRPr="00615D4B" w:rsidDel="00CB3FDD" w:rsidRDefault="00E24265" w:rsidP="005F76AD">
            <w:pPr>
              <w:rPr>
                <w:del w:id="16396" w:author="阿毛" w:date="2021-05-21T17:54:00Z"/>
                <w:rFonts w:ascii="標楷體" w:eastAsia="標楷體" w:hAnsi="標楷體"/>
              </w:rPr>
            </w:pPr>
          </w:p>
        </w:tc>
        <w:tc>
          <w:tcPr>
            <w:tcW w:w="537" w:type="pct"/>
          </w:tcPr>
          <w:p w14:paraId="601FB23A" w14:textId="0949071D" w:rsidR="00E24265" w:rsidRPr="00615D4B" w:rsidDel="00CB3FDD" w:rsidRDefault="00E24265" w:rsidP="005F76AD">
            <w:pPr>
              <w:rPr>
                <w:del w:id="16397" w:author="阿毛" w:date="2021-05-21T17:54:00Z"/>
                <w:rFonts w:ascii="標楷體" w:eastAsia="標楷體" w:hAnsi="標楷體"/>
              </w:rPr>
            </w:pPr>
            <w:del w:id="16398" w:author="阿毛" w:date="2021-05-21T17:54:00Z">
              <w:r w:rsidDel="00CB3FDD">
                <w:rPr>
                  <w:rFonts w:ascii="標楷體" w:eastAsia="標楷體" w:hAnsi="標楷體" w:hint="eastAsia"/>
                </w:rPr>
                <w:delText>下拉式選單</w:delText>
              </w:r>
            </w:del>
          </w:p>
        </w:tc>
        <w:tc>
          <w:tcPr>
            <w:tcW w:w="299" w:type="pct"/>
          </w:tcPr>
          <w:p w14:paraId="3B0546BE" w14:textId="51A29C08" w:rsidR="00E24265" w:rsidRPr="00615D4B" w:rsidDel="00CB3FDD" w:rsidRDefault="00E24265" w:rsidP="005F76AD">
            <w:pPr>
              <w:rPr>
                <w:del w:id="16399" w:author="阿毛" w:date="2021-05-21T17:54:00Z"/>
                <w:rFonts w:ascii="標楷體" w:eastAsia="標楷體" w:hAnsi="標楷體"/>
              </w:rPr>
            </w:pPr>
          </w:p>
        </w:tc>
        <w:tc>
          <w:tcPr>
            <w:tcW w:w="299" w:type="pct"/>
          </w:tcPr>
          <w:p w14:paraId="5477C189" w14:textId="6648B718" w:rsidR="00E24265" w:rsidRPr="00615D4B" w:rsidDel="00CB3FDD" w:rsidRDefault="00E24265" w:rsidP="005F76AD">
            <w:pPr>
              <w:rPr>
                <w:del w:id="16400" w:author="阿毛" w:date="2021-05-21T17:54:00Z"/>
                <w:rFonts w:ascii="標楷體" w:eastAsia="標楷體" w:hAnsi="標楷體"/>
              </w:rPr>
            </w:pPr>
          </w:p>
        </w:tc>
        <w:tc>
          <w:tcPr>
            <w:tcW w:w="1643" w:type="pct"/>
          </w:tcPr>
          <w:p w14:paraId="11488ECC" w14:textId="16CC2ADF" w:rsidR="00E24265" w:rsidDel="00CB3FDD" w:rsidRDefault="00E24265" w:rsidP="005F76AD">
            <w:pPr>
              <w:rPr>
                <w:del w:id="16401" w:author="阿毛" w:date="2021-05-21T17:54:00Z"/>
                <w:rFonts w:ascii="標楷體" w:eastAsia="標楷體" w:hAnsi="標楷體"/>
              </w:rPr>
            </w:pPr>
            <w:del w:id="16402" w:author="阿毛" w:date="2021-05-21T17:54:00Z">
              <w:r w:rsidRPr="000A7F55" w:rsidDel="00CB3FDD">
                <w:rPr>
                  <w:rFonts w:ascii="標楷體" w:eastAsia="標楷體" w:hAnsi="標楷體" w:hint="eastAsia"/>
                </w:rPr>
                <w:delText>1:新增</w:delText>
              </w:r>
            </w:del>
          </w:p>
          <w:p w14:paraId="279ADC69" w14:textId="37079348" w:rsidR="00E24265" w:rsidRPr="00615D4B" w:rsidDel="00CB3FDD" w:rsidRDefault="00E24265" w:rsidP="005F76AD">
            <w:pPr>
              <w:rPr>
                <w:del w:id="16403" w:author="阿毛" w:date="2021-05-21T17:54:00Z"/>
                <w:rFonts w:ascii="標楷體" w:eastAsia="標楷體" w:hAnsi="標楷體"/>
              </w:rPr>
            </w:pPr>
            <w:del w:id="16404" w:author="阿毛" w:date="2021-05-21T17:54:00Z">
              <w:r w:rsidRPr="000A7F55" w:rsidDel="00CB3FDD">
                <w:rPr>
                  <w:rFonts w:ascii="標楷體" w:eastAsia="標楷體" w:hAnsi="標楷體" w:hint="eastAsia"/>
                </w:rPr>
                <w:delText>2:異動</w:delText>
              </w:r>
            </w:del>
          </w:p>
        </w:tc>
      </w:tr>
      <w:tr w:rsidR="00E24265" w:rsidRPr="00615D4B" w:rsidDel="00CB3FDD" w14:paraId="63E1502B" w14:textId="3A246135" w:rsidTr="005F76AD">
        <w:trPr>
          <w:trHeight w:val="291"/>
          <w:jc w:val="center"/>
          <w:del w:id="16405" w:author="阿毛" w:date="2021-05-21T17:54:00Z"/>
        </w:trPr>
        <w:tc>
          <w:tcPr>
            <w:tcW w:w="219" w:type="pct"/>
          </w:tcPr>
          <w:p w14:paraId="42794072" w14:textId="6E550BBB" w:rsidR="00E24265" w:rsidRPr="005E579A" w:rsidDel="00CB3FDD" w:rsidRDefault="00E24265" w:rsidP="005F76AD">
            <w:pPr>
              <w:pStyle w:val="af9"/>
              <w:numPr>
                <w:ilvl w:val="0"/>
                <w:numId w:val="58"/>
              </w:numPr>
              <w:ind w:leftChars="0"/>
              <w:rPr>
                <w:del w:id="16406" w:author="阿毛" w:date="2021-05-21T17:54:00Z"/>
                <w:rFonts w:ascii="標楷體" w:eastAsia="標楷體" w:hAnsi="標楷體"/>
              </w:rPr>
            </w:pPr>
          </w:p>
        </w:tc>
        <w:tc>
          <w:tcPr>
            <w:tcW w:w="756" w:type="pct"/>
          </w:tcPr>
          <w:p w14:paraId="40AA27C3" w14:textId="29FC3880" w:rsidR="00E24265" w:rsidRPr="00615D4B" w:rsidDel="00CB3FDD" w:rsidRDefault="00E24265" w:rsidP="005F76AD">
            <w:pPr>
              <w:rPr>
                <w:del w:id="16407" w:author="阿毛" w:date="2021-05-21T17:54:00Z"/>
                <w:rFonts w:ascii="標楷體" w:eastAsia="標楷體" w:hAnsi="標楷體"/>
              </w:rPr>
            </w:pPr>
            <w:del w:id="16408" w:author="阿毛" w:date="2021-05-21T17:54:00Z">
              <w:r w:rsidRPr="00C36828" w:rsidDel="00CB3FDD">
                <w:rPr>
                  <w:rFonts w:ascii="標楷體" w:eastAsia="標楷體" w:hAnsi="標楷體" w:hint="eastAsia"/>
                </w:rPr>
                <w:delText>債權金融機構代號</w:delText>
              </w:r>
            </w:del>
          </w:p>
        </w:tc>
        <w:tc>
          <w:tcPr>
            <w:tcW w:w="624" w:type="pct"/>
          </w:tcPr>
          <w:p w14:paraId="5AC42F37" w14:textId="4C106090" w:rsidR="00E24265" w:rsidRPr="00615D4B" w:rsidDel="00CB3FDD" w:rsidRDefault="00E24265" w:rsidP="005F76AD">
            <w:pPr>
              <w:rPr>
                <w:del w:id="16409" w:author="阿毛" w:date="2021-05-21T17:54:00Z"/>
                <w:rFonts w:ascii="標楷體" w:eastAsia="標楷體" w:hAnsi="標楷體"/>
              </w:rPr>
            </w:pPr>
          </w:p>
        </w:tc>
        <w:tc>
          <w:tcPr>
            <w:tcW w:w="624" w:type="pct"/>
          </w:tcPr>
          <w:p w14:paraId="335446D8" w14:textId="2B555AE4" w:rsidR="00E24265" w:rsidRPr="00615D4B" w:rsidDel="00CB3FDD" w:rsidRDefault="00E24265" w:rsidP="005F76AD">
            <w:pPr>
              <w:rPr>
                <w:del w:id="16410" w:author="阿毛" w:date="2021-05-21T17:54:00Z"/>
                <w:rFonts w:ascii="標楷體" w:eastAsia="標楷體" w:hAnsi="標楷體"/>
              </w:rPr>
            </w:pPr>
          </w:p>
        </w:tc>
        <w:tc>
          <w:tcPr>
            <w:tcW w:w="537" w:type="pct"/>
          </w:tcPr>
          <w:p w14:paraId="432E9B98" w14:textId="048CA9DC" w:rsidR="00E24265" w:rsidRPr="00615D4B" w:rsidDel="00CB3FDD" w:rsidRDefault="00E24265" w:rsidP="005F76AD">
            <w:pPr>
              <w:rPr>
                <w:del w:id="16411" w:author="阿毛" w:date="2021-05-21T17:54:00Z"/>
                <w:rFonts w:ascii="標楷體" w:eastAsia="標楷體" w:hAnsi="標楷體"/>
              </w:rPr>
            </w:pPr>
          </w:p>
        </w:tc>
        <w:tc>
          <w:tcPr>
            <w:tcW w:w="299" w:type="pct"/>
          </w:tcPr>
          <w:p w14:paraId="6E13E8DD" w14:textId="235D05E9" w:rsidR="00E24265" w:rsidRPr="00615D4B" w:rsidDel="00CB3FDD" w:rsidRDefault="00E24265" w:rsidP="005F76AD">
            <w:pPr>
              <w:rPr>
                <w:del w:id="16412" w:author="阿毛" w:date="2021-05-21T17:54:00Z"/>
                <w:rFonts w:ascii="標楷體" w:eastAsia="標楷體" w:hAnsi="標楷體"/>
              </w:rPr>
            </w:pPr>
          </w:p>
        </w:tc>
        <w:tc>
          <w:tcPr>
            <w:tcW w:w="299" w:type="pct"/>
          </w:tcPr>
          <w:p w14:paraId="0CD94D8A" w14:textId="42B87CD5" w:rsidR="00E24265" w:rsidRPr="00615D4B" w:rsidDel="00CB3FDD" w:rsidRDefault="00E24265" w:rsidP="005F76AD">
            <w:pPr>
              <w:rPr>
                <w:del w:id="16413" w:author="阿毛" w:date="2021-05-21T17:54:00Z"/>
                <w:rFonts w:ascii="標楷體" w:eastAsia="標楷體" w:hAnsi="標楷體"/>
              </w:rPr>
            </w:pPr>
          </w:p>
        </w:tc>
        <w:tc>
          <w:tcPr>
            <w:tcW w:w="1643" w:type="pct"/>
          </w:tcPr>
          <w:p w14:paraId="0780664D" w14:textId="3A99D245" w:rsidR="00E24265" w:rsidRPr="00615D4B" w:rsidDel="00CB3FDD" w:rsidRDefault="00E24265" w:rsidP="005F76AD">
            <w:pPr>
              <w:rPr>
                <w:del w:id="16414" w:author="阿毛" w:date="2021-05-21T17:54:00Z"/>
                <w:rFonts w:ascii="標楷體" w:eastAsia="標楷體" w:hAnsi="標楷體"/>
              </w:rPr>
            </w:pPr>
          </w:p>
        </w:tc>
      </w:tr>
      <w:tr w:rsidR="00E24265" w:rsidRPr="00615D4B" w:rsidDel="00CB3FDD" w14:paraId="7A34C5C7" w14:textId="7837891D" w:rsidTr="005F76AD">
        <w:trPr>
          <w:trHeight w:val="291"/>
          <w:jc w:val="center"/>
          <w:del w:id="16415" w:author="阿毛" w:date="2021-05-21T17:54:00Z"/>
        </w:trPr>
        <w:tc>
          <w:tcPr>
            <w:tcW w:w="219" w:type="pct"/>
          </w:tcPr>
          <w:p w14:paraId="55CD644D" w14:textId="20B1F450" w:rsidR="00E24265" w:rsidRPr="005E579A" w:rsidDel="00CB3FDD" w:rsidRDefault="00E24265" w:rsidP="005F76AD">
            <w:pPr>
              <w:pStyle w:val="af9"/>
              <w:numPr>
                <w:ilvl w:val="0"/>
                <w:numId w:val="58"/>
              </w:numPr>
              <w:ind w:leftChars="0"/>
              <w:rPr>
                <w:del w:id="16416" w:author="阿毛" w:date="2021-05-21T17:54:00Z"/>
                <w:rFonts w:ascii="標楷體" w:eastAsia="標楷體" w:hAnsi="標楷體"/>
              </w:rPr>
            </w:pPr>
          </w:p>
        </w:tc>
        <w:tc>
          <w:tcPr>
            <w:tcW w:w="756" w:type="pct"/>
          </w:tcPr>
          <w:p w14:paraId="438DC047" w14:textId="750F6E89" w:rsidR="00E24265" w:rsidRPr="00615D4B" w:rsidDel="00CB3FDD" w:rsidRDefault="00E24265" w:rsidP="005F76AD">
            <w:pPr>
              <w:rPr>
                <w:del w:id="16417" w:author="阿毛" w:date="2021-05-21T17:54:00Z"/>
                <w:rFonts w:ascii="標楷體" w:eastAsia="標楷體" w:hAnsi="標楷體"/>
              </w:rPr>
            </w:pPr>
            <w:del w:id="16418" w:author="阿毛" w:date="2021-05-21T17:54:00Z">
              <w:r w:rsidRPr="00C36828" w:rsidDel="00CB3FDD">
                <w:rPr>
                  <w:rFonts w:ascii="標楷體" w:eastAsia="標楷體" w:hAnsi="標楷體" w:hint="eastAsia"/>
                </w:rPr>
                <w:delText>債務人IDN</w:delText>
              </w:r>
            </w:del>
          </w:p>
        </w:tc>
        <w:tc>
          <w:tcPr>
            <w:tcW w:w="624" w:type="pct"/>
          </w:tcPr>
          <w:p w14:paraId="3016499F" w14:textId="6C1078E0" w:rsidR="00E24265" w:rsidRPr="00615D4B" w:rsidDel="00CB3FDD" w:rsidRDefault="00E24265" w:rsidP="005F76AD">
            <w:pPr>
              <w:rPr>
                <w:del w:id="16419" w:author="阿毛" w:date="2021-05-21T17:54:00Z"/>
                <w:rFonts w:ascii="標楷體" w:eastAsia="標楷體" w:hAnsi="標楷體"/>
              </w:rPr>
            </w:pPr>
          </w:p>
        </w:tc>
        <w:tc>
          <w:tcPr>
            <w:tcW w:w="624" w:type="pct"/>
          </w:tcPr>
          <w:p w14:paraId="62132CD4" w14:textId="4EFA13FF" w:rsidR="00E24265" w:rsidRPr="00615D4B" w:rsidDel="00CB3FDD" w:rsidRDefault="00E24265" w:rsidP="005F76AD">
            <w:pPr>
              <w:rPr>
                <w:del w:id="16420" w:author="阿毛" w:date="2021-05-21T17:54:00Z"/>
                <w:rFonts w:ascii="標楷體" w:eastAsia="標楷體" w:hAnsi="標楷體"/>
              </w:rPr>
            </w:pPr>
          </w:p>
        </w:tc>
        <w:tc>
          <w:tcPr>
            <w:tcW w:w="537" w:type="pct"/>
          </w:tcPr>
          <w:p w14:paraId="14ABB994" w14:textId="6ADE09C2" w:rsidR="00E24265" w:rsidRPr="00615D4B" w:rsidDel="00CB3FDD" w:rsidRDefault="00E24265" w:rsidP="005F76AD">
            <w:pPr>
              <w:rPr>
                <w:del w:id="16421" w:author="阿毛" w:date="2021-05-21T17:54:00Z"/>
                <w:rFonts w:ascii="標楷體" w:eastAsia="標楷體" w:hAnsi="標楷體"/>
              </w:rPr>
            </w:pPr>
          </w:p>
        </w:tc>
        <w:tc>
          <w:tcPr>
            <w:tcW w:w="299" w:type="pct"/>
          </w:tcPr>
          <w:p w14:paraId="1AFB2036" w14:textId="6329356F" w:rsidR="00E24265" w:rsidRPr="00615D4B" w:rsidDel="00CB3FDD" w:rsidRDefault="00E24265" w:rsidP="005F76AD">
            <w:pPr>
              <w:rPr>
                <w:del w:id="16422" w:author="阿毛" w:date="2021-05-21T17:54:00Z"/>
                <w:rFonts w:ascii="標楷體" w:eastAsia="標楷體" w:hAnsi="標楷體"/>
              </w:rPr>
            </w:pPr>
          </w:p>
        </w:tc>
        <w:tc>
          <w:tcPr>
            <w:tcW w:w="299" w:type="pct"/>
          </w:tcPr>
          <w:p w14:paraId="2F0F68FF" w14:textId="3EF3DB23" w:rsidR="00E24265" w:rsidRPr="00615D4B" w:rsidDel="00CB3FDD" w:rsidRDefault="00E24265" w:rsidP="005F76AD">
            <w:pPr>
              <w:rPr>
                <w:del w:id="16423" w:author="阿毛" w:date="2021-05-21T17:54:00Z"/>
                <w:rFonts w:ascii="標楷體" w:eastAsia="標楷體" w:hAnsi="標楷體"/>
              </w:rPr>
            </w:pPr>
          </w:p>
        </w:tc>
        <w:tc>
          <w:tcPr>
            <w:tcW w:w="1643" w:type="pct"/>
          </w:tcPr>
          <w:p w14:paraId="7D3BCD02" w14:textId="2C2A9233" w:rsidR="00E24265" w:rsidRPr="00615D4B" w:rsidDel="00CB3FDD" w:rsidRDefault="00E24265" w:rsidP="005F76AD">
            <w:pPr>
              <w:rPr>
                <w:del w:id="16424" w:author="阿毛" w:date="2021-05-21T17:54:00Z"/>
                <w:rFonts w:ascii="標楷體" w:eastAsia="標楷體" w:hAnsi="標楷體"/>
              </w:rPr>
            </w:pPr>
          </w:p>
        </w:tc>
      </w:tr>
      <w:tr w:rsidR="00E24265" w:rsidRPr="00615D4B" w:rsidDel="00CB3FDD" w14:paraId="3CD743BB" w14:textId="0C4E744E" w:rsidTr="005F76AD">
        <w:trPr>
          <w:trHeight w:val="291"/>
          <w:jc w:val="center"/>
          <w:del w:id="16425" w:author="阿毛" w:date="2021-05-21T17:54:00Z"/>
        </w:trPr>
        <w:tc>
          <w:tcPr>
            <w:tcW w:w="219" w:type="pct"/>
          </w:tcPr>
          <w:p w14:paraId="55944D77" w14:textId="05940E88" w:rsidR="00E24265" w:rsidRPr="005E579A" w:rsidDel="00CB3FDD" w:rsidRDefault="00E24265" w:rsidP="005F76AD">
            <w:pPr>
              <w:pStyle w:val="af9"/>
              <w:numPr>
                <w:ilvl w:val="0"/>
                <w:numId w:val="58"/>
              </w:numPr>
              <w:ind w:leftChars="0"/>
              <w:rPr>
                <w:del w:id="16426" w:author="阿毛" w:date="2021-05-21T17:54:00Z"/>
                <w:rFonts w:ascii="標楷體" w:eastAsia="標楷體" w:hAnsi="標楷體"/>
              </w:rPr>
            </w:pPr>
          </w:p>
        </w:tc>
        <w:tc>
          <w:tcPr>
            <w:tcW w:w="756" w:type="pct"/>
          </w:tcPr>
          <w:p w14:paraId="356CB6E8" w14:textId="00417778" w:rsidR="00E24265" w:rsidRPr="00615D4B" w:rsidDel="00CB3FDD" w:rsidRDefault="00E24265" w:rsidP="005F76AD">
            <w:pPr>
              <w:rPr>
                <w:del w:id="16427" w:author="阿毛" w:date="2021-05-21T17:54:00Z"/>
                <w:rFonts w:ascii="標楷體" w:eastAsia="標楷體" w:hAnsi="標楷體"/>
              </w:rPr>
            </w:pPr>
            <w:del w:id="16428" w:author="阿毛" w:date="2021-05-21T17:54:00Z">
              <w:r w:rsidRPr="00C36828" w:rsidDel="00CB3FDD">
                <w:rPr>
                  <w:rFonts w:ascii="標楷體" w:eastAsia="標楷體" w:hAnsi="標楷體" w:hint="eastAsia"/>
                </w:rPr>
                <w:delText>調解申請日</w:delText>
              </w:r>
            </w:del>
          </w:p>
        </w:tc>
        <w:tc>
          <w:tcPr>
            <w:tcW w:w="624" w:type="pct"/>
          </w:tcPr>
          <w:p w14:paraId="26B1B29B" w14:textId="6A90DF21" w:rsidR="00E24265" w:rsidRPr="00615D4B" w:rsidDel="00CB3FDD" w:rsidRDefault="00E24265" w:rsidP="005F76AD">
            <w:pPr>
              <w:rPr>
                <w:del w:id="16429" w:author="阿毛" w:date="2021-05-21T17:54:00Z"/>
                <w:rFonts w:ascii="標楷體" w:eastAsia="標楷體" w:hAnsi="標楷體"/>
              </w:rPr>
            </w:pPr>
          </w:p>
        </w:tc>
        <w:tc>
          <w:tcPr>
            <w:tcW w:w="624" w:type="pct"/>
          </w:tcPr>
          <w:p w14:paraId="0A1DB35D" w14:textId="52CCD918" w:rsidR="00E24265" w:rsidRPr="00615D4B" w:rsidDel="00CB3FDD" w:rsidRDefault="00E24265" w:rsidP="005F76AD">
            <w:pPr>
              <w:rPr>
                <w:del w:id="16430" w:author="阿毛" w:date="2021-05-21T17:54:00Z"/>
                <w:rFonts w:ascii="標楷體" w:eastAsia="標楷體" w:hAnsi="標楷體"/>
              </w:rPr>
            </w:pPr>
          </w:p>
        </w:tc>
        <w:tc>
          <w:tcPr>
            <w:tcW w:w="537" w:type="pct"/>
          </w:tcPr>
          <w:p w14:paraId="30769C1A" w14:textId="17B1495C" w:rsidR="00E24265" w:rsidRPr="00615D4B" w:rsidDel="00CB3FDD" w:rsidRDefault="00E24265" w:rsidP="005F76AD">
            <w:pPr>
              <w:rPr>
                <w:del w:id="16431" w:author="阿毛" w:date="2021-05-21T17:54:00Z"/>
                <w:rFonts w:ascii="標楷體" w:eastAsia="標楷體" w:hAnsi="標楷體"/>
              </w:rPr>
            </w:pPr>
          </w:p>
        </w:tc>
        <w:tc>
          <w:tcPr>
            <w:tcW w:w="299" w:type="pct"/>
          </w:tcPr>
          <w:p w14:paraId="514F5674" w14:textId="07580785" w:rsidR="00E24265" w:rsidRPr="00615D4B" w:rsidDel="00CB3FDD" w:rsidRDefault="00E24265" w:rsidP="005F76AD">
            <w:pPr>
              <w:rPr>
                <w:del w:id="16432" w:author="阿毛" w:date="2021-05-21T17:54:00Z"/>
                <w:rFonts w:ascii="標楷體" w:eastAsia="標楷體" w:hAnsi="標楷體"/>
              </w:rPr>
            </w:pPr>
          </w:p>
        </w:tc>
        <w:tc>
          <w:tcPr>
            <w:tcW w:w="299" w:type="pct"/>
          </w:tcPr>
          <w:p w14:paraId="6BB48524" w14:textId="57253C87" w:rsidR="00E24265" w:rsidRPr="00615D4B" w:rsidDel="00CB3FDD" w:rsidRDefault="00E24265" w:rsidP="005F76AD">
            <w:pPr>
              <w:rPr>
                <w:del w:id="16433" w:author="阿毛" w:date="2021-05-21T17:54:00Z"/>
                <w:rFonts w:ascii="標楷體" w:eastAsia="標楷體" w:hAnsi="標楷體"/>
              </w:rPr>
            </w:pPr>
          </w:p>
        </w:tc>
        <w:tc>
          <w:tcPr>
            <w:tcW w:w="1643" w:type="pct"/>
          </w:tcPr>
          <w:p w14:paraId="0764B097" w14:textId="4A8FDE42" w:rsidR="00E24265" w:rsidRPr="00615D4B" w:rsidDel="00CB3FDD" w:rsidRDefault="00E24265" w:rsidP="005F76AD">
            <w:pPr>
              <w:rPr>
                <w:del w:id="16434" w:author="阿毛" w:date="2021-05-21T17:54:00Z"/>
                <w:rFonts w:ascii="標楷體" w:eastAsia="標楷體" w:hAnsi="標楷體"/>
              </w:rPr>
            </w:pPr>
          </w:p>
        </w:tc>
      </w:tr>
      <w:tr w:rsidR="00E24265" w:rsidRPr="00615D4B" w:rsidDel="00CB3FDD" w14:paraId="3155C661" w14:textId="300E6C1D" w:rsidTr="005F76AD">
        <w:trPr>
          <w:trHeight w:val="291"/>
          <w:jc w:val="center"/>
          <w:del w:id="16435" w:author="阿毛" w:date="2021-05-21T17:54:00Z"/>
        </w:trPr>
        <w:tc>
          <w:tcPr>
            <w:tcW w:w="219" w:type="pct"/>
          </w:tcPr>
          <w:p w14:paraId="294E4396" w14:textId="38D07E26" w:rsidR="00E24265" w:rsidRPr="005E579A" w:rsidDel="00CB3FDD" w:rsidRDefault="00E24265" w:rsidP="005F76AD">
            <w:pPr>
              <w:pStyle w:val="af9"/>
              <w:numPr>
                <w:ilvl w:val="0"/>
                <w:numId w:val="58"/>
              </w:numPr>
              <w:ind w:leftChars="0"/>
              <w:rPr>
                <w:del w:id="16436" w:author="阿毛" w:date="2021-05-21T17:54:00Z"/>
                <w:rFonts w:ascii="標楷體" w:eastAsia="標楷體" w:hAnsi="標楷體"/>
              </w:rPr>
            </w:pPr>
          </w:p>
        </w:tc>
        <w:tc>
          <w:tcPr>
            <w:tcW w:w="756" w:type="pct"/>
          </w:tcPr>
          <w:p w14:paraId="3A83A57D" w14:textId="3888634B" w:rsidR="00E24265" w:rsidRPr="00615D4B" w:rsidDel="00CB3FDD" w:rsidRDefault="00E24265" w:rsidP="005F76AD">
            <w:pPr>
              <w:rPr>
                <w:del w:id="16437" w:author="阿毛" w:date="2021-05-21T17:54:00Z"/>
                <w:rFonts w:ascii="標楷體" w:eastAsia="標楷體" w:hAnsi="標楷體"/>
              </w:rPr>
            </w:pPr>
            <w:del w:id="16438" w:author="阿毛" w:date="2021-05-21T17:54:00Z">
              <w:r w:rsidRPr="00C36828" w:rsidDel="00CB3FDD">
                <w:rPr>
                  <w:rFonts w:ascii="標楷體" w:eastAsia="標楷體" w:hAnsi="標楷體" w:hint="eastAsia"/>
                </w:rPr>
                <w:delText>受理調解機構代號</w:delText>
              </w:r>
            </w:del>
          </w:p>
        </w:tc>
        <w:tc>
          <w:tcPr>
            <w:tcW w:w="624" w:type="pct"/>
          </w:tcPr>
          <w:p w14:paraId="677077A3" w14:textId="6355F881" w:rsidR="00E24265" w:rsidRPr="00615D4B" w:rsidDel="00CB3FDD" w:rsidRDefault="00E24265" w:rsidP="005F76AD">
            <w:pPr>
              <w:rPr>
                <w:del w:id="16439" w:author="阿毛" w:date="2021-05-21T17:54:00Z"/>
                <w:rFonts w:ascii="標楷體" w:eastAsia="標楷體" w:hAnsi="標楷體"/>
              </w:rPr>
            </w:pPr>
          </w:p>
        </w:tc>
        <w:tc>
          <w:tcPr>
            <w:tcW w:w="624" w:type="pct"/>
          </w:tcPr>
          <w:p w14:paraId="60AA9024" w14:textId="742B58E8" w:rsidR="00E24265" w:rsidRPr="00615D4B" w:rsidDel="00CB3FDD" w:rsidRDefault="00E24265" w:rsidP="005F76AD">
            <w:pPr>
              <w:rPr>
                <w:del w:id="16440" w:author="阿毛" w:date="2021-05-21T17:54:00Z"/>
                <w:rFonts w:ascii="標楷體" w:eastAsia="標楷體" w:hAnsi="標楷體"/>
              </w:rPr>
            </w:pPr>
          </w:p>
        </w:tc>
        <w:tc>
          <w:tcPr>
            <w:tcW w:w="537" w:type="pct"/>
          </w:tcPr>
          <w:p w14:paraId="0A688C73" w14:textId="3DFEB9A3" w:rsidR="00E24265" w:rsidRPr="00615D4B" w:rsidDel="00CB3FDD" w:rsidRDefault="00E24265" w:rsidP="005F76AD">
            <w:pPr>
              <w:rPr>
                <w:del w:id="16441" w:author="阿毛" w:date="2021-05-21T17:54:00Z"/>
                <w:rFonts w:ascii="標楷體" w:eastAsia="標楷體" w:hAnsi="標楷體"/>
              </w:rPr>
            </w:pPr>
          </w:p>
        </w:tc>
        <w:tc>
          <w:tcPr>
            <w:tcW w:w="299" w:type="pct"/>
          </w:tcPr>
          <w:p w14:paraId="67E0C34F" w14:textId="702477B5" w:rsidR="00E24265" w:rsidRPr="00615D4B" w:rsidDel="00CB3FDD" w:rsidRDefault="00E24265" w:rsidP="005F76AD">
            <w:pPr>
              <w:rPr>
                <w:del w:id="16442" w:author="阿毛" w:date="2021-05-21T17:54:00Z"/>
                <w:rFonts w:ascii="標楷體" w:eastAsia="標楷體" w:hAnsi="標楷體"/>
              </w:rPr>
            </w:pPr>
          </w:p>
        </w:tc>
        <w:tc>
          <w:tcPr>
            <w:tcW w:w="299" w:type="pct"/>
          </w:tcPr>
          <w:p w14:paraId="34B19BFF" w14:textId="42113E42" w:rsidR="00E24265" w:rsidRPr="00615D4B" w:rsidDel="00CB3FDD" w:rsidRDefault="00E24265" w:rsidP="005F76AD">
            <w:pPr>
              <w:rPr>
                <w:del w:id="16443" w:author="阿毛" w:date="2021-05-21T17:54:00Z"/>
                <w:rFonts w:ascii="標楷體" w:eastAsia="標楷體" w:hAnsi="標楷體"/>
              </w:rPr>
            </w:pPr>
          </w:p>
        </w:tc>
        <w:tc>
          <w:tcPr>
            <w:tcW w:w="1643" w:type="pct"/>
          </w:tcPr>
          <w:p w14:paraId="1CBA4780" w14:textId="2A8E4C36" w:rsidR="00E24265" w:rsidRPr="00615D4B" w:rsidDel="00CB3FDD" w:rsidRDefault="00E24265" w:rsidP="005F76AD">
            <w:pPr>
              <w:rPr>
                <w:del w:id="16444" w:author="阿毛" w:date="2021-05-21T17:54:00Z"/>
                <w:rFonts w:ascii="標楷體" w:eastAsia="標楷體" w:hAnsi="標楷體"/>
              </w:rPr>
            </w:pPr>
          </w:p>
        </w:tc>
      </w:tr>
      <w:tr w:rsidR="00E24265" w:rsidRPr="00615D4B" w:rsidDel="00CB3FDD" w14:paraId="73F5FFE8" w14:textId="2292AA3B" w:rsidTr="005F76AD">
        <w:trPr>
          <w:trHeight w:val="291"/>
          <w:jc w:val="center"/>
          <w:del w:id="16445" w:author="阿毛" w:date="2021-05-21T17:54:00Z"/>
        </w:trPr>
        <w:tc>
          <w:tcPr>
            <w:tcW w:w="219" w:type="pct"/>
          </w:tcPr>
          <w:p w14:paraId="42A838A7" w14:textId="34566CBA" w:rsidR="00E24265" w:rsidRPr="005E579A" w:rsidDel="00CB3FDD" w:rsidRDefault="00E24265" w:rsidP="005F76AD">
            <w:pPr>
              <w:pStyle w:val="af9"/>
              <w:numPr>
                <w:ilvl w:val="0"/>
                <w:numId w:val="58"/>
              </w:numPr>
              <w:ind w:leftChars="0"/>
              <w:rPr>
                <w:del w:id="16446" w:author="阿毛" w:date="2021-05-21T17:54:00Z"/>
                <w:rFonts w:ascii="標楷體" w:eastAsia="標楷體" w:hAnsi="標楷體"/>
              </w:rPr>
            </w:pPr>
          </w:p>
        </w:tc>
        <w:tc>
          <w:tcPr>
            <w:tcW w:w="756" w:type="pct"/>
          </w:tcPr>
          <w:p w14:paraId="4A922819" w14:textId="7CC0FCA7" w:rsidR="00E24265" w:rsidRPr="00615D4B" w:rsidDel="00CB3FDD" w:rsidRDefault="00E24265" w:rsidP="005F76AD">
            <w:pPr>
              <w:rPr>
                <w:del w:id="16447" w:author="阿毛" w:date="2021-05-21T17:54:00Z"/>
                <w:rFonts w:ascii="標楷體" w:eastAsia="標楷體" w:hAnsi="標楷體"/>
              </w:rPr>
            </w:pPr>
            <w:del w:id="16448" w:author="阿毛" w:date="2021-05-21T17:54:00Z">
              <w:r w:rsidRPr="00C36828" w:rsidDel="00CB3FDD">
                <w:rPr>
                  <w:rFonts w:ascii="標楷體" w:eastAsia="標楷體" w:hAnsi="標楷體" w:hint="eastAsia"/>
                </w:rPr>
                <w:delText>最大債權金融機構代號</w:delText>
              </w:r>
            </w:del>
          </w:p>
        </w:tc>
        <w:tc>
          <w:tcPr>
            <w:tcW w:w="624" w:type="pct"/>
          </w:tcPr>
          <w:p w14:paraId="64192138" w14:textId="12A97F18" w:rsidR="00E24265" w:rsidRPr="00615D4B" w:rsidDel="00CB3FDD" w:rsidRDefault="00E24265" w:rsidP="005F76AD">
            <w:pPr>
              <w:rPr>
                <w:del w:id="16449" w:author="阿毛" w:date="2021-05-21T17:54:00Z"/>
                <w:rFonts w:ascii="標楷體" w:eastAsia="標楷體" w:hAnsi="標楷體"/>
              </w:rPr>
            </w:pPr>
          </w:p>
        </w:tc>
        <w:tc>
          <w:tcPr>
            <w:tcW w:w="624" w:type="pct"/>
          </w:tcPr>
          <w:p w14:paraId="331C4EE4" w14:textId="0B7D68E7" w:rsidR="00E24265" w:rsidRPr="00615D4B" w:rsidDel="00CB3FDD" w:rsidRDefault="00E24265" w:rsidP="005F76AD">
            <w:pPr>
              <w:rPr>
                <w:del w:id="16450" w:author="阿毛" w:date="2021-05-21T17:54:00Z"/>
                <w:rFonts w:ascii="標楷體" w:eastAsia="標楷體" w:hAnsi="標楷體"/>
              </w:rPr>
            </w:pPr>
          </w:p>
        </w:tc>
        <w:tc>
          <w:tcPr>
            <w:tcW w:w="537" w:type="pct"/>
          </w:tcPr>
          <w:p w14:paraId="600B49BB" w14:textId="652E2DB3" w:rsidR="00E24265" w:rsidRPr="00615D4B" w:rsidDel="00CB3FDD" w:rsidRDefault="00E24265" w:rsidP="005F76AD">
            <w:pPr>
              <w:rPr>
                <w:del w:id="16451" w:author="阿毛" w:date="2021-05-21T17:54:00Z"/>
                <w:rFonts w:ascii="標楷體" w:eastAsia="標楷體" w:hAnsi="標楷體"/>
              </w:rPr>
            </w:pPr>
          </w:p>
        </w:tc>
        <w:tc>
          <w:tcPr>
            <w:tcW w:w="299" w:type="pct"/>
          </w:tcPr>
          <w:p w14:paraId="2C188106" w14:textId="379C0651" w:rsidR="00E24265" w:rsidRPr="00615D4B" w:rsidDel="00CB3FDD" w:rsidRDefault="00E24265" w:rsidP="005F76AD">
            <w:pPr>
              <w:rPr>
                <w:del w:id="16452" w:author="阿毛" w:date="2021-05-21T17:54:00Z"/>
                <w:rFonts w:ascii="標楷體" w:eastAsia="標楷體" w:hAnsi="標楷體"/>
              </w:rPr>
            </w:pPr>
          </w:p>
        </w:tc>
        <w:tc>
          <w:tcPr>
            <w:tcW w:w="299" w:type="pct"/>
          </w:tcPr>
          <w:p w14:paraId="431A80D9" w14:textId="77AB268B" w:rsidR="00E24265" w:rsidRPr="00615D4B" w:rsidDel="00CB3FDD" w:rsidRDefault="00E24265" w:rsidP="005F76AD">
            <w:pPr>
              <w:rPr>
                <w:del w:id="16453" w:author="阿毛" w:date="2021-05-21T17:54:00Z"/>
                <w:rFonts w:ascii="標楷體" w:eastAsia="標楷體" w:hAnsi="標楷體"/>
              </w:rPr>
            </w:pPr>
          </w:p>
        </w:tc>
        <w:tc>
          <w:tcPr>
            <w:tcW w:w="1643" w:type="pct"/>
          </w:tcPr>
          <w:p w14:paraId="6ACDCB1D" w14:textId="7BF28985" w:rsidR="00E24265" w:rsidRPr="00615D4B" w:rsidDel="00CB3FDD" w:rsidRDefault="00E24265" w:rsidP="005F76AD">
            <w:pPr>
              <w:rPr>
                <w:del w:id="16454" w:author="阿毛" w:date="2021-05-21T17:54:00Z"/>
                <w:rFonts w:ascii="標楷體" w:eastAsia="標楷體" w:hAnsi="標楷體"/>
              </w:rPr>
            </w:pPr>
          </w:p>
        </w:tc>
      </w:tr>
      <w:tr w:rsidR="00E24265" w:rsidRPr="00615D4B" w:rsidDel="00CB3FDD" w14:paraId="2BA3B794" w14:textId="2CD902B6" w:rsidTr="005F76AD">
        <w:trPr>
          <w:trHeight w:val="291"/>
          <w:jc w:val="center"/>
          <w:del w:id="16455" w:author="阿毛" w:date="2021-05-21T17:54:00Z"/>
        </w:trPr>
        <w:tc>
          <w:tcPr>
            <w:tcW w:w="219" w:type="pct"/>
          </w:tcPr>
          <w:p w14:paraId="3F676888" w14:textId="6F995719" w:rsidR="00E24265" w:rsidRPr="005E579A" w:rsidDel="00CB3FDD" w:rsidRDefault="00E24265" w:rsidP="005F76AD">
            <w:pPr>
              <w:pStyle w:val="af9"/>
              <w:numPr>
                <w:ilvl w:val="0"/>
                <w:numId w:val="58"/>
              </w:numPr>
              <w:ind w:leftChars="0"/>
              <w:rPr>
                <w:del w:id="16456" w:author="阿毛" w:date="2021-05-21T17:54:00Z"/>
                <w:rFonts w:ascii="標楷體" w:eastAsia="標楷體" w:hAnsi="標楷體"/>
              </w:rPr>
            </w:pPr>
          </w:p>
        </w:tc>
        <w:tc>
          <w:tcPr>
            <w:tcW w:w="756" w:type="pct"/>
          </w:tcPr>
          <w:p w14:paraId="7D220FFB" w14:textId="27393619" w:rsidR="00E24265" w:rsidRPr="00615D4B" w:rsidDel="00CB3FDD" w:rsidRDefault="00E24265" w:rsidP="005F76AD">
            <w:pPr>
              <w:rPr>
                <w:del w:id="16457" w:author="阿毛" w:date="2021-05-21T17:54:00Z"/>
                <w:rFonts w:ascii="標楷體" w:eastAsia="標楷體" w:hAnsi="標楷體"/>
              </w:rPr>
            </w:pPr>
            <w:del w:id="16458" w:author="阿毛" w:date="2021-05-21T17:54:00Z">
              <w:r w:rsidRPr="00C36828" w:rsidDel="00CB3FDD">
                <w:rPr>
                  <w:rFonts w:ascii="標楷體" w:eastAsia="標楷體" w:hAnsi="標楷體" w:hint="eastAsia"/>
                </w:rPr>
                <w:delText>是否為最大債權金融機構報送</w:delText>
              </w:r>
            </w:del>
          </w:p>
        </w:tc>
        <w:tc>
          <w:tcPr>
            <w:tcW w:w="624" w:type="pct"/>
          </w:tcPr>
          <w:p w14:paraId="1ECC0393" w14:textId="58DD1F78" w:rsidR="00E24265" w:rsidRPr="00615D4B" w:rsidDel="00CB3FDD" w:rsidRDefault="00E24265" w:rsidP="005F76AD">
            <w:pPr>
              <w:rPr>
                <w:del w:id="16459" w:author="阿毛" w:date="2021-05-21T17:54:00Z"/>
                <w:rFonts w:ascii="標楷體" w:eastAsia="標楷體" w:hAnsi="標楷體"/>
              </w:rPr>
            </w:pPr>
          </w:p>
        </w:tc>
        <w:tc>
          <w:tcPr>
            <w:tcW w:w="624" w:type="pct"/>
          </w:tcPr>
          <w:p w14:paraId="13B1EDC1" w14:textId="360D15E3" w:rsidR="00E24265" w:rsidRPr="00615D4B" w:rsidDel="00CB3FDD" w:rsidRDefault="00E24265" w:rsidP="005F76AD">
            <w:pPr>
              <w:rPr>
                <w:del w:id="16460" w:author="阿毛" w:date="2021-05-21T17:54:00Z"/>
                <w:rFonts w:ascii="標楷體" w:eastAsia="標楷體" w:hAnsi="標楷體"/>
              </w:rPr>
            </w:pPr>
          </w:p>
        </w:tc>
        <w:tc>
          <w:tcPr>
            <w:tcW w:w="537" w:type="pct"/>
          </w:tcPr>
          <w:p w14:paraId="2BFAC64D" w14:textId="2F0D7065" w:rsidR="00E24265" w:rsidRPr="00615D4B" w:rsidDel="00CB3FDD" w:rsidRDefault="00E24265" w:rsidP="005F76AD">
            <w:pPr>
              <w:rPr>
                <w:del w:id="16461" w:author="阿毛" w:date="2021-05-21T17:54:00Z"/>
                <w:rFonts w:ascii="標楷體" w:eastAsia="標楷體" w:hAnsi="標楷體"/>
              </w:rPr>
            </w:pPr>
          </w:p>
        </w:tc>
        <w:tc>
          <w:tcPr>
            <w:tcW w:w="299" w:type="pct"/>
          </w:tcPr>
          <w:p w14:paraId="4E9652DC" w14:textId="319D9EBF" w:rsidR="00E24265" w:rsidRPr="00615D4B" w:rsidDel="00CB3FDD" w:rsidRDefault="00E24265" w:rsidP="005F76AD">
            <w:pPr>
              <w:rPr>
                <w:del w:id="16462" w:author="阿毛" w:date="2021-05-21T17:54:00Z"/>
                <w:rFonts w:ascii="標楷體" w:eastAsia="標楷體" w:hAnsi="標楷體"/>
              </w:rPr>
            </w:pPr>
          </w:p>
        </w:tc>
        <w:tc>
          <w:tcPr>
            <w:tcW w:w="299" w:type="pct"/>
          </w:tcPr>
          <w:p w14:paraId="77F5A86C" w14:textId="06DFC6E1" w:rsidR="00E24265" w:rsidRPr="00615D4B" w:rsidDel="00CB3FDD" w:rsidRDefault="00E24265" w:rsidP="005F76AD">
            <w:pPr>
              <w:rPr>
                <w:del w:id="16463" w:author="阿毛" w:date="2021-05-21T17:54:00Z"/>
                <w:rFonts w:ascii="標楷體" w:eastAsia="標楷體" w:hAnsi="標楷體"/>
              </w:rPr>
            </w:pPr>
          </w:p>
        </w:tc>
        <w:tc>
          <w:tcPr>
            <w:tcW w:w="1643" w:type="pct"/>
          </w:tcPr>
          <w:p w14:paraId="264B23A8" w14:textId="2C25451C" w:rsidR="00E24265" w:rsidRPr="00615D4B" w:rsidDel="00CB3FDD" w:rsidRDefault="00E24265" w:rsidP="005F76AD">
            <w:pPr>
              <w:rPr>
                <w:del w:id="16464" w:author="阿毛" w:date="2021-05-21T17:54:00Z"/>
                <w:rFonts w:ascii="標楷體" w:eastAsia="標楷體" w:hAnsi="標楷體"/>
              </w:rPr>
            </w:pPr>
            <w:del w:id="16465" w:author="阿毛" w:date="2021-05-21T17:54:00Z">
              <w:r w:rsidRPr="000A7F55" w:rsidDel="00CB3FDD">
                <w:rPr>
                  <w:rFonts w:ascii="標楷體" w:eastAsia="標楷體" w:hAnsi="標楷體" w:hint="eastAsia"/>
                </w:rPr>
                <w:delText>輸入Y或N</w:delText>
              </w:r>
            </w:del>
          </w:p>
        </w:tc>
      </w:tr>
      <w:tr w:rsidR="00E24265" w:rsidRPr="00615D4B" w:rsidDel="00CB3FDD" w14:paraId="0BB4E5A7" w14:textId="1AF5FBC0" w:rsidTr="005F76AD">
        <w:trPr>
          <w:trHeight w:val="291"/>
          <w:jc w:val="center"/>
          <w:del w:id="16466" w:author="阿毛" w:date="2021-05-21T17:54:00Z"/>
        </w:trPr>
        <w:tc>
          <w:tcPr>
            <w:tcW w:w="219" w:type="pct"/>
          </w:tcPr>
          <w:p w14:paraId="42C6708C" w14:textId="1C49DB28" w:rsidR="00E24265" w:rsidRPr="005E579A" w:rsidDel="00CB3FDD" w:rsidRDefault="00E24265" w:rsidP="005F76AD">
            <w:pPr>
              <w:pStyle w:val="af9"/>
              <w:numPr>
                <w:ilvl w:val="0"/>
                <w:numId w:val="58"/>
              </w:numPr>
              <w:ind w:leftChars="0"/>
              <w:rPr>
                <w:del w:id="16467" w:author="阿毛" w:date="2021-05-21T17:54:00Z"/>
                <w:rFonts w:ascii="標楷體" w:eastAsia="標楷體" w:hAnsi="標楷體"/>
              </w:rPr>
            </w:pPr>
          </w:p>
        </w:tc>
        <w:tc>
          <w:tcPr>
            <w:tcW w:w="756" w:type="pct"/>
          </w:tcPr>
          <w:p w14:paraId="51D88526" w14:textId="5CEC2D7C" w:rsidR="00E24265" w:rsidRPr="00615D4B" w:rsidDel="00CB3FDD" w:rsidRDefault="00E24265" w:rsidP="005F76AD">
            <w:pPr>
              <w:rPr>
                <w:del w:id="16468" w:author="阿毛" w:date="2021-05-21T17:54:00Z"/>
                <w:rFonts w:ascii="標楷體" w:eastAsia="標楷體" w:hAnsi="標楷體"/>
              </w:rPr>
            </w:pPr>
            <w:del w:id="16469" w:author="阿毛" w:date="2021-05-21T17:54:00Z">
              <w:r w:rsidRPr="00C36828" w:rsidDel="00CB3FDD">
                <w:rPr>
                  <w:rFonts w:ascii="標楷體" w:eastAsia="標楷體" w:hAnsi="標楷體" w:hint="eastAsia"/>
                </w:rPr>
                <w:delText>是否為本金融機構債務人</w:delText>
              </w:r>
            </w:del>
          </w:p>
        </w:tc>
        <w:tc>
          <w:tcPr>
            <w:tcW w:w="624" w:type="pct"/>
          </w:tcPr>
          <w:p w14:paraId="7A78D7EC" w14:textId="6B99E8A1" w:rsidR="00E24265" w:rsidRPr="00615D4B" w:rsidDel="00CB3FDD" w:rsidRDefault="00E24265" w:rsidP="005F76AD">
            <w:pPr>
              <w:rPr>
                <w:del w:id="16470" w:author="阿毛" w:date="2021-05-21T17:54:00Z"/>
                <w:rFonts w:ascii="標楷體" w:eastAsia="標楷體" w:hAnsi="標楷體"/>
              </w:rPr>
            </w:pPr>
          </w:p>
        </w:tc>
        <w:tc>
          <w:tcPr>
            <w:tcW w:w="624" w:type="pct"/>
          </w:tcPr>
          <w:p w14:paraId="09005FC4" w14:textId="0A7E48A0" w:rsidR="00E24265" w:rsidRPr="00615D4B" w:rsidDel="00CB3FDD" w:rsidRDefault="00E24265" w:rsidP="005F76AD">
            <w:pPr>
              <w:rPr>
                <w:del w:id="16471" w:author="阿毛" w:date="2021-05-21T17:54:00Z"/>
                <w:rFonts w:ascii="標楷體" w:eastAsia="標楷體" w:hAnsi="標楷體"/>
              </w:rPr>
            </w:pPr>
          </w:p>
        </w:tc>
        <w:tc>
          <w:tcPr>
            <w:tcW w:w="537" w:type="pct"/>
          </w:tcPr>
          <w:p w14:paraId="6E668C63" w14:textId="29B4D767" w:rsidR="00E24265" w:rsidRPr="00615D4B" w:rsidDel="00CB3FDD" w:rsidRDefault="00E24265" w:rsidP="005F76AD">
            <w:pPr>
              <w:rPr>
                <w:del w:id="16472" w:author="阿毛" w:date="2021-05-21T17:54:00Z"/>
                <w:rFonts w:ascii="標楷體" w:eastAsia="標楷體" w:hAnsi="標楷體"/>
              </w:rPr>
            </w:pPr>
          </w:p>
        </w:tc>
        <w:tc>
          <w:tcPr>
            <w:tcW w:w="299" w:type="pct"/>
          </w:tcPr>
          <w:p w14:paraId="6F2495EB" w14:textId="19B84384" w:rsidR="00E24265" w:rsidRPr="00615D4B" w:rsidDel="00CB3FDD" w:rsidRDefault="00E24265" w:rsidP="005F76AD">
            <w:pPr>
              <w:rPr>
                <w:del w:id="16473" w:author="阿毛" w:date="2021-05-21T17:54:00Z"/>
                <w:rFonts w:ascii="標楷體" w:eastAsia="標楷體" w:hAnsi="標楷體"/>
              </w:rPr>
            </w:pPr>
          </w:p>
        </w:tc>
        <w:tc>
          <w:tcPr>
            <w:tcW w:w="299" w:type="pct"/>
          </w:tcPr>
          <w:p w14:paraId="69983E32" w14:textId="4D02E22A" w:rsidR="00E24265" w:rsidRPr="00615D4B" w:rsidDel="00CB3FDD" w:rsidRDefault="00E24265" w:rsidP="005F76AD">
            <w:pPr>
              <w:rPr>
                <w:del w:id="16474" w:author="阿毛" w:date="2021-05-21T17:54:00Z"/>
                <w:rFonts w:ascii="標楷體" w:eastAsia="標楷體" w:hAnsi="標楷體"/>
              </w:rPr>
            </w:pPr>
          </w:p>
        </w:tc>
        <w:tc>
          <w:tcPr>
            <w:tcW w:w="1643" w:type="pct"/>
          </w:tcPr>
          <w:p w14:paraId="1096FEAD" w14:textId="179DC75D" w:rsidR="00E24265" w:rsidRPr="00615D4B" w:rsidDel="00CB3FDD" w:rsidRDefault="00E24265" w:rsidP="005F76AD">
            <w:pPr>
              <w:rPr>
                <w:del w:id="16475" w:author="阿毛" w:date="2021-05-21T17:54:00Z"/>
                <w:rFonts w:ascii="標楷體" w:eastAsia="標楷體" w:hAnsi="標楷體"/>
              </w:rPr>
            </w:pPr>
            <w:del w:id="16476" w:author="阿毛" w:date="2021-05-21T17:54:00Z">
              <w:r w:rsidRPr="000A7F55" w:rsidDel="00CB3FDD">
                <w:rPr>
                  <w:rFonts w:ascii="標楷體" w:eastAsia="標楷體" w:hAnsi="標楷體" w:hint="eastAsia"/>
                </w:rPr>
                <w:delText>輸入Y或N</w:delText>
              </w:r>
            </w:del>
          </w:p>
        </w:tc>
      </w:tr>
      <w:tr w:rsidR="00E24265" w:rsidRPr="00615D4B" w:rsidDel="00CB3FDD" w14:paraId="297F726E" w14:textId="56CFE129" w:rsidTr="005F76AD">
        <w:trPr>
          <w:trHeight w:val="291"/>
          <w:jc w:val="center"/>
          <w:del w:id="16477" w:author="阿毛" w:date="2021-05-21T17:54:00Z"/>
        </w:trPr>
        <w:tc>
          <w:tcPr>
            <w:tcW w:w="219" w:type="pct"/>
          </w:tcPr>
          <w:p w14:paraId="35DAF0FD" w14:textId="69C7BABB" w:rsidR="00E24265" w:rsidRPr="005E579A" w:rsidDel="00CB3FDD" w:rsidRDefault="00E24265" w:rsidP="005F76AD">
            <w:pPr>
              <w:pStyle w:val="af9"/>
              <w:numPr>
                <w:ilvl w:val="0"/>
                <w:numId w:val="58"/>
              </w:numPr>
              <w:ind w:leftChars="0"/>
              <w:rPr>
                <w:del w:id="16478" w:author="阿毛" w:date="2021-05-21T17:54:00Z"/>
                <w:rFonts w:ascii="標楷體" w:eastAsia="標楷體" w:hAnsi="標楷體"/>
              </w:rPr>
            </w:pPr>
          </w:p>
        </w:tc>
        <w:tc>
          <w:tcPr>
            <w:tcW w:w="756" w:type="pct"/>
          </w:tcPr>
          <w:p w14:paraId="2B5BF207" w14:textId="56009F68" w:rsidR="00E24265" w:rsidRPr="00615D4B" w:rsidDel="00CB3FDD" w:rsidRDefault="00E24265" w:rsidP="005F76AD">
            <w:pPr>
              <w:rPr>
                <w:del w:id="16479" w:author="阿毛" w:date="2021-05-21T17:54:00Z"/>
                <w:rFonts w:ascii="標楷體" w:eastAsia="標楷體" w:hAnsi="標楷體"/>
              </w:rPr>
            </w:pPr>
            <w:del w:id="16480" w:author="阿毛" w:date="2021-05-21T17:54:00Z">
              <w:r w:rsidRPr="00C36828" w:rsidDel="00CB3FDD">
                <w:rPr>
                  <w:rFonts w:ascii="標楷體" w:eastAsia="標楷體" w:hAnsi="標楷體" w:hint="eastAsia"/>
                </w:rPr>
                <w:delText>本金融機構有擔保債權筆數</w:delText>
              </w:r>
            </w:del>
          </w:p>
        </w:tc>
        <w:tc>
          <w:tcPr>
            <w:tcW w:w="624" w:type="pct"/>
          </w:tcPr>
          <w:p w14:paraId="0160C167" w14:textId="70F036D0" w:rsidR="00E24265" w:rsidRPr="00615D4B" w:rsidDel="00CB3FDD" w:rsidRDefault="00E24265" w:rsidP="005F76AD">
            <w:pPr>
              <w:rPr>
                <w:del w:id="16481" w:author="阿毛" w:date="2021-05-21T17:54:00Z"/>
                <w:rFonts w:ascii="標楷體" w:eastAsia="標楷體" w:hAnsi="標楷體"/>
              </w:rPr>
            </w:pPr>
          </w:p>
        </w:tc>
        <w:tc>
          <w:tcPr>
            <w:tcW w:w="624" w:type="pct"/>
          </w:tcPr>
          <w:p w14:paraId="77E82B23" w14:textId="4A73C831" w:rsidR="00E24265" w:rsidRPr="00615D4B" w:rsidDel="00CB3FDD" w:rsidRDefault="00E24265" w:rsidP="005F76AD">
            <w:pPr>
              <w:rPr>
                <w:del w:id="16482" w:author="阿毛" w:date="2021-05-21T17:54:00Z"/>
                <w:rFonts w:ascii="標楷體" w:eastAsia="標楷體" w:hAnsi="標楷體"/>
              </w:rPr>
            </w:pPr>
          </w:p>
        </w:tc>
        <w:tc>
          <w:tcPr>
            <w:tcW w:w="537" w:type="pct"/>
          </w:tcPr>
          <w:p w14:paraId="20CBC9B1" w14:textId="56D3D8BD" w:rsidR="00E24265" w:rsidRPr="00615D4B" w:rsidDel="00CB3FDD" w:rsidRDefault="00E24265" w:rsidP="005F76AD">
            <w:pPr>
              <w:rPr>
                <w:del w:id="16483" w:author="阿毛" w:date="2021-05-21T17:54:00Z"/>
                <w:rFonts w:ascii="標楷體" w:eastAsia="標楷體" w:hAnsi="標楷體"/>
              </w:rPr>
            </w:pPr>
          </w:p>
        </w:tc>
        <w:tc>
          <w:tcPr>
            <w:tcW w:w="299" w:type="pct"/>
          </w:tcPr>
          <w:p w14:paraId="45054093" w14:textId="182EBBCE" w:rsidR="00E24265" w:rsidRPr="00615D4B" w:rsidDel="00CB3FDD" w:rsidRDefault="00E24265" w:rsidP="005F76AD">
            <w:pPr>
              <w:rPr>
                <w:del w:id="16484" w:author="阿毛" w:date="2021-05-21T17:54:00Z"/>
                <w:rFonts w:ascii="標楷體" w:eastAsia="標楷體" w:hAnsi="標楷體"/>
              </w:rPr>
            </w:pPr>
          </w:p>
        </w:tc>
        <w:tc>
          <w:tcPr>
            <w:tcW w:w="299" w:type="pct"/>
          </w:tcPr>
          <w:p w14:paraId="758B26DC" w14:textId="53E78BF3" w:rsidR="00E24265" w:rsidRPr="00615D4B" w:rsidDel="00CB3FDD" w:rsidRDefault="00E24265" w:rsidP="005F76AD">
            <w:pPr>
              <w:rPr>
                <w:del w:id="16485" w:author="阿毛" w:date="2021-05-21T17:54:00Z"/>
                <w:rFonts w:ascii="標楷體" w:eastAsia="標楷體" w:hAnsi="標楷體"/>
              </w:rPr>
            </w:pPr>
          </w:p>
        </w:tc>
        <w:tc>
          <w:tcPr>
            <w:tcW w:w="1643" w:type="pct"/>
          </w:tcPr>
          <w:p w14:paraId="765EAF7E" w14:textId="74F0D95E" w:rsidR="00E24265" w:rsidRPr="00615D4B" w:rsidDel="00CB3FDD" w:rsidRDefault="00E24265" w:rsidP="005F76AD">
            <w:pPr>
              <w:rPr>
                <w:del w:id="16486" w:author="阿毛" w:date="2021-05-21T17:54:00Z"/>
                <w:rFonts w:ascii="標楷體" w:eastAsia="標楷體" w:hAnsi="標楷體"/>
              </w:rPr>
            </w:pPr>
          </w:p>
        </w:tc>
      </w:tr>
      <w:tr w:rsidR="00E24265" w:rsidRPr="00615D4B" w:rsidDel="00CB3FDD" w14:paraId="6384F095" w14:textId="2D7F93CE" w:rsidTr="005F76AD">
        <w:trPr>
          <w:trHeight w:val="291"/>
          <w:jc w:val="center"/>
          <w:del w:id="16487" w:author="阿毛" w:date="2021-05-21T17:54:00Z"/>
        </w:trPr>
        <w:tc>
          <w:tcPr>
            <w:tcW w:w="219" w:type="pct"/>
          </w:tcPr>
          <w:p w14:paraId="1955B0F8" w14:textId="7FFDBF07" w:rsidR="00E24265" w:rsidRPr="005E579A" w:rsidDel="00CB3FDD" w:rsidRDefault="00E24265" w:rsidP="005F76AD">
            <w:pPr>
              <w:pStyle w:val="af9"/>
              <w:numPr>
                <w:ilvl w:val="0"/>
                <w:numId w:val="58"/>
              </w:numPr>
              <w:ind w:leftChars="0"/>
              <w:rPr>
                <w:del w:id="16488" w:author="阿毛" w:date="2021-05-21T17:54:00Z"/>
                <w:rFonts w:ascii="標楷體" w:eastAsia="標楷體" w:hAnsi="標楷體"/>
              </w:rPr>
            </w:pPr>
          </w:p>
        </w:tc>
        <w:tc>
          <w:tcPr>
            <w:tcW w:w="756" w:type="pct"/>
          </w:tcPr>
          <w:p w14:paraId="0772C6C1" w14:textId="2AB50F33" w:rsidR="00E24265" w:rsidRPr="00615D4B" w:rsidDel="00CB3FDD" w:rsidRDefault="00E24265" w:rsidP="005F76AD">
            <w:pPr>
              <w:rPr>
                <w:del w:id="16489" w:author="阿毛" w:date="2021-05-21T17:54:00Z"/>
                <w:rFonts w:ascii="標楷體" w:eastAsia="標楷體" w:hAnsi="標楷體"/>
              </w:rPr>
            </w:pPr>
            <w:del w:id="16490" w:author="阿毛" w:date="2021-05-21T17:54:00Z">
              <w:r w:rsidRPr="00C36828" w:rsidDel="00CB3FDD">
                <w:rPr>
                  <w:rFonts w:ascii="標楷體" w:eastAsia="標楷體" w:hAnsi="標楷體" w:hint="eastAsia"/>
                </w:rPr>
                <w:delText>依民法第323條計算之信用放款本息餘額</w:delText>
              </w:r>
            </w:del>
          </w:p>
        </w:tc>
        <w:tc>
          <w:tcPr>
            <w:tcW w:w="624" w:type="pct"/>
          </w:tcPr>
          <w:p w14:paraId="593F977A" w14:textId="7F14F256" w:rsidR="00E24265" w:rsidRPr="00615D4B" w:rsidDel="00CB3FDD" w:rsidRDefault="00E24265" w:rsidP="005F76AD">
            <w:pPr>
              <w:rPr>
                <w:del w:id="16491" w:author="阿毛" w:date="2021-05-21T17:54:00Z"/>
                <w:rFonts w:ascii="標楷體" w:eastAsia="標楷體" w:hAnsi="標楷體"/>
              </w:rPr>
            </w:pPr>
          </w:p>
        </w:tc>
        <w:tc>
          <w:tcPr>
            <w:tcW w:w="624" w:type="pct"/>
          </w:tcPr>
          <w:p w14:paraId="77A31A74" w14:textId="61A1D323" w:rsidR="00E24265" w:rsidRPr="00615D4B" w:rsidDel="00CB3FDD" w:rsidRDefault="00E24265" w:rsidP="005F76AD">
            <w:pPr>
              <w:rPr>
                <w:del w:id="16492" w:author="阿毛" w:date="2021-05-21T17:54:00Z"/>
                <w:rFonts w:ascii="標楷體" w:eastAsia="標楷體" w:hAnsi="標楷體"/>
              </w:rPr>
            </w:pPr>
          </w:p>
        </w:tc>
        <w:tc>
          <w:tcPr>
            <w:tcW w:w="537" w:type="pct"/>
          </w:tcPr>
          <w:p w14:paraId="473ACD00" w14:textId="182DD656" w:rsidR="00E24265" w:rsidRPr="00615D4B" w:rsidDel="00CB3FDD" w:rsidRDefault="00E24265" w:rsidP="005F76AD">
            <w:pPr>
              <w:rPr>
                <w:del w:id="16493" w:author="阿毛" w:date="2021-05-21T17:54:00Z"/>
                <w:rFonts w:ascii="標楷體" w:eastAsia="標楷體" w:hAnsi="標楷體"/>
              </w:rPr>
            </w:pPr>
          </w:p>
        </w:tc>
        <w:tc>
          <w:tcPr>
            <w:tcW w:w="299" w:type="pct"/>
          </w:tcPr>
          <w:p w14:paraId="35D75264" w14:textId="318454F2" w:rsidR="00E24265" w:rsidRPr="00615D4B" w:rsidDel="00CB3FDD" w:rsidRDefault="00E24265" w:rsidP="005F76AD">
            <w:pPr>
              <w:rPr>
                <w:del w:id="16494" w:author="阿毛" w:date="2021-05-21T17:54:00Z"/>
                <w:rFonts w:ascii="標楷體" w:eastAsia="標楷體" w:hAnsi="標楷體"/>
              </w:rPr>
            </w:pPr>
          </w:p>
        </w:tc>
        <w:tc>
          <w:tcPr>
            <w:tcW w:w="299" w:type="pct"/>
          </w:tcPr>
          <w:p w14:paraId="2080948E" w14:textId="3CBB8821" w:rsidR="00E24265" w:rsidRPr="00615D4B" w:rsidDel="00CB3FDD" w:rsidRDefault="00E24265" w:rsidP="005F76AD">
            <w:pPr>
              <w:rPr>
                <w:del w:id="16495" w:author="阿毛" w:date="2021-05-21T17:54:00Z"/>
                <w:rFonts w:ascii="標楷體" w:eastAsia="標楷體" w:hAnsi="標楷體"/>
              </w:rPr>
            </w:pPr>
          </w:p>
        </w:tc>
        <w:tc>
          <w:tcPr>
            <w:tcW w:w="1643" w:type="pct"/>
          </w:tcPr>
          <w:p w14:paraId="7FCFD756" w14:textId="01622705" w:rsidR="00E24265" w:rsidRPr="00615D4B" w:rsidDel="00CB3FDD" w:rsidRDefault="00E24265" w:rsidP="005F76AD">
            <w:pPr>
              <w:rPr>
                <w:del w:id="16496" w:author="阿毛" w:date="2021-05-21T17:54:00Z"/>
                <w:rFonts w:ascii="標楷體" w:eastAsia="標楷體" w:hAnsi="標楷體"/>
              </w:rPr>
            </w:pPr>
          </w:p>
        </w:tc>
      </w:tr>
      <w:tr w:rsidR="00E24265" w:rsidRPr="00615D4B" w:rsidDel="00CB3FDD" w14:paraId="2094CA4C" w14:textId="3BA71759" w:rsidTr="005F76AD">
        <w:trPr>
          <w:trHeight w:val="291"/>
          <w:jc w:val="center"/>
          <w:del w:id="16497" w:author="阿毛" w:date="2021-05-21T17:54:00Z"/>
        </w:trPr>
        <w:tc>
          <w:tcPr>
            <w:tcW w:w="219" w:type="pct"/>
          </w:tcPr>
          <w:p w14:paraId="7E0E6528" w14:textId="12560707" w:rsidR="00E24265" w:rsidRPr="005E579A" w:rsidDel="00CB3FDD" w:rsidRDefault="00E24265" w:rsidP="005F76AD">
            <w:pPr>
              <w:pStyle w:val="af9"/>
              <w:numPr>
                <w:ilvl w:val="0"/>
                <w:numId w:val="58"/>
              </w:numPr>
              <w:ind w:leftChars="0"/>
              <w:rPr>
                <w:del w:id="16498" w:author="阿毛" w:date="2021-05-21T17:54:00Z"/>
                <w:rFonts w:ascii="標楷體" w:eastAsia="標楷體" w:hAnsi="標楷體"/>
              </w:rPr>
            </w:pPr>
          </w:p>
        </w:tc>
        <w:tc>
          <w:tcPr>
            <w:tcW w:w="756" w:type="pct"/>
          </w:tcPr>
          <w:p w14:paraId="094BB85B" w14:textId="791014A8" w:rsidR="00E24265" w:rsidRPr="00615D4B" w:rsidDel="00CB3FDD" w:rsidRDefault="00E24265" w:rsidP="005F76AD">
            <w:pPr>
              <w:rPr>
                <w:del w:id="16499" w:author="阿毛" w:date="2021-05-21T17:54:00Z"/>
                <w:rFonts w:ascii="標楷體" w:eastAsia="標楷體" w:hAnsi="標楷體"/>
              </w:rPr>
            </w:pPr>
            <w:del w:id="16500" w:author="阿毛" w:date="2021-05-21T17:54:00Z">
              <w:r w:rsidRPr="00C36828" w:rsidDel="00CB3FDD">
                <w:rPr>
                  <w:rFonts w:ascii="標楷體" w:eastAsia="標楷體" w:hAnsi="標楷體" w:hint="eastAsia"/>
                </w:rPr>
                <w:delText>依民法第323條計算之現金卡放款本息餘額</w:delText>
              </w:r>
            </w:del>
          </w:p>
        </w:tc>
        <w:tc>
          <w:tcPr>
            <w:tcW w:w="624" w:type="pct"/>
          </w:tcPr>
          <w:p w14:paraId="38EC223F" w14:textId="78F57B15" w:rsidR="00E24265" w:rsidRPr="00615D4B" w:rsidDel="00CB3FDD" w:rsidRDefault="00E24265" w:rsidP="005F76AD">
            <w:pPr>
              <w:rPr>
                <w:del w:id="16501" w:author="阿毛" w:date="2021-05-21T17:54:00Z"/>
                <w:rFonts w:ascii="標楷體" w:eastAsia="標楷體" w:hAnsi="標楷體"/>
              </w:rPr>
            </w:pPr>
          </w:p>
        </w:tc>
        <w:tc>
          <w:tcPr>
            <w:tcW w:w="624" w:type="pct"/>
          </w:tcPr>
          <w:p w14:paraId="55EAA4A6" w14:textId="7C7FDB92" w:rsidR="00E24265" w:rsidRPr="00615D4B" w:rsidDel="00CB3FDD" w:rsidRDefault="00E24265" w:rsidP="005F76AD">
            <w:pPr>
              <w:rPr>
                <w:del w:id="16502" w:author="阿毛" w:date="2021-05-21T17:54:00Z"/>
                <w:rFonts w:ascii="標楷體" w:eastAsia="標楷體" w:hAnsi="標楷體"/>
              </w:rPr>
            </w:pPr>
          </w:p>
        </w:tc>
        <w:tc>
          <w:tcPr>
            <w:tcW w:w="537" w:type="pct"/>
          </w:tcPr>
          <w:p w14:paraId="25BB6560" w14:textId="5017757C" w:rsidR="00E24265" w:rsidRPr="00615D4B" w:rsidDel="00CB3FDD" w:rsidRDefault="00E24265" w:rsidP="005F76AD">
            <w:pPr>
              <w:rPr>
                <w:del w:id="16503" w:author="阿毛" w:date="2021-05-21T17:54:00Z"/>
                <w:rFonts w:ascii="標楷體" w:eastAsia="標楷體" w:hAnsi="標楷體"/>
              </w:rPr>
            </w:pPr>
          </w:p>
        </w:tc>
        <w:tc>
          <w:tcPr>
            <w:tcW w:w="299" w:type="pct"/>
          </w:tcPr>
          <w:p w14:paraId="212CCB06" w14:textId="2F030338" w:rsidR="00E24265" w:rsidRPr="00615D4B" w:rsidDel="00CB3FDD" w:rsidRDefault="00E24265" w:rsidP="005F76AD">
            <w:pPr>
              <w:rPr>
                <w:del w:id="16504" w:author="阿毛" w:date="2021-05-21T17:54:00Z"/>
                <w:rFonts w:ascii="標楷體" w:eastAsia="標楷體" w:hAnsi="標楷體"/>
              </w:rPr>
            </w:pPr>
          </w:p>
        </w:tc>
        <w:tc>
          <w:tcPr>
            <w:tcW w:w="299" w:type="pct"/>
          </w:tcPr>
          <w:p w14:paraId="4E757308" w14:textId="219F47C6" w:rsidR="00E24265" w:rsidRPr="00615D4B" w:rsidDel="00CB3FDD" w:rsidRDefault="00E24265" w:rsidP="005F76AD">
            <w:pPr>
              <w:rPr>
                <w:del w:id="16505" w:author="阿毛" w:date="2021-05-21T17:54:00Z"/>
                <w:rFonts w:ascii="標楷體" w:eastAsia="標楷體" w:hAnsi="標楷體"/>
              </w:rPr>
            </w:pPr>
          </w:p>
        </w:tc>
        <w:tc>
          <w:tcPr>
            <w:tcW w:w="1643" w:type="pct"/>
          </w:tcPr>
          <w:p w14:paraId="0ACAC92F" w14:textId="769134E4" w:rsidR="00E24265" w:rsidRPr="00615D4B" w:rsidDel="00CB3FDD" w:rsidRDefault="00E24265" w:rsidP="005F76AD">
            <w:pPr>
              <w:rPr>
                <w:del w:id="16506" w:author="阿毛" w:date="2021-05-21T17:54:00Z"/>
                <w:rFonts w:ascii="標楷體" w:eastAsia="標楷體" w:hAnsi="標楷體"/>
              </w:rPr>
            </w:pPr>
          </w:p>
        </w:tc>
      </w:tr>
      <w:tr w:rsidR="00E24265" w:rsidRPr="00615D4B" w:rsidDel="00CB3FDD" w14:paraId="6A3BB512" w14:textId="3AC25AE9" w:rsidTr="005F76AD">
        <w:trPr>
          <w:trHeight w:val="291"/>
          <w:jc w:val="center"/>
          <w:del w:id="16507" w:author="阿毛" w:date="2021-05-21T17:54:00Z"/>
        </w:trPr>
        <w:tc>
          <w:tcPr>
            <w:tcW w:w="219" w:type="pct"/>
          </w:tcPr>
          <w:p w14:paraId="07217E42" w14:textId="14378960" w:rsidR="00E24265" w:rsidRPr="005E579A" w:rsidDel="00CB3FDD" w:rsidRDefault="00E24265" w:rsidP="005F76AD">
            <w:pPr>
              <w:pStyle w:val="af9"/>
              <w:numPr>
                <w:ilvl w:val="0"/>
                <w:numId w:val="58"/>
              </w:numPr>
              <w:ind w:leftChars="0"/>
              <w:rPr>
                <w:del w:id="16508" w:author="阿毛" w:date="2021-05-21T17:54:00Z"/>
                <w:rFonts w:ascii="標楷體" w:eastAsia="標楷體" w:hAnsi="標楷體"/>
              </w:rPr>
            </w:pPr>
          </w:p>
        </w:tc>
        <w:tc>
          <w:tcPr>
            <w:tcW w:w="756" w:type="pct"/>
          </w:tcPr>
          <w:p w14:paraId="2AF569BE" w14:textId="771770C3" w:rsidR="00E24265" w:rsidRPr="00615D4B" w:rsidDel="00CB3FDD" w:rsidRDefault="00E24265" w:rsidP="005F76AD">
            <w:pPr>
              <w:rPr>
                <w:del w:id="16509" w:author="阿毛" w:date="2021-05-21T17:54:00Z"/>
                <w:rFonts w:ascii="標楷體" w:eastAsia="標楷體" w:hAnsi="標楷體"/>
              </w:rPr>
            </w:pPr>
            <w:del w:id="16510" w:author="阿毛" w:date="2021-05-21T17:54:00Z">
              <w:r w:rsidRPr="00C36828" w:rsidDel="00CB3FDD">
                <w:rPr>
                  <w:rFonts w:ascii="標楷體" w:eastAsia="標楷體" w:hAnsi="標楷體" w:hint="eastAsia"/>
                </w:rPr>
                <w:delText>依民法第323</w:delText>
              </w:r>
              <w:r w:rsidRPr="00C36828" w:rsidDel="00CB3FDD">
                <w:rPr>
                  <w:rFonts w:ascii="標楷體" w:eastAsia="標楷體" w:hAnsi="標楷體" w:hint="eastAsia"/>
                </w:rPr>
                <w:lastRenderedPageBreak/>
                <w:delText>條計算之信用卡本息餘額</w:delText>
              </w:r>
            </w:del>
          </w:p>
        </w:tc>
        <w:tc>
          <w:tcPr>
            <w:tcW w:w="624" w:type="pct"/>
          </w:tcPr>
          <w:p w14:paraId="23E6679B" w14:textId="594DD6FC" w:rsidR="00E24265" w:rsidRPr="00615D4B" w:rsidDel="00CB3FDD" w:rsidRDefault="00E24265" w:rsidP="005F76AD">
            <w:pPr>
              <w:rPr>
                <w:del w:id="16511" w:author="阿毛" w:date="2021-05-21T17:54:00Z"/>
                <w:rFonts w:ascii="標楷體" w:eastAsia="標楷體" w:hAnsi="標楷體"/>
              </w:rPr>
            </w:pPr>
          </w:p>
        </w:tc>
        <w:tc>
          <w:tcPr>
            <w:tcW w:w="624" w:type="pct"/>
          </w:tcPr>
          <w:p w14:paraId="59216705" w14:textId="1A3D5BFD" w:rsidR="00E24265" w:rsidRPr="00615D4B" w:rsidDel="00CB3FDD" w:rsidRDefault="00E24265" w:rsidP="005F76AD">
            <w:pPr>
              <w:rPr>
                <w:del w:id="16512" w:author="阿毛" w:date="2021-05-21T17:54:00Z"/>
                <w:rFonts w:ascii="標楷體" w:eastAsia="標楷體" w:hAnsi="標楷體"/>
              </w:rPr>
            </w:pPr>
          </w:p>
        </w:tc>
        <w:tc>
          <w:tcPr>
            <w:tcW w:w="537" w:type="pct"/>
          </w:tcPr>
          <w:p w14:paraId="717A101E" w14:textId="3EFEB59A" w:rsidR="00E24265" w:rsidRPr="00615D4B" w:rsidDel="00CB3FDD" w:rsidRDefault="00E24265" w:rsidP="005F76AD">
            <w:pPr>
              <w:rPr>
                <w:del w:id="16513" w:author="阿毛" w:date="2021-05-21T17:54:00Z"/>
                <w:rFonts w:ascii="標楷體" w:eastAsia="標楷體" w:hAnsi="標楷體"/>
              </w:rPr>
            </w:pPr>
          </w:p>
        </w:tc>
        <w:tc>
          <w:tcPr>
            <w:tcW w:w="299" w:type="pct"/>
          </w:tcPr>
          <w:p w14:paraId="72C93EEA" w14:textId="4C89B3BB" w:rsidR="00E24265" w:rsidRPr="00615D4B" w:rsidDel="00CB3FDD" w:rsidRDefault="00E24265" w:rsidP="005F76AD">
            <w:pPr>
              <w:rPr>
                <w:del w:id="16514" w:author="阿毛" w:date="2021-05-21T17:54:00Z"/>
                <w:rFonts w:ascii="標楷體" w:eastAsia="標楷體" w:hAnsi="標楷體"/>
              </w:rPr>
            </w:pPr>
          </w:p>
        </w:tc>
        <w:tc>
          <w:tcPr>
            <w:tcW w:w="299" w:type="pct"/>
          </w:tcPr>
          <w:p w14:paraId="2D7F8621" w14:textId="59C0DE28" w:rsidR="00E24265" w:rsidRPr="00615D4B" w:rsidDel="00CB3FDD" w:rsidRDefault="00E24265" w:rsidP="005F76AD">
            <w:pPr>
              <w:rPr>
                <w:del w:id="16515" w:author="阿毛" w:date="2021-05-21T17:54:00Z"/>
                <w:rFonts w:ascii="標楷體" w:eastAsia="標楷體" w:hAnsi="標楷體"/>
              </w:rPr>
            </w:pPr>
          </w:p>
        </w:tc>
        <w:tc>
          <w:tcPr>
            <w:tcW w:w="1643" w:type="pct"/>
          </w:tcPr>
          <w:p w14:paraId="104961DA" w14:textId="57177A79" w:rsidR="00E24265" w:rsidRPr="00615D4B" w:rsidDel="00CB3FDD" w:rsidRDefault="00E24265" w:rsidP="005F76AD">
            <w:pPr>
              <w:rPr>
                <w:del w:id="16516" w:author="阿毛" w:date="2021-05-21T17:54:00Z"/>
                <w:rFonts w:ascii="標楷體" w:eastAsia="標楷體" w:hAnsi="標楷體"/>
              </w:rPr>
            </w:pPr>
          </w:p>
        </w:tc>
      </w:tr>
      <w:tr w:rsidR="00E24265" w:rsidRPr="00615D4B" w:rsidDel="00CB3FDD" w14:paraId="2B1B3CD3" w14:textId="4EF7A81C" w:rsidTr="005F76AD">
        <w:trPr>
          <w:trHeight w:val="291"/>
          <w:jc w:val="center"/>
          <w:del w:id="16517" w:author="阿毛" w:date="2021-05-21T17:54:00Z"/>
        </w:trPr>
        <w:tc>
          <w:tcPr>
            <w:tcW w:w="219" w:type="pct"/>
          </w:tcPr>
          <w:p w14:paraId="0F9E5B51" w14:textId="4D266626" w:rsidR="00E24265" w:rsidRPr="005E579A" w:rsidDel="00CB3FDD" w:rsidRDefault="00E24265" w:rsidP="005F76AD">
            <w:pPr>
              <w:pStyle w:val="af9"/>
              <w:numPr>
                <w:ilvl w:val="0"/>
                <w:numId w:val="58"/>
              </w:numPr>
              <w:ind w:leftChars="0"/>
              <w:rPr>
                <w:del w:id="16518" w:author="阿毛" w:date="2021-05-21T17:54:00Z"/>
                <w:rFonts w:ascii="標楷體" w:eastAsia="標楷體" w:hAnsi="標楷體"/>
              </w:rPr>
            </w:pPr>
          </w:p>
        </w:tc>
        <w:tc>
          <w:tcPr>
            <w:tcW w:w="756" w:type="pct"/>
          </w:tcPr>
          <w:p w14:paraId="4921FBDB" w14:textId="1EEF877E" w:rsidR="00E24265" w:rsidRPr="00615D4B" w:rsidDel="00CB3FDD" w:rsidRDefault="00E24265" w:rsidP="005F76AD">
            <w:pPr>
              <w:rPr>
                <w:del w:id="16519" w:author="阿毛" w:date="2021-05-21T17:54:00Z"/>
                <w:rFonts w:ascii="標楷體" w:eastAsia="標楷體" w:hAnsi="標楷體"/>
              </w:rPr>
            </w:pPr>
            <w:del w:id="16520" w:author="阿毛" w:date="2021-05-21T17:54:00Z">
              <w:r w:rsidRPr="00C36828" w:rsidDel="00CB3FDD">
                <w:rPr>
                  <w:rFonts w:ascii="標楷體" w:eastAsia="標楷體" w:hAnsi="標楷體" w:hint="eastAsia"/>
                </w:rPr>
                <w:delText>依民法第323條計算之保證債權本息餘額</w:delText>
              </w:r>
            </w:del>
          </w:p>
        </w:tc>
        <w:tc>
          <w:tcPr>
            <w:tcW w:w="624" w:type="pct"/>
          </w:tcPr>
          <w:p w14:paraId="37C7DAB3" w14:textId="662DBC32" w:rsidR="00E24265" w:rsidRPr="00615D4B" w:rsidDel="00CB3FDD" w:rsidRDefault="00E24265" w:rsidP="005F76AD">
            <w:pPr>
              <w:rPr>
                <w:del w:id="16521" w:author="阿毛" w:date="2021-05-21T17:54:00Z"/>
                <w:rFonts w:ascii="標楷體" w:eastAsia="標楷體" w:hAnsi="標楷體"/>
              </w:rPr>
            </w:pPr>
          </w:p>
        </w:tc>
        <w:tc>
          <w:tcPr>
            <w:tcW w:w="624" w:type="pct"/>
          </w:tcPr>
          <w:p w14:paraId="091DCC37" w14:textId="0399B8B0" w:rsidR="00E24265" w:rsidRPr="00615D4B" w:rsidDel="00CB3FDD" w:rsidRDefault="00E24265" w:rsidP="005F76AD">
            <w:pPr>
              <w:rPr>
                <w:del w:id="16522" w:author="阿毛" w:date="2021-05-21T17:54:00Z"/>
                <w:rFonts w:ascii="標楷體" w:eastAsia="標楷體" w:hAnsi="標楷體"/>
              </w:rPr>
            </w:pPr>
          </w:p>
        </w:tc>
        <w:tc>
          <w:tcPr>
            <w:tcW w:w="537" w:type="pct"/>
          </w:tcPr>
          <w:p w14:paraId="572FFC85" w14:textId="3B4EE857" w:rsidR="00E24265" w:rsidRPr="00615D4B" w:rsidDel="00CB3FDD" w:rsidRDefault="00E24265" w:rsidP="005F76AD">
            <w:pPr>
              <w:rPr>
                <w:del w:id="16523" w:author="阿毛" w:date="2021-05-21T17:54:00Z"/>
                <w:rFonts w:ascii="標楷體" w:eastAsia="標楷體" w:hAnsi="標楷體"/>
              </w:rPr>
            </w:pPr>
          </w:p>
        </w:tc>
        <w:tc>
          <w:tcPr>
            <w:tcW w:w="299" w:type="pct"/>
          </w:tcPr>
          <w:p w14:paraId="66F77067" w14:textId="5D34387B" w:rsidR="00E24265" w:rsidRPr="00615D4B" w:rsidDel="00CB3FDD" w:rsidRDefault="00E24265" w:rsidP="005F76AD">
            <w:pPr>
              <w:rPr>
                <w:del w:id="16524" w:author="阿毛" w:date="2021-05-21T17:54:00Z"/>
                <w:rFonts w:ascii="標楷體" w:eastAsia="標楷體" w:hAnsi="標楷體"/>
              </w:rPr>
            </w:pPr>
          </w:p>
        </w:tc>
        <w:tc>
          <w:tcPr>
            <w:tcW w:w="299" w:type="pct"/>
          </w:tcPr>
          <w:p w14:paraId="3DA00373" w14:textId="3767AF96" w:rsidR="00E24265" w:rsidRPr="00615D4B" w:rsidDel="00CB3FDD" w:rsidRDefault="00E24265" w:rsidP="005F76AD">
            <w:pPr>
              <w:rPr>
                <w:del w:id="16525" w:author="阿毛" w:date="2021-05-21T17:54:00Z"/>
                <w:rFonts w:ascii="標楷體" w:eastAsia="標楷體" w:hAnsi="標楷體"/>
              </w:rPr>
            </w:pPr>
          </w:p>
        </w:tc>
        <w:tc>
          <w:tcPr>
            <w:tcW w:w="1643" w:type="pct"/>
          </w:tcPr>
          <w:p w14:paraId="3EB1190F" w14:textId="1FC7CC5C" w:rsidR="00E24265" w:rsidRPr="00615D4B" w:rsidDel="00CB3FDD" w:rsidRDefault="00E24265" w:rsidP="005F76AD">
            <w:pPr>
              <w:rPr>
                <w:del w:id="16526" w:author="阿毛" w:date="2021-05-21T17:54:00Z"/>
                <w:rFonts w:ascii="標楷體" w:eastAsia="標楷體" w:hAnsi="標楷體"/>
              </w:rPr>
            </w:pPr>
          </w:p>
        </w:tc>
      </w:tr>
      <w:tr w:rsidR="00E24265" w:rsidRPr="00615D4B" w:rsidDel="00CB3FDD" w14:paraId="391ED30A" w14:textId="0E9AE76C" w:rsidTr="005F76AD">
        <w:trPr>
          <w:trHeight w:val="291"/>
          <w:jc w:val="center"/>
          <w:del w:id="16527" w:author="阿毛" w:date="2021-05-21T17:54:00Z"/>
        </w:trPr>
        <w:tc>
          <w:tcPr>
            <w:tcW w:w="219" w:type="pct"/>
          </w:tcPr>
          <w:p w14:paraId="4EF94577" w14:textId="0DF906FA" w:rsidR="00E24265" w:rsidRPr="005E579A" w:rsidDel="00CB3FDD" w:rsidRDefault="00E24265" w:rsidP="005F76AD">
            <w:pPr>
              <w:pStyle w:val="af9"/>
              <w:numPr>
                <w:ilvl w:val="0"/>
                <w:numId w:val="58"/>
              </w:numPr>
              <w:ind w:leftChars="0"/>
              <w:rPr>
                <w:del w:id="16528" w:author="阿毛" w:date="2021-05-21T17:54:00Z"/>
                <w:rFonts w:ascii="標楷體" w:eastAsia="標楷體" w:hAnsi="標楷體"/>
              </w:rPr>
            </w:pPr>
          </w:p>
        </w:tc>
        <w:tc>
          <w:tcPr>
            <w:tcW w:w="756" w:type="pct"/>
          </w:tcPr>
          <w:p w14:paraId="4BEAC5C3" w14:textId="3B8C8141" w:rsidR="00E24265" w:rsidRPr="00615D4B" w:rsidDel="00CB3FDD" w:rsidRDefault="00E24265" w:rsidP="005F76AD">
            <w:pPr>
              <w:rPr>
                <w:del w:id="16529" w:author="阿毛" w:date="2021-05-21T17:54:00Z"/>
                <w:rFonts w:ascii="標楷體" w:eastAsia="標楷體" w:hAnsi="標楷體"/>
              </w:rPr>
            </w:pPr>
            <w:del w:id="16530" w:author="阿毛" w:date="2021-05-21T17:54:00Z">
              <w:r w:rsidRPr="00C36828" w:rsidDel="00CB3FDD">
                <w:rPr>
                  <w:rFonts w:ascii="標楷體" w:eastAsia="標楷體" w:hAnsi="標楷體" w:hint="eastAsia"/>
                </w:rPr>
                <w:delText>信用放款本金</w:delText>
              </w:r>
            </w:del>
          </w:p>
        </w:tc>
        <w:tc>
          <w:tcPr>
            <w:tcW w:w="624" w:type="pct"/>
          </w:tcPr>
          <w:p w14:paraId="08B1BA63" w14:textId="18477461" w:rsidR="00E24265" w:rsidRPr="00615D4B" w:rsidDel="00CB3FDD" w:rsidRDefault="00E24265" w:rsidP="005F76AD">
            <w:pPr>
              <w:rPr>
                <w:del w:id="16531" w:author="阿毛" w:date="2021-05-21T17:54:00Z"/>
                <w:rFonts w:ascii="標楷體" w:eastAsia="標楷體" w:hAnsi="標楷體"/>
              </w:rPr>
            </w:pPr>
          </w:p>
        </w:tc>
        <w:tc>
          <w:tcPr>
            <w:tcW w:w="624" w:type="pct"/>
          </w:tcPr>
          <w:p w14:paraId="254814B3" w14:textId="084877F2" w:rsidR="00E24265" w:rsidRPr="00615D4B" w:rsidDel="00CB3FDD" w:rsidRDefault="00E24265" w:rsidP="005F76AD">
            <w:pPr>
              <w:rPr>
                <w:del w:id="16532" w:author="阿毛" w:date="2021-05-21T17:54:00Z"/>
                <w:rFonts w:ascii="標楷體" w:eastAsia="標楷體" w:hAnsi="標楷體"/>
              </w:rPr>
            </w:pPr>
          </w:p>
        </w:tc>
        <w:tc>
          <w:tcPr>
            <w:tcW w:w="537" w:type="pct"/>
          </w:tcPr>
          <w:p w14:paraId="594EDB5C" w14:textId="5F2E360F" w:rsidR="00E24265" w:rsidRPr="00615D4B" w:rsidDel="00CB3FDD" w:rsidRDefault="00E24265" w:rsidP="005F76AD">
            <w:pPr>
              <w:rPr>
                <w:del w:id="16533" w:author="阿毛" w:date="2021-05-21T17:54:00Z"/>
                <w:rFonts w:ascii="標楷體" w:eastAsia="標楷體" w:hAnsi="標楷體"/>
              </w:rPr>
            </w:pPr>
          </w:p>
        </w:tc>
        <w:tc>
          <w:tcPr>
            <w:tcW w:w="299" w:type="pct"/>
          </w:tcPr>
          <w:p w14:paraId="41424B70" w14:textId="0ADCD1AB" w:rsidR="00E24265" w:rsidRPr="00615D4B" w:rsidDel="00CB3FDD" w:rsidRDefault="00E24265" w:rsidP="005F76AD">
            <w:pPr>
              <w:rPr>
                <w:del w:id="16534" w:author="阿毛" w:date="2021-05-21T17:54:00Z"/>
                <w:rFonts w:ascii="標楷體" w:eastAsia="標楷體" w:hAnsi="標楷體"/>
              </w:rPr>
            </w:pPr>
          </w:p>
        </w:tc>
        <w:tc>
          <w:tcPr>
            <w:tcW w:w="299" w:type="pct"/>
          </w:tcPr>
          <w:p w14:paraId="2754DA8F" w14:textId="54643608" w:rsidR="00E24265" w:rsidRPr="00615D4B" w:rsidDel="00CB3FDD" w:rsidRDefault="00E24265" w:rsidP="005F76AD">
            <w:pPr>
              <w:rPr>
                <w:del w:id="16535" w:author="阿毛" w:date="2021-05-21T17:54:00Z"/>
                <w:rFonts w:ascii="標楷體" w:eastAsia="標楷體" w:hAnsi="標楷體"/>
              </w:rPr>
            </w:pPr>
          </w:p>
        </w:tc>
        <w:tc>
          <w:tcPr>
            <w:tcW w:w="1643" w:type="pct"/>
          </w:tcPr>
          <w:p w14:paraId="7D5175BD" w14:textId="2379B17E" w:rsidR="00E24265" w:rsidRPr="00615D4B" w:rsidDel="00CB3FDD" w:rsidRDefault="00E24265" w:rsidP="005F76AD">
            <w:pPr>
              <w:rPr>
                <w:del w:id="16536" w:author="阿毛" w:date="2021-05-21T17:54:00Z"/>
                <w:rFonts w:ascii="標楷體" w:eastAsia="標楷體" w:hAnsi="標楷體"/>
              </w:rPr>
            </w:pPr>
          </w:p>
        </w:tc>
      </w:tr>
      <w:tr w:rsidR="00E24265" w:rsidRPr="00615D4B" w:rsidDel="00CB3FDD" w14:paraId="3F5EB319" w14:textId="493ED792" w:rsidTr="005F76AD">
        <w:trPr>
          <w:trHeight w:val="291"/>
          <w:jc w:val="center"/>
          <w:del w:id="16537" w:author="阿毛" w:date="2021-05-21T17:54:00Z"/>
        </w:trPr>
        <w:tc>
          <w:tcPr>
            <w:tcW w:w="219" w:type="pct"/>
          </w:tcPr>
          <w:p w14:paraId="6E92F861" w14:textId="67ACD9FF" w:rsidR="00E24265" w:rsidRPr="005E579A" w:rsidDel="00CB3FDD" w:rsidRDefault="00E24265" w:rsidP="005F76AD">
            <w:pPr>
              <w:pStyle w:val="af9"/>
              <w:numPr>
                <w:ilvl w:val="0"/>
                <w:numId w:val="58"/>
              </w:numPr>
              <w:ind w:leftChars="0"/>
              <w:rPr>
                <w:del w:id="16538" w:author="阿毛" w:date="2021-05-21T17:54:00Z"/>
                <w:rFonts w:ascii="標楷體" w:eastAsia="標楷體" w:hAnsi="標楷體"/>
              </w:rPr>
            </w:pPr>
          </w:p>
        </w:tc>
        <w:tc>
          <w:tcPr>
            <w:tcW w:w="756" w:type="pct"/>
          </w:tcPr>
          <w:p w14:paraId="174F8199" w14:textId="7E4744D6" w:rsidR="00E24265" w:rsidRPr="00615D4B" w:rsidDel="00CB3FDD" w:rsidRDefault="00E24265" w:rsidP="005F76AD">
            <w:pPr>
              <w:rPr>
                <w:del w:id="16539" w:author="阿毛" w:date="2021-05-21T17:54:00Z"/>
                <w:rFonts w:ascii="標楷體" w:eastAsia="標楷體" w:hAnsi="標楷體"/>
              </w:rPr>
            </w:pPr>
            <w:del w:id="16540" w:author="阿毛" w:date="2021-05-21T17:54:00Z">
              <w:r w:rsidRPr="00C36828" w:rsidDel="00CB3FDD">
                <w:rPr>
                  <w:rFonts w:ascii="標楷體" w:eastAsia="標楷體" w:hAnsi="標楷體" w:hint="eastAsia"/>
                </w:rPr>
                <w:delText>信用放款利息</w:delText>
              </w:r>
            </w:del>
          </w:p>
        </w:tc>
        <w:tc>
          <w:tcPr>
            <w:tcW w:w="624" w:type="pct"/>
          </w:tcPr>
          <w:p w14:paraId="602B94D6" w14:textId="0F28D17D" w:rsidR="00E24265" w:rsidRPr="00615D4B" w:rsidDel="00CB3FDD" w:rsidRDefault="00E24265" w:rsidP="005F76AD">
            <w:pPr>
              <w:rPr>
                <w:del w:id="16541" w:author="阿毛" w:date="2021-05-21T17:54:00Z"/>
                <w:rFonts w:ascii="標楷體" w:eastAsia="標楷體" w:hAnsi="標楷體"/>
              </w:rPr>
            </w:pPr>
          </w:p>
        </w:tc>
        <w:tc>
          <w:tcPr>
            <w:tcW w:w="624" w:type="pct"/>
          </w:tcPr>
          <w:p w14:paraId="02F9AFCF" w14:textId="2BF952BF" w:rsidR="00E24265" w:rsidRPr="00615D4B" w:rsidDel="00CB3FDD" w:rsidRDefault="00E24265" w:rsidP="005F76AD">
            <w:pPr>
              <w:rPr>
                <w:del w:id="16542" w:author="阿毛" w:date="2021-05-21T17:54:00Z"/>
                <w:rFonts w:ascii="標楷體" w:eastAsia="標楷體" w:hAnsi="標楷體"/>
              </w:rPr>
            </w:pPr>
          </w:p>
        </w:tc>
        <w:tc>
          <w:tcPr>
            <w:tcW w:w="537" w:type="pct"/>
          </w:tcPr>
          <w:p w14:paraId="3FDA586A" w14:textId="16E834EB" w:rsidR="00E24265" w:rsidRPr="00615D4B" w:rsidDel="00CB3FDD" w:rsidRDefault="00E24265" w:rsidP="005F76AD">
            <w:pPr>
              <w:rPr>
                <w:del w:id="16543" w:author="阿毛" w:date="2021-05-21T17:54:00Z"/>
                <w:rFonts w:ascii="標楷體" w:eastAsia="標楷體" w:hAnsi="標楷體"/>
              </w:rPr>
            </w:pPr>
          </w:p>
        </w:tc>
        <w:tc>
          <w:tcPr>
            <w:tcW w:w="299" w:type="pct"/>
          </w:tcPr>
          <w:p w14:paraId="367EA78A" w14:textId="6542D271" w:rsidR="00E24265" w:rsidRPr="00615D4B" w:rsidDel="00CB3FDD" w:rsidRDefault="00E24265" w:rsidP="005F76AD">
            <w:pPr>
              <w:rPr>
                <w:del w:id="16544" w:author="阿毛" w:date="2021-05-21T17:54:00Z"/>
                <w:rFonts w:ascii="標楷體" w:eastAsia="標楷體" w:hAnsi="標楷體"/>
              </w:rPr>
            </w:pPr>
          </w:p>
        </w:tc>
        <w:tc>
          <w:tcPr>
            <w:tcW w:w="299" w:type="pct"/>
          </w:tcPr>
          <w:p w14:paraId="33EE191F" w14:textId="4F90264C" w:rsidR="00E24265" w:rsidRPr="00615D4B" w:rsidDel="00CB3FDD" w:rsidRDefault="00E24265" w:rsidP="005F76AD">
            <w:pPr>
              <w:rPr>
                <w:del w:id="16545" w:author="阿毛" w:date="2021-05-21T17:54:00Z"/>
                <w:rFonts w:ascii="標楷體" w:eastAsia="標楷體" w:hAnsi="標楷體"/>
              </w:rPr>
            </w:pPr>
          </w:p>
        </w:tc>
        <w:tc>
          <w:tcPr>
            <w:tcW w:w="1643" w:type="pct"/>
          </w:tcPr>
          <w:p w14:paraId="504698BF" w14:textId="681A0501" w:rsidR="00E24265" w:rsidRPr="00615D4B" w:rsidDel="00CB3FDD" w:rsidRDefault="00E24265" w:rsidP="005F76AD">
            <w:pPr>
              <w:rPr>
                <w:del w:id="16546" w:author="阿毛" w:date="2021-05-21T17:54:00Z"/>
                <w:rFonts w:ascii="標楷體" w:eastAsia="標楷體" w:hAnsi="標楷體"/>
              </w:rPr>
            </w:pPr>
          </w:p>
        </w:tc>
      </w:tr>
      <w:tr w:rsidR="00E24265" w:rsidRPr="00615D4B" w:rsidDel="00CB3FDD" w14:paraId="4C0A45E2" w14:textId="69FCC2D7" w:rsidTr="005F76AD">
        <w:trPr>
          <w:trHeight w:val="291"/>
          <w:jc w:val="center"/>
          <w:del w:id="16547" w:author="阿毛" w:date="2021-05-21T17:54:00Z"/>
        </w:trPr>
        <w:tc>
          <w:tcPr>
            <w:tcW w:w="219" w:type="pct"/>
          </w:tcPr>
          <w:p w14:paraId="2F09AC83" w14:textId="0AE0DE93" w:rsidR="00E24265" w:rsidRPr="005E579A" w:rsidDel="00CB3FDD" w:rsidRDefault="00E24265" w:rsidP="005F76AD">
            <w:pPr>
              <w:pStyle w:val="af9"/>
              <w:numPr>
                <w:ilvl w:val="0"/>
                <w:numId w:val="58"/>
              </w:numPr>
              <w:ind w:leftChars="0"/>
              <w:rPr>
                <w:del w:id="16548" w:author="阿毛" w:date="2021-05-21T17:54:00Z"/>
                <w:rFonts w:ascii="標楷體" w:eastAsia="標楷體" w:hAnsi="標楷體"/>
              </w:rPr>
            </w:pPr>
          </w:p>
        </w:tc>
        <w:tc>
          <w:tcPr>
            <w:tcW w:w="756" w:type="pct"/>
          </w:tcPr>
          <w:p w14:paraId="212BDCAF" w14:textId="4E0A92DA" w:rsidR="00E24265" w:rsidRPr="00615D4B" w:rsidDel="00CB3FDD" w:rsidRDefault="00E24265" w:rsidP="005F76AD">
            <w:pPr>
              <w:rPr>
                <w:del w:id="16549" w:author="阿毛" w:date="2021-05-21T17:54:00Z"/>
                <w:rFonts w:ascii="標楷體" w:eastAsia="標楷體" w:hAnsi="標楷體"/>
              </w:rPr>
            </w:pPr>
            <w:del w:id="16550" w:author="阿毛" w:date="2021-05-21T17:54:00Z">
              <w:r w:rsidRPr="00C36828" w:rsidDel="00CB3FDD">
                <w:rPr>
                  <w:rFonts w:ascii="標楷體" w:eastAsia="標楷體" w:hAnsi="標楷體" w:hint="eastAsia"/>
                </w:rPr>
                <w:delText>信用放款違約金</w:delText>
              </w:r>
            </w:del>
          </w:p>
        </w:tc>
        <w:tc>
          <w:tcPr>
            <w:tcW w:w="624" w:type="pct"/>
          </w:tcPr>
          <w:p w14:paraId="2ABDD6CE" w14:textId="06B08898" w:rsidR="00E24265" w:rsidRPr="00615D4B" w:rsidDel="00CB3FDD" w:rsidRDefault="00E24265" w:rsidP="005F76AD">
            <w:pPr>
              <w:rPr>
                <w:del w:id="16551" w:author="阿毛" w:date="2021-05-21T17:54:00Z"/>
                <w:rFonts w:ascii="標楷體" w:eastAsia="標楷體" w:hAnsi="標楷體"/>
              </w:rPr>
            </w:pPr>
          </w:p>
        </w:tc>
        <w:tc>
          <w:tcPr>
            <w:tcW w:w="624" w:type="pct"/>
          </w:tcPr>
          <w:p w14:paraId="4FE65D46" w14:textId="3D74E910" w:rsidR="00E24265" w:rsidRPr="00615D4B" w:rsidDel="00CB3FDD" w:rsidRDefault="00E24265" w:rsidP="005F76AD">
            <w:pPr>
              <w:rPr>
                <w:del w:id="16552" w:author="阿毛" w:date="2021-05-21T17:54:00Z"/>
                <w:rFonts w:ascii="標楷體" w:eastAsia="標楷體" w:hAnsi="標楷體"/>
              </w:rPr>
            </w:pPr>
          </w:p>
        </w:tc>
        <w:tc>
          <w:tcPr>
            <w:tcW w:w="537" w:type="pct"/>
          </w:tcPr>
          <w:p w14:paraId="5395285C" w14:textId="491DED58" w:rsidR="00E24265" w:rsidRPr="00615D4B" w:rsidDel="00CB3FDD" w:rsidRDefault="00E24265" w:rsidP="005F76AD">
            <w:pPr>
              <w:rPr>
                <w:del w:id="16553" w:author="阿毛" w:date="2021-05-21T17:54:00Z"/>
                <w:rFonts w:ascii="標楷體" w:eastAsia="標楷體" w:hAnsi="標楷體"/>
              </w:rPr>
            </w:pPr>
          </w:p>
        </w:tc>
        <w:tc>
          <w:tcPr>
            <w:tcW w:w="299" w:type="pct"/>
          </w:tcPr>
          <w:p w14:paraId="1C3A3AC6" w14:textId="1C271D57" w:rsidR="00E24265" w:rsidRPr="00615D4B" w:rsidDel="00CB3FDD" w:rsidRDefault="00E24265" w:rsidP="005F76AD">
            <w:pPr>
              <w:rPr>
                <w:del w:id="16554" w:author="阿毛" w:date="2021-05-21T17:54:00Z"/>
                <w:rFonts w:ascii="標楷體" w:eastAsia="標楷體" w:hAnsi="標楷體"/>
              </w:rPr>
            </w:pPr>
          </w:p>
        </w:tc>
        <w:tc>
          <w:tcPr>
            <w:tcW w:w="299" w:type="pct"/>
          </w:tcPr>
          <w:p w14:paraId="00ED803F" w14:textId="239D5A50" w:rsidR="00E24265" w:rsidRPr="00615D4B" w:rsidDel="00CB3FDD" w:rsidRDefault="00E24265" w:rsidP="005F76AD">
            <w:pPr>
              <w:rPr>
                <w:del w:id="16555" w:author="阿毛" w:date="2021-05-21T17:54:00Z"/>
                <w:rFonts w:ascii="標楷體" w:eastAsia="標楷體" w:hAnsi="標楷體"/>
              </w:rPr>
            </w:pPr>
          </w:p>
        </w:tc>
        <w:tc>
          <w:tcPr>
            <w:tcW w:w="1643" w:type="pct"/>
          </w:tcPr>
          <w:p w14:paraId="325D9AD9" w14:textId="669E8261" w:rsidR="00E24265" w:rsidRPr="00615D4B" w:rsidDel="00CB3FDD" w:rsidRDefault="00E24265" w:rsidP="005F76AD">
            <w:pPr>
              <w:rPr>
                <w:del w:id="16556" w:author="阿毛" w:date="2021-05-21T17:54:00Z"/>
                <w:rFonts w:ascii="標楷體" w:eastAsia="標楷體" w:hAnsi="標楷體"/>
              </w:rPr>
            </w:pPr>
          </w:p>
        </w:tc>
      </w:tr>
      <w:tr w:rsidR="00E24265" w:rsidRPr="00615D4B" w:rsidDel="00CB3FDD" w14:paraId="3DFAC7B5" w14:textId="5B50EF22" w:rsidTr="005F76AD">
        <w:trPr>
          <w:trHeight w:val="291"/>
          <w:jc w:val="center"/>
          <w:del w:id="16557" w:author="阿毛" w:date="2021-05-21T17:54:00Z"/>
        </w:trPr>
        <w:tc>
          <w:tcPr>
            <w:tcW w:w="219" w:type="pct"/>
          </w:tcPr>
          <w:p w14:paraId="4127C648" w14:textId="20CB98C2" w:rsidR="00E24265" w:rsidRPr="005E579A" w:rsidDel="00CB3FDD" w:rsidRDefault="00E24265" w:rsidP="005F76AD">
            <w:pPr>
              <w:pStyle w:val="af9"/>
              <w:numPr>
                <w:ilvl w:val="0"/>
                <w:numId w:val="58"/>
              </w:numPr>
              <w:ind w:leftChars="0"/>
              <w:rPr>
                <w:del w:id="16558" w:author="阿毛" w:date="2021-05-21T17:54:00Z"/>
                <w:rFonts w:ascii="標楷體" w:eastAsia="標楷體" w:hAnsi="標楷體"/>
              </w:rPr>
            </w:pPr>
          </w:p>
        </w:tc>
        <w:tc>
          <w:tcPr>
            <w:tcW w:w="756" w:type="pct"/>
          </w:tcPr>
          <w:p w14:paraId="2DEE8BC7" w14:textId="288DD330" w:rsidR="00E24265" w:rsidRPr="00615D4B" w:rsidDel="00CB3FDD" w:rsidRDefault="00E24265" w:rsidP="005F76AD">
            <w:pPr>
              <w:rPr>
                <w:del w:id="16559" w:author="阿毛" w:date="2021-05-21T17:54:00Z"/>
                <w:rFonts w:ascii="標楷體" w:eastAsia="標楷體" w:hAnsi="標楷體"/>
              </w:rPr>
            </w:pPr>
            <w:del w:id="16560" w:author="阿毛" w:date="2021-05-21T17:54:00Z">
              <w:r w:rsidRPr="00C36828" w:rsidDel="00CB3FDD">
                <w:rPr>
                  <w:rFonts w:ascii="標楷體" w:eastAsia="標楷體" w:hAnsi="標楷體" w:hint="eastAsia"/>
                </w:rPr>
                <w:delText>信用放款其他費用</w:delText>
              </w:r>
            </w:del>
          </w:p>
        </w:tc>
        <w:tc>
          <w:tcPr>
            <w:tcW w:w="624" w:type="pct"/>
          </w:tcPr>
          <w:p w14:paraId="3375200B" w14:textId="63EB99FF" w:rsidR="00E24265" w:rsidRPr="00615D4B" w:rsidDel="00CB3FDD" w:rsidRDefault="00E24265" w:rsidP="005F76AD">
            <w:pPr>
              <w:rPr>
                <w:del w:id="16561" w:author="阿毛" w:date="2021-05-21T17:54:00Z"/>
                <w:rFonts w:ascii="標楷體" w:eastAsia="標楷體" w:hAnsi="標楷體"/>
              </w:rPr>
            </w:pPr>
          </w:p>
        </w:tc>
        <w:tc>
          <w:tcPr>
            <w:tcW w:w="624" w:type="pct"/>
          </w:tcPr>
          <w:p w14:paraId="2F5B1C2A" w14:textId="607FC95D" w:rsidR="00E24265" w:rsidRPr="00615D4B" w:rsidDel="00CB3FDD" w:rsidRDefault="00E24265" w:rsidP="005F76AD">
            <w:pPr>
              <w:rPr>
                <w:del w:id="16562" w:author="阿毛" w:date="2021-05-21T17:54:00Z"/>
                <w:rFonts w:ascii="標楷體" w:eastAsia="標楷體" w:hAnsi="標楷體"/>
              </w:rPr>
            </w:pPr>
          </w:p>
        </w:tc>
        <w:tc>
          <w:tcPr>
            <w:tcW w:w="537" w:type="pct"/>
          </w:tcPr>
          <w:p w14:paraId="55544CC0" w14:textId="215CED0C" w:rsidR="00E24265" w:rsidRPr="00615D4B" w:rsidDel="00CB3FDD" w:rsidRDefault="00E24265" w:rsidP="005F76AD">
            <w:pPr>
              <w:rPr>
                <w:del w:id="16563" w:author="阿毛" w:date="2021-05-21T17:54:00Z"/>
                <w:rFonts w:ascii="標楷體" w:eastAsia="標楷體" w:hAnsi="標楷體"/>
              </w:rPr>
            </w:pPr>
          </w:p>
        </w:tc>
        <w:tc>
          <w:tcPr>
            <w:tcW w:w="299" w:type="pct"/>
          </w:tcPr>
          <w:p w14:paraId="1E114542" w14:textId="04FEAD4B" w:rsidR="00E24265" w:rsidRPr="00615D4B" w:rsidDel="00CB3FDD" w:rsidRDefault="00E24265" w:rsidP="005F76AD">
            <w:pPr>
              <w:rPr>
                <w:del w:id="16564" w:author="阿毛" w:date="2021-05-21T17:54:00Z"/>
                <w:rFonts w:ascii="標楷體" w:eastAsia="標楷體" w:hAnsi="標楷體"/>
              </w:rPr>
            </w:pPr>
          </w:p>
        </w:tc>
        <w:tc>
          <w:tcPr>
            <w:tcW w:w="299" w:type="pct"/>
          </w:tcPr>
          <w:p w14:paraId="179AB0D9" w14:textId="394AD81C" w:rsidR="00E24265" w:rsidRPr="00615D4B" w:rsidDel="00CB3FDD" w:rsidRDefault="00E24265" w:rsidP="005F76AD">
            <w:pPr>
              <w:rPr>
                <w:del w:id="16565" w:author="阿毛" w:date="2021-05-21T17:54:00Z"/>
                <w:rFonts w:ascii="標楷體" w:eastAsia="標楷體" w:hAnsi="標楷體"/>
              </w:rPr>
            </w:pPr>
          </w:p>
        </w:tc>
        <w:tc>
          <w:tcPr>
            <w:tcW w:w="1643" w:type="pct"/>
          </w:tcPr>
          <w:p w14:paraId="247F2D54" w14:textId="0751770D" w:rsidR="00E24265" w:rsidRPr="00615D4B" w:rsidDel="00CB3FDD" w:rsidRDefault="00E24265" w:rsidP="005F76AD">
            <w:pPr>
              <w:rPr>
                <w:del w:id="16566" w:author="阿毛" w:date="2021-05-21T17:54:00Z"/>
                <w:rFonts w:ascii="標楷體" w:eastAsia="標楷體" w:hAnsi="標楷體"/>
              </w:rPr>
            </w:pPr>
          </w:p>
        </w:tc>
      </w:tr>
      <w:tr w:rsidR="00E24265" w:rsidRPr="00615D4B" w:rsidDel="00CB3FDD" w14:paraId="3C534339" w14:textId="3D29BCE6" w:rsidTr="005F76AD">
        <w:trPr>
          <w:trHeight w:val="291"/>
          <w:jc w:val="center"/>
          <w:del w:id="16567" w:author="阿毛" w:date="2021-05-21T17:54:00Z"/>
        </w:trPr>
        <w:tc>
          <w:tcPr>
            <w:tcW w:w="219" w:type="pct"/>
          </w:tcPr>
          <w:p w14:paraId="58CC3C93" w14:textId="4AF2DB25" w:rsidR="00E24265" w:rsidRPr="005E579A" w:rsidDel="00CB3FDD" w:rsidRDefault="00E24265" w:rsidP="005F76AD">
            <w:pPr>
              <w:pStyle w:val="af9"/>
              <w:numPr>
                <w:ilvl w:val="0"/>
                <w:numId w:val="58"/>
              </w:numPr>
              <w:ind w:leftChars="0"/>
              <w:rPr>
                <w:del w:id="16568" w:author="阿毛" w:date="2021-05-21T17:54:00Z"/>
                <w:rFonts w:ascii="標楷體" w:eastAsia="標楷體" w:hAnsi="標楷體"/>
              </w:rPr>
            </w:pPr>
          </w:p>
        </w:tc>
        <w:tc>
          <w:tcPr>
            <w:tcW w:w="756" w:type="pct"/>
          </w:tcPr>
          <w:p w14:paraId="2E3CBABB" w14:textId="352CBF50" w:rsidR="00E24265" w:rsidRPr="00615D4B" w:rsidDel="00CB3FDD" w:rsidRDefault="00E24265" w:rsidP="005F76AD">
            <w:pPr>
              <w:rPr>
                <w:del w:id="16569" w:author="阿毛" w:date="2021-05-21T17:54:00Z"/>
                <w:rFonts w:ascii="標楷體" w:eastAsia="標楷體" w:hAnsi="標楷體"/>
              </w:rPr>
            </w:pPr>
            <w:del w:id="16570" w:author="阿毛" w:date="2021-05-21T17:54:00Z">
              <w:r w:rsidRPr="00C36828" w:rsidDel="00CB3FDD">
                <w:rPr>
                  <w:rFonts w:ascii="標楷體" w:eastAsia="標楷體" w:hAnsi="標楷體" w:hint="eastAsia"/>
                </w:rPr>
                <w:delText>現金卡本金</w:delText>
              </w:r>
            </w:del>
          </w:p>
        </w:tc>
        <w:tc>
          <w:tcPr>
            <w:tcW w:w="624" w:type="pct"/>
          </w:tcPr>
          <w:p w14:paraId="6AD45DEA" w14:textId="10B428F9" w:rsidR="00E24265" w:rsidRPr="00615D4B" w:rsidDel="00CB3FDD" w:rsidRDefault="00E24265" w:rsidP="005F76AD">
            <w:pPr>
              <w:rPr>
                <w:del w:id="16571" w:author="阿毛" w:date="2021-05-21T17:54:00Z"/>
                <w:rFonts w:ascii="標楷體" w:eastAsia="標楷體" w:hAnsi="標楷體"/>
              </w:rPr>
            </w:pPr>
          </w:p>
        </w:tc>
        <w:tc>
          <w:tcPr>
            <w:tcW w:w="624" w:type="pct"/>
          </w:tcPr>
          <w:p w14:paraId="7023CCDF" w14:textId="6A9481D1" w:rsidR="00E24265" w:rsidRPr="00615D4B" w:rsidDel="00CB3FDD" w:rsidRDefault="00E24265" w:rsidP="005F76AD">
            <w:pPr>
              <w:rPr>
                <w:del w:id="16572" w:author="阿毛" w:date="2021-05-21T17:54:00Z"/>
                <w:rFonts w:ascii="標楷體" w:eastAsia="標楷體" w:hAnsi="標楷體"/>
              </w:rPr>
            </w:pPr>
          </w:p>
        </w:tc>
        <w:tc>
          <w:tcPr>
            <w:tcW w:w="537" w:type="pct"/>
          </w:tcPr>
          <w:p w14:paraId="28777263" w14:textId="5E4512F4" w:rsidR="00E24265" w:rsidRPr="00615D4B" w:rsidDel="00CB3FDD" w:rsidRDefault="00E24265" w:rsidP="005F76AD">
            <w:pPr>
              <w:rPr>
                <w:del w:id="16573" w:author="阿毛" w:date="2021-05-21T17:54:00Z"/>
                <w:rFonts w:ascii="標楷體" w:eastAsia="標楷體" w:hAnsi="標楷體"/>
              </w:rPr>
            </w:pPr>
          </w:p>
        </w:tc>
        <w:tc>
          <w:tcPr>
            <w:tcW w:w="299" w:type="pct"/>
          </w:tcPr>
          <w:p w14:paraId="096BFEAF" w14:textId="1AF5074A" w:rsidR="00E24265" w:rsidRPr="00615D4B" w:rsidDel="00CB3FDD" w:rsidRDefault="00E24265" w:rsidP="005F76AD">
            <w:pPr>
              <w:rPr>
                <w:del w:id="16574" w:author="阿毛" w:date="2021-05-21T17:54:00Z"/>
                <w:rFonts w:ascii="標楷體" w:eastAsia="標楷體" w:hAnsi="標楷體"/>
              </w:rPr>
            </w:pPr>
          </w:p>
        </w:tc>
        <w:tc>
          <w:tcPr>
            <w:tcW w:w="299" w:type="pct"/>
          </w:tcPr>
          <w:p w14:paraId="0F163454" w14:textId="452563E5" w:rsidR="00E24265" w:rsidRPr="00615D4B" w:rsidDel="00CB3FDD" w:rsidRDefault="00E24265" w:rsidP="005F76AD">
            <w:pPr>
              <w:rPr>
                <w:del w:id="16575" w:author="阿毛" w:date="2021-05-21T17:54:00Z"/>
                <w:rFonts w:ascii="標楷體" w:eastAsia="標楷體" w:hAnsi="標楷體"/>
              </w:rPr>
            </w:pPr>
          </w:p>
        </w:tc>
        <w:tc>
          <w:tcPr>
            <w:tcW w:w="1643" w:type="pct"/>
          </w:tcPr>
          <w:p w14:paraId="61E22932" w14:textId="46762301" w:rsidR="00E24265" w:rsidRPr="00615D4B" w:rsidDel="00CB3FDD" w:rsidRDefault="00E24265" w:rsidP="005F76AD">
            <w:pPr>
              <w:rPr>
                <w:del w:id="16576" w:author="阿毛" w:date="2021-05-21T17:54:00Z"/>
                <w:rFonts w:ascii="標楷體" w:eastAsia="標楷體" w:hAnsi="標楷體"/>
              </w:rPr>
            </w:pPr>
          </w:p>
        </w:tc>
      </w:tr>
      <w:tr w:rsidR="00E24265" w:rsidRPr="00615D4B" w:rsidDel="00CB3FDD" w14:paraId="17111BE7" w14:textId="21C71781" w:rsidTr="005F76AD">
        <w:trPr>
          <w:trHeight w:val="291"/>
          <w:jc w:val="center"/>
          <w:del w:id="16577" w:author="阿毛" w:date="2021-05-21T17:54:00Z"/>
        </w:trPr>
        <w:tc>
          <w:tcPr>
            <w:tcW w:w="219" w:type="pct"/>
          </w:tcPr>
          <w:p w14:paraId="6146B64D" w14:textId="05408DBD" w:rsidR="00E24265" w:rsidRPr="005E579A" w:rsidDel="00CB3FDD" w:rsidRDefault="00E24265" w:rsidP="005F76AD">
            <w:pPr>
              <w:pStyle w:val="af9"/>
              <w:numPr>
                <w:ilvl w:val="0"/>
                <w:numId w:val="58"/>
              </w:numPr>
              <w:ind w:leftChars="0"/>
              <w:rPr>
                <w:del w:id="16578" w:author="阿毛" w:date="2021-05-21T17:54:00Z"/>
                <w:rFonts w:ascii="標楷體" w:eastAsia="標楷體" w:hAnsi="標楷體"/>
              </w:rPr>
            </w:pPr>
          </w:p>
        </w:tc>
        <w:tc>
          <w:tcPr>
            <w:tcW w:w="756" w:type="pct"/>
          </w:tcPr>
          <w:p w14:paraId="70CC8495" w14:textId="09A23F08" w:rsidR="00E24265" w:rsidRPr="00615D4B" w:rsidDel="00CB3FDD" w:rsidRDefault="00E24265" w:rsidP="005F76AD">
            <w:pPr>
              <w:rPr>
                <w:del w:id="16579" w:author="阿毛" w:date="2021-05-21T17:54:00Z"/>
                <w:rFonts w:ascii="標楷體" w:eastAsia="標楷體" w:hAnsi="標楷體"/>
              </w:rPr>
            </w:pPr>
            <w:del w:id="16580" w:author="阿毛" w:date="2021-05-21T17:54:00Z">
              <w:r w:rsidRPr="00C36828" w:rsidDel="00CB3FDD">
                <w:rPr>
                  <w:rFonts w:ascii="標楷體" w:eastAsia="標楷體" w:hAnsi="標楷體" w:hint="eastAsia"/>
                </w:rPr>
                <w:delText>現金卡利息</w:delText>
              </w:r>
            </w:del>
          </w:p>
        </w:tc>
        <w:tc>
          <w:tcPr>
            <w:tcW w:w="624" w:type="pct"/>
          </w:tcPr>
          <w:p w14:paraId="71073572" w14:textId="3058BC32" w:rsidR="00E24265" w:rsidRPr="00615D4B" w:rsidDel="00CB3FDD" w:rsidRDefault="00E24265" w:rsidP="005F76AD">
            <w:pPr>
              <w:rPr>
                <w:del w:id="16581" w:author="阿毛" w:date="2021-05-21T17:54:00Z"/>
                <w:rFonts w:ascii="標楷體" w:eastAsia="標楷體" w:hAnsi="標楷體"/>
              </w:rPr>
            </w:pPr>
          </w:p>
        </w:tc>
        <w:tc>
          <w:tcPr>
            <w:tcW w:w="624" w:type="pct"/>
          </w:tcPr>
          <w:p w14:paraId="3C9A5737" w14:textId="57389D09" w:rsidR="00E24265" w:rsidRPr="00615D4B" w:rsidDel="00CB3FDD" w:rsidRDefault="00E24265" w:rsidP="005F76AD">
            <w:pPr>
              <w:rPr>
                <w:del w:id="16582" w:author="阿毛" w:date="2021-05-21T17:54:00Z"/>
                <w:rFonts w:ascii="標楷體" w:eastAsia="標楷體" w:hAnsi="標楷體"/>
              </w:rPr>
            </w:pPr>
          </w:p>
        </w:tc>
        <w:tc>
          <w:tcPr>
            <w:tcW w:w="537" w:type="pct"/>
          </w:tcPr>
          <w:p w14:paraId="0810BC1D" w14:textId="31ED3810" w:rsidR="00E24265" w:rsidRPr="00615D4B" w:rsidDel="00CB3FDD" w:rsidRDefault="00E24265" w:rsidP="005F76AD">
            <w:pPr>
              <w:rPr>
                <w:del w:id="16583" w:author="阿毛" w:date="2021-05-21T17:54:00Z"/>
                <w:rFonts w:ascii="標楷體" w:eastAsia="標楷體" w:hAnsi="標楷體"/>
              </w:rPr>
            </w:pPr>
          </w:p>
        </w:tc>
        <w:tc>
          <w:tcPr>
            <w:tcW w:w="299" w:type="pct"/>
          </w:tcPr>
          <w:p w14:paraId="050D63EE" w14:textId="748C96D3" w:rsidR="00E24265" w:rsidRPr="00615D4B" w:rsidDel="00CB3FDD" w:rsidRDefault="00E24265" w:rsidP="005F76AD">
            <w:pPr>
              <w:rPr>
                <w:del w:id="16584" w:author="阿毛" w:date="2021-05-21T17:54:00Z"/>
                <w:rFonts w:ascii="標楷體" w:eastAsia="標楷體" w:hAnsi="標楷體"/>
              </w:rPr>
            </w:pPr>
          </w:p>
        </w:tc>
        <w:tc>
          <w:tcPr>
            <w:tcW w:w="299" w:type="pct"/>
          </w:tcPr>
          <w:p w14:paraId="6DBF4832" w14:textId="508314C3" w:rsidR="00E24265" w:rsidRPr="00615D4B" w:rsidDel="00CB3FDD" w:rsidRDefault="00E24265" w:rsidP="005F76AD">
            <w:pPr>
              <w:rPr>
                <w:del w:id="16585" w:author="阿毛" w:date="2021-05-21T17:54:00Z"/>
                <w:rFonts w:ascii="標楷體" w:eastAsia="標楷體" w:hAnsi="標楷體"/>
              </w:rPr>
            </w:pPr>
          </w:p>
        </w:tc>
        <w:tc>
          <w:tcPr>
            <w:tcW w:w="1643" w:type="pct"/>
          </w:tcPr>
          <w:p w14:paraId="5E41A2D8" w14:textId="4FC05D46" w:rsidR="00E24265" w:rsidRPr="00615D4B" w:rsidDel="00CB3FDD" w:rsidRDefault="00E24265" w:rsidP="005F76AD">
            <w:pPr>
              <w:rPr>
                <w:del w:id="16586" w:author="阿毛" w:date="2021-05-21T17:54:00Z"/>
                <w:rFonts w:ascii="標楷體" w:eastAsia="標楷體" w:hAnsi="標楷體"/>
              </w:rPr>
            </w:pPr>
          </w:p>
        </w:tc>
      </w:tr>
      <w:tr w:rsidR="00E24265" w:rsidRPr="00615D4B" w:rsidDel="00CB3FDD" w14:paraId="12BD7467" w14:textId="53150FA8" w:rsidTr="005F76AD">
        <w:trPr>
          <w:trHeight w:val="291"/>
          <w:jc w:val="center"/>
          <w:del w:id="16587" w:author="阿毛" w:date="2021-05-21T17:54:00Z"/>
        </w:trPr>
        <w:tc>
          <w:tcPr>
            <w:tcW w:w="219" w:type="pct"/>
          </w:tcPr>
          <w:p w14:paraId="066821D2" w14:textId="6DDD77DE" w:rsidR="00E24265" w:rsidRPr="005E579A" w:rsidDel="00CB3FDD" w:rsidRDefault="00E24265" w:rsidP="005F76AD">
            <w:pPr>
              <w:pStyle w:val="af9"/>
              <w:numPr>
                <w:ilvl w:val="0"/>
                <w:numId w:val="58"/>
              </w:numPr>
              <w:ind w:leftChars="0"/>
              <w:rPr>
                <w:del w:id="16588" w:author="阿毛" w:date="2021-05-21T17:54:00Z"/>
                <w:rFonts w:ascii="標楷體" w:eastAsia="標楷體" w:hAnsi="標楷體"/>
              </w:rPr>
            </w:pPr>
          </w:p>
        </w:tc>
        <w:tc>
          <w:tcPr>
            <w:tcW w:w="756" w:type="pct"/>
          </w:tcPr>
          <w:p w14:paraId="63E631E7" w14:textId="63451D39" w:rsidR="00E24265" w:rsidRPr="00615D4B" w:rsidDel="00CB3FDD" w:rsidRDefault="00E24265" w:rsidP="005F76AD">
            <w:pPr>
              <w:rPr>
                <w:del w:id="16589" w:author="阿毛" w:date="2021-05-21T17:54:00Z"/>
                <w:rFonts w:ascii="標楷體" w:eastAsia="標楷體" w:hAnsi="標楷體"/>
              </w:rPr>
            </w:pPr>
            <w:del w:id="16590" w:author="阿毛" w:date="2021-05-21T17:54:00Z">
              <w:r w:rsidRPr="00C36828" w:rsidDel="00CB3FDD">
                <w:rPr>
                  <w:rFonts w:ascii="標楷體" w:eastAsia="標楷體" w:hAnsi="標楷體" w:hint="eastAsia"/>
                </w:rPr>
                <w:delText>現金卡違約金</w:delText>
              </w:r>
            </w:del>
          </w:p>
        </w:tc>
        <w:tc>
          <w:tcPr>
            <w:tcW w:w="624" w:type="pct"/>
          </w:tcPr>
          <w:p w14:paraId="1115691A" w14:textId="6D7EFBDB" w:rsidR="00E24265" w:rsidRPr="00615D4B" w:rsidDel="00CB3FDD" w:rsidRDefault="00E24265" w:rsidP="005F76AD">
            <w:pPr>
              <w:rPr>
                <w:del w:id="16591" w:author="阿毛" w:date="2021-05-21T17:54:00Z"/>
                <w:rFonts w:ascii="標楷體" w:eastAsia="標楷體" w:hAnsi="標楷體"/>
              </w:rPr>
            </w:pPr>
          </w:p>
        </w:tc>
        <w:tc>
          <w:tcPr>
            <w:tcW w:w="624" w:type="pct"/>
          </w:tcPr>
          <w:p w14:paraId="7D6DB96C" w14:textId="3B90ECD5" w:rsidR="00E24265" w:rsidRPr="00615D4B" w:rsidDel="00CB3FDD" w:rsidRDefault="00E24265" w:rsidP="005F76AD">
            <w:pPr>
              <w:rPr>
                <w:del w:id="16592" w:author="阿毛" w:date="2021-05-21T17:54:00Z"/>
                <w:rFonts w:ascii="標楷體" w:eastAsia="標楷體" w:hAnsi="標楷體"/>
              </w:rPr>
            </w:pPr>
          </w:p>
        </w:tc>
        <w:tc>
          <w:tcPr>
            <w:tcW w:w="537" w:type="pct"/>
          </w:tcPr>
          <w:p w14:paraId="756F602A" w14:textId="41DA6CFD" w:rsidR="00E24265" w:rsidRPr="00615D4B" w:rsidDel="00CB3FDD" w:rsidRDefault="00E24265" w:rsidP="005F76AD">
            <w:pPr>
              <w:rPr>
                <w:del w:id="16593" w:author="阿毛" w:date="2021-05-21T17:54:00Z"/>
                <w:rFonts w:ascii="標楷體" w:eastAsia="標楷體" w:hAnsi="標楷體"/>
              </w:rPr>
            </w:pPr>
          </w:p>
        </w:tc>
        <w:tc>
          <w:tcPr>
            <w:tcW w:w="299" w:type="pct"/>
          </w:tcPr>
          <w:p w14:paraId="4CC915E1" w14:textId="7393F5EE" w:rsidR="00E24265" w:rsidRPr="00615D4B" w:rsidDel="00CB3FDD" w:rsidRDefault="00E24265" w:rsidP="005F76AD">
            <w:pPr>
              <w:rPr>
                <w:del w:id="16594" w:author="阿毛" w:date="2021-05-21T17:54:00Z"/>
                <w:rFonts w:ascii="標楷體" w:eastAsia="標楷體" w:hAnsi="標楷體"/>
              </w:rPr>
            </w:pPr>
          </w:p>
        </w:tc>
        <w:tc>
          <w:tcPr>
            <w:tcW w:w="299" w:type="pct"/>
          </w:tcPr>
          <w:p w14:paraId="595944DC" w14:textId="0E4EAB5E" w:rsidR="00E24265" w:rsidRPr="00615D4B" w:rsidDel="00CB3FDD" w:rsidRDefault="00E24265" w:rsidP="005F76AD">
            <w:pPr>
              <w:rPr>
                <w:del w:id="16595" w:author="阿毛" w:date="2021-05-21T17:54:00Z"/>
                <w:rFonts w:ascii="標楷體" w:eastAsia="標楷體" w:hAnsi="標楷體"/>
              </w:rPr>
            </w:pPr>
          </w:p>
        </w:tc>
        <w:tc>
          <w:tcPr>
            <w:tcW w:w="1643" w:type="pct"/>
          </w:tcPr>
          <w:p w14:paraId="50B389E2" w14:textId="7B10EB05" w:rsidR="00E24265" w:rsidRPr="00615D4B" w:rsidDel="00CB3FDD" w:rsidRDefault="00E24265" w:rsidP="005F76AD">
            <w:pPr>
              <w:rPr>
                <w:del w:id="16596" w:author="阿毛" w:date="2021-05-21T17:54:00Z"/>
                <w:rFonts w:ascii="標楷體" w:eastAsia="標楷體" w:hAnsi="標楷體"/>
              </w:rPr>
            </w:pPr>
          </w:p>
        </w:tc>
      </w:tr>
      <w:tr w:rsidR="00E24265" w:rsidRPr="00615D4B" w:rsidDel="00CB3FDD" w14:paraId="1B0D6029" w14:textId="5E5015A7" w:rsidTr="005F76AD">
        <w:trPr>
          <w:trHeight w:val="291"/>
          <w:jc w:val="center"/>
          <w:del w:id="16597" w:author="阿毛" w:date="2021-05-21T17:54:00Z"/>
        </w:trPr>
        <w:tc>
          <w:tcPr>
            <w:tcW w:w="219" w:type="pct"/>
          </w:tcPr>
          <w:p w14:paraId="092749F8" w14:textId="6A068F26" w:rsidR="00E24265" w:rsidRPr="005E579A" w:rsidDel="00CB3FDD" w:rsidRDefault="00E24265" w:rsidP="005F76AD">
            <w:pPr>
              <w:pStyle w:val="af9"/>
              <w:numPr>
                <w:ilvl w:val="0"/>
                <w:numId w:val="58"/>
              </w:numPr>
              <w:ind w:leftChars="0"/>
              <w:rPr>
                <w:del w:id="16598" w:author="阿毛" w:date="2021-05-21T17:54:00Z"/>
                <w:rFonts w:ascii="標楷體" w:eastAsia="標楷體" w:hAnsi="標楷體"/>
              </w:rPr>
            </w:pPr>
          </w:p>
        </w:tc>
        <w:tc>
          <w:tcPr>
            <w:tcW w:w="756" w:type="pct"/>
          </w:tcPr>
          <w:p w14:paraId="434D6B90" w14:textId="7B6258E9" w:rsidR="00E24265" w:rsidRPr="00615D4B" w:rsidDel="00CB3FDD" w:rsidRDefault="00E24265" w:rsidP="005F76AD">
            <w:pPr>
              <w:rPr>
                <w:del w:id="16599" w:author="阿毛" w:date="2021-05-21T17:54:00Z"/>
                <w:rFonts w:ascii="標楷體" w:eastAsia="標楷體" w:hAnsi="標楷體"/>
              </w:rPr>
            </w:pPr>
            <w:del w:id="16600" w:author="阿毛" w:date="2021-05-21T17:54:00Z">
              <w:r w:rsidRPr="00C36828" w:rsidDel="00CB3FDD">
                <w:rPr>
                  <w:rFonts w:ascii="標楷體" w:eastAsia="標楷體" w:hAnsi="標楷體" w:hint="eastAsia"/>
                </w:rPr>
                <w:delText>現金卡其他費用</w:delText>
              </w:r>
            </w:del>
          </w:p>
        </w:tc>
        <w:tc>
          <w:tcPr>
            <w:tcW w:w="624" w:type="pct"/>
          </w:tcPr>
          <w:p w14:paraId="0C243D32" w14:textId="06F9CE8C" w:rsidR="00E24265" w:rsidRPr="00615D4B" w:rsidDel="00CB3FDD" w:rsidRDefault="00E24265" w:rsidP="005F76AD">
            <w:pPr>
              <w:rPr>
                <w:del w:id="16601" w:author="阿毛" w:date="2021-05-21T17:54:00Z"/>
                <w:rFonts w:ascii="標楷體" w:eastAsia="標楷體" w:hAnsi="標楷體"/>
              </w:rPr>
            </w:pPr>
          </w:p>
        </w:tc>
        <w:tc>
          <w:tcPr>
            <w:tcW w:w="624" w:type="pct"/>
          </w:tcPr>
          <w:p w14:paraId="654C5E62" w14:textId="3875738D" w:rsidR="00E24265" w:rsidRPr="00615D4B" w:rsidDel="00CB3FDD" w:rsidRDefault="00E24265" w:rsidP="005F76AD">
            <w:pPr>
              <w:rPr>
                <w:del w:id="16602" w:author="阿毛" w:date="2021-05-21T17:54:00Z"/>
                <w:rFonts w:ascii="標楷體" w:eastAsia="標楷體" w:hAnsi="標楷體"/>
              </w:rPr>
            </w:pPr>
          </w:p>
        </w:tc>
        <w:tc>
          <w:tcPr>
            <w:tcW w:w="537" w:type="pct"/>
          </w:tcPr>
          <w:p w14:paraId="3DCDD0C9" w14:textId="0CDEC5E3" w:rsidR="00E24265" w:rsidRPr="00615D4B" w:rsidDel="00CB3FDD" w:rsidRDefault="00E24265" w:rsidP="005F76AD">
            <w:pPr>
              <w:rPr>
                <w:del w:id="16603" w:author="阿毛" w:date="2021-05-21T17:54:00Z"/>
                <w:rFonts w:ascii="標楷體" w:eastAsia="標楷體" w:hAnsi="標楷體"/>
              </w:rPr>
            </w:pPr>
          </w:p>
        </w:tc>
        <w:tc>
          <w:tcPr>
            <w:tcW w:w="299" w:type="pct"/>
          </w:tcPr>
          <w:p w14:paraId="1BCF7A2D" w14:textId="595A4AE3" w:rsidR="00E24265" w:rsidRPr="00615D4B" w:rsidDel="00CB3FDD" w:rsidRDefault="00E24265" w:rsidP="005F76AD">
            <w:pPr>
              <w:rPr>
                <w:del w:id="16604" w:author="阿毛" w:date="2021-05-21T17:54:00Z"/>
                <w:rFonts w:ascii="標楷體" w:eastAsia="標楷體" w:hAnsi="標楷體"/>
              </w:rPr>
            </w:pPr>
          </w:p>
        </w:tc>
        <w:tc>
          <w:tcPr>
            <w:tcW w:w="299" w:type="pct"/>
          </w:tcPr>
          <w:p w14:paraId="018ECAF2" w14:textId="77F7D3DB" w:rsidR="00E24265" w:rsidRPr="00615D4B" w:rsidDel="00CB3FDD" w:rsidRDefault="00E24265" w:rsidP="005F76AD">
            <w:pPr>
              <w:rPr>
                <w:del w:id="16605" w:author="阿毛" w:date="2021-05-21T17:54:00Z"/>
                <w:rFonts w:ascii="標楷體" w:eastAsia="標楷體" w:hAnsi="標楷體"/>
              </w:rPr>
            </w:pPr>
          </w:p>
        </w:tc>
        <w:tc>
          <w:tcPr>
            <w:tcW w:w="1643" w:type="pct"/>
          </w:tcPr>
          <w:p w14:paraId="5E0C5B09" w14:textId="79878040" w:rsidR="00E24265" w:rsidRPr="00615D4B" w:rsidDel="00CB3FDD" w:rsidRDefault="00E24265" w:rsidP="005F76AD">
            <w:pPr>
              <w:rPr>
                <w:del w:id="16606" w:author="阿毛" w:date="2021-05-21T17:54:00Z"/>
                <w:rFonts w:ascii="標楷體" w:eastAsia="標楷體" w:hAnsi="標楷體"/>
              </w:rPr>
            </w:pPr>
          </w:p>
        </w:tc>
      </w:tr>
      <w:tr w:rsidR="00E24265" w:rsidRPr="00615D4B" w:rsidDel="00CB3FDD" w14:paraId="579E4B01" w14:textId="5CC039E5" w:rsidTr="005F76AD">
        <w:trPr>
          <w:trHeight w:val="291"/>
          <w:jc w:val="center"/>
          <w:del w:id="16607" w:author="阿毛" w:date="2021-05-21T17:54:00Z"/>
        </w:trPr>
        <w:tc>
          <w:tcPr>
            <w:tcW w:w="219" w:type="pct"/>
          </w:tcPr>
          <w:p w14:paraId="6B2EB572" w14:textId="415B91FE" w:rsidR="00E24265" w:rsidRPr="005E579A" w:rsidDel="00CB3FDD" w:rsidRDefault="00E24265" w:rsidP="005F76AD">
            <w:pPr>
              <w:pStyle w:val="af9"/>
              <w:numPr>
                <w:ilvl w:val="0"/>
                <w:numId w:val="58"/>
              </w:numPr>
              <w:ind w:leftChars="0"/>
              <w:rPr>
                <w:del w:id="16608" w:author="阿毛" w:date="2021-05-21T17:54:00Z"/>
                <w:rFonts w:ascii="標楷體" w:eastAsia="標楷體" w:hAnsi="標楷體"/>
              </w:rPr>
            </w:pPr>
          </w:p>
        </w:tc>
        <w:tc>
          <w:tcPr>
            <w:tcW w:w="756" w:type="pct"/>
          </w:tcPr>
          <w:p w14:paraId="79F3CB39" w14:textId="23CB35E4" w:rsidR="00E24265" w:rsidRPr="00615D4B" w:rsidDel="00CB3FDD" w:rsidRDefault="00E24265" w:rsidP="005F76AD">
            <w:pPr>
              <w:rPr>
                <w:del w:id="16609" w:author="阿毛" w:date="2021-05-21T17:54:00Z"/>
                <w:rFonts w:ascii="標楷體" w:eastAsia="標楷體" w:hAnsi="標楷體"/>
              </w:rPr>
            </w:pPr>
            <w:del w:id="16610" w:author="阿毛" w:date="2021-05-21T17:54:00Z">
              <w:r w:rsidRPr="00C36828" w:rsidDel="00CB3FDD">
                <w:rPr>
                  <w:rFonts w:ascii="標楷體" w:eastAsia="標楷體" w:hAnsi="標楷體" w:hint="eastAsia"/>
                </w:rPr>
                <w:delText>信用卡本金</w:delText>
              </w:r>
            </w:del>
          </w:p>
        </w:tc>
        <w:tc>
          <w:tcPr>
            <w:tcW w:w="624" w:type="pct"/>
          </w:tcPr>
          <w:p w14:paraId="18C850CE" w14:textId="45DF3FD3" w:rsidR="00E24265" w:rsidRPr="00615D4B" w:rsidDel="00CB3FDD" w:rsidRDefault="00E24265" w:rsidP="005F76AD">
            <w:pPr>
              <w:rPr>
                <w:del w:id="16611" w:author="阿毛" w:date="2021-05-21T17:54:00Z"/>
                <w:rFonts w:ascii="標楷體" w:eastAsia="標楷體" w:hAnsi="標楷體"/>
              </w:rPr>
            </w:pPr>
          </w:p>
        </w:tc>
        <w:tc>
          <w:tcPr>
            <w:tcW w:w="624" w:type="pct"/>
          </w:tcPr>
          <w:p w14:paraId="57D0B57E" w14:textId="20A04CE2" w:rsidR="00E24265" w:rsidRPr="00615D4B" w:rsidDel="00CB3FDD" w:rsidRDefault="00E24265" w:rsidP="005F76AD">
            <w:pPr>
              <w:rPr>
                <w:del w:id="16612" w:author="阿毛" w:date="2021-05-21T17:54:00Z"/>
                <w:rFonts w:ascii="標楷體" w:eastAsia="標楷體" w:hAnsi="標楷體"/>
              </w:rPr>
            </w:pPr>
          </w:p>
        </w:tc>
        <w:tc>
          <w:tcPr>
            <w:tcW w:w="537" w:type="pct"/>
          </w:tcPr>
          <w:p w14:paraId="7CCF87A0" w14:textId="40B23BAA" w:rsidR="00E24265" w:rsidRPr="00615D4B" w:rsidDel="00CB3FDD" w:rsidRDefault="00E24265" w:rsidP="005F76AD">
            <w:pPr>
              <w:rPr>
                <w:del w:id="16613" w:author="阿毛" w:date="2021-05-21T17:54:00Z"/>
                <w:rFonts w:ascii="標楷體" w:eastAsia="標楷體" w:hAnsi="標楷體"/>
              </w:rPr>
            </w:pPr>
          </w:p>
        </w:tc>
        <w:tc>
          <w:tcPr>
            <w:tcW w:w="299" w:type="pct"/>
          </w:tcPr>
          <w:p w14:paraId="4092F1B2" w14:textId="10A7C021" w:rsidR="00E24265" w:rsidRPr="00615D4B" w:rsidDel="00CB3FDD" w:rsidRDefault="00E24265" w:rsidP="005F76AD">
            <w:pPr>
              <w:rPr>
                <w:del w:id="16614" w:author="阿毛" w:date="2021-05-21T17:54:00Z"/>
                <w:rFonts w:ascii="標楷體" w:eastAsia="標楷體" w:hAnsi="標楷體"/>
              </w:rPr>
            </w:pPr>
          </w:p>
        </w:tc>
        <w:tc>
          <w:tcPr>
            <w:tcW w:w="299" w:type="pct"/>
          </w:tcPr>
          <w:p w14:paraId="604F1B25" w14:textId="0E825D86" w:rsidR="00E24265" w:rsidRPr="00615D4B" w:rsidDel="00CB3FDD" w:rsidRDefault="00E24265" w:rsidP="005F76AD">
            <w:pPr>
              <w:rPr>
                <w:del w:id="16615" w:author="阿毛" w:date="2021-05-21T17:54:00Z"/>
                <w:rFonts w:ascii="標楷體" w:eastAsia="標楷體" w:hAnsi="標楷體"/>
              </w:rPr>
            </w:pPr>
          </w:p>
        </w:tc>
        <w:tc>
          <w:tcPr>
            <w:tcW w:w="1643" w:type="pct"/>
          </w:tcPr>
          <w:p w14:paraId="55D14058" w14:textId="3A4AA59D" w:rsidR="00E24265" w:rsidRPr="00615D4B" w:rsidDel="00CB3FDD" w:rsidRDefault="00E24265" w:rsidP="005F76AD">
            <w:pPr>
              <w:rPr>
                <w:del w:id="16616" w:author="阿毛" w:date="2021-05-21T17:54:00Z"/>
                <w:rFonts w:ascii="標楷體" w:eastAsia="標楷體" w:hAnsi="標楷體"/>
              </w:rPr>
            </w:pPr>
          </w:p>
        </w:tc>
      </w:tr>
      <w:tr w:rsidR="00E24265" w:rsidRPr="00615D4B" w:rsidDel="00CB3FDD" w14:paraId="1838E8CA" w14:textId="35598DF3" w:rsidTr="005F76AD">
        <w:trPr>
          <w:trHeight w:val="291"/>
          <w:jc w:val="center"/>
          <w:del w:id="16617" w:author="阿毛" w:date="2021-05-21T17:54:00Z"/>
        </w:trPr>
        <w:tc>
          <w:tcPr>
            <w:tcW w:w="219" w:type="pct"/>
          </w:tcPr>
          <w:p w14:paraId="6EB059CD" w14:textId="5579F96E" w:rsidR="00E24265" w:rsidRPr="005E579A" w:rsidDel="00CB3FDD" w:rsidRDefault="00E24265" w:rsidP="005F76AD">
            <w:pPr>
              <w:pStyle w:val="af9"/>
              <w:numPr>
                <w:ilvl w:val="0"/>
                <w:numId w:val="58"/>
              </w:numPr>
              <w:ind w:leftChars="0"/>
              <w:rPr>
                <w:del w:id="16618" w:author="阿毛" w:date="2021-05-21T17:54:00Z"/>
                <w:rFonts w:ascii="標楷體" w:eastAsia="標楷體" w:hAnsi="標楷體"/>
              </w:rPr>
            </w:pPr>
          </w:p>
        </w:tc>
        <w:tc>
          <w:tcPr>
            <w:tcW w:w="756" w:type="pct"/>
          </w:tcPr>
          <w:p w14:paraId="7E71F1A6" w14:textId="42219417" w:rsidR="00E24265" w:rsidRPr="00615D4B" w:rsidDel="00CB3FDD" w:rsidRDefault="00E24265" w:rsidP="005F76AD">
            <w:pPr>
              <w:rPr>
                <w:del w:id="16619" w:author="阿毛" w:date="2021-05-21T17:54:00Z"/>
                <w:rFonts w:ascii="標楷體" w:eastAsia="標楷體" w:hAnsi="標楷體"/>
              </w:rPr>
            </w:pPr>
            <w:del w:id="16620" w:author="阿毛" w:date="2021-05-21T17:54:00Z">
              <w:r w:rsidRPr="00C36828" w:rsidDel="00CB3FDD">
                <w:rPr>
                  <w:rFonts w:ascii="標楷體" w:eastAsia="標楷體" w:hAnsi="標楷體" w:hint="eastAsia"/>
                </w:rPr>
                <w:delText>信用卡利息</w:delText>
              </w:r>
            </w:del>
          </w:p>
        </w:tc>
        <w:tc>
          <w:tcPr>
            <w:tcW w:w="624" w:type="pct"/>
          </w:tcPr>
          <w:p w14:paraId="745067F6" w14:textId="1D3B107F" w:rsidR="00E24265" w:rsidRPr="00615D4B" w:rsidDel="00CB3FDD" w:rsidRDefault="00E24265" w:rsidP="005F76AD">
            <w:pPr>
              <w:rPr>
                <w:del w:id="16621" w:author="阿毛" w:date="2021-05-21T17:54:00Z"/>
                <w:rFonts w:ascii="標楷體" w:eastAsia="標楷體" w:hAnsi="標楷體"/>
              </w:rPr>
            </w:pPr>
          </w:p>
        </w:tc>
        <w:tc>
          <w:tcPr>
            <w:tcW w:w="624" w:type="pct"/>
          </w:tcPr>
          <w:p w14:paraId="4BB12F8B" w14:textId="7DF49F51" w:rsidR="00E24265" w:rsidRPr="00615D4B" w:rsidDel="00CB3FDD" w:rsidRDefault="00E24265" w:rsidP="005F76AD">
            <w:pPr>
              <w:rPr>
                <w:del w:id="16622" w:author="阿毛" w:date="2021-05-21T17:54:00Z"/>
                <w:rFonts w:ascii="標楷體" w:eastAsia="標楷體" w:hAnsi="標楷體"/>
              </w:rPr>
            </w:pPr>
          </w:p>
        </w:tc>
        <w:tc>
          <w:tcPr>
            <w:tcW w:w="537" w:type="pct"/>
          </w:tcPr>
          <w:p w14:paraId="6779C5FB" w14:textId="2C90D5B2" w:rsidR="00E24265" w:rsidRPr="00615D4B" w:rsidDel="00CB3FDD" w:rsidRDefault="00E24265" w:rsidP="005F76AD">
            <w:pPr>
              <w:rPr>
                <w:del w:id="16623" w:author="阿毛" w:date="2021-05-21T17:54:00Z"/>
                <w:rFonts w:ascii="標楷體" w:eastAsia="標楷體" w:hAnsi="標楷體"/>
              </w:rPr>
            </w:pPr>
          </w:p>
        </w:tc>
        <w:tc>
          <w:tcPr>
            <w:tcW w:w="299" w:type="pct"/>
          </w:tcPr>
          <w:p w14:paraId="45AD09E5" w14:textId="4B62DD76" w:rsidR="00E24265" w:rsidRPr="00615D4B" w:rsidDel="00CB3FDD" w:rsidRDefault="00E24265" w:rsidP="005F76AD">
            <w:pPr>
              <w:rPr>
                <w:del w:id="16624" w:author="阿毛" w:date="2021-05-21T17:54:00Z"/>
                <w:rFonts w:ascii="標楷體" w:eastAsia="標楷體" w:hAnsi="標楷體"/>
              </w:rPr>
            </w:pPr>
          </w:p>
        </w:tc>
        <w:tc>
          <w:tcPr>
            <w:tcW w:w="299" w:type="pct"/>
          </w:tcPr>
          <w:p w14:paraId="1A617C9F" w14:textId="2AD6E2DE" w:rsidR="00E24265" w:rsidRPr="00615D4B" w:rsidDel="00CB3FDD" w:rsidRDefault="00E24265" w:rsidP="005F76AD">
            <w:pPr>
              <w:rPr>
                <w:del w:id="16625" w:author="阿毛" w:date="2021-05-21T17:54:00Z"/>
                <w:rFonts w:ascii="標楷體" w:eastAsia="標楷體" w:hAnsi="標楷體"/>
              </w:rPr>
            </w:pPr>
          </w:p>
        </w:tc>
        <w:tc>
          <w:tcPr>
            <w:tcW w:w="1643" w:type="pct"/>
          </w:tcPr>
          <w:p w14:paraId="28F69EDA" w14:textId="10CA20D0" w:rsidR="00E24265" w:rsidRPr="00615D4B" w:rsidDel="00CB3FDD" w:rsidRDefault="00E24265" w:rsidP="005F76AD">
            <w:pPr>
              <w:rPr>
                <w:del w:id="16626" w:author="阿毛" w:date="2021-05-21T17:54:00Z"/>
                <w:rFonts w:ascii="標楷體" w:eastAsia="標楷體" w:hAnsi="標楷體"/>
              </w:rPr>
            </w:pPr>
          </w:p>
        </w:tc>
      </w:tr>
      <w:tr w:rsidR="00E24265" w:rsidRPr="00615D4B" w:rsidDel="00CB3FDD" w14:paraId="0BA40DFE" w14:textId="39DDD451" w:rsidTr="005F76AD">
        <w:trPr>
          <w:trHeight w:val="291"/>
          <w:jc w:val="center"/>
          <w:del w:id="16627" w:author="阿毛" w:date="2021-05-21T17:54:00Z"/>
        </w:trPr>
        <w:tc>
          <w:tcPr>
            <w:tcW w:w="219" w:type="pct"/>
          </w:tcPr>
          <w:p w14:paraId="5A474DD2" w14:textId="47A77A92" w:rsidR="00E24265" w:rsidRPr="005E579A" w:rsidDel="00CB3FDD" w:rsidRDefault="00E24265" w:rsidP="005F76AD">
            <w:pPr>
              <w:pStyle w:val="af9"/>
              <w:numPr>
                <w:ilvl w:val="0"/>
                <w:numId w:val="58"/>
              </w:numPr>
              <w:ind w:leftChars="0"/>
              <w:rPr>
                <w:del w:id="16628" w:author="阿毛" w:date="2021-05-21T17:54:00Z"/>
                <w:rFonts w:ascii="標楷體" w:eastAsia="標楷體" w:hAnsi="標楷體"/>
              </w:rPr>
            </w:pPr>
          </w:p>
        </w:tc>
        <w:tc>
          <w:tcPr>
            <w:tcW w:w="756" w:type="pct"/>
          </w:tcPr>
          <w:p w14:paraId="7C815338" w14:textId="09BCDF26" w:rsidR="00E24265" w:rsidRPr="00615D4B" w:rsidDel="00CB3FDD" w:rsidRDefault="00E24265" w:rsidP="005F76AD">
            <w:pPr>
              <w:rPr>
                <w:del w:id="16629" w:author="阿毛" w:date="2021-05-21T17:54:00Z"/>
                <w:rFonts w:ascii="標楷體" w:eastAsia="標楷體" w:hAnsi="標楷體"/>
              </w:rPr>
            </w:pPr>
            <w:del w:id="16630" w:author="阿毛" w:date="2021-05-21T17:54:00Z">
              <w:r w:rsidRPr="00C36828" w:rsidDel="00CB3FDD">
                <w:rPr>
                  <w:rFonts w:ascii="標楷體" w:eastAsia="標楷體" w:hAnsi="標楷體" w:hint="eastAsia"/>
                </w:rPr>
                <w:delText>信用卡違約金</w:delText>
              </w:r>
            </w:del>
          </w:p>
        </w:tc>
        <w:tc>
          <w:tcPr>
            <w:tcW w:w="624" w:type="pct"/>
          </w:tcPr>
          <w:p w14:paraId="086274B2" w14:textId="2DC9765E" w:rsidR="00E24265" w:rsidRPr="00615D4B" w:rsidDel="00CB3FDD" w:rsidRDefault="00E24265" w:rsidP="005F76AD">
            <w:pPr>
              <w:rPr>
                <w:del w:id="16631" w:author="阿毛" w:date="2021-05-21T17:54:00Z"/>
                <w:rFonts w:ascii="標楷體" w:eastAsia="標楷體" w:hAnsi="標楷體"/>
              </w:rPr>
            </w:pPr>
          </w:p>
        </w:tc>
        <w:tc>
          <w:tcPr>
            <w:tcW w:w="624" w:type="pct"/>
          </w:tcPr>
          <w:p w14:paraId="44239320" w14:textId="24CECB84" w:rsidR="00E24265" w:rsidRPr="00615D4B" w:rsidDel="00CB3FDD" w:rsidRDefault="00E24265" w:rsidP="005F76AD">
            <w:pPr>
              <w:rPr>
                <w:del w:id="16632" w:author="阿毛" w:date="2021-05-21T17:54:00Z"/>
                <w:rFonts w:ascii="標楷體" w:eastAsia="標楷體" w:hAnsi="標楷體"/>
              </w:rPr>
            </w:pPr>
          </w:p>
        </w:tc>
        <w:tc>
          <w:tcPr>
            <w:tcW w:w="537" w:type="pct"/>
          </w:tcPr>
          <w:p w14:paraId="23D010E3" w14:textId="2C6258DA" w:rsidR="00E24265" w:rsidRPr="00615D4B" w:rsidDel="00CB3FDD" w:rsidRDefault="00E24265" w:rsidP="005F76AD">
            <w:pPr>
              <w:rPr>
                <w:del w:id="16633" w:author="阿毛" w:date="2021-05-21T17:54:00Z"/>
                <w:rFonts w:ascii="標楷體" w:eastAsia="標楷體" w:hAnsi="標楷體"/>
              </w:rPr>
            </w:pPr>
          </w:p>
        </w:tc>
        <w:tc>
          <w:tcPr>
            <w:tcW w:w="299" w:type="pct"/>
          </w:tcPr>
          <w:p w14:paraId="00249B47" w14:textId="53F76B20" w:rsidR="00E24265" w:rsidRPr="00615D4B" w:rsidDel="00CB3FDD" w:rsidRDefault="00E24265" w:rsidP="005F76AD">
            <w:pPr>
              <w:rPr>
                <w:del w:id="16634" w:author="阿毛" w:date="2021-05-21T17:54:00Z"/>
                <w:rFonts w:ascii="標楷體" w:eastAsia="標楷體" w:hAnsi="標楷體"/>
              </w:rPr>
            </w:pPr>
          </w:p>
        </w:tc>
        <w:tc>
          <w:tcPr>
            <w:tcW w:w="299" w:type="pct"/>
          </w:tcPr>
          <w:p w14:paraId="176598DC" w14:textId="55D592D9" w:rsidR="00E24265" w:rsidRPr="00615D4B" w:rsidDel="00CB3FDD" w:rsidRDefault="00E24265" w:rsidP="005F76AD">
            <w:pPr>
              <w:rPr>
                <w:del w:id="16635" w:author="阿毛" w:date="2021-05-21T17:54:00Z"/>
                <w:rFonts w:ascii="標楷體" w:eastAsia="標楷體" w:hAnsi="標楷體"/>
              </w:rPr>
            </w:pPr>
          </w:p>
        </w:tc>
        <w:tc>
          <w:tcPr>
            <w:tcW w:w="1643" w:type="pct"/>
          </w:tcPr>
          <w:p w14:paraId="2FA5EDE4" w14:textId="7D6F8211" w:rsidR="00E24265" w:rsidRPr="00615D4B" w:rsidDel="00CB3FDD" w:rsidRDefault="00E24265" w:rsidP="005F76AD">
            <w:pPr>
              <w:rPr>
                <w:del w:id="16636" w:author="阿毛" w:date="2021-05-21T17:54:00Z"/>
                <w:rFonts w:ascii="標楷體" w:eastAsia="標楷體" w:hAnsi="標楷體"/>
              </w:rPr>
            </w:pPr>
          </w:p>
        </w:tc>
      </w:tr>
      <w:tr w:rsidR="00E24265" w:rsidRPr="00615D4B" w:rsidDel="00CB3FDD" w14:paraId="7F25B023" w14:textId="502E617D" w:rsidTr="005F76AD">
        <w:trPr>
          <w:trHeight w:val="291"/>
          <w:jc w:val="center"/>
          <w:del w:id="16637" w:author="阿毛" w:date="2021-05-21T17:54:00Z"/>
        </w:trPr>
        <w:tc>
          <w:tcPr>
            <w:tcW w:w="219" w:type="pct"/>
          </w:tcPr>
          <w:p w14:paraId="2FB97DE0" w14:textId="0E26F0EF" w:rsidR="00E24265" w:rsidRPr="005E579A" w:rsidDel="00CB3FDD" w:rsidRDefault="00E24265" w:rsidP="005F76AD">
            <w:pPr>
              <w:pStyle w:val="af9"/>
              <w:numPr>
                <w:ilvl w:val="0"/>
                <w:numId w:val="58"/>
              </w:numPr>
              <w:ind w:leftChars="0"/>
              <w:rPr>
                <w:del w:id="16638" w:author="阿毛" w:date="2021-05-21T17:54:00Z"/>
                <w:rFonts w:ascii="標楷體" w:eastAsia="標楷體" w:hAnsi="標楷體"/>
              </w:rPr>
            </w:pPr>
          </w:p>
        </w:tc>
        <w:tc>
          <w:tcPr>
            <w:tcW w:w="756" w:type="pct"/>
          </w:tcPr>
          <w:p w14:paraId="7A1EC17B" w14:textId="1C29931A" w:rsidR="00E24265" w:rsidRPr="00615D4B" w:rsidDel="00CB3FDD" w:rsidRDefault="00E24265" w:rsidP="005F76AD">
            <w:pPr>
              <w:rPr>
                <w:del w:id="16639" w:author="阿毛" w:date="2021-05-21T17:54:00Z"/>
                <w:rFonts w:ascii="標楷體" w:eastAsia="標楷體" w:hAnsi="標楷體"/>
              </w:rPr>
            </w:pPr>
            <w:del w:id="16640" w:author="阿毛" w:date="2021-05-21T17:54:00Z">
              <w:r w:rsidRPr="00C36828" w:rsidDel="00CB3FDD">
                <w:rPr>
                  <w:rFonts w:ascii="標楷體" w:eastAsia="標楷體" w:hAnsi="標楷體" w:hint="eastAsia"/>
                </w:rPr>
                <w:delText>信用卡其他費用</w:delText>
              </w:r>
            </w:del>
          </w:p>
        </w:tc>
        <w:tc>
          <w:tcPr>
            <w:tcW w:w="624" w:type="pct"/>
          </w:tcPr>
          <w:p w14:paraId="08F173FD" w14:textId="01FD15BB" w:rsidR="00E24265" w:rsidRPr="00615D4B" w:rsidDel="00CB3FDD" w:rsidRDefault="00E24265" w:rsidP="005F76AD">
            <w:pPr>
              <w:rPr>
                <w:del w:id="16641" w:author="阿毛" w:date="2021-05-21T17:54:00Z"/>
                <w:rFonts w:ascii="標楷體" w:eastAsia="標楷體" w:hAnsi="標楷體"/>
              </w:rPr>
            </w:pPr>
          </w:p>
        </w:tc>
        <w:tc>
          <w:tcPr>
            <w:tcW w:w="624" w:type="pct"/>
          </w:tcPr>
          <w:p w14:paraId="31FB5E65" w14:textId="65374CC5" w:rsidR="00E24265" w:rsidRPr="00615D4B" w:rsidDel="00CB3FDD" w:rsidRDefault="00E24265" w:rsidP="005F76AD">
            <w:pPr>
              <w:rPr>
                <w:del w:id="16642" w:author="阿毛" w:date="2021-05-21T17:54:00Z"/>
                <w:rFonts w:ascii="標楷體" w:eastAsia="標楷體" w:hAnsi="標楷體"/>
              </w:rPr>
            </w:pPr>
          </w:p>
        </w:tc>
        <w:tc>
          <w:tcPr>
            <w:tcW w:w="537" w:type="pct"/>
          </w:tcPr>
          <w:p w14:paraId="136105FC" w14:textId="1589175C" w:rsidR="00E24265" w:rsidRPr="00615D4B" w:rsidDel="00CB3FDD" w:rsidRDefault="00E24265" w:rsidP="005F76AD">
            <w:pPr>
              <w:rPr>
                <w:del w:id="16643" w:author="阿毛" w:date="2021-05-21T17:54:00Z"/>
                <w:rFonts w:ascii="標楷體" w:eastAsia="標楷體" w:hAnsi="標楷體"/>
              </w:rPr>
            </w:pPr>
          </w:p>
        </w:tc>
        <w:tc>
          <w:tcPr>
            <w:tcW w:w="299" w:type="pct"/>
          </w:tcPr>
          <w:p w14:paraId="0C2F5E5B" w14:textId="4751DD38" w:rsidR="00E24265" w:rsidRPr="00615D4B" w:rsidDel="00CB3FDD" w:rsidRDefault="00E24265" w:rsidP="005F76AD">
            <w:pPr>
              <w:rPr>
                <w:del w:id="16644" w:author="阿毛" w:date="2021-05-21T17:54:00Z"/>
                <w:rFonts w:ascii="標楷體" w:eastAsia="標楷體" w:hAnsi="標楷體"/>
              </w:rPr>
            </w:pPr>
          </w:p>
        </w:tc>
        <w:tc>
          <w:tcPr>
            <w:tcW w:w="299" w:type="pct"/>
          </w:tcPr>
          <w:p w14:paraId="10437951" w14:textId="2AA07B0C" w:rsidR="00E24265" w:rsidRPr="00615D4B" w:rsidDel="00CB3FDD" w:rsidRDefault="00E24265" w:rsidP="005F76AD">
            <w:pPr>
              <w:rPr>
                <w:del w:id="16645" w:author="阿毛" w:date="2021-05-21T17:54:00Z"/>
                <w:rFonts w:ascii="標楷體" w:eastAsia="標楷體" w:hAnsi="標楷體"/>
              </w:rPr>
            </w:pPr>
          </w:p>
        </w:tc>
        <w:tc>
          <w:tcPr>
            <w:tcW w:w="1643" w:type="pct"/>
          </w:tcPr>
          <w:p w14:paraId="0791CB02" w14:textId="699D3CB2" w:rsidR="00E24265" w:rsidRPr="00615D4B" w:rsidDel="00CB3FDD" w:rsidRDefault="00E24265" w:rsidP="005F76AD">
            <w:pPr>
              <w:rPr>
                <w:del w:id="16646" w:author="阿毛" w:date="2021-05-21T17:54:00Z"/>
                <w:rFonts w:ascii="標楷體" w:eastAsia="標楷體" w:hAnsi="標楷體"/>
              </w:rPr>
            </w:pPr>
          </w:p>
        </w:tc>
      </w:tr>
      <w:tr w:rsidR="00E24265" w:rsidRPr="00615D4B" w:rsidDel="00CB3FDD" w14:paraId="02CBB270" w14:textId="6204D123" w:rsidTr="005F76AD">
        <w:trPr>
          <w:trHeight w:val="291"/>
          <w:jc w:val="center"/>
          <w:del w:id="16647" w:author="阿毛" w:date="2021-05-21T17:54:00Z"/>
        </w:trPr>
        <w:tc>
          <w:tcPr>
            <w:tcW w:w="219" w:type="pct"/>
          </w:tcPr>
          <w:p w14:paraId="63E3398E" w14:textId="1E5ED6AC" w:rsidR="00E24265" w:rsidRPr="005E579A" w:rsidDel="00CB3FDD" w:rsidRDefault="00E24265" w:rsidP="005F76AD">
            <w:pPr>
              <w:pStyle w:val="af9"/>
              <w:numPr>
                <w:ilvl w:val="0"/>
                <w:numId w:val="58"/>
              </w:numPr>
              <w:ind w:leftChars="0"/>
              <w:rPr>
                <w:del w:id="16648" w:author="阿毛" w:date="2021-05-21T17:54:00Z"/>
                <w:rFonts w:ascii="標楷體" w:eastAsia="標楷體" w:hAnsi="標楷體"/>
              </w:rPr>
            </w:pPr>
          </w:p>
        </w:tc>
        <w:tc>
          <w:tcPr>
            <w:tcW w:w="756" w:type="pct"/>
          </w:tcPr>
          <w:p w14:paraId="1F23ECC2" w14:textId="377B48AC" w:rsidR="00E24265" w:rsidRPr="00615D4B" w:rsidDel="00CB3FDD" w:rsidRDefault="00E24265" w:rsidP="005F76AD">
            <w:pPr>
              <w:rPr>
                <w:del w:id="16649" w:author="阿毛" w:date="2021-05-21T17:54:00Z"/>
                <w:rFonts w:ascii="標楷體" w:eastAsia="標楷體" w:hAnsi="標楷體"/>
              </w:rPr>
            </w:pPr>
            <w:del w:id="16650" w:author="阿毛" w:date="2021-05-21T17:54:00Z">
              <w:r w:rsidRPr="00C36828" w:rsidDel="00CB3FDD">
                <w:rPr>
                  <w:rFonts w:ascii="標楷體" w:eastAsia="標楷體" w:hAnsi="標楷體" w:hint="eastAsia"/>
                </w:rPr>
                <w:delText>保證債權本金</w:delText>
              </w:r>
            </w:del>
          </w:p>
        </w:tc>
        <w:tc>
          <w:tcPr>
            <w:tcW w:w="624" w:type="pct"/>
          </w:tcPr>
          <w:p w14:paraId="403E7EBB" w14:textId="0F9FD2D1" w:rsidR="00E24265" w:rsidRPr="00615D4B" w:rsidDel="00CB3FDD" w:rsidRDefault="00E24265" w:rsidP="005F76AD">
            <w:pPr>
              <w:rPr>
                <w:del w:id="16651" w:author="阿毛" w:date="2021-05-21T17:54:00Z"/>
                <w:rFonts w:ascii="標楷體" w:eastAsia="標楷體" w:hAnsi="標楷體"/>
              </w:rPr>
            </w:pPr>
          </w:p>
        </w:tc>
        <w:tc>
          <w:tcPr>
            <w:tcW w:w="624" w:type="pct"/>
          </w:tcPr>
          <w:p w14:paraId="3890A4E0" w14:textId="016757B9" w:rsidR="00E24265" w:rsidRPr="00615D4B" w:rsidDel="00CB3FDD" w:rsidRDefault="00E24265" w:rsidP="005F76AD">
            <w:pPr>
              <w:rPr>
                <w:del w:id="16652" w:author="阿毛" w:date="2021-05-21T17:54:00Z"/>
                <w:rFonts w:ascii="標楷體" w:eastAsia="標楷體" w:hAnsi="標楷體"/>
              </w:rPr>
            </w:pPr>
          </w:p>
        </w:tc>
        <w:tc>
          <w:tcPr>
            <w:tcW w:w="537" w:type="pct"/>
          </w:tcPr>
          <w:p w14:paraId="2011F028" w14:textId="749D05BB" w:rsidR="00E24265" w:rsidRPr="00615D4B" w:rsidDel="00CB3FDD" w:rsidRDefault="00E24265" w:rsidP="005F76AD">
            <w:pPr>
              <w:rPr>
                <w:del w:id="16653" w:author="阿毛" w:date="2021-05-21T17:54:00Z"/>
                <w:rFonts w:ascii="標楷體" w:eastAsia="標楷體" w:hAnsi="標楷體"/>
              </w:rPr>
            </w:pPr>
          </w:p>
        </w:tc>
        <w:tc>
          <w:tcPr>
            <w:tcW w:w="299" w:type="pct"/>
          </w:tcPr>
          <w:p w14:paraId="6B36ECA5" w14:textId="46F1D99C" w:rsidR="00E24265" w:rsidRPr="00615D4B" w:rsidDel="00CB3FDD" w:rsidRDefault="00E24265" w:rsidP="005F76AD">
            <w:pPr>
              <w:rPr>
                <w:del w:id="16654" w:author="阿毛" w:date="2021-05-21T17:54:00Z"/>
                <w:rFonts w:ascii="標楷體" w:eastAsia="標楷體" w:hAnsi="標楷體"/>
              </w:rPr>
            </w:pPr>
          </w:p>
        </w:tc>
        <w:tc>
          <w:tcPr>
            <w:tcW w:w="299" w:type="pct"/>
          </w:tcPr>
          <w:p w14:paraId="35216609" w14:textId="473612A8" w:rsidR="00E24265" w:rsidRPr="00615D4B" w:rsidDel="00CB3FDD" w:rsidRDefault="00E24265" w:rsidP="005F76AD">
            <w:pPr>
              <w:rPr>
                <w:del w:id="16655" w:author="阿毛" w:date="2021-05-21T17:54:00Z"/>
                <w:rFonts w:ascii="標楷體" w:eastAsia="標楷體" w:hAnsi="標楷體"/>
              </w:rPr>
            </w:pPr>
          </w:p>
        </w:tc>
        <w:tc>
          <w:tcPr>
            <w:tcW w:w="1643" w:type="pct"/>
          </w:tcPr>
          <w:p w14:paraId="5D5436EB" w14:textId="0076A0D6" w:rsidR="00E24265" w:rsidRPr="00615D4B" w:rsidDel="00CB3FDD" w:rsidRDefault="00E24265" w:rsidP="005F76AD">
            <w:pPr>
              <w:rPr>
                <w:del w:id="16656" w:author="阿毛" w:date="2021-05-21T17:54:00Z"/>
                <w:rFonts w:ascii="標楷體" w:eastAsia="標楷體" w:hAnsi="標楷體"/>
              </w:rPr>
            </w:pPr>
          </w:p>
        </w:tc>
      </w:tr>
      <w:tr w:rsidR="00E24265" w:rsidRPr="00615D4B" w:rsidDel="00CB3FDD" w14:paraId="113AB9E8" w14:textId="735CFA12" w:rsidTr="005F76AD">
        <w:trPr>
          <w:trHeight w:val="291"/>
          <w:jc w:val="center"/>
          <w:del w:id="16657" w:author="阿毛" w:date="2021-05-21T17:54:00Z"/>
        </w:trPr>
        <w:tc>
          <w:tcPr>
            <w:tcW w:w="219" w:type="pct"/>
          </w:tcPr>
          <w:p w14:paraId="5B8916BA" w14:textId="6DD809AC" w:rsidR="00E24265" w:rsidRPr="005E579A" w:rsidDel="00CB3FDD" w:rsidRDefault="00E24265" w:rsidP="005F76AD">
            <w:pPr>
              <w:pStyle w:val="af9"/>
              <w:numPr>
                <w:ilvl w:val="0"/>
                <w:numId w:val="58"/>
              </w:numPr>
              <w:ind w:leftChars="0"/>
              <w:rPr>
                <w:del w:id="16658" w:author="阿毛" w:date="2021-05-21T17:54:00Z"/>
                <w:rFonts w:ascii="標楷體" w:eastAsia="標楷體" w:hAnsi="標楷體"/>
              </w:rPr>
            </w:pPr>
          </w:p>
        </w:tc>
        <w:tc>
          <w:tcPr>
            <w:tcW w:w="756" w:type="pct"/>
          </w:tcPr>
          <w:p w14:paraId="3539C593" w14:textId="2E554BB8" w:rsidR="00E24265" w:rsidRPr="00615D4B" w:rsidDel="00CB3FDD" w:rsidRDefault="00E24265" w:rsidP="005F76AD">
            <w:pPr>
              <w:rPr>
                <w:del w:id="16659" w:author="阿毛" w:date="2021-05-21T17:54:00Z"/>
                <w:rFonts w:ascii="標楷體" w:eastAsia="標楷體" w:hAnsi="標楷體"/>
              </w:rPr>
            </w:pPr>
            <w:del w:id="16660" w:author="阿毛" w:date="2021-05-21T17:54:00Z">
              <w:r w:rsidRPr="00C36828" w:rsidDel="00CB3FDD">
                <w:rPr>
                  <w:rFonts w:ascii="標楷體" w:eastAsia="標楷體" w:hAnsi="標楷體" w:hint="eastAsia"/>
                </w:rPr>
                <w:delText>保證債權利息</w:delText>
              </w:r>
            </w:del>
          </w:p>
        </w:tc>
        <w:tc>
          <w:tcPr>
            <w:tcW w:w="624" w:type="pct"/>
          </w:tcPr>
          <w:p w14:paraId="045D6761" w14:textId="19468B8B" w:rsidR="00E24265" w:rsidRPr="00615D4B" w:rsidDel="00CB3FDD" w:rsidRDefault="00E24265" w:rsidP="005F76AD">
            <w:pPr>
              <w:rPr>
                <w:del w:id="16661" w:author="阿毛" w:date="2021-05-21T17:54:00Z"/>
                <w:rFonts w:ascii="標楷體" w:eastAsia="標楷體" w:hAnsi="標楷體"/>
              </w:rPr>
            </w:pPr>
          </w:p>
        </w:tc>
        <w:tc>
          <w:tcPr>
            <w:tcW w:w="624" w:type="pct"/>
          </w:tcPr>
          <w:p w14:paraId="0E53B8F3" w14:textId="426401BA" w:rsidR="00E24265" w:rsidRPr="00615D4B" w:rsidDel="00CB3FDD" w:rsidRDefault="00E24265" w:rsidP="005F76AD">
            <w:pPr>
              <w:rPr>
                <w:del w:id="16662" w:author="阿毛" w:date="2021-05-21T17:54:00Z"/>
                <w:rFonts w:ascii="標楷體" w:eastAsia="標楷體" w:hAnsi="標楷體"/>
              </w:rPr>
            </w:pPr>
          </w:p>
        </w:tc>
        <w:tc>
          <w:tcPr>
            <w:tcW w:w="537" w:type="pct"/>
          </w:tcPr>
          <w:p w14:paraId="3CEB0B68" w14:textId="11A3192F" w:rsidR="00E24265" w:rsidRPr="00615D4B" w:rsidDel="00CB3FDD" w:rsidRDefault="00E24265" w:rsidP="005F76AD">
            <w:pPr>
              <w:rPr>
                <w:del w:id="16663" w:author="阿毛" w:date="2021-05-21T17:54:00Z"/>
                <w:rFonts w:ascii="標楷體" w:eastAsia="標楷體" w:hAnsi="標楷體"/>
              </w:rPr>
            </w:pPr>
          </w:p>
        </w:tc>
        <w:tc>
          <w:tcPr>
            <w:tcW w:w="299" w:type="pct"/>
          </w:tcPr>
          <w:p w14:paraId="2021796A" w14:textId="3909E708" w:rsidR="00E24265" w:rsidRPr="00615D4B" w:rsidDel="00CB3FDD" w:rsidRDefault="00E24265" w:rsidP="005F76AD">
            <w:pPr>
              <w:rPr>
                <w:del w:id="16664" w:author="阿毛" w:date="2021-05-21T17:54:00Z"/>
                <w:rFonts w:ascii="標楷體" w:eastAsia="標楷體" w:hAnsi="標楷體"/>
              </w:rPr>
            </w:pPr>
          </w:p>
        </w:tc>
        <w:tc>
          <w:tcPr>
            <w:tcW w:w="299" w:type="pct"/>
          </w:tcPr>
          <w:p w14:paraId="3F3B88D0" w14:textId="4BF0F845" w:rsidR="00E24265" w:rsidRPr="00615D4B" w:rsidDel="00CB3FDD" w:rsidRDefault="00E24265" w:rsidP="005F76AD">
            <w:pPr>
              <w:rPr>
                <w:del w:id="16665" w:author="阿毛" w:date="2021-05-21T17:54:00Z"/>
                <w:rFonts w:ascii="標楷體" w:eastAsia="標楷體" w:hAnsi="標楷體"/>
              </w:rPr>
            </w:pPr>
          </w:p>
        </w:tc>
        <w:tc>
          <w:tcPr>
            <w:tcW w:w="1643" w:type="pct"/>
          </w:tcPr>
          <w:p w14:paraId="69FC5AF8" w14:textId="76714B26" w:rsidR="00E24265" w:rsidRPr="00615D4B" w:rsidDel="00CB3FDD" w:rsidRDefault="00E24265" w:rsidP="005F76AD">
            <w:pPr>
              <w:rPr>
                <w:del w:id="16666" w:author="阿毛" w:date="2021-05-21T17:54:00Z"/>
                <w:rFonts w:ascii="標楷體" w:eastAsia="標楷體" w:hAnsi="標楷體"/>
              </w:rPr>
            </w:pPr>
          </w:p>
        </w:tc>
      </w:tr>
      <w:tr w:rsidR="00E24265" w:rsidRPr="00615D4B" w:rsidDel="00CB3FDD" w14:paraId="24416A39" w14:textId="58228F24" w:rsidTr="005F76AD">
        <w:trPr>
          <w:trHeight w:val="291"/>
          <w:jc w:val="center"/>
          <w:del w:id="16667" w:author="阿毛" w:date="2021-05-21T17:54:00Z"/>
        </w:trPr>
        <w:tc>
          <w:tcPr>
            <w:tcW w:w="219" w:type="pct"/>
          </w:tcPr>
          <w:p w14:paraId="14FABCA5" w14:textId="50F27BC0" w:rsidR="00E24265" w:rsidRPr="005E579A" w:rsidDel="00CB3FDD" w:rsidRDefault="00E24265" w:rsidP="005F76AD">
            <w:pPr>
              <w:pStyle w:val="af9"/>
              <w:numPr>
                <w:ilvl w:val="0"/>
                <w:numId w:val="58"/>
              </w:numPr>
              <w:ind w:leftChars="0"/>
              <w:rPr>
                <w:del w:id="16668" w:author="阿毛" w:date="2021-05-21T17:54:00Z"/>
                <w:rFonts w:ascii="標楷體" w:eastAsia="標楷體" w:hAnsi="標楷體"/>
              </w:rPr>
            </w:pPr>
          </w:p>
        </w:tc>
        <w:tc>
          <w:tcPr>
            <w:tcW w:w="756" w:type="pct"/>
          </w:tcPr>
          <w:p w14:paraId="7223C4BB" w14:textId="7F02490B" w:rsidR="00E24265" w:rsidRPr="00615D4B" w:rsidDel="00CB3FDD" w:rsidRDefault="00E24265" w:rsidP="005F76AD">
            <w:pPr>
              <w:rPr>
                <w:del w:id="16669" w:author="阿毛" w:date="2021-05-21T17:54:00Z"/>
                <w:rFonts w:ascii="標楷體" w:eastAsia="標楷體" w:hAnsi="標楷體"/>
              </w:rPr>
            </w:pPr>
            <w:del w:id="16670" w:author="阿毛" w:date="2021-05-21T17:54:00Z">
              <w:r w:rsidRPr="00C36828" w:rsidDel="00CB3FDD">
                <w:rPr>
                  <w:rFonts w:ascii="標楷體" w:eastAsia="標楷體" w:hAnsi="標楷體" w:hint="eastAsia"/>
                </w:rPr>
                <w:delText>保證債權違約金</w:delText>
              </w:r>
            </w:del>
          </w:p>
        </w:tc>
        <w:tc>
          <w:tcPr>
            <w:tcW w:w="624" w:type="pct"/>
          </w:tcPr>
          <w:p w14:paraId="613F1C03" w14:textId="15B914E0" w:rsidR="00E24265" w:rsidRPr="00615D4B" w:rsidDel="00CB3FDD" w:rsidRDefault="00E24265" w:rsidP="005F76AD">
            <w:pPr>
              <w:rPr>
                <w:del w:id="16671" w:author="阿毛" w:date="2021-05-21T17:54:00Z"/>
                <w:rFonts w:ascii="標楷體" w:eastAsia="標楷體" w:hAnsi="標楷體"/>
              </w:rPr>
            </w:pPr>
          </w:p>
        </w:tc>
        <w:tc>
          <w:tcPr>
            <w:tcW w:w="624" w:type="pct"/>
          </w:tcPr>
          <w:p w14:paraId="4D229673" w14:textId="78628759" w:rsidR="00E24265" w:rsidRPr="00615D4B" w:rsidDel="00CB3FDD" w:rsidRDefault="00E24265" w:rsidP="005F76AD">
            <w:pPr>
              <w:rPr>
                <w:del w:id="16672" w:author="阿毛" w:date="2021-05-21T17:54:00Z"/>
                <w:rFonts w:ascii="標楷體" w:eastAsia="標楷體" w:hAnsi="標楷體"/>
              </w:rPr>
            </w:pPr>
          </w:p>
        </w:tc>
        <w:tc>
          <w:tcPr>
            <w:tcW w:w="537" w:type="pct"/>
          </w:tcPr>
          <w:p w14:paraId="42F2A12E" w14:textId="76EF6773" w:rsidR="00E24265" w:rsidRPr="00615D4B" w:rsidDel="00CB3FDD" w:rsidRDefault="00E24265" w:rsidP="005F76AD">
            <w:pPr>
              <w:rPr>
                <w:del w:id="16673" w:author="阿毛" w:date="2021-05-21T17:54:00Z"/>
                <w:rFonts w:ascii="標楷體" w:eastAsia="標楷體" w:hAnsi="標楷體"/>
              </w:rPr>
            </w:pPr>
          </w:p>
        </w:tc>
        <w:tc>
          <w:tcPr>
            <w:tcW w:w="299" w:type="pct"/>
          </w:tcPr>
          <w:p w14:paraId="711E2EA9" w14:textId="5960AC60" w:rsidR="00E24265" w:rsidRPr="00615D4B" w:rsidDel="00CB3FDD" w:rsidRDefault="00E24265" w:rsidP="005F76AD">
            <w:pPr>
              <w:rPr>
                <w:del w:id="16674" w:author="阿毛" w:date="2021-05-21T17:54:00Z"/>
                <w:rFonts w:ascii="標楷體" w:eastAsia="標楷體" w:hAnsi="標楷體"/>
              </w:rPr>
            </w:pPr>
          </w:p>
        </w:tc>
        <w:tc>
          <w:tcPr>
            <w:tcW w:w="299" w:type="pct"/>
          </w:tcPr>
          <w:p w14:paraId="2DF0F824" w14:textId="6CC1B39E" w:rsidR="00E24265" w:rsidRPr="00615D4B" w:rsidDel="00CB3FDD" w:rsidRDefault="00E24265" w:rsidP="005F76AD">
            <w:pPr>
              <w:rPr>
                <w:del w:id="16675" w:author="阿毛" w:date="2021-05-21T17:54:00Z"/>
                <w:rFonts w:ascii="標楷體" w:eastAsia="標楷體" w:hAnsi="標楷體"/>
              </w:rPr>
            </w:pPr>
          </w:p>
        </w:tc>
        <w:tc>
          <w:tcPr>
            <w:tcW w:w="1643" w:type="pct"/>
          </w:tcPr>
          <w:p w14:paraId="106C428A" w14:textId="5E149EF2" w:rsidR="00E24265" w:rsidRPr="00615D4B" w:rsidDel="00CB3FDD" w:rsidRDefault="00E24265" w:rsidP="005F76AD">
            <w:pPr>
              <w:rPr>
                <w:del w:id="16676" w:author="阿毛" w:date="2021-05-21T17:54:00Z"/>
                <w:rFonts w:ascii="標楷體" w:eastAsia="標楷體" w:hAnsi="標楷體"/>
              </w:rPr>
            </w:pPr>
          </w:p>
        </w:tc>
      </w:tr>
      <w:tr w:rsidR="00E24265" w:rsidRPr="00615D4B" w:rsidDel="00CB3FDD" w14:paraId="222744EC" w14:textId="3DF060EE" w:rsidTr="005F76AD">
        <w:trPr>
          <w:trHeight w:val="291"/>
          <w:jc w:val="center"/>
          <w:del w:id="16677" w:author="阿毛" w:date="2021-05-21T17:54:00Z"/>
        </w:trPr>
        <w:tc>
          <w:tcPr>
            <w:tcW w:w="219" w:type="pct"/>
          </w:tcPr>
          <w:p w14:paraId="7C94C81F" w14:textId="40DA4121" w:rsidR="00E24265" w:rsidRPr="005E579A" w:rsidDel="00CB3FDD" w:rsidRDefault="00E24265" w:rsidP="005F76AD">
            <w:pPr>
              <w:pStyle w:val="af9"/>
              <w:numPr>
                <w:ilvl w:val="0"/>
                <w:numId w:val="58"/>
              </w:numPr>
              <w:ind w:leftChars="0"/>
              <w:rPr>
                <w:del w:id="16678" w:author="阿毛" w:date="2021-05-21T17:54:00Z"/>
                <w:rFonts w:ascii="標楷體" w:eastAsia="標楷體" w:hAnsi="標楷體"/>
              </w:rPr>
            </w:pPr>
          </w:p>
        </w:tc>
        <w:tc>
          <w:tcPr>
            <w:tcW w:w="756" w:type="pct"/>
          </w:tcPr>
          <w:p w14:paraId="72CE4F09" w14:textId="1F2B3531" w:rsidR="00E24265" w:rsidRPr="00615D4B" w:rsidDel="00CB3FDD" w:rsidRDefault="00E24265" w:rsidP="005F76AD">
            <w:pPr>
              <w:rPr>
                <w:del w:id="16679" w:author="阿毛" w:date="2021-05-21T17:54:00Z"/>
                <w:rFonts w:ascii="標楷體" w:eastAsia="標楷體" w:hAnsi="標楷體"/>
              </w:rPr>
            </w:pPr>
            <w:del w:id="16680" w:author="阿毛" w:date="2021-05-21T17:54:00Z">
              <w:r w:rsidRPr="00C36828" w:rsidDel="00CB3FDD">
                <w:rPr>
                  <w:rFonts w:ascii="標楷體" w:eastAsia="標楷體" w:hAnsi="標楷體" w:hint="eastAsia"/>
                </w:rPr>
                <w:delText>保證債權其他費用</w:delText>
              </w:r>
            </w:del>
          </w:p>
        </w:tc>
        <w:tc>
          <w:tcPr>
            <w:tcW w:w="624" w:type="pct"/>
          </w:tcPr>
          <w:p w14:paraId="6FBAFD2F" w14:textId="57A4665A" w:rsidR="00E24265" w:rsidRPr="00615D4B" w:rsidDel="00CB3FDD" w:rsidRDefault="00E24265" w:rsidP="005F76AD">
            <w:pPr>
              <w:rPr>
                <w:del w:id="16681" w:author="阿毛" w:date="2021-05-21T17:54:00Z"/>
                <w:rFonts w:ascii="標楷體" w:eastAsia="標楷體" w:hAnsi="標楷體"/>
              </w:rPr>
            </w:pPr>
          </w:p>
        </w:tc>
        <w:tc>
          <w:tcPr>
            <w:tcW w:w="624" w:type="pct"/>
          </w:tcPr>
          <w:p w14:paraId="738FEA15" w14:textId="58F76475" w:rsidR="00E24265" w:rsidRPr="00615D4B" w:rsidDel="00CB3FDD" w:rsidRDefault="00E24265" w:rsidP="005F76AD">
            <w:pPr>
              <w:rPr>
                <w:del w:id="16682" w:author="阿毛" w:date="2021-05-21T17:54:00Z"/>
                <w:rFonts w:ascii="標楷體" w:eastAsia="標楷體" w:hAnsi="標楷體"/>
              </w:rPr>
            </w:pPr>
          </w:p>
        </w:tc>
        <w:tc>
          <w:tcPr>
            <w:tcW w:w="537" w:type="pct"/>
          </w:tcPr>
          <w:p w14:paraId="73142B20" w14:textId="25D5CD93" w:rsidR="00E24265" w:rsidRPr="00615D4B" w:rsidDel="00CB3FDD" w:rsidRDefault="00E24265" w:rsidP="005F76AD">
            <w:pPr>
              <w:rPr>
                <w:del w:id="16683" w:author="阿毛" w:date="2021-05-21T17:54:00Z"/>
                <w:rFonts w:ascii="標楷體" w:eastAsia="標楷體" w:hAnsi="標楷體"/>
              </w:rPr>
            </w:pPr>
          </w:p>
        </w:tc>
        <w:tc>
          <w:tcPr>
            <w:tcW w:w="299" w:type="pct"/>
          </w:tcPr>
          <w:p w14:paraId="67C7626F" w14:textId="163C378D" w:rsidR="00E24265" w:rsidRPr="00615D4B" w:rsidDel="00CB3FDD" w:rsidRDefault="00E24265" w:rsidP="005F76AD">
            <w:pPr>
              <w:rPr>
                <w:del w:id="16684" w:author="阿毛" w:date="2021-05-21T17:54:00Z"/>
                <w:rFonts w:ascii="標楷體" w:eastAsia="標楷體" w:hAnsi="標楷體"/>
              </w:rPr>
            </w:pPr>
          </w:p>
        </w:tc>
        <w:tc>
          <w:tcPr>
            <w:tcW w:w="299" w:type="pct"/>
          </w:tcPr>
          <w:p w14:paraId="6718273F" w14:textId="1F2BEA13" w:rsidR="00E24265" w:rsidRPr="00615D4B" w:rsidDel="00CB3FDD" w:rsidRDefault="00E24265" w:rsidP="005F76AD">
            <w:pPr>
              <w:rPr>
                <w:del w:id="16685" w:author="阿毛" w:date="2021-05-21T17:54:00Z"/>
                <w:rFonts w:ascii="標楷體" w:eastAsia="標楷體" w:hAnsi="標楷體"/>
              </w:rPr>
            </w:pPr>
          </w:p>
        </w:tc>
        <w:tc>
          <w:tcPr>
            <w:tcW w:w="1643" w:type="pct"/>
          </w:tcPr>
          <w:p w14:paraId="24A67D72" w14:textId="72BFAA2C" w:rsidR="00E24265" w:rsidRPr="00615D4B" w:rsidDel="00CB3FDD" w:rsidRDefault="00E24265" w:rsidP="005F76AD">
            <w:pPr>
              <w:rPr>
                <w:del w:id="16686" w:author="阿毛" w:date="2021-05-21T17:54:00Z"/>
                <w:rFonts w:ascii="標楷體" w:eastAsia="標楷體" w:hAnsi="標楷體"/>
              </w:rPr>
            </w:pPr>
          </w:p>
        </w:tc>
      </w:tr>
      <w:tr w:rsidR="00E24265" w:rsidRPr="00615D4B" w:rsidDel="00CB3FDD" w14:paraId="08C1F1C3" w14:textId="59244F89" w:rsidTr="005F76AD">
        <w:trPr>
          <w:trHeight w:val="291"/>
          <w:jc w:val="center"/>
          <w:del w:id="16687" w:author="阿毛" w:date="2021-05-21T17:54:00Z"/>
        </w:trPr>
        <w:tc>
          <w:tcPr>
            <w:tcW w:w="219" w:type="pct"/>
          </w:tcPr>
          <w:p w14:paraId="578BE8A6" w14:textId="49C3698B" w:rsidR="00E24265" w:rsidRPr="005E579A" w:rsidDel="00CB3FDD" w:rsidRDefault="00E24265" w:rsidP="005F76AD">
            <w:pPr>
              <w:pStyle w:val="af9"/>
              <w:numPr>
                <w:ilvl w:val="0"/>
                <w:numId w:val="58"/>
              </w:numPr>
              <w:ind w:leftChars="0"/>
              <w:rPr>
                <w:del w:id="16688" w:author="阿毛" w:date="2021-05-21T17:54:00Z"/>
                <w:rFonts w:ascii="標楷體" w:eastAsia="標楷體" w:hAnsi="標楷體"/>
              </w:rPr>
            </w:pPr>
          </w:p>
        </w:tc>
        <w:tc>
          <w:tcPr>
            <w:tcW w:w="756" w:type="pct"/>
          </w:tcPr>
          <w:p w14:paraId="2D691D1F" w14:textId="2E4F108B" w:rsidR="00E24265" w:rsidRPr="00615D4B" w:rsidDel="00CB3FDD" w:rsidRDefault="00E24265" w:rsidP="005F76AD">
            <w:pPr>
              <w:rPr>
                <w:del w:id="16689" w:author="阿毛" w:date="2021-05-21T17:54:00Z"/>
                <w:rFonts w:ascii="標楷體" w:eastAsia="標楷體" w:hAnsi="標楷體"/>
              </w:rPr>
            </w:pPr>
            <w:del w:id="16690" w:author="阿毛" w:date="2021-05-21T17:54:00Z">
              <w:r w:rsidRPr="00C36828" w:rsidDel="00CB3FDD">
                <w:rPr>
                  <w:rFonts w:ascii="標楷體" w:eastAsia="標楷體" w:hAnsi="標楷體" w:hint="eastAsia"/>
                </w:rPr>
                <w:delText>轉JCIC文字檔日期</w:delText>
              </w:r>
            </w:del>
          </w:p>
        </w:tc>
        <w:tc>
          <w:tcPr>
            <w:tcW w:w="624" w:type="pct"/>
          </w:tcPr>
          <w:p w14:paraId="348EE88F" w14:textId="2A3A677C" w:rsidR="00E24265" w:rsidRPr="00615D4B" w:rsidDel="00CB3FDD" w:rsidRDefault="00E24265" w:rsidP="005F76AD">
            <w:pPr>
              <w:rPr>
                <w:del w:id="16691" w:author="阿毛" w:date="2021-05-21T17:54:00Z"/>
                <w:rFonts w:ascii="標楷體" w:eastAsia="標楷體" w:hAnsi="標楷體"/>
              </w:rPr>
            </w:pPr>
          </w:p>
        </w:tc>
        <w:tc>
          <w:tcPr>
            <w:tcW w:w="624" w:type="pct"/>
          </w:tcPr>
          <w:p w14:paraId="697C7590" w14:textId="1DA0C25C" w:rsidR="00E24265" w:rsidRPr="00615D4B" w:rsidDel="00CB3FDD" w:rsidRDefault="00E24265" w:rsidP="005F76AD">
            <w:pPr>
              <w:rPr>
                <w:del w:id="16692" w:author="阿毛" w:date="2021-05-21T17:54:00Z"/>
                <w:rFonts w:ascii="標楷體" w:eastAsia="標楷體" w:hAnsi="標楷體"/>
              </w:rPr>
            </w:pPr>
          </w:p>
        </w:tc>
        <w:tc>
          <w:tcPr>
            <w:tcW w:w="537" w:type="pct"/>
          </w:tcPr>
          <w:p w14:paraId="66B6F751" w14:textId="3B4D13BF" w:rsidR="00E24265" w:rsidRPr="00615D4B" w:rsidDel="00CB3FDD" w:rsidRDefault="00E24265" w:rsidP="005F76AD">
            <w:pPr>
              <w:rPr>
                <w:del w:id="16693" w:author="阿毛" w:date="2021-05-21T17:54:00Z"/>
                <w:rFonts w:ascii="標楷體" w:eastAsia="標楷體" w:hAnsi="標楷體"/>
              </w:rPr>
            </w:pPr>
          </w:p>
        </w:tc>
        <w:tc>
          <w:tcPr>
            <w:tcW w:w="299" w:type="pct"/>
          </w:tcPr>
          <w:p w14:paraId="143ACEBF" w14:textId="16FB5570" w:rsidR="00E24265" w:rsidRPr="00615D4B" w:rsidDel="00CB3FDD" w:rsidRDefault="00E24265" w:rsidP="005F76AD">
            <w:pPr>
              <w:rPr>
                <w:del w:id="16694" w:author="阿毛" w:date="2021-05-21T17:54:00Z"/>
                <w:rFonts w:ascii="標楷體" w:eastAsia="標楷體" w:hAnsi="標楷體"/>
              </w:rPr>
            </w:pPr>
          </w:p>
        </w:tc>
        <w:tc>
          <w:tcPr>
            <w:tcW w:w="299" w:type="pct"/>
          </w:tcPr>
          <w:p w14:paraId="2F1A3394" w14:textId="4309755D" w:rsidR="00E24265" w:rsidRPr="00615D4B" w:rsidDel="00CB3FDD" w:rsidRDefault="00E24265" w:rsidP="005F76AD">
            <w:pPr>
              <w:rPr>
                <w:del w:id="16695" w:author="阿毛" w:date="2021-05-21T17:54:00Z"/>
                <w:rFonts w:ascii="標楷體" w:eastAsia="標楷體" w:hAnsi="標楷體"/>
              </w:rPr>
            </w:pPr>
          </w:p>
        </w:tc>
        <w:tc>
          <w:tcPr>
            <w:tcW w:w="1643" w:type="pct"/>
          </w:tcPr>
          <w:p w14:paraId="1B398577" w14:textId="5CE85C28" w:rsidR="00E24265" w:rsidRPr="00615D4B" w:rsidDel="00CB3FDD" w:rsidRDefault="00E24265" w:rsidP="005F76AD">
            <w:pPr>
              <w:rPr>
                <w:del w:id="16696" w:author="阿毛" w:date="2021-05-21T17:54:00Z"/>
                <w:rFonts w:ascii="標楷體" w:eastAsia="標楷體" w:hAnsi="標楷體"/>
              </w:rPr>
            </w:pPr>
          </w:p>
        </w:tc>
      </w:tr>
    </w:tbl>
    <w:p w14:paraId="13647CEA" w14:textId="610C0EEA" w:rsidR="00E24265" w:rsidDel="00CB3FDD" w:rsidRDefault="00E24265" w:rsidP="00F62379">
      <w:pPr>
        <w:pStyle w:val="42"/>
        <w:spacing w:after="72"/>
        <w:ind w:leftChars="0" w:left="0"/>
        <w:rPr>
          <w:del w:id="16697" w:author="阿毛" w:date="2021-05-21T17:54:00Z"/>
          <w:rFonts w:hAnsi="標楷體"/>
        </w:rPr>
      </w:pPr>
    </w:p>
    <w:p w14:paraId="1118E3E5" w14:textId="230477AB" w:rsidR="00E24265" w:rsidDel="00CB3FDD" w:rsidRDefault="00E24265">
      <w:pPr>
        <w:widowControl/>
        <w:rPr>
          <w:del w:id="16698" w:author="阿毛" w:date="2021-05-21T17:54:00Z"/>
          <w:rFonts w:ascii="Arial" w:eastAsia="標楷體" w:hAnsi="標楷體" w:cs="標楷體"/>
          <w:kern w:val="0"/>
          <w:szCs w:val="28"/>
        </w:rPr>
      </w:pPr>
      <w:del w:id="16699" w:author="阿毛" w:date="2021-05-21T17:54:00Z">
        <w:r w:rsidDel="00CB3FDD">
          <w:rPr>
            <w:rFonts w:hAnsi="標楷體"/>
          </w:rPr>
          <w:lastRenderedPageBreak/>
          <w:br w:type="page"/>
        </w:r>
      </w:del>
    </w:p>
    <w:p w14:paraId="02EB753A" w14:textId="6860D1F1" w:rsidR="00E24265" w:rsidRPr="00A03472" w:rsidDel="00CB3FDD" w:rsidRDefault="00E24265">
      <w:pPr>
        <w:pStyle w:val="3"/>
        <w:numPr>
          <w:ilvl w:val="2"/>
          <w:numId w:val="116"/>
        </w:numPr>
        <w:rPr>
          <w:del w:id="16700" w:author="阿毛" w:date="2021-05-21T17:54:00Z"/>
          <w:rFonts w:ascii="標楷體" w:hAnsi="標楷體"/>
        </w:rPr>
        <w:pPrChange w:id="16701" w:author="智誠 楊" w:date="2021-05-10T09:53:00Z">
          <w:pPr>
            <w:pStyle w:val="3"/>
            <w:numPr>
              <w:ilvl w:val="2"/>
              <w:numId w:val="1"/>
            </w:numPr>
            <w:ind w:left="1247" w:hanging="680"/>
          </w:pPr>
        </w:pPrChange>
      </w:pPr>
      <w:del w:id="16702" w:author="阿毛" w:date="2021-05-21T17:54:00Z">
        <w:r w:rsidDel="00CB3FDD">
          <w:rPr>
            <w:rFonts w:ascii="標楷體" w:hAnsi="標楷體"/>
          </w:rPr>
          <w:lastRenderedPageBreak/>
          <w:delText>L</w:delText>
        </w:r>
        <w:r w:rsidDel="00CB3FDD">
          <w:rPr>
            <w:rFonts w:ascii="標楷體" w:hAnsi="標楷體" w:hint="eastAsia"/>
          </w:rPr>
          <w:delText>8330</w:delText>
        </w:r>
        <w:r w:rsidRPr="0041785D" w:rsidDel="00CB3FDD">
          <w:rPr>
            <w:rFonts w:ascii="標楷體" w:hAnsi="標楷體" w:hint="eastAsia"/>
          </w:rPr>
          <w:delText>前置調解回報有擔保債權金額資料</w:delText>
        </w:r>
      </w:del>
    </w:p>
    <w:p w14:paraId="1DFCEBEB" w14:textId="227E0CD9" w:rsidR="00E24265" w:rsidRPr="003972CE" w:rsidDel="00CB3FDD" w:rsidRDefault="00E24265">
      <w:pPr>
        <w:pStyle w:val="a"/>
        <w:rPr>
          <w:del w:id="16703" w:author="阿毛" w:date="2021-05-21T17:54:00Z"/>
        </w:rPr>
      </w:pPr>
      <w:del w:id="1670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5DA030DD" w14:textId="67B544DF" w:rsidTr="005F76AD">
        <w:trPr>
          <w:trHeight w:val="277"/>
          <w:del w:id="1670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AF3528B" w14:textId="72AEC4FE" w:rsidR="00E24265" w:rsidRPr="00615D4B" w:rsidDel="00CB3FDD" w:rsidRDefault="00E24265" w:rsidP="005F76AD">
            <w:pPr>
              <w:rPr>
                <w:del w:id="16706" w:author="阿毛" w:date="2021-05-21T17:54:00Z"/>
                <w:rFonts w:ascii="標楷體" w:eastAsia="標楷體" w:hAnsi="標楷體"/>
              </w:rPr>
            </w:pPr>
            <w:del w:id="1670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33B26382" w14:textId="5E511591" w:rsidR="00E24265" w:rsidRPr="00615D4B" w:rsidDel="00CB3FDD" w:rsidRDefault="00E24265" w:rsidP="005F76AD">
            <w:pPr>
              <w:rPr>
                <w:del w:id="16708" w:author="阿毛" w:date="2021-05-21T17:54:00Z"/>
                <w:rFonts w:ascii="標楷體" w:eastAsia="標楷體" w:hAnsi="標楷體"/>
              </w:rPr>
            </w:pPr>
            <w:del w:id="16709" w:author="阿毛" w:date="2021-05-21T17:54:00Z">
              <w:r w:rsidRPr="0041785D" w:rsidDel="00CB3FDD">
                <w:rPr>
                  <w:rFonts w:ascii="標楷體" w:eastAsia="標楷體" w:hAnsi="標楷體" w:hint="eastAsia"/>
                </w:rPr>
                <w:delText>前置調解回報有擔保債權金額資料</w:delText>
              </w:r>
            </w:del>
          </w:p>
        </w:tc>
      </w:tr>
      <w:tr w:rsidR="00E24265" w:rsidRPr="00615D4B" w:rsidDel="00CB3FDD" w14:paraId="36894654" w14:textId="5519921B" w:rsidTr="005F76AD">
        <w:trPr>
          <w:trHeight w:val="277"/>
          <w:del w:id="1671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57F88CA" w14:textId="5B7CD119" w:rsidR="00E24265" w:rsidRPr="00615D4B" w:rsidDel="00CB3FDD" w:rsidRDefault="00E24265" w:rsidP="005F76AD">
            <w:pPr>
              <w:rPr>
                <w:del w:id="16711" w:author="阿毛" w:date="2021-05-21T17:54:00Z"/>
                <w:rFonts w:ascii="標楷體" w:eastAsia="標楷體" w:hAnsi="標楷體"/>
              </w:rPr>
            </w:pPr>
            <w:del w:id="1671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8AFACE9" w14:textId="5E6EA0BE" w:rsidR="00E24265" w:rsidRPr="00615D4B" w:rsidDel="00CB3FDD" w:rsidRDefault="00E24265" w:rsidP="005F76AD">
            <w:pPr>
              <w:rPr>
                <w:del w:id="16713" w:author="阿毛" w:date="2021-05-21T17:54:00Z"/>
                <w:rFonts w:ascii="標楷體" w:eastAsia="標楷體" w:hAnsi="標楷體"/>
              </w:rPr>
            </w:pPr>
          </w:p>
        </w:tc>
      </w:tr>
      <w:tr w:rsidR="00E24265" w:rsidRPr="00615D4B" w:rsidDel="00CB3FDD" w14:paraId="18B0CDD7" w14:textId="740E9396" w:rsidTr="005F76AD">
        <w:trPr>
          <w:trHeight w:val="773"/>
          <w:del w:id="1671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5BDCA2" w14:textId="48DEC678" w:rsidR="00E24265" w:rsidRPr="00615D4B" w:rsidDel="00CB3FDD" w:rsidRDefault="00E24265" w:rsidP="005F76AD">
            <w:pPr>
              <w:rPr>
                <w:del w:id="16715" w:author="阿毛" w:date="2021-05-21T17:54:00Z"/>
                <w:rFonts w:ascii="標楷體" w:eastAsia="標楷體" w:hAnsi="標楷體"/>
              </w:rPr>
            </w:pPr>
            <w:del w:id="1671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E2BFDB5" w14:textId="2570D0FF" w:rsidR="00E24265" w:rsidRPr="00615D4B" w:rsidDel="00CB3FDD" w:rsidRDefault="00E24265" w:rsidP="005F76AD">
            <w:pPr>
              <w:rPr>
                <w:del w:id="16717" w:author="阿毛" w:date="2021-05-21T17:54:00Z"/>
                <w:rFonts w:ascii="標楷體" w:eastAsia="標楷體" w:hAnsi="標楷體"/>
              </w:rPr>
            </w:pPr>
          </w:p>
        </w:tc>
      </w:tr>
      <w:tr w:rsidR="00E24265" w:rsidRPr="00615D4B" w:rsidDel="00CB3FDD" w14:paraId="545DA067" w14:textId="6795687B" w:rsidTr="005F76AD">
        <w:trPr>
          <w:trHeight w:val="321"/>
          <w:del w:id="1671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1D576B7" w14:textId="4781799E" w:rsidR="00E24265" w:rsidRPr="00615D4B" w:rsidDel="00CB3FDD" w:rsidRDefault="00E24265" w:rsidP="005F76AD">
            <w:pPr>
              <w:rPr>
                <w:del w:id="16719" w:author="阿毛" w:date="2021-05-21T17:54:00Z"/>
                <w:rFonts w:ascii="標楷體" w:eastAsia="標楷體" w:hAnsi="標楷體"/>
              </w:rPr>
            </w:pPr>
            <w:del w:id="1672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5381A82" w14:textId="4D238AEC" w:rsidR="00E24265" w:rsidRPr="00615D4B" w:rsidDel="00CB3FDD" w:rsidRDefault="00E24265" w:rsidP="005F76AD">
            <w:pPr>
              <w:rPr>
                <w:del w:id="16721" w:author="阿毛" w:date="2021-05-21T17:54:00Z"/>
                <w:rFonts w:ascii="標楷體" w:eastAsia="標楷體" w:hAnsi="標楷體"/>
              </w:rPr>
            </w:pPr>
          </w:p>
        </w:tc>
      </w:tr>
      <w:tr w:rsidR="00E24265" w:rsidRPr="00615D4B" w:rsidDel="00CB3FDD" w14:paraId="78B8BE4D" w14:textId="3333FF24" w:rsidTr="005F76AD">
        <w:trPr>
          <w:trHeight w:val="1311"/>
          <w:del w:id="1672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6DF6B95" w14:textId="59A2B888" w:rsidR="00E24265" w:rsidRPr="00615D4B" w:rsidDel="00CB3FDD" w:rsidRDefault="00E24265" w:rsidP="005F76AD">
            <w:pPr>
              <w:rPr>
                <w:del w:id="16723" w:author="阿毛" w:date="2021-05-21T17:54:00Z"/>
                <w:rFonts w:ascii="標楷體" w:eastAsia="標楷體" w:hAnsi="標楷體"/>
              </w:rPr>
            </w:pPr>
            <w:del w:id="1672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642EF6A3" w14:textId="528E2BD2" w:rsidR="00E24265" w:rsidRPr="00615D4B" w:rsidDel="00CB3FDD" w:rsidRDefault="00E24265" w:rsidP="005F76AD">
            <w:pPr>
              <w:rPr>
                <w:del w:id="16725" w:author="阿毛" w:date="2021-05-21T17:54:00Z"/>
                <w:rFonts w:ascii="標楷體" w:eastAsia="標楷體" w:hAnsi="標楷體"/>
              </w:rPr>
            </w:pPr>
          </w:p>
        </w:tc>
      </w:tr>
      <w:tr w:rsidR="00E24265" w:rsidRPr="00615D4B" w:rsidDel="00CB3FDD" w14:paraId="7CBDD913" w14:textId="11AA2BEF" w:rsidTr="005F76AD">
        <w:trPr>
          <w:trHeight w:val="278"/>
          <w:del w:id="1672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269902C" w14:textId="1D844F2A" w:rsidR="00E24265" w:rsidRPr="00615D4B" w:rsidDel="00CB3FDD" w:rsidRDefault="00E24265" w:rsidP="005F76AD">
            <w:pPr>
              <w:rPr>
                <w:del w:id="16727" w:author="阿毛" w:date="2021-05-21T17:54:00Z"/>
                <w:rFonts w:ascii="標楷體" w:eastAsia="標楷體" w:hAnsi="標楷體"/>
              </w:rPr>
            </w:pPr>
            <w:del w:id="1672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6CCE019" w14:textId="77DDC3B7" w:rsidR="00E24265" w:rsidRPr="00615D4B" w:rsidDel="00CB3FDD" w:rsidRDefault="00E24265" w:rsidP="005F76AD">
            <w:pPr>
              <w:rPr>
                <w:del w:id="16729" w:author="阿毛" w:date="2021-05-21T17:54:00Z"/>
                <w:rFonts w:ascii="標楷體" w:eastAsia="標楷體" w:hAnsi="標楷體"/>
              </w:rPr>
            </w:pPr>
          </w:p>
        </w:tc>
      </w:tr>
      <w:tr w:rsidR="00E24265" w:rsidRPr="00615D4B" w:rsidDel="00CB3FDD" w14:paraId="713131E7" w14:textId="145EEA01" w:rsidTr="005F76AD">
        <w:trPr>
          <w:trHeight w:val="358"/>
          <w:del w:id="1673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A3D9E5F" w14:textId="45E184AD" w:rsidR="00E24265" w:rsidRPr="00615D4B" w:rsidDel="00CB3FDD" w:rsidRDefault="00E24265" w:rsidP="005F76AD">
            <w:pPr>
              <w:rPr>
                <w:del w:id="16731" w:author="阿毛" w:date="2021-05-21T17:54:00Z"/>
                <w:rFonts w:ascii="標楷體" w:eastAsia="標楷體" w:hAnsi="標楷體"/>
              </w:rPr>
            </w:pPr>
            <w:del w:id="1673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48F16EB7" w14:textId="77ABC985" w:rsidR="00E24265" w:rsidRPr="00615D4B" w:rsidDel="00CB3FDD" w:rsidRDefault="00E24265" w:rsidP="005F76AD">
            <w:pPr>
              <w:rPr>
                <w:del w:id="16733" w:author="阿毛" w:date="2021-05-21T17:54:00Z"/>
                <w:rFonts w:ascii="標楷體" w:eastAsia="標楷體" w:hAnsi="標楷體"/>
              </w:rPr>
            </w:pPr>
          </w:p>
        </w:tc>
      </w:tr>
      <w:tr w:rsidR="00E24265" w:rsidRPr="00615D4B" w:rsidDel="00CB3FDD" w14:paraId="486CCCE3" w14:textId="52C3F905" w:rsidTr="005F76AD">
        <w:trPr>
          <w:trHeight w:val="278"/>
          <w:del w:id="1673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7545971" w14:textId="3A0B1B72" w:rsidR="00E24265" w:rsidRPr="00615D4B" w:rsidDel="00CB3FDD" w:rsidRDefault="00E24265" w:rsidP="005F76AD">
            <w:pPr>
              <w:rPr>
                <w:del w:id="16735" w:author="阿毛" w:date="2021-05-21T17:54:00Z"/>
                <w:rFonts w:ascii="標楷體" w:eastAsia="標楷體" w:hAnsi="標楷體"/>
              </w:rPr>
            </w:pPr>
            <w:del w:id="1673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9F7F487" w14:textId="5728C96B" w:rsidR="00E24265" w:rsidRPr="00615D4B" w:rsidDel="00CB3FDD" w:rsidRDefault="00E24265" w:rsidP="005F76AD">
            <w:pPr>
              <w:rPr>
                <w:del w:id="16737" w:author="阿毛" w:date="2021-05-21T17:54:00Z"/>
                <w:rFonts w:ascii="標楷體" w:eastAsia="標楷體" w:hAnsi="標楷體"/>
              </w:rPr>
            </w:pPr>
          </w:p>
        </w:tc>
      </w:tr>
    </w:tbl>
    <w:p w14:paraId="10FD053F" w14:textId="433504EA" w:rsidR="00E24265" w:rsidDel="00CB3FDD" w:rsidRDefault="00E24265" w:rsidP="00E24265">
      <w:pPr>
        <w:rPr>
          <w:del w:id="16738" w:author="阿毛" w:date="2021-05-21T17:54:00Z"/>
        </w:rPr>
      </w:pPr>
    </w:p>
    <w:p w14:paraId="55BF0120" w14:textId="61610A85" w:rsidR="00E24265" w:rsidRPr="00615D4B" w:rsidDel="00CB3FDD" w:rsidRDefault="00E24265">
      <w:pPr>
        <w:pStyle w:val="a"/>
        <w:rPr>
          <w:del w:id="16739" w:author="阿毛" w:date="2021-05-21T17:54:00Z"/>
        </w:rPr>
      </w:pPr>
      <w:del w:id="16740" w:author="阿毛" w:date="2021-05-21T17:54:00Z">
        <w:r w:rsidRPr="00615D4B" w:rsidDel="00CB3FDD">
          <w:delText>UI</w:delText>
        </w:r>
        <w:r w:rsidRPr="00615D4B" w:rsidDel="00CB3FDD">
          <w:delText>畫面</w:delText>
        </w:r>
      </w:del>
    </w:p>
    <w:p w14:paraId="1B9B0E28" w14:textId="6685AC70" w:rsidR="00E24265" w:rsidDel="00CB3FDD" w:rsidRDefault="00E24265" w:rsidP="00E24265">
      <w:pPr>
        <w:pStyle w:val="42"/>
        <w:spacing w:after="72"/>
        <w:ind w:left="1133"/>
        <w:rPr>
          <w:del w:id="16741" w:author="阿毛" w:date="2021-05-21T17:54:00Z"/>
          <w:rFonts w:hAnsi="標楷體"/>
        </w:rPr>
      </w:pPr>
      <w:del w:id="16742" w:author="阿毛" w:date="2021-05-21T17:54:00Z">
        <w:r w:rsidRPr="00743962" w:rsidDel="00CB3FDD">
          <w:rPr>
            <w:rFonts w:hAnsi="標楷體" w:hint="eastAsia"/>
          </w:rPr>
          <w:delText>輸入畫面：</w:delText>
        </w:r>
      </w:del>
    </w:p>
    <w:p w14:paraId="267ACCBB" w14:textId="63BD783B" w:rsidR="00E24265" w:rsidRPr="00F7560C" w:rsidDel="00CB3FDD" w:rsidRDefault="00E24265" w:rsidP="00E24265">
      <w:pPr>
        <w:pStyle w:val="42"/>
        <w:spacing w:after="72"/>
        <w:ind w:leftChars="0" w:left="0"/>
        <w:rPr>
          <w:del w:id="16743" w:author="阿毛" w:date="2021-05-21T17:54:00Z"/>
          <w:rFonts w:hAnsi="標楷體"/>
        </w:rPr>
      </w:pPr>
      <w:del w:id="16744" w:author="阿毛" w:date="2021-05-21T17:54:00Z">
        <w:r w:rsidRPr="00A378AC" w:rsidDel="00CB3FDD">
          <w:rPr>
            <w:rFonts w:hAnsi="標楷體"/>
            <w:noProof/>
          </w:rPr>
          <w:drawing>
            <wp:inline distT="0" distB="0" distL="0" distR="0" wp14:anchorId="39A2C2E2" wp14:editId="341B1A7D">
              <wp:extent cx="6607377" cy="361188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607377" cy="3611880"/>
                      </a:xfrm>
                      <a:prstGeom prst="rect">
                        <a:avLst/>
                      </a:prstGeom>
                    </pic:spPr>
                  </pic:pic>
                </a:graphicData>
              </a:graphic>
            </wp:inline>
          </w:drawing>
        </w:r>
      </w:del>
    </w:p>
    <w:p w14:paraId="500CDE40" w14:textId="76BA648B" w:rsidR="00E24265" w:rsidDel="00CB3FDD" w:rsidRDefault="00E24265" w:rsidP="00E24265">
      <w:pPr>
        <w:pStyle w:val="1text"/>
        <w:rPr>
          <w:del w:id="16745" w:author="阿毛" w:date="2021-05-21T17:54:00Z"/>
          <w:rFonts w:ascii="Times New Roman" w:hAnsi="Times New Roman"/>
        </w:rPr>
      </w:pPr>
    </w:p>
    <w:p w14:paraId="18B71F8F" w14:textId="0E492385" w:rsidR="00E24265" w:rsidRPr="003972CE" w:rsidDel="00CB3FDD" w:rsidRDefault="00E24265">
      <w:pPr>
        <w:pStyle w:val="a"/>
        <w:rPr>
          <w:del w:id="16746" w:author="阿毛" w:date="2021-05-21T17:54:00Z"/>
        </w:rPr>
      </w:pPr>
      <w:del w:id="1674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3196C1BA" w14:textId="63987B48" w:rsidTr="005F76AD">
        <w:trPr>
          <w:trHeight w:val="388"/>
          <w:jc w:val="center"/>
          <w:del w:id="16748" w:author="阿毛" w:date="2021-05-21T17:54:00Z"/>
        </w:trPr>
        <w:tc>
          <w:tcPr>
            <w:tcW w:w="219" w:type="pct"/>
            <w:vMerge w:val="restart"/>
          </w:tcPr>
          <w:p w14:paraId="4442706A" w14:textId="213AB4E7" w:rsidR="00E24265" w:rsidRPr="00615D4B" w:rsidDel="00CB3FDD" w:rsidRDefault="00E24265" w:rsidP="005F76AD">
            <w:pPr>
              <w:rPr>
                <w:del w:id="16749" w:author="阿毛" w:date="2021-05-21T17:54:00Z"/>
                <w:rFonts w:ascii="標楷體" w:eastAsia="標楷體" w:hAnsi="標楷體"/>
              </w:rPr>
            </w:pPr>
            <w:del w:id="16750" w:author="阿毛" w:date="2021-05-21T17:54:00Z">
              <w:r w:rsidRPr="00615D4B" w:rsidDel="00CB3FDD">
                <w:rPr>
                  <w:rFonts w:ascii="標楷體" w:eastAsia="標楷體" w:hAnsi="標楷體"/>
                </w:rPr>
                <w:delText>序號</w:delText>
              </w:r>
            </w:del>
          </w:p>
        </w:tc>
        <w:tc>
          <w:tcPr>
            <w:tcW w:w="756" w:type="pct"/>
            <w:vMerge w:val="restart"/>
          </w:tcPr>
          <w:p w14:paraId="43DF6694" w14:textId="3E83D060" w:rsidR="00E24265" w:rsidRPr="00615D4B" w:rsidDel="00CB3FDD" w:rsidRDefault="00E24265" w:rsidP="005F76AD">
            <w:pPr>
              <w:rPr>
                <w:del w:id="16751" w:author="阿毛" w:date="2021-05-21T17:54:00Z"/>
                <w:rFonts w:ascii="標楷體" w:eastAsia="標楷體" w:hAnsi="標楷體"/>
              </w:rPr>
            </w:pPr>
            <w:del w:id="16752" w:author="阿毛" w:date="2021-05-21T17:54:00Z">
              <w:r w:rsidRPr="00615D4B" w:rsidDel="00CB3FDD">
                <w:rPr>
                  <w:rFonts w:ascii="標楷體" w:eastAsia="標楷體" w:hAnsi="標楷體"/>
                </w:rPr>
                <w:delText>欄位</w:delText>
              </w:r>
            </w:del>
          </w:p>
        </w:tc>
        <w:tc>
          <w:tcPr>
            <w:tcW w:w="2382" w:type="pct"/>
            <w:gridSpan w:val="5"/>
          </w:tcPr>
          <w:p w14:paraId="6C6F0DF6" w14:textId="168A4891" w:rsidR="00E24265" w:rsidRPr="00615D4B" w:rsidDel="00CB3FDD" w:rsidRDefault="00E24265" w:rsidP="005F76AD">
            <w:pPr>
              <w:jc w:val="center"/>
              <w:rPr>
                <w:del w:id="16753" w:author="阿毛" w:date="2021-05-21T17:54:00Z"/>
                <w:rFonts w:ascii="標楷體" w:eastAsia="標楷體" w:hAnsi="標楷體"/>
              </w:rPr>
            </w:pPr>
            <w:del w:id="16754" w:author="阿毛" w:date="2021-05-21T17:54:00Z">
              <w:r w:rsidRPr="00615D4B" w:rsidDel="00CB3FDD">
                <w:rPr>
                  <w:rFonts w:ascii="標楷體" w:eastAsia="標楷體" w:hAnsi="標楷體"/>
                </w:rPr>
                <w:delText>說明</w:delText>
              </w:r>
            </w:del>
          </w:p>
        </w:tc>
        <w:tc>
          <w:tcPr>
            <w:tcW w:w="1643" w:type="pct"/>
            <w:vMerge w:val="restart"/>
          </w:tcPr>
          <w:p w14:paraId="7B777A2B" w14:textId="16D0CEC1" w:rsidR="00E24265" w:rsidRPr="00615D4B" w:rsidDel="00CB3FDD" w:rsidRDefault="00E24265" w:rsidP="005F76AD">
            <w:pPr>
              <w:rPr>
                <w:del w:id="16755" w:author="阿毛" w:date="2021-05-21T17:54:00Z"/>
                <w:rFonts w:ascii="標楷體" w:eastAsia="標楷體" w:hAnsi="標楷體"/>
              </w:rPr>
            </w:pPr>
            <w:del w:id="16756" w:author="阿毛" w:date="2021-05-21T17:54:00Z">
              <w:r w:rsidRPr="00615D4B" w:rsidDel="00CB3FDD">
                <w:rPr>
                  <w:rFonts w:ascii="標楷體" w:eastAsia="標楷體" w:hAnsi="標楷體"/>
                </w:rPr>
                <w:delText>處理邏輯及注意事項</w:delText>
              </w:r>
            </w:del>
          </w:p>
        </w:tc>
      </w:tr>
      <w:tr w:rsidR="00E24265" w:rsidRPr="00615D4B" w:rsidDel="00CB3FDD" w14:paraId="5C0FF23C" w14:textId="076C9AC4" w:rsidTr="005F76AD">
        <w:trPr>
          <w:trHeight w:val="244"/>
          <w:jc w:val="center"/>
          <w:del w:id="16757" w:author="阿毛" w:date="2021-05-21T17:54:00Z"/>
        </w:trPr>
        <w:tc>
          <w:tcPr>
            <w:tcW w:w="219" w:type="pct"/>
            <w:vMerge/>
          </w:tcPr>
          <w:p w14:paraId="7F92CB04" w14:textId="6BBE69B2" w:rsidR="00E24265" w:rsidRPr="00615D4B" w:rsidDel="00CB3FDD" w:rsidRDefault="00E24265" w:rsidP="005F76AD">
            <w:pPr>
              <w:rPr>
                <w:del w:id="16758" w:author="阿毛" w:date="2021-05-21T17:54:00Z"/>
                <w:rFonts w:ascii="標楷體" w:eastAsia="標楷體" w:hAnsi="標楷體"/>
              </w:rPr>
            </w:pPr>
          </w:p>
        </w:tc>
        <w:tc>
          <w:tcPr>
            <w:tcW w:w="756" w:type="pct"/>
            <w:vMerge/>
          </w:tcPr>
          <w:p w14:paraId="3D835F79" w14:textId="02E9CB20" w:rsidR="00E24265" w:rsidRPr="00615D4B" w:rsidDel="00CB3FDD" w:rsidRDefault="00E24265" w:rsidP="005F76AD">
            <w:pPr>
              <w:rPr>
                <w:del w:id="16759" w:author="阿毛" w:date="2021-05-21T17:54:00Z"/>
                <w:rFonts w:ascii="標楷體" w:eastAsia="標楷體" w:hAnsi="標楷體"/>
              </w:rPr>
            </w:pPr>
          </w:p>
        </w:tc>
        <w:tc>
          <w:tcPr>
            <w:tcW w:w="624" w:type="pct"/>
          </w:tcPr>
          <w:p w14:paraId="73F28B15" w14:textId="653EDFE4" w:rsidR="00E24265" w:rsidRPr="00615D4B" w:rsidDel="00CB3FDD" w:rsidRDefault="00E24265" w:rsidP="005F76AD">
            <w:pPr>
              <w:rPr>
                <w:del w:id="16760" w:author="阿毛" w:date="2021-05-21T17:54:00Z"/>
                <w:rFonts w:ascii="標楷體" w:eastAsia="標楷體" w:hAnsi="標楷體"/>
              </w:rPr>
            </w:pPr>
            <w:del w:id="16761" w:author="阿毛" w:date="2021-05-21T17:54:00Z">
              <w:r w:rsidRPr="00615D4B" w:rsidDel="00CB3FDD">
                <w:rPr>
                  <w:rFonts w:ascii="標楷體" w:eastAsia="標楷體" w:hAnsi="標楷體" w:hint="eastAsia"/>
                </w:rPr>
                <w:delText>資料型態長度</w:delText>
              </w:r>
            </w:del>
          </w:p>
        </w:tc>
        <w:tc>
          <w:tcPr>
            <w:tcW w:w="624" w:type="pct"/>
          </w:tcPr>
          <w:p w14:paraId="3ACE9493" w14:textId="419C083B" w:rsidR="00E24265" w:rsidRPr="00615D4B" w:rsidDel="00CB3FDD" w:rsidRDefault="00E24265" w:rsidP="005F76AD">
            <w:pPr>
              <w:rPr>
                <w:del w:id="16762" w:author="阿毛" w:date="2021-05-21T17:54:00Z"/>
                <w:rFonts w:ascii="標楷體" w:eastAsia="標楷體" w:hAnsi="標楷體"/>
              </w:rPr>
            </w:pPr>
            <w:del w:id="16763" w:author="阿毛" w:date="2021-05-21T17:54:00Z">
              <w:r w:rsidRPr="00615D4B" w:rsidDel="00CB3FDD">
                <w:rPr>
                  <w:rFonts w:ascii="標楷體" w:eastAsia="標楷體" w:hAnsi="標楷體"/>
                </w:rPr>
                <w:delText>預設值</w:delText>
              </w:r>
            </w:del>
          </w:p>
        </w:tc>
        <w:tc>
          <w:tcPr>
            <w:tcW w:w="537" w:type="pct"/>
          </w:tcPr>
          <w:p w14:paraId="22268D44" w14:textId="5721CA2E" w:rsidR="00E24265" w:rsidRPr="00615D4B" w:rsidDel="00CB3FDD" w:rsidRDefault="00E24265" w:rsidP="005F76AD">
            <w:pPr>
              <w:rPr>
                <w:del w:id="16764" w:author="阿毛" w:date="2021-05-21T17:54:00Z"/>
                <w:rFonts w:ascii="標楷體" w:eastAsia="標楷體" w:hAnsi="標楷體"/>
              </w:rPr>
            </w:pPr>
            <w:del w:id="16765" w:author="阿毛" w:date="2021-05-21T17:54:00Z">
              <w:r w:rsidRPr="00615D4B" w:rsidDel="00CB3FDD">
                <w:rPr>
                  <w:rFonts w:ascii="標楷體" w:eastAsia="標楷體" w:hAnsi="標楷體"/>
                </w:rPr>
                <w:delText>選單內容</w:delText>
              </w:r>
            </w:del>
          </w:p>
        </w:tc>
        <w:tc>
          <w:tcPr>
            <w:tcW w:w="299" w:type="pct"/>
          </w:tcPr>
          <w:p w14:paraId="3C063695" w14:textId="7162306F" w:rsidR="00E24265" w:rsidRPr="00615D4B" w:rsidDel="00CB3FDD" w:rsidRDefault="00E24265" w:rsidP="005F76AD">
            <w:pPr>
              <w:rPr>
                <w:del w:id="16766" w:author="阿毛" w:date="2021-05-21T17:54:00Z"/>
                <w:rFonts w:ascii="標楷體" w:eastAsia="標楷體" w:hAnsi="標楷體"/>
              </w:rPr>
            </w:pPr>
            <w:del w:id="16767" w:author="阿毛" w:date="2021-05-21T17:54:00Z">
              <w:r w:rsidRPr="00615D4B" w:rsidDel="00CB3FDD">
                <w:rPr>
                  <w:rFonts w:ascii="標楷體" w:eastAsia="標楷體" w:hAnsi="標楷體"/>
                </w:rPr>
                <w:delText>必填</w:delText>
              </w:r>
            </w:del>
          </w:p>
        </w:tc>
        <w:tc>
          <w:tcPr>
            <w:tcW w:w="299" w:type="pct"/>
          </w:tcPr>
          <w:p w14:paraId="5568B38A" w14:textId="2E2AFA35" w:rsidR="00E24265" w:rsidRPr="00615D4B" w:rsidDel="00CB3FDD" w:rsidRDefault="00E24265" w:rsidP="005F76AD">
            <w:pPr>
              <w:rPr>
                <w:del w:id="16768" w:author="阿毛" w:date="2021-05-21T17:54:00Z"/>
                <w:rFonts w:ascii="標楷體" w:eastAsia="標楷體" w:hAnsi="標楷體"/>
              </w:rPr>
            </w:pPr>
            <w:del w:id="16769" w:author="阿毛" w:date="2021-05-21T17:54:00Z">
              <w:r w:rsidRPr="00615D4B" w:rsidDel="00CB3FDD">
                <w:rPr>
                  <w:rFonts w:ascii="標楷體" w:eastAsia="標楷體" w:hAnsi="標楷體"/>
                </w:rPr>
                <w:delText>R/W</w:delText>
              </w:r>
            </w:del>
          </w:p>
        </w:tc>
        <w:tc>
          <w:tcPr>
            <w:tcW w:w="1643" w:type="pct"/>
            <w:vMerge/>
          </w:tcPr>
          <w:p w14:paraId="2CBCA4ED" w14:textId="41CD98D2" w:rsidR="00E24265" w:rsidRPr="00615D4B" w:rsidDel="00CB3FDD" w:rsidRDefault="00E24265" w:rsidP="005F76AD">
            <w:pPr>
              <w:rPr>
                <w:del w:id="16770" w:author="阿毛" w:date="2021-05-21T17:54:00Z"/>
                <w:rFonts w:ascii="標楷體" w:eastAsia="標楷體" w:hAnsi="標楷體"/>
              </w:rPr>
            </w:pPr>
          </w:p>
        </w:tc>
      </w:tr>
      <w:tr w:rsidR="00E24265" w:rsidRPr="00615D4B" w:rsidDel="00CB3FDD" w14:paraId="53E48033" w14:textId="665750FD" w:rsidTr="005F76AD">
        <w:trPr>
          <w:trHeight w:val="291"/>
          <w:jc w:val="center"/>
          <w:del w:id="16771" w:author="阿毛" w:date="2021-05-21T17:54:00Z"/>
        </w:trPr>
        <w:tc>
          <w:tcPr>
            <w:tcW w:w="219" w:type="pct"/>
          </w:tcPr>
          <w:p w14:paraId="6ACCD557" w14:textId="6C7A08F3" w:rsidR="00E24265" w:rsidRPr="005E579A" w:rsidDel="00CB3FDD" w:rsidRDefault="00E24265" w:rsidP="005F76AD">
            <w:pPr>
              <w:pStyle w:val="af9"/>
              <w:numPr>
                <w:ilvl w:val="0"/>
                <w:numId w:val="59"/>
              </w:numPr>
              <w:ind w:leftChars="0"/>
              <w:rPr>
                <w:del w:id="16772" w:author="阿毛" w:date="2021-05-21T17:54:00Z"/>
                <w:rFonts w:ascii="標楷體" w:eastAsia="標楷體" w:hAnsi="標楷體"/>
              </w:rPr>
            </w:pPr>
          </w:p>
        </w:tc>
        <w:tc>
          <w:tcPr>
            <w:tcW w:w="756" w:type="pct"/>
          </w:tcPr>
          <w:p w14:paraId="4F2159E0" w14:textId="08964356" w:rsidR="00E24265" w:rsidRPr="00615D4B" w:rsidDel="00CB3FDD" w:rsidRDefault="00E24265" w:rsidP="005F76AD">
            <w:pPr>
              <w:rPr>
                <w:del w:id="16773" w:author="阿毛" w:date="2021-05-21T17:54:00Z"/>
                <w:rFonts w:ascii="標楷體" w:eastAsia="標楷體" w:hAnsi="標楷體"/>
              </w:rPr>
            </w:pPr>
            <w:del w:id="16774" w:author="阿毛" w:date="2021-05-21T17:54:00Z">
              <w:r w:rsidRPr="00971C3D" w:rsidDel="00CB3FDD">
                <w:rPr>
                  <w:rFonts w:ascii="標楷體" w:eastAsia="標楷體" w:hAnsi="標楷體" w:hint="eastAsia"/>
                </w:rPr>
                <w:delText>交易代碼</w:delText>
              </w:r>
            </w:del>
          </w:p>
        </w:tc>
        <w:tc>
          <w:tcPr>
            <w:tcW w:w="624" w:type="pct"/>
          </w:tcPr>
          <w:p w14:paraId="4D81B62C" w14:textId="07A1FE6E" w:rsidR="00E24265" w:rsidRPr="00615D4B" w:rsidDel="00CB3FDD" w:rsidRDefault="00E24265" w:rsidP="005F76AD">
            <w:pPr>
              <w:rPr>
                <w:del w:id="16775" w:author="阿毛" w:date="2021-05-21T17:54:00Z"/>
                <w:rFonts w:ascii="標楷體" w:eastAsia="標楷體" w:hAnsi="標楷體"/>
              </w:rPr>
            </w:pPr>
          </w:p>
        </w:tc>
        <w:tc>
          <w:tcPr>
            <w:tcW w:w="624" w:type="pct"/>
          </w:tcPr>
          <w:p w14:paraId="0436A0FC" w14:textId="6CAA80AC" w:rsidR="00E24265" w:rsidRPr="00615D4B" w:rsidDel="00CB3FDD" w:rsidRDefault="00E24265" w:rsidP="005F76AD">
            <w:pPr>
              <w:rPr>
                <w:del w:id="16776" w:author="阿毛" w:date="2021-05-21T17:54:00Z"/>
                <w:rFonts w:ascii="標楷體" w:eastAsia="標楷體" w:hAnsi="標楷體"/>
              </w:rPr>
            </w:pPr>
          </w:p>
        </w:tc>
        <w:tc>
          <w:tcPr>
            <w:tcW w:w="537" w:type="pct"/>
          </w:tcPr>
          <w:p w14:paraId="3ECAA5B5" w14:textId="6C307D69" w:rsidR="00E24265" w:rsidRPr="00615D4B" w:rsidDel="00CB3FDD" w:rsidRDefault="00E24265" w:rsidP="005F76AD">
            <w:pPr>
              <w:rPr>
                <w:del w:id="16777" w:author="阿毛" w:date="2021-05-21T17:54:00Z"/>
                <w:rFonts w:ascii="標楷體" w:eastAsia="標楷體" w:hAnsi="標楷體"/>
              </w:rPr>
            </w:pPr>
            <w:del w:id="16778" w:author="阿毛" w:date="2021-05-21T17:54:00Z">
              <w:r w:rsidDel="00CB3FDD">
                <w:rPr>
                  <w:rFonts w:ascii="標楷體" w:eastAsia="標楷體" w:hAnsi="標楷體" w:hint="eastAsia"/>
                </w:rPr>
                <w:delText>下拉式選單</w:delText>
              </w:r>
            </w:del>
          </w:p>
        </w:tc>
        <w:tc>
          <w:tcPr>
            <w:tcW w:w="299" w:type="pct"/>
          </w:tcPr>
          <w:p w14:paraId="7F43F980" w14:textId="1B480535" w:rsidR="00E24265" w:rsidRPr="00615D4B" w:rsidDel="00CB3FDD" w:rsidRDefault="00E24265" w:rsidP="005F76AD">
            <w:pPr>
              <w:rPr>
                <w:del w:id="16779" w:author="阿毛" w:date="2021-05-21T17:54:00Z"/>
                <w:rFonts w:ascii="標楷體" w:eastAsia="標楷體" w:hAnsi="標楷體"/>
              </w:rPr>
            </w:pPr>
          </w:p>
        </w:tc>
        <w:tc>
          <w:tcPr>
            <w:tcW w:w="299" w:type="pct"/>
          </w:tcPr>
          <w:p w14:paraId="6DC7A127" w14:textId="34FC70A3" w:rsidR="00E24265" w:rsidRPr="00615D4B" w:rsidDel="00CB3FDD" w:rsidRDefault="00E24265" w:rsidP="005F76AD">
            <w:pPr>
              <w:rPr>
                <w:del w:id="16780" w:author="阿毛" w:date="2021-05-21T17:54:00Z"/>
                <w:rFonts w:ascii="標楷體" w:eastAsia="標楷體" w:hAnsi="標楷體"/>
              </w:rPr>
            </w:pPr>
          </w:p>
        </w:tc>
        <w:tc>
          <w:tcPr>
            <w:tcW w:w="1643" w:type="pct"/>
          </w:tcPr>
          <w:p w14:paraId="1E7E4689" w14:textId="07F15278" w:rsidR="00E24265" w:rsidDel="00CB3FDD" w:rsidRDefault="00E24265" w:rsidP="005F76AD">
            <w:pPr>
              <w:rPr>
                <w:del w:id="16781" w:author="阿毛" w:date="2021-05-21T17:54:00Z"/>
                <w:rFonts w:ascii="標楷體" w:eastAsia="標楷體" w:hAnsi="標楷體"/>
              </w:rPr>
            </w:pPr>
            <w:del w:id="16782" w:author="阿毛" w:date="2021-05-21T17:54:00Z">
              <w:r w:rsidRPr="000A7F55" w:rsidDel="00CB3FDD">
                <w:rPr>
                  <w:rFonts w:ascii="標楷體" w:eastAsia="標楷體" w:hAnsi="標楷體" w:hint="eastAsia"/>
                </w:rPr>
                <w:delText>1:新增</w:delText>
              </w:r>
            </w:del>
          </w:p>
          <w:p w14:paraId="6D64C8DD" w14:textId="74C66D00" w:rsidR="00E24265" w:rsidDel="00CB3FDD" w:rsidRDefault="00E24265" w:rsidP="005F76AD">
            <w:pPr>
              <w:rPr>
                <w:del w:id="16783" w:author="阿毛" w:date="2021-05-21T17:54:00Z"/>
                <w:rFonts w:ascii="標楷體" w:eastAsia="標楷體" w:hAnsi="標楷體"/>
              </w:rPr>
            </w:pPr>
            <w:del w:id="16784" w:author="阿毛" w:date="2021-05-21T17:54:00Z">
              <w:r w:rsidRPr="000A7F55" w:rsidDel="00CB3FDD">
                <w:rPr>
                  <w:rFonts w:ascii="標楷體" w:eastAsia="標楷體" w:hAnsi="標楷體" w:hint="eastAsia"/>
                </w:rPr>
                <w:delText>2:異動</w:delText>
              </w:r>
            </w:del>
          </w:p>
          <w:p w14:paraId="4E7AB0FC" w14:textId="6B3188BB" w:rsidR="00E24265" w:rsidRPr="00615D4B" w:rsidDel="00CB3FDD" w:rsidRDefault="00E24265" w:rsidP="005F76AD">
            <w:pPr>
              <w:rPr>
                <w:del w:id="16785" w:author="阿毛" w:date="2021-05-21T17:54:00Z"/>
                <w:rFonts w:ascii="標楷體" w:eastAsia="標楷體" w:hAnsi="標楷體"/>
              </w:rPr>
            </w:pPr>
            <w:del w:id="16786" w:author="阿毛" w:date="2021-05-21T17:54:00Z">
              <w:r w:rsidRPr="000A7F55" w:rsidDel="00CB3FDD">
                <w:rPr>
                  <w:rFonts w:ascii="標楷體" w:eastAsia="標楷體" w:hAnsi="標楷體" w:hint="eastAsia"/>
                </w:rPr>
                <w:delText>4:刪除</w:delText>
              </w:r>
            </w:del>
          </w:p>
        </w:tc>
      </w:tr>
      <w:tr w:rsidR="00E24265" w:rsidRPr="00615D4B" w:rsidDel="00CB3FDD" w14:paraId="70752D16" w14:textId="7B24E11F" w:rsidTr="005F76AD">
        <w:trPr>
          <w:trHeight w:val="291"/>
          <w:jc w:val="center"/>
          <w:del w:id="16787" w:author="阿毛" w:date="2021-05-21T17:54:00Z"/>
        </w:trPr>
        <w:tc>
          <w:tcPr>
            <w:tcW w:w="219" w:type="pct"/>
          </w:tcPr>
          <w:p w14:paraId="0016F767" w14:textId="3ECAD8D8" w:rsidR="00E24265" w:rsidRPr="005E579A" w:rsidDel="00CB3FDD" w:rsidRDefault="00E24265" w:rsidP="005F76AD">
            <w:pPr>
              <w:pStyle w:val="af9"/>
              <w:numPr>
                <w:ilvl w:val="0"/>
                <w:numId w:val="59"/>
              </w:numPr>
              <w:ind w:leftChars="0"/>
              <w:rPr>
                <w:del w:id="16788" w:author="阿毛" w:date="2021-05-21T17:54:00Z"/>
                <w:rFonts w:ascii="標楷體" w:eastAsia="標楷體" w:hAnsi="標楷體"/>
              </w:rPr>
            </w:pPr>
          </w:p>
        </w:tc>
        <w:tc>
          <w:tcPr>
            <w:tcW w:w="756" w:type="pct"/>
          </w:tcPr>
          <w:p w14:paraId="0C1DD9DA" w14:textId="685DAF30" w:rsidR="00E24265" w:rsidRPr="00615D4B" w:rsidDel="00CB3FDD" w:rsidRDefault="00E24265" w:rsidP="005F76AD">
            <w:pPr>
              <w:rPr>
                <w:del w:id="16789" w:author="阿毛" w:date="2021-05-21T17:54:00Z"/>
                <w:rFonts w:ascii="標楷體" w:eastAsia="標楷體" w:hAnsi="標楷體"/>
              </w:rPr>
            </w:pPr>
            <w:del w:id="16790" w:author="阿毛" w:date="2021-05-21T17:54:00Z">
              <w:r w:rsidRPr="00971C3D" w:rsidDel="00CB3FDD">
                <w:rPr>
                  <w:rFonts w:ascii="標楷體" w:eastAsia="標楷體" w:hAnsi="標楷體" w:hint="eastAsia"/>
                </w:rPr>
                <w:delText>債權金融機構代號</w:delText>
              </w:r>
            </w:del>
          </w:p>
        </w:tc>
        <w:tc>
          <w:tcPr>
            <w:tcW w:w="624" w:type="pct"/>
          </w:tcPr>
          <w:p w14:paraId="703B32D8" w14:textId="6D16AC23" w:rsidR="00E24265" w:rsidRPr="00615D4B" w:rsidDel="00CB3FDD" w:rsidRDefault="00E24265" w:rsidP="005F76AD">
            <w:pPr>
              <w:rPr>
                <w:del w:id="16791" w:author="阿毛" w:date="2021-05-21T17:54:00Z"/>
                <w:rFonts w:ascii="標楷體" w:eastAsia="標楷體" w:hAnsi="標楷體"/>
              </w:rPr>
            </w:pPr>
          </w:p>
        </w:tc>
        <w:tc>
          <w:tcPr>
            <w:tcW w:w="624" w:type="pct"/>
          </w:tcPr>
          <w:p w14:paraId="2A1A8E3C" w14:textId="19D6A38B" w:rsidR="00E24265" w:rsidRPr="00615D4B" w:rsidDel="00CB3FDD" w:rsidRDefault="00E24265" w:rsidP="005F76AD">
            <w:pPr>
              <w:rPr>
                <w:del w:id="16792" w:author="阿毛" w:date="2021-05-21T17:54:00Z"/>
                <w:rFonts w:ascii="標楷體" w:eastAsia="標楷體" w:hAnsi="標楷體"/>
              </w:rPr>
            </w:pPr>
          </w:p>
        </w:tc>
        <w:tc>
          <w:tcPr>
            <w:tcW w:w="537" w:type="pct"/>
          </w:tcPr>
          <w:p w14:paraId="57CF6EAF" w14:textId="5A4CC377" w:rsidR="00E24265" w:rsidRPr="00615D4B" w:rsidDel="00CB3FDD" w:rsidRDefault="00E24265" w:rsidP="005F76AD">
            <w:pPr>
              <w:rPr>
                <w:del w:id="16793" w:author="阿毛" w:date="2021-05-21T17:54:00Z"/>
                <w:rFonts w:ascii="標楷體" w:eastAsia="標楷體" w:hAnsi="標楷體"/>
              </w:rPr>
            </w:pPr>
          </w:p>
        </w:tc>
        <w:tc>
          <w:tcPr>
            <w:tcW w:w="299" w:type="pct"/>
          </w:tcPr>
          <w:p w14:paraId="4BD61613" w14:textId="4DF3A05E" w:rsidR="00E24265" w:rsidRPr="00615D4B" w:rsidDel="00CB3FDD" w:rsidRDefault="00E24265" w:rsidP="005F76AD">
            <w:pPr>
              <w:rPr>
                <w:del w:id="16794" w:author="阿毛" w:date="2021-05-21T17:54:00Z"/>
                <w:rFonts w:ascii="標楷體" w:eastAsia="標楷體" w:hAnsi="標楷體"/>
              </w:rPr>
            </w:pPr>
          </w:p>
        </w:tc>
        <w:tc>
          <w:tcPr>
            <w:tcW w:w="299" w:type="pct"/>
          </w:tcPr>
          <w:p w14:paraId="6F19C352" w14:textId="165C24D2" w:rsidR="00E24265" w:rsidRPr="00615D4B" w:rsidDel="00CB3FDD" w:rsidRDefault="00E24265" w:rsidP="005F76AD">
            <w:pPr>
              <w:rPr>
                <w:del w:id="16795" w:author="阿毛" w:date="2021-05-21T17:54:00Z"/>
                <w:rFonts w:ascii="標楷體" w:eastAsia="標楷體" w:hAnsi="標楷體"/>
              </w:rPr>
            </w:pPr>
          </w:p>
        </w:tc>
        <w:tc>
          <w:tcPr>
            <w:tcW w:w="1643" w:type="pct"/>
          </w:tcPr>
          <w:p w14:paraId="4A671A9F" w14:textId="67FD4AA1" w:rsidR="00E24265" w:rsidRPr="00615D4B" w:rsidDel="00CB3FDD" w:rsidRDefault="00E24265" w:rsidP="005F76AD">
            <w:pPr>
              <w:rPr>
                <w:del w:id="16796" w:author="阿毛" w:date="2021-05-21T17:54:00Z"/>
                <w:rFonts w:ascii="標楷體" w:eastAsia="標楷體" w:hAnsi="標楷體"/>
              </w:rPr>
            </w:pPr>
          </w:p>
        </w:tc>
      </w:tr>
      <w:tr w:rsidR="00E24265" w:rsidRPr="00615D4B" w:rsidDel="00CB3FDD" w14:paraId="4A02DD7A" w14:textId="63E794BF" w:rsidTr="005F76AD">
        <w:trPr>
          <w:trHeight w:val="291"/>
          <w:jc w:val="center"/>
          <w:del w:id="16797" w:author="阿毛" w:date="2021-05-21T17:54:00Z"/>
        </w:trPr>
        <w:tc>
          <w:tcPr>
            <w:tcW w:w="219" w:type="pct"/>
          </w:tcPr>
          <w:p w14:paraId="5A4F9156" w14:textId="50DD4BE9" w:rsidR="00E24265" w:rsidRPr="005E579A" w:rsidDel="00CB3FDD" w:rsidRDefault="00E24265" w:rsidP="005F76AD">
            <w:pPr>
              <w:pStyle w:val="af9"/>
              <w:numPr>
                <w:ilvl w:val="0"/>
                <w:numId w:val="59"/>
              </w:numPr>
              <w:ind w:leftChars="0"/>
              <w:rPr>
                <w:del w:id="16798" w:author="阿毛" w:date="2021-05-21T17:54:00Z"/>
                <w:rFonts w:ascii="標楷體" w:eastAsia="標楷體" w:hAnsi="標楷體"/>
              </w:rPr>
            </w:pPr>
          </w:p>
        </w:tc>
        <w:tc>
          <w:tcPr>
            <w:tcW w:w="756" w:type="pct"/>
          </w:tcPr>
          <w:p w14:paraId="39878342" w14:textId="1754A6AD" w:rsidR="00E24265" w:rsidRPr="00615D4B" w:rsidDel="00CB3FDD" w:rsidRDefault="00E24265" w:rsidP="005F76AD">
            <w:pPr>
              <w:rPr>
                <w:del w:id="16799" w:author="阿毛" w:date="2021-05-21T17:54:00Z"/>
                <w:rFonts w:ascii="標楷體" w:eastAsia="標楷體" w:hAnsi="標楷體"/>
              </w:rPr>
            </w:pPr>
            <w:del w:id="16800" w:author="阿毛" w:date="2021-05-21T17:54:00Z">
              <w:r w:rsidRPr="00971C3D" w:rsidDel="00CB3FDD">
                <w:rPr>
                  <w:rFonts w:ascii="標楷體" w:eastAsia="標楷體" w:hAnsi="標楷體" w:hint="eastAsia"/>
                </w:rPr>
                <w:delText>債務人IDN</w:delText>
              </w:r>
            </w:del>
          </w:p>
        </w:tc>
        <w:tc>
          <w:tcPr>
            <w:tcW w:w="624" w:type="pct"/>
          </w:tcPr>
          <w:p w14:paraId="1EC34DD9" w14:textId="258AF931" w:rsidR="00E24265" w:rsidRPr="00615D4B" w:rsidDel="00CB3FDD" w:rsidRDefault="00E24265" w:rsidP="005F76AD">
            <w:pPr>
              <w:rPr>
                <w:del w:id="16801" w:author="阿毛" w:date="2021-05-21T17:54:00Z"/>
                <w:rFonts w:ascii="標楷體" w:eastAsia="標楷體" w:hAnsi="標楷體"/>
              </w:rPr>
            </w:pPr>
          </w:p>
        </w:tc>
        <w:tc>
          <w:tcPr>
            <w:tcW w:w="624" w:type="pct"/>
          </w:tcPr>
          <w:p w14:paraId="458E53A0" w14:textId="5F868512" w:rsidR="00E24265" w:rsidRPr="00615D4B" w:rsidDel="00CB3FDD" w:rsidRDefault="00E24265" w:rsidP="005F76AD">
            <w:pPr>
              <w:rPr>
                <w:del w:id="16802" w:author="阿毛" w:date="2021-05-21T17:54:00Z"/>
                <w:rFonts w:ascii="標楷體" w:eastAsia="標楷體" w:hAnsi="標楷體"/>
              </w:rPr>
            </w:pPr>
          </w:p>
        </w:tc>
        <w:tc>
          <w:tcPr>
            <w:tcW w:w="537" w:type="pct"/>
          </w:tcPr>
          <w:p w14:paraId="002AFA25" w14:textId="46ABED30" w:rsidR="00E24265" w:rsidRPr="00615D4B" w:rsidDel="00CB3FDD" w:rsidRDefault="00E24265" w:rsidP="005F76AD">
            <w:pPr>
              <w:rPr>
                <w:del w:id="16803" w:author="阿毛" w:date="2021-05-21T17:54:00Z"/>
                <w:rFonts w:ascii="標楷體" w:eastAsia="標楷體" w:hAnsi="標楷體"/>
              </w:rPr>
            </w:pPr>
          </w:p>
        </w:tc>
        <w:tc>
          <w:tcPr>
            <w:tcW w:w="299" w:type="pct"/>
          </w:tcPr>
          <w:p w14:paraId="0BCB08D4" w14:textId="4CB7289F" w:rsidR="00E24265" w:rsidRPr="00615D4B" w:rsidDel="00CB3FDD" w:rsidRDefault="00E24265" w:rsidP="005F76AD">
            <w:pPr>
              <w:rPr>
                <w:del w:id="16804" w:author="阿毛" w:date="2021-05-21T17:54:00Z"/>
                <w:rFonts w:ascii="標楷體" w:eastAsia="標楷體" w:hAnsi="標楷體"/>
              </w:rPr>
            </w:pPr>
          </w:p>
        </w:tc>
        <w:tc>
          <w:tcPr>
            <w:tcW w:w="299" w:type="pct"/>
          </w:tcPr>
          <w:p w14:paraId="071E6704" w14:textId="299E41F7" w:rsidR="00E24265" w:rsidRPr="00615D4B" w:rsidDel="00CB3FDD" w:rsidRDefault="00E24265" w:rsidP="005F76AD">
            <w:pPr>
              <w:rPr>
                <w:del w:id="16805" w:author="阿毛" w:date="2021-05-21T17:54:00Z"/>
                <w:rFonts w:ascii="標楷體" w:eastAsia="標楷體" w:hAnsi="標楷體"/>
              </w:rPr>
            </w:pPr>
          </w:p>
        </w:tc>
        <w:tc>
          <w:tcPr>
            <w:tcW w:w="1643" w:type="pct"/>
          </w:tcPr>
          <w:p w14:paraId="3462B692" w14:textId="37557147" w:rsidR="00E24265" w:rsidRPr="00615D4B" w:rsidDel="00CB3FDD" w:rsidRDefault="00E24265" w:rsidP="005F76AD">
            <w:pPr>
              <w:rPr>
                <w:del w:id="16806" w:author="阿毛" w:date="2021-05-21T17:54:00Z"/>
                <w:rFonts w:ascii="標楷體" w:eastAsia="標楷體" w:hAnsi="標楷體"/>
              </w:rPr>
            </w:pPr>
          </w:p>
        </w:tc>
      </w:tr>
      <w:tr w:rsidR="00E24265" w:rsidRPr="00615D4B" w:rsidDel="00CB3FDD" w14:paraId="1CA55519" w14:textId="6B4A65C3" w:rsidTr="005F76AD">
        <w:trPr>
          <w:trHeight w:val="291"/>
          <w:jc w:val="center"/>
          <w:del w:id="16807" w:author="阿毛" w:date="2021-05-21T17:54:00Z"/>
        </w:trPr>
        <w:tc>
          <w:tcPr>
            <w:tcW w:w="219" w:type="pct"/>
          </w:tcPr>
          <w:p w14:paraId="6AF76D7B" w14:textId="46424910" w:rsidR="00E24265" w:rsidRPr="005E579A" w:rsidDel="00CB3FDD" w:rsidRDefault="00E24265" w:rsidP="005F76AD">
            <w:pPr>
              <w:pStyle w:val="af9"/>
              <w:numPr>
                <w:ilvl w:val="0"/>
                <w:numId w:val="59"/>
              </w:numPr>
              <w:ind w:leftChars="0"/>
              <w:rPr>
                <w:del w:id="16808" w:author="阿毛" w:date="2021-05-21T17:54:00Z"/>
                <w:rFonts w:ascii="標楷體" w:eastAsia="標楷體" w:hAnsi="標楷體"/>
              </w:rPr>
            </w:pPr>
          </w:p>
        </w:tc>
        <w:tc>
          <w:tcPr>
            <w:tcW w:w="756" w:type="pct"/>
          </w:tcPr>
          <w:p w14:paraId="312FF18F" w14:textId="46C5CC23" w:rsidR="00E24265" w:rsidRPr="00615D4B" w:rsidDel="00CB3FDD" w:rsidRDefault="00E24265" w:rsidP="005F76AD">
            <w:pPr>
              <w:rPr>
                <w:del w:id="16809" w:author="阿毛" w:date="2021-05-21T17:54:00Z"/>
                <w:rFonts w:ascii="標楷體" w:eastAsia="標楷體" w:hAnsi="標楷體"/>
              </w:rPr>
            </w:pPr>
            <w:del w:id="16810" w:author="阿毛" w:date="2021-05-21T17:54:00Z">
              <w:r w:rsidRPr="00971C3D" w:rsidDel="00CB3FDD">
                <w:rPr>
                  <w:rFonts w:ascii="標楷體" w:eastAsia="標楷體" w:hAnsi="標楷體" w:hint="eastAsia"/>
                </w:rPr>
                <w:delText>調解申請日</w:delText>
              </w:r>
            </w:del>
          </w:p>
        </w:tc>
        <w:tc>
          <w:tcPr>
            <w:tcW w:w="624" w:type="pct"/>
          </w:tcPr>
          <w:p w14:paraId="1752C7C1" w14:textId="2D353DD9" w:rsidR="00E24265" w:rsidRPr="00615D4B" w:rsidDel="00CB3FDD" w:rsidRDefault="00E24265" w:rsidP="005F76AD">
            <w:pPr>
              <w:rPr>
                <w:del w:id="16811" w:author="阿毛" w:date="2021-05-21T17:54:00Z"/>
                <w:rFonts w:ascii="標楷體" w:eastAsia="標楷體" w:hAnsi="標楷體"/>
              </w:rPr>
            </w:pPr>
          </w:p>
        </w:tc>
        <w:tc>
          <w:tcPr>
            <w:tcW w:w="624" w:type="pct"/>
          </w:tcPr>
          <w:p w14:paraId="5DC5F18E" w14:textId="6E926D38" w:rsidR="00E24265" w:rsidRPr="00615D4B" w:rsidDel="00CB3FDD" w:rsidRDefault="00E24265" w:rsidP="005F76AD">
            <w:pPr>
              <w:rPr>
                <w:del w:id="16812" w:author="阿毛" w:date="2021-05-21T17:54:00Z"/>
                <w:rFonts w:ascii="標楷體" w:eastAsia="標楷體" w:hAnsi="標楷體"/>
              </w:rPr>
            </w:pPr>
          </w:p>
        </w:tc>
        <w:tc>
          <w:tcPr>
            <w:tcW w:w="537" w:type="pct"/>
          </w:tcPr>
          <w:p w14:paraId="0DD0C881" w14:textId="0274F0D0" w:rsidR="00E24265" w:rsidRPr="00615D4B" w:rsidDel="00CB3FDD" w:rsidRDefault="00E24265" w:rsidP="005F76AD">
            <w:pPr>
              <w:rPr>
                <w:del w:id="16813" w:author="阿毛" w:date="2021-05-21T17:54:00Z"/>
                <w:rFonts w:ascii="標楷體" w:eastAsia="標楷體" w:hAnsi="標楷體"/>
              </w:rPr>
            </w:pPr>
          </w:p>
        </w:tc>
        <w:tc>
          <w:tcPr>
            <w:tcW w:w="299" w:type="pct"/>
          </w:tcPr>
          <w:p w14:paraId="1DA8B044" w14:textId="5B470B97" w:rsidR="00E24265" w:rsidRPr="00615D4B" w:rsidDel="00CB3FDD" w:rsidRDefault="00E24265" w:rsidP="005F76AD">
            <w:pPr>
              <w:rPr>
                <w:del w:id="16814" w:author="阿毛" w:date="2021-05-21T17:54:00Z"/>
                <w:rFonts w:ascii="標楷體" w:eastAsia="標楷體" w:hAnsi="標楷體"/>
              </w:rPr>
            </w:pPr>
          </w:p>
        </w:tc>
        <w:tc>
          <w:tcPr>
            <w:tcW w:w="299" w:type="pct"/>
          </w:tcPr>
          <w:p w14:paraId="6B7EEB68" w14:textId="4F948A41" w:rsidR="00E24265" w:rsidRPr="00615D4B" w:rsidDel="00CB3FDD" w:rsidRDefault="00E24265" w:rsidP="005F76AD">
            <w:pPr>
              <w:rPr>
                <w:del w:id="16815" w:author="阿毛" w:date="2021-05-21T17:54:00Z"/>
                <w:rFonts w:ascii="標楷體" w:eastAsia="標楷體" w:hAnsi="標楷體"/>
              </w:rPr>
            </w:pPr>
          </w:p>
        </w:tc>
        <w:tc>
          <w:tcPr>
            <w:tcW w:w="1643" w:type="pct"/>
          </w:tcPr>
          <w:p w14:paraId="7F19D24A" w14:textId="1088CDC3" w:rsidR="00E24265" w:rsidRPr="00615D4B" w:rsidDel="00CB3FDD" w:rsidRDefault="00E24265" w:rsidP="005F76AD">
            <w:pPr>
              <w:rPr>
                <w:del w:id="16816" w:author="阿毛" w:date="2021-05-21T17:54:00Z"/>
                <w:rFonts w:ascii="標楷體" w:eastAsia="標楷體" w:hAnsi="標楷體"/>
              </w:rPr>
            </w:pPr>
          </w:p>
        </w:tc>
      </w:tr>
      <w:tr w:rsidR="00E24265" w:rsidRPr="00615D4B" w:rsidDel="00CB3FDD" w14:paraId="6DF2E626" w14:textId="3F0AD4BF" w:rsidTr="005F76AD">
        <w:trPr>
          <w:trHeight w:val="291"/>
          <w:jc w:val="center"/>
          <w:del w:id="16817" w:author="阿毛" w:date="2021-05-21T17:54:00Z"/>
        </w:trPr>
        <w:tc>
          <w:tcPr>
            <w:tcW w:w="219" w:type="pct"/>
          </w:tcPr>
          <w:p w14:paraId="0DBE6F6F" w14:textId="202EE553" w:rsidR="00E24265" w:rsidRPr="005E579A" w:rsidDel="00CB3FDD" w:rsidRDefault="00E24265" w:rsidP="005F76AD">
            <w:pPr>
              <w:pStyle w:val="af9"/>
              <w:numPr>
                <w:ilvl w:val="0"/>
                <w:numId w:val="59"/>
              </w:numPr>
              <w:ind w:leftChars="0"/>
              <w:rPr>
                <w:del w:id="16818" w:author="阿毛" w:date="2021-05-21T17:54:00Z"/>
                <w:rFonts w:ascii="標楷體" w:eastAsia="標楷體" w:hAnsi="標楷體"/>
              </w:rPr>
            </w:pPr>
          </w:p>
        </w:tc>
        <w:tc>
          <w:tcPr>
            <w:tcW w:w="756" w:type="pct"/>
          </w:tcPr>
          <w:p w14:paraId="5DC5B683" w14:textId="6F555F65" w:rsidR="00E24265" w:rsidRPr="00615D4B" w:rsidDel="00CB3FDD" w:rsidRDefault="00E24265" w:rsidP="005F76AD">
            <w:pPr>
              <w:rPr>
                <w:del w:id="16819" w:author="阿毛" w:date="2021-05-21T17:54:00Z"/>
                <w:rFonts w:ascii="標楷體" w:eastAsia="標楷體" w:hAnsi="標楷體"/>
              </w:rPr>
            </w:pPr>
            <w:del w:id="16820" w:author="阿毛" w:date="2021-05-21T17:54:00Z">
              <w:r w:rsidRPr="00971C3D" w:rsidDel="00CB3FDD">
                <w:rPr>
                  <w:rFonts w:ascii="標楷體" w:eastAsia="標楷體" w:hAnsi="標楷體" w:hint="eastAsia"/>
                </w:rPr>
                <w:delText>受理調解機構代號</w:delText>
              </w:r>
            </w:del>
          </w:p>
        </w:tc>
        <w:tc>
          <w:tcPr>
            <w:tcW w:w="624" w:type="pct"/>
          </w:tcPr>
          <w:p w14:paraId="04F79A7B" w14:textId="3939A90B" w:rsidR="00E24265" w:rsidRPr="00615D4B" w:rsidDel="00CB3FDD" w:rsidRDefault="00E24265" w:rsidP="005F76AD">
            <w:pPr>
              <w:rPr>
                <w:del w:id="16821" w:author="阿毛" w:date="2021-05-21T17:54:00Z"/>
                <w:rFonts w:ascii="標楷體" w:eastAsia="標楷體" w:hAnsi="標楷體"/>
              </w:rPr>
            </w:pPr>
          </w:p>
        </w:tc>
        <w:tc>
          <w:tcPr>
            <w:tcW w:w="624" w:type="pct"/>
          </w:tcPr>
          <w:p w14:paraId="29EE20D3" w14:textId="7416CE81" w:rsidR="00E24265" w:rsidRPr="00615D4B" w:rsidDel="00CB3FDD" w:rsidRDefault="00E24265" w:rsidP="005F76AD">
            <w:pPr>
              <w:rPr>
                <w:del w:id="16822" w:author="阿毛" w:date="2021-05-21T17:54:00Z"/>
                <w:rFonts w:ascii="標楷體" w:eastAsia="標楷體" w:hAnsi="標楷體"/>
              </w:rPr>
            </w:pPr>
          </w:p>
        </w:tc>
        <w:tc>
          <w:tcPr>
            <w:tcW w:w="537" w:type="pct"/>
          </w:tcPr>
          <w:p w14:paraId="2F6E04B6" w14:textId="29FD1DF4" w:rsidR="00E24265" w:rsidRPr="00615D4B" w:rsidDel="00CB3FDD" w:rsidRDefault="00E24265" w:rsidP="005F76AD">
            <w:pPr>
              <w:rPr>
                <w:del w:id="16823" w:author="阿毛" w:date="2021-05-21T17:54:00Z"/>
                <w:rFonts w:ascii="標楷體" w:eastAsia="標楷體" w:hAnsi="標楷體"/>
              </w:rPr>
            </w:pPr>
          </w:p>
        </w:tc>
        <w:tc>
          <w:tcPr>
            <w:tcW w:w="299" w:type="pct"/>
          </w:tcPr>
          <w:p w14:paraId="2AB78D97" w14:textId="6E72F37A" w:rsidR="00E24265" w:rsidRPr="00615D4B" w:rsidDel="00CB3FDD" w:rsidRDefault="00E24265" w:rsidP="005F76AD">
            <w:pPr>
              <w:rPr>
                <w:del w:id="16824" w:author="阿毛" w:date="2021-05-21T17:54:00Z"/>
                <w:rFonts w:ascii="標楷體" w:eastAsia="標楷體" w:hAnsi="標楷體"/>
              </w:rPr>
            </w:pPr>
          </w:p>
        </w:tc>
        <w:tc>
          <w:tcPr>
            <w:tcW w:w="299" w:type="pct"/>
          </w:tcPr>
          <w:p w14:paraId="5EBF9AAB" w14:textId="4AF3875B" w:rsidR="00E24265" w:rsidRPr="00615D4B" w:rsidDel="00CB3FDD" w:rsidRDefault="00E24265" w:rsidP="005F76AD">
            <w:pPr>
              <w:rPr>
                <w:del w:id="16825" w:author="阿毛" w:date="2021-05-21T17:54:00Z"/>
                <w:rFonts w:ascii="標楷體" w:eastAsia="標楷體" w:hAnsi="標楷體"/>
              </w:rPr>
            </w:pPr>
          </w:p>
        </w:tc>
        <w:tc>
          <w:tcPr>
            <w:tcW w:w="1643" w:type="pct"/>
          </w:tcPr>
          <w:p w14:paraId="779D7087" w14:textId="7B9C8798" w:rsidR="00E24265" w:rsidRPr="00615D4B" w:rsidDel="00CB3FDD" w:rsidRDefault="00E24265" w:rsidP="005F76AD">
            <w:pPr>
              <w:rPr>
                <w:del w:id="16826" w:author="阿毛" w:date="2021-05-21T17:54:00Z"/>
                <w:rFonts w:ascii="標楷體" w:eastAsia="標楷體" w:hAnsi="標楷體"/>
              </w:rPr>
            </w:pPr>
          </w:p>
        </w:tc>
      </w:tr>
      <w:tr w:rsidR="00E24265" w:rsidRPr="00615D4B" w:rsidDel="00CB3FDD" w14:paraId="193462A5" w14:textId="1DC16785" w:rsidTr="005F76AD">
        <w:trPr>
          <w:trHeight w:val="291"/>
          <w:jc w:val="center"/>
          <w:del w:id="16827" w:author="阿毛" w:date="2021-05-21T17:54:00Z"/>
        </w:trPr>
        <w:tc>
          <w:tcPr>
            <w:tcW w:w="219" w:type="pct"/>
          </w:tcPr>
          <w:p w14:paraId="1A742A6E" w14:textId="1D90670D" w:rsidR="00E24265" w:rsidRPr="005E579A" w:rsidDel="00CB3FDD" w:rsidRDefault="00E24265" w:rsidP="005F76AD">
            <w:pPr>
              <w:pStyle w:val="af9"/>
              <w:numPr>
                <w:ilvl w:val="0"/>
                <w:numId w:val="59"/>
              </w:numPr>
              <w:ind w:leftChars="0"/>
              <w:rPr>
                <w:del w:id="16828" w:author="阿毛" w:date="2021-05-21T17:54:00Z"/>
                <w:rFonts w:ascii="標楷體" w:eastAsia="標楷體" w:hAnsi="標楷體"/>
              </w:rPr>
            </w:pPr>
          </w:p>
        </w:tc>
        <w:tc>
          <w:tcPr>
            <w:tcW w:w="756" w:type="pct"/>
          </w:tcPr>
          <w:p w14:paraId="758C83B7" w14:textId="479641C7" w:rsidR="00E24265" w:rsidRPr="00615D4B" w:rsidDel="00CB3FDD" w:rsidRDefault="00E24265" w:rsidP="005F76AD">
            <w:pPr>
              <w:rPr>
                <w:del w:id="16829" w:author="阿毛" w:date="2021-05-21T17:54:00Z"/>
                <w:rFonts w:ascii="標楷體" w:eastAsia="標楷體" w:hAnsi="標楷體"/>
              </w:rPr>
            </w:pPr>
            <w:del w:id="16830" w:author="阿毛" w:date="2021-05-21T17:54:00Z">
              <w:r w:rsidRPr="00971C3D" w:rsidDel="00CB3FDD">
                <w:rPr>
                  <w:rFonts w:ascii="標楷體" w:eastAsia="標楷體" w:hAnsi="標楷體" w:hint="eastAsia"/>
                </w:rPr>
                <w:delText>最大債權金融機構代號</w:delText>
              </w:r>
            </w:del>
          </w:p>
        </w:tc>
        <w:tc>
          <w:tcPr>
            <w:tcW w:w="624" w:type="pct"/>
          </w:tcPr>
          <w:p w14:paraId="2AA607CE" w14:textId="6A6641B6" w:rsidR="00E24265" w:rsidRPr="00615D4B" w:rsidDel="00CB3FDD" w:rsidRDefault="00E24265" w:rsidP="005F76AD">
            <w:pPr>
              <w:rPr>
                <w:del w:id="16831" w:author="阿毛" w:date="2021-05-21T17:54:00Z"/>
                <w:rFonts w:ascii="標楷體" w:eastAsia="標楷體" w:hAnsi="標楷體"/>
              </w:rPr>
            </w:pPr>
          </w:p>
        </w:tc>
        <w:tc>
          <w:tcPr>
            <w:tcW w:w="624" w:type="pct"/>
          </w:tcPr>
          <w:p w14:paraId="3E863B49" w14:textId="6FF3DBD3" w:rsidR="00E24265" w:rsidRPr="00615D4B" w:rsidDel="00CB3FDD" w:rsidRDefault="00E24265" w:rsidP="005F76AD">
            <w:pPr>
              <w:rPr>
                <w:del w:id="16832" w:author="阿毛" w:date="2021-05-21T17:54:00Z"/>
                <w:rFonts w:ascii="標楷體" w:eastAsia="標楷體" w:hAnsi="標楷體"/>
              </w:rPr>
            </w:pPr>
          </w:p>
        </w:tc>
        <w:tc>
          <w:tcPr>
            <w:tcW w:w="537" w:type="pct"/>
          </w:tcPr>
          <w:p w14:paraId="3E9D2401" w14:textId="79451F64" w:rsidR="00E24265" w:rsidRPr="00615D4B" w:rsidDel="00CB3FDD" w:rsidRDefault="00E24265" w:rsidP="005F76AD">
            <w:pPr>
              <w:rPr>
                <w:del w:id="16833" w:author="阿毛" w:date="2021-05-21T17:54:00Z"/>
                <w:rFonts w:ascii="標楷體" w:eastAsia="標楷體" w:hAnsi="標楷體"/>
              </w:rPr>
            </w:pPr>
          </w:p>
        </w:tc>
        <w:tc>
          <w:tcPr>
            <w:tcW w:w="299" w:type="pct"/>
          </w:tcPr>
          <w:p w14:paraId="2D7B14F4" w14:textId="6BD23556" w:rsidR="00E24265" w:rsidRPr="00615D4B" w:rsidDel="00CB3FDD" w:rsidRDefault="00E24265" w:rsidP="005F76AD">
            <w:pPr>
              <w:rPr>
                <w:del w:id="16834" w:author="阿毛" w:date="2021-05-21T17:54:00Z"/>
                <w:rFonts w:ascii="標楷體" w:eastAsia="標楷體" w:hAnsi="標楷體"/>
              </w:rPr>
            </w:pPr>
          </w:p>
        </w:tc>
        <w:tc>
          <w:tcPr>
            <w:tcW w:w="299" w:type="pct"/>
          </w:tcPr>
          <w:p w14:paraId="65DF9F44" w14:textId="7A5527BD" w:rsidR="00E24265" w:rsidRPr="00615D4B" w:rsidDel="00CB3FDD" w:rsidRDefault="00E24265" w:rsidP="005F76AD">
            <w:pPr>
              <w:rPr>
                <w:del w:id="16835" w:author="阿毛" w:date="2021-05-21T17:54:00Z"/>
                <w:rFonts w:ascii="標楷體" w:eastAsia="標楷體" w:hAnsi="標楷體"/>
              </w:rPr>
            </w:pPr>
          </w:p>
        </w:tc>
        <w:tc>
          <w:tcPr>
            <w:tcW w:w="1643" w:type="pct"/>
          </w:tcPr>
          <w:p w14:paraId="4EEDF09C" w14:textId="2FE27579" w:rsidR="00E24265" w:rsidRPr="00615D4B" w:rsidDel="00CB3FDD" w:rsidRDefault="00E24265" w:rsidP="005F76AD">
            <w:pPr>
              <w:rPr>
                <w:del w:id="16836" w:author="阿毛" w:date="2021-05-21T17:54:00Z"/>
                <w:rFonts w:ascii="標楷體" w:eastAsia="標楷體" w:hAnsi="標楷體"/>
              </w:rPr>
            </w:pPr>
          </w:p>
        </w:tc>
      </w:tr>
      <w:tr w:rsidR="00E24265" w:rsidRPr="00615D4B" w:rsidDel="00CB3FDD" w14:paraId="0AFA90EE" w14:textId="2A9E60EA" w:rsidTr="005F76AD">
        <w:trPr>
          <w:trHeight w:val="291"/>
          <w:jc w:val="center"/>
          <w:del w:id="16837" w:author="阿毛" w:date="2021-05-21T17:54:00Z"/>
        </w:trPr>
        <w:tc>
          <w:tcPr>
            <w:tcW w:w="219" w:type="pct"/>
          </w:tcPr>
          <w:p w14:paraId="09B922D8" w14:textId="1FAD1483" w:rsidR="00E24265" w:rsidRPr="005E579A" w:rsidDel="00CB3FDD" w:rsidRDefault="00E24265" w:rsidP="005F76AD">
            <w:pPr>
              <w:pStyle w:val="af9"/>
              <w:numPr>
                <w:ilvl w:val="0"/>
                <w:numId w:val="59"/>
              </w:numPr>
              <w:ind w:leftChars="0"/>
              <w:rPr>
                <w:del w:id="16838" w:author="阿毛" w:date="2021-05-21T17:54:00Z"/>
                <w:rFonts w:ascii="標楷體" w:eastAsia="標楷體" w:hAnsi="標楷體"/>
              </w:rPr>
            </w:pPr>
          </w:p>
        </w:tc>
        <w:tc>
          <w:tcPr>
            <w:tcW w:w="756" w:type="pct"/>
          </w:tcPr>
          <w:p w14:paraId="1E7A7636" w14:textId="57EF11FF" w:rsidR="00E24265" w:rsidRPr="00615D4B" w:rsidDel="00CB3FDD" w:rsidRDefault="00E24265" w:rsidP="005F76AD">
            <w:pPr>
              <w:rPr>
                <w:del w:id="16839" w:author="阿毛" w:date="2021-05-21T17:54:00Z"/>
                <w:rFonts w:ascii="標楷體" w:eastAsia="標楷體" w:hAnsi="標楷體"/>
              </w:rPr>
            </w:pPr>
            <w:del w:id="16840" w:author="阿毛" w:date="2021-05-21T17:54:00Z">
              <w:r w:rsidRPr="00971C3D" w:rsidDel="00CB3FDD">
                <w:rPr>
                  <w:rFonts w:ascii="標楷體" w:eastAsia="標楷體" w:hAnsi="標楷體" w:hint="eastAsia"/>
                </w:rPr>
                <w:delText>是否為最大債權金融機構報送</w:delText>
              </w:r>
            </w:del>
          </w:p>
        </w:tc>
        <w:tc>
          <w:tcPr>
            <w:tcW w:w="624" w:type="pct"/>
          </w:tcPr>
          <w:p w14:paraId="5B15C2DE" w14:textId="09925874" w:rsidR="00E24265" w:rsidRPr="00615D4B" w:rsidDel="00CB3FDD" w:rsidRDefault="00E24265" w:rsidP="005F76AD">
            <w:pPr>
              <w:rPr>
                <w:del w:id="16841" w:author="阿毛" w:date="2021-05-21T17:54:00Z"/>
                <w:rFonts w:ascii="標楷體" w:eastAsia="標楷體" w:hAnsi="標楷體"/>
              </w:rPr>
            </w:pPr>
          </w:p>
        </w:tc>
        <w:tc>
          <w:tcPr>
            <w:tcW w:w="624" w:type="pct"/>
          </w:tcPr>
          <w:p w14:paraId="6CE1A2E6" w14:textId="4E58146F" w:rsidR="00E24265" w:rsidRPr="00615D4B" w:rsidDel="00CB3FDD" w:rsidRDefault="00E24265" w:rsidP="005F76AD">
            <w:pPr>
              <w:rPr>
                <w:del w:id="16842" w:author="阿毛" w:date="2021-05-21T17:54:00Z"/>
                <w:rFonts w:ascii="標楷體" w:eastAsia="標楷體" w:hAnsi="標楷體"/>
              </w:rPr>
            </w:pPr>
          </w:p>
        </w:tc>
        <w:tc>
          <w:tcPr>
            <w:tcW w:w="537" w:type="pct"/>
          </w:tcPr>
          <w:p w14:paraId="2733531C" w14:textId="2414CC4E" w:rsidR="00E24265" w:rsidRPr="00615D4B" w:rsidDel="00CB3FDD" w:rsidRDefault="00E24265" w:rsidP="005F76AD">
            <w:pPr>
              <w:rPr>
                <w:del w:id="16843" w:author="阿毛" w:date="2021-05-21T17:54:00Z"/>
                <w:rFonts w:ascii="標楷體" w:eastAsia="標楷體" w:hAnsi="標楷體"/>
              </w:rPr>
            </w:pPr>
          </w:p>
        </w:tc>
        <w:tc>
          <w:tcPr>
            <w:tcW w:w="299" w:type="pct"/>
          </w:tcPr>
          <w:p w14:paraId="77080EE4" w14:textId="4CEE87FA" w:rsidR="00E24265" w:rsidRPr="00615D4B" w:rsidDel="00CB3FDD" w:rsidRDefault="00E24265" w:rsidP="005F76AD">
            <w:pPr>
              <w:rPr>
                <w:del w:id="16844" w:author="阿毛" w:date="2021-05-21T17:54:00Z"/>
                <w:rFonts w:ascii="標楷體" w:eastAsia="標楷體" w:hAnsi="標楷體"/>
              </w:rPr>
            </w:pPr>
          </w:p>
        </w:tc>
        <w:tc>
          <w:tcPr>
            <w:tcW w:w="299" w:type="pct"/>
          </w:tcPr>
          <w:p w14:paraId="0B304A1A" w14:textId="75E37223" w:rsidR="00E24265" w:rsidRPr="00615D4B" w:rsidDel="00CB3FDD" w:rsidRDefault="00E24265" w:rsidP="005F76AD">
            <w:pPr>
              <w:rPr>
                <w:del w:id="16845" w:author="阿毛" w:date="2021-05-21T17:54:00Z"/>
                <w:rFonts w:ascii="標楷體" w:eastAsia="標楷體" w:hAnsi="標楷體"/>
              </w:rPr>
            </w:pPr>
          </w:p>
        </w:tc>
        <w:tc>
          <w:tcPr>
            <w:tcW w:w="1643" w:type="pct"/>
          </w:tcPr>
          <w:p w14:paraId="569771EE" w14:textId="319E8D45" w:rsidR="00E24265" w:rsidRPr="00615D4B" w:rsidDel="00CB3FDD" w:rsidRDefault="00E24265" w:rsidP="005F76AD">
            <w:pPr>
              <w:rPr>
                <w:del w:id="16846" w:author="阿毛" w:date="2021-05-21T17:54:00Z"/>
                <w:rFonts w:ascii="標楷體" w:eastAsia="標楷體" w:hAnsi="標楷體"/>
              </w:rPr>
            </w:pPr>
          </w:p>
        </w:tc>
      </w:tr>
      <w:tr w:rsidR="00E24265" w:rsidRPr="00615D4B" w:rsidDel="00CB3FDD" w14:paraId="7A8100E5" w14:textId="1D13E8FF" w:rsidTr="005F76AD">
        <w:trPr>
          <w:trHeight w:val="291"/>
          <w:jc w:val="center"/>
          <w:del w:id="16847" w:author="阿毛" w:date="2021-05-21T17:54:00Z"/>
        </w:trPr>
        <w:tc>
          <w:tcPr>
            <w:tcW w:w="219" w:type="pct"/>
          </w:tcPr>
          <w:p w14:paraId="4996A94A" w14:textId="18F8CA7A" w:rsidR="00E24265" w:rsidRPr="005E579A" w:rsidDel="00CB3FDD" w:rsidRDefault="00E24265" w:rsidP="005F76AD">
            <w:pPr>
              <w:pStyle w:val="af9"/>
              <w:numPr>
                <w:ilvl w:val="0"/>
                <w:numId w:val="59"/>
              </w:numPr>
              <w:ind w:leftChars="0"/>
              <w:rPr>
                <w:del w:id="16848" w:author="阿毛" w:date="2021-05-21T17:54:00Z"/>
                <w:rFonts w:ascii="標楷體" w:eastAsia="標楷體" w:hAnsi="標楷體"/>
              </w:rPr>
            </w:pPr>
          </w:p>
        </w:tc>
        <w:tc>
          <w:tcPr>
            <w:tcW w:w="756" w:type="pct"/>
          </w:tcPr>
          <w:p w14:paraId="33E969E1" w14:textId="0C74F4CE" w:rsidR="00E24265" w:rsidRPr="00615D4B" w:rsidDel="00CB3FDD" w:rsidRDefault="00E24265" w:rsidP="005F76AD">
            <w:pPr>
              <w:rPr>
                <w:del w:id="16849" w:author="阿毛" w:date="2021-05-21T17:54:00Z"/>
                <w:rFonts w:ascii="標楷體" w:eastAsia="標楷體" w:hAnsi="標楷體"/>
              </w:rPr>
            </w:pPr>
            <w:del w:id="16850" w:author="阿毛" w:date="2021-05-21T17:54:00Z">
              <w:r w:rsidRPr="00971C3D" w:rsidDel="00CB3FDD">
                <w:rPr>
                  <w:rFonts w:ascii="標楷體" w:eastAsia="標楷體" w:hAnsi="標楷體" w:hint="eastAsia"/>
                </w:rPr>
                <w:delText>帳號</w:delText>
              </w:r>
            </w:del>
          </w:p>
        </w:tc>
        <w:tc>
          <w:tcPr>
            <w:tcW w:w="624" w:type="pct"/>
          </w:tcPr>
          <w:p w14:paraId="1C8FA918" w14:textId="7DE028D2" w:rsidR="00E24265" w:rsidRPr="00615D4B" w:rsidDel="00CB3FDD" w:rsidRDefault="00E24265" w:rsidP="005F76AD">
            <w:pPr>
              <w:rPr>
                <w:del w:id="16851" w:author="阿毛" w:date="2021-05-21T17:54:00Z"/>
                <w:rFonts w:ascii="標楷體" w:eastAsia="標楷體" w:hAnsi="標楷體"/>
              </w:rPr>
            </w:pPr>
          </w:p>
        </w:tc>
        <w:tc>
          <w:tcPr>
            <w:tcW w:w="624" w:type="pct"/>
          </w:tcPr>
          <w:p w14:paraId="4E56B4B7" w14:textId="1B8B0404" w:rsidR="00E24265" w:rsidRPr="00615D4B" w:rsidDel="00CB3FDD" w:rsidRDefault="00E24265" w:rsidP="005F76AD">
            <w:pPr>
              <w:rPr>
                <w:del w:id="16852" w:author="阿毛" w:date="2021-05-21T17:54:00Z"/>
                <w:rFonts w:ascii="標楷體" w:eastAsia="標楷體" w:hAnsi="標楷體"/>
              </w:rPr>
            </w:pPr>
          </w:p>
        </w:tc>
        <w:tc>
          <w:tcPr>
            <w:tcW w:w="537" w:type="pct"/>
          </w:tcPr>
          <w:p w14:paraId="6F5FB6C1" w14:textId="3F25CD84" w:rsidR="00E24265" w:rsidRPr="00615D4B" w:rsidDel="00CB3FDD" w:rsidRDefault="00E24265" w:rsidP="005F76AD">
            <w:pPr>
              <w:rPr>
                <w:del w:id="16853" w:author="阿毛" w:date="2021-05-21T17:54:00Z"/>
                <w:rFonts w:ascii="標楷體" w:eastAsia="標楷體" w:hAnsi="標楷體"/>
              </w:rPr>
            </w:pPr>
          </w:p>
        </w:tc>
        <w:tc>
          <w:tcPr>
            <w:tcW w:w="299" w:type="pct"/>
          </w:tcPr>
          <w:p w14:paraId="45F307FE" w14:textId="284A2668" w:rsidR="00E24265" w:rsidRPr="00615D4B" w:rsidDel="00CB3FDD" w:rsidRDefault="00E24265" w:rsidP="005F76AD">
            <w:pPr>
              <w:rPr>
                <w:del w:id="16854" w:author="阿毛" w:date="2021-05-21T17:54:00Z"/>
                <w:rFonts w:ascii="標楷體" w:eastAsia="標楷體" w:hAnsi="標楷體"/>
              </w:rPr>
            </w:pPr>
          </w:p>
        </w:tc>
        <w:tc>
          <w:tcPr>
            <w:tcW w:w="299" w:type="pct"/>
          </w:tcPr>
          <w:p w14:paraId="17867B1C" w14:textId="3FB03B5F" w:rsidR="00E24265" w:rsidRPr="00615D4B" w:rsidDel="00CB3FDD" w:rsidRDefault="00E24265" w:rsidP="005F76AD">
            <w:pPr>
              <w:rPr>
                <w:del w:id="16855" w:author="阿毛" w:date="2021-05-21T17:54:00Z"/>
                <w:rFonts w:ascii="標楷體" w:eastAsia="標楷體" w:hAnsi="標楷體"/>
              </w:rPr>
            </w:pPr>
          </w:p>
        </w:tc>
        <w:tc>
          <w:tcPr>
            <w:tcW w:w="1643" w:type="pct"/>
          </w:tcPr>
          <w:p w14:paraId="1D2DA0DD" w14:textId="66E29250" w:rsidR="00E24265" w:rsidRPr="00615D4B" w:rsidDel="00CB3FDD" w:rsidRDefault="00E24265" w:rsidP="005F76AD">
            <w:pPr>
              <w:rPr>
                <w:del w:id="16856" w:author="阿毛" w:date="2021-05-21T17:54:00Z"/>
                <w:rFonts w:ascii="標楷體" w:eastAsia="標楷體" w:hAnsi="標楷體"/>
              </w:rPr>
            </w:pPr>
          </w:p>
        </w:tc>
      </w:tr>
      <w:tr w:rsidR="00E24265" w:rsidRPr="00615D4B" w:rsidDel="00CB3FDD" w14:paraId="794A029C" w14:textId="60603B03" w:rsidTr="005F76AD">
        <w:trPr>
          <w:trHeight w:val="291"/>
          <w:jc w:val="center"/>
          <w:del w:id="16857" w:author="阿毛" w:date="2021-05-21T17:54:00Z"/>
        </w:trPr>
        <w:tc>
          <w:tcPr>
            <w:tcW w:w="219" w:type="pct"/>
          </w:tcPr>
          <w:p w14:paraId="420C3D63" w14:textId="1FDE41A0" w:rsidR="00E24265" w:rsidRPr="005E579A" w:rsidDel="00CB3FDD" w:rsidRDefault="00E24265" w:rsidP="005F76AD">
            <w:pPr>
              <w:pStyle w:val="af9"/>
              <w:numPr>
                <w:ilvl w:val="0"/>
                <w:numId w:val="59"/>
              </w:numPr>
              <w:ind w:leftChars="0"/>
              <w:rPr>
                <w:del w:id="16858" w:author="阿毛" w:date="2021-05-21T17:54:00Z"/>
                <w:rFonts w:ascii="標楷體" w:eastAsia="標楷體" w:hAnsi="標楷體"/>
              </w:rPr>
            </w:pPr>
          </w:p>
        </w:tc>
        <w:tc>
          <w:tcPr>
            <w:tcW w:w="756" w:type="pct"/>
          </w:tcPr>
          <w:p w14:paraId="6A9BE3E4" w14:textId="05DBEE04" w:rsidR="00E24265" w:rsidRPr="00615D4B" w:rsidDel="00CB3FDD" w:rsidRDefault="00E24265" w:rsidP="005F76AD">
            <w:pPr>
              <w:rPr>
                <w:del w:id="16859" w:author="阿毛" w:date="2021-05-21T17:54:00Z"/>
                <w:rFonts w:ascii="標楷體" w:eastAsia="標楷體" w:hAnsi="標楷體"/>
              </w:rPr>
            </w:pPr>
            <w:del w:id="16860" w:author="阿毛" w:date="2021-05-21T17:54:00Z">
              <w:r w:rsidRPr="00971C3D" w:rsidDel="00CB3FDD">
                <w:rPr>
                  <w:rFonts w:ascii="標楷體" w:eastAsia="標楷體" w:hAnsi="標楷體" w:hint="eastAsia"/>
                </w:rPr>
                <w:delText>擔保品類別</w:delText>
              </w:r>
            </w:del>
          </w:p>
        </w:tc>
        <w:tc>
          <w:tcPr>
            <w:tcW w:w="624" w:type="pct"/>
          </w:tcPr>
          <w:p w14:paraId="7982955D" w14:textId="6146B823" w:rsidR="00E24265" w:rsidRPr="00615D4B" w:rsidDel="00CB3FDD" w:rsidRDefault="00E24265" w:rsidP="005F76AD">
            <w:pPr>
              <w:rPr>
                <w:del w:id="16861" w:author="阿毛" w:date="2021-05-21T17:54:00Z"/>
                <w:rFonts w:ascii="標楷體" w:eastAsia="標楷體" w:hAnsi="標楷體"/>
              </w:rPr>
            </w:pPr>
          </w:p>
        </w:tc>
        <w:tc>
          <w:tcPr>
            <w:tcW w:w="624" w:type="pct"/>
          </w:tcPr>
          <w:p w14:paraId="21A91470" w14:textId="711308C1" w:rsidR="00E24265" w:rsidRPr="00615D4B" w:rsidDel="00CB3FDD" w:rsidRDefault="00E24265" w:rsidP="005F76AD">
            <w:pPr>
              <w:rPr>
                <w:del w:id="16862" w:author="阿毛" w:date="2021-05-21T17:54:00Z"/>
                <w:rFonts w:ascii="標楷體" w:eastAsia="標楷體" w:hAnsi="標楷體"/>
              </w:rPr>
            </w:pPr>
          </w:p>
        </w:tc>
        <w:tc>
          <w:tcPr>
            <w:tcW w:w="537" w:type="pct"/>
          </w:tcPr>
          <w:p w14:paraId="6E81C5B5" w14:textId="7C15DD1F" w:rsidR="00E24265" w:rsidRPr="00615D4B" w:rsidDel="00CB3FDD" w:rsidRDefault="00E24265" w:rsidP="005F76AD">
            <w:pPr>
              <w:rPr>
                <w:del w:id="16863" w:author="阿毛" w:date="2021-05-21T17:54:00Z"/>
                <w:rFonts w:ascii="標楷體" w:eastAsia="標楷體" w:hAnsi="標楷體"/>
              </w:rPr>
            </w:pPr>
            <w:del w:id="16864" w:author="阿毛" w:date="2021-05-21T17:54:00Z">
              <w:r w:rsidDel="00CB3FDD">
                <w:rPr>
                  <w:rFonts w:ascii="標楷體" w:eastAsia="標楷體" w:hAnsi="標楷體" w:hint="eastAsia"/>
                </w:rPr>
                <w:delText>下拉式選單</w:delText>
              </w:r>
            </w:del>
          </w:p>
        </w:tc>
        <w:tc>
          <w:tcPr>
            <w:tcW w:w="299" w:type="pct"/>
          </w:tcPr>
          <w:p w14:paraId="038A935D" w14:textId="6DD0EFBD" w:rsidR="00E24265" w:rsidRPr="00615D4B" w:rsidDel="00CB3FDD" w:rsidRDefault="00E24265" w:rsidP="005F76AD">
            <w:pPr>
              <w:rPr>
                <w:del w:id="16865" w:author="阿毛" w:date="2021-05-21T17:54:00Z"/>
                <w:rFonts w:ascii="標楷體" w:eastAsia="標楷體" w:hAnsi="標楷體"/>
              </w:rPr>
            </w:pPr>
          </w:p>
        </w:tc>
        <w:tc>
          <w:tcPr>
            <w:tcW w:w="299" w:type="pct"/>
          </w:tcPr>
          <w:p w14:paraId="76440BC2" w14:textId="038A11C9" w:rsidR="00E24265" w:rsidRPr="00615D4B" w:rsidDel="00CB3FDD" w:rsidRDefault="00E24265" w:rsidP="005F76AD">
            <w:pPr>
              <w:rPr>
                <w:del w:id="16866" w:author="阿毛" w:date="2021-05-21T17:54:00Z"/>
                <w:rFonts w:ascii="標楷體" w:eastAsia="標楷體" w:hAnsi="標楷體"/>
              </w:rPr>
            </w:pPr>
          </w:p>
        </w:tc>
        <w:tc>
          <w:tcPr>
            <w:tcW w:w="1643" w:type="pct"/>
          </w:tcPr>
          <w:p w14:paraId="2B83FB6D" w14:textId="60FE1477" w:rsidR="00E24265" w:rsidRPr="000A7F55" w:rsidDel="00CB3FDD" w:rsidRDefault="00E24265" w:rsidP="005F76AD">
            <w:pPr>
              <w:rPr>
                <w:del w:id="16867" w:author="阿毛" w:date="2021-05-21T17:54:00Z"/>
                <w:rFonts w:ascii="標楷體" w:eastAsia="標楷體" w:hAnsi="標楷體"/>
              </w:rPr>
            </w:pPr>
            <w:del w:id="16868" w:author="阿毛" w:date="2021-05-21T17:54:00Z">
              <w:r w:rsidRPr="000A7F55" w:rsidDel="00CB3FDD">
                <w:rPr>
                  <w:rFonts w:ascii="標楷體" w:eastAsia="標楷體" w:hAnsi="標楷體" w:hint="eastAsia"/>
                </w:rPr>
                <w:delText>1:純信用</w:delText>
              </w:r>
            </w:del>
          </w:p>
          <w:p w14:paraId="01515872" w14:textId="79926456" w:rsidR="00E24265" w:rsidRPr="000A7F55" w:rsidDel="00CB3FDD" w:rsidRDefault="00E24265" w:rsidP="005F76AD">
            <w:pPr>
              <w:rPr>
                <w:del w:id="16869" w:author="阿毛" w:date="2021-05-21T17:54:00Z"/>
                <w:rFonts w:ascii="標楷體" w:eastAsia="標楷體" w:hAnsi="標楷體"/>
              </w:rPr>
            </w:pPr>
            <w:del w:id="16870" w:author="阿毛" w:date="2021-05-21T17:54:00Z">
              <w:r w:rsidRPr="000A7F55" w:rsidDel="00CB3FDD">
                <w:rPr>
                  <w:rFonts w:ascii="標楷體" w:eastAsia="標楷體" w:hAnsi="標楷體" w:hint="eastAsia"/>
                </w:rPr>
                <w:delText>2:信用保險</w:delText>
              </w:r>
            </w:del>
          </w:p>
          <w:p w14:paraId="28BACAB5" w14:textId="127FB58C" w:rsidR="00E24265" w:rsidRPr="000A7F55" w:rsidDel="00CB3FDD" w:rsidRDefault="00E24265" w:rsidP="005F76AD">
            <w:pPr>
              <w:rPr>
                <w:del w:id="16871" w:author="阿毛" w:date="2021-05-21T17:54:00Z"/>
                <w:rFonts w:ascii="標楷體" w:eastAsia="標楷體" w:hAnsi="標楷體"/>
              </w:rPr>
            </w:pPr>
            <w:del w:id="16872" w:author="阿毛" w:date="2021-05-21T17:54:00Z">
              <w:r w:rsidRPr="000A7F55" w:rsidDel="00CB3FDD">
                <w:rPr>
                  <w:rFonts w:ascii="標楷體" w:eastAsia="標楷體" w:hAnsi="標楷體" w:hint="eastAsia"/>
                </w:rPr>
                <w:delText>3:政府(或金融機構)保證</w:delText>
              </w:r>
            </w:del>
          </w:p>
          <w:p w14:paraId="20FF4B90" w14:textId="4E968DC4" w:rsidR="00E24265" w:rsidRPr="000A7F55" w:rsidDel="00CB3FDD" w:rsidRDefault="00E24265" w:rsidP="005F76AD">
            <w:pPr>
              <w:rPr>
                <w:del w:id="16873" w:author="阿毛" w:date="2021-05-21T17:54:00Z"/>
                <w:rFonts w:ascii="標楷體" w:eastAsia="標楷體" w:hAnsi="標楷體"/>
              </w:rPr>
            </w:pPr>
            <w:del w:id="16874" w:author="阿毛" w:date="2021-05-21T17:54:00Z">
              <w:r w:rsidRPr="000A7F55" w:rsidDel="00CB3FDD">
                <w:rPr>
                  <w:rFonts w:ascii="標楷體" w:eastAsia="標楷體" w:hAnsi="標楷體" w:hint="eastAsia"/>
                </w:rPr>
                <w:delText>4:其他機構保證</w:delText>
              </w:r>
            </w:del>
          </w:p>
          <w:p w14:paraId="7D028F10" w14:textId="4ACF0345" w:rsidR="00E24265" w:rsidRPr="000A7F55" w:rsidDel="00CB3FDD" w:rsidRDefault="00E24265" w:rsidP="005F76AD">
            <w:pPr>
              <w:rPr>
                <w:del w:id="16875" w:author="阿毛" w:date="2021-05-21T17:54:00Z"/>
                <w:rFonts w:ascii="標楷體" w:eastAsia="標楷體" w:hAnsi="標楷體"/>
              </w:rPr>
            </w:pPr>
            <w:del w:id="16876" w:author="阿毛" w:date="2021-05-21T17:54:00Z">
              <w:r w:rsidRPr="000A7F55" w:rsidDel="00CB3FDD">
                <w:rPr>
                  <w:rFonts w:ascii="標楷體" w:eastAsia="標楷體" w:hAnsi="標楷體" w:hint="eastAsia"/>
                </w:rPr>
                <w:delText>5:中小企業信用保證基金保證</w:delText>
              </w:r>
            </w:del>
          </w:p>
          <w:p w14:paraId="663766C3" w14:textId="0477E600" w:rsidR="00E24265" w:rsidRPr="000A7F55" w:rsidDel="00CB3FDD" w:rsidRDefault="00E24265" w:rsidP="005F76AD">
            <w:pPr>
              <w:rPr>
                <w:del w:id="16877" w:author="阿毛" w:date="2021-05-21T17:54:00Z"/>
                <w:rFonts w:ascii="標楷體" w:eastAsia="標楷體" w:hAnsi="標楷體"/>
              </w:rPr>
            </w:pPr>
            <w:del w:id="16878" w:author="阿毛" w:date="2021-05-21T17:54:00Z">
              <w:r w:rsidRPr="000A7F55" w:rsidDel="00CB3FDD">
                <w:rPr>
                  <w:rFonts w:ascii="標楷體" w:eastAsia="標楷體" w:hAnsi="標楷體" w:hint="eastAsia"/>
                </w:rPr>
                <w:delText>6:農業信用保證基金保證</w:delText>
              </w:r>
            </w:del>
          </w:p>
          <w:p w14:paraId="766E3881" w14:textId="2334BAE2" w:rsidR="00E24265" w:rsidRPr="000A7F55" w:rsidDel="00CB3FDD" w:rsidRDefault="00E24265" w:rsidP="005F76AD">
            <w:pPr>
              <w:rPr>
                <w:del w:id="16879" w:author="阿毛" w:date="2021-05-21T17:54:00Z"/>
                <w:rFonts w:ascii="標楷體" w:eastAsia="標楷體" w:hAnsi="標楷體"/>
              </w:rPr>
            </w:pPr>
            <w:del w:id="16880" w:author="阿毛" w:date="2021-05-21T17:54:00Z">
              <w:r w:rsidRPr="000A7F55" w:rsidDel="00CB3FDD">
                <w:rPr>
                  <w:rFonts w:ascii="標楷體" w:eastAsia="標楷體" w:hAnsi="標楷體" w:hint="eastAsia"/>
                </w:rPr>
                <w:delText>7:華僑貸款信用保證基金保證</w:delText>
              </w:r>
            </w:del>
          </w:p>
          <w:p w14:paraId="7D7A9BC1" w14:textId="4F565504" w:rsidR="00E24265" w:rsidRPr="000A7F55" w:rsidDel="00CB3FDD" w:rsidRDefault="00E24265" w:rsidP="005F76AD">
            <w:pPr>
              <w:rPr>
                <w:del w:id="16881" w:author="阿毛" w:date="2021-05-21T17:54:00Z"/>
                <w:rFonts w:ascii="標楷體" w:eastAsia="標楷體" w:hAnsi="標楷體"/>
              </w:rPr>
            </w:pPr>
            <w:del w:id="16882" w:author="阿毛" w:date="2021-05-21T17:54:00Z">
              <w:r w:rsidRPr="000A7F55" w:rsidDel="00CB3FDD">
                <w:rPr>
                  <w:rFonts w:ascii="標楷體" w:eastAsia="標楷體" w:hAnsi="標楷體" w:hint="eastAsia"/>
                </w:rPr>
                <w:delText>8:國際合作發展基金會信用保證</w:delText>
              </w:r>
            </w:del>
          </w:p>
          <w:p w14:paraId="63B634B8" w14:textId="156EE667" w:rsidR="00E24265" w:rsidRPr="000A7F55" w:rsidDel="00CB3FDD" w:rsidRDefault="00E24265" w:rsidP="005F76AD">
            <w:pPr>
              <w:rPr>
                <w:del w:id="16883" w:author="阿毛" w:date="2021-05-21T17:54:00Z"/>
                <w:rFonts w:ascii="標楷體" w:eastAsia="標楷體" w:hAnsi="標楷體"/>
              </w:rPr>
            </w:pPr>
            <w:del w:id="16884" w:author="阿毛" w:date="2021-05-21T17:54:00Z">
              <w:r w:rsidRPr="000A7F55" w:rsidDel="00CB3FDD">
                <w:rPr>
                  <w:rFonts w:ascii="標楷體" w:eastAsia="標楷體" w:hAnsi="標楷體" w:hint="eastAsia"/>
                </w:rPr>
                <w:delText>9:原住民族綜合發展基金信用保證</w:delText>
              </w:r>
            </w:del>
          </w:p>
          <w:p w14:paraId="60116F8D" w14:textId="5C4F0DFA" w:rsidR="00E24265" w:rsidRPr="000A7F55" w:rsidDel="00CB3FDD" w:rsidRDefault="00E24265" w:rsidP="005F76AD">
            <w:pPr>
              <w:rPr>
                <w:del w:id="16885" w:author="阿毛" w:date="2021-05-21T17:54:00Z"/>
                <w:rFonts w:ascii="標楷體" w:eastAsia="標楷體" w:hAnsi="標楷體"/>
              </w:rPr>
            </w:pPr>
            <w:del w:id="16886" w:author="阿毛" w:date="2021-05-21T17:54:00Z">
              <w:r w:rsidRPr="000A7F55" w:rsidDel="00CB3FDD">
                <w:rPr>
                  <w:rFonts w:ascii="標楷體" w:eastAsia="標楷體" w:hAnsi="標楷體" w:hint="eastAsia"/>
                </w:rPr>
                <w:delText>10:債券(公債)</w:delText>
              </w:r>
            </w:del>
          </w:p>
          <w:p w14:paraId="17F165F7" w14:textId="5DD8915C" w:rsidR="00E24265" w:rsidRPr="000A7F55" w:rsidDel="00CB3FDD" w:rsidRDefault="00E24265" w:rsidP="005F76AD">
            <w:pPr>
              <w:rPr>
                <w:del w:id="16887" w:author="阿毛" w:date="2021-05-21T17:54:00Z"/>
                <w:rFonts w:ascii="標楷體" w:eastAsia="標楷體" w:hAnsi="標楷體"/>
              </w:rPr>
            </w:pPr>
            <w:del w:id="16888" w:author="阿毛" w:date="2021-05-21T17:54:00Z">
              <w:r w:rsidRPr="000A7F55" w:rsidDel="00CB3FDD">
                <w:rPr>
                  <w:rFonts w:ascii="標楷體" w:eastAsia="標楷體" w:hAnsi="標楷體" w:hint="eastAsia"/>
                </w:rPr>
                <w:delText>11:擔保公司債</w:delText>
              </w:r>
            </w:del>
          </w:p>
          <w:p w14:paraId="22E1843B" w14:textId="66F65CA5" w:rsidR="00E24265" w:rsidRPr="000A7F55" w:rsidDel="00CB3FDD" w:rsidRDefault="00E24265" w:rsidP="005F76AD">
            <w:pPr>
              <w:rPr>
                <w:del w:id="16889" w:author="阿毛" w:date="2021-05-21T17:54:00Z"/>
                <w:rFonts w:ascii="標楷體" w:eastAsia="標楷體" w:hAnsi="標楷體"/>
              </w:rPr>
            </w:pPr>
            <w:del w:id="16890" w:author="阿毛" w:date="2021-05-21T17:54:00Z">
              <w:r w:rsidRPr="000A7F55" w:rsidDel="00CB3FDD">
                <w:rPr>
                  <w:rFonts w:ascii="標楷體" w:eastAsia="標楷體" w:hAnsi="標楷體" w:hint="eastAsia"/>
                </w:rPr>
                <w:delText>12:無擔保公司債</w:delText>
              </w:r>
            </w:del>
          </w:p>
          <w:p w14:paraId="409A9A8F" w14:textId="7EC533F3" w:rsidR="00E24265" w:rsidRPr="000A7F55" w:rsidDel="00CB3FDD" w:rsidRDefault="00E24265" w:rsidP="005F76AD">
            <w:pPr>
              <w:rPr>
                <w:del w:id="16891" w:author="阿毛" w:date="2021-05-21T17:54:00Z"/>
                <w:rFonts w:ascii="標楷體" w:eastAsia="標楷體" w:hAnsi="標楷體"/>
              </w:rPr>
            </w:pPr>
            <w:del w:id="16892" w:author="阿毛" w:date="2021-05-21T17:54:00Z">
              <w:r w:rsidRPr="000A7F55" w:rsidDel="00CB3FDD">
                <w:rPr>
                  <w:rFonts w:ascii="標楷體" w:eastAsia="標楷體" w:hAnsi="標楷體" w:hint="eastAsia"/>
                </w:rPr>
                <w:delText>13:金融債券</w:delText>
              </w:r>
            </w:del>
          </w:p>
          <w:p w14:paraId="06283299" w14:textId="58D30F14" w:rsidR="00E24265" w:rsidRPr="000A7F55" w:rsidDel="00CB3FDD" w:rsidRDefault="00E24265" w:rsidP="005F76AD">
            <w:pPr>
              <w:rPr>
                <w:del w:id="16893" w:author="阿毛" w:date="2021-05-21T17:54:00Z"/>
                <w:rFonts w:ascii="標楷體" w:eastAsia="標楷體" w:hAnsi="標楷體"/>
              </w:rPr>
            </w:pPr>
            <w:del w:id="16894" w:author="阿毛" w:date="2021-05-21T17:54:00Z">
              <w:r w:rsidRPr="000A7F55" w:rsidDel="00CB3FDD">
                <w:rPr>
                  <w:rFonts w:ascii="標楷體" w:eastAsia="標楷體" w:hAnsi="標楷體" w:hint="eastAsia"/>
                </w:rPr>
                <w:delText>14:股票(或股權憑證)</w:delText>
              </w:r>
            </w:del>
          </w:p>
          <w:p w14:paraId="4F29D878" w14:textId="3F34FE2D" w:rsidR="00E24265" w:rsidRPr="000A7F55" w:rsidDel="00CB3FDD" w:rsidRDefault="00E24265" w:rsidP="005F76AD">
            <w:pPr>
              <w:rPr>
                <w:del w:id="16895" w:author="阿毛" w:date="2021-05-21T17:54:00Z"/>
                <w:rFonts w:ascii="標楷體" w:eastAsia="標楷體" w:hAnsi="標楷體"/>
              </w:rPr>
            </w:pPr>
            <w:del w:id="16896" w:author="阿毛" w:date="2021-05-21T17:54:00Z">
              <w:r w:rsidRPr="000A7F55" w:rsidDel="00CB3FDD">
                <w:rPr>
                  <w:rFonts w:ascii="標楷體" w:eastAsia="標楷體" w:hAnsi="標楷體" w:hint="eastAsia"/>
                </w:rPr>
                <w:delText>15:證券融資</w:delText>
              </w:r>
            </w:del>
          </w:p>
          <w:p w14:paraId="136258FA" w14:textId="7FE2890E" w:rsidR="00E24265" w:rsidRPr="000A7F55" w:rsidDel="00CB3FDD" w:rsidRDefault="00E24265" w:rsidP="005F76AD">
            <w:pPr>
              <w:rPr>
                <w:del w:id="16897" w:author="阿毛" w:date="2021-05-21T17:54:00Z"/>
                <w:rFonts w:ascii="標楷體" w:eastAsia="標楷體" w:hAnsi="標楷體"/>
              </w:rPr>
            </w:pPr>
            <w:del w:id="16898" w:author="阿毛" w:date="2021-05-21T17:54:00Z">
              <w:r w:rsidRPr="000A7F55" w:rsidDel="00CB3FDD">
                <w:rPr>
                  <w:rFonts w:ascii="標楷體" w:eastAsia="標楷體" w:hAnsi="標楷體" w:hint="eastAsia"/>
                </w:rPr>
                <w:delText>16:國庫券</w:delText>
              </w:r>
            </w:del>
          </w:p>
          <w:p w14:paraId="3EFC1915" w14:textId="131B8BE0" w:rsidR="00E24265" w:rsidRPr="000A7F55" w:rsidDel="00CB3FDD" w:rsidRDefault="00E24265" w:rsidP="005F76AD">
            <w:pPr>
              <w:rPr>
                <w:del w:id="16899" w:author="阿毛" w:date="2021-05-21T17:54:00Z"/>
                <w:rFonts w:ascii="標楷體" w:eastAsia="標楷體" w:hAnsi="標楷體"/>
              </w:rPr>
            </w:pPr>
            <w:del w:id="16900" w:author="阿毛" w:date="2021-05-21T17:54:00Z">
              <w:r w:rsidRPr="000A7F55" w:rsidDel="00CB3FDD">
                <w:rPr>
                  <w:rFonts w:ascii="標楷體" w:eastAsia="標楷體" w:hAnsi="標楷體" w:hint="eastAsia"/>
                </w:rPr>
                <w:delText>17:儲蓄券</w:delText>
              </w:r>
            </w:del>
          </w:p>
          <w:p w14:paraId="685AFF30" w14:textId="49BC8875" w:rsidR="00E24265" w:rsidRPr="000A7F55" w:rsidDel="00CB3FDD" w:rsidRDefault="00E24265" w:rsidP="005F76AD">
            <w:pPr>
              <w:rPr>
                <w:del w:id="16901" w:author="阿毛" w:date="2021-05-21T17:54:00Z"/>
                <w:rFonts w:ascii="標楷體" w:eastAsia="標楷體" w:hAnsi="標楷體"/>
              </w:rPr>
            </w:pPr>
            <w:del w:id="16902" w:author="阿毛" w:date="2021-05-21T17:54:00Z">
              <w:r w:rsidRPr="000A7F55" w:rsidDel="00CB3FDD">
                <w:rPr>
                  <w:rFonts w:ascii="標楷體" w:eastAsia="標楷體" w:hAnsi="標楷體" w:hint="eastAsia"/>
                </w:rPr>
                <w:delText>18:中央銀行可轉讓定期存單</w:delText>
              </w:r>
            </w:del>
          </w:p>
          <w:p w14:paraId="05FCB5FF" w14:textId="64983FF1" w:rsidR="00E24265" w:rsidRPr="000A7F55" w:rsidDel="00CB3FDD" w:rsidRDefault="00E24265" w:rsidP="005F76AD">
            <w:pPr>
              <w:rPr>
                <w:del w:id="16903" w:author="阿毛" w:date="2021-05-21T17:54:00Z"/>
                <w:rFonts w:ascii="標楷體" w:eastAsia="標楷體" w:hAnsi="標楷體"/>
              </w:rPr>
            </w:pPr>
            <w:del w:id="16904" w:author="阿毛" w:date="2021-05-21T17:54:00Z">
              <w:r w:rsidRPr="000A7F55" w:rsidDel="00CB3FDD">
                <w:rPr>
                  <w:rFonts w:ascii="標楷體" w:eastAsia="標楷體" w:hAnsi="標楷體" w:hint="eastAsia"/>
                </w:rPr>
                <w:delText>19:一般金融機構可轉讓定期存單</w:delText>
              </w:r>
            </w:del>
          </w:p>
          <w:p w14:paraId="4ADEBE25" w14:textId="2D96D894" w:rsidR="00E24265" w:rsidRPr="000A7F55" w:rsidDel="00CB3FDD" w:rsidRDefault="00E24265" w:rsidP="005F76AD">
            <w:pPr>
              <w:rPr>
                <w:del w:id="16905" w:author="阿毛" w:date="2021-05-21T17:54:00Z"/>
                <w:rFonts w:ascii="標楷體" w:eastAsia="標楷體" w:hAnsi="標楷體"/>
              </w:rPr>
            </w:pPr>
            <w:del w:id="16906" w:author="阿毛" w:date="2021-05-21T17:54:00Z">
              <w:r w:rsidRPr="000A7F55" w:rsidDel="00CB3FDD">
                <w:rPr>
                  <w:rFonts w:ascii="標楷體" w:eastAsia="標楷體" w:hAnsi="標楷體" w:hint="eastAsia"/>
                </w:rPr>
                <w:delText>20:匯票</w:delText>
              </w:r>
            </w:del>
          </w:p>
          <w:p w14:paraId="5E31685B" w14:textId="13791EB0" w:rsidR="00E24265" w:rsidRPr="000A7F55" w:rsidDel="00CB3FDD" w:rsidRDefault="00E24265" w:rsidP="005F76AD">
            <w:pPr>
              <w:rPr>
                <w:del w:id="16907" w:author="阿毛" w:date="2021-05-21T17:54:00Z"/>
                <w:rFonts w:ascii="標楷體" w:eastAsia="標楷體" w:hAnsi="標楷體"/>
              </w:rPr>
            </w:pPr>
            <w:del w:id="16908" w:author="阿毛" w:date="2021-05-21T17:54:00Z">
              <w:r w:rsidRPr="000A7F55" w:rsidDel="00CB3FDD">
                <w:rPr>
                  <w:rFonts w:ascii="標楷體" w:eastAsia="標楷體" w:hAnsi="標楷體" w:hint="eastAsia"/>
                </w:rPr>
                <w:delText>21:本票</w:delText>
              </w:r>
            </w:del>
          </w:p>
          <w:p w14:paraId="287D5FE0" w14:textId="2975FEE4" w:rsidR="00E24265" w:rsidRPr="000A7F55" w:rsidDel="00CB3FDD" w:rsidRDefault="00E24265" w:rsidP="005F76AD">
            <w:pPr>
              <w:rPr>
                <w:del w:id="16909" w:author="阿毛" w:date="2021-05-21T17:54:00Z"/>
                <w:rFonts w:ascii="標楷體" w:eastAsia="標楷體" w:hAnsi="標楷體"/>
              </w:rPr>
            </w:pPr>
            <w:del w:id="16910" w:author="阿毛" w:date="2021-05-21T17:54:00Z">
              <w:r w:rsidRPr="000A7F55" w:rsidDel="00CB3FDD">
                <w:rPr>
                  <w:rFonts w:ascii="標楷體" w:eastAsia="標楷體" w:hAnsi="標楷體" w:hint="eastAsia"/>
                </w:rPr>
                <w:lastRenderedPageBreak/>
                <w:delText>22:應收票據(含支票)</w:delText>
              </w:r>
            </w:del>
          </w:p>
          <w:p w14:paraId="6CD3CEAB" w14:textId="0F00E091" w:rsidR="00E24265" w:rsidRPr="000A7F55" w:rsidDel="00CB3FDD" w:rsidRDefault="00E24265" w:rsidP="005F76AD">
            <w:pPr>
              <w:rPr>
                <w:del w:id="16911" w:author="阿毛" w:date="2021-05-21T17:54:00Z"/>
                <w:rFonts w:ascii="標楷體" w:eastAsia="標楷體" w:hAnsi="標楷體"/>
              </w:rPr>
            </w:pPr>
            <w:del w:id="16912" w:author="阿毛" w:date="2021-05-21T17:54:00Z">
              <w:r w:rsidRPr="000A7F55" w:rsidDel="00CB3FDD">
                <w:rPr>
                  <w:rFonts w:ascii="標楷體" w:eastAsia="標楷體" w:hAnsi="標楷體" w:hint="eastAsia"/>
                </w:rPr>
                <w:delText>23:信託憑證</w:delText>
              </w:r>
            </w:del>
          </w:p>
          <w:p w14:paraId="14AC5C1A" w14:textId="7F94B5A3" w:rsidR="00E24265" w:rsidRPr="000A7F55" w:rsidDel="00CB3FDD" w:rsidRDefault="00E24265" w:rsidP="005F76AD">
            <w:pPr>
              <w:rPr>
                <w:del w:id="16913" w:author="阿毛" w:date="2021-05-21T17:54:00Z"/>
                <w:rFonts w:ascii="標楷體" w:eastAsia="標楷體" w:hAnsi="標楷體"/>
              </w:rPr>
            </w:pPr>
            <w:del w:id="16914" w:author="阿毛" w:date="2021-05-21T17:54:00Z">
              <w:r w:rsidRPr="000A7F55" w:rsidDel="00CB3FDD">
                <w:rPr>
                  <w:rFonts w:ascii="標楷體" w:eastAsia="標楷體" w:hAnsi="標楷體" w:hint="eastAsia"/>
                </w:rPr>
                <w:delText>24:受益憑證</w:delText>
              </w:r>
            </w:del>
          </w:p>
          <w:p w14:paraId="33560D2A" w14:textId="00167E68" w:rsidR="00E24265" w:rsidRPr="000A7F55" w:rsidDel="00CB3FDD" w:rsidRDefault="00E24265" w:rsidP="005F76AD">
            <w:pPr>
              <w:rPr>
                <w:del w:id="16915" w:author="阿毛" w:date="2021-05-21T17:54:00Z"/>
                <w:rFonts w:ascii="標楷體" w:eastAsia="標楷體" w:hAnsi="標楷體"/>
              </w:rPr>
            </w:pPr>
            <w:del w:id="16916" w:author="阿毛" w:date="2021-05-21T17:54:00Z">
              <w:r w:rsidRPr="000A7F55" w:rsidDel="00CB3FDD">
                <w:rPr>
                  <w:rFonts w:ascii="標楷體" w:eastAsia="標楷體" w:hAnsi="標楷體" w:hint="eastAsia"/>
                </w:rPr>
                <w:delText>25:信用狀</w:delText>
              </w:r>
            </w:del>
          </w:p>
          <w:p w14:paraId="0743D52F" w14:textId="44A4EDBB" w:rsidR="00E24265" w:rsidRPr="000A7F55" w:rsidDel="00CB3FDD" w:rsidRDefault="00E24265" w:rsidP="005F76AD">
            <w:pPr>
              <w:rPr>
                <w:del w:id="16917" w:author="阿毛" w:date="2021-05-21T17:54:00Z"/>
                <w:rFonts w:ascii="標楷體" w:eastAsia="標楷體" w:hAnsi="標楷體"/>
              </w:rPr>
            </w:pPr>
            <w:del w:id="16918" w:author="阿毛" w:date="2021-05-21T17:54:00Z">
              <w:r w:rsidRPr="000A7F55" w:rsidDel="00CB3FDD">
                <w:rPr>
                  <w:rFonts w:ascii="標楷體" w:eastAsia="標楷體" w:hAnsi="標楷體" w:hint="eastAsia"/>
                </w:rPr>
                <w:delText>26:存單</w:delText>
              </w:r>
            </w:del>
          </w:p>
          <w:p w14:paraId="50562625" w14:textId="1B1D65FE" w:rsidR="00E24265" w:rsidRPr="000A7F55" w:rsidDel="00CB3FDD" w:rsidRDefault="00E24265" w:rsidP="005F76AD">
            <w:pPr>
              <w:rPr>
                <w:del w:id="16919" w:author="阿毛" w:date="2021-05-21T17:54:00Z"/>
                <w:rFonts w:ascii="標楷體" w:eastAsia="標楷體" w:hAnsi="標楷體"/>
              </w:rPr>
            </w:pPr>
            <w:del w:id="16920" w:author="阿毛" w:date="2021-05-21T17:54:00Z">
              <w:r w:rsidRPr="000A7F55" w:rsidDel="00CB3FDD">
                <w:rPr>
                  <w:rFonts w:ascii="標楷體" w:eastAsia="標楷體" w:hAnsi="標楷體" w:hint="eastAsia"/>
                </w:rPr>
                <w:delText>27:保險(單)</w:delText>
              </w:r>
            </w:del>
          </w:p>
          <w:p w14:paraId="14022A84" w14:textId="176FB1D0" w:rsidR="00E24265" w:rsidRPr="000A7F55" w:rsidDel="00CB3FDD" w:rsidRDefault="00E24265" w:rsidP="005F76AD">
            <w:pPr>
              <w:rPr>
                <w:del w:id="16921" w:author="阿毛" w:date="2021-05-21T17:54:00Z"/>
                <w:rFonts w:ascii="標楷體" w:eastAsia="標楷體" w:hAnsi="標楷體"/>
              </w:rPr>
            </w:pPr>
            <w:del w:id="16922" w:author="阿毛" w:date="2021-05-21T17:54:00Z">
              <w:r w:rsidRPr="000A7F55" w:rsidDel="00CB3FDD">
                <w:rPr>
                  <w:rFonts w:ascii="標楷體" w:eastAsia="標楷體" w:hAnsi="標楷體" w:hint="eastAsia"/>
                </w:rPr>
                <w:delText>28:倉單</w:delText>
              </w:r>
            </w:del>
          </w:p>
          <w:p w14:paraId="3225D1F6" w14:textId="788DD09F" w:rsidR="00E24265" w:rsidRPr="000A7F55" w:rsidDel="00CB3FDD" w:rsidRDefault="00E24265" w:rsidP="005F76AD">
            <w:pPr>
              <w:rPr>
                <w:del w:id="16923" w:author="阿毛" w:date="2021-05-21T17:54:00Z"/>
                <w:rFonts w:ascii="標楷體" w:eastAsia="標楷體" w:hAnsi="標楷體"/>
              </w:rPr>
            </w:pPr>
            <w:del w:id="16924" w:author="阿毛" w:date="2021-05-21T17:54:00Z">
              <w:r w:rsidRPr="000A7F55" w:rsidDel="00CB3FDD">
                <w:rPr>
                  <w:rFonts w:ascii="標楷體" w:eastAsia="標楷體" w:hAnsi="標楷體" w:hint="eastAsia"/>
                </w:rPr>
                <w:delText>29:其他票券</w:delText>
              </w:r>
            </w:del>
          </w:p>
          <w:p w14:paraId="6FF49332" w14:textId="6981F0F1" w:rsidR="00E24265" w:rsidRPr="000A7F55" w:rsidDel="00CB3FDD" w:rsidRDefault="00E24265" w:rsidP="005F76AD">
            <w:pPr>
              <w:rPr>
                <w:del w:id="16925" w:author="阿毛" w:date="2021-05-21T17:54:00Z"/>
                <w:rFonts w:ascii="標楷體" w:eastAsia="標楷體" w:hAnsi="標楷體"/>
              </w:rPr>
            </w:pPr>
            <w:del w:id="16926" w:author="阿毛" w:date="2021-05-21T17:54:00Z">
              <w:r w:rsidRPr="000A7F55" w:rsidDel="00CB3FDD">
                <w:rPr>
                  <w:rFonts w:ascii="標楷體" w:eastAsia="標楷體" w:hAnsi="標楷體" w:hint="eastAsia"/>
                </w:rPr>
                <w:delText>30:應收帳款債權</w:delText>
              </w:r>
            </w:del>
          </w:p>
          <w:p w14:paraId="14BFD449" w14:textId="6530B007" w:rsidR="00E24265" w:rsidRPr="000A7F55" w:rsidDel="00CB3FDD" w:rsidRDefault="00E24265" w:rsidP="005F76AD">
            <w:pPr>
              <w:rPr>
                <w:del w:id="16927" w:author="阿毛" w:date="2021-05-21T17:54:00Z"/>
                <w:rFonts w:ascii="標楷體" w:eastAsia="標楷體" w:hAnsi="標楷體"/>
              </w:rPr>
            </w:pPr>
            <w:del w:id="16928" w:author="阿毛" w:date="2021-05-21T17:54:00Z">
              <w:r w:rsidRPr="000A7F55" w:rsidDel="00CB3FDD">
                <w:rPr>
                  <w:rFonts w:ascii="標楷體" w:eastAsia="標楷體" w:hAnsi="標楷體" w:hint="eastAsia"/>
                </w:rPr>
                <w:delText>31:其他有價證券</w:delText>
              </w:r>
            </w:del>
          </w:p>
          <w:p w14:paraId="1E3FB662" w14:textId="0365ACEB" w:rsidR="00E24265" w:rsidRPr="000A7F55" w:rsidDel="00CB3FDD" w:rsidRDefault="00E24265" w:rsidP="005F76AD">
            <w:pPr>
              <w:rPr>
                <w:del w:id="16929" w:author="阿毛" w:date="2021-05-21T17:54:00Z"/>
                <w:rFonts w:ascii="標楷體" w:eastAsia="標楷體" w:hAnsi="標楷體"/>
              </w:rPr>
            </w:pPr>
            <w:del w:id="16930" w:author="阿毛" w:date="2021-05-21T17:54:00Z">
              <w:r w:rsidRPr="000A7F55" w:rsidDel="00CB3FDD">
                <w:rPr>
                  <w:rFonts w:ascii="標楷體" w:eastAsia="標楷體" w:hAnsi="標楷體" w:hint="eastAsia"/>
                </w:rPr>
                <w:delText>32:其他權利質權</w:delText>
              </w:r>
            </w:del>
          </w:p>
          <w:p w14:paraId="0D449A7B" w14:textId="57305F66" w:rsidR="00E24265" w:rsidRPr="000A7F55" w:rsidDel="00CB3FDD" w:rsidRDefault="00E24265" w:rsidP="005F76AD">
            <w:pPr>
              <w:rPr>
                <w:del w:id="16931" w:author="阿毛" w:date="2021-05-21T17:54:00Z"/>
                <w:rFonts w:ascii="標楷體" w:eastAsia="標楷體" w:hAnsi="標楷體"/>
              </w:rPr>
            </w:pPr>
            <w:del w:id="16932" w:author="阿毛" w:date="2021-05-21T17:54:00Z">
              <w:r w:rsidRPr="000A7F55" w:rsidDel="00CB3FDD">
                <w:rPr>
                  <w:rFonts w:ascii="標楷體" w:eastAsia="標楷體" w:hAnsi="標楷體" w:hint="eastAsia"/>
                </w:rPr>
                <w:delText>33:房地建地(不含建物)</w:delText>
              </w:r>
            </w:del>
          </w:p>
          <w:p w14:paraId="1BE72219" w14:textId="391134B8" w:rsidR="00E24265" w:rsidRPr="000A7F55" w:rsidDel="00CB3FDD" w:rsidRDefault="00E24265" w:rsidP="005F76AD">
            <w:pPr>
              <w:rPr>
                <w:del w:id="16933" w:author="阿毛" w:date="2021-05-21T17:54:00Z"/>
                <w:rFonts w:ascii="標楷體" w:eastAsia="標楷體" w:hAnsi="標楷體"/>
              </w:rPr>
            </w:pPr>
            <w:del w:id="16934" w:author="阿毛" w:date="2021-05-21T17:54:00Z">
              <w:r w:rsidRPr="000A7F55" w:rsidDel="00CB3FDD">
                <w:rPr>
                  <w:rFonts w:ascii="標楷體" w:eastAsia="標楷體" w:hAnsi="標楷體" w:hint="eastAsia"/>
                </w:rPr>
                <w:delText>34:空地</w:delText>
              </w:r>
            </w:del>
          </w:p>
          <w:p w14:paraId="0D13E284" w14:textId="260B5260" w:rsidR="00E24265" w:rsidRPr="000A7F55" w:rsidDel="00CB3FDD" w:rsidRDefault="00E24265" w:rsidP="005F76AD">
            <w:pPr>
              <w:rPr>
                <w:del w:id="16935" w:author="阿毛" w:date="2021-05-21T17:54:00Z"/>
                <w:rFonts w:ascii="標楷體" w:eastAsia="標楷體" w:hAnsi="標楷體"/>
              </w:rPr>
            </w:pPr>
            <w:del w:id="16936" w:author="阿毛" w:date="2021-05-21T17:54:00Z">
              <w:r w:rsidRPr="000A7F55" w:rsidDel="00CB3FDD">
                <w:rPr>
                  <w:rFonts w:ascii="標楷體" w:eastAsia="標楷體" w:hAnsi="標楷體" w:hint="eastAsia"/>
                </w:rPr>
                <w:delText>35:農地</w:delText>
              </w:r>
            </w:del>
          </w:p>
          <w:p w14:paraId="4EE595BA" w14:textId="483F460C" w:rsidR="00E24265" w:rsidRPr="000A7F55" w:rsidDel="00CB3FDD" w:rsidRDefault="00E24265" w:rsidP="005F76AD">
            <w:pPr>
              <w:rPr>
                <w:del w:id="16937" w:author="阿毛" w:date="2021-05-21T17:54:00Z"/>
                <w:rFonts w:ascii="標楷體" w:eastAsia="標楷體" w:hAnsi="標楷體"/>
              </w:rPr>
            </w:pPr>
            <w:del w:id="16938" w:author="阿毛" w:date="2021-05-21T17:54:00Z">
              <w:r w:rsidRPr="000A7F55" w:rsidDel="00CB3FDD">
                <w:rPr>
                  <w:rFonts w:ascii="標楷體" w:eastAsia="標楷體" w:hAnsi="標楷體" w:hint="eastAsia"/>
                </w:rPr>
                <w:delText>36:林地</w:delText>
              </w:r>
            </w:del>
          </w:p>
          <w:p w14:paraId="58ADEE1D" w14:textId="5BCC0561" w:rsidR="00E24265" w:rsidRPr="000A7F55" w:rsidDel="00CB3FDD" w:rsidRDefault="00E24265" w:rsidP="005F76AD">
            <w:pPr>
              <w:rPr>
                <w:del w:id="16939" w:author="阿毛" w:date="2021-05-21T17:54:00Z"/>
                <w:rFonts w:ascii="標楷體" w:eastAsia="標楷體" w:hAnsi="標楷體"/>
              </w:rPr>
            </w:pPr>
            <w:del w:id="16940" w:author="阿毛" w:date="2021-05-21T17:54:00Z">
              <w:r w:rsidRPr="000A7F55" w:rsidDel="00CB3FDD">
                <w:rPr>
                  <w:rFonts w:ascii="標楷體" w:eastAsia="標楷體" w:hAnsi="標楷體" w:hint="eastAsia"/>
                </w:rPr>
                <w:delText>37:養殖地</w:delText>
              </w:r>
            </w:del>
          </w:p>
          <w:p w14:paraId="2394BDCE" w14:textId="62A9339F" w:rsidR="00E24265" w:rsidRPr="000A7F55" w:rsidDel="00CB3FDD" w:rsidRDefault="00E24265" w:rsidP="005F76AD">
            <w:pPr>
              <w:rPr>
                <w:del w:id="16941" w:author="阿毛" w:date="2021-05-21T17:54:00Z"/>
                <w:rFonts w:ascii="標楷體" w:eastAsia="標楷體" w:hAnsi="標楷體"/>
              </w:rPr>
            </w:pPr>
            <w:del w:id="16942" w:author="阿毛" w:date="2021-05-21T17:54:00Z">
              <w:r w:rsidRPr="000A7F55" w:rsidDel="00CB3FDD">
                <w:rPr>
                  <w:rFonts w:ascii="標楷體" w:eastAsia="標楷體" w:hAnsi="標楷體" w:hint="eastAsia"/>
                </w:rPr>
                <w:delText>38:土地及建物(住宅用)</w:delText>
              </w:r>
            </w:del>
          </w:p>
          <w:p w14:paraId="1C425790" w14:textId="2686C270" w:rsidR="00E24265" w:rsidRPr="000A7F55" w:rsidDel="00CB3FDD" w:rsidRDefault="00E24265" w:rsidP="005F76AD">
            <w:pPr>
              <w:rPr>
                <w:del w:id="16943" w:author="阿毛" w:date="2021-05-21T17:54:00Z"/>
                <w:rFonts w:ascii="標楷體" w:eastAsia="標楷體" w:hAnsi="標楷體"/>
              </w:rPr>
            </w:pPr>
            <w:del w:id="16944" w:author="阿毛" w:date="2021-05-21T17:54:00Z">
              <w:r w:rsidRPr="000A7F55" w:rsidDel="00CB3FDD">
                <w:rPr>
                  <w:rFonts w:ascii="標楷體" w:eastAsia="標楷體" w:hAnsi="標楷體" w:hint="eastAsia"/>
                </w:rPr>
                <w:delText>39:土地及廠房</w:delText>
              </w:r>
            </w:del>
          </w:p>
          <w:p w14:paraId="3825ECFB" w14:textId="5F40AB91" w:rsidR="00E24265" w:rsidRPr="000A7F55" w:rsidDel="00CB3FDD" w:rsidRDefault="00E24265" w:rsidP="005F76AD">
            <w:pPr>
              <w:rPr>
                <w:del w:id="16945" w:author="阿毛" w:date="2021-05-21T17:54:00Z"/>
                <w:rFonts w:ascii="標楷體" w:eastAsia="標楷體" w:hAnsi="標楷體"/>
              </w:rPr>
            </w:pPr>
            <w:del w:id="16946" w:author="阿毛" w:date="2021-05-21T17:54:00Z">
              <w:r w:rsidRPr="000A7F55" w:rsidDel="00CB3FDD">
                <w:rPr>
                  <w:rFonts w:ascii="標楷體" w:eastAsia="標楷體" w:hAnsi="標楷體" w:hint="eastAsia"/>
                </w:rPr>
                <w:delText>40:不含土地之建物(住宅用)</w:delText>
              </w:r>
            </w:del>
          </w:p>
          <w:p w14:paraId="22011F78" w14:textId="085804F9" w:rsidR="00E24265" w:rsidRPr="000A7F55" w:rsidDel="00CB3FDD" w:rsidRDefault="00E24265" w:rsidP="005F76AD">
            <w:pPr>
              <w:rPr>
                <w:del w:id="16947" w:author="阿毛" w:date="2021-05-21T17:54:00Z"/>
                <w:rFonts w:ascii="標楷體" w:eastAsia="標楷體" w:hAnsi="標楷體"/>
              </w:rPr>
            </w:pPr>
            <w:del w:id="16948" w:author="阿毛" w:date="2021-05-21T17:54:00Z">
              <w:r w:rsidRPr="000A7F55" w:rsidDel="00CB3FDD">
                <w:rPr>
                  <w:rFonts w:ascii="標楷體" w:eastAsia="標楷體" w:hAnsi="標楷體" w:hint="eastAsia"/>
                </w:rPr>
                <w:delText>41:不含土地之廠房</w:delText>
              </w:r>
            </w:del>
          </w:p>
          <w:p w14:paraId="2021009C" w14:textId="706864BD" w:rsidR="00E24265" w:rsidRPr="000A7F55" w:rsidDel="00CB3FDD" w:rsidRDefault="00E24265" w:rsidP="005F76AD">
            <w:pPr>
              <w:rPr>
                <w:del w:id="16949" w:author="阿毛" w:date="2021-05-21T17:54:00Z"/>
                <w:rFonts w:ascii="標楷體" w:eastAsia="標楷體" w:hAnsi="標楷體"/>
              </w:rPr>
            </w:pPr>
            <w:del w:id="16950" w:author="阿毛" w:date="2021-05-21T17:54:00Z">
              <w:r w:rsidRPr="000A7F55" w:rsidDel="00CB3FDD">
                <w:rPr>
                  <w:rFonts w:ascii="標楷體" w:eastAsia="標楷體" w:hAnsi="標楷體" w:hint="eastAsia"/>
                </w:rPr>
                <w:delText>42:高爾夫球場</w:delText>
              </w:r>
            </w:del>
          </w:p>
          <w:p w14:paraId="2D211520" w14:textId="7F68927D" w:rsidR="00E24265" w:rsidRPr="000A7F55" w:rsidDel="00CB3FDD" w:rsidRDefault="00E24265" w:rsidP="005F76AD">
            <w:pPr>
              <w:rPr>
                <w:del w:id="16951" w:author="阿毛" w:date="2021-05-21T17:54:00Z"/>
                <w:rFonts w:ascii="標楷體" w:eastAsia="標楷體" w:hAnsi="標楷體"/>
              </w:rPr>
            </w:pPr>
            <w:del w:id="16952" w:author="阿毛" w:date="2021-05-21T17:54:00Z">
              <w:r w:rsidRPr="000A7F55" w:rsidDel="00CB3FDD">
                <w:rPr>
                  <w:rFonts w:ascii="標楷體" w:eastAsia="標楷體" w:hAnsi="標楷體" w:hint="eastAsia"/>
                </w:rPr>
                <w:delText>43:土地及建物(商業用)</w:delText>
              </w:r>
            </w:del>
          </w:p>
          <w:p w14:paraId="693425CB" w14:textId="6E68C47F" w:rsidR="00E24265" w:rsidRPr="000A7F55" w:rsidDel="00CB3FDD" w:rsidRDefault="00E24265" w:rsidP="005F76AD">
            <w:pPr>
              <w:rPr>
                <w:del w:id="16953" w:author="阿毛" w:date="2021-05-21T17:54:00Z"/>
                <w:rFonts w:ascii="標楷體" w:eastAsia="標楷體" w:hAnsi="標楷體"/>
              </w:rPr>
            </w:pPr>
            <w:del w:id="16954" w:author="阿毛" w:date="2021-05-21T17:54:00Z">
              <w:r w:rsidRPr="000A7F55" w:rsidDel="00CB3FDD">
                <w:rPr>
                  <w:rFonts w:ascii="標楷體" w:eastAsia="標楷體" w:hAnsi="標楷體" w:hint="eastAsia"/>
                </w:rPr>
                <w:delText>44:不含土地之建物(商業用)</w:delText>
              </w:r>
            </w:del>
          </w:p>
          <w:p w14:paraId="109ACD4B" w14:textId="4321EC1E" w:rsidR="00E24265" w:rsidRPr="000A7F55" w:rsidDel="00CB3FDD" w:rsidRDefault="00E24265" w:rsidP="005F76AD">
            <w:pPr>
              <w:rPr>
                <w:del w:id="16955" w:author="阿毛" w:date="2021-05-21T17:54:00Z"/>
                <w:rFonts w:ascii="標楷體" w:eastAsia="標楷體" w:hAnsi="標楷體"/>
              </w:rPr>
            </w:pPr>
            <w:del w:id="16956" w:author="阿毛" w:date="2021-05-21T17:54:00Z">
              <w:r w:rsidRPr="000A7F55" w:rsidDel="00CB3FDD">
                <w:rPr>
                  <w:rFonts w:ascii="標楷體" w:eastAsia="標楷體" w:hAnsi="標楷體" w:hint="eastAsia"/>
                </w:rPr>
                <w:delText>45:其他不動產</w:delText>
              </w:r>
            </w:del>
          </w:p>
          <w:p w14:paraId="1DC262FB" w14:textId="0F4FC955" w:rsidR="00E24265" w:rsidRPr="000A7F55" w:rsidDel="00CB3FDD" w:rsidRDefault="00E24265" w:rsidP="005F76AD">
            <w:pPr>
              <w:rPr>
                <w:del w:id="16957" w:author="阿毛" w:date="2021-05-21T17:54:00Z"/>
                <w:rFonts w:ascii="標楷體" w:eastAsia="標楷體" w:hAnsi="標楷體"/>
              </w:rPr>
            </w:pPr>
            <w:del w:id="16958" w:author="阿毛" w:date="2021-05-21T17:54:00Z">
              <w:r w:rsidRPr="000A7F55" w:rsidDel="00CB3FDD">
                <w:rPr>
                  <w:rFonts w:ascii="標楷體" w:eastAsia="標楷體" w:hAnsi="標楷體" w:hint="eastAsia"/>
                </w:rPr>
                <w:delText>46:機器設備</w:delText>
              </w:r>
            </w:del>
          </w:p>
          <w:p w14:paraId="455BFB85" w14:textId="45ECA299" w:rsidR="00E24265" w:rsidRPr="000A7F55" w:rsidDel="00CB3FDD" w:rsidRDefault="00E24265" w:rsidP="005F76AD">
            <w:pPr>
              <w:rPr>
                <w:del w:id="16959" w:author="阿毛" w:date="2021-05-21T17:54:00Z"/>
                <w:rFonts w:ascii="標楷體" w:eastAsia="標楷體" w:hAnsi="標楷體"/>
              </w:rPr>
            </w:pPr>
            <w:del w:id="16960" w:author="阿毛" w:date="2021-05-21T17:54:00Z">
              <w:r w:rsidRPr="000A7F55" w:rsidDel="00CB3FDD">
                <w:rPr>
                  <w:rFonts w:ascii="標楷體" w:eastAsia="標楷體" w:hAnsi="標楷體" w:hint="eastAsia"/>
                </w:rPr>
                <w:delText>47:車輛</w:delText>
              </w:r>
            </w:del>
          </w:p>
          <w:p w14:paraId="74CCE9F7" w14:textId="77802161" w:rsidR="00E24265" w:rsidRPr="000A7F55" w:rsidDel="00CB3FDD" w:rsidRDefault="00E24265" w:rsidP="005F76AD">
            <w:pPr>
              <w:rPr>
                <w:del w:id="16961" w:author="阿毛" w:date="2021-05-21T17:54:00Z"/>
                <w:rFonts w:ascii="標楷體" w:eastAsia="標楷體" w:hAnsi="標楷體"/>
              </w:rPr>
            </w:pPr>
            <w:del w:id="16962" w:author="阿毛" w:date="2021-05-21T17:54:00Z">
              <w:r w:rsidRPr="000A7F55" w:rsidDel="00CB3FDD">
                <w:rPr>
                  <w:rFonts w:ascii="標楷體" w:eastAsia="標楷體" w:hAnsi="標楷體" w:hint="eastAsia"/>
                </w:rPr>
                <w:delText>48:船舶</w:delText>
              </w:r>
            </w:del>
          </w:p>
          <w:p w14:paraId="7438A1F6" w14:textId="3A2B40EF" w:rsidR="00E24265" w:rsidRPr="000A7F55" w:rsidDel="00CB3FDD" w:rsidRDefault="00E24265" w:rsidP="005F76AD">
            <w:pPr>
              <w:rPr>
                <w:del w:id="16963" w:author="阿毛" w:date="2021-05-21T17:54:00Z"/>
                <w:rFonts w:ascii="標楷體" w:eastAsia="標楷體" w:hAnsi="標楷體"/>
              </w:rPr>
            </w:pPr>
            <w:del w:id="16964" w:author="阿毛" w:date="2021-05-21T17:54:00Z">
              <w:r w:rsidRPr="000A7F55" w:rsidDel="00CB3FDD">
                <w:rPr>
                  <w:rFonts w:ascii="標楷體" w:eastAsia="標楷體" w:hAnsi="標楷體" w:hint="eastAsia"/>
                </w:rPr>
                <w:delText>49:漁船</w:delText>
              </w:r>
            </w:del>
          </w:p>
          <w:p w14:paraId="3BAA56AC" w14:textId="7F0173A6" w:rsidR="00E24265" w:rsidRPr="000A7F55" w:rsidDel="00CB3FDD" w:rsidRDefault="00E24265" w:rsidP="005F76AD">
            <w:pPr>
              <w:rPr>
                <w:del w:id="16965" w:author="阿毛" w:date="2021-05-21T17:54:00Z"/>
                <w:rFonts w:ascii="標楷體" w:eastAsia="標楷體" w:hAnsi="標楷體"/>
              </w:rPr>
            </w:pPr>
            <w:del w:id="16966" w:author="阿毛" w:date="2021-05-21T17:54:00Z">
              <w:r w:rsidRPr="000A7F55" w:rsidDel="00CB3FDD">
                <w:rPr>
                  <w:rFonts w:ascii="標楷體" w:eastAsia="標楷體" w:hAnsi="標楷體" w:hint="eastAsia"/>
                </w:rPr>
                <w:delText>50:航空器</w:delText>
              </w:r>
            </w:del>
          </w:p>
          <w:p w14:paraId="10CBEB84" w14:textId="37760189" w:rsidR="00E24265" w:rsidRPr="000A7F55" w:rsidDel="00CB3FDD" w:rsidRDefault="00E24265" w:rsidP="005F76AD">
            <w:pPr>
              <w:rPr>
                <w:del w:id="16967" w:author="阿毛" w:date="2021-05-21T17:54:00Z"/>
                <w:rFonts w:ascii="標楷體" w:eastAsia="標楷體" w:hAnsi="標楷體"/>
              </w:rPr>
            </w:pPr>
            <w:del w:id="16968" w:author="阿毛" w:date="2021-05-21T17:54:00Z">
              <w:r w:rsidRPr="000A7F55" w:rsidDel="00CB3FDD">
                <w:rPr>
                  <w:rFonts w:ascii="標楷體" w:eastAsia="標楷體" w:hAnsi="標楷體" w:hint="eastAsia"/>
                </w:rPr>
                <w:delText>51:工具</w:delText>
              </w:r>
            </w:del>
          </w:p>
          <w:p w14:paraId="7A16D10F" w14:textId="59E987B9" w:rsidR="00E24265" w:rsidRPr="000A7F55" w:rsidDel="00CB3FDD" w:rsidRDefault="00E24265" w:rsidP="005F76AD">
            <w:pPr>
              <w:rPr>
                <w:del w:id="16969" w:author="阿毛" w:date="2021-05-21T17:54:00Z"/>
                <w:rFonts w:ascii="標楷體" w:eastAsia="標楷體" w:hAnsi="標楷體"/>
              </w:rPr>
            </w:pPr>
            <w:del w:id="16970" w:author="阿毛" w:date="2021-05-21T17:54:00Z">
              <w:r w:rsidRPr="000A7F55" w:rsidDel="00CB3FDD">
                <w:rPr>
                  <w:rFonts w:ascii="標楷體" w:eastAsia="標楷體" w:hAnsi="標楷體" w:hint="eastAsia"/>
                </w:rPr>
                <w:delText>52:原料</w:delText>
              </w:r>
            </w:del>
          </w:p>
          <w:p w14:paraId="585F2FCC" w14:textId="346F5B33" w:rsidR="00E24265" w:rsidRPr="000A7F55" w:rsidDel="00CB3FDD" w:rsidRDefault="00E24265" w:rsidP="005F76AD">
            <w:pPr>
              <w:rPr>
                <w:del w:id="16971" w:author="阿毛" w:date="2021-05-21T17:54:00Z"/>
                <w:rFonts w:ascii="標楷體" w:eastAsia="標楷體" w:hAnsi="標楷體"/>
              </w:rPr>
            </w:pPr>
            <w:del w:id="16972" w:author="阿毛" w:date="2021-05-21T17:54:00Z">
              <w:r w:rsidRPr="000A7F55" w:rsidDel="00CB3FDD">
                <w:rPr>
                  <w:rFonts w:ascii="標楷體" w:eastAsia="標楷體" w:hAnsi="標楷體" w:hint="eastAsia"/>
                </w:rPr>
                <w:delText>53:半製品</w:delText>
              </w:r>
            </w:del>
          </w:p>
          <w:p w14:paraId="56B98EFB" w14:textId="0E544208" w:rsidR="00E24265" w:rsidRPr="000A7F55" w:rsidDel="00CB3FDD" w:rsidRDefault="00E24265" w:rsidP="005F76AD">
            <w:pPr>
              <w:rPr>
                <w:del w:id="16973" w:author="阿毛" w:date="2021-05-21T17:54:00Z"/>
                <w:rFonts w:ascii="標楷體" w:eastAsia="標楷體" w:hAnsi="標楷體"/>
              </w:rPr>
            </w:pPr>
            <w:del w:id="16974" w:author="阿毛" w:date="2021-05-21T17:54:00Z">
              <w:r w:rsidRPr="000A7F55" w:rsidDel="00CB3FDD">
                <w:rPr>
                  <w:rFonts w:ascii="標楷體" w:eastAsia="標楷體" w:hAnsi="標楷體" w:hint="eastAsia"/>
                </w:rPr>
                <w:delText>54:商品</w:delText>
              </w:r>
            </w:del>
          </w:p>
          <w:p w14:paraId="27AF2646" w14:textId="7590E093" w:rsidR="00E24265" w:rsidRPr="000A7F55" w:rsidDel="00CB3FDD" w:rsidRDefault="00E24265" w:rsidP="005F76AD">
            <w:pPr>
              <w:rPr>
                <w:del w:id="16975" w:author="阿毛" w:date="2021-05-21T17:54:00Z"/>
                <w:rFonts w:ascii="標楷體" w:eastAsia="標楷體" w:hAnsi="標楷體"/>
              </w:rPr>
            </w:pPr>
            <w:del w:id="16976" w:author="阿毛" w:date="2021-05-21T17:54:00Z">
              <w:r w:rsidRPr="000A7F55" w:rsidDel="00CB3FDD">
                <w:rPr>
                  <w:rFonts w:ascii="標楷體" w:eastAsia="標楷體" w:hAnsi="標楷體" w:hint="eastAsia"/>
                </w:rPr>
                <w:delText>55:農林漁牧產品</w:delText>
              </w:r>
            </w:del>
          </w:p>
          <w:p w14:paraId="055C2546" w14:textId="032EA745" w:rsidR="00E24265" w:rsidRPr="000A7F55" w:rsidDel="00CB3FDD" w:rsidRDefault="00E24265" w:rsidP="005F76AD">
            <w:pPr>
              <w:rPr>
                <w:del w:id="16977" w:author="阿毛" w:date="2021-05-21T17:54:00Z"/>
                <w:rFonts w:ascii="標楷體" w:eastAsia="標楷體" w:hAnsi="標楷體"/>
              </w:rPr>
            </w:pPr>
            <w:del w:id="16978" w:author="阿毛" w:date="2021-05-21T17:54:00Z">
              <w:r w:rsidRPr="000A7F55" w:rsidDel="00CB3FDD">
                <w:rPr>
                  <w:rFonts w:ascii="標楷體" w:eastAsia="標楷體" w:hAnsi="標楷體" w:hint="eastAsia"/>
                </w:rPr>
                <w:delText>56:畜牧</w:delText>
              </w:r>
            </w:del>
          </w:p>
          <w:p w14:paraId="3B0E99BD" w14:textId="3E6FA57A" w:rsidR="00E24265" w:rsidRPr="000A7F55" w:rsidDel="00CB3FDD" w:rsidRDefault="00E24265" w:rsidP="005F76AD">
            <w:pPr>
              <w:rPr>
                <w:del w:id="16979" w:author="阿毛" w:date="2021-05-21T17:54:00Z"/>
                <w:rFonts w:ascii="標楷體" w:eastAsia="標楷體" w:hAnsi="標楷體"/>
              </w:rPr>
            </w:pPr>
            <w:del w:id="16980" w:author="阿毛" w:date="2021-05-21T17:54:00Z">
              <w:r w:rsidRPr="000A7F55" w:rsidDel="00CB3FDD">
                <w:rPr>
                  <w:rFonts w:ascii="標楷體" w:eastAsia="標楷體" w:hAnsi="標楷體" w:hint="eastAsia"/>
                </w:rPr>
                <w:delText>57:其他動產</w:delText>
              </w:r>
            </w:del>
          </w:p>
          <w:p w14:paraId="3A2CC10D" w14:textId="04217D9B" w:rsidR="00E24265" w:rsidRPr="000A7F55" w:rsidDel="00CB3FDD" w:rsidRDefault="00E24265" w:rsidP="005F76AD">
            <w:pPr>
              <w:rPr>
                <w:del w:id="16981" w:author="阿毛" w:date="2021-05-21T17:54:00Z"/>
                <w:rFonts w:ascii="標楷體" w:eastAsia="標楷體" w:hAnsi="標楷體"/>
              </w:rPr>
            </w:pPr>
            <w:del w:id="16982" w:author="阿毛" w:date="2021-05-21T17:54:00Z">
              <w:r w:rsidRPr="000A7F55" w:rsidDel="00CB3FDD">
                <w:rPr>
                  <w:rFonts w:ascii="標楷體" w:eastAsia="標楷體" w:hAnsi="標楷體" w:hint="eastAsia"/>
                </w:rPr>
                <w:delText>58:黃金</w:delText>
              </w:r>
            </w:del>
          </w:p>
          <w:p w14:paraId="61F6DDF2" w14:textId="5634534F" w:rsidR="00E24265" w:rsidRPr="000A7F55" w:rsidDel="00CB3FDD" w:rsidRDefault="00E24265" w:rsidP="005F76AD">
            <w:pPr>
              <w:rPr>
                <w:del w:id="16983" w:author="阿毛" w:date="2021-05-21T17:54:00Z"/>
                <w:rFonts w:ascii="標楷體" w:eastAsia="標楷體" w:hAnsi="標楷體"/>
              </w:rPr>
            </w:pPr>
            <w:del w:id="16984" w:author="阿毛" w:date="2021-05-21T17:54:00Z">
              <w:r w:rsidRPr="000A7F55" w:rsidDel="00CB3FDD">
                <w:rPr>
                  <w:rFonts w:ascii="標楷體" w:eastAsia="標楷體" w:hAnsi="標楷體" w:hint="eastAsia"/>
                </w:rPr>
                <w:delText>59:珠寶</w:delText>
              </w:r>
            </w:del>
          </w:p>
          <w:p w14:paraId="56AD7F07" w14:textId="26C6313A" w:rsidR="00E24265" w:rsidRPr="000A7F55" w:rsidDel="00CB3FDD" w:rsidRDefault="00E24265" w:rsidP="005F76AD">
            <w:pPr>
              <w:rPr>
                <w:del w:id="16985" w:author="阿毛" w:date="2021-05-21T17:54:00Z"/>
                <w:rFonts w:ascii="標楷體" w:eastAsia="標楷體" w:hAnsi="標楷體"/>
              </w:rPr>
            </w:pPr>
            <w:del w:id="16986" w:author="阿毛" w:date="2021-05-21T17:54:00Z">
              <w:r w:rsidRPr="000A7F55" w:rsidDel="00CB3FDD">
                <w:rPr>
                  <w:rFonts w:ascii="標楷體" w:eastAsia="標楷體" w:hAnsi="標楷體" w:hint="eastAsia"/>
                </w:rPr>
                <w:delText>60:古董</w:delText>
              </w:r>
            </w:del>
          </w:p>
          <w:p w14:paraId="58EF21E2" w14:textId="10A41DC1" w:rsidR="00E24265" w:rsidRPr="000A7F55" w:rsidDel="00CB3FDD" w:rsidRDefault="00E24265" w:rsidP="005F76AD">
            <w:pPr>
              <w:rPr>
                <w:del w:id="16987" w:author="阿毛" w:date="2021-05-21T17:54:00Z"/>
                <w:rFonts w:ascii="標楷體" w:eastAsia="標楷體" w:hAnsi="標楷體"/>
              </w:rPr>
            </w:pPr>
            <w:del w:id="16988" w:author="阿毛" w:date="2021-05-21T17:54:00Z">
              <w:r w:rsidRPr="000A7F55" w:rsidDel="00CB3FDD">
                <w:rPr>
                  <w:rFonts w:ascii="標楷體" w:eastAsia="標楷體" w:hAnsi="標楷體" w:hint="eastAsia"/>
                </w:rPr>
                <w:lastRenderedPageBreak/>
                <w:delText>61:字畫</w:delText>
              </w:r>
            </w:del>
          </w:p>
          <w:p w14:paraId="68F3BBFB" w14:textId="22A822F0" w:rsidR="00E24265" w:rsidRPr="000A7F55" w:rsidDel="00CB3FDD" w:rsidRDefault="00E24265" w:rsidP="005F76AD">
            <w:pPr>
              <w:rPr>
                <w:del w:id="16989" w:author="阿毛" w:date="2021-05-21T17:54:00Z"/>
                <w:rFonts w:ascii="標楷體" w:eastAsia="標楷體" w:hAnsi="標楷體"/>
              </w:rPr>
            </w:pPr>
            <w:del w:id="16990" w:author="阿毛" w:date="2021-05-21T17:54:00Z">
              <w:r w:rsidRPr="000A7F55" w:rsidDel="00CB3FDD">
                <w:rPr>
                  <w:rFonts w:ascii="標楷體" w:eastAsia="標楷體" w:hAnsi="標楷體" w:hint="eastAsia"/>
                </w:rPr>
                <w:delText>62:藝品</w:delText>
              </w:r>
            </w:del>
          </w:p>
          <w:p w14:paraId="697F8710" w14:textId="29C154FD" w:rsidR="00E24265" w:rsidRPr="000A7F55" w:rsidDel="00CB3FDD" w:rsidRDefault="00E24265" w:rsidP="005F76AD">
            <w:pPr>
              <w:rPr>
                <w:del w:id="16991" w:author="阿毛" w:date="2021-05-21T17:54:00Z"/>
                <w:rFonts w:ascii="標楷體" w:eastAsia="標楷體" w:hAnsi="標楷體"/>
              </w:rPr>
            </w:pPr>
            <w:del w:id="16992" w:author="阿毛" w:date="2021-05-21T17:54:00Z">
              <w:r w:rsidRPr="000A7F55" w:rsidDel="00CB3FDD">
                <w:rPr>
                  <w:rFonts w:ascii="標楷體" w:eastAsia="標楷體" w:hAnsi="標楷體" w:hint="eastAsia"/>
                </w:rPr>
                <w:delText>63:其他貴重物品</w:delText>
              </w:r>
            </w:del>
          </w:p>
          <w:p w14:paraId="5C6D6CD1" w14:textId="43E230B3" w:rsidR="00E24265" w:rsidRPr="000A7F55" w:rsidDel="00CB3FDD" w:rsidRDefault="00E24265" w:rsidP="005F76AD">
            <w:pPr>
              <w:rPr>
                <w:del w:id="16993" w:author="阿毛" w:date="2021-05-21T17:54:00Z"/>
                <w:rFonts w:ascii="標楷體" w:eastAsia="標楷體" w:hAnsi="標楷體"/>
              </w:rPr>
            </w:pPr>
            <w:del w:id="16994" w:author="阿毛" w:date="2021-05-21T17:54:00Z">
              <w:r w:rsidRPr="000A7F55" w:rsidDel="00CB3FDD">
                <w:rPr>
                  <w:rFonts w:ascii="標楷體" w:eastAsia="標楷體" w:hAnsi="標楷體" w:hint="eastAsia"/>
                </w:rPr>
                <w:delText>64:中小企業信保回報有擔</w:delText>
              </w:r>
            </w:del>
          </w:p>
          <w:p w14:paraId="6CF47F5D" w14:textId="64C9AE9A" w:rsidR="00E24265" w:rsidRPr="000A7F55" w:rsidDel="00CB3FDD" w:rsidRDefault="00E24265" w:rsidP="005F76AD">
            <w:pPr>
              <w:rPr>
                <w:del w:id="16995" w:author="阿毛" w:date="2021-05-21T17:54:00Z"/>
                <w:rFonts w:ascii="標楷體" w:eastAsia="標楷體" w:hAnsi="標楷體"/>
              </w:rPr>
            </w:pPr>
            <w:del w:id="16996" w:author="阿毛" w:date="2021-05-21T17:54:00Z">
              <w:r w:rsidRPr="000A7F55" w:rsidDel="00CB3FDD">
                <w:rPr>
                  <w:rFonts w:ascii="標楷體" w:eastAsia="標楷體" w:hAnsi="標楷體" w:hint="eastAsia"/>
                </w:rPr>
                <w:delText>65:農業信保回報有擔</w:delText>
              </w:r>
            </w:del>
          </w:p>
          <w:p w14:paraId="7AC71322" w14:textId="5EF4C4C4" w:rsidR="00E24265" w:rsidRPr="000A7F55" w:rsidDel="00CB3FDD" w:rsidRDefault="00E24265" w:rsidP="005F76AD">
            <w:pPr>
              <w:rPr>
                <w:del w:id="16997" w:author="阿毛" w:date="2021-05-21T17:54:00Z"/>
                <w:rFonts w:ascii="標楷體" w:eastAsia="標楷體" w:hAnsi="標楷體"/>
              </w:rPr>
            </w:pPr>
            <w:del w:id="16998" w:author="阿毛" w:date="2021-05-21T17:54:00Z">
              <w:r w:rsidRPr="000A7F55" w:rsidDel="00CB3FDD">
                <w:rPr>
                  <w:rFonts w:ascii="標楷體" w:eastAsia="標楷體" w:hAnsi="標楷體" w:hint="eastAsia"/>
                </w:rPr>
                <w:delText>66:華僑放款信保回報有擔</w:delText>
              </w:r>
            </w:del>
          </w:p>
          <w:p w14:paraId="42360566" w14:textId="6AB476DD" w:rsidR="00E24265" w:rsidRPr="000A7F55" w:rsidDel="00CB3FDD" w:rsidRDefault="00E24265" w:rsidP="005F76AD">
            <w:pPr>
              <w:rPr>
                <w:del w:id="16999" w:author="阿毛" w:date="2021-05-21T17:54:00Z"/>
                <w:rFonts w:ascii="標楷體" w:eastAsia="標楷體" w:hAnsi="標楷體"/>
              </w:rPr>
            </w:pPr>
            <w:del w:id="17000" w:author="阿毛" w:date="2021-05-21T17:54:00Z">
              <w:r w:rsidRPr="000A7F55" w:rsidDel="00CB3FDD">
                <w:rPr>
                  <w:rFonts w:ascii="標楷體" w:eastAsia="標楷體" w:hAnsi="標楷體" w:hint="eastAsia"/>
                </w:rPr>
                <w:delText>67:國合會信保回報有擔</w:delText>
              </w:r>
            </w:del>
          </w:p>
          <w:p w14:paraId="2D79F23F" w14:textId="3DA53120" w:rsidR="00E24265" w:rsidRPr="000A7F55" w:rsidDel="00CB3FDD" w:rsidRDefault="00E24265" w:rsidP="005F76AD">
            <w:pPr>
              <w:rPr>
                <w:del w:id="17001" w:author="阿毛" w:date="2021-05-21T17:54:00Z"/>
                <w:rFonts w:ascii="標楷體" w:eastAsia="標楷體" w:hAnsi="標楷體"/>
              </w:rPr>
            </w:pPr>
            <w:del w:id="17002" w:author="阿毛" w:date="2021-05-21T17:54:00Z">
              <w:r w:rsidRPr="000A7F55" w:rsidDel="00CB3FDD">
                <w:rPr>
                  <w:rFonts w:ascii="標楷體" w:eastAsia="標楷體" w:hAnsi="標楷體" w:hint="eastAsia"/>
                </w:rPr>
                <w:delText>68:原住民族信保回報有擔</w:delText>
              </w:r>
            </w:del>
          </w:p>
          <w:p w14:paraId="3A4F2CB6" w14:textId="52F083CF" w:rsidR="00E24265" w:rsidRPr="000A7F55" w:rsidDel="00CB3FDD" w:rsidRDefault="00E24265" w:rsidP="005F76AD">
            <w:pPr>
              <w:rPr>
                <w:del w:id="17003" w:author="阿毛" w:date="2021-05-21T17:54:00Z"/>
                <w:rFonts w:ascii="標楷體" w:eastAsia="標楷體" w:hAnsi="標楷體"/>
              </w:rPr>
            </w:pPr>
            <w:del w:id="17004" w:author="阿毛" w:date="2021-05-21T17:54:00Z">
              <w:r w:rsidRPr="000A7F55" w:rsidDel="00CB3FDD">
                <w:rPr>
                  <w:rFonts w:ascii="標楷體" w:eastAsia="標楷體" w:hAnsi="標楷體" w:hint="eastAsia"/>
                </w:rPr>
                <w:delText>69:保證人有資力</w:delText>
              </w:r>
            </w:del>
          </w:p>
          <w:p w14:paraId="0A730315" w14:textId="3D181812" w:rsidR="00E24265" w:rsidRPr="00615D4B" w:rsidDel="00CB3FDD" w:rsidRDefault="00E24265" w:rsidP="005F76AD">
            <w:pPr>
              <w:rPr>
                <w:del w:id="17005" w:author="阿毛" w:date="2021-05-21T17:54:00Z"/>
                <w:rFonts w:ascii="標楷體" w:eastAsia="標楷體" w:hAnsi="標楷體"/>
              </w:rPr>
            </w:pPr>
            <w:del w:id="17006" w:author="阿毛" w:date="2021-05-21T17:54:00Z">
              <w:r w:rsidRPr="000A7F55" w:rsidDel="00CB3FDD">
                <w:rPr>
                  <w:rFonts w:ascii="標楷體" w:eastAsia="標楷體" w:hAnsi="標楷體" w:hint="eastAsia"/>
                </w:rPr>
                <w:delText>70:保證債務無須代負履行責任</w:delText>
              </w:r>
            </w:del>
          </w:p>
        </w:tc>
      </w:tr>
      <w:tr w:rsidR="00E24265" w:rsidRPr="00615D4B" w:rsidDel="00CB3FDD" w14:paraId="1A539036" w14:textId="118CF3DB" w:rsidTr="005F76AD">
        <w:trPr>
          <w:trHeight w:val="291"/>
          <w:jc w:val="center"/>
          <w:del w:id="17007" w:author="阿毛" w:date="2021-05-21T17:54:00Z"/>
        </w:trPr>
        <w:tc>
          <w:tcPr>
            <w:tcW w:w="219" w:type="pct"/>
          </w:tcPr>
          <w:p w14:paraId="27530D8A" w14:textId="66C4BF13" w:rsidR="00E24265" w:rsidRPr="005E579A" w:rsidDel="00CB3FDD" w:rsidRDefault="00E24265" w:rsidP="005F76AD">
            <w:pPr>
              <w:pStyle w:val="af9"/>
              <w:numPr>
                <w:ilvl w:val="0"/>
                <w:numId w:val="59"/>
              </w:numPr>
              <w:ind w:leftChars="0"/>
              <w:rPr>
                <w:del w:id="17008" w:author="阿毛" w:date="2021-05-21T17:54:00Z"/>
                <w:rFonts w:ascii="標楷體" w:eastAsia="標楷體" w:hAnsi="標楷體"/>
              </w:rPr>
            </w:pPr>
          </w:p>
        </w:tc>
        <w:tc>
          <w:tcPr>
            <w:tcW w:w="756" w:type="pct"/>
          </w:tcPr>
          <w:p w14:paraId="383B2C24" w14:textId="392A3026" w:rsidR="00E24265" w:rsidRPr="00615D4B" w:rsidDel="00CB3FDD" w:rsidRDefault="00E24265" w:rsidP="005F76AD">
            <w:pPr>
              <w:rPr>
                <w:del w:id="17009" w:author="阿毛" w:date="2021-05-21T17:54:00Z"/>
                <w:rFonts w:ascii="標楷體" w:eastAsia="標楷體" w:hAnsi="標楷體"/>
              </w:rPr>
            </w:pPr>
            <w:del w:id="17010" w:author="阿毛" w:date="2021-05-21T17:54:00Z">
              <w:r w:rsidRPr="00971C3D" w:rsidDel="00CB3FDD">
                <w:rPr>
                  <w:rFonts w:ascii="標楷體" w:eastAsia="標楷體" w:hAnsi="標楷體" w:hint="eastAsia"/>
                </w:rPr>
                <w:delText>原借款金額</w:delText>
              </w:r>
            </w:del>
          </w:p>
        </w:tc>
        <w:tc>
          <w:tcPr>
            <w:tcW w:w="624" w:type="pct"/>
          </w:tcPr>
          <w:p w14:paraId="51194615" w14:textId="2285FFC4" w:rsidR="00E24265" w:rsidRPr="00615D4B" w:rsidDel="00CB3FDD" w:rsidRDefault="00E24265" w:rsidP="005F76AD">
            <w:pPr>
              <w:rPr>
                <w:del w:id="17011" w:author="阿毛" w:date="2021-05-21T17:54:00Z"/>
                <w:rFonts w:ascii="標楷體" w:eastAsia="標楷體" w:hAnsi="標楷體"/>
              </w:rPr>
            </w:pPr>
          </w:p>
        </w:tc>
        <w:tc>
          <w:tcPr>
            <w:tcW w:w="624" w:type="pct"/>
          </w:tcPr>
          <w:p w14:paraId="51A267C6" w14:textId="09B1D381" w:rsidR="00E24265" w:rsidRPr="00615D4B" w:rsidDel="00CB3FDD" w:rsidRDefault="00E24265" w:rsidP="005F76AD">
            <w:pPr>
              <w:rPr>
                <w:del w:id="17012" w:author="阿毛" w:date="2021-05-21T17:54:00Z"/>
                <w:rFonts w:ascii="標楷體" w:eastAsia="標楷體" w:hAnsi="標楷體"/>
              </w:rPr>
            </w:pPr>
          </w:p>
        </w:tc>
        <w:tc>
          <w:tcPr>
            <w:tcW w:w="537" w:type="pct"/>
          </w:tcPr>
          <w:p w14:paraId="5E73F018" w14:textId="060BB26A" w:rsidR="00E24265" w:rsidRPr="00615D4B" w:rsidDel="00CB3FDD" w:rsidRDefault="00E24265" w:rsidP="005F76AD">
            <w:pPr>
              <w:rPr>
                <w:del w:id="17013" w:author="阿毛" w:date="2021-05-21T17:54:00Z"/>
                <w:rFonts w:ascii="標楷體" w:eastAsia="標楷體" w:hAnsi="標楷體"/>
              </w:rPr>
            </w:pPr>
          </w:p>
        </w:tc>
        <w:tc>
          <w:tcPr>
            <w:tcW w:w="299" w:type="pct"/>
          </w:tcPr>
          <w:p w14:paraId="20CEA868" w14:textId="09C848FB" w:rsidR="00E24265" w:rsidRPr="00615D4B" w:rsidDel="00CB3FDD" w:rsidRDefault="00E24265" w:rsidP="005F76AD">
            <w:pPr>
              <w:rPr>
                <w:del w:id="17014" w:author="阿毛" w:date="2021-05-21T17:54:00Z"/>
                <w:rFonts w:ascii="標楷體" w:eastAsia="標楷體" w:hAnsi="標楷體"/>
              </w:rPr>
            </w:pPr>
          </w:p>
        </w:tc>
        <w:tc>
          <w:tcPr>
            <w:tcW w:w="299" w:type="pct"/>
          </w:tcPr>
          <w:p w14:paraId="331F4F89" w14:textId="63A468B3" w:rsidR="00E24265" w:rsidRPr="00615D4B" w:rsidDel="00CB3FDD" w:rsidRDefault="00E24265" w:rsidP="005F76AD">
            <w:pPr>
              <w:rPr>
                <w:del w:id="17015" w:author="阿毛" w:date="2021-05-21T17:54:00Z"/>
                <w:rFonts w:ascii="標楷體" w:eastAsia="標楷體" w:hAnsi="標楷體"/>
              </w:rPr>
            </w:pPr>
          </w:p>
        </w:tc>
        <w:tc>
          <w:tcPr>
            <w:tcW w:w="1643" w:type="pct"/>
          </w:tcPr>
          <w:p w14:paraId="533B059F" w14:textId="3551789D" w:rsidR="00E24265" w:rsidRPr="00615D4B" w:rsidDel="00CB3FDD" w:rsidRDefault="00E24265" w:rsidP="005F76AD">
            <w:pPr>
              <w:rPr>
                <w:del w:id="17016" w:author="阿毛" w:date="2021-05-21T17:54:00Z"/>
                <w:rFonts w:ascii="標楷體" w:eastAsia="標楷體" w:hAnsi="標楷體"/>
              </w:rPr>
            </w:pPr>
          </w:p>
        </w:tc>
      </w:tr>
      <w:tr w:rsidR="00E24265" w:rsidRPr="00615D4B" w:rsidDel="00CB3FDD" w14:paraId="34F14998" w14:textId="0C5502F8" w:rsidTr="005F76AD">
        <w:trPr>
          <w:trHeight w:val="291"/>
          <w:jc w:val="center"/>
          <w:del w:id="17017" w:author="阿毛" w:date="2021-05-21T17:54:00Z"/>
        </w:trPr>
        <w:tc>
          <w:tcPr>
            <w:tcW w:w="219" w:type="pct"/>
          </w:tcPr>
          <w:p w14:paraId="12D02D3B" w14:textId="6773E3B6" w:rsidR="00E24265" w:rsidRPr="005E579A" w:rsidDel="00CB3FDD" w:rsidRDefault="00E24265" w:rsidP="005F76AD">
            <w:pPr>
              <w:pStyle w:val="af9"/>
              <w:numPr>
                <w:ilvl w:val="0"/>
                <w:numId w:val="59"/>
              </w:numPr>
              <w:ind w:leftChars="0"/>
              <w:rPr>
                <w:del w:id="17018" w:author="阿毛" w:date="2021-05-21T17:54:00Z"/>
                <w:rFonts w:ascii="標楷體" w:eastAsia="標楷體" w:hAnsi="標楷體"/>
              </w:rPr>
            </w:pPr>
          </w:p>
        </w:tc>
        <w:tc>
          <w:tcPr>
            <w:tcW w:w="756" w:type="pct"/>
          </w:tcPr>
          <w:p w14:paraId="5763DA18" w14:textId="14041A65" w:rsidR="00E24265" w:rsidRPr="00615D4B" w:rsidDel="00CB3FDD" w:rsidRDefault="00E24265" w:rsidP="005F76AD">
            <w:pPr>
              <w:rPr>
                <w:del w:id="17019" w:author="阿毛" w:date="2021-05-21T17:54:00Z"/>
                <w:rFonts w:ascii="標楷體" w:eastAsia="標楷體" w:hAnsi="標楷體"/>
              </w:rPr>
            </w:pPr>
            <w:del w:id="17020" w:author="阿毛" w:date="2021-05-21T17:54:00Z">
              <w:r w:rsidRPr="00971C3D" w:rsidDel="00CB3FDD">
                <w:rPr>
                  <w:rFonts w:ascii="標楷體" w:eastAsia="標楷體" w:hAnsi="標楷體" w:hint="eastAsia"/>
                </w:rPr>
                <w:delText>授信餘額</w:delText>
              </w:r>
            </w:del>
          </w:p>
        </w:tc>
        <w:tc>
          <w:tcPr>
            <w:tcW w:w="624" w:type="pct"/>
          </w:tcPr>
          <w:p w14:paraId="2CB2A442" w14:textId="7C753FD9" w:rsidR="00E24265" w:rsidRPr="00615D4B" w:rsidDel="00CB3FDD" w:rsidRDefault="00E24265" w:rsidP="005F76AD">
            <w:pPr>
              <w:rPr>
                <w:del w:id="17021" w:author="阿毛" w:date="2021-05-21T17:54:00Z"/>
                <w:rFonts w:ascii="標楷體" w:eastAsia="標楷體" w:hAnsi="標楷體"/>
              </w:rPr>
            </w:pPr>
          </w:p>
        </w:tc>
        <w:tc>
          <w:tcPr>
            <w:tcW w:w="624" w:type="pct"/>
          </w:tcPr>
          <w:p w14:paraId="5C545423" w14:textId="391F59A6" w:rsidR="00E24265" w:rsidRPr="00615D4B" w:rsidDel="00CB3FDD" w:rsidRDefault="00E24265" w:rsidP="005F76AD">
            <w:pPr>
              <w:rPr>
                <w:del w:id="17022" w:author="阿毛" w:date="2021-05-21T17:54:00Z"/>
                <w:rFonts w:ascii="標楷體" w:eastAsia="標楷體" w:hAnsi="標楷體"/>
              </w:rPr>
            </w:pPr>
          </w:p>
        </w:tc>
        <w:tc>
          <w:tcPr>
            <w:tcW w:w="537" w:type="pct"/>
          </w:tcPr>
          <w:p w14:paraId="2A2CAC97" w14:textId="02BF0BDA" w:rsidR="00E24265" w:rsidRPr="00615D4B" w:rsidDel="00CB3FDD" w:rsidRDefault="00E24265" w:rsidP="005F76AD">
            <w:pPr>
              <w:rPr>
                <w:del w:id="17023" w:author="阿毛" w:date="2021-05-21T17:54:00Z"/>
                <w:rFonts w:ascii="標楷體" w:eastAsia="標楷體" w:hAnsi="標楷體"/>
              </w:rPr>
            </w:pPr>
          </w:p>
        </w:tc>
        <w:tc>
          <w:tcPr>
            <w:tcW w:w="299" w:type="pct"/>
          </w:tcPr>
          <w:p w14:paraId="0EE5E996" w14:textId="763655CD" w:rsidR="00E24265" w:rsidRPr="00615D4B" w:rsidDel="00CB3FDD" w:rsidRDefault="00E24265" w:rsidP="005F76AD">
            <w:pPr>
              <w:rPr>
                <w:del w:id="17024" w:author="阿毛" w:date="2021-05-21T17:54:00Z"/>
                <w:rFonts w:ascii="標楷體" w:eastAsia="標楷體" w:hAnsi="標楷體"/>
              </w:rPr>
            </w:pPr>
          </w:p>
        </w:tc>
        <w:tc>
          <w:tcPr>
            <w:tcW w:w="299" w:type="pct"/>
          </w:tcPr>
          <w:p w14:paraId="253ED2F8" w14:textId="1D868EBD" w:rsidR="00E24265" w:rsidRPr="00615D4B" w:rsidDel="00CB3FDD" w:rsidRDefault="00E24265" w:rsidP="005F76AD">
            <w:pPr>
              <w:rPr>
                <w:del w:id="17025" w:author="阿毛" w:date="2021-05-21T17:54:00Z"/>
                <w:rFonts w:ascii="標楷體" w:eastAsia="標楷體" w:hAnsi="標楷體"/>
              </w:rPr>
            </w:pPr>
          </w:p>
        </w:tc>
        <w:tc>
          <w:tcPr>
            <w:tcW w:w="1643" w:type="pct"/>
          </w:tcPr>
          <w:p w14:paraId="763045C3" w14:textId="4E1EBD67" w:rsidR="00E24265" w:rsidRPr="00615D4B" w:rsidDel="00CB3FDD" w:rsidRDefault="00E24265" w:rsidP="005F76AD">
            <w:pPr>
              <w:rPr>
                <w:del w:id="17026" w:author="阿毛" w:date="2021-05-21T17:54:00Z"/>
                <w:rFonts w:ascii="標楷體" w:eastAsia="標楷體" w:hAnsi="標楷體"/>
              </w:rPr>
            </w:pPr>
          </w:p>
        </w:tc>
      </w:tr>
      <w:tr w:rsidR="00E24265" w:rsidRPr="00615D4B" w:rsidDel="00CB3FDD" w14:paraId="36D51EFE" w14:textId="3859D647" w:rsidTr="005F76AD">
        <w:trPr>
          <w:trHeight w:val="291"/>
          <w:jc w:val="center"/>
          <w:del w:id="17027" w:author="阿毛" w:date="2021-05-21T17:54:00Z"/>
        </w:trPr>
        <w:tc>
          <w:tcPr>
            <w:tcW w:w="219" w:type="pct"/>
          </w:tcPr>
          <w:p w14:paraId="27A11A85" w14:textId="345FA2CF" w:rsidR="00E24265" w:rsidRPr="005E579A" w:rsidDel="00CB3FDD" w:rsidRDefault="00E24265" w:rsidP="005F76AD">
            <w:pPr>
              <w:pStyle w:val="af9"/>
              <w:numPr>
                <w:ilvl w:val="0"/>
                <w:numId w:val="59"/>
              </w:numPr>
              <w:ind w:leftChars="0"/>
              <w:rPr>
                <w:del w:id="17028" w:author="阿毛" w:date="2021-05-21T17:54:00Z"/>
                <w:rFonts w:ascii="標楷體" w:eastAsia="標楷體" w:hAnsi="標楷體"/>
              </w:rPr>
            </w:pPr>
          </w:p>
        </w:tc>
        <w:tc>
          <w:tcPr>
            <w:tcW w:w="756" w:type="pct"/>
          </w:tcPr>
          <w:p w14:paraId="6A833309" w14:textId="14F9641C" w:rsidR="00E24265" w:rsidRPr="00615D4B" w:rsidDel="00CB3FDD" w:rsidRDefault="00E24265" w:rsidP="005F76AD">
            <w:pPr>
              <w:rPr>
                <w:del w:id="17029" w:author="阿毛" w:date="2021-05-21T17:54:00Z"/>
                <w:rFonts w:ascii="標楷體" w:eastAsia="標楷體" w:hAnsi="標楷體"/>
              </w:rPr>
            </w:pPr>
            <w:del w:id="17030" w:author="阿毛" w:date="2021-05-21T17:54:00Z">
              <w:r w:rsidRPr="00971C3D" w:rsidDel="00CB3FDD">
                <w:rPr>
                  <w:rFonts w:ascii="標楷體" w:eastAsia="標楷體" w:hAnsi="標楷體" w:hint="eastAsia"/>
                </w:rPr>
                <w:delText>本金</w:delText>
              </w:r>
            </w:del>
          </w:p>
        </w:tc>
        <w:tc>
          <w:tcPr>
            <w:tcW w:w="624" w:type="pct"/>
          </w:tcPr>
          <w:p w14:paraId="4649CE7D" w14:textId="3E823FDE" w:rsidR="00E24265" w:rsidRPr="00615D4B" w:rsidDel="00CB3FDD" w:rsidRDefault="00E24265" w:rsidP="005F76AD">
            <w:pPr>
              <w:rPr>
                <w:del w:id="17031" w:author="阿毛" w:date="2021-05-21T17:54:00Z"/>
                <w:rFonts w:ascii="標楷體" w:eastAsia="標楷體" w:hAnsi="標楷體"/>
              </w:rPr>
            </w:pPr>
          </w:p>
        </w:tc>
        <w:tc>
          <w:tcPr>
            <w:tcW w:w="624" w:type="pct"/>
          </w:tcPr>
          <w:p w14:paraId="188372AB" w14:textId="25D8FC3F" w:rsidR="00E24265" w:rsidRPr="00615D4B" w:rsidDel="00CB3FDD" w:rsidRDefault="00E24265" w:rsidP="005F76AD">
            <w:pPr>
              <w:rPr>
                <w:del w:id="17032" w:author="阿毛" w:date="2021-05-21T17:54:00Z"/>
                <w:rFonts w:ascii="標楷體" w:eastAsia="標楷體" w:hAnsi="標楷體"/>
              </w:rPr>
            </w:pPr>
          </w:p>
        </w:tc>
        <w:tc>
          <w:tcPr>
            <w:tcW w:w="537" w:type="pct"/>
          </w:tcPr>
          <w:p w14:paraId="05D2DB1F" w14:textId="1051B323" w:rsidR="00E24265" w:rsidRPr="00615D4B" w:rsidDel="00CB3FDD" w:rsidRDefault="00E24265" w:rsidP="005F76AD">
            <w:pPr>
              <w:rPr>
                <w:del w:id="17033" w:author="阿毛" w:date="2021-05-21T17:54:00Z"/>
                <w:rFonts w:ascii="標楷體" w:eastAsia="標楷體" w:hAnsi="標楷體"/>
              </w:rPr>
            </w:pPr>
          </w:p>
        </w:tc>
        <w:tc>
          <w:tcPr>
            <w:tcW w:w="299" w:type="pct"/>
          </w:tcPr>
          <w:p w14:paraId="052CF54E" w14:textId="29520CAC" w:rsidR="00E24265" w:rsidRPr="00615D4B" w:rsidDel="00CB3FDD" w:rsidRDefault="00E24265" w:rsidP="005F76AD">
            <w:pPr>
              <w:rPr>
                <w:del w:id="17034" w:author="阿毛" w:date="2021-05-21T17:54:00Z"/>
                <w:rFonts w:ascii="標楷體" w:eastAsia="標楷體" w:hAnsi="標楷體"/>
              </w:rPr>
            </w:pPr>
          </w:p>
        </w:tc>
        <w:tc>
          <w:tcPr>
            <w:tcW w:w="299" w:type="pct"/>
          </w:tcPr>
          <w:p w14:paraId="28CB57ED" w14:textId="4BBCFCD9" w:rsidR="00E24265" w:rsidRPr="00615D4B" w:rsidDel="00CB3FDD" w:rsidRDefault="00E24265" w:rsidP="005F76AD">
            <w:pPr>
              <w:rPr>
                <w:del w:id="17035" w:author="阿毛" w:date="2021-05-21T17:54:00Z"/>
                <w:rFonts w:ascii="標楷體" w:eastAsia="標楷體" w:hAnsi="標楷體"/>
              </w:rPr>
            </w:pPr>
          </w:p>
        </w:tc>
        <w:tc>
          <w:tcPr>
            <w:tcW w:w="1643" w:type="pct"/>
          </w:tcPr>
          <w:p w14:paraId="1BF8E77B" w14:textId="2C3CECEC" w:rsidR="00E24265" w:rsidRPr="00615D4B" w:rsidDel="00CB3FDD" w:rsidRDefault="00E24265" w:rsidP="005F76AD">
            <w:pPr>
              <w:rPr>
                <w:del w:id="17036" w:author="阿毛" w:date="2021-05-21T17:54:00Z"/>
                <w:rFonts w:ascii="標楷體" w:eastAsia="標楷體" w:hAnsi="標楷體"/>
              </w:rPr>
            </w:pPr>
          </w:p>
        </w:tc>
      </w:tr>
      <w:tr w:rsidR="00E24265" w:rsidRPr="00615D4B" w:rsidDel="00CB3FDD" w14:paraId="5AD132D7" w14:textId="1EE1137E" w:rsidTr="005F76AD">
        <w:trPr>
          <w:trHeight w:val="291"/>
          <w:jc w:val="center"/>
          <w:del w:id="17037" w:author="阿毛" w:date="2021-05-21T17:54:00Z"/>
        </w:trPr>
        <w:tc>
          <w:tcPr>
            <w:tcW w:w="219" w:type="pct"/>
          </w:tcPr>
          <w:p w14:paraId="2912D0CA" w14:textId="697E32A3" w:rsidR="00E24265" w:rsidRPr="005E579A" w:rsidDel="00CB3FDD" w:rsidRDefault="00E24265" w:rsidP="005F76AD">
            <w:pPr>
              <w:pStyle w:val="af9"/>
              <w:numPr>
                <w:ilvl w:val="0"/>
                <w:numId w:val="59"/>
              </w:numPr>
              <w:ind w:leftChars="0"/>
              <w:rPr>
                <w:del w:id="17038" w:author="阿毛" w:date="2021-05-21T17:54:00Z"/>
                <w:rFonts w:ascii="標楷體" w:eastAsia="標楷體" w:hAnsi="標楷體"/>
              </w:rPr>
            </w:pPr>
          </w:p>
        </w:tc>
        <w:tc>
          <w:tcPr>
            <w:tcW w:w="756" w:type="pct"/>
          </w:tcPr>
          <w:p w14:paraId="51E0990B" w14:textId="52D45630" w:rsidR="00E24265" w:rsidRPr="00615D4B" w:rsidDel="00CB3FDD" w:rsidRDefault="00E24265" w:rsidP="005F76AD">
            <w:pPr>
              <w:rPr>
                <w:del w:id="17039" w:author="阿毛" w:date="2021-05-21T17:54:00Z"/>
                <w:rFonts w:ascii="標楷體" w:eastAsia="標楷體" w:hAnsi="標楷體"/>
              </w:rPr>
            </w:pPr>
            <w:del w:id="17040" w:author="阿毛" w:date="2021-05-21T17:54:00Z">
              <w:r w:rsidRPr="00971C3D" w:rsidDel="00CB3FDD">
                <w:rPr>
                  <w:rFonts w:ascii="標楷體" w:eastAsia="標楷體" w:hAnsi="標楷體" w:hint="eastAsia"/>
                </w:rPr>
                <w:delText>利息</w:delText>
              </w:r>
            </w:del>
          </w:p>
        </w:tc>
        <w:tc>
          <w:tcPr>
            <w:tcW w:w="624" w:type="pct"/>
          </w:tcPr>
          <w:p w14:paraId="305C15A9" w14:textId="36FB5D6F" w:rsidR="00E24265" w:rsidRPr="00615D4B" w:rsidDel="00CB3FDD" w:rsidRDefault="00E24265" w:rsidP="005F76AD">
            <w:pPr>
              <w:rPr>
                <w:del w:id="17041" w:author="阿毛" w:date="2021-05-21T17:54:00Z"/>
                <w:rFonts w:ascii="標楷體" w:eastAsia="標楷體" w:hAnsi="標楷體"/>
              </w:rPr>
            </w:pPr>
          </w:p>
        </w:tc>
        <w:tc>
          <w:tcPr>
            <w:tcW w:w="624" w:type="pct"/>
          </w:tcPr>
          <w:p w14:paraId="57B7C5FE" w14:textId="643C37AD" w:rsidR="00E24265" w:rsidRPr="00615D4B" w:rsidDel="00CB3FDD" w:rsidRDefault="00E24265" w:rsidP="005F76AD">
            <w:pPr>
              <w:rPr>
                <w:del w:id="17042" w:author="阿毛" w:date="2021-05-21T17:54:00Z"/>
                <w:rFonts w:ascii="標楷體" w:eastAsia="標楷體" w:hAnsi="標楷體"/>
              </w:rPr>
            </w:pPr>
          </w:p>
        </w:tc>
        <w:tc>
          <w:tcPr>
            <w:tcW w:w="537" w:type="pct"/>
          </w:tcPr>
          <w:p w14:paraId="403373B2" w14:textId="7530C535" w:rsidR="00E24265" w:rsidRPr="00615D4B" w:rsidDel="00CB3FDD" w:rsidRDefault="00E24265" w:rsidP="005F76AD">
            <w:pPr>
              <w:rPr>
                <w:del w:id="17043" w:author="阿毛" w:date="2021-05-21T17:54:00Z"/>
                <w:rFonts w:ascii="標楷體" w:eastAsia="標楷體" w:hAnsi="標楷體"/>
              </w:rPr>
            </w:pPr>
          </w:p>
        </w:tc>
        <w:tc>
          <w:tcPr>
            <w:tcW w:w="299" w:type="pct"/>
          </w:tcPr>
          <w:p w14:paraId="10EA4603" w14:textId="6B0A6887" w:rsidR="00E24265" w:rsidRPr="00615D4B" w:rsidDel="00CB3FDD" w:rsidRDefault="00E24265" w:rsidP="005F76AD">
            <w:pPr>
              <w:rPr>
                <w:del w:id="17044" w:author="阿毛" w:date="2021-05-21T17:54:00Z"/>
                <w:rFonts w:ascii="標楷體" w:eastAsia="標楷體" w:hAnsi="標楷體"/>
              </w:rPr>
            </w:pPr>
          </w:p>
        </w:tc>
        <w:tc>
          <w:tcPr>
            <w:tcW w:w="299" w:type="pct"/>
          </w:tcPr>
          <w:p w14:paraId="068CAC79" w14:textId="09590100" w:rsidR="00E24265" w:rsidRPr="00615D4B" w:rsidDel="00CB3FDD" w:rsidRDefault="00E24265" w:rsidP="005F76AD">
            <w:pPr>
              <w:rPr>
                <w:del w:id="17045" w:author="阿毛" w:date="2021-05-21T17:54:00Z"/>
                <w:rFonts w:ascii="標楷體" w:eastAsia="標楷體" w:hAnsi="標楷體"/>
              </w:rPr>
            </w:pPr>
          </w:p>
        </w:tc>
        <w:tc>
          <w:tcPr>
            <w:tcW w:w="1643" w:type="pct"/>
          </w:tcPr>
          <w:p w14:paraId="5DC14717" w14:textId="36881D84" w:rsidR="00E24265" w:rsidRPr="00615D4B" w:rsidDel="00CB3FDD" w:rsidRDefault="00E24265" w:rsidP="005F76AD">
            <w:pPr>
              <w:rPr>
                <w:del w:id="17046" w:author="阿毛" w:date="2021-05-21T17:54:00Z"/>
                <w:rFonts w:ascii="標楷體" w:eastAsia="標楷體" w:hAnsi="標楷體"/>
              </w:rPr>
            </w:pPr>
          </w:p>
        </w:tc>
      </w:tr>
      <w:tr w:rsidR="00E24265" w:rsidRPr="00615D4B" w:rsidDel="00CB3FDD" w14:paraId="62741384" w14:textId="2F5C0898" w:rsidTr="005F76AD">
        <w:trPr>
          <w:trHeight w:val="291"/>
          <w:jc w:val="center"/>
          <w:del w:id="17047" w:author="阿毛" w:date="2021-05-21T17:54:00Z"/>
        </w:trPr>
        <w:tc>
          <w:tcPr>
            <w:tcW w:w="219" w:type="pct"/>
          </w:tcPr>
          <w:p w14:paraId="26985B1E" w14:textId="3BB587A4" w:rsidR="00E24265" w:rsidRPr="005E579A" w:rsidDel="00CB3FDD" w:rsidRDefault="00E24265" w:rsidP="005F76AD">
            <w:pPr>
              <w:pStyle w:val="af9"/>
              <w:numPr>
                <w:ilvl w:val="0"/>
                <w:numId w:val="59"/>
              </w:numPr>
              <w:ind w:leftChars="0"/>
              <w:rPr>
                <w:del w:id="17048" w:author="阿毛" w:date="2021-05-21T17:54:00Z"/>
                <w:rFonts w:ascii="標楷體" w:eastAsia="標楷體" w:hAnsi="標楷體"/>
              </w:rPr>
            </w:pPr>
          </w:p>
        </w:tc>
        <w:tc>
          <w:tcPr>
            <w:tcW w:w="756" w:type="pct"/>
          </w:tcPr>
          <w:p w14:paraId="3DEC4EC9" w14:textId="219D3A82" w:rsidR="00E24265" w:rsidRPr="00615D4B" w:rsidDel="00CB3FDD" w:rsidRDefault="00E24265" w:rsidP="005F76AD">
            <w:pPr>
              <w:rPr>
                <w:del w:id="17049" w:author="阿毛" w:date="2021-05-21T17:54:00Z"/>
                <w:rFonts w:ascii="標楷體" w:eastAsia="標楷體" w:hAnsi="標楷體"/>
              </w:rPr>
            </w:pPr>
            <w:del w:id="17050" w:author="阿毛" w:date="2021-05-21T17:54:00Z">
              <w:r w:rsidRPr="00971C3D" w:rsidDel="00CB3FDD">
                <w:rPr>
                  <w:rFonts w:ascii="標楷體" w:eastAsia="標楷體" w:hAnsi="標楷體" w:hint="eastAsia"/>
                </w:rPr>
                <w:delText>違約金</w:delText>
              </w:r>
            </w:del>
          </w:p>
        </w:tc>
        <w:tc>
          <w:tcPr>
            <w:tcW w:w="624" w:type="pct"/>
          </w:tcPr>
          <w:p w14:paraId="2D975A66" w14:textId="27DA47AC" w:rsidR="00E24265" w:rsidRPr="00615D4B" w:rsidDel="00CB3FDD" w:rsidRDefault="00E24265" w:rsidP="005F76AD">
            <w:pPr>
              <w:rPr>
                <w:del w:id="17051" w:author="阿毛" w:date="2021-05-21T17:54:00Z"/>
                <w:rFonts w:ascii="標楷體" w:eastAsia="標楷體" w:hAnsi="標楷體"/>
              </w:rPr>
            </w:pPr>
          </w:p>
        </w:tc>
        <w:tc>
          <w:tcPr>
            <w:tcW w:w="624" w:type="pct"/>
          </w:tcPr>
          <w:p w14:paraId="2273CBAE" w14:textId="7BFC5F08" w:rsidR="00E24265" w:rsidRPr="00615D4B" w:rsidDel="00CB3FDD" w:rsidRDefault="00E24265" w:rsidP="005F76AD">
            <w:pPr>
              <w:rPr>
                <w:del w:id="17052" w:author="阿毛" w:date="2021-05-21T17:54:00Z"/>
                <w:rFonts w:ascii="標楷體" w:eastAsia="標楷體" w:hAnsi="標楷體"/>
              </w:rPr>
            </w:pPr>
          </w:p>
        </w:tc>
        <w:tc>
          <w:tcPr>
            <w:tcW w:w="537" w:type="pct"/>
          </w:tcPr>
          <w:p w14:paraId="4F5996C5" w14:textId="1BD6B609" w:rsidR="00E24265" w:rsidRPr="00615D4B" w:rsidDel="00CB3FDD" w:rsidRDefault="00E24265" w:rsidP="005F76AD">
            <w:pPr>
              <w:rPr>
                <w:del w:id="17053" w:author="阿毛" w:date="2021-05-21T17:54:00Z"/>
                <w:rFonts w:ascii="標楷體" w:eastAsia="標楷體" w:hAnsi="標楷體"/>
              </w:rPr>
            </w:pPr>
          </w:p>
        </w:tc>
        <w:tc>
          <w:tcPr>
            <w:tcW w:w="299" w:type="pct"/>
          </w:tcPr>
          <w:p w14:paraId="3AF9E520" w14:textId="17124220" w:rsidR="00E24265" w:rsidRPr="00615D4B" w:rsidDel="00CB3FDD" w:rsidRDefault="00E24265" w:rsidP="005F76AD">
            <w:pPr>
              <w:rPr>
                <w:del w:id="17054" w:author="阿毛" w:date="2021-05-21T17:54:00Z"/>
                <w:rFonts w:ascii="標楷體" w:eastAsia="標楷體" w:hAnsi="標楷體"/>
              </w:rPr>
            </w:pPr>
          </w:p>
        </w:tc>
        <w:tc>
          <w:tcPr>
            <w:tcW w:w="299" w:type="pct"/>
          </w:tcPr>
          <w:p w14:paraId="1FD7C323" w14:textId="327F8AB6" w:rsidR="00E24265" w:rsidRPr="00615D4B" w:rsidDel="00CB3FDD" w:rsidRDefault="00E24265" w:rsidP="005F76AD">
            <w:pPr>
              <w:rPr>
                <w:del w:id="17055" w:author="阿毛" w:date="2021-05-21T17:54:00Z"/>
                <w:rFonts w:ascii="標楷體" w:eastAsia="標楷體" w:hAnsi="標楷體"/>
              </w:rPr>
            </w:pPr>
          </w:p>
        </w:tc>
        <w:tc>
          <w:tcPr>
            <w:tcW w:w="1643" w:type="pct"/>
          </w:tcPr>
          <w:p w14:paraId="3365C645" w14:textId="61F92DB9" w:rsidR="00E24265" w:rsidRPr="00615D4B" w:rsidDel="00CB3FDD" w:rsidRDefault="00E24265" w:rsidP="005F76AD">
            <w:pPr>
              <w:rPr>
                <w:del w:id="17056" w:author="阿毛" w:date="2021-05-21T17:54:00Z"/>
                <w:rFonts w:ascii="標楷體" w:eastAsia="標楷體" w:hAnsi="標楷體"/>
              </w:rPr>
            </w:pPr>
          </w:p>
        </w:tc>
      </w:tr>
      <w:tr w:rsidR="00E24265" w:rsidRPr="00615D4B" w:rsidDel="00CB3FDD" w14:paraId="12A1C3B3" w14:textId="331150F2" w:rsidTr="005F76AD">
        <w:trPr>
          <w:trHeight w:val="291"/>
          <w:jc w:val="center"/>
          <w:del w:id="17057" w:author="阿毛" w:date="2021-05-21T17:54:00Z"/>
        </w:trPr>
        <w:tc>
          <w:tcPr>
            <w:tcW w:w="219" w:type="pct"/>
          </w:tcPr>
          <w:p w14:paraId="1A1D8F9D" w14:textId="78C288C1" w:rsidR="00E24265" w:rsidRPr="005E579A" w:rsidDel="00CB3FDD" w:rsidRDefault="00E24265" w:rsidP="005F76AD">
            <w:pPr>
              <w:pStyle w:val="af9"/>
              <w:numPr>
                <w:ilvl w:val="0"/>
                <w:numId w:val="59"/>
              </w:numPr>
              <w:ind w:leftChars="0"/>
              <w:rPr>
                <w:del w:id="17058" w:author="阿毛" w:date="2021-05-21T17:54:00Z"/>
                <w:rFonts w:ascii="標楷體" w:eastAsia="標楷體" w:hAnsi="標楷體"/>
              </w:rPr>
            </w:pPr>
          </w:p>
        </w:tc>
        <w:tc>
          <w:tcPr>
            <w:tcW w:w="756" w:type="pct"/>
          </w:tcPr>
          <w:p w14:paraId="7B1B39A5" w14:textId="19D9953E" w:rsidR="00E24265" w:rsidRPr="00615D4B" w:rsidDel="00CB3FDD" w:rsidRDefault="00E24265" w:rsidP="005F76AD">
            <w:pPr>
              <w:rPr>
                <w:del w:id="17059" w:author="阿毛" w:date="2021-05-21T17:54:00Z"/>
                <w:rFonts w:ascii="標楷體" w:eastAsia="標楷體" w:hAnsi="標楷體"/>
              </w:rPr>
            </w:pPr>
            <w:del w:id="17060" w:author="阿毛" w:date="2021-05-21T17:54:00Z">
              <w:r w:rsidRPr="00971C3D" w:rsidDel="00CB3FDD">
                <w:rPr>
                  <w:rFonts w:ascii="標楷體" w:eastAsia="標楷體" w:hAnsi="標楷體" w:hint="eastAsia"/>
                </w:rPr>
                <w:delText>其他費用</w:delText>
              </w:r>
            </w:del>
          </w:p>
        </w:tc>
        <w:tc>
          <w:tcPr>
            <w:tcW w:w="624" w:type="pct"/>
          </w:tcPr>
          <w:p w14:paraId="5E7F774F" w14:textId="4B3F1FD3" w:rsidR="00E24265" w:rsidRPr="00615D4B" w:rsidDel="00CB3FDD" w:rsidRDefault="00E24265" w:rsidP="005F76AD">
            <w:pPr>
              <w:rPr>
                <w:del w:id="17061" w:author="阿毛" w:date="2021-05-21T17:54:00Z"/>
                <w:rFonts w:ascii="標楷體" w:eastAsia="標楷體" w:hAnsi="標楷體"/>
              </w:rPr>
            </w:pPr>
          </w:p>
        </w:tc>
        <w:tc>
          <w:tcPr>
            <w:tcW w:w="624" w:type="pct"/>
          </w:tcPr>
          <w:p w14:paraId="5B110204" w14:textId="4FB4B340" w:rsidR="00E24265" w:rsidRPr="00615D4B" w:rsidDel="00CB3FDD" w:rsidRDefault="00E24265" w:rsidP="005F76AD">
            <w:pPr>
              <w:rPr>
                <w:del w:id="17062" w:author="阿毛" w:date="2021-05-21T17:54:00Z"/>
                <w:rFonts w:ascii="標楷體" w:eastAsia="標楷體" w:hAnsi="標楷體"/>
              </w:rPr>
            </w:pPr>
          </w:p>
        </w:tc>
        <w:tc>
          <w:tcPr>
            <w:tcW w:w="537" w:type="pct"/>
          </w:tcPr>
          <w:p w14:paraId="36873802" w14:textId="624D70AB" w:rsidR="00E24265" w:rsidRPr="00615D4B" w:rsidDel="00CB3FDD" w:rsidRDefault="00E24265" w:rsidP="005F76AD">
            <w:pPr>
              <w:rPr>
                <w:del w:id="17063" w:author="阿毛" w:date="2021-05-21T17:54:00Z"/>
                <w:rFonts w:ascii="標楷體" w:eastAsia="標楷體" w:hAnsi="標楷體"/>
              </w:rPr>
            </w:pPr>
          </w:p>
        </w:tc>
        <w:tc>
          <w:tcPr>
            <w:tcW w:w="299" w:type="pct"/>
          </w:tcPr>
          <w:p w14:paraId="7C7C756C" w14:textId="4FE848D4" w:rsidR="00E24265" w:rsidRPr="00615D4B" w:rsidDel="00CB3FDD" w:rsidRDefault="00E24265" w:rsidP="005F76AD">
            <w:pPr>
              <w:rPr>
                <w:del w:id="17064" w:author="阿毛" w:date="2021-05-21T17:54:00Z"/>
                <w:rFonts w:ascii="標楷體" w:eastAsia="標楷體" w:hAnsi="標楷體"/>
              </w:rPr>
            </w:pPr>
          </w:p>
        </w:tc>
        <w:tc>
          <w:tcPr>
            <w:tcW w:w="299" w:type="pct"/>
          </w:tcPr>
          <w:p w14:paraId="4DB1A220" w14:textId="1D3EDEC2" w:rsidR="00E24265" w:rsidRPr="00615D4B" w:rsidDel="00CB3FDD" w:rsidRDefault="00E24265" w:rsidP="005F76AD">
            <w:pPr>
              <w:rPr>
                <w:del w:id="17065" w:author="阿毛" w:date="2021-05-21T17:54:00Z"/>
                <w:rFonts w:ascii="標楷體" w:eastAsia="標楷體" w:hAnsi="標楷體"/>
              </w:rPr>
            </w:pPr>
          </w:p>
        </w:tc>
        <w:tc>
          <w:tcPr>
            <w:tcW w:w="1643" w:type="pct"/>
          </w:tcPr>
          <w:p w14:paraId="32A58310" w14:textId="0FF487FB" w:rsidR="00E24265" w:rsidRPr="00615D4B" w:rsidDel="00CB3FDD" w:rsidRDefault="00E24265" w:rsidP="005F76AD">
            <w:pPr>
              <w:rPr>
                <w:del w:id="17066" w:author="阿毛" w:date="2021-05-21T17:54:00Z"/>
                <w:rFonts w:ascii="標楷體" w:eastAsia="標楷體" w:hAnsi="標楷體"/>
              </w:rPr>
            </w:pPr>
          </w:p>
        </w:tc>
      </w:tr>
      <w:tr w:rsidR="00E24265" w:rsidRPr="00615D4B" w:rsidDel="00CB3FDD" w14:paraId="53CE17CF" w14:textId="1E6C9647" w:rsidTr="005F76AD">
        <w:trPr>
          <w:trHeight w:val="291"/>
          <w:jc w:val="center"/>
          <w:del w:id="17067" w:author="阿毛" w:date="2021-05-21T17:54:00Z"/>
        </w:trPr>
        <w:tc>
          <w:tcPr>
            <w:tcW w:w="219" w:type="pct"/>
          </w:tcPr>
          <w:p w14:paraId="62DD570F" w14:textId="3A5B2690" w:rsidR="00E24265" w:rsidRPr="005E579A" w:rsidDel="00CB3FDD" w:rsidRDefault="00E24265" w:rsidP="005F76AD">
            <w:pPr>
              <w:pStyle w:val="af9"/>
              <w:numPr>
                <w:ilvl w:val="0"/>
                <w:numId w:val="59"/>
              </w:numPr>
              <w:ind w:leftChars="0"/>
              <w:rPr>
                <w:del w:id="17068" w:author="阿毛" w:date="2021-05-21T17:54:00Z"/>
                <w:rFonts w:ascii="標楷體" w:eastAsia="標楷體" w:hAnsi="標楷體"/>
              </w:rPr>
            </w:pPr>
          </w:p>
        </w:tc>
        <w:tc>
          <w:tcPr>
            <w:tcW w:w="756" w:type="pct"/>
          </w:tcPr>
          <w:p w14:paraId="6061BAA8" w14:textId="05CA40E9" w:rsidR="00E24265" w:rsidRPr="00615D4B" w:rsidDel="00CB3FDD" w:rsidRDefault="00E24265" w:rsidP="005F76AD">
            <w:pPr>
              <w:rPr>
                <w:del w:id="17069" w:author="阿毛" w:date="2021-05-21T17:54:00Z"/>
                <w:rFonts w:ascii="標楷體" w:eastAsia="標楷體" w:hAnsi="標楷體"/>
              </w:rPr>
            </w:pPr>
            <w:del w:id="17070" w:author="阿毛" w:date="2021-05-21T17:54:00Z">
              <w:r w:rsidRPr="00971C3D" w:rsidDel="00CB3FDD">
                <w:rPr>
                  <w:rFonts w:ascii="標楷體" w:eastAsia="標楷體" w:hAnsi="標楷體" w:hint="eastAsia"/>
                </w:rPr>
                <w:delText>每期應付金額</w:delText>
              </w:r>
            </w:del>
          </w:p>
        </w:tc>
        <w:tc>
          <w:tcPr>
            <w:tcW w:w="624" w:type="pct"/>
          </w:tcPr>
          <w:p w14:paraId="2042A190" w14:textId="3B28D4E8" w:rsidR="00E24265" w:rsidRPr="00615D4B" w:rsidDel="00CB3FDD" w:rsidRDefault="00E24265" w:rsidP="005F76AD">
            <w:pPr>
              <w:rPr>
                <w:del w:id="17071" w:author="阿毛" w:date="2021-05-21T17:54:00Z"/>
                <w:rFonts w:ascii="標楷體" w:eastAsia="標楷體" w:hAnsi="標楷體"/>
              </w:rPr>
            </w:pPr>
          </w:p>
        </w:tc>
        <w:tc>
          <w:tcPr>
            <w:tcW w:w="624" w:type="pct"/>
          </w:tcPr>
          <w:p w14:paraId="373CE5AF" w14:textId="287C8CD8" w:rsidR="00E24265" w:rsidRPr="00615D4B" w:rsidDel="00CB3FDD" w:rsidRDefault="00E24265" w:rsidP="005F76AD">
            <w:pPr>
              <w:rPr>
                <w:del w:id="17072" w:author="阿毛" w:date="2021-05-21T17:54:00Z"/>
                <w:rFonts w:ascii="標楷體" w:eastAsia="標楷體" w:hAnsi="標楷體"/>
              </w:rPr>
            </w:pPr>
          </w:p>
        </w:tc>
        <w:tc>
          <w:tcPr>
            <w:tcW w:w="537" w:type="pct"/>
          </w:tcPr>
          <w:p w14:paraId="36443248" w14:textId="4D33F5A9" w:rsidR="00E24265" w:rsidRPr="00615D4B" w:rsidDel="00CB3FDD" w:rsidRDefault="00E24265" w:rsidP="005F76AD">
            <w:pPr>
              <w:rPr>
                <w:del w:id="17073" w:author="阿毛" w:date="2021-05-21T17:54:00Z"/>
                <w:rFonts w:ascii="標楷體" w:eastAsia="標楷體" w:hAnsi="標楷體"/>
              </w:rPr>
            </w:pPr>
          </w:p>
        </w:tc>
        <w:tc>
          <w:tcPr>
            <w:tcW w:w="299" w:type="pct"/>
          </w:tcPr>
          <w:p w14:paraId="7149C779" w14:textId="5D644144" w:rsidR="00E24265" w:rsidRPr="00615D4B" w:rsidDel="00CB3FDD" w:rsidRDefault="00E24265" w:rsidP="005F76AD">
            <w:pPr>
              <w:rPr>
                <w:del w:id="17074" w:author="阿毛" w:date="2021-05-21T17:54:00Z"/>
                <w:rFonts w:ascii="標楷體" w:eastAsia="標楷體" w:hAnsi="標楷體"/>
              </w:rPr>
            </w:pPr>
          </w:p>
        </w:tc>
        <w:tc>
          <w:tcPr>
            <w:tcW w:w="299" w:type="pct"/>
          </w:tcPr>
          <w:p w14:paraId="36766C90" w14:textId="6A28A49E" w:rsidR="00E24265" w:rsidRPr="00615D4B" w:rsidDel="00CB3FDD" w:rsidRDefault="00E24265" w:rsidP="005F76AD">
            <w:pPr>
              <w:rPr>
                <w:del w:id="17075" w:author="阿毛" w:date="2021-05-21T17:54:00Z"/>
                <w:rFonts w:ascii="標楷體" w:eastAsia="標楷體" w:hAnsi="標楷體"/>
              </w:rPr>
            </w:pPr>
          </w:p>
        </w:tc>
        <w:tc>
          <w:tcPr>
            <w:tcW w:w="1643" w:type="pct"/>
          </w:tcPr>
          <w:p w14:paraId="782F90AC" w14:textId="34403636" w:rsidR="00E24265" w:rsidRPr="00615D4B" w:rsidDel="00CB3FDD" w:rsidRDefault="00E24265" w:rsidP="005F76AD">
            <w:pPr>
              <w:rPr>
                <w:del w:id="17076" w:author="阿毛" w:date="2021-05-21T17:54:00Z"/>
                <w:rFonts w:ascii="標楷體" w:eastAsia="標楷體" w:hAnsi="標楷體"/>
              </w:rPr>
            </w:pPr>
          </w:p>
        </w:tc>
      </w:tr>
      <w:tr w:rsidR="00E24265" w:rsidRPr="00615D4B" w:rsidDel="00CB3FDD" w14:paraId="6F62AF56" w14:textId="23149421" w:rsidTr="005F76AD">
        <w:trPr>
          <w:trHeight w:val="291"/>
          <w:jc w:val="center"/>
          <w:del w:id="17077" w:author="阿毛" w:date="2021-05-21T17:54:00Z"/>
        </w:trPr>
        <w:tc>
          <w:tcPr>
            <w:tcW w:w="219" w:type="pct"/>
          </w:tcPr>
          <w:p w14:paraId="24744DD2" w14:textId="46CDE168" w:rsidR="00E24265" w:rsidRPr="005E579A" w:rsidDel="00CB3FDD" w:rsidRDefault="00E24265" w:rsidP="005F76AD">
            <w:pPr>
              <w:pStyle w:val="af9"/>
              <w:numPr>
                <w:ilvl w:val="0"/>
                <w:numId w:val="59"/>
              </w:numPr>
              <w:ind w:leftChars="0"/>
              <w:rPr>
                <w:del w:id="17078" w:author="阿毛" w:date="2021-05-21T17:54:00Z"/>
                <w:rFonts w:ascii="標楷體" w:eastAsia="標楷體" w:hAnsi="標楷體"/>
              </w:rPr>
            </w:pPr>
          </w:p>
        </w:tc>
        <w:tc>
          <w:tcPr>
            <w:tcW w:w="756" w:type="pct"/>
          </w:tcPr>
          <w:p w14:paraId="1CDA412A" w14:textId="23EEF357" w:rsidR="00E24265" w:rsidRPr="00615D4B" w:rsidDel="00CB3FDD" w:rsidRDefault="00E24265" w:rsidP="005F76AD">
            <w:pPr>
              <w:rPr>
                <w:del w:id="17079" w:author="阿毛" w:date="2021-05-21T17:54:00Z"/>
                <w:rFonts w:ascii="標楷體" w:eastAsia="標楷體" w:hAnsi="標楷體"/>
              </w:rPr>
            </w:pPr>
            <w:del w:id="17080" w:author="阿毛" w:date="2021-05-21T17:54:00Z">
              <w:r w:rsidRPr="00971C3D" w:rsidDel="00CB3FDD">
                <w:rPr>
                  <w:rFonts w:ascii="標楷體" w:eastAsia="標楷體" w:hAnsi="標楷體" w:hint="eastAsia"/>
                </w:rPr>
                <w:delText>最近一期繳款金額</w:delText>
              </w:r>
            </w:del>
          </w:p>
        </w:tc>
        <w:tc>
          <w:tcPr>
            <w:tcW w:w="624" w:type="pct"/>
          </w:tcPr>
          <w:p w14:paraId="7C02B3DB" w14:textId="20FA0ECC" w:rsidR="00E24265" w:rsidRPr="00615D4B" w:rsidDel="00CB3FDD" w:rsidRDefault="00E24265" w:rsidP="005F76AD">
            <w:pPr>
              <w:rPr>
                <w:del w:id="17081" w:author="阿毛" w:date="2021-05-21T17:54:00Z"/>
                <w:rFonts w:ascii="標楷體" w:eastAsia="標楷體" w:hAnsi="標楷體"/>
              </w:rPr>
            </w:pPr>
          </w:p>
        </w:tc>
        <w:tc>
          <w:tcPr>
            <w:tcW w:w="624" w:type="pct"/>
          </w:tcPr>
          <w:p w14:paraId="0EBAE354" w14:textId="341678CF" w:rsidR="00E24265" w:rsidRPr="00615D4B" w:rsidDel="00CB3FDD" w:rsidRDefault="00E24265" w:rsidP="005F76AD">
            <w:pPr>
              <w:rPr>
                <w:del w:id="17082" w:author="阿毛" w:date="2021-05-21T17:54:00Z"/>
                <w:rFonts w:ascii="標楷體" w:eastAsia="標楷體" w:hAnsi="標楷體"/>
              </w:rPr>
            </w:pPr>
          </w:p>
        </w:tc>
        <w:tc>
          <w:tcPr>
            <w:tcW w:w="537" w:type="pct"/>
          </w:tcPr>
          <w:p w14:paraId="32AFD047" w14:textId="5D2568BA" w:rsidR="00E24265" w:rsidRPr="00615D4B" w:rsidDel="00CB3FDD" w:rsidRDefault="00E24265" w:rsidP="005F76AD">
            <w:pPr>
              <w:rPr>
                <w:del w:id="17083" w:author="阿毛" w:date="2021-05-21T17:54:00Z"/>
                <w:rFonts w:ascii="標楷體" w:eastAsia="標楷體" w:hAnsi="標楷體"/>
              </w:rPr>
            </w:pPr>
          </w:p>
        </w:tc>
        <w:tc>
          <w:tcPr>
            <w:tcW w:w="299" w:type="pct"/>
          </w:tcPr>
          <w:p w14:paraId="1DD60791" w14:textId="7F2F8501" w:rsidR="00E24265" w:rsidRPr="00615D4B" w:rsidDel="00CB3FDD" w:rsidRDefault="00E24265" w:rsidP="005F76AD">
            <w:pPr>
              <w:rPr>
                <w:del w:id="17084" w:author="阿毛" w:date="2021-05-21T17:54:00Z"/>
                <w:rFonts w:ascii="標楷體" w:eastAsia="標楷體" w:hAnsi="標楷體"/>
              </w:rPr>
            </w:pPr>
          </w:p>
        </w:tc>
        <w:tc>
          <w:tcPr>
            <w:tcW w:w="299" w:type="pct"/>
          </w:tcPr>
          <w:p w14:paraId="36ECFC00" w14:textId="5D0E649B" w:rsidR="00E24265" w:rsidRPr="00615D4B" w:rsidDel="00CB3FDD" w:rsidRDefault="00E24265" w:rsidP="005F76AD">
            <w:pPr>
              <w:rPr>
                <w:del w:id="17085" w:author="阿毛" w:date="2021-05-21T17:54:00Z"/>
                <w:rFonts w:ascii="標楷體" w:eastAsia="標楷體" w:hAnsi="標楷體"/>
              </w:rPr>
            </w:pPr>
          </w:p>
        </w:tc>
        <w:tc>
          <w:tcPr>
            <w:tcW w:w="1643" w:type="pct"/>
          </w:tcPr>
          <w:p w14:paraId="3C8C59ED" w14:textId="0C368838" w:rsidR="00E24265" w:rsidRPr="00615D4B" w:rsidDel="00CB3FDD" w:rsidRDefault="00E24265" w:rsidP="005F76AD">
            <w:pPr>
              <w:rPr>
                <w:del w:id="17086" w:author="阿毛" w:date="2021-05-21T17:54:00Z"/>
                <w:rFonts w:ascii="標楷體" w:eastAsia="標楷體" w:hAnsi="標楷體"/>
              </w:rPr>
            </w:pPr>
          </w:p>
        </w:tc>
      </w:tr>
      <w:tr w:rsidR="00E24265" w:rsidRPr="00615D4B" w:rsidDel="00CB3FDD" w14:paraId="4B1080A7" w14:textId="376B46B6" w:rsidTr="005F76AD">
        <w:trPr>
          <w:trHeight w:val="291"/>
          <w:jc w:val="center"/>
          <w:del w:id="17087" w:author="阿毛" w:date="2021-05-21T17:54:00Z"/>
        </w:trPr>
        <w:tc>
          <w:tcPr>
            <w:tcW w:w="219" w:type="pct"/>
          </w:tcPr>
          <w:p w14:paraId="37ED7911" w14:textId="678369E9" w:rsidR="00E24265" w:rsidRPr="005E579A" w:rsidDel="00CB3FDD" w:rsidRDefault="00E24265" w:rsidP="005F76AD">
            <w:pPr>
              <w:pStyle w:val="af9"/>
              <w:numPr>
                <w:ilvl w:val="0"/>
                <w:numId w:val="59"/>
              </w:numPr>
              <w:ind w:leftChars="0"/>
              <w:rPr>
                <w:del w:id="17088" w:author="阿毛" w:date="2021-05-21T17:54:00Z"/>
                <w:rFonts w:ascii="標楷體" w:eastAsia="標楷體" w:hAnsi="標楷體"/>
              </w:rPr>
            </w:pPr>
          </w:p>
        </w:tc>
        <w:tc>
          <w:tcPr>
            <w:tcW w:w="756" w:type="pct"/>
          </w:tcPr>
          <w:p w14:paraId="2C4A60B6" w14:textId="394EB1A7" w:rsidR="00E24265" w:rsidRPr="00615D4B" w:rsidDel="00CB3FDD" w:rsidRDefault="00E24265" w:rsidP="005F76AD">
            <w:pPr>
              <w:rPr>
                <w:del w:id="17089" w:author="阿毛" w:date="2021-05-21T17:54:00Z"/>
                <w:rFonts w:ascii="標楷體" w:eastAsia="標楷體" w:hAnsi="標楷體"/>
              </w:rPr>
            </w:pPr>
            <w:del w:id="17090" w:author="阿毛" w:date="2021-05-21T17:54:00Z">
              <w:r w:rsidRPr="00971C3D" w:rsidDel="00CB3FDD">
                <w:rPr>
                  <w:rFonts w:ascii="標楷體" w:eastAsia="標楷體" w:hAnsi="標楷體" w:hint="eastAsia"/>
                </w:rPr>
                <w:delText>最後繳息日</w:delText>
              </w:r>
            </w:del>
          </w:p>
        </w:tc>
        <w:tc>
          <w:tcPr>
            <w:tcW w:w="624" w:type="pct"/>
          </w:tcPr>
          <w:p w14:paraId="3C6CF04C" w14:textId="1B022425" w:rsidR="00E24265" w:rsidRPr="00615D4B" w:rsidDel="00CB3FDD" w:rsidRDefault="00E24265" w:rsidP="005F76AD">
            <w:pPr>
              <w:rPr>
                <w:del w:id="17091" w:author="阿毛" w:date="2021-05-21T17:54:00Z"/>
                <w:rFonts w:ascii="標楷體" w:eastAsia="標楷體" w:hAnsi="標楷體"/>
              </w:rPr>
            </w:pPr>
          </w:p>
        </w:tc>
        <w:tc>
          <w:tcPr>
            <w:tcW w:w="624" w:type="pct"/>
          </w:tcPr>
          <w:p w14:paraId="3A4B66B5" w14:textId="3C315611" w:rsidR="00E24265" w:rsidRPr="00615D4B" w:rsidDel="00CB3FDD" w:rsidRDefault="00E24265" w:rsidP="005F76AD">
            <w:pPr>
              <w:rPr>
                <w:del w:id="17092" w:author="阿毛" w:date="2021-05-21T17:54:00Z"/>
                <w:rFonts w:ascii="標楷體" w:eastAsia="標楷體" w:hAnsi="標楷體"/>
              </w:rPr>
            </w:pPr>
          </w:p>
        </w:tc>
        <w:tc>
          <w:tcPr>
            <w:tcW w:w="537" w:type="pct"/>
          </w:tcPr>
          <w:p w14:paraId="79AFF216" w14:textId="4BBF8D9C" w:rsidR="00E24265" w:rsidRPr="00615D4B" w:rsidDel="00CB3FDD" w:rsidRDefault="00E24265" w:rsidP="005F76AD">
            <w:pPr>
              <w:rPr>
                <w:del w:id="17093" w:author="阿毛" w:date="2021-05-21T17:54:00Z"/>
                <w:rFonts w:ascii="標楷體" w:eastAsia="標楷體" w:hAnsi="標楷體"/>
              </w:rPr>
            </w:pPr>
          </w:p>
        </w:tc>
        <w:tc>
          <w:tcPr>
            <w:tcW w:w="299" w:type="pct"/>
          </w:tcPr>
          <w:p w14:paraId="6DE72901" w14:textId="0EA885CC" w:rsidR="00E24265" w:rsidRPr="00615D4B" w:rsidDel="00CB3FDD" w:rsidRDefault="00E24265" w:rsidP="005F76AD">
            <w:pPr>
              <w:rPr>
                <w:del w:id="17094" w:author="阿毛" w:date="2021-05-21T17:54:00Z"/>
                <w:rFonts w:ascii="標楷體" w:eastAsia="標楷體" w:hAnsi="標楷體"/>
              </w:rPr>
            </w:pPr>
          </w:p>
        </w:tc>
        <w:tc>
          <w:tcPr>
            <w:tcW w:w="299" w:type="pct"/>
          </w:tcPr>
          <w:p w14:paraId="581D04AC" w14:textId="72219AB4" w:rsidR="00E24265" w:rsidRPr="00615D4B" w:rsidDel="00CB3FDD" w:rsidRDefault="00E24265" w:rsidP="005F76AD">
            <w:pPr>
              <w:rPr>
                <w:del w:id="17095" w:author="阿毛" w:date="2021-05-21T17:54:00Z"/>
                <w:rFonts w:ascii="標楷體" w:eastAsia="標楷體" w:hAnsi="標楷體"/>
              </w:rPr>
            </w:pPr>
          </w:p>
        </w:tc>
        <w:tc>
          <w:tcPr>
            <w:tcW w:w="1643" w:type="pct"/>
          </w:tcPr>
          <w:p w14:paraId="6C491751" w14:textId="0E38E30E" w:rsidR="00E24265" w:rsidRPr="00615D4B" w:rsidDel="00CB3FDD" w:rsidRDefault="00E24265" w:rsidP="005F76AD">
            <w:pPr>
              <w:rPr>
                <w:del w:id="17096" w:author="阿毛" w:date="2021-05-21T17:54:00Z"/>
                <w:rFonts w:ascii="標楷體" w:eastAsia="標楷體" w:hAnsi="標楷體"/>
              </w:rPr>
            </w:pPr>
          </w:p>
        </w:tc>
      </w:tr>
      <w:tr w:rsidR="00E24265" w:rsidRPr="00615D4B" w:rsidDel="00CB3FDD" w14:paraId="1A601A28" w14:textId="64B04B28" w:rsidTr="005F76AD">
        <w:trPr>
          <w:trHeight w:val="291"/>
          <w:jc w:val="center"/>
          <w:del w:id="17097" w:author="阿毛" w:date="2021-05-21T17:54:00Z"/>
        </w:trPr>
        <w:tc>
          <w:tcPr>
            <w:tcW w:w="219" w:type="pct"/>
          </w:tcPr>
          <w:p w14:paraId="532454D1" w14:textId="2984778E" w:rsidR="00E24265" w:rsidRPr="005E579A" w:rsidDel="00CB3FDD" w:rsidRDefault="00E24265" w:rsidP="005F76AD">
            <w:pPr>
              <w:pStyle w:val="af9"/>
              <w:numPr>
                <w:ilvl w:val="0"/>
                <w:numId w:val="59"/>
              </w:numPr>
              <w:ind w:leftChars="0"/>
              <w:rPr>
                <w:del w:id="17098" w:author="阿毛" w:date="2021-05-21T17:54:00Z"/>
                <w:rFonts w:ascii="標楷體" w:eastAsia="標楷體" w:hAnsi="標楷體"/>
              </w:rPr>
            </w:pPr>
          </w:p>
        </w:tc>
        <w:tc>
          <w:tcPr>
            <w:tcW w:w="756" w:type="pct"/>
          </w:tcPr>
          <w:p w14:paraId="33D6C113" w14:textId="324335EE" w:rsidR="00E24265" w:rsidRPr="00615D4B" w:rsidDel="00CB3FDD" w:rsidRDefault="00E24265" w:rsidP="005F76AD">
            <w:pPr>
              <w:rPr>
                <w:del w:id="17099" w:author="阿毛" w:date="2021-05-21T17:54:00Z"/>
                <w:rFonts w:ascii="標楷體" w:eastAsia="標楷體" w:hAnsi="標楷體"/>
              </w:rPr>
            </w:pPr>
            <w:del w:id="17100" w:author="阿毛" w:date="2021-05-21T17:54:00Z">
              <w:r w:rsidRPr="00971C3D" w:rsidDel="00CB3FDD">
                <w:rPr>
                  <w:rFonts w:ascii="標楷體" w:eastAsia="標楷體" w:hAnsi="標楷體" w:hint="eastAsia"/>
                </w:rPr>
                <w:delText>已到期尚未清償金額</w:delText>
              </w:r>
            </w:del>
          </w:p>
        </w:tc>
        <w:tc>
          <w:tcPr>
            <w:tcW w:w="624" w:type="pct"/>
          </w:tcPr>
          <w:p w14:paraId="50B9C600" w14:textId="5778BCC2" w:rsidR="00E24265" w:rsidRPr="00615D4B" w:rsidDel="00CB3FDD" w:rsidRDefault="00E24265" w:rsidP="005F76AD">
            <w:pPr>
              <w:rPr>
                <w:del w:id="17101" w:author="阿毛" w:date="2021-05-21T17:54:00Z"/>
                <w:rFonts w:ascii="標楷體" w:eastAsia="標楷體" w:hAnsi="標楷體"/>
              </w:rPr>
            </w:pPr>
          </w:p>
        </w:tc>
        <w:tc>
          <w:tcPr>
            <w:tcW w:w="624" w:type="pct"/>
          </w:tcPr>
          <w:p w14:paraId="01EDCE83" w14:textId="4DEE3B63" w:rsidR="00E24265" w:rsidRPr="00615D4B" w:rsidDel="00CB3FDD" w:rsidRDefault="00E24265" w:rsidP="005F76AD">
            <w:pPr>
              <w:rPr>
                <w:del w:id="17102" w:author="阿毛" w:date="2021-05-21T17:54:00Z"/>
                <w:rFonts w:ascii="標楷體" w:eastAsia="標楷體" w:hAnsi="標楷體"/>
              </w:rPr>
            </w:pPr>
          </w:p>
        </w:tc>
        <w:tc>
          <w:tcPr>
            <w:tcW w:w="537" w:type="pct"/>
          </w:tcPr>
          <w:p w14:paraId="1B182945" w14:textId="476927CC" w:rsidR="00E24265" w:rsidRPr="00615D4B" w:rsidDel="00CB3FDD" w:rsidRDefault="00E24265" w:rsidP="005F76AD">
            <w:pPr>
              <w:rPr>
                <w:del w:id="17103" w:author="阿毛" w:date="2021-05-21T17:54:00Z"/>
                <w:rFonts w:ascii="標楷體" w:eastAsia="標楷體" w:hAnsi="標楷體"/>
              </w:rPr>
            </w:pPr>
          </w:p>
        </w:tc>
        <w:tc>
          <w:tcPr>
            <w:tcW w:w="299" w:type="pct"/>
          </w:tcPr>
          <w:p w14:paraId="08F3FFF5" w14:textId="282886FE" w:rsidR="00E24265" w:rsidRPr="00615D4B" w:rsidDel="00CB3FDD" w:rsidRDefault="00E24265" w:rsidP="005F76AD">
            <w:pPr>
              <w:rPr>
                <w:del w:id="17104" w:author="阿毛" w:date="2021-05-21T17:54:00Z"/>
                <w:rFonts w:ascii="標楷體" w:eastAsia="標楷體" w:hAnsi="標楷體"/>
              </w:rPr>
            </w:pPr>
          </w:p>
        </w:tc>
        <w:tc>
          <w:tcPr>
            <w:tcW w:w="299" w:type="pct"/>
          </w:tcPr>
          <w:p w14:paraId="13AF13DA" w14:textId="35CF757F" w:rsidR="00E24265" w:rsidRPr="00615D4B" w:rsidDel="00CB3FDD" w:rsidRDefault="00E24265" w:rsidP="005F76AD">
            <w:pPr>
              <w:rPr>
                <w:del w:id="17105" w:author="阿毛" w:date="2021-05-21T17:54:00Z"/>
                <w:rFonts w:ascii="標楷體" w:eastAsia="標楷體" w:hAnsi="標楷體"/>
              </w:rPr>
            </w:pPr>
          </w:p>
        </w:tc>
        <w:tc>
          <w:tcPr>
            <w:tcW w:w="1643" w:type="pct"/>
          </w:tcPr>
          <w:p w14:paraId="3E994E5D" w14:textId="72DB5DF4" w:rsidR="00E24265" w:rsidRPr="00615D4B" w:rsidDel="00CB3FDD" w:rsidRDefault="00E24265" w:rsidP="005F76AD">
            <w:pPr>
              <w:rPr>
                <w:del w:id="17106" w:author="阿毛" w:date="2021-05-21T17:54:00Z"/>
                <w:rFonts w:ascii="標楷體" w:eastAsia="標楷體" w:hAnsi="標楷體"/>
              </w:rPr>
            </w:pPr>
          </w:p>
        </w:tc>
      </w:tr>
      <w:tr w:rsidR="00E24265" w:rsidRPr="00615D4B" w:rsidDel="00CB3FDD" w14:paraId="1C077719" w14:textId="6F0BD3B3" w:rsidTr="005F76AD">
        <w:trPr>
          <w:trHeight w:val="291"/>
          <w:jc w:val="center"/>
          <w:del w:id="17107" w:author="阿毛" w:date="2021-05-21T17:54:00Z"/>
        </w:trPr>
        <w:tc>
          <w:tcPr>
            <w:tcW w:w="219" w:type="pct"/>
          </w:tcPr>
          <w:p w14:paraId="73D8383C" w14:textId="5A401E90" w:rsidR="00E24265" w:rsidRPr="005E579A" w:rsidDel="00CB3FDD" w:rsidRDefault="00E24265" w:rsidP="005F76AD">
            <w:pPr>
              <w:pStyle w:val="af9"/>
              <w:numPr>
                <w:ilvl w:val="0"/>
                <w:numId w:val="59"/>
              </w:numPr>
              <w:ind w:leftChars="0"/>
              <w:rPr>
                <w:del w:id="17108" w:author="阿毛" w:date="2021-05-21T17:54:00Z"/>
                <w:rFonts w:ascii="標楷體" w:eastAsia="標楷體" w:hAnsi="標楷體"/>
              </w:rPr>
            </w:pPr>
          </w:p>
        </w:tc>
        <w:tc>
          <w:tcPr>
            <w:tcW w:w="756" w:type="pct"/>
          </w:tcPr>
          <w:p w14:paraId="48F24F7B" w14:textId="28B0BEF8" w:rsidR="00E24265" w:rsidRPr="00615D4B" w:rsidDel="00CB3FDD" w:rsidRDefault="00E24265" w:rsidP="005F76AD">
            <w:pPr>
              <w:rPr>
                <w:del w:id="17109" w:author="阿毛" w:date="2021-05-21T17:54:00Z"/>
                <w:rFonts w:ascii="標楷體" w:eastAsia="標楷體" w:hAnsi="標楷體"/>
              </w:rPr>
            </w:pPr>
            <w:del w:id="17110" w:author="阿毛" w:date="2021-05-21T17:54:00Z">
              <w:r w:rsidRPr="00971C3D" w:rsidDel="00CB3FDD">
                <w:rPr>
                  <w:rFonts w:ascii="標楷體" w:eastAsia="標楷體" w:hAnsi="標楷體" w:hint="eastAsia"/>
                </w:rPr>
                <w:delText>每月應還款日</w:delText>
              </w:r>
            </w:del>
          </w:p>
        </w:tc>
        <w:tc>
          <w:tcPr>
            <w:tcW w:w="624" w:type="pct"/>
          </w:tcPr>
          <w:p w14:paraId="12DFFAED" w14:textId="1F9AFBEC" w:rsidR="00E24265" w:rsidRPr="00615D4B" w:rsidDel="00CB3FDD" w:rsidRDefault="00E24265" w:rsidP="005F76AD">
            <w:pPr>
              <w:rPr>
                <w:del w:id="17111" w:author="阿毛" w:date="2021-05-21T17:54:00Z"/>
                <w:rFonts w:ascii="標楷體" w:eastAsia="標楷體" w:hAnsi="標楷體"/>
              </w:rPr>
            </w:pPr>
          </w:p>
        </w:tc>
        <w:tc>
          <w:tcPr>
            <w:tcW w:w="624" w:type="pct"/>
          </w:tcPr>
          <w:p w14:paraId="35AA1663" w14:textId="17BF5FAF" w:rsidR="00E24265" w:rsidRPr="00615D4B" w:rsidDel="00CB3FDD" w:rsidRDefault="00E24265" w:rsidP="005F76AD">
            <w:pPr>
              <w:rPr>
                <w:del w:id="17112" w:author="阿毛" w:date="2021-05-21T17:54:00Z"/>
                <w:rFonts w:ascii="標楷體" w:eastAsia="標楷體" w:hAnsi="標楷體"/>
              </w:rPr>
            </w:pPr>
          </w:p>
        </w:tc>
        <w:tc>
          <w:tcPr>
            <w:tcW w:w="537" w:type="pct"/>
          </w:tcPr>
          <w:p w14:paraId="5929A7F5" w14:textId="23C672F9" w:rsidR="00E24265" w:rsidRPr="00615D4B" w:rsidDel="00CB3FDD" w:rsidRDefault="00E24265" w:rsidP="005F76AD">
            <w:pPr>
              <w:rPr>
                <w:del w:id="17113" w:author="阿毛" w:date="2021-05-21T17:54:00Z"/>
                <w:rFonts w:ascii="標楷體" w:eastAsia="標楷體" w:hAnsi="標楷體"/>
              </w:rPr>
            </w:pPr>
          </w:p>
        </w:tc>
        <w:tc>
          <w:tcPr>
            <w:tcW w:w="299" w:type="pct"/>
          </w:tcPr>
          <w:p w14:paraId="2E1D5399" w14:textId="0F358F5B" w:rsidR="00E24265" w:rsidRPr="00615D4B" w:rsidDel="00CB3FDD" w:rsidRDefault="00E24265" w:rsidP="005F76AD">
            <w:pPr>
              <w:rPr>
                <w:del w:id="17114" w:author="阿毛" w:date="2021-05-21T17:54:00Z"/>
                <w:rFonts w:ascii="標楷體" w:eastAsia="標楷體" w:hAnsi="標楷體"/>
              </w:rPr>
            </w:pPr>
          </w:p>
        </w:tc>
        <w:tc>
          <w:tcPr>
            <w:tcW w:w="299" w:type="pct"/>
          </w:tcPr>
          <w:p w14:paraId="361CD625" w14:textId="14C941D2" w:rsidR="00E24265" w:rsidRPr="00615D4B" w:rsidDel="00CB3FDD" w:rsidRDefault="00E24265" w:rsidP="005F76AD">
            <w:pPr>
              <w:rPr>
                <w:del w:id="17115" w:author="阿毛" w:date="2021-05-21T17:54:00Z"/>
                <w:rFonts w:ascii="標楷體" w:eastAsia="標楷體" w:hAnsi="標楷體"/>
              </w:rPr>
            </w:pPr>
          </w:p>
        </w:tc>
        <w:tc>
          <w:tcPr>
            <w:tcW w:w="1643" w:type="pct"/>
          </w:tcPr>
          <w:p w14:paraId="0B5020D0" w14:textId="07EECBC4" w:rsidR="00E24265" w:rsidRPr="00615D4B" w:rsidDel="00CB3FDD" w:rsidRDefault="00E24265" w:rsidP="005F76AD">
            <w:pPr>
              <w:rPr>
                <w:del w:id="17116" w:author="阿毛" w:date="2021-05-21T17:54:00Z"/>
                <w:rFonts w:ascii="標楷體" w:eastAsia="標楷體" w:hAnsi="標楷體"/>
              </w:rPr>
            </w:pPr>
          </w:p>
        </w:tc>
      </w:tr>
      <w:tr w:rsidR="00E24265" w:rsidRPr="00615D4B" w:rsidDel="00CB3FDD" w14:paraId="6F20ADA9" w14:textId="3C9BBE2B" w:rsidTr="005F76AD">
        <w:trPr>
          <w:trHeight w:val="291"/>
          <w:jc w:val="center"/>
          <w:del w:id="17117" w:author="阿毛" w:date="2021-05-21T17:54:00Z"/>
        </w:trPr>
        <w:tc>
          <w:tcPr>
            <w:tcW w:w="219" w:type="pct"/>
          </w:tcPr>
          <w:p w14:paraId="6570C203" w14:textId="33C56E64" w:rsidR="00E24265" w:rsidRPr="005E579A" w:rsidDel="00CB3FDD" w:rsidRDefault="00E24265" w:rsidP="005F76AD">
            <w:pPr>
              <w:pStyle w:val="af9"/>
              <w:numPr>
                <w:ilvl w:val="0"/>
                <w:numId w:val="59"/>
              </w:numPr>
              <w:ind w:leftChars="0"/>
              <w:rPr>
                <w:del w:id="17118" w:author="阿毛" w:date="2021-05-21T17:54:00Z"/>
                <w:rFonts w:ascii="標楷體" w:eastAsia="標楷體" w:hAnsi="標楷體"/>
              </w:rPr>
            </w:pPr>
          </w:p>
        </w:tc>
        <w:tc>
          <w:tcPr>
            <w:tcW w:w="756" w:type="pct"/>
          </w:tcPr>
          <w:p w14:paraId="31CFD551" w14:textId="10B19959" w:rsidR="00E24265" w:rsidRPr="00615D4B" w:rsidDel="00CB3FDD" w:rsidRDefault="00E24265" w:rsidP="005F76AD">
            <w:pPr>
              <w:rPr>
                <w:del w:id="17119" w:author="阿毛" w:date="2021-05-21T17:54:00Z"/>
                <w:rFonts w:ascii="標楷體" w:eastAsia="標楷體" w:hAnsi="標楷體"/>
              </w:rPr>
            </w:pPr>
            <w:del w:id="17120" w:author="阿毛" w:date="2021-05-21T17:54:00Z">
              <w:r w:rsidRPr="00971C3D" w:rsidDel="00CB3FDD">
                <w:rPr>
                  <w:rFonts w:ascii="標楷體" w:eastAsia="標楷體" w:hAnsi="標楷體" w:hint="eastAsia"/>
                </w:rPr>
                <w:delText>契約起始年月</w:delText>
              </w:r>
            </w:del>
          </w:p>
        </w:tc>
        <w:tc>
          <w:tcPr>
            <w:tcW w:w="624" w:type="pct"/>
          </w:tcPr>
          <w:p w14:paraId="0D37514E" w14:textId="0854A09C" w:rsidR="00E24265" w:rsidRPr="00615D4B" w:rsidDel="00CB3FDD" w:rsidRDefault="00E24265" w:rsidP="005F76AD">
            <w:pPr>
              <w:rPr>
                <w:del w:id="17121" w:author="阿毛" w:date="2021-05-21T17:54:00Z"/>
                <w:rFonts w:ascii="標楷體" w:eastAsia="標楷體" w:hAnsi="標楷體"/>
              </w:rPr>
            </w:pPr>
          </w:p>
        </w:tc>
        <w:tc>
          <w:tcPr>
            <w:tcW w:w="624" w:type="pct"/>
          </w:tcPr>
          <w:p w14:paraId="1E36DEC0" w14:textId="31A239C5" w:rsidR="00E24265" w:rsidRPr="00615D4B" w:rsidDel="00CB3FDD" w:rsidRDefault="00E24265" w:rsidP="005F76AD">
            <w:pPr>
              <w:rPr>
                <w:del w:id="17122" w:author="阿毛" w:date="2021-05-21T17:54:00Z"/>
                <w:rFonts w:ascii="標楷體" w:eastAsia="標楷體" w:hAnsi="標楷體"/>
              </w:rPr>
            </w:pPr>
          </w:p>
        </w:tc>
        <w:tc>
          <w:tcPr>
            <w:tcW w:w="537" w:type="pct"/>
          </w:tcPr>
          <w:p w14:paraId="3A0C352E" w14:textId="378EFDC7" w:rsidR="00E24265" w:rsidRPr="00615D4B" w:rsidDel="00CB3FDD" w:rsidRDefault="00E24265" w:rsidP="005F76AD">
            <w:pPr>
              <w:rPr>
                <w:del w:id="17123" w:author="阿毛" w:date="2021-05-21T17:54:00Z"/>
                <w:rFonts w:ascii="標楷體" w:eastAsia="標楷體" w:hAnsi="標楷體"/>
              </w:rPr>
            </w:pPr>
          </w:p>
        </w:tc>
        <w:tc>
          <w:tcPr>
            <w:tcW w:w="299" w:type="pct"/>
          </w:tcPr>
          <w:p w14:paraId="0160FFDB" w14:textId="03AA9283" w:rsidR="00E24265" w:rsidRPr="00615D4B" w:rsidDel="00CB3FDD" w:rsidRDefault="00E24265" w:rsidP="005F76AD">
            <w:pPr>
              <w:rPr>
                <w:del w:id="17124" w:author="阿毛" w:date="2021-05-21T17:54:00Z"/>
                <w:rFonts w:ascii="標楷體" w:eastAsia="標楷體" w:hAnsi="標楷體"/>
              </w:rPr>
            </w:pPr>
          </w:p>
        </w:tc>
        <w:tc>
          <w:tcPr>
            <w:tcW w:w="299" w:type="pct"/>
          </w:tcPr>
          <w:p w14:paraId="01441562" w14:textId="41C36F8D" w:rsidR="00E24265" w:rsidRPr="00615D4B" w:rsidDel="00CB3FDD" w:rsidRDefault="00E24265" w:rsidP="005F76AD">
            <w:pPr>
              <w:rPr>
                <w:del w:id="17125" w:author="阿毛" w:date="2021-05-21T17:54:00Z"/>
                <w:rFonts w:ascii="標楷體" w:eastAsia="標楷體" w:hAnsi="標楷體"/>
              </w:rPr>
            </w:pPr>
          </w:p>
        </w:tc>
        <w:tc>
          <w:tcPr>
            <w:tcW w:w="1643" w:type="pct"/>
          </w:tcPr>
          <w:p w14:paraId="2BF4F325" w14:textId="019B4466" w:rsidR="00E24265" w:rsidRPr="00615D4B" w:rsidDel="00CB3FDD" w:rsidRDefault="00E24265" w:rsidP="005F76AD">
            <w:pPr>
              <w:rPr>
                <w:del w:id="17126" w:author="阿毛" w:date="2021-05-21T17:54:00Z"/>
                <w:rFonts w:ascii="標楷體" w:eastAsia="標楷體" w:hAnsi="標楷體"/>
              </w:rPr>
            </w:pPr>
          </w:p>
        </w:tc>
      </w:tr>
      <w:tr w:rsidR="00E24265" w:rsidRPr="00615D4B" w:rsidDel="00CB3FDD" w14:paraId="01F7BD3C" w14:textId="7E77402B" w:rsidTr="005F76AD">
        <w:trPr>
          <w:trHeight w:val="291"/>
          <w:jc w:val="center"/>
          <w:del w:id="17127" w:author="阿毛" w:date="2021-05-21T17:54:00Z"/>
        </w:trPr>
        <w:tc>
          <w:tcPr>
            <w:tcW w:w="219" w:type="pct"/>
          </w:tcPr>
          <w:p w14:paraId="53B32E6F" w14:textId="3DDB4B8B" w:rsidR="00E24265" w:rsidRPr="005E579A" w:rsidDel="00CB3FDD" w:rsidRDefault="00E24265" w:rsidP="005F76AD">
            <w:pPr>
              <w:pStyle w:val="af9"/>
              <w:numPr>
                <w:ilvl w:val="0"/>
                <w:numId w:val="59"/>
              </w:numPr>
              <w:ind w:leftChars="0"/>
              <w:rPr>
                <w:del w:id="17128" w:author="阿毛" w:date="2021-05-21T17:54:00Z"/>
                <w:rFonts w:ascii="標楷體" w:eastAsia="標楷體" w:hAnsi="標楷體"/>
              </w:rPr>
            </w:pPr>
          </w:p>
        </w:tc>
        <w:tc>
          <w:tcPr>
            <w:tcW w:w="756" w:type="pct"/>
          </w:tcPr>
          <w:p w14:paraId="1C092820" w14:textId="6132BF5F" w:rsidR="00E24265" w:rsidRPr="00615D4B" w:rsidDel="00CB3FDD" w:rsidRDefault="00E24265" w:rsidP="005F76AD">
            <w:pPr>
              <w:rPr>
                <w:del w:id="17129" w:author="阿毛" w:date="2021-05-21T17:54:00Z"/>
                <w:rFonts w:ascii="標楷體" w:eastAsia="標楷體" w:hAnsi="標楷體"/>
              </w:rPr>
            </w:pPr>
            <w:del w:id="17130" w:author="阿毛" w:date="2021-05-21T17:54:00Z">
              <w:r w:rsidRPr="00971C3D" w:rsidDel="00CB3FDD">
                <w:rPr>
                  <w:rFonts w:ascii="標楷體" w:eastAsia="標楷體" w:hAnsi="標楷體" w:hint="eastAsia"/>
                </w:rPr>
                <w:delText>契約截止年月</w:delText>
              </w:r>
            </w:del>
          </w:p>
        </w:tc>
        <w:tc>
          <w:tcPr>
            <w:tcW w:w="624" w:type="pct"/>
          </w:tcPr>
          <w:p w14:paraId="26551843" w14:textId="72E48C28" w:rsidR="00E24265" w:rsidRPr="00615D4B" w:rsidDel="00CB3FDD" w:rsidRDefault="00E24265" w:rsidP="005F76AD">
            <w:pPr>
              <w:rPr>
                <w:del w:id="17131" w:author="阿毛" w:date="2021-05-21T17:54:00Z"/>
                <w:rFonts w:ascii="標楷體" w:eastAsia="標楷體" w:hAnsi="標楷體"/>
              </w:rPr>
            </w:pPr>
          </w:p>
        </w:tc>
        <w:tc>
          <w:tcPr>
            <w:tcW w:w="624" w:type="pct"/>
          </w:tcPr>
          <w:p w14:paraId="29908481" w14:textId="44E1C2E8" w:rsidR="00E24265" w:rsidRPr="00615D4B" w:rsidDel="00CB3FDD" w:rsidRDefault="00E24265" w:rsidP="005F76AD">
            <w:pPr>
              <w:rPr>
                <w:del w:id="17132" w:author="阿毛" w:date="2021-05-21T17:54:00Z"/>
                <w:rFonts w:ascii="標楷體" w:eastAsia="標楷體" w:hAnsi="標楷體"/>
              </w:rPr>
            </w:pPr>
          </w:p>
        </w:tc>
        <w:tc>
          <w:tcPr>
            <w:tcW w:w="537" w:type="pct"/>
          </w:tcPr>
          <w:p w14:paraId="28380B40" w14:textId="23FF192C" w:rsidR="00E24265" w:rsidRPr="00615D4B" w:rsidDel="00CB3FDD" w:rsidRDefault="00E24265" w:rsidP="005F76AD">
            <w:pPr>
              <w:rPr>
                <w:del w:id="17133" w:author="阿毛" w:date="2021-05-21T17:54:00Z"/>
                <w:rFonts w:ascii="標楷體" w:eastAsia="標楷體" w:hAnsi="標楷體"/>
              </w:rPr>
            </w:pPr>
          </w:p>
        </w:tc>
        <w:tc>
          <w:tcPr>
            <w:tcW w:w="299" w:type="pct"/>
          </w:tcPr>
          <w:p w14:paraId="09146D8C" w14:textId="0C756D20" w:rsidR="00E24265" w:rsidRPr="00615D4B" w:rsidDel="00CB3FDD" w:rsidRDefault="00E24265" w:rsidP="005F76AD">
            <w:pPr>
              <w:rPr>
                <w:del w:id="17134" w:author="阿毛" w:date="2021-05-21T17:54:00Z"/>
                <w:rFonts w:ascii="標楷體" w:eastAsia="標楷體" w:hAnsi="標楷體"/>
              </w:rPr>
            </w:pPr>
          </w:p>
        </w:tc>
        <w:tc>
          <w:tcPr>
            <w:tcW w:w="299" w:type="pct"/>
          </w:tcPr>
          <w:p w14:paraId="6FBB386C" w14:textId="0FE82AB0" w:rsidR="00E24265" w:rsidRPr="00615D4B" w:rsidDel="00CB3FDD" w:rsidRDefault="00E24265" w:rsidP="005F76AD">
            <w:pPr>
              <w:rPr>
                <w:del w:id="17135" w:author="阿毛" w:date="2021-05-21T17:54:00Z"/>
                <w:rFonts w:ascii="標楷體" w:eastAsia="標楷體" w:hAnsi="標楷體"/>
              </w:rPr>
            </w:pPr>
          </w:p>
        </w:tc>
        <w:tc>
          <w:tcPr>
            <w:tcW w:w="1643" w:type="pct"/>
          </w:tcPr>
          <w:p w14:paraId="7C7079A6" w14:textId="58BA4F0B" w:rsidR="00E24265" w:rsidRPr="00615D4B" w:rsidDel="00CB3FDD" w:rsidRDefault="00E24265" w:rsidP="005F76AD">
            <w:pPr>
              <w:rPr>
                <w:del w:id="17136" w:author="阿毛" w:date="2021-05-21T17:54:00Z"/>
                <w:rFonts w:ascii="標楷體" w:eastAsia="標楷體" w:hAnsi="標楷體"/>
              </w:rPr>
            </w:pPr>
          </w:p>
        </w:tc>
      </w:tr>
      <w:tr w:rsidR="00E24265" w:rsidRPr="00615D4B" w:rsidDel="00CB3FDD" w14:paraId="4953BA3A" w14:textId="4444A033" w:rsidTr="005F76AD">
        <w:trPr>
          <w:trHeight w:val="291"/>
          <w:jc w:val="center"/>
          <w:del w:id="17137" w:author="阿毛" w:date="2021-05-21T17:54:00Z"/>
        </w:trPr>
        <w:tc>
          <w:tcPr>
            <w:tcW w:w="219" w:type="pct"/>
          </w:tcPr>
          <w:p w14:paraId="182357E1" w14:textId="3FE5B665" w:rsidR="00E24265" w:rsidRPr="005E579A" w:rsidDel="00CB3FDD" w:rsidRDefault="00E24265" w:rsidP="005F76AD">
            <w:pPr>
              <w:pStyle w:val="af9"/>
              <w:numPr>
                <w:ilvl w:val="0"/>
                <w:numId w:val="59"/>
              </w:numPr>
              <w:ind w:leftChars="0"/>
              <w:rPr>
                <w:del w:id="17138" w:author="阿毛" w:date="2021-05-21T17:54:00Z"/>
                <w:rFonts w:ascii="標楷體" w:eastAsia="標楷體" w:hAnsi="標楷體"/>
              </w:rPr>
            </w:pPr>
          </w:p>
        </w:tc>
        <w:tc>
          <w:tcPr>
            <w:tcW w:w="756" w:type="pct"/>
          </w:tcPr>
          <w:p w14:paraId="1EEF053F" w14:textId="3599B278" w:rsidR="00E24265" w:rsidRPr="00615D4B" w:rsidDel="00CB3FDD" w:rsidRDefault="00E24265" w:rsidP="005F76AD">
            <w:pPr>
              <w:rPr>
                <w:del w:id="17139" w:author="阿毛" w:date="2021-05-21T17:54:00Z"/>
                <w:rFonts w:ascii="標楷體" w:eastAsia="標楷體" w:hAnsi="標楷體"/>
              </w:rPr>
            </w:pPr>
            <w:del w:id="17140" w:author="阿毛" w:date="2021-05-21T17:54:00Z">
              <w:r w:rsidRPr="00971C3D" w:rsidDel="00CB3FDD">
                <w:rPr>
                  <w:rFonts w:ascii="標楷體" w:eastAsia="標楷體" w:hAnsi="標楷體" w:hint="eastAsia"/>
                </w:rPr>
                <w:delText>轉JCIC文字檔日期</w:delText>
              </w:r>
            </w:del>
          </w:p>
        </w:tc>
        <w:tc>
          <w:tcPr>
            <w:tcW w:w="624" w:type="pct"/>
          </w:tcPr>
          <w:p w14:paraId="52A8F656" w14:textId="64607AA3" w:rsidR="00E24265" w:rsidRPr="00615D4B" w:rsidDel="00CB3FDD" w:rsidRDefault="00E24265" w:rsidP="005F76AD">
            <w:pPr>
              <w:rPr>
                <w:del w:id="17141" w:author="阿毛" w:date="2021-05-21T17:54:00Z"/>
                <w:rFonts w:ascii="標楷體" w:eastAsia="標楷體" w:hAnsi="標楷體"/>
              </w:rPr>
            </w:pPr>
          </w:p>
        </w:tc>
        <w:tc>
          <w:tcPr>
            <w:tcW w:w="624" w:type="pct"/>
          </w:tcPr>
          <w:p w14:paraId="36FF20C7" w14:textId="644D9F45" w:rsidR="00E24265" w:rsidRPr="00615D4B" w:rsidDel="00CB3FDD" w:rsidRDefault="00E24265" w:rsidP="005F76AD">
            <w:pPr>
              <w:rPr>
                <w:del w:id="17142" w:author="阿毛" w:date="2021-05-21T17:54:00Z"/>
                <w:rFonts w:ascii="標楷體" w:eastAsia="標楷體" w:hAnsi="標楷體"/>
              </w:rPr>
            </w:pPr>
          </w:p>
        </w:tc>
        <w:tc>
          <w:tcPr>
            <w:tcW w:w="537" w:type="pct"/>
          </w:tcPr>
          <w:p w14:paraId="74993C78" w14:textId="10E41507" w:rsidR="00E24265" w:rsidRPr="00615D4B" w:rsidDel="00CB3FDD" w:rsidRDefault="00E24265" w:rsidP="005F76AD">
            <w:pPr>
              <w:rPr>
                <w:del w:id="17143" w:author="阿毛" w:date="2021-05-21T17:54:00Z"/>
                <w:rFonts w:ascii="標楷體" w:eastAsia="標楷體" w:hAnsi="標楷體"/>
              </w:rPr>
            </w:pPr>
          </w:p>
        </w:tc>
        <w:tc>
          <w:tcPr>
            <w:tcW w:w="299" w:type="pct"/>
          </w:tcPr>
          <w:p w14:paraId="35B1C10E" w14:textId="190763CB" w:rsidR="00E24265" w:rsidRPr="00615D4B" w:rsidDel="00CB3FDD" w:rsidRDefault="00E24265" w:rsidP="005F76AD">
            <w:pPr>
              <w:rPr>
                <w:del w:id="17144" w:author="阿毛" w:date="2021-05-21T17:54:00Z"/>
                <w:rFonts w:ascii="標楷體" w:eastAsia="標楷體" w:hAnsi="標楷體"/>
              </w:rPr>
            </w:pPr>
          </w:p>
        </w:tc>
        <w:tc>
          <w:tcPr>
            <w:tcW w:w="299" w:type="pct"/>
          </w:tcPr>
          <w:p w14:paraId="7F47FA7E" w14:textId="4B8C29B4" w:rsidR="00E24265" w:rsidRPr="00615D4B" w:rsidDel="00CB3FDD" w:rsidRDefault="00E24265" w:rsidP="005F76AD">
            <w:pPr>
              <w:rPr>
                <w:del w:id="17145" w:author="阿毛" w:date="2021-05-21T17:54:00Z"/>
                <w:rFonts w:ascii="標楷體" w:eastAsia="標楷體" w:hAnsi="標楷體"/>
              </w:rPr>
            </w:pPr>
          </w:p>
        </w:tc>
        <w:tc>
          <w:tcPr>
            <w:tcW w:w="1643" w:type="pct"/>
          </w:tcPr>
          <w:p w14:paraId="0761ADC3" w14:textId="5B28B8C1" w:rsidR="00E24265" w:rsidRPr="00615D4B" w:rsidDel="00CB3FDD" w:rsidRDefault="00E24265" w:rsidP="005F76AD">
            <w:pPr>
              <w:rPr>
                <w:del w:id="17146" w:author="阿毛" w:date="2021-05-21T17:54:00Z"/>
                <w:rFonts w:ascii="標楷體" w:eastAsia="標楷體" w:hAnsi="標楷體"/>
              </w:rPr>
            </w:pPr>
          </w:p>
        </w:tc>
      </w:tr>
    </w:tbl>
    <w:p w14:paraId="2C1C193D" w14:textId="17C2A76F" w:rsidR="00E24265" w:rsidDel="00CB3FDD" w:rsidRDefault="00E24265" w:rsidP="00F62379">
      <w:pPr>
        <w:pStyle w:val="42"/>
        <w:spacing w:after="72"/>
        <w:ind w:leftChars="0" w:left="0"/>
        <w:rPr>
          <w:del w:id="17147" w:author="阿毛" w:date="2021-05-21T17:54:00Z"/>
          <w:rFonts w:hAnsi="標楷體"/>
        </w:rPr>
      </w:pPr>
    </w:p>
    <w:p w14:paraId="4D010EA7" w14:textId="49F85773" w:rsidR="00E24265" w:rsidDel="00CB3FDD" w:rsidRDefault="00E24265">
      <w:pPr>
        <w:widowControl/>
        <w:rPr>
          <w:del w:id="17148" w:author="阿毛" w:date="2021-05-21T17:54:00Z"/>
          <w:rFonts w:ascii="Arial" w:eastAsia="標楷體" w:hAnsi="標楷體" w:cs="標楷體"/>
          <w:kern w:val="0"/>
          <w:szCs w:val="28"/>
        </w:rPr>
      </w:pPr>
      <w:del w:id="17149" w:author="阿毛" w:date="2021-05-21T17:54:00Z">
        <w:r w:rsidDel="00CB3FDD">
          <w:rPr>
            <w:rFonts w:hAnsi="標楷體"/>
          </w:rPr>
          <w:br w:type="page"/>
        </w:r>
      </w:del>
    </w:p>
    <w:p w14:paraId="3C9C002C" w14:textId="318AF6B9" w:rsidR="00E24265" w:rsidRPr="00A03472" w:rsidDel="00CB3FDD" w:rsidRDefault="00E24265">
      <w:pPr>
        <w:pStyle w:val="3"/>
        <w:numPr>
          <w:ilvl w:val="2"/>
          <w:numId w:val="117"/>
        </w:numPr>
        <w:rPr>
          <w:del w:id="17150" w:author="阿毛" w:date="2021-05-21T17:54:00Z"/>
          <w:rFonts w:ascii="標楷體" w:hAnsi="標楷體"/>
        </w:rPr>
        <w:pPrChange w:id="17151" w:author="智誠 楊" w:date="2021-05-10T09:53:00Z">
          <w:pPr>
            <w:pStyle w:val="3"/>
            <w:numPr>
              <w:ilvl w:val="2"/>
              <w:numId w:val="1"/>
            </w:numPr>
            <w:ind w:left="1247" w:hanging="680"/>
          </w:pPr>
        </w:pPrChange>
      </w:pPr>
      <w:del w:id="17152" w:author="阿毛" w:date="2021-05-21T17:54:00Z">
        <w:r w:rsidDel="00CB3FDD">
          <w:rPr>
            <w:rFonts w:ascii="標楷體" w:hAnsi="標楷體"/>
          </w:rPr>
          <w:lastRenderedPageBreak/>
          <w:delText>L</w:delText>
        </w:r>
        <w:r w:rsidDel="00CB3FDD">
          <w:rPr>
            <w:rFonts w:ascii="標楷體" w:hAnsi="標楷體" w:hint="eastAsia"/>
          </w:rPr>
          <w:delText>8331</w:delText>
        </w:r>
        <w:r w:rsidRPr="0041785D" w:rsidDel="00CB3FDD">
          <w:rPr>
            <w:rFonts w:ascii="標楷體" w:hAnsi="標楷體" w:hint="eastAsia"/>
          </w:rPr>
          <w:delText>前置調解債務人基本資料</w:delText>
        </w:r>
      </w:del>
    </w:p>
    <w:p w14:paraId="47BF7A37" w14:textId="07627F02" w:rsidR="00E24265" w:rsidRPr="003972CE" w:rsidDel="00CB3FDD" w:rsidRDefault="00E24265">
      <w:pPr>
        <w:pStyle w:val="a"/>
        <w:rPr>
          <w:del w:id="17153" w:author="阿毛" w:date="2021-05-21T17:54:00Z"/>
        </w:rPr>
      </w:pPr>
      <w:del w:id="17154"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423636E" w14:textId="3E4B793D" w:rsidTr="005F76AD">
        <w:trPr>
          <w:trHeight w:val="277"/>
          <w:del w:id="17155"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7C06ED8" w14:textId="2DDA2AD0" w:rsidR="00E24265" w:rsidRPr="00615D4B" w:rsidDel="00CB3FDD" w:rsidRDefault="00E24265" w:rsidP="005F76AD">
            <w:pPr>
              <w:rPr>
                <w:del w:id="17156" w:author="阿毛" w:date="2021-05-21T17:54:00Z"/>
                <w:rFonts w:ascii="標楷體" w:eastAsia="標楷體" w:hAnsi="標楷體"/>
              </w:rPr>
            </w:pPr>
            <w:del w:id="17157"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4C69064C" w14:textId="685920C8" w:rsidR="00E24265" w:rsidRPr="00615D4B" w:rsidDel="00CB3FDD" w:rsidRDefault="00E24265" w:rsidP="005F76AD">
            <w:pPr>
              <w:rPr>
                <w:del w:id="17158" w:author="阿毛" w:date="2021-05-21T17:54:00Z"/>
                <w:rFonts w:ascii="標楷體" w:eastAsia="標楷體" w:hAnsi="標楷體"/>
              </w:rPr>
            </w:pPr>
            <w:del w:id="17159" w:author="阿毛" w:date="2021-05-21T17:54:00Z">
              <w:r w:rsidRPr="0041785D" w:rsidDel="00CB3FDD">
                <w:rPr>
                  <w:rFonts w:ascii="標楷體" w:eastAsia="標楷體" w:hAnsi="標楷體" w:hint="eastAsia"/>
                </w:rPr>
                <w:delText>前置調解債務人基本資料</w:delText>
              </w:r>
            </w:del>
          </w:p>
        </w:tc>
      </w:tr>
      <w:tr w:rsidR="00E24265" w:rsidRPr="00615D4B" w:rsidDel="00CB3FDD" w14:paraId="59B68705" w14:textId="22EC7877" w:rsidTr="005F76AD">
        <w:trPr>
          <w:trHeight w:val="277"/>
          <w:del w:id="171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CAA5A4A" w14:textId="1F1B6FC0" w:rsidR="00E24265" w:rsidRPr="00615D4B" w:rsidDel="00CB3FDD" w:rsidRDefault="00E24265" w:rsidP="005F76AD">
            <w:pPr>
              <w:rPr>
                <w:del w:id="17161" w:author="阿毛" w:date="2021-05-21T17:54:00Z"/>
                <w:rFonts w:ascii="標楷體" w:eastAsia="標楷體" w:hAnsi="標楷體"/>
              </w:rPr>
            </w:pPr>
            <w:del w:id="17162"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7E568EF0" w14:textId="7A9AE267" w:rsidR="00E24265" w:rsidRPr="00615D4B" w:rsidDel="00CB3FDD" w:rsidRDefault="00E24265" w:rsidP="005F76AD">
            <w:pPr>
              <w:rPr>
                <w:del w:id="17163" w:author="阿毛" w:date="2021-05-21T17:54:00Z"/>
                <w:rFonts w:ascii="標楷體" w:eastAsia="標楷體" w:hAnsi="標楷體"/>
              </w:rPr>
            </w:pPr>
          </w:p>
        </w:tc>
      </w:tr>
      <w:tr w:rsidR="00E24265" w:rsidRPr="00615D4B" w:rsidDel="00CB3FDD" w14:paraId="32D6511A" w14:textId="1A41F65F" w:rsidTr="005F76AD">
        <w:trPr>
          <w:trHeight w:val="773"/>
          <w:del w:id="171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A66B224" w14:textId="1BA6390E" w:rsidR="00E24265" w:rsidRPr="00615D4B" w:rsidDel="00CB3FDD" w:rsidRDefault="00E24265" w:rsidP="005F76AD">
            <w:pPr>
              <w:rPr>
                <w:del w:id="17165" w:author="阿毛" w:date="2021-05-21T17:54:00Z"/>
                <w:rFonts w:ascii="標楷體" w:eastAsia="標楷體" w:hAnsi="標楷體"/>
              </w:rPr>
            </w:pPr>
            <w:del w:id="17166"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60CCFB6C" w14:textId="52E79B69" w:rsidR="00E24265" w:rsidRPr="00615D4B" w:rsidDel="00CB3FDD" w:rsidRDefault="00E24265" w:rsidP="005F76AD">
            <w:pPr>
              <w:rPr>
                <w:del w:id="17167" w:author="阿毛" w:date="2021-05-21T17:54:00Z"/>
                <w:rFonts w:ascii="標楷體" w:eastAsia="標楷體" w:hAnsi="標楷體"/>
              </w:rPr>
            </w:pPr>
          </w:p>
        </w:tc>
      </w:tr>
      <w:tr w:rsidR="00E24265" w:rsidRPr="00615D4B" w:rsidDel="00CB3FDD" w14:paraId="1964CFB3" w14:textId="5287B1E9" w:rsidTr="005F76AD">
        <w:trPr>
          <w:trHeight w:val="321"/>
          <w:del w:id="1716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2F21761" w14:textId="4D73595E" w:rsidR="00E24265" w:rsidRPr="00615D4B" w:rsidDel="00CB3FDD" w:rsidRDefault="00E24265" w:rsidP="005F76AD">
            <w:pPr>
              <w:rPr>
                <w:del w:id="17169" w:author="阿毛" w:date="2021-05-21T17:54:00Z"/>
                <w:rFonts w:ascii="標楷體" w:eastAsia="標楷體" w:hAnsi="標楷體"/>
              </w:rPr>
            </w:pPr>
            <w:del w:id="17170"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C77C245" w14:textId="5D3843A3" w:rsidR="00E24265" w:rsidRPr="00615D4B" w:rsidDel="00CB3FDD" w:rsidRDefault="00E24265" w:rsidP="005F76AD">
            <w:pPr>
              <w:rPr>
                <w:del w:id="17171" w:author="阿毛" w:date="2021-05-21T17:54:00Z"/>
                <w:rFonts w:ascii="標楷體" w:eastAsia="標楷體" w:hAnsi="標楷體"/>
              </w:rPr>
            </w:pPr>
          </w:p>
        </w:tc>
      </w:tr>
      <w:tr w:rsidR="00E24265" w:rsidRPr="00615D4B" w:rsidDel="00CB3FDD" w14:paraId="67CC7978" w14:textId="06E2EAEA" w:rsidTr="005F76AD">
        <w:trPr>
          <w:trHeight w:val="1311"/>
          <w:del w:id="171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B80B89B" w14:textId="1B5598E5" w:rsidR="00E24265" w:rsidRPr="00615D4B" w:rsidDel="00CB3FDD" w:rsidRDefault="00E24265" w:rsidP="005F76AD">
            <w:pPr>
              <w:rPr>
                <w:del w:id="17173" w:author="阿毛" w:date="2021-05-21T17:54:00Z"/>
                <w:rFonts w:ascii="標楷體" w:eastAsia="標楷體" w:hAnsi="標楷體"/>
              </w:rPr>
            </w:pPr>
            <w:del w:id="17174"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436DD17" w14:textId="3DD7479B" w:rsidR="00E24265" w:rsidRPr="00615D4B" w:rsidDel="00CB3FDD" w:rsidRDefault="00E24265" w:rsidP="005F76AD">
            <w:pPr>
              <w:rPr>
                <w:del w:id="17175" w:author="阿毛" w:date="2021-05-21T17:54:00Z"/>
                <w:rFonts w:ascii="標楷體" w:eastAsia="標楷體" w:hAnsi="標楷體"/>
              </w:rPr>
            </w:pPr>
          </w:p>
        </w:tc>
      </w:tr>
      <w:tr w:rsidR="00E24265" w:rsidRPr="00615D4B" w:rsidDel="00CB3FDD" w14:paraId="3DA54A8E" w14:textId="11CF7B80" w:rsidTr="005F76AD">
        <w:trPr>
          <w:trHeight w:val="278"/>
          <w:del w:id="1717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A5CE0B0" w14:textId="7110772D" w:rsidR="00E24265" w:rsidRPr="00615D4B" w:rsidDel="00CB3FDD" w:rsidRDefault="00E24265" w:rsidP="005F76AD">
            <w:pPr>
              <w:rPr>
                <w:del w:id="17177" w:author="阿毛" w:date="2021-05-21T17:54:00Z"/>
                <w:rFonts w:ascii="標楷體" w:eastAsia="標楷體" w:hAnsi="標楷體"/>
              </w:rPr>
            </w:pPr>
            <w:del w:id="17178"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8248F96" w14:textId="1FB8DBA8" w:rsidR="00E24265" w:rsidRPr="00615D4B" w:rsidDel="00CB3FDD" w:rsidRDefault="00E24265" w:rsidP="005F76AD">
            <w:pPr>
              <w:rPr>
                <w:del w:id="17179" w:author="阿毛" w:date="2021-05-21T17:54:00Z"/>
                <w:rFonts w:ascii="標楷體" w:eastAsia="標楷體" w:hAnsi="標楷體"/>
              </w:rPr>
            </w:pPr>
          </w:p>
        </w:tc>
      </w:tr>
      <w:tr w:rsidR="00E24265" w:rsidRPr="00615D4B" w:rsidDel="00CB3FDD" w14:paraId="7F0280FA" w14:textId="265240DF" w:rsidTr="005F76AD">
        <w:trPr>
          <w:trHeight w:val="358"/>
          <w:del w:id="1718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929F3FE" w14:textId="1F064274" w:rsidR="00E24265" w:rsidRPr="00615D4B" w:rsidDel="00CB3FDD" w:rsidRDefault="00E24265" w:rsidP="005F76AD">
            <w:pPr>
              <w:rPr>
                <w:del w:id="17181" w:author="阿毛" w:date="2021-05-21T17:54:00Z"/>
                <w:rFonts w:ascii="標楷體" w:eastAsia="標楷體" w:hAnsi="標楷體"/>
              </w:rPr>
            </w:pPr>
            <w:del w:id="17182"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98218EA" w14:textId="4E301995" w:rsidR="00E24265" w:rsidRPr="00615D4B" w:rsidDel="00CB3FDD" w:rsidRDefault="00E24265" w:rsidP="005F76AD">
            <w:pPr>
              <w:rPr>
                <w:del w:id="17183" w:author="阿毛" w:date="2021-05-21T17:54:00Z"/>
                <w:rFonts w:ascii="標楷體" w:eastAsia="標楷體" w:hAnsi="標楷體"/>
              </w:rPr>
            </w:pPr>
          </w:p>
        </w:tc>
      </w:tr>
      <w:tr w:rsidR="00E24265" w:rsidRPr="00615D4B" w:rsidDel="00CB3FDD" w14:paraId="729715ED" w14:textId="5212C338" w:rsidTr="005F76AD">
        <w:trPr>
          <w:trHeight w:val="278"/>
          <w:del w:id="1718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E1AEAF6" w14:textId="502984C4" w:rsidR="00E24265" w:rsidRPr="00615D4B" w:rsidDel="00CB3FDD" w:rsidRDefault="00E24265" w:rsidP="005F76AD">
            <w:pPr>
              <w:rPr>
                <w:del w:id="17185" w:author="阿毛" w:date="2021-05-21T17:54:00Z"/>
                <w:rFonts w:ascii="標楷體" w:eastAsia="標楷體" w:hAnsi="標楷體"/>
              </w:rPr>
            </w:pPr>
            <w:del w:id="17186"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9B4A7D4" w14:textId="63D734D5" w:rsidR="00E24265" w:rsidRPr="00615D4B" w:rsidDel="00CB3FDD" w:rsidRDefault="00E24265" w:rsidP="005F76AD">
            <w:pPr>
              <w:rPr>
                <w:del w:id="17187" w:author="阿毛" w:date="2021-05-21T17:54:00Z"/>
                <w:rFonts w:ascii="標楷體" w:eastAsia="標楷體" w:hAnsi="標楷體"/>
              </w:rPr>
            </w:pPr>
          </w:p>
        </w:tc>
      </w:tr>
    </w:tbl>
    <w:p w14:paraId="293121DB" w14:textId="34D80E24" w:rsidR="00E24265" w:rsidDel="00CB3FDD" w:rsidRDefault="00E24265" w:rsidP="00E24265">
      <w:pPr>
        <w:rPr>
          <w:del w:id="17188" w:author="阿毛" w:date="2021-05-21T17:54:00Z"/>
        </w:rPr>
      </w:pPr>
    </w:p>
    <w:p w14:paraId="5CEC92AB" w14:textId="22A9EA76" w:rsidR="00E24265" w:rsidRPr="00615D4B" w:rsidDel="00CB3FDD" w:rsidRDefault="00E24265">
      <w:pPr>
        <w:pStyle w:val="a"/>
        <w:rPr>
          <w:del w:id="17189" w:author="阿毛" w:date="2021-05-21T17:54:00Z"/>
        </w:rPr>
      </w:pPr>
      <w:del w:id="17190" w:author="阿毛" w:date="2021-05-21T17:54:00Z">
        <w:r w:rsidRPr="00615D4B" w:rsidDel="00CB3FDD">
          <w:delText>UI</w:delText>
        </w:r>
        <w:r w:rsidRPr="00615D4B" w:rsidDel="00CB3FDD">
          <w:delText>畫面</w:delText>
        </w:r>
      </w:del>
    </w:p>
    <w:p w14:paraId="7AC3883A" w14:textId="385B8450" w:rsidR="00E24265" w:rsidDel="00CB3FDD" w:rsidRDefault="00E24265" w:rsidP="00E24265">
      <w:pPr>
        <w:pStyle w:val="42"/>
        <w:spacing w:after="72"/>
        <w:ind w:left="1133"/>
        <w:rPr>
          <w:del w:id="17191" w:author="阿毛" w:date="2021-05-21T17:54:00Z"/>
          <w:rFonts w:hAnsi="標楷體"/>
        </w:rPr>
      </w:pPr>
      <w:del w:id="17192" w:author="阿毛" w:date="2021-05-21T17:54:00Z">
        <w:r w:rsidRPr="00743962" w:rsidDel="00CB3FDD">
          <w:rPr>
            <w:rFonts w:hAnsi="標楷體" w:hint="eastAsia"/>
          </w:rPr>
          <w:delText>輸入畫面：</w:delText>
        </w:r>
      </w:del>
    </w:p>
    <w:p w14:paraId="3A4E1EAB" w14:textId="748E7E35" w:rsidR="00E24265" w:rsidRPr="00A378AC" w:rsidDel="00CB3FDD" w:rsidRDefault="00E24265" w:rsidP="00E24265">
      <w:pPr>
        <w:pStyle w:val="42"/>
        <w:spacing w:after="72"/>
        <w:ind w:leftChars="0" w:left="0"/>
        <w:rPr>
          <w:del w:id="17193" w:author="阿毛" w:date="2021-05-21T17:54:00Z"/>
          <w:rFonts w:hAnsi="標楷體"/>
        </w:rPr>
      </w:pPr>
      <w:del w:id="17194" w:author="阿毛" w:date="2021-05-21T17:54:00Z">
        <w:r w:rsidRPr="00A378AC" w:rsidDel="00CB3FDD">
          <w:rPr>
            <w:rFonts w:hAnsi="標楷體"/>
            <w:noProof/>
          </w:rPr>
          <w:drawing>
            <wp:inline distT="0" distB="0" distL="0" distR="0" wp14:anchorId="0ED404B4" wp14:editId="76C53851">
              <wp:extent cx="6647777" cy="276606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647777" cy="2766060"/>
                      </a:xfrm>
                      <a:prstGeom prst="rect">
                        <a:avLst/>
                      </a:prstGeom>
                    </pic:spPr>
                  </pic:pic>
                </a:graphicData>
              </a:graphic>
            </wp:inline>
          </w:drawing>
        </w:r>
      </w:del>
    </w:p>
    <w:p w14:paraId="61FB5ADD" w14:textId="198CB8F5" w:rsidR="00E24265" w:rsidDel="00CB3FDD" w:rsidRDefault="00E24265" w:rsidP="00E24265">
      <w:pPr>
        <w:pStyle w:val="1text"/>
        <w:rPr>
          <w:del w:id="17195" w:author="阿毛" w:date="2021-05-21T17:54:00Z"/>
          <w:rFonts w:ascii="Times New Roman" w:hAnsi="Times New Roman"/>
        </w:rPr>
      </w:pPr>
    </w:p>
    <w:p w14:paraId="02D9BAD6" w14:textId="26EBE6D5" w:rsidR="00E24265" w:rsidRPr="003972CE" w:rsidDel="00CB3FDD" w:rsidRDefault="00E24265">
      <w:pPr>
        <w:pStyle w:val="a"/>
        <w:rPr>
          <w:del w:id="17196" w:author="阿毛" w:date="2021-05-21T17:54:00Z"/>
        </w:rPr>
      </w:pPr>
      <w:del w:id="17197"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5959A317" w14:textId="4354B9B6" w:rsidTr="005F76AD">
        <w:trPr>
          <w:trHeight w:val="388"/>
          <w:jc w:val="center"/>
          <w:del w:id="17198" w:author="阿毛" w:date="2021-05-21T17:54:00Z"/>
        </w:trPr>
        <w:tc>
          <w:tcPr>
            <w:tcW w:w="219" w:type="pct"/>
            <w:vMerge w:val="restart"/>
          </w:tcPr>
          <w:p w14:paraId="75E16274" w14:textId="707FC9D1" w:rsidR="00E24265" w:rsidRPr="00615D4B" w:rsidDel="00CB3FDD" w:rsidRDefault="00E24265" w:rsidP="005F76AD">
            <w:pPr>
              <w:rPr>
                <w:del w:id="17199" w:author="阿毛" w:date="2021-05-21T17:54:00Z"/>
                <w:rFonts w:ascii="標楷體" w:eastAsia="標楷體" w:hAnsi="標楷體"/>
              </w:rPr>
            </w:pPr>
            <w:del w:id="17200" w:author="阿毛" w:date="2021-05-21T17:54:00Z">
              <w:r w:rsidRPr="00615D4B" w:rsidDel="00CB3FDD">
                <w:rPr>
                  <w:rFonts w:ascii="標楷體" w:eastAsia="標楷體" w:hAnsi="標楷體"/>
                </w:rPr>
                <w:delText>序號</w:delText>
              </w:r>
            </w:del>
          </w:p>
        </w:tc>
        <w:tc>
          <w:tcPr>
            <w:tcW w:w="756" w:type="pct"/>
            <w:vMerge w:val="restart"/>
          </w:tcPr>
          <w:p w14:paraId="628AFD9E" w14:textId="2EE697C5" w:rsidR="00E24265" w:rsidRPr="00615D4B" w:rsidDel="00CB3FDD" w:rsidRDefault="00E24265" w:rsidP="005F76AD">
            <w:pPr>
              <w:rPr>
                <w:del w:id="17201" w:author="阿毛" w:date="2021-05-21T17:54:00Z"/>
                <w:rFonts w:ascii="標楷體" w:eastAsia="標楷體" w:hAnsi="標楷體"/>
              </w:rPr>
            </w:pPr>
            <w:del w:id="17202" w:author="阿毛" w:date="2021-05-21T17:54:00Z">
              <w:r w:rsidRPr="00615D4B" w:rsidDel="00CB3FDD">
                <w:rPr>
                  <w:rFonts w:ascii="標楷體" w:eastAsia="標楷體" w:hAnsi="標楷體"/>
                </w:rPr>
                <w:delText>欄位</w:delText>
              </w:r>
            </w:del>
          </w:p>
        </w:tc>
        <w:tc>
          <w:tcPr>
            <w:tcW w:w="2382" w:type="pct"/>
            <w:gridSpan w:val="5"/>
          </w:tcPr>
          <w:p w14:paraId="09308286" w14:textId="7DA0F3C2" w:rsidR="00E24265" w:rsidRPr="00615D4B" w:rsidDel="00CB3FDD" w:rsidRDefault="00E24265" w:rsidP="005F76AD">
            <w:pPr>
              <w:jc w:val="center"/>
              <w:rPr>
                <w:del w:id="17203" w:author="阿毛" w:date="2021-05-21T17:54:00Z"/>
                <w:rFonts w:ascii="標楷體" w:eastAsia="標楷體" w:hAnsi="標楷體"/>
              </w:rPr>
            </w:pPr>
            <w:del w:id="17204" w:author="阿毛" w:date="2021-05-21T17:54:00Z">
              <w:r w:rsidRPr="00615D4B" w:rsidDel="00CB3FDD">
                <w:rPr>
                  <w:rFonts w:ascii="標楷體" w:eastAsia="標楷體" w:hAnsi="標楷體"/>
                </w:rPr>
                <w:delText>說明</w:delText>
              </w:r>
            </w:del>
          </w:p>
        </w:tc>
        <w:tc>
          <w:tcPr>
            <w:tcW w:w="1643" w:type="pct"/>
            <w:vMerge w:val="restart"/>
          </w:tcPr>
          <w:p w14:paraId="250C0647" w14:textId="7D6268A0" w:rsidR="00E24265" w:rsidRPr="00615D4B" w:rsidDel="00CB3FDD" w:rsidRDefault="00E24265" w:rsidP="005F76AD">
            <w:pPr>
              <w:rPr>
                <w:del w:id="17205" w:author="阿毛" w:date="2021-05-21T17:54:00Z"/>
                <w:rFonts w:ascii="標楷體" w:eastAsia="標楷體" w:hAnsi="標楷體"/>
              </w:rPr>
            </w:pPr>
            <w:del w:id="17206" w:author="阿毛" w:date="2021-05-21T17:54:00Z">
              <w:r w:rsidRPr="00615D4B" w:rsidDel="00CB3FDD">
                <w:rPr>
                  <w:rFonts w:ascii="標楷體" w:eastAsia="標楷體" w:hAnsi="標楷體"/>
                </w:rPr>
                <w:delText>處理邏輯及注意事項</w:delText>
              </w:r>
            </w:del>
          </w:p>
        </w:tc>
      </w:tr>
      <w:tr w:rsidR="00E24265" w:rsidRPr="00615D4B" w:rsidDel="00CB3FDD" w14:paraId="2EAAAE79" w14:textId="611D53B9" w:rsidTr="005F76AD">
        <w:trPr>
          <w:trHeight w:val="244"/>
          <w:jc w:val="center"/>
          <w:del w:id="17207" w:author="阿毛" w:date="2021-05-21T17:54:00Z"/>
        </w:trPr>
        <w:tc>
          <w:tcPr>
            <w:tcW w:w="219" w:type="pct"/>
            <w:vMerge/>
          </w:tcPr>
          <w:p w14:paraId="5ED28644" w14:textId="24655110" w:rsidR="00E24265" w:rsidRPr="00615D4B" w:rsidDel="00CB3FDD" w:rsidRDefault="00E24265" w:rsidP="005F76AD">
            <w:pPr>
              <w:rPr>
                <w:del w:id="17208" w:author="阿毛" w:date="2021-05-21T17:54:00Z"/>
                <w:rFonts w:ascii="標楷體" w:eastAsia="標楷體" w:hAnsi="標楷體"/>
              </w:rPr>
            </w:pPr>
          </w:p>
        </w:tc>
        <w:tc>
          <w:tcPr>
            <w:tcW w:w="756" w:type="pct"/>
            <w:vMerge/>
          </w:tcPr>
          <w:p w14:paraId="4D75C188" w14:textId="5DE39366" w:rsidR="00E24265" w:rsidRPr="00615D4B" w:rsidDel="00CB3FDD" w:rsidRDefault="00E24265" w:rsidP="005F76AD">
            <w:pPr>
              <w:rPr>
                <w:del w:id="17209" w:author="阿毛" w:date="2021-05-21T17:54:00Z"/>
                <w:rFonts w:ascii="標楷體" w:eastAsia="標楷體" w:hAnsi="標楷體"/>
              </w:rPr>
            </w:pPr>
          </w:p>
        </w:tc>
        <w:tc>
          <w:tcPr>
            <w:tcW w:w="624" w:type="pct"/>
          </w:tcPr>
          <w:p w14:paraId="398E6EA6" w14:textId="0CF601D8" w:rsidR="00E24265" w:rsidRPr="00615D4B" w:rsidDel="00CB3FDD" w:rsidRDefault="00E24265" w:rsidP="005F76AD">
            <w:pPr>
              <w:rPr>
                <w:del w:id="17210" w:author="阿毛" w:date="2021-05-21T17:54:00Z"/>
                <w:rFonts w:ascii="標楷體" w:eastAsia="標楷體" w:hAnsi="標楷體"/>
              </w:rPr>
            </w:pPr>
            <w:del w:id="17211" w:author="阿毛" w:date="2021-05-21T17:54:00Z">
              <w:r w:rsidRPr="00615D4B" w:rsidDel="00CB3FDD">
                <w:rPr>
                  <w:rFonts w:ascii="標楷體" w:eastAsia="標楷體" w:hAnsi="標楷體" w:hint="eastAsia"/>
                </w:rPr>
                <w:delText>資料型態長度</w:delText>
              </w:r>
            </w:del>
          </w:p>
        </w:tc>
        <w:tc>
          <w:tcPr>
            <w:tcW w:w="624" w:type="pct"/>
          </w:tcPr>
          <w:p w14:paraId="2837B3E4" w14:textId="384FF0B0" w:rsidR="00E24265" w:rsidRPr="00615D4B" w:rsidDel="00CB3FDD" w:rsidRDefault="00E24265" w:rsidP="005F76AD">
            <w:pPr>
              <w:rPr>
                <w:del w:id="17212" w:author="阿毛" w:date="2021-05-21T17:54:00Z"/>
                <w:rFonts w:ascii="標楷體" w:eastAsia="標楷體" w:hAnsi="標楷體"/>
              </w:rPr>
            </w:pPr>
            <w:del w:id="17213" w:author="阿毛" w:date="2021-05-21T17:54:00Z">
              <w:r w:rsidRPr="00615D4B" w:rsidDel="00CB3FDD">
                <w:rPr>
                  <w:rFonts w:ascii="標楷體" w:eastAsia="標楷體" w:hAnsi="標楷體"/>
                </w:rPr>
                <w:delText>預設值</w:delText>
              </w:r>
            </w:del>
          </w:p>
        </w:tc>
        <w:tc>
          <w:tcPr>
            <w:tcW w:w="537" w:type="pct"/>
          </w:tcPr>
          <w:p w14:paraId="7BFD06A5" w14:textId="13C8A081" w:rsidR="00E24265" w:rsidRPr="00615D4B" w:rsidDel="00CB3FDD" w:rsidRDefault="00E24265" w:rsidP="005F76AD">
            <w:pPr>
              <w:rPr>
                <w:del w:id="17214" w:author="阿毛" w:date="2021-05-21T17:54:00Z"/>
                <w:rFonts w:ascii="標楷體" w:eastAsia="標楷體" w:hAnsi="標楷體"/>
              </w:rPr>
            </w:pPr>
            <w:del w:id="17215" w:author="阿毛" w:date="2021-05-21T17:54:00Z">
              <w:r w:rsidRPr="00615D4B" w:rsidDel="00CB3FDD">
                <w:rPr>
                  <w:rFonts w:ascii="標楷體" w:eastAsia="標楷體" w:hAnsi="標楷體"/>
                </w:rPr>
                <w:delText>選單內容</w:delText>
              </w:r>
            </w:del>
          </w:p>
        </w:tc>
        <w:tc>
          <w:tcPr>
            <w:tcW w:w="299" w:type="pct"/>
          </w:tcPr>
          <w:p w14:paraId="34F4D975" w14:textId="40ABBF95" w:rsidR="00E24265" w:rsidRPr="00615D4B" w:rsidDel="00CB3FDD" w:rsidRDefault="00E24265" w:rsidP="005F76AD">
            <w:pPr>
              <w:rPr>
                <w:del w:id="17216" w:author="阿毛" w:date="2021-05-21T17:54:00Z"/>
                <w:rFonts w:ascii="標楷體" w:eastAsia="標楷體" w:hAnsi="標楷體"/>
              </w:rPr>
            </w:pPr>
            <w:del w:id="17217" w:author="阿毛" w:date="2021-05-21T17:54:00Z">
              <w:r w:rsidRPr="00615D4B" w:rsidDel="00CB3FDD">
                <w:rPr>
                  <w:rFonts w:ascii="標楷體" w:eastAsia="標楷體" w:hAnsi="標楷體"/>
                </w:rPr>
                <w:delText>必填</w:delText>
              </w:r>
            </w:del>
          </w:p>
        </w:tc>
        <w:tc>
          <w:tcPr>
            <w:tcW w:w="299" w:type="pct"/>
          </w:tcPr>
          <w:p w14:paraId="30473E8A" w14:textId="45777543" w:rsidR="00E24265" w:rsidRPr="00615D4B" w:rsidDel="00CB3FDD" w:rsidRDefault="00E24265" w:rsidP="005F76AD">
            <w:pPr>
              <w:rPr>
                <w:del w:id="17218" w:author="阿毛" w:date="2021-05-21T17:54:00Z"/>
                <w:rFonts w:ascii="標楷體" w:eastAsia="標楷體" w:hAnsi="標楷體"/>
              </w:rPr>
            </w:pPr>
            <w:del w:id="17219" w:author="阿毛" w:date="2021-05-21T17:54:00Z">
              <w:r w:rsidRPr="00615D4B" w:rsidDel="00CB3FDD">
                <w:rPr>
                  <w:rFonts w:ascii="標楷體" w:eastAsia="標楷體" w:hAnsi="標楷體"/>
                </w:rPr>
                <w:delText>R/W</w:delText>
              </w:r>
            </w:del>
          </w:p>
        </w:tc>
        <w:tc>
          <w:tcPr>
            <w:tcW w:w="1643" w:type="pct"/>
            <w:vMerge/>
          </w:tcPr>
          <w:p w14:paraId="3836F03A" w14:textId="12DA7092" w:rsidR="00E24265" w:rsidRPr="00615D4B" w:rsidDel="00CB3FDD" w:rsidRDefault="00E24265" w:rsidP="005F76AD">
            <w:pPr>
              <w:rPr>
                <w:del w:id="17220" w:author="阿毛" w:date="2021-05-21T17:54:00Z"/>
                <w:rFonts w:ascii="標楷體" w:eastAsia="標楷體" w:hAnsi="標楷體"/>
              </w:rPr>
            </w:pPr>
          </w:p>
        </w:tc>
      </w:tr>
      <w:tr w:rsidR="00E24265" w:rsidRPr="00615D4B" w:rsidDel="00CB3FDD" w14:paraId="5069F081" w14:textId="5E652127" w:rsidTr="005F76AD">
        <w:trPr>
          <w:trHeight w:val="291"/>
          <w:jc w:val="center"/>
          <w:del w:id="17221" w:author="阿毛" w:date="2021-05-21T17:54:00Z"/>
        </w:trPr>
        <w:tc>
          <w:tcPr>
            <w:tcW w:w="219" w:type="pct"/>
          </w:tcPr>
          <w:p w14:paraId="64F423C8" w14:textId="3D21D35F" w:rsidR="00E24265" w:rsidRPr="005E579A" w:rsidDel="00CB3FDD" w:rsidRDefault="00E24265" w:rsidP="005F76AD">
            <w:pPr>
              <w:pStyle w:val="af9"/>
              <w:numPr>
                <w:ilvl w:val="0"/>
                <w:numId w:val="60"/>
              </w:numPr>
              <w:ind w:leftChars="0"/>
              <w:rPr>
                <w:del w:id="17222" w:author="阿毛" w:date="2021-05-21T17:54:00Z"/>
                <w:rFonts w:ascii="標楷體" w:eastAsia="標楷體" w:hAnsi="標楷體"/>
              </w:rPr>
            </w:pPr>
          </w:p>
        </w:tc>
        <w:tc>
          <w:tcPr>
            <w:tcW w:w="756" w:type="pct"/>
          </w:tcPr>
          <w:p w14:paraId="050DA8F8" w14:textId="5F964B57" w:rsidR="00E24265" w:rsidRPr="00615D4B" w:rsidDel="00CB3FDD" w:rsidRDefault="00E24265" w:rsidP="005F76AD">
            <w:pPr>
              <w:rPr>
                <w:del w:id="17223" w:author="阿毛" w:date="2021-05-21T17:54:00Z"/>
                <w:rFonts w:ascii="標楷體" w:eastAsia="標楷體" w:hAnsi="標楷體"/>
              </w:rPr>
            </w:pPr>
            <w:del w:id="17224" w:author="阿毛" w:date="2021-05-21T17:54:00Z">
              <w:r w:rsidRPr="004431A8" w:rsidDel="00CB3FDD">
                <w:rPr>
                  <w:rFonts w:ascii="標楷體" w:eastAsia="標楷體" w:hAnsi="標楷體" w:hint="eastAsia"/>
                </w:rPr>
                <w:delText>交易代碼</w:delText>
              </w:r>
            </w:del>
          </w:p>
        </w:tc>
        <w:tc>
          <w:tcPr>
            <w:tcW w:w="624" w:type="pct"/>
          </w:tcPr>
          <w:p w14:paraId="7817E87D" w14:textId="23D5225F" w:rsidR="00E24265" w:rsidRPr="00615D4B" w:rsidDel="00CB3FDD" w:rsidRDefault="00E24265" w:rsidP="005F76AD">
            <w:pPr>
              <w:rPr>
                <w:del w:id="17225" w:author="阿毛" w:date="2021-05-21T17:54:00Z"/>
                <w:rFonts w:ascii="標楷體" w:eastAsia="標楷體" w:hAnsi="標楷體"/>
              </w:rPr>
            </w:pPr>
          </w:p>
        </w:tc>
        <w:tc>
          <w:tcPr>
            <w:tcW w:w="624" w:type="pct"/>
          </w:tcPr>
          <w:p w14:paraId="483EFEAB" w14:textId="42946137" w:rsidR="00E24265" w:rsidRPr="00615D4B" w:rsidDel="00CB3FDD" w:rsidRDefault="00E24265" w:rsidP="005F76AD">
            <w:pPr>
              <w:rPr>
                <w:del w:id="17226" w:author="阿毛" w:date="2021-05-21T17:54:00Z"/>
                <w:rFonts w:ascii="標楷體" w:eastAsia="標楷體" w:hAnsi="標楷體"/>
              </w:rPr>
            </w:pPr>
          </w:p>
        </w:tc>
        <w:tc>
          <w:tcPr>
            <w:tcW w:w="537" w:type="pct"/>
          </w:tcPr>
          <w:p w14:paraId="33BCB852" w14:textId="44E9A7A0" w:rsidR="00E24265" w:rsidRPr="00615D4B" w:rsidDel="00CB3FDD" w:rsidRDefault="00E24265" w:rsidP="005F76AD">
            <w:pPr>
              <w:rPr>
                <w:del w:id="17227" w:author="阿毛" w:date="2021-05-21T17:54:00Z"/>
                <w:rFonts w:ascii="標楷體" w:eastAsia="標楷體" w:hAnsi="標楷體"/>
              </w:rPr>
            </w:pPr>
            <w:del w:id="17228" w:author="阿毛" w:date="2021-05-21T17:54:00Z">
              <w:r w:rsidDel="00CB3FDD">
                <w:rPr>
                  <w:rFonts w:ascii="標楷體" w:eastAsia="標楷體" w:hAnsi="標楷體" w:hint="eastAsia"/>
                </w:rPr>
                <w:delText>下拉式選單</w:delText>
              </w:r>
            </w:del>
          </w:p>
        </w:tc>
        <w:tc>
          <w:tcPr>
            <w:tcW w:w="299" w:type="pct"/>
          </w:tcPr>
          <w:p w14:paraId="69F7DF3A" w14:textId="52D07466" w:rsidR="00E24265" w:rsidRPr="00615D4B" w:rsidDel="00CB3FDD" w:rsidRDefault="00E24265" w:rsidP="005F76AD">
            <w:pPr>
              <w:rPr>
                <w:del w:id="17229" w:author="阿毛" w:date="2021-05-21T17:54:00Z"/>
                <w:rFonts w:ascii="標楷體" w:eastAsia="標楷體" w:hAnsi="標楷體"/>
              </w:rPr>
            </w:pPr>
          </w:p>
        </w:tc>
        <w:tc>
          <w:tcPr>
            <w:tcW w:w="299" w:type="pct"/>
          </w:tcPr>
          <w:p w14:paraId="653BB22C" w14:textId="220E4DA4" w:rsidR="00E24265" w:rsidRPr="00615D4B" w:rsidDel="00CB3FDD" w:rsidRDefault="00E24265" w:rsidP="005F76AD">
            <w:pPr>
              <w:rPr>
                <w:del w:id="17230" w:author="阿毛" w:date="2021-05-21T17:54:00Z"/>
                <w:rFonts w:ascii="標楷體" w:eastAsia="標楷體" w:hAnsi="標楷體"/>
              </w:rPr>
            </w:pPr>
          </w:p>
        </w:tc>
        <w:tc>
          <w:tcPr>
            <w:tcW w:w="1643" w:type="pct"/>
          </w:tcPr>
          <w:p w14:paraId="3E2F36B9" w14:textId="7B6AB852" w:rsidR="00E24265" w:rsidDel="00CB3FDD" w:rsidRDefault="00E24265" w:rsidP="005F76AD">
            <w:pPr>
              <w:rPr>
                <w:del w:id="17231" w:author="阿毛" w:date="2021-05-21T17:54:00Z"/>
                <w:rFonts w:ascii="標楷體" w:eastAsia="標楷體" w:hAnsi="標楷體"/>
              </w:rPr>
            </w:pPr>
            <w:del w:id="17232" w:author="阿毛" w:date="2021-05-21T17:54:00Z">
              <w:r w:rsidRPr="000A7F55" w:rsidDel="00CB3FDD">
                <w:rPr>
                  <w:rFonts w:ascii="標楷體" w:eastAsia="標楷體" w:hAnsi="標楷體" w:hint="eastAsia"/>
                </w:rPr>
                <w:delText>1:新增</w:delText>
              </w:r>
            </w:del>
          </w:p>
          <w:p w14:paraId="345330E6" w14:textId="2F197262" w:rsidR="00E24265" w:rsidDel="00CB3FDD" w:rsidRDefault="00E24265" w:rsidP="005F76AD">
            <w:pPr>
              <w:rPr>
                <w:del w:id="17233" w:author="阿毛" w:date="2021-05-21T17:54:00Z"/>
                <w:rFonts w:ascii="標楷體" w:eastAsia="標楷體" w:hAnsi="標楷體"/>
              </w:rPr>
            </w:pPr>
            <w:del w:id="17234" w:author="阿毛" w:date="2021-05-21T17:54:00Z">
              <w:r w:rsidRPr="000A7F55" w:rsidDel="00CB3FDD">
                <w:rPr>
                  <w:rFonts w:ascii="標楷體" w:eastAsia="標楷體" w:hAnsi="標楷體" w:hint="eastAsia"/>
                </w:rPr>
                <w:delText>2:異動</w:delText>
              </w:r>
            </w:del>
          </w:p>
          <w:p w14:paraId="7687AB49" w14:textId="1FACA4CD" w:rsidR="00E24265" w:rsidDel="00CB3FDD" w:rsidRDefault="00E24265" w:rsidP="005F76AD">
            <w:pPr>
              <w:rPr>
                <w:del w:id="17235" w:author="阿毛" w:date="2021-05-21T17:54:00Z"/>
                <w:rFonts w:ascii="標楷體" w:eastAsia="標楷體" w:hAnsi="標楷體"/>
              </w:rPr>
            </w:pPr>
            <w:del w:id="17236" w:author="阿毛" w:date="2021-05-21T17:54:00Z">
              <w:r w:rsidRPr="000A7F55" w:rsidDel="00CB3FDD">
                <w:rPr>
                  <w:rFonts w:ascii="標楷體" w:eastAsia="標楷體" w:hAnsi="標楷體" w:hint="eastAsia"/>
                </w:rPr>
                <w:delText>3:補件</w:delText>
              </w:r>
            </w:del>
          </w:p>
          <w:p w14:paraId="4DC31784" w14:textId="7FD9B797" w:rsidR="00E24265" w:rsidRPr="00615D4B" w:rsidDel="00CB3FDD" w:rsidRDefault="00E24265" w:rsidP="005F76AD">
            <w:pPr>
              <w:rPr>
                <w:del w:id="17237" w:author="阿毛" w:date="2021-05-21T17:54:00Z"/>
                <w:rFonts w:ascii="標楷體" w:eastAsia="標楷體" w:hAnsi="標楷體"/>
              </w:rPr>
            </w:pPr>
            <w:del w:id="17238" w:author="阿毛" w:date="2021-05-21T17:54:00Z">
              <w:r w:rsidRPr="000A7F55" w:rsidDel="00CB3FDD">
                <w:rPr>
                  <w:rFonts w:ascii="標楷體" w:eastAsia="標楷體" w:hAnsi="標楷體" w:hint="eastAsia"/>
                </w:rPr>
                <w:lastRenderedPageBreak/>
                <w:delText>4:刪除</w:delText>
              </w:r>
            </w:del>
          </w:p>
        </w:tc>
      </w:tr>
      <w:tr w:rsidR="00E24265" w:rsidRPr="00615D4B" w:rsidDel="00CB3FDD" w14:paraId="15C22534" w14:textId="21EAE0F9" w:rsidTr="005F76AD">
        <w:trPr>
          <w:trHeight w:val="291"/>
          <w:jc w:val="center"/>
          <w:del w:id="17239" w:author="阿毛" w:date="2021-05-21T17:54:00Z"/>
        </w:trPr>
        <w:tc>
          <w:tcPr>
            <w:tcW w:w="219" w:type="pct"/>
          </w:tcPr>
          <w:p w14:paraId="0B3C5EA2" w14:textId="68B5B466" w:rsidR="00E24265" w:rsidRPr="005E579A" w:rsidDel="00CB3FDD" w:rsidRDefault="00E24265" w:rsidP="005F76AD">
            <w:pPr>
              <w:pStyle w:val="af9"/>
              <w:numPr>
                <w:ilvl w:val="0"/>
                <w:numId w:val="60"/>
              </w:numPr>
              <w:ind w:leftChars="0"/>
              <w:rPr>
                <w:del w:id="17240" w:author="阿毛" w:date="2021-05-21T17:54:00Z"/>
                <w:rFonts w:ascii="標楷體" w:eastAsia="標楷體" w:hAnsi="標楷體"/>
              </w:rPr>
            </w:pPr>
          </w:p>
        </w:tc>
        <w:tc>
          <w:tcPr>
            <w:tcW w:w="756" w:type="pct"/>
          </w:tcPr>
          <w:p w14:paraId="26071132" w14:textId="168FC53E" w:rsidR="00E24265" w:rsidRPr="00615D4B" w:rsidDel="00CB3FDD" w:rsidRDefault="00E24265" w:rsidP="005F76AD">
            <w:pPr>
              <w:rPr>
                <w:del w:id="17241" w:author="阿毛" w:date="2021-05-21T17:54:00Z"/>
                <w:rFonts w:ascii="標楷體" w:eastAsia="標楷體" w:hAnsi="標楷體"/>
              </w:rPr>
            </w:pPr>
            <w:del w:id="17242" w:author="阿毛" w:date="2021-05-21T17:54:00Z">
              <w:r w:rsidRPr="004431A8" w:rsidDel="00CB3FDD">
                <w:rPr>
                  <w:rFonts w:ascii="標楷體" w:eastAsia="標楷體" w:hAnsi="標楷體" w:hint="eastAsia"/>
                </w:rPr>
                <w:delText>債務人IDN</w:delText>
              </w:r>
            </w:del>
          </w:p>
        </w:tc>
        <w:tc>
          <w:tcPr>
            <w:tcW w:w="624" w:type="pct"/>
          </w:tcPr>
          <w:p w14:paraId="782B624F" w14:textId="248E8FE6" w:rsidR="00E24265" w:rsidRPr="00615D4B" w:rsidDel="00CB3FDD" w:rsidRDefault="00E24265" w:rsidP="005F76AD">
            <w:pPr>
              <w:rPr>
                <w:del w:id="17243" w:author="阿毛" w:date="2021-05-21T17:54:00Z"/>
                <w:rFonts w:ascii="標楷體" w:eastAsia="標楷體" w:hAnsi="標楷體"/>
              </w:rPr>
            </w:pPr>
          </w:p>
        </w:tc>
        <w:tc>
          <w:tcPr>
            <w:tcW w:w="624" w:type="pct"/>
          </w:tcPr>
          <w:p w14:paraId="336764EA" w14:textId="0C334320" w:rsidR="00E24265" w:rsidRPr="00615D4B" w:rsidDel="00CB3FDD" w:rsidRDefault="00E24265" w:rsidP="005F76AD">
            <w:pPr>
              <w:rPr>
                <w:del w:id="17244" w:author="阿毛" w:date="2021-05-21T17:54:00Z"/>
                <w:rFonts w:ascii="標楷體" w:eastAsia="標楷體" w:hAnsi="標楷體"/>
              </w:rPr>
            </w:pPr>
          </w:p>
        </w:tc>
        <w:tc>
          <w:tcPr>
            <w:tcW w:w="537" w:type="pct"/>
          </w:tcPr>
          <w:p w14:paraId="2097345C" w14:textId="25A2CA90" w:rsidR="00E24265" w:rsidRPr="00615D4B" w:rsidDel="00CB3FDD" w:rsidRDefault="00E24265" w:rsidP="005F76AD">
            <w:pPr>
              <w:rPr>
                <w:del w:id="17245" w:author="阿毛" w:date="2021-05-21T17:54:00Z"/>
                <w:rFonts w:ascii="標楷體" w:eastAsia="標楷體" w:hAnsi="標楷體"/>
              </w:rPr>
            </w:pPr>
          </w:p>
        </w:tc>
        <w:tc>
          <w:tcPr>
            <w:tcW w:w="299" w:type="pct"/>
          </w:tcPr>
          <w:p w14:paraId="63C06E9C" w14:textId="7141C908" w:rsidR="00E24265" w:rsidRPr="00615D4B" w:rsidDel="00CB3FDD" w:rsidRDefault="00E24265" w:rsidP="005F76AD">
            <w:pPr>
              <w:rPr>
                <w:del w:id="17246" w:author="阿毛" w:date="2021-05-21T17:54:00Z"/>
                <w:rFonts w:ascii="標楷體" w:eastAsia="標楷體" w:hAnsi="標楷體"/>
              </w:rPr>
            </w:pPr>
          </w:p>
        </w:tc>
        <w:tc>
          <w:tcPr>
            <w:tcW w:w="299" w:type="pct"/>
          </w:tcPr>
          <w:p w14:paraId="6860318F" w14:textId="03CA2621" w:rsidR="00E24265" w:rsidRPr="00615D4B" w:rsidDel="00CB3FDD" w:rsidRDefault="00E24265" w:rsidP="005F76AD">
            <w:pPr>
              <w:rPr>
                <w:del w:id="17247" w:author="阿毛" w:date="2021-05-21T17:54:00Z"/>
                <w:rFonts w:ascii="標楷體" w:eastAsia="標楷體" w:hAnsi="標楷體"/>
              </w:rPr>
            </w:pPr>
          </w:p>
        </w:tc>
        <w:tc>
          <w:tcPr>
            <w:tcW w:w="1643" w:type="pct"/>
          </w:tcPr>
          <w:p w14:paraId="4D5A2173" w14:textId="7D257AF4" w:rsidR="00E24265" w:rsidRPr="00615D4B" w:rsidDel="00CB3FDD" w:rsidRDefault="00E24265" w:rsidP="005F76AD">
            <w:pPr>
              <w:rPr>
                <w:del w:id="17248" w:author="阿毛" w:date="2021-05-21T17:54:00Z"/>
                <w:rFonts w:ascii="標楷體" w:eastAsia="標楷體" w:hAnsi="標楷體"/>
              </w:rPr>
            </w:pPr>
          </w:p>
        </w:tc>
      </w:tr>
      <w:tr w:rsidR="00E24265" w:rsidRPr="00615D4B" w:rsidDel="00CB3FDD" w14:paraId="09D4DCF8" w14:textId="4741453A" w:rsidTr="005F76AD">
        <w:trPr>
          <w:trHeight w:val="291"/>
          <w:jc w:val="center"/>
          <w:del w:id="17249" w:author="阿毛" w:date="2021-05-21T17:54:00Z"/>
        </w:trPr>
        <w:tc>
          <w:tcPr>
            <w:tcW w:w="219" w:type="pct"/>
          </w:tcPr>
          <w:p w14:paraId="5419E8FF" w14:textId="4AC56D86" w:rsidR="00E24265" w:rsidRPr="005E579A" w:rsidDel="00CB3FDD" w:rsidRDefault="00E24265" w:rsidP="005F76AD">
            <w:pPr>
              <w:pStyle w:val="af9"/>
              <w:numPr>
                <w:ilvl w:val="0"/>
                <w:numId w:val="60"/>
              </w:numPr>
              <w:ind w:leftChars="0"/>
              <w:rPr>
                <w:del w:id="17250" w:author="阿毛" w:date="2021-05-21T17:54:00Z"/>
                <w:rFonts w:ascii="標楷體" w:eastAsia="標楷體" w:hAnsi="標楷體"/>
              </w:rPr>
            </w:pPr>
          </w:p>
        </w:tc>
        <w:tc>
          <w:tcPr>
            <w:tcW w:w="756" w:type="pct"/>
          </w:tcPr>
          <w:p w14:paraId="010C65D1" w14:textId="231D6888" w:rsidR="00E24265" w:rsidRPr="00615D4B" w:rsidDel="00CB3FDD" w:rsidRDefault="00E24265" w:rsidP="005F76AD">
            <w:pPr>
              <w:rPr>
                <w:del w:id="17251" w:author="阿毛" w:date="2021-05-21T17:54:00Z"/>
                <w:rFonts w:ascii="標楷體" w:eastAsia="標楷體" w:hAnsi="標楷體"/>
              </w:rPr>
            </w:pPr>
            <w:del w:id="17252" w:author="阿毛" w:date="2021-05-21T17:54:00Z">
              <w:r w:rsidRPr="004431A8" w:rsidDel="00CB3FDD">
                <w:rPr>
                  <w:rFonts w:ascii="標楷體" w:eastAsia="標楷體" w:hAnsi="標楷體" w:hint="eastAsia"/>
                </w:rPr>
                <w:delText>報送單位代號</w:delText>
              </w:r>
            </w:del>
          </w:p>
        </w:tc>
        <w:tc>
          <w:tcPr>
            <w:tcW w:w="624" w:type="pct"/>
          </w:tcPr>
          <w:p w14:paraId="53AABAF9" w14:textId="3A400139" w:rsidR="00E24265" w:rsidRPr="00615D4B" w:rsidDel="00CB3FDD" w:rsidRDefault="00E24265" w:rsidP="005F76AD">
            <w:pPr>
              <w:rPr>
                <w:del w:id="17253" w:author="阿毛" w:date="2021-05-21T17:54:00Z"/>
                <w:rFonts w:ascii="標楷體" w:eastAsia="標楷體" w:hAnsi="標楷體"/>
              </w:rPr>
            </w:pPr>
          </w:p>
        </w:tc>
        <w:tc>
          <w:tcPr>
            <w:tcW w:w="624" w:type="pct"/>
          </w:tcPr>
          <w:p w14:paraId="57D3B733" w14:textId="447BBD0D" w:rsidR="00E24265" w:rsidRPr="00615D4B" w:rsidDel="00CB3FDD" w:rsidRDefault="00E24265" w:rsidP="005F76AD">
            <w:pPr>
              <w:rPr>
                <w:del w:id="17254" w:author="阿毛" w:date="2021-05-21T17:54:00Z"/>
                <w:rFonts w:ascii="標楷體" w:eastAsia="標楷體" w:hAnsi="標楷體"/>
              </w:rPr>
            </w:pPr>
          </w:p>
        </w:tc>
        <w:tc>
          <w:tcPr>
            <w:tcW w:w="537" w:type="pct"/>
          </w:tcPr>
          <w:p w14:paraId="70281589" w14:textId="5A10714A" w:rsidR="00E24265" w:rsidRPr="00615D4B" w:rsidDel="00CB3FDD" w:rsidRDefault="00E24265" w:rsidP="005F76AD">
            <w:pPr>
              <w:rPr>
                <w:del w:id="17255" w:author="阿毛" w:date="2021-05-21T17:54:00Z"/>
                <w:rFonts w:ascii="標楷體" w:eastAsia="標楷體" w:hAnsi="標楷體"/>
              </w:rPr>
            </w:pPr>
          </w:p>
        </w:tc>
        <w:tc>
          <w:tcPr>
            <w:tcW w:w="299" w:type="pct"/>
          </w:tcPr>
          <w:p w14:paraId="4CCF2C31" w14:textId="43D70E5B" w:rsidR="00E24265" w:rsidRPr="00615D4B" w:rsidDel="00CB3FDD" w:rsidRDefault="00E24265" w:rsidP="005F76AD">
            <w:pPr>
              <w:rPr>
                <w:del w:id="17256" w:author="阿毛" w:date="2021-05-21T17:54:00Z"/>
                <w:rFonts w:ascii="標楷體" w:eastAsia="標楷體" w:hAnsi="標楷體"/>
              </w:rPr>
            </w:pPr>
          </w:p>
        </w:tc>
        <w:tc>
          <w:tcPr>
            <w:tcW w:w="299" w:type="pct"/>
          </w:tcPr>
          <w:p w14:paraId="42DF44B8" w14:textId="2C4E972C" w:rsidR="00E24265" w:rsidRPr="00615D4B" w:rsidDel="00CB3FDD" w:rsidRDefault="00E24265" w:rsidP="005F76AD">
            <w:pPr>
              <w:rPr>
                <w:del w:id="17257" w:author="阿毛" w:date="2021-05-21T17:54:00Z"/>
                <w:rFonts w:ascii="標楷體" w:eastAsia="標楷體" w:hAnsi="標楷體"/>
              </w:rPr>
            </w:pPr>
          </w:p>
        </w:tc>
        <w:tc>
          <w:tcPr>
            <w:tcW w:w="1643" w:type="pct"/>
          </w:tcPr>
          <w:p w14:paraId="0A5C166C" w14:textId="5E0A2BDA" w:rsidR="00E24265" w:rsidRPr="00615D4B" w:rsidDel="00CB3FDD" w:rsidRDefault="00E24265" w:rsidP="005F76AD">
            <w:pPr>
              <w:rPr>
                <w:del w:id="17258" w:author="阿毛" w:date="2021-05-21T17:54:00Z"/>
                <w:rFonts w:ascii="標楷體" w:eastAsia="標楷體" w:hAnsi="標楷體"/>
              </w:rPr>
            </w:pPr>
          </w:p>
        </w:tc>
      </w:tr>
      <w:tr w:rsidR="00E24265" w:rsidRPr="00615D4B" w:rsidDel="00CB3FDD" w14:paraId="1C810525" w14:textId="14D5A9F4" w:rsidTr="005F76AD">
        <w:trPr>
          <w:trHeight w:val="291"/>
          <w:jc w:val="center"/>
          <w:del w:id="17259" w:author="阿毛" w:date="2021-05-21T17:54:00Z"/>
        </w:trPr>
        <w:tc>
          <w:tcPr>
            <w:tcW w:w="219" w:type="pct"/>
          </w:tcPr>
          <w:p w14:paraId="462DBE41" w14:textId="2E09A5A7" w:rsidR="00E24265" w:rsidRPr="005E579A" w:rsidDel="00CB3FDD" w:rsidRDefault="00E24265" w:rsidP="005F76AD">
            <w:pPr>
              <w:pStyle w:val="af9"/>
              <w:numPr>
                <w:ilvl w:val="0"/>
                <w:numId w:val="60"/>
              </w:numPr>
              <w:ind w:leftChars="0"/>
              <w:rPr>
                <w:del w:id="17260" w:author="阿毛" w:date="2021-05-21T17:54:00Z"/>
                <w:rFonts w:ascii="標楷體" w:eastAsia="標楷體" w:hAnsi="標楷體"/>
              </w:rPr>
            </w:pPr>
          </w:p>
        </w:tc>
        <w:tc>
          <w:tcPr>
            <w:tcW w:w="756" w:type="pct"/>
          </w:tcPr>
          <w:p w14:paraId="63E8AB3D" w14:textId="7313C199" w:rsidR="00E24265" w:rsidRPr="00615D4B" w:rsidDel="00CB3FDD" w:rsidRDefault="00E24265" w:rsidP="005F76AD">
            <w:pPr>
              <w:rPr>
                <w:del w:id="17261" w:author="阿毛" w:date="2021-05-21T17:54:00Z"/>
                <w:rFonts w:ascii="標楷體" w:eastAsia="標楷體" w:hAnsi="標楷體"/>
              </w:rPr>
            </w:pPr>
            <w:del w:id="17262" w:author="阿毛" w:date="2021-05-21T17:54:00Z">
              <w:r w:rsidRPr="004431A8" w:rsidDel="00CB3FDD">
                <w:rPr>
                  <w:rFonts w:ascii="標楷體" w:eastAsia="標楷體" w:hAnsi="標楷體" w:hint="eastAsia"/>
                </w:rPr>
                <w:delText>調解申請日</w:delText>
              </w:r>
            </w:del>
          </w:p>
        </w:tc>
        <w:tc>
          <w:tcPr>
            <w:tcW w:w="624" w:type="pct"/>
          </w:tcPr>
          <w:p w14:paraId="6FFE2504" w14:textId="57F70982" w:rsidR="00E24265" w:rsidRPr="00615D4B" w:rsidDel="00CB3FDD" w:rsidRDefault="00E24265" w:rsidP="005F76AD">
            <w:pPr>
              <w:rPr>
                <w:del w:id="17263" w:author="阿毛" w:date="2021-05-21T17:54:00Z"/>
                <w:rFonts w:ascii="標楷體" w:eastAsia="標楷體" w:hAnsi="標楷體"/>
              </w:rPr>
            </w:pPr>
          </w:p>
        </w:tc>
        <w:tc>
          <w:tcPr>
            <w:tcW w:w="624" w:type="pct"/>
          </w:tcPr>
          <w:p w14:paraId="03DEECD7" w14:textId="3B34B50A" w:rsidR="00E24265" w:rsidRPr="00615D4B" w:rsidDel="00CB3FDD" w:rsidRDefault="00E24265" w:rsidP="005F76AD">
            <w:pPr>
              <w:rPr>
                <w:del w:id="17264" w:author="阿毛" w:date="2021-05-21T17:54:00Z"/>
                <w:rFonts w:ascii="標楷體" w:eastAsia="標楷體" w:hAnsi="標楷體"/>
              </w:rPr>
            </w:pPr>
          </w:p>
        </w:tc>
        <w:tc>
          <w:tcPr>
            <w:tcW w:w="537" w:type="pct"/>
          </w:tcPr>
          <w:p w14:paraId="1A309441" w14:textId="7012214A" w:rsidR="00E24265" w:rsidRPr="00615D4B" w:rsidDel="00CB3FDD" w:rsidRDefault="00E24265" w:rsidP="005F76AD">
            <w:pPr>
              <w:rPr>
                <w:del w:id="17265" w:author="阿毛" w:date="2021-05-21T17:54:00Z"/>
                <w:rFonts w:ascii="標楷體" w:eastAsia="標楷體" w:hAnsi="標楷體"/>
              </w:rPr>
            </w:pPr>
          </w:p>
        </w:tc>
        <w:tc>
          <w:tcPr>
            <w:tcW w:w="299" w:type="pct"/>
          </w:tcPr>
          <w:p w14:paraId="54B4322A" w14:textId="0293F9DD" w:rsidR="00E24265" w:rsidRPr="00615D4B" w:rsidDel="00CB3FDD" w:rsidRDefault="00E24265" w:rsidP="005F76AD">
            <w:pPr>
              <w:rPr>
                <w:del w:id="17266" w:author="阿毛" w:date="2021-05-21T17:54:00Z"/>
                <w:rFonts w:ascii="標楷體" w:eastAsia="標楷體" w:hAnsi="標楷體"/>
              </w:rPr>
            </w:pPr>
          </w:p>
        </w:tc>
        <w:tc>
          <w:tcPr>
            <w:tcW w:w="299" w:type="pct"/>
          </w:tcPr>
          <w:p w14:paraId="1FF56A13" w14:textId="01E54F02" w:rsidR="00E24265" w:rsidRPr="00615D4B" w:rsidDel="00CB3FDD" w:rsidRDefault="00E24265" w:rsidP="005F76AD">
            <w:pPr>
              <w:rPr>
                <w:del w:id="17267" w:author="阿毛" w:date="2021-05-21T17:54:00Z"/>
                <w:rFonts w:ascii="標楷體" w:eastAsia="標楷體" w:hAnsi="標楷體"/>
              </w:rPr>
            </w:pPr>
          </w:p>
        </w:tc>
        <w:tc>
          <w:tcPr>
            <w:tcW w:w="1643" w:type="pct"/>
          </w:tcPr>
          <w:p w14:paraId="24F31533" w14:textId="5514AA4A" w:rsidR="00E24265" w:rsidRPr="00615D4B" w:rsidDel="00CB3FDD" w:rsidRDefault="00E24265" w:rsidP="005F76AD">
            <w:pPr>
              <w:rPr>
                <w:del w:id="17268" w:author="阿毛" w:date="2021-05-21T17:54:00Z"/>
                <w:rFonts w:ascii="標楷體" w:eastAsia="標楷體" w:hAnsi="標楷體"/>
              </w:rPr>
            </w:pPr>
          </w:p>
        </w:tc>
      </w:tr>
      <w:tr w:rsidR="00E24265" w:rsidRPr="00615D4B" w:rsidDel="00CB3FDD" w14:paraId="0AD2E72F" w14:textId="2D37E5B7" w:rsidTr="005F76AD">
        <w:trPr>
          <w:trHeight w:val="291"/>
          <w:jc w:val="center"/>
          <w:del w:id="17269" w:author="阿毛" w:date="2021-05-21T17:54:00Z"/>
        </w:trPr>
        <w:tc>
          <w:tcPr>
            <w:tcW w:w="219" w:type="pct"/>
          </w:tcPr>
          <w:p w14:paraId="1CAF1816" w14:textId="63E5B601" w:rsidR="00E24265" w:rsidRPr="005E579A" w:rsidDel="00CB3FDD" w:rsidRDefault="00E24265" w:rsidP="005F76AD">
            <w:pPr>
              <w:pStyle w:val="af9"/>
              <w:numPr>
                <w:ilvl w:val="0"/>
                <w:numId w:val="60"/>
              </w:numPr>
              <w:ind w:leftChars="0"/>
              <w:rPr>
                <w:del w:id="17270" w:author="阿毛" w:date="2021-05-21T17:54:00Z"/>
                <w:rFonts w:ascii="標楷體" w:eastAsia="標楷體" w:hAnsi="標楷體"/>
              </w:rPr>
            </w:pPr>
          </w:p>
        </w:tc>
        <w:tc>
          <w:tcPr>
            <w:tcW w:w="756" w:type="pct"/>
          </w:tcPr>
          <w:p w14:paraId="043BCDF3" w14:textId="2DB2A0A0" w:rsidR="00E24265" w:rsidRPr="00615D4B" w:rsidDel="00CB3FDD" w:rsidRDefault="00E24265" w:rsidP="005F76AD">
            <w:pPr>
              <w:rPr>
                <w:del w:id="17271" w:author="阿毛" w:date="2021-05-21T17:54:00Z"/>
                <w:rFonts w:ascii="標楷體" w:eastAsia="標楷體" w:hAnsi="標楷體"/>
              </w:rPr>
            </w:pPr>
            <w:del w:id="17272" w:author="阿毛" w:date="2021-05-21T17:54:00Z">
              <w:r w:rsidRPr="004431A8" w:rsidDel="00CB3FDD">
                <w:rPr>
                  <w:rFonts w:ascii="標楷體" w:eastAsia="標楷體" w:hAnsi="標楷體" w:hint="eastAsia"/>
                </w:rPr>
                <w:delText>受理調解機構代號</w:delText>
              </w:r>
            </w:del>
          </w:p>
        </w:tc>
        <w:tc>
          <w:tcPr>
            <w:tcW w:w="624" w:type="pct"/>
          </w:tcPr>
          <w:p w14:paraId="0558A179" w14:textId="38C8DC23" w:rsidR="00E24265" w:rsidRPr="00615D4B" w:rsidDel="00CB3FDD" w:rsidRDefault="00E24265" w:rsidP="005F76AD">
            <w:pPr>
              <w:rPr>
                <w:del w:id="17273" w:author="阿毛" w:date="2021-05-21T17:54:00Z"/>
                <w:rFonts w:ascii="標楷體" w:eastAsia="標楷體" w:hAnsi="標楷體"/>
              </w:rPr>
            </w:pPr>
          </w:p>
        </w:tc>
        <w:tc>
          <w:tcPr>
            <w:tcW w:w="624" w:type="pct"/>
          </w:tcPr>
          <w:p w14:paraId="3437494B" w14:textId="0CB20588" w:rsidR="00E24265" w:rsidRPr="00615D4B" w:rsidDel="00CB3FDD" w:rsidRDefault="00E24265" w:rsidP="005F76AD">
            <w:pPr>
              <w:rPr>
                <w:del w:id="17274" w:author="阿毛" w:date="2021-05-21T17:54:00Z"/>
                <w:rFonts w:ascii="標楷體" w:eastAsia="標楷體" w:hAnsi="標楷體"/>
              </w:rPr>
            </w:pPr>
          </w:p>
        </w:tc>
        <w:tc>
          <w:tcPr>
            <w:tcW w:w="537" w:type="pct"/>
          </w:tcPr>
          <w:p w14:paraId="48038DC6" w14:textId="248AEB94" w:rsidR="00E24265" w:rsidRPr="00615D4B" w:rsidDel="00CB3FDD" w:rsidRDefault="00E24265" w:rsidP="005F76AD">
            <w:pPr>
              <w:rPr>
                <w:del w:id="17275" w:author="阿毛" w:date="2021-05-21T17:54:00Z"/>
                <w:rFonts w:ascii="標楷體" w:eastAsia="標楷體" w:hAnsi="標楷體"/>
              </w:rPr>
            </w:pPr>
          </w:p>
        </w:tc>
        <w:tc>
          <w:tcPr>
            <w:tcW w:w="299" w:type="pct"/>
          </w:tcPr>
          <w:p w14:paraId="4B62C25D" w14:textId="007C56F3" w:rsidR="00E24265" w:rsidRPr="00615D4B" w:rsidDel="00CB3FDD" w:rsidRDefault="00E24265" w:rsidP="005F76AD">
            <w:pPr>
              <w:rPr>
                <w:del w:id="17276" w:author="阿毛" w:date="2021-05-21T17:54:00Z"/>
                <w:rFonts w:ascii="標楷體" w:eastAsia="標楷體" w:hAnsi="標楷體"/>
              </w:rPr>
            </w:pPr>
          </w:p>
        </w:tc>
        <w:tc>
          <w:tcPr>
            <w:tcW w:w="299" w:type="pct"/>
          </w:tcPr>
          <w:p w14:paraId="26C75708" w14:textId="3D205503" w:rsidR="00E24265" w:rsidRPr="00615D4B" w:rsidDel="00CB3FDD" w:rsidRDefault="00E24265" w:rsidP="005F76AD">
            <w:pPr>
              <w:rPr>
                <w:del w:id="17277" w:author="阿毛" w:date="2021-05-21T17:54:00Z"/>
                <w:rFonts w:ascii="標楷體" w:eastAsia="標楷體" w:hAnsi="標楷體"/>
              </w:rPr>
            </w:pPr>
          </w:p>
        </w:tc>
        <w:tc>
          <w:tcPr>
            <w:tcW w:w="1643" w:type="pct"/>
          </w:tcPr>
          <w:p w14:paraId="4862A14D" w14:textId="1C6A186E" w:rsidR="00E24265" w:rsidRPr="00615D4B" w:rsidDel="00CB3FDD" w:rsidRDefault="00E24265" w:rsidP="005F76AD">
            <w:pPr>
              <w:rPr>
                <w:del w:id="17278" w:author="阿毛" w:date="2021-05-21T17:54:00Z"/>
                <w:rFonts w:ascii="標楷體" w:eastAsia="標楷體" w:hAnsi="標楷體"/>
              </w:rPr>
            </w:pPr>
          </w:p>
        </w:tc>
      </w:tr>
      <w:tr w:rsidR="00E24265" w:rsidRPr="00615D4B" w:rsidDel="00CB3FDD" w14:paraId="788398EC" w14:textId="5C69F286" w:rsidTr="005F76AD">
        <w:trPr>
          <w:trHeight w:val="291"/>
          <w:jc w:val="center"/>
          <w:del w:id="17279" w:author="阿毛" w:date="2021-05-21T17:54:00Z"/>
        </w:trPr>
        <w:tc>
          <w:tcPr>
            <w:tcW w:w="219" w:type="pct"/>
          </w:tcPr>
          <w:p w14:paraId="57FBB23E" w14:textId="54746855" w:rsidR="00E24265" w:rsidRPr="005E579A" w:rsidDel="00CB3FDD" w:rsidRDefault="00E24265" w:rsidP="005F76AD">
            <w:pPr>
              <w:pStyle w:val="af9"/>
              <w:numPr>
                <w:ilvl w:val="0"/>
                <w:numId w:val="60"/>
              </w:numPr>
              <w:ind w:leftChars="0"/>
              <w:rPr>
                <w:del w:id="17280" w:author="阿毛" w:date="2021-05-21T17:54:00Z"/>
                <w:rFonts w:ascii="標楷體" w:eastAsia="標楷體" w:hAnsi="標楷體"/>
              </w:rPr>
            </w:pPr>
          </w:p>
        </w:tc>
        <w:tc>
          <w:tcPr>
            <w:tcW w:w="756" w:type="pct"/>
          </w:tcPr>
          <w:p w14:paraId="6DF1C8E4" w14:textId="1A890C20" w:rsidR="00E24265" w:rsidRPr="00615D4B" w:rsidDel="00CB3FDD" w:rsidRDefault="00E24265" w:rsidP="005F76AD">
            <w:pPr>
              <w:rPr>
                <w:del w:id="17281" w:author="阿毛" w:date="2021-05-21T17:54:00Z"/>
                <w:rFonts w:ascii="標楷體" w:eastAsia="標楷體" w:hAnsi="標楷體"/>
              </w:rPr>
            </w:pPr>
            <w:del w:id="17282" w:author="阿毛" w:date="2021-05-21T17:54:00Z">
              <w:r w:rsidRPr="004431A8" w:rsidDel="00CB3FDD">
                <w:rPr>
                  <w:rFonts w:ascii="標楷體" w:eastAsia="標楷體" w:hAnsi="標楷體" w:hint="eastAsia"/>
                </w:rPr>
                <w:delText>債務人戶籍之郵遞區號及地址</w:delText>
              </w:r>
            </w:del>
          </w:p>
        </w:tc>
        <w:tc>
          <w:tcPr>
            <w:tcW w:w="624" w:type="pct"/>
          </w:tcPr>
          <w:p w14:paraId="6FB4C0E5" w14:textId="16A2F7A7" w:rsidR="00E24265" w:rsidRPr="00615D4B" w:rsidDel="00CB3FDD" w:rsidRDefault="00E24265" w:rsidP="005F76AD">
            <w:pPr>
              <w:rPr>
                <w:del w:id="17283" w:author="阿毛" w:date="2021-05-21T17:54:00Z"/>
                <w:rFonts w:ascii="標楷體" w:eastAsia="標楷體" w:hAnsi="標楷體"/>
              </w:rPr>
            </w:pPr>
          </w:p>
        </w:tc>
        <w:tc>
          <w:tcPr>
            <w:tcW w:w="624" w:type="pct"/>
          </w:tcPr>
          <w:p w14:paraId="04590AF4" w14:textId="050374D9" w:rsidR="00E24265" w:rsidRPr="00615D4B" w:rsidDel="00CB3FDD" w:rsidRDefault="00E24265" w:rsidP="005F76AD">
            <w:pPr>
              <w:rPr>
                <w:del w:id="17284" w:author="阿毛" w:date="2021-05-21T17:54:00Z"/>
                <w:rFonts w:ascii="標楷體" w:eastAsia="標楷體" w:hAnsi="標楷體"/>
              </w:rPr>
            </w:pPr>
          </w:p>
        </w:tc>
        <w:tc>
          <w:tcPr>
            <w:tcW w:w="537" w:type="pct"/>
          </w:tcPr>
          <w:p w14:paraId="6705EC8F" w14:textId="70A65EA1" w:rsidR="00E24265" w:rsidRPr="00615D4B" w:rsidDel="00CB3FDD" w:rsidRDefault="00E24265" w:rsidP="005F76AD">
            <w:pPr>
              <w:rPr>
                <w:del w:id="17285" w:author="阿毛" w:date="2021-05-21T17:54:00Z"/>
                <w:rFonts w:ascii="標楷體" w:eastAsia="標楷體" w:hAnsi="標楷體"/>
              </w:rPr>
            </w:pPr>
          </w:p>
        </w:tc>
        <w:tc>
          <w:tcPr>
            <w:tcW w:w="299" w:type="pct"/>
          </w:tcPr>
          <w:p w14:paraId="69511372" w14:textId="3989305D" w:rsidR="00E24265" w:rsidRPr="00615D4B" w:rsidDel="00CB3FDD" w:rsidRDefault="00E24265" w:rsidP="005F76AD">
            <w:pPr>
              <w:rPr>
                <w:del w:id="17286" w:author="阿毛" w:date="2021-05-21T17:54:00Z"/>
                <w:rFonts w:ascii="標楷體" w:eastAsia="標楷體" w:hAnsi="標楷體"/>
              </w:rPr>
            </w:pPr>
          </w:p>
        </w:tc>
        <w:tc>
          <w:tcPr>
            <w:tcW w:w="299" w:type="pct"/>
          </w:tcPr>
          <w:p w14:paraId="6663F306" w14:textId="5F112C96" w:rsidR="00E24265" w:rsidRPr="00615D4B" w:rsidDel="00CB3FDD" w:rsidRDefault="00E24265" w:rsidP="005F76AD">
            <w:pPr>
              <w:rPr>
                <w:del w:id="17287" w:author="阿毛" w:date="2021-05-21T17:54:00Z"/>
                <w:rFonts w:ascii="標楷體" w:eastAsia="標楷體" w:hAnsi="標楷體"/>
              </w:rPr>
            </w:pPr>
          </w:p>
        </w:tc>
        <w:tc>
          <w:tcPr>
            <w:tcW w:w="1643" w:type="pct"/>
          </w:tcPr>
          <w:p w14:paraId="236F1BA0" w14:textId="30E8574D" w:rsidR="00E24265" w:rsidRPr="00615D4B" w:rsidDel="00CB3FDD" w:rsidRDefault="00E24265" w:rsidP="005F76AD">
            <w:pPr>
              <w:rPr>
                <w:del w:id="17288" w:author="阿毛" w:date="2021-05-21T17:54:00Z"/>
                <w:rFonts w:ascii="標楷體" w:eastAsia="標楷體" w:hAnsi="標楷體"/>
              </w:rPr>
            </w:pPr>
          </w:p>
        </w:tc>
      </w:tr>
      <w:tr w:rsidR="00E24265" w:rsidRPr="00615D4B" w:rsidDel="00CB3FDD" w14:paraId="1E0F279B" w14:textId="3F973924" w:rsidTr="005F76AD">
        <w:trPr>
          <w:trHeight w:val="291"/>
          <w:jc w:val="center"/>
          <w:del w:id="17289" w:author="阿毛" w:date="2021-05-21T17:54:00Z"/>
        </w:trPr>
        <w:tc>
          <w:tcPr>
            <w:tcW w:w="219" w:type="pct"/>
          </w:tcPr>
          <w:p w14:paraId="6B8E80BB" w14:textId="6789D871" w:rsidR="00E24265" w:rsidRPr="005E579A" w:rsidDel="00CB3FDD" w:rsidRDefault="00E24265" w:rsidP="005F76AD">
            <w:pPr>
              <w:pStyle w:val="af9"/>
              <w:numPr>
                <w:ilvl w:val="0"/>
                <w:numId w:val="60"/>
              </w:numPr>
              <w:ind w:leftChars="0"/>
              <w:rPr>
                <w:del w:id="17290" w:author="阿毛" w:date="2021-05-21T17:54:00Z"/>
                <w:rFonts w:ascii="標楷體" w:eastAsia="標楷體" w:hAnsi="標楷體"/>
              </w:rPr>
            </w:pPr>
          </w:p>
        </w:tc>
        <w:tc>
          <w:tcPr>
            <w:tcW w:w="756" w:type="pct"/>
          </w:tcPr>
          <w:p w14:paraId="54ED6E75" w14:textId="1BDE5469" w:rsidR="00E24265" w:rsidRPr="00615D4B" w:rsidDel="00CB3FDD" w:rsidRDefault="00E24265" w:rsidP="005F76AD">
            <w:pPr>
              <w:rPr>
                <w:del w:id="17291" w:author="阿毛" w:date="2021-05-21T17:54:00Z"/>
                <w:rFonts w:ascii="標楷體" w:eastAsia="標楷體" w:hAnsi="標楷體"/>
              </w:rPr>
            </w:pPr>
            <w:del w:id="17292" w:author="阿毛" w:date="2021-05-21T17:54:00Z">
              <w:r w:rsidRPr="004431A8" w:rsidDel="00CB3FDD">
                <w:rPr>
                  <w:rFonts w:ascii="標楷體" w:eastAsia="標楷體" w:hAnsi="標楷體" w:hint="eastAsia"/>
                </w:rPr>
                <w:delText>債務人通訊地之郵遞區號及地址</w:delText>
              </w:r>
            </w:del>
          </w:p>
        </w:tc>
        <w:tc>
          <w:tcPr>
            <w:tcW w:w="624" w:type="pct"/>
          </w:tcPr>
          <w:p w14:paraId="33B36754" w14:textId="3B590DFF" w:rsidR="00E24265" w:rsidRPr="00615D4B" w:rsidDel="00CB3FDD" w:rsidRDefault="00E24265" w:rsidP="005F76AD">
            <w:pPr>
              <w:rPr>
                <w:del w:id="17293" w:author="阿毛" w:date="2021-05-21T17:54:00Z"/>
                <w:rFonts w:ascii="標楷體" w:eastAsia="標楷體" w:hAnsi="標楷體"/>
              </w:rPr>
            </w:pPr>
          </w:p>
        </w:tc>
        <w:tc>
          <w:tcPr>
            <w:tcW w:w="624" w:type="pct"/>
          </w:tcPr>
          <w:p w14:paraId="048FDFC8" w14:textId="627ABEE9" w:rsidR="00E24265" w:rsidRPr="00615D4B" w:rsidDel="00CB3FDD" w:rsidRDefault="00E24265" w:rsidP="005F76AD">
            <w:pPr>
              <w:rPr>
                <w:del w:id="17294" w:author="阿毛" w:date="2021-05-21T17:54:00Z"/>
                <w:rFonts w:ascii="標楷體" w:eastAsia="標楷體" w:hAnsi="標楷體"/>
              </w:rPr>
            </w:pPr>
          </w:p>
        </w:tc>
        <w:tc>
          <w:tcPr>
            <w:tcW w:w="537" w:type="pct"/>
          </w:tcPr>
          <w:p w14:paraId="1E889C1A" w14:textId="19FAD13B" w:rsidR="00E24265" w:rsidRPr="00615D4B" w:rsidDel="00CB3FDD" w:rsidRDefault="00E24265" w:rsidP="005F76AD">
            <w:pPr>
              <w:rPr>
                <w:del w:id="17295" w:author="阿毛" w:date="2021-05-21T17:54:00Z"/>
                <w:rFonts w:ascii="標楷體" w:eastAsia="標楷體" w:hAnsi="標楷體"/>
              </w:rPr>
            </w:pPr>
          </w:p>
        </w:tc>
        <w:tc>
          <w:tcPr>
            <w:tcW w:w="299" w:type="pct"/>
          </w:tcPr>
          <w:p w14:paraId="79D95DDE" w14:textId="46397D14" w:rsidR="00E24265" w:rsidRPr="00615D4B" w:rsidDel="00CB3FDD" w:rsidRDefault="00E24265" w:rsidP="005F76AD">
            <w:pPr>
              <w:rPr>
                <w:del w:id="17296" w:author="阿毛" w:date="2021-05-21T17:54:00Z"/>
                <w:rFonts w:ascii="標楷體" w:eastAsia="標楷體" w:hAnsi="標楷體"/>
              </w:rPr>
            </w:pPr>
          </w:p>
        </w:tc>
        <w:tc>
          <w:tcPr>
            <w:tcW w:w="299" w:type="pct"/>
          </w:tcPr>
          <w:p w14:paraId="22F31858" w14:textId="26804E65" w:rsidR="00E24265" w:rsidRPr="00615D4B" w:rsidDel="00CB3FDD" w:rsidRDefault="00E24265" w:rsidP="005F76AD">
            <w:pPr>
              <w:rPr>
                <w:del w:id="17297" w:author="阿毛" w:date="2021-05-21T17:54:00Z"/>
                <w:rFonts w:ascii="標楷體" w:eastAsia="標楷體" w:hAnsi="標楷體"/>
              </w:rPr>
            </w:pPr>
          </w:p>
        </w:tc>
        <w:tc>
          <w:tcPr>
            <w:tcW w:w="1643" w:type="pct"/>
          </w:tcPr>
          <w:p w14:paraId="62F9A3D6" w14:textId="234C4246" w:rsidR="00E24265" w:rsidRPr="00615D4B" w:rsidDel="00CB3FDD" w:rsidRDefault="00E24265" w:rsidP="005F76AD">
            <w:pPr>
              <w:rPr>
                <w:del w:id="17298" w:author="阿毛" w:date="2021-05-21T17:54:00Z"/>
                <w:rFonts w:ascii="標楷體" w:eastAsia="標楷體" w:hAnsi="標楷體"/>
              </w:rPr>
            </w:pPr>
          </w:p>
        </w:tc>
      </w:tr>
      <w:tr w:rsidR="00E24265" w:rsidRPr="00615D4B" w:rsidDel="00CB3FDD" w14:paraId="53B83348" w14:textId="593A2B29" w:rsidTr="005F76AD">
        <w:trPr>
          <w:trHeight w:val="291"/>
          <w:jc w:val="center"/>
          <w:del w:id="17299" w:author="阿毛" w:date="2021-05-21T17:54:00Z"/>
        </w:trPr>
        <w:tc>
          <w:tcPr>
            <w:tcW w:w="219" w:type="pct"/>
          </w:tcPr>
          <w:p w14:paraId="466F1723" w14:textId="2777FF62" w:rsidR="00E24265" w:rsidRPr="005E579A" w:rsidDel="00CB3FDD" w:rsidRDefault="00E24265" w:rsidP="005F76AD">
            <w:pPr>
              <w:pStyle w:val="af9"/>
              <w:numPr>
                <w:ilvl w:val="0"/>
                <w:numId w:val="60"/>
              </w:numPr>
              <w:ind w:leftChars="0"/>
              <w:rPr>
                <w:del w:id="17300" w:author="阿毛" w:date="2021-05-21T17:54:00Z"/>
                <w:rFonts w:ascii="標楷體" w:eastAsia="標楷體" w:hAnsi="標楷體"/>
              </w:rPr>
            </w:pPr>
          </w:p>
        </w:tc>
        <w:tc>
          <w:tcPr>
            <w:tcW w:w="756" w:type="pct"/>
          </w:tcPr>
          <w:p w14:paraId="2ED76B8A" w14:textId="5D81D8A8" w:rsidR="00E24265" w:rsidRPr="00615D4B" w:rsidDel="00CB3FDD" w:rsidRDefault="00E24265" w:rsidP="005F76AD">
            <w:pPr>
              <w:rPr>
                <w:del w:id="17301" w:author="阿毛" w:date="2021-05-21T17:54:00Z"/>
                <w:rFonts w:ascii="標楷體" w:eastAsia="標楷體" w:hAnsi="標楷體"/>
              </w:rPr>
            </w:pPr>
            <w:del w:id="17302" w:author="阿毛" w:date="2021-05-21T17:54:00Z">
              <w:r w:rsidRPr="004431A8" w:rsidDel="00CB3FDD">
                <w:rPr>
                  <w:rFonts w:ascii="標楷體" w:eastAsia="標楷體" w:hAnsi="標楷體" w:hint="eastAsia"/>
                </w:rPr>
                <w:delText>債務人戶籍電話</w:delText>
              </w:r>
            </w:del>
          </w:p>
        </w:tc>
        <w:tc>
          <w:tcPr>
            <w:tcW w:w="624" w:type="pct"/>
          </w:tcPr>
          <w:p w14:paraId="19454E19" w14:textId="59618636" w:rsidR="00E24265" w:rsidRPr="00615D4B" w:rsidDel="00CB3FDD" w:rsidRDefault="00E24265" w:rsidP="005F76AD">
            <w:pPr>
              <w:rPr>
                <w:del w:id="17303" w:author="阿毛" w:date="2021-05-21T17:54:00Z"/>
                <w:rFonts w:ascii="標楷體" w:eastAsia="標楷體" w:hAnsi="標楷體"/>
              </w:rPr>
            </w:pPr>
          </w:p>
        </w:tc>
        <w:tc>
          <w:tcPr>
            <w:tcW w:w="624" w:type="pct"/>
          </w:tcPr>
          <w:p w14:paraId="12D1DB11" w14:textId="0D66B603" w:rsidR="00E24265" w:rsidRPr="00615D4B" w:rsidDel="00CB3FDD" w:rsidRDefault="00E24265" w:rsidP="005F76AD">
            <w:pPr>
              <w:rPr>
                <w:del w:id="17304" w:author="阿毛" w:date="2021-05-21T17:54:00Z"/>
                <w:rFonts w:ascii="標楷體" w:eastAsia="標楷體" w:hAnsi="標楷體"/>
              </w:rPr>
            </w:pPr>
          </w:p>
        </w:tc>
        <w:tc>
          <w:tcPr>
            <w:tcW w:w="537" w:type="pct"/>
          </w:tcPr>
          <w:p w14:paraId="17CDE7AE" w14:textId="38615640" w:rsidR="00E24265" w:rsidRPr="00615D4B" w:rsidDel="00CB3FDD" w:rsidRDefault="00E24265" w:rsidP="005F76AD">
            <w:pPr>
              <w:rPr>
                <w:del w:id="17305" w:author="阿毛" w:date="2021-05-21T17:54:00Z"/>
                <w:rFonts w:ascii="標楷體" w:eastAsia="標楷體" w:hAnsi="標楷體"/>
              </w:rPr>
            </w:pPr>
          </w:p>
        </w:tc>
        <w:tc>
          <w:tcPr>
            <w:tcW w:w="299" w:type="pct"/>
          </w:tcPr>
          <w:p w14:paraId="513DC325" w14:textId="0936A1D5" w:rsidR="00E24265" w:rsidRPr="00615D4B" w:rsidDel="00CB3FDD" w:rsidRDefault="00E24265" w:rsidP="005F76AD">
            <w:pPr>
              <w:rPr>
                <w:del w:id="17306" w:author="阿毛" w:date="2021-05-21T17:54:00Z"/>
                <w:rFonts w:ascii="標楷體" w:eastAsia="標楷體" w:hAnsi="標楷體"/>
              </w:rPr>
            </w:pPr>
          </w:p>
        </w:tc>
        <w:tc>
          <w:tcPr>
            <w:tcW w:w="299" w:type="pct"/>
          </w:tcPr>
          <w:p w14:paraId="4974407A" w14:textId="0FEB0DEC" w:rsidR="00E24265" w:rsidRPr="00615D4B" w:rsidDel="00CB3FDD" w:rsidRDefault="00E24265" w:rsidP="005F76AD">
            <w:pPr>
              <w:rPr>
                <w:del w:id="17307" w:author="阿毛" w:date="2021-05-21T17:54:00Z"/>
                <w:rFonts w:ascii="標楷體" w:eastAsia="標楷體" w:hAnsi="標楷體"/>
              </w:rPr>
            </w:pPr>
          </w:p>
        </w:tc>
        <w:tc>
          <w:tcPr>
            <w:tcW w:w="1643" w:type="pct"/>
          </w:tcPr>
          <w:p w14:paraId="0BDA6097" w14:textId="4781CA49" w:rsidR="00E24265" w:rsidRPr="00615D4B" w:rsidDel="00CB3FDD" w:rsidRDefault="00E24265" w:rsidP="005F76AD">
            <w:pPr>
              <w:rPr>
                <w:del w:id="17308" w:author="阿毛" w:date="2021-05-21T17:54:00Z"/>
                <w:rFonts w:ascii="標楷體" w:eastAsia="標楷體" w:hAnsi="標楷體"/>
              </w:rPr>
            </w:pPr>
          </w:p>
        </w:tc>
      </w:tr>
      <w:tr w:rsidR="00E24265" w:rsidRPr="00615D4B" w:rsidDel="00CB3FDD" w14:paraId="64842B86" w14:textId="55054079" w:rsidTr="005F76AD">
        <w:trPr>
          <w:trHeight w:val="291"/>
          <w:jc w:val="center"/>
          <w:del w:id="17309" w:author="阿毛" w:date="2021-05-21T17:54:00Z"/>
        </w:trPr>
        <w:tc>
          <w:tcPr>
            <w:tcW w:w="219" w:type="pct"/>
          </w:tcPr>
          <w:p w14:paraId="5C94345C" w14:textId="2796992A" w:rsidR="00E24265" w:rsidRPr="005E579A" w:rsidDel="00CB3FDD" w:rsidRDefault="00E24265" w:rsidP="005F76AD">
            <w:pPr>
              <w:pStyle w:val="af9"/>
              <w:numPr>
                <w:ilvl w:val="0"/>
                <w:numId w:val="60"/>
              </w:numPr>
              <w:ind w:leftChars="0"/>
              <w:rPr>
                <w:del w:id="17310" w:author="阿毛" w:date="2021-05-21T17:54:00Z"/>
                <w:rFonts w:ascii="標楷體" w:eastAsia="標楷體" w:hAnsi="標楷體"/>
              </w:rPr>
            </w:pPr>
          </w:p>
        </w:tc>
        <w:tc>
          <w:tcPr>
            <w:tcW w:w="756" w:type="pct"/>
          </w:tcPr>
          <w:p w14:paraId="3CA99A25" w14:textId="3206F627" w:rsidR="00E24265" w:rsidRPr="00615D4B" w:rsidDel="00CB3FDD" w:rsidRDefault="00E24265" w:rsidP="005F76AD">
            <w:pPr>
              <w:rPr>
                <w:del w:id="17311" w:author="阿毛" w:date="2021-05-21T17:54:00Z"/>
                <w:rFonts w:ascii="標楷體" w:eastAsia="標楷體" w:hAnsi="標楷體"/>
              </w:rPr>
            </w:pPr>
            <w:del w:id="17312" w:author="阿毛" w:date="2021-05-21T17:54:00Z">
              <w:r w:rsidRPr="004431A8" w:rsidDel="00CB3FDD">
                <w:rPr>
                  <w:rFonts w:ascii="標楷體" w:eastAsia="標楷體" w:hAnsi="標楷體" w:hint="eastAsia"/>
                </w:rPr>
                <w:delText>債務人通訊電話</w:delText>
              </w:r>
            </w:del>
          </w:p>
        </w:tc>
        <w:tc>
          <w:tcPr>
            <w:tcW w:w="624" w:type="pct"/>
          </w:tcPr>
          <w:p w14:paraId="518B466C" w14:textId="501E13E7" w:rsidR="00E24265" w:rsidRPr="00615D4B" w:rsidDel="00CB3FDD" w:rsidRDefault="00E24265" w:rsidP="005F76AD">
            <w:pPr>
              <w:rPr>
                <w:del w:id="17313" w:author="阿毛" w:date="2021-05-21T17:54:00Z"/>
                <w:rFonts w:ascii="標楷體" w:eastAsia="標楷體" w:hAnsi="標楷體"/>
              </w:rPr>
            </w:pPr>
          </w:p>
        </w:tc>
        <w:tc>
          <w:tcPr>
            <w:tcW w:w="624" w:type="pct"/>
          </w:tcPr>
          <w:p w14:paraId="671973ED" w14:textId="2CEE67AD" w:rsidR="00E24265" w:rsidRPr="00615D4B" w:rsidDel="00CB3FDD" w:rsidRDefault="00E24265" w:rsidP="005F76AD">
            <w:pPr>
              <w:rPr>
                <w:del w:id="17314" w:author="阿毛" w:date="2021-05-21T17:54:00Z"/>
                <w:rFonts w:ascii="標楷體" w:eastAsia="標楷體" w:hAnsi="標楷體"/>
              </w:rPr>
            </w:pPr>
          </w:p>
        </w:tc>
        <w:tc>
          <w:tcPr>
            <w:tcW w:w="537" w:type="pct"/>
          </w:tcPr>
          <w:p w14:paraId="56812B01" w14:textId="510C1AC2" w:rsidR="00E24265" w:rsidRPr="00615D4B" w:rsidDel="00CB3FDD" w:rsidRDefault="00E24265" w:rsidP="005F76AD">
            <w:pPr>
              <w:rPr>
                <w:del w:id="17315" w:author="阿毛" w:date="2021-05-21T17:54:00Z"/>
                <w:rFonts w:ascii="標楷體" w:eastAsia="標楷體" w:hAnsi="標楷體"/>
              </w:rPr>
            </w:pPr>
          </w:p>
        </w:tc>
        <w:tc>
          <w:tcPr>
            <w:tcW w:w="299" w:type="pct"/>
          </w:tcPr>
          <w:p w14:paraId="345BB263" w14:textId="586B662F" w:rsidR="00E24265" w:rsidRPr="00615D4B" w:rsidDel="00CB3FDD" w:rsidRDefault="00E24265" w:rsidP="005F76AD">
            <w:pPr>
              <w:rPr>
                <w:del w:id="17316" w:author="阿毛" w:date="2021-05-21T17:54:00Z"/>
                <w:rFonts w:ascii="標楷體" w:eastAsia="標楷體" w:hAnsi="標楷體"/>
              </w:rPr>
            </w:pPr>
          </w:p>
        </w:tc>
        <w:tc>
          <w:tcPr>
            <w:tcW w:w="299" w:type="pct"/>
          </w:tcPr>
          <w:p w14:paraId="3CD73E75" w14:textId="2B3BED85" w:rsidR="00E24265" w:rsidRPr="00615D4B" w:rsidDel="00CB3FDD" w:rsidRDefault="00E24265" w:rsidP="005F76AD">
            <w:pPr>
              <w:rPr>
                <w:del w:id="17317" w:author="阿毛" w:date="2021-05-21T17:54:00Z"/>
                <w:rFonts w:ascii="標楷體" w:eastAsia="標楷體" w:hAnsi="標楷體"/>
              </w:rPr>
            </w:pPr>
          </w:p>
        </w:tc>
        <w:tc>
          <w:tcPr>
            <w:tcW w:w="1643" w:type="pct"/>
          </w:tcPr>
          <w:p w14:paraId="2883D4B7" w14:textId="3513D5FE" w:rsidR="00E24265" w:rsidRPr="00615D4B" w:rsidDel="00CB3FDD" w:rsidRDefault="00E24265" w:rsidP="005F76AD">
            <w:pPr>
              <w:rPr>
                <w:del w:id="17318" w:author="阿毛" w:date="2021-05-21T17:54:00Z"/>
                <w:rFonts w:ascii="標楷體" w:eastAsia="標楷體" w:hAnsi="標楷體"/>
              </w:rPr>
            </w:pPr>
          </w:p>
        </w:tc>
      </w:tr>
      <w:tr w:rsidR="00E24265" w:rsidRPr="00615D4B" w:rsidDel="00CB3FDD" w14:paraId="3D032199" w14:textId="4E01C22B" w:rsidTr="005F76AD">
        <w:trPr>
          <w:trHeight w:val="291"/>
          <w:jc w:val="center"/>
          <w:del w:id="17319" w:author="阿毛" w:date="2021-05-21T17:54:00Z"/>
        </w:trPr>
        <w:tc>
          <w:tcPr>
            <w:tcW w:w="219" w:type="pct"/>
          </w:tcPr>
          <w:p w14:paraId="3D86929D" w14:textId="45873B92" w:rsidR="00E24265" w:rsidRPr="005E579A" w:rsidDel="00CB3FDD" w:rsidRDefault="00E24265" w:rsidP="005F76AD">
            <w:pPr>
              <w:pStyle w:val="af9"/>
              <w:numPr>
                <w:ilvl w:val="0"/>
                <w:numId w:val="60"/>
              </w:numPr>
              <w:ind w:leftChars="0"/>
              <w:rPr>
                <w:del w:id="17320" w:author="阿毛" w:date="2021-05-21T17:54:00Z"/>
                <w:rFonts w:ascii="標楷體" w:eastAsia="標楷體" w:hAnsi="標楷體"/>
              </w:rPr>
            </w:pPr>
          </w:p>
        </w:tc>
        <w:tc>
          <w:tcPr>
            <w:tcW w:w="756" w:type="pct"/>
          </w:tcPr>
          <w:p w14:paraId="6EB37031" w14:textId="1288DE60" w:rsidR="00E24265" w:rsidRPr="00615D4B" w:rsidDel="00CB3FDD" w:rsidRDefault="00E24265" w:rsidP="005F76AD">
            <w:pPr>
              <w:rPr>
                <w:del w:id="17321" w:author="阿毛" w:date="2021-05-21T17:54:00Z"/>
                <w:rFonts w:ascii="標楷體" w:eastAsia="標楷體" w:hAnsi="標楷體"/>
              </w:rPr>
            </w:pPr>
            <w:del w:id="17322" w:author="阿毛" w:date="2021-05-21T17:54:00Z">
              <w:r w:rsidRPr="004431A8" w:rsidDel="00CB3FDD">
                <w:rPr>
                  <w:rFonts w:ascii="標楷體" w:eastAsia="標楷體" w:hAnsi="標楷體" w:hint="eastAsia"/>
                </w:rPr>
                <w:delText>債務人行動電話</w:delText>
              </w:r>
            </w:del>
          </w:p>
        </w:tc>
        <w:tc>
          <w:tcPr>
            <w:tcW w:w="624" w:type="pct"/>
          </w:tcPr>
          <w:p w14:paraId="74E3FBDD" w14:textId="27C7D621" w:rsidR="00E24265" w:rsidRPr="00615D4B" w:rsidDel="00CB3FDD" w:rsidRDefault="00E24265" w:rsidP="005F76AD">
            <w:pPr>
              <w:rPr>
                <w:del w:id="17323" w:author="阿毛" w:date="2021-05-21T17:54:00Z"/>
                <w:rFonts w:ascii="標楷體" w:eastAsia="標楷體" w:hAnsi="標楷體"/>
              </w:rPr>
            </w:pPr>
          </w:p>
        </w:tc>
        <w:tc>
          <w:tcPr>
            <w:tcW w:w="624" w:type="pct"/>
          </w:tcPr>
          <w:p w14:paraId="6942350F" w14:textId="386E6DE1" w:rsidR="00E24265" w:rsidRPr="00615D4B" w:rsidDel="00CB3FDD" w:rsidRDefault="00E24265" w:rsidP="005F76AD">
            <w:pPr>
              <w:rPr>
                <w:del w:id="17324" w:author="阿毛" w:date="2021-05-21T17:54:00Z"/>
                <w:rFonts w:ascii="標楷體" w:eastAsia="標楷體" w:hAnsi="標楷體"/>
              </w:rPr>
            </w:pPr>
          </w:p>
        </w:tc>
        <w:tc>
          <w:tcPr>
            <w:tcW w:w="537" w:type="pct"/>
          </w:tcPr>
          <w:p w14:paraId="2BFA7052" w14:textId="7F7A2BEC" w:rsidR="00E24265" w:rsidRPr="00615D4B" w:rsidDel="00CB3FDD" w:rsidRDefault="00E24265" w:rsidP="005F76AD">
            <w:pPr>
              <w:rPr>
                <w:del w:id="17325" w:author="阿毛" w:date="2021-05-21T17:54:00Z"/>
                <w:rFonts w:ascii="標楷體" w:eastAsia="標楷體" w:hAnsi="標楷體"/>
              </w:rPr>
            </w:pPr>
          </w:p>
        </w:tc>
        <w:tc>
          <w:tcPr>
            <w:tcW w:w="299" w:type="pct"/>
          </w:tcPr>
          <w:p w14:paraId="41B3B488" w14:textId="0CF3FF1D" w:rsidR="00E24265" w:rsidRPr="00615D4B" w:rsidDel="00CB3FDD" w:rsidRDefault="00E24265" w:rsidP="005F76AD">
            <w:pPr>
              <w:rPr>
                <w:del w:id="17326" w:author="阿毛" w:date="2021-05-21T17:54:00Z"/>
                <w:rFonts w:ascii="標楷體" w:eastAsia="標楷體" w:hAnsi="標楷體"/>
              </w:rPr>
            </w:pPr>
          </w:p>
        </w:tc>
        <w:tc>
          <w:tcPr>
            <w:tcW w:w="299" w:type="pct"/>
          </w:tcPr>
          <w:p w14:paraId="2621AED5" w14:textId="078EB11D" w:rsidR="00E24265" w:rsidRPr="00615D4B" w:rsidDel="00CB3FDD" w:rsidRDefault="00E24265" w:rsidP="005F76AD">
            <w:pPr>
              <w:rPr>
                <w:del w:id="17327" w:author="阿毛" w:date="2021-05-21T17:54:00Z"/>
                <w:rFonts w:ascii="標楷體" w:eastAsia="標楷體" w:hAnsi="標楷體"/>
              </w:rPr>
            </w:pPr>
          </w:p>
        </w:tc>
        <w:tc>
          <w:tcPr>
            <w:tcW w:w="1643" w:type="pct"/>
          </w:tcPr>
          <w:p w14:paraId="753CEAA8" w14:textId="082D5425" w:rsidR="00E24265" w:rsidRPr="00615D4B" w:rsidDel="00CB3FDD" w:rsidRDefault="00E24265" w:rsidP="005F76AD">
            <w:pPr>
              <w:rPr>
                <w:del w:id="17328" w:author="阿毛" w:date="2021-05-21T17:54:00Z"/>
                <w:rFonts w:ascii="標楷體" w:eastAsia="標楷體" w:hAnsi="標楷體"/>
              </w:rPr>
            </w:pPr>
          </w:p>
        </w:tc>
      </w:tr>
      <w:tr w:rsidR="00E24265" w:rsidRPr="00615D4B" w:rsidDel="00CB3FDD" w14:paraId="47658C3F" w14:textId="0E503A97" w:rsidTr="005F76AD">
        <w:trPr>
          <w:trHeight w:val="291"/>
          <w:jc w:val="center"/>
          <w:del w:id="17329" w:author="阿毛" w:date="2021-05-21T17:54:00Z"/>
        </w:trPr>
        <w:tc>
          <w:tcPr>
            <w:tcW w:w="219" w:type="pct"/>
          </w:tcPr>
          <w:p w14:paraId="3C2CBA15" w14:textId="3482C456" w:rsidR="00E24265" w:rsidRPr="005E579A" w:rsidDel="00CB3FDD" w:rsidRDefault="00E24265" w:rsidP="005F76AD">
            <w:pPr>
              <w:pStyle w:val="af9"/>
              <w:numPr>
                <w:ilvl w:val="0"/>
                <w:numId w:val="60"/>
              </w:numPr>
              <w:ind w:leftChars="0"/>
              <w:rPr>
                <w:del w:id="17330" w:author="阿毛" w:date="2021-05-21T17:54:00Z"/>
                <w:rFonts w:ascii="標楷體" w:eastAsia="標楷體" w:hAnsi="標楷體"/>
              </w:rPr>
            </w:pPr>
          </w:p>
        </w:tc>
        <w:tc>
          <w:tcPr>
            <w:tcW w:w="756" w:type="pct"/>
          </w:tcPr>
          <w:p w14:paraId="1AEB86C1" w14:textId="32DD5F80" w:rsidR="00E24265" w:rsidRPr="00615D4B" w:rsidDel="00CB3FDD" w:rsidRDefault="00E24265" w:rsidP="005F76AD">
            <w:pPr>
              <w:rPr>
                <w:del w:id="17331" w:author="阿毛" w:date="2021-05-21T17:54:00Z"/>
                <w:rFonts w:ascii="標楷體" w:eastAsia="標楷體" w:hAnsi="標楷體"/>
              </w:rPr>
            </w:pPr>
            <w:del w:id="17332" w:author="阿毛" w:date="2021-05-21T17:54:00Z">
              <w:r w:rsidRPr="004431A8" w:rsidDel="00CB3FDD">
                <w:rPr>
                  <w:rFonts w:ascii="標楷體" w:eastAsia="標楷體" w:hAnsi="標楷體" w:hint="eastAsia"/>
                </w:rPr>
                <w:delText>轉JCIC文字檔日期</w:delText>
              </w:r>
            </w:del>
          </w:p>
        </w:tc>
        <w:tc>
          <w:tcPr>
            <w:tcW w:w="624" w:type="pct"/>
          </w:tcPr>
          <w:p w14:paraId="589D6CC2" w14:textId="71A57FA6" w:rsidR="00E24265" w:rsidRPr="00615D4B" w:rsidDel="00CB3FDD" w:rsidRDefault="00E24265" w:rsidP="005F76AD">
            <w:pPr>
              <w:rPr>
                <w:del w:id="17333" w:author="阿毛" w:date="2021-05-21T17:54:00Z"/>
                <w:rFonts w:ascii="標楷體" w:eastAsia="標楷體" w:hAnsi="標楷體"/>
              </w:rPr>
            </w:pPr>
          </w:p>
        </w:tc>
        <w:tc>
          <w:tcPr>
            <w:tcW w:w="624" w:type="pct"/>
          </w:tcPr>
          <w:p w14:paraId="2A6235BB" w14:textId="751EEE73" w:rsidR="00E24265" w:rsidRPr="00615D4B" w:rsidDel="00CB3FDD" w:rsidRDefault="00E24265" w:rsidP="005F76AD">
            <w:pPr>
              <w:rPr>
                <w:del w:id="17334" w:author="阿毛" w:date="2021-05-21T17:54:00Z"/>
                <w:rFonts w:ascii="標楷體" w:eastAsia="標楷體" w:hAnsi="標楷體"/>
              </w:rPr>
            </w:pPr>
          </w:p>
        </w:tc>
        <w:tc>
          <w:tcPr>
            <w:tcW w:w="537" w:type="pct"/>
          </w:tcPr>
          <w:p w14:paraId="14B405F4" w14:textId="3EAEA864" w:rsidR="00E24265" w:rsidRPr="00615D4B" w:rsidDel="00CB3FDD" w:rsidRDefault="00E24265" w:rsidP="005F76AD">
            <w:pPr>
              <w:rPr>
                <w:del w:id="17335" w:author="阿毛" w:date="2021-05-21T17:54:00Z"/>
                <w:rFonts w:ascii="標楷體" w:eastAsia="標楷體" w:hAnsi="標楷體"/>
              </w:rPr>
            </w:pPr>
          </w:p>
        </w:tc>
        <w:tc>
          <w:tcPr>
            <w:tcW w:w="299" w:type="pct"/>
          </w:tcPr>
          <w:p w14:paraId="59550BE6" w14:textId="4D7ECC7C" w:rsidR="00E24265" w:rsidRPr="00615D4B" w:rsidDel="00CB3FDD" w:rsidRDefault="00E24265" w:rsidP="005F76AD">
            <w:pPr>
              <w:rPr>
                <w:del w:id="17336" w:author="阿毛" w:date="2021-05-21T17:54:00Z"/>
                <w:rFonts w:ascii="標楷體" w:eastAsia="標楷體" w:hAnsi="標楷體"/>
              </w:rPr>
            </w:pPr>
          </w:p>
        </w:tc>
        <w:tc>
          <w:tcPr>
            <w:tcW w:w="299" w:type="pct"/>
          </w:tcPr>
          <w:p w14:paraId="2EB6617B" w14:textId="147787D1" w:rsidR="00E24265" w:rsidRPr="00615D4B" w:rsidDel="00CB3FDD" w:rsidRDefault="00E24265" w:rsidP="005F76AD">
            <w:pPr>
              <w:rPr>
                <w:del w:id="17337" w:author="阿毛" w:date="2021-05-21T17:54:00Z"/>
                <w:rFonts w:ascii="標楷體" w:eastAsia="標楷體" w:hAnsi="標楷體"/>
              </w:rPr>
            </w:pPr>
          </w:p>
        </w:tc>
        <w:tc>
          <w:tcPr>
            <w:tcW w:w="1643" w:type="pct"/>
          </w:tcPr>
          <w:p w14:paraId="25C666E1" w14:textId="48A21D70" w:rsidR="00E24265" w:rsidRPr="00615D4B" w:rsidDel="00CB3FDD" w:rsidRDefault="00E24265" w:rsidP="005F76AD">
            <w:pPr>
              <w:rPr>
                <w:del w:id="17338" w:author="阿毛" w:date="2021-05-21T17:54:00Z"/>
                <w:rFonts w:ascii="標楷體" w:eastAsia="標楷體" w:hAnsi="標楷體"/>
              </w:rPr>
            </w:pPr>
          </w:p>
        </w:tc>
      </w:tr>
    </w:tbl>
    <w:p w14:paraId="1DC223CE" w14:textId="36E471B9" w:rsidR="00E24265" w:rsidDel="00CB3FDD" w:rsidRDefault="00E24265" w:rsidP="00F62379">
      <w:pPr>
        <w:pStyle w:val="42"/>
        <w:spacing w:after="72"/>
        <w:ind w:leftChars="0" w:left="0"/>
        <w:rPr>
          <w:del w:id="17339" w:author="阿毛" w:date="2021-05-21T17:54:00Z"/>
          <w:rFonts w:hAnsi="標楷體"/>
        </w:rPr>
      </w:pPr>
    </w:p>
    <w:p w14:paraId="3BE46449" w14:textId="0AEF85FF" w:rsidR="00E24265" w:rsidDel="00CB3FDD" w:rsidRDefault="00E24265">
      <w:pPr>
        <w:widowControl/>
        <w:rPr>
          <w:del w:id="17340" w:author="阿毛" w:date="2021-05-21T17:54:00Z"/>
          <w:rFonts w:ascii="Arial" w:eastAsia="標楷體" w:hAnsi="標楷體" w:cs="標楷體"/>
          <w:kern w:val="0"/>
          <w:szCs w:val="28"/>
        </w:rPr>
      </w:pPr>
      <w:del w:id="17341" w:author="阿毛" w:date="2021-05-21T17:54:00Z">
        <w:r w:rsidDel="00CB3FDD">
          <w:rPr>
            <w:rFonts w:hAnsi="標楷體"/>
          </w:rPr>
          <w:br w:type="page"/>
        </w:r>
      </w:del>
    </w:p>
    <w:p w14:paraId="43E8252D" w14:textId="6DF4437E" w:rsidR="00E24265" w:rsidRPr="00A03472" w:rsidDel="00CB3FDD" w:rsidRDefault="00E24265">
      <w:pPr>
        <w:pStyle w:val="3"/>
        <w:numPr>
          <w:ilvl w:val="2"/>
          <w:numId w:val="118"/>
        </w:numPr>
        <w:rPr>
          <w:del w:id="17342" w:author="阿毛" w:date="2021-05-21T17:54:00Z"/>
          <w:rFonts w:ascii="標楷體" w:hAnsi="標楷體"/>
        </w:rPr>
        <w:pPrChange w:id="17343" w:author="智誠 楊" w:date="2021-05-10T09:53:00Z">
          <w:pPr>
            <w:pStyle w:val="3"/>
            <w:numPr>
              <w:ilvl w:val="2"/>
              <w:numId w:val="1"/>
            </w:numPr>
            <w:ind w:left="1247" w:hanging="680"/>
          </w:pPr>
        </w:pPrChange>
      </w:pPr>
      <w:del w:id="17344" w:author="阿毛" w:date="2021-05-21T17:54:00Z">
        <w:r w:rsidDel="00CB3FDD">
          <w:rPr>
            <w:rFonts w:ascii="標楷體" w:hAnsi="標楷體"/>
          </w:rPr>
          <w:lastRenderedPageBreak/>
          <w:delText>L</w:delText>
        </w:r>
        <w:r w:rsidDel="00CB3FDD">
          <w:rPr>
            <w:rFonts w:ascii="標楷體" w:hAnsi="標楷體" w:hint="eastAsia"/>
          </w:rPr>
          <w:delText>8332</w:delText>
        </w:r>
        <w:r w:rsidRPr="0041785D" w:rsidDel="00CB3FDD">
          <w:rPr>
            <w:rFonts w:ascii="標楷體" w:hAnsi="標楷體" w:hint="eastAsia"/>
          </w:rPr>
          <w:delText>前置調解結案通知資料</w:delText>
        </w:r>
      </w:del>
    </w:p>
    <w:p w14:paraId="3BE71553" w14:textId="575E83A7" w:rsidR="00E24265" w:rsidRPr="003972CE" w:rsidDel="00CB3FDD" w:rsidRDefault="00E24265">
      <w:pPr>
        <w:pStyle w:val="a"/>
        <w:rPr>
          <w:del w:id="17345" w:author="阿毛" w:date="2021-05-21T17:54:00Z"/>
        </w:rPr>
      </w:pPr>
      <w:del w:id="17346"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9B8AA62" w14:textId="0590FC07" w:rsidTr="005F76AD">
        <w:trPr>
          <w:trHeight w:val="277"/>
          <w:del w:id="17347"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B29F329" w14:textId="0152825E" w:rsidR="00E24265" w:rsidRPr="00615D4B" w:rsidDel="00CB3FDD" w:rsidRDefault="00E24265" w:rsidP="005F76AD">
            <w:pPr>
              <w:rPr>
                <w:del w:id="17348" w:author="阿毛" w:date="2021-05-21T17:54:00Z"/>
                <w:rFonts w:ascii="標楷體" w:eastAsia="標楷體" w:hAnsi="標楷體"/>
              </w:rPr>
            </w:pPr>
            <w:del w:id="17349"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36235DA" w14:textId="5F27666B" w:rsidR="00E24265" w:rsidRPr="00615D4B" w:rsidDel="00CB3FDD" w:rsidRDefault="00E24265" w:rsidP="005F76AD">
            <w:pPr>
              <w:rPr>
                <w:del w:id="17350" w:author="阿毛" w:date="2021-05-21T17:54:00Z"/>
                <w:rFonts w:ascii="標楷體" w:eastAsia="標楷體" w:hAnsi="標楷體"/>
              </w:rPr>
            </w:pPr>
            <w:del w:id="17351" w:author="阿毛" w:date="2021-05-21T17:54:00Z">
              <w:r w:rsidRPr="0041785D" w:rsidDel="00CB3FDD">
                <w:rPr>
                  <w:rFonts w:ascii="標楷體" w:eastAsia="標楷體" w:hAnsi="標楷體" w:hint="eastAsia"/>
                </w:rPr>
                <w:delText>前置調解結案通知資料</w:delText>
              </w:r>
            </w:del>
          </w:p>
        </w:tc>
      </w:tr>
      <w:tr w:rsidR="00E24265" w:rsidRPr="00615D4B" w:rsidDel="00CB3FDD" w14:paraId="25EB86F5" w14:textId="67211600" w:rsidTr="005F76AD">
        <w:trPr>
          <w:trHeight w:val="277"/>
          <w:del w:id="1735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C6D68A9" w14:textId="67AA5F43" w:rsidR="00E24265" w:rsidRPr="00615D4B" w:rsidDel="00CB3FDD" w:rsidRDefault="00E24265" w:rsidP="005F76AD">
            <w:pPr>
              <w:rPr>
                <w:del w:id="17353" w:author="阿毛" w:date="2021-05-21T17:54:00Z"/>
                <w:rFonts w:ascii="標楷體" w:eastAsia="標楷體" w:hAnsi="標楷體"/>
              </w:rPr>
            </w:pPr>
            <w:del w:id="17354"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3C550D49" w14:textId="0E156DC7" w:rsidR="00E24265" w:rsidRPr="00615D4B" w:rsidDel="00CB3FDD" w:rsidRDefault="00E24265" w:rsidP="005F76AD">
            <w:pPr>
              <w:rPr>
                <w:del w:id="17355" w:author="阿毛" w:date="2021-05-21T17:54:00Z"/>
                <w:rFonts w:ascii="標楷體" w:eastAsia="標楷體" w:hAnsi="標楷體"/>
              </w:rPr>
            </w:pPr>
          </w:p>
        </w:tc>
      </w:tr>
      <w:tr w:rsidR="00E24265" w:rsidRPr="00615D4B" w:rsidDel="00CB3FDD" w14:paraId="4589B621" w14:textId="01C78956" w:rsidTr="005F76AD">
        <w:trPr>
          <w:trHeight w:val="773"/>
          <w:del w:id="1735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7A52BE3" w14:textId="505B15B9" w:rsidR="00E24265" w:rsidRPr="00615D4B" w:rsidDel="00CB3FDD" w:rsidRDefault="00E24265" w:rsidP="005F76AD">
            <w:pPr>
              <w:rPr>
                <w:del w:id="17357" w:author="阿毛" w:date="2021-05-21T17:54:00Z"/>
                <w:rFonts w:ascii="標楷體" w:eastAsia="標楷體" w:hAnsi="標楷體"/>
              </w:rPr>
            </w:pPr>
            <w:del w:id="17358"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69176DB" w14:textId="515D425B" w:rsidR="00E24265" w:rsidRPr="00615D4B" w:rsidDel="00CB3FDD" w:rsidRDefault="00E24265" w:rsidP="005F76AD">
            <w:pPr>
              <w:rPr>
                <w:del w:id="17359" w:author="阿毛" w:date="2021-05-21T17:54:00Z"/>
                <w:rFonts w:ascii="標楷體" w:eastAsia="標楷體" w:hAnsi="標楷體"/>
              </w:rPr>
            </w:pPr>
          </w:p>
        </w:tc>
      </w:tr>
      <w:tr w:rsidR="00E24265" w:rsidRPr="00615D4B" w:rsidDel="00CB3FDD" w14:paraId="5D3DA3A4" w14:textId="16C4578B" w:rsidTr="005F76AD">
        <w:trPr>
          <w:trHeight w:val="321"/>
          <w:del w:id="1736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F1CF285" w14:textId="297C7691" w:rsidR="00E24265" w:rsidRPr="00615D4B" w:rsidDel="00CB3FDD" w:rsidRDefault="00E24265" w:rsidP="005F76AD">
            <w:pPr>
              <w:rPr>
                <w:del w:id="17361" w:author="阿毛" w:date="2021-05-21T17:54:00Z"/>
                <w:rFonts w:ascii="標楷體" w:eastAsia="標楷體" w:hAnsi="標楷體"/>
              </w:rPr>
            </w:pPr>
            <w:del w:id="17362"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2490ACB0" w14:textId="26DD66FA" w:rsidR="00E24265" w:rsidRPr="00615D4B" w:rsidDel="00CB3FDD" w:rsidRDefault="00E24265" w:rsidP="005F76AD">
            <w:pPr>
              <w:rPr>
                <w:del w:id="17363" w:author="阿毛" w:date="2021-05-21T17:54:00Z"/>
                <w:rFonts w:ascii="標楷體" w:eastAsia="標楷體" w:hAnsi="標楷體"/>
              </w:rPr>
            </w:pPr>
          </w:p>
        </w:tc>
      </w:tr>
      <w:tr w:rsidR="00E24265" w:rsidRPr="00615D4B" w:rsidDel="00CB3FDD" w14:paraId="67466F6A" w14:textId="44ABA99E" w:rsidTr="005F76AD">
        <w:trPr>
          <w:trHeight w:val="1311"/>
          <w:del w:id="1736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0BBC444" w14:textId="30DB58F4" w:rsidR="00E24265" w:rsidRPr="00615D4B" w:rsidDel="00CB3FDD" w:rsidRDefault="00E24265" w:rsidP="005F76AD">
            <w:pPr>
              <w:rPr>
                <w:del w:id="17365" w:author="阿毛" w:date="2021-05-21T17:54:00Z"/>
                <w:rFonts w:ascii="標楷體" w:eastAsia="標楷體" w:hAnsi="標楷體"/>
              </w:rPr>
            </w:pPr>
            <w:del w:id="17366"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E651794" w14:textId="69F059A3" w:rsidR="00E24265" w:rsidRPr="00615D4B" w:rsidDel="00CB3FDD" w:rsidRDefault="00E24265" w:rsidP="005F76AD">
            <w:pPr>
              <w:rPr>
                <w:del w:id="17367" w:author="阿毛" w:date="2021-05-21T17:54:00Z"/>
                <w:rFonts w:ascii="標楷體" w:eastAsia="標楷體" w:hAnsi="標楷體"/>
              </w:rPr>
            </w:pPr>
          </w:p>
        </w:tc>
      </w:tr>
      <w:tr w:rsidR="00E24265" w:rsidRPr="00615D4B" w:rsidDel="00CB3FDD" w14:paraId="1550D34E" w14:textId="46A70408" w:rsidTr="005F76AD">
        <w:trPr>
          <w:trHeight w:val="278"/>
          <w:del w:id="1736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42D2FDE" w14:textId="5BF0EC93" w:rsidR="00E24265" w:rsidRPr="00615D4B" w:rsidDel="00CB3FDD" w:rsidRDefault="00E24265" w:rsidP="005F76AD">
            <w:pPr>
              <w:rPr>
                <w:del w:id="17369" w:author="阿毛" w:date="2021-05-21T17:54:00Z"/>
                <w:rFonts w:ascii="標楷體" w:eastAsia="標楷體" w:hAnsi="標楷體"/>
              </w:rPr>
            </w:pPr>
            <w:del w:id="17370"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49222E1" w14:textId="44B09DEA" w:rsidR="00E24265" w:rsidRPr="00615D4B" w:rsidDel="00CB3FDD" w:rsidRDefault="00E24265" w:rsidP="005F76AD">
            <w:pPr>
              <w:rPr>
                <w:del w:id="17371" w:author="阿毛" w:date="2021-05-21T17:54:00Z"/>
                <w:rFonts w:ascii="標楷體" w:eastAsia="標楷體" w:hAnsi="標楷體"/>
              </w:rPr>
            </w:pPr>
          </w:p>
        </w:tc>
      </w:tr>
      <w:tr w:rsidR="00E24265" w:rsidRPr="00615D4B" w:rsidDel="00CB3FDD" w14:paraId="6733F3CB" w14:textId="5213698F" w:rsidTr="005F76AD">
        <w:trPr>
          <w:trHeight w:val="358"/>
          <w:del w:id="1737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8C70856" w14:textId="48418FA3" w:rsidR="00E24265" w:rsidRPr="00615D4B" w:rsidDel="00CB3FDD" w:rsidRDefault="00E24265" w:rsidP="005F76AD">
            <w:pPr>
              <w:rPr>
                <w:del w:id="17373" w:author="阿毛" w:date="2021-05-21T17:54:00Z"/>
                <w:rFonts w:ascii="標楷體" w:eastAsia="標楷體" w:hAnsi="標楷體"/>
              </w:rPr>
            </w:pPr>
            <w:del w:id="17374"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697C380" w14:textId="163032A4" w:rsidR="00E24265" w:rsidRPr="00615D4B" w:rsidDel="00CB3FDD" w:rsidRDefault="00E24265" w:rsidP="005F76AD">
            <w:pPr>
              <w:rPr>
                <w:del w:id="17375" w:author="阿毛" w:date="2021-05-21T17:54:00Z"/>
                <w:rFonts w:ascii="標楷體" w:eastAsia="標楷體" w:hAnsi="標楷體"/>
              </w:rPr>
            </w:pPr>
          </w:p>
        </w:tc>
      </w:tr>
      <w:tr w:rsidR="00E24265" w:rsidRPr="00615D4B" w:rsidDel="00CB3FDD" w14:paraId="0DC317A8" w14:textId="3DF3C452" w:rsidTr="005F76AD">
        <w:trPr>
          <w:trHeight w:val="278"/>
          <w:del w:id="1737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F1C9AF9" w14:textId="2D9C0C99" w:rsidR="00E24265" w:rsidRPr="00615D4B" w:rsidDel="00CB3FDD" w:rsidRDefault="00E24265" w:rsidP="005F76AD">
            <w:pPr>
              <w:rPr>
                <w:del w:id="17377" w:author="阿毛" w:date="2021-05-21T17:54:00Z"/>
                <w:rFonts w:ascii="標楷體" w:eastAsia="標楷體" w:hAnsi="標楷體"/>
              </w:rPr>
            </w:pPr>
            <w:del w:id="17378"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7720F56" w14:textId="569C1C3A" w:rsidR="00E24265" w:rsidRPr="00615D4B" w:rsidDel="00CB3FDD" w:rsidRDefault="00E24265" w:rsidP="005F76AD">
            <w:pPr>
              <w:rPr>
                <w:del w:id="17379" w:author="阿毛" w:date="2021-05-21T17:54:00Z"/>
                <w:rFonts w:ascii="標楷體" w:eastAsia="標楷體" w:hAnsi="標楷體"/>
              </w:rPr>
            </w:pPr>
          </w:p>
        </w:tc>
      </w:tr>
    </w:tbl>
    <w:p w14:paraId="106F5177" w14:textId="4BBF632B" w:rsidR="00E24265" w:rsidDel="00CB3FDD" w:rsidRDefault="00E24265" w:rsidP="00E24265">
      <w:pPr>
        <w:rPr>
          <w:del w:id="17380" w:author="阿毛" w:date="2021-05-21T17:54:00Z"/>
        </w:rPr>
      </w:pPr>
    </w:p>
    <w:p w14:paraId="1994F602" w14:textId="0EFAF8F9" w:rsidR="00E24265" w:rsidRPr="00615D4B" w:rsidDel="00CB3FDD" w:rsidRDefault="00E24265">
      <w:pPr>
        <w:pStyle w:val="a"/>
        <w:rPr>
          <w:del w:id="17381" w:author="阿毛" w:date="2021-05-21T17:54:00Z"/>
        </w:rPr>
      </w:pPr>
      <w:del w:id="17382" w:author="阿毛" w:date="2021-05-21T17:54:00Z">
        <w:r w:rsidRPr="00615D4B" w:rsidDel="00CB3FDD">
          <w:delText>UI</w:delText>
        </w:r>
        <w:r w:rsidRPr="00615D4B" w:rsidDel="00CB3FDD">
          <w:delText>畫面</w:delText>
        </w:r>
      </w:del>
    </w:p>
    <w:p w14:paraId="02AE71EA" w14:textId="7FD25063" w:rsidR="00E24265" w:rsidDel="00CB3FDD" w:rsidRDefault="00E24265" w:rsidP="00E24265">
      <w:pPr>
        <w:pStyle w:val="42"/>
        <w:spacing w:after="72"/>
        <w:ind w:left="1133"/>
        <w:rPr>
          <w:del w:id="17383" w:author="阿毛" w:date="2021-05-21T17:54:00Z"/>
          <w:rFonts w:hAnsi="標楷體"/>
        </w:rPr>
      </w:pPr>
      <w:del w:id="17384" w:author="阿毛" w:date="2021-05-21T17:54:00Z">
        <w:r w:rsidRPr="00743962" w:rsidDel="00CB3FDD">
          <w:rPr>
            <w:rFonts w:hAnsi="標楷體" w:hint="eastAsia"/>
          </w:rPr>
          <w:delText>輸入畫面：</w:delText>
        </w:r>
      </w:del>
    </w:p>
    <w:p w14:paraId="7954C08C" w14:textId="3E24FCB2" w:rsidR="00E24265" w:rsidRPr="00A378AC" w:rsidDel="00CB3FDD" w:rsidRDefault="00E24265" w:rsidP="00E24265">
      <w:pPr>
        <w:pStyle w:val="42"/>
        <w:spacing w:after="72"/>
        <w:ind w:leftChars="0" w:left="0"/>
        <w:rPr>
          <w:del w:id="17385" w:author="阿毛" w:date="2021-05-21T17:54:00Z"/>
          <w:rFonts w:hAnsi="標楷體"/>
        </w:rPr>
      </w:pPr>
      <w:del w:id="17386" w:author="阿毛" w:date="2021-05-21T17:54:00Z">
        <w:r w:rsidRPr="00A378AC" w:rsidDel="00CB3FDD">
          <w:rPr>
            <w:rFonts w:hAnsi="標楷體"/>
            <w:noProof/>
          </w:rPr>
          <w:drawing>
            <wp:inline distT="0" distB="0" distL="0" distR="0" wp14:anchorId="070E6DD8" wp14:editId="4F98B908">
              <wp:extent cx="6664772" cy="200406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664772" cy="2004060"/>
                      </a:xfrm>
                      <a:prstGeom prst="rect">
                        <a:avLst/>
                      </a:prstGeom>
                    </pic:spPr>
                  </pic:pic>
                </a:graphicData>
              </a:graphic>
            </wp:inline>
          </w:drawing>
        </w:r>
      </w:del>
    </w:p>
    <w:p w14:paraId="436BB0F3" w14:textId="2BFF0CE3" w:rsidR="00E24265" w:rsidDel="00CB3FDD" w:rsidRDefault="00E24265" w:rsidP="00E24265">
      <w:pPr>
        <w:pStyle w:val="1text"/>
        <w:rPr>
          <w:del w:id="17387" w:author="阿毛" w:date="2021-05-21T17:54:00Z"/>
          <w:rFonts w:ascii="Times New Roman" w:hAnsi="Times New Roman"/>
        </w:rPr>
      </w:pPr>
    </w:p>
    <w:p w14:paraId="15702F06" w14:textId="4D94E110" w:rsidR="00E24265" w:rsidRPr="003972CE" w:rsidDel="00CB3FDD" w:rsidRDefault="00E24265">
      <w:pPr>
        <w:pStyle w:val="a"/>
        <w:rPr>
          <w:del w:id="17388" w:author="阿毛" w:date="2021-05-21T17:54:00Z"/>
        </w:rPr>
      </w:pPr>
      <w:del w:id="17389"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BBC7723" w14:textId="0E8CCFCA" w:rsidTr="005F76AD">
        <w:trPr>
          <w:trHeight w:val="388"/>
          <w:jc w:val="center"/>
          <w:del w:id="17390" w:author="阿毛" w:date="2021-05-21T17:54:00Z"/>
        </w:trPr>
        <w:tc>
          <w:tcPr>
            <w:tcW w:w="219" w:type="pct"/>
            <w:vMerge w:val="restart"/>
          </w:tcPr>
          <w:p w14:paraId="0BC8BD5E" w14:textId="655C0C3A" w:rsidR="00E24265" w:rsidRPr="00615D4B" w:rsidDel="00CB3FDD" w:rsidRDefault="00E24265" w:rsidP="005F76AD">
            <w:pPr>
              <w:rPr>
                <w:del w:id="17391" w:author="阿毛" w:date="2021-05-21T17:54:00Z"/>
                <w:rFonts w:ascii="標楷體" w:eastAsia="標楷體" w:hAnsi="標楷體"/>
              </w:rPr>
            </w:pPr>
            <w:del w:id="17392" w:author="阿毛" w:date="2021-05-21T17:54:00Z">
              <w:r w:rsidRPr="00615D4B" w:rsidDel="00CB3FDD">
                <w:rPr>
                  <w:rFonts w:ascii="標楷體" w:eastAsia="標楷體" w:hAnsi="標楷體"/>
                </w:rPr>
                <w:delText>序號</w:delText>
              </w:r>
            </w:del>
          </w:p>
        </w:tc>
        <w:tc>
          <w:tcPr>
            <w:tcW w:w="756" w:type="pct"/>
            <w:vMerge w:val="restart"/>
          </w:tcPr>
          <w:p w14:paraId="2F157DDD" w14:textId="25BC867F" w:rsidR="00E24265" w:rsidRPr="00615D4B" w:rsidDel="00CB3FDD" w:rsidRDefault="00E24265" w:rsidP="005F76AD">
            <w:pPr>
              <w:rPr>
                <w:del w:id="17393" w:author="阿毛" w:date="2021-05-21T17:54:00Z"/>
                <w:rFonts w:ascii="標楷體" w:eastAsia="標楷體" w:hAnsi="標楷體"/>
              </w:rPr>
            </w:pPr>
            <w:del w:id="17394" w:author="阿毛" w:date="2021-05-21T17:54:00Z">
              <w:r w:rsidRPr="00615D4B" w:rsidDel="00CB3FDD">
                <w:rPr>
                  <w:rFonts w:ascii="標楷體" w:eastAsia="標楷體" w:hAnsi="標楷體"/>
                </w:rPr>
                <w:delText>欄位</w:delText>
              </w:r>
            </w:del>
          </w:p>
        </w:tc>
        <w:tc>
          <w:tcPr>
            <w:tcW w:w="2382" w:type="pct"/>
            <w:gridSpan w:val="5"/>
          </w:tcPr>
          <w:p w14:paraId="668A6265" w14:textId="76B68E50" w:rsidR="00E24265" w:rsidRPr="00615D4B" w:rsidDel="00CB3FDD" w:rsidRDefault="00E24265" w:rsidP="005F76AD">
            <w:pPr>
              <w:jc w:val="center"/>
              <w:rPr>
                <w:del w:id="17395" w:author="阿毛" w:date="2021-05-21T17:54:00Z"/>
                <w:rFonts w:ascii="標楷體" w:eastAsia="標楷體" w:hAnsi="標楷體"/>
              </w:rPr>
            </w:pPr>
            <w:del w:id="17396" w:author="阿毛" w:date="2021-05-21T17:54:00Z">
              <w:r w:rsidRPr="00615D4B" w:rsidDel="00CB3FDD">
                <w:rPr>
                  <w:rFonts w:ascii="標楷體" w:eastAsia="標楷體" w:hAnsi="標楷體"/>
                </w:rPr>
                <w:delText>說明</w:delText>
              </w:r>
            </w:del>
          </w:p>
        </w:tc>
        <w:tc>
          <w:tcPr>
            <w:tcW w:w="1643" w:type="pct"/>
            <w:vMerge w:val="restart"/>
          </w:tcPr>
          <w:p w14:paraId="65EDB819" w14:textId="18123BCC" w:rsidR="00E24265" w:rsidRPr="00615D4B" w:rsidDel="00CB3FDD" w:rsidRDefault="00E24265" w:rsidP="005F76AD">
            <w:pPr>
              <w:rPr>
                <w:del w:id="17397" w:author="阿毛" w:date="2021-05-21T17:54:00Z"/>
                <w:rFonts w:ascii="標楷體" w:eastAsia="標楷體" w:hAnsi="標楷體"/>
              </w:rPr>
            </w:pPr>
            <w:del w:id="17398" w:author="阿毛" w:date="2021-05-21T17:54:00Z">
              <w:r w:rsidRPr="00615D4B" w:rsidDel="00CB3FDD">
                <w:rPr>
                  <w:rFonts w:ascii="標楷體" w:eastAsia="標楷體" w:hAnsi="標楷體"/>
                </w:rPr>
                <w:delText>處理邏輯及注意事項</w:delText>
              </w:r>
            </w:del>
          </w:p>
        </w:tc>
      </w:tr>
      <w:tr w:rsidR="00E24265" w:rsidRPr="00615D4B" w:rsidDel="00CB3FDD" w14:paraId="2EA4904B" w14:textId="01B72DB6" w:rsidTr="005F76AD">
        <w:trPr>
          <w:trHeight w:val="244"/>
          <w:jc w:val="center"/>
          <w:del w:id="17399" w:author="阿毛" w:date="2021-05-21T17:54:00Z"/>
        </w:trPr>
        <w:tc>
          <w:tcPr>
            <w:tcW w:w="219" w:type="pct"/>
            <w:vMerge/>
          </w:tcPr>
          <w:p w14:paraId="383374AC" w14:textId="4B0C2138" w:rsidR="00E24265" w:rsidRPr="00615D4B" w:rsidDel="00CB3FDD" w:rsidRDefault="00E24265" w:rsidP="005F76AD">
            <w:pPr>
              <w:rPr>
                <w:del w:id="17400" w:author="阿毛" w:date="2021-05-21T17:54:00Z"/>
                <w:rFonts w:ascii="標楷體" w:eastAsia="標楷體" w:hAnsi="標楷體"/>
              </w:rPr>
            </w:pPr>
          </w:p>
        </w:tc>
        <w:tc>
          <w:tcPr>
            <w:tcW w:w="756" w:type="pct"/>
            <w:vMerge/>
          </w:tcPr>
          <w:p w14:paraId="290FC72C" w14:textId="2B633AF6" w:rsidR="00E24265" w:rsidRPr="00615D4B" w:rsidDel="00CB3FDD" w:rsidRDefault="00E24265" w:rsidP="005F76AD">
            <w:pPr>
              <w:rPr>
                <w:del w:id="17401" w:author="阿毛" w:date="2021-05-21T17:54:00Z"/>
                <w:rFonts w:ascii="標楷體" w:eastAsia="標楷體" w:hAnsi="標楷體"/>
              </w:rPr>
            </w:pPr>
          </w:p>
        </w:tc>
        <w:tc>
          <w:tcPr>
            <w:tcW w:w="624" w:type="pct"/>
          </w:tcPr>
          <w:p w14:paraId="5D58B0E9" w14:textId="71AD7A1A" w:rsidR="00E24265" w:rsidRPr="00615D4B" w:rsidDel="00CB3FDD" w:rsidRDefault="00E24265" w:rsidP="005F76AD">
            <w:pPr>
              <w:rPr>
                <w:del w:id="17402" w:author="阿毛" w:date="2021-05-21T17:54:00Z"/>
                <w:rFonts w:ascii="標楷體" w:eastAsia="標楷體" w:hAnsi="標楷體"/>
              </w:rPr>
            </w:pPr>
            <w:del w:id="17403" w:author="阿毛" w:date="2021-05-21T17:54:00Z">
              <w:r w:rsidRPr="00615D4B" w:rsidDel="00CB3FDD">
                <w:rPr>
                  <w:rFonts w:ascii="標楷體" w:eastAsia="標楷體" w:hAnsi="標楷體" w:hint="eastAsia"/>
                </w:rPr>
                <w:delText>資料型態長度</w:delText>
              </w:r>
            </w:del>
          </w:p>
        </w:tc>
        <w:tc>
          <w:tcPr>
            <w:tcW w:w="624" w:type="pct"/>
          </w:tcPr>
          <w:p w14:paraId="2E87B0E3" w14:textId="4AA50309" w:rsidR="00E24265" w:rsidRPr="00615D4B" w:rsidDel="00CB3FDD" w:rsidRDefault="00E24265" w:rsidP="005F76AD">
            <w:pPr>
              <w:rPr>
                <w:del w:id="17404" w:author="阿毛" w:date="2021-05-21T17:54:00Z"/>
                <w:rFonts w:ascii="標楷體" w:eastAsia="標楷體" w:hAnsi="標楷體"/>
              </w:rPr>
            </w:pPr>
            <w:del w:id="17405" w:author="阿毛" w:date="2021-05-21T17:54:00Z">
              <w:r w:rsidRPr="00615D4B" w:rsidDel="00CB3FDD">
                <w:rPr>
                  <w:rFonts w:ascii="標楷體" w:eastAsia="標楷體" w:hAnsi="標楷體"/>
                </w:rPr>
                <w:delText>預設值</w:delText>
              </w:r>
            </w:del>
          </w:p>
        </w:tc>
        <w:tc>
          <w:tcPr>
            <w:tcW w:w="537" w:type="pct"/>
          </w:tcPr>
          <w:p w14:paraId="2699D0EE" w14:textId="390D2943" w:rsidR="00E24265" w:rsidRPr="00615D4B" w:rsidDel="00CB3FDD" w:rsidRDefault="00E24265" w:rsidP="005F76AD">
            <w:pPr>
              <w:rPr>
                <w:del w:id="17406" w:author="阿毛" w:date="2021-05-21T17:54:00Z"/>
                <w:rFonts w:ascii="標楷體" w:eastAsia="標楷體" w:hAnsi="標楷體"/>
              </w:rPr>
            </w:pPr>
            <w:del w:id="17407" w:author="阿毛" w:date="2021-05-21T17:54:00Z">
              <w:r w:rsidRPr="00615D4B" w:rsidDel="00CB3FDD">
                <w:rPr>
                  <w:rFonts w:ascii="標楷體" w:eastAsia="標楷體" w:hAnsi="標楷體"/>
                </w:rPr>
                <w:delText>選單內容</w:delText>
              </w:r>
            </w:del>
          </w:p>
        </w:tc>
        <w:tc>
          <w:tcPr>
            <w:tcW w:w="299" w:type="pct"/>
          </w:tcPr>
          <w:p w14:paraId="75F0F37A" w14:textId="7343CAF5" w:rsidR="00E24265" w:rsidRPr="00615D4B" w:rsidDel="00CB3FDD" w:rsidRDefault="00E24265" w:rsidP="005F76AD">
            <w:pPr>
              <w:rPr>
                <w:del w:id="17408" w:author="阿毛" w:date="2021-05-21T17:54:00Z"/>
                <w:rFonts w:ascii="標楷體" w:eastAsia="標楷體" w:hAnsi="標楷體"/>
              </w:rPr>
            </w:pPr>
            <w:del w:id="17409" w:author="阿毛" w:date="2021-05-21T17:54:00Z">
              <w:r w:rsidRPr="00615D4B" w:rsidDel="00CB3FDD">
                <w:rPr>
                  <w:rFonts w:ascii="標楷體" w:eastAsia="標楷體" w:hAnsi="標楷體"/>
                </w:rPr>
                <w:delText>必填</w:delText>
              </w:r>
            </w:del>
          </w:p>
        </w:tc>
        <w:tc>
          <w:tcPr>
            <w:tcW w:w="299" w:type="pct"/>
          </w:tcPr>
          <w:p w14:paraId="37B9984A" w14:textId="1BE6E341" w:rsidR="00E24265" w:rsidRPr="00615D4B" w:rsidDel="00CB3FDD" w:rsidRDefault="00E24265" w:rsidP="005F76AD">
            <w:pPr>
              <w:rPr>
                <w:del w:id="17410" w:author="阿毛" w:date="2021-05-21T17:54:00Z"/>
                <w:rFonts w:ascii="標楷體" w:eastAsia="標楷體" w:hAnsi="標楷體"/>
              </w:rPr>
            </w:pPr>
            <w:del w:id="17411" w:author="阿毛" w:date="2021-05-21T17:54:00Z">
              <w:r w:rsidRPr="00615D4B" w:rsidDel="00CB3FDD">
                <w:rPr>
                  <w:rFonts w:ascii="標楷體" w:eastAsia="標楷體" w:hAnsi="標楷體"/>
                </w:rPr>
                <w:delText>R/W</w:delText>
              </w:r>
            </w:del>
          </w:p>
        </w:tc>
        <w:tc>
          <w:tcPr>
            <w:tcW w:w="1643" w:type="pct"/>
            <w:vMerge/>
          </w:tcPr>
          <w:p w14:paraId="66142A38" w14:textId="03A8E71E" w:rsidR="00E24265" w:rsidRPr="00615D4B" w:rsidDel="00CB3FDD" w:rsidRDefault="00E24265" w:rsidP="005F76AD">
            <w:pPr>
              <w:rPr>
                <w:del w:id="17412" w:author="阿毛" w:date="2021-05-21T17:54:00Z"/>
                <w:rFonts w:ascii="標楷體" w:eastAsia="標楷體" w:hAnsi="標楷體"/>
              </w:rPr>
            </w:pPr>
          </w:p>
        </w:tc>
      </w:tr>
      <w:tr w:rsidR="00E24265" w:rsidRPr="00615D4B" w:rsidDel="00CB3FDD" w14:paraId="19672FAC" w14:textId="37E2449A" w:rsidTr="005F76AD">
        <w:trPr>
          <w:trHeight w:val="291"/>
          <w:jc w:val="center"/>
          <w:del w:id="17413" w:author="阿毛" w:date="2021-05-21T17:54:00Z"/>
        </w:trPr>
        <w:tc>
          <w:tcPr>
            <w:tcW w:w="219" w:type="pct"/>
          </w:tcPr>
          <w:p w14:paraId="7A4060F0" w14:textId="6B61615A" w:rsidR="00E24265" w:rsidRPr="005E579A" w:rsidDel="00CB3FDD" w:rsidRDefault="00E24265" w:rsidP="005F76AD">
            <w:pPr>
              <w:pStyle w:val="af9"/>
              <w:numPr>
                <w:ilvl w:val="0"/>
                <w:numId w:val="61"/>
              </w:numPr>
              <w:ind w:leftChars="0"/>
              <w:rPr>
                <w:del w:id="17414" w:author="阿毛" w:date="2021-05-21T17:54:00Z"/>
                <w:rFonts w:ascii="標楷體" w:eastAsia="標楷體" w:hAnsi="標楷體"/>
              </w:rPr>
            </w:pPr>
          </w:p>
        </w:tc>
        <w:tc>
          <w:tcPr>
            <w:tcW w:w="756" w:type="pct"/>
          </w:tcPr>
          <w:p w14:paraId="12D3D346" w14:textId="72D031AE" w:rsidR="00E24265" w:rsidRPr="00615D4B" w:rsidDel="00CB3FDD" w:rsidRDefault="00E24265" w:rsidP="005F76AD">
            <w:pPr>
              <w:rPr>
                <w:del w:id="17415" w:author="阿毛" w:date="2021-05-21T17:54:00Z"/>
                <w:rFonts w:ascii="標楷體" w:eastAsia="標楷體" w:hAnsi="標楷體"/>
              </w:rPr>
            </w:pPr>
            <w:del w:id="17416" w:author="阿毛" w:date="2021-05-21T17:54:00Z">
              <w:r w:rsidRPr="004431A8" w:rsidDel="00CB3FDD">
                <w:rPr>
                  <w:rFonts w:ascii="標楷體" w:eastAsia="標楷體" w:hAnsi="標楷體" w:hint="eastAsia"/>
                </w:rPr>
                <w:delText>交易代碼</w:delText>
              </w:r>
            </w:del>
          </w:p>
        </w:tc>
        <w:tc>
          <w:tcPr>
            <w:tcW w:w="624" w:type="pct"/>
          </w:tcPr>
          <w:p w14:paraId="635CD01C" w14:textId="380EC8D0" w:rsidR="00E24265" w:rsidRPr="00615D4B" w:rsidDel="00CB3FDD" w:rsidRDefault="00E24265" w:rsidP="005F76AD">
            <w:pPr>
              <w:rPr>
                <w:del w:id="17417" w:author="阿毛" w:date="2021-05-21T17:54:00Z"/>
                <w:rFonts w:ascii="標楷體" w:eastAsia="標楷體" w:hAnsi="標楷體"/>
              </w:rPr>
            </w:pPr>
          </w:p>
        </w:tc>
        <w:tc>
          <w:tcPr>
            <w:tcW w:w="624" w:type="pct"/>
          </w:tcPr>
          <w:p w14:paraId="7AA8BE66" w14:textId="2A3A9CEB" w:rsidR="00E24265" w:rsidRPr="00615D4B" w:rsidDel="00CB3FDD" w:rsidRDefault="00E24265" w:rsidP="005F76AD">
            <w:pPr>
              <w:rPr>
                <w:del w:id="17418" w:author="阿毛" w:date="2021-05-21T17:54:00Z"/>
                <w:rFonts w:ascii="標楷體" w:eastAsia="標楷體" w:hAnsi="標楷體"/>
              </w:rPr>
            </w:pPr>
          </w:p>
        </w:tc>
        <w:tc>
          <w:tcPr>
            <w:tcW w:w="537" w:type="pct"/>
          </w:tcPr>
          <w:p w14:paraId="369D5567" w14:textId="6E41BDCC" w:rsidR="00E24265" w:rsidRPr="00615D4B" w:rsidDel="00CB3FDD" w:rsidRDefault="00E24265" w:rsidP="005F76AD">
            <w:pPr>
              <w:rPr>
                <w:del w:id="17419" w:author="阿毛" w:date="2021-05-21T17:54:00Z"/>
                <w:rFonts w:ascii="標楷體" w:eastAsia="標楷體" w:hAnsi="標楷體"/>
              </w:rPr>
            </w:pPr>
            <w:del w:id="17420" w:author="阿毛" w:date="2021-05-21T17:54:00Z">
              <w:r w:rsidDel="00CB3FDD">
                <w:rPr>
                  <w:rFonts w:ascii="標楷體" w:eastAsia="標楷體" w:hAnsi="標楷體" w:hint="eastAsia"/>
                </w:rPr>
                <w:delText>下拉式選單</w:delText>
              </w:r>
            </w:del>
          </w:p>
        </w:tc>
        <w:tc>
          <w:tcPr>
            <w:tcW w:w="299" w:type="pct"/>
          </w:tcPr>
          <w:p w14:paraId="4CE21E1E" w14:textId="6B1B2A00" w:rsidR="00E24265" w:rsidRPr="00615D4B" w:rsidDel="00CB3FDD" w:rsidRDefault="00E24265" w:rsidP="005F76AD">
            <w:pPr>
              <w:rPr>
                <w:del w:id="17421" w:author="阿毛" w:date="2021-05-21T17:54:00Z"/>
                <w:rFonts w:ascii="標楷體" w:eastAsia="標楷體" w:hAnsi="標楷體"/>
              </w:rPr>
            </w:pPr>
          </w:p>
        </w:tc>
        <w:tc>
          <w:tcPr>
            <w:tcW w:w="299" w:type="pct"/>
          </w:tcPr>
          <w:p w14:paraId="19AA4C9A" w14:textId="0C273B9D" w:rsidR="00E24265" w:rsidRPr="00615D4B" w:rsidDel="00CB3FDD" w:rsidRDefault="00E24265" w:rsidP="005F76AD">
            <w:pPr>
              <w:rPr>
                <w:del w:id="17422" w:author="阿毛" w:date="2021-05-21T17:54:00Z"/>
                <w:rFonts w:ascii="標楷體" w:eastAsia="標楷體" w:hAnsi="標楷體"/>
              </w:rPr>
            </w:pPr>
          </w:p>
        </w:tc>
        <w:tc>
          <w:tcPr>
            <w:tcW w:w="1643" w:type="pct"/>
          </w:tcPr>
          <w:p w14:paraId="35497268" w14:textId="0B90FEAB" w:rsidR="00E24265" w:rsidDel="00CB3FDD" w:rsidRDefault="00E24265" w:rsidP="005F76AD">
            <w:pPr>
              <w:rPr>
                <w:del w:id="17423" w:author="阿毛" w:date="2021-05-21T17:54:00Z"/>
                <w:rFonts w:ascii="標楷體" w:eastAsia="標楷體" w:hAnsi="標楷體"/>
              </w:rPr>
            </w:pPr>
            <w:del w:id="17424" w:author="阿毛" w:date="2021-05-21T17:54:00Z">
              <w:r w:rsidRPr="000A7F55" w:rsidDel="00CB3FDD">
                <w:rPr>
                  <w:rFonts w:ascii="標楷體" w:eastAsia="標楷體" w:hAnsi="標楷體" w:hint="eastAsia"/>
                </w:rPr>
                <w:delText>1:新增</w:delText>
              </w:r>
            </w:del>
          </w:p>
          <w:p w14:paraId="5DB6DE0A" w14:textId="0FBAF4A4" w:rsidR="00E24265" w:rsidDel="00CB3FDD" w:rsidRDefault="00E24265" w:rsidP="005F76AD">
            <w:pPr>
              <w:rPr>
                <w:del w:id="17425" w:author="阿毛" w:date="2021-05-21T17:54:00Z"/>
                <w:rFonts w:ascii="標楷體" w:eastAsia="標楷體" w:hAnsi="標楷體"/>
              </w:rPr>
            </w:pPr>
            <w:del w:id="17426" w:author="阿毛" w:date="2021-05-21T17:54:00Z">
              <w:r w:rsidRPr="000A7F55" w:rsidDel="00CB3FDD">
                <w:rPr>
                  <w:rFonts w:ascii="標楷體" w:eastAsia="標楷體" w:hAnsi="標楷體" w:hint="eastAsia"/>
                </w:rPr>
                <w:delText>2:異動</w:delText>
              </w:r>
            </w:del>
          </w:p>
          <w:p w14:paraId="4B7112CE" w14:textId="44A32407" w:rsidR="00E24265" w:rsidDel="00CB3FDD" w:rsidRDefault="00E24265" w:rsidP="005F76AD">
            <w:pPr>
              <w:rPr>
                <w:del w:id="17427" w:author="阿毛" w:date="2021-05-21T17:54:00Z"/>
                <w:rFonts w:ascii="標楷體" w:eastAsia="標楷體" w:hAnsi="標楷體"/>
              </w:rPr>
            </w:pPr>
            <w:del w:id="17428" w:author="阿毛" w:date="2021-05-21T17:54:00Z">
              <w:r w:rsidRPr="000A7F55" w:rsidDel="00CB3FDD">
                <w:rPr>
                  <w:rFonts w:ascii="標楷體" w:eastAsia="標楷體" w:hAnsi="標楷體" w:hint="eastAsia"/>
                </w:rPr>
                <w:delText>3:補件</w:delText>
              </w:r>
            </w:del>
          </w:p>
          <w:p w14:paraId="4BEB3543" w14:textId="67DD8272" w:rsidR="00E24265" w:rsidRPr="00615D4B" w:rsidDel="00CB3FDD" w:rsidRDefault="00E24265" w:rsidP="005F76AD">
            <w:pPr>
              <w:rPr>
                <w:del w:id="17429" w:author="阿毛" w:date="2021-05-21T17:54:00Z"/>
                <w:rFonts w:ascii="標楷體" w:eastAsia="標楷體" w:hAnsi="標楷體"/>
              </w:rPr>
            </w:pPr>
            <w:del w:id="17430" w:author="阿毛" w:date="2021-05-21T17:54:00Z">
              <w:r w:rsidRPr="000A7F55" w:rsidDel="00CB3FDD">
                <w:rPr>
                  <w:rFonts w:ascii="標楷體" w:eastAsia="標楷體" w:hAnsi="標楷體" w:hint="eastAsia"/>
                </w:rPr>
                <w:delText>4:刪除</w:delText>
              </w:r>
            </w:del>
          </w:p>
        </w:tc>
      </w:tr>
      <w:tr w:rsidR="00E24265" w:rsidRPr="00615D4B" w:rsidDel="00CB3FDD" w14:paraId="293C9EB2" w14:textId="328FF5CF" w:rsidTr="005F76AD">
        <w:trPr>
          <w:trHeight w:val="291"/>
          <w:jc w:val="center"/>
          <w:del w:id="17431" w:author="阿毛" w:date="2021-05-21T17:54:00Z"/>
        </w:trPr>
        <w:tc>
          <w:tcPr>
            <w:tcW w:w="219" w:type="pct"/>
          </w:tcPr>
          <w:p w14:paraId="269C9547" w14:textId="7E6EA514" w:rsidR="00E24265" w:rsidRPr="005E579A" w:rsidDel="00CB3FDD" w:rsidRDefault="00E24265" w:rsidP="005F76AD">
            <w:pPr>
              <w:pStyle w:val="af9"/>
              <w:numPr>
                <w:ilvl w:val="0"/>
                <w:numId w:val="61"/>
              </w:numPr>
              <w:ind w:leftChars="0"/>
              <w:rPr>
                <w:del w:id="17432" w:author="阿毛" w:date="2021-05-21T17:54:00Z"/>
                <w:rFonts w:ascii="標楷體" w:eastAsia="標楷體" w:hAnsi="標楷體"/>
              </w:rPr>
            </w:pPr>
          </w:p>
        </w:tc>
        <w:tc>
          <w:tcPr>
            <w:tcW w:w="756" w:type="pct"/>
          </w:tcPr>
          <w:p w14:paraId="60179CAF" w14:textId="1289F544" w:rsidR="00E24265" w:rsidRPr="00615D4B" w:rsidDel="00CB3FDD" w:rsidRDefault="00E24265" w:rsidP="005F76AD">
            <w:pPr>
              <w:rPr>
                <w:del w:id="17433" w:author="阿毛" w:date="2021-05-21T17:54:00Z"/>
                <w:rFonts w:ascii="標楷體" w:eastAsia="標楷體" w:hAnsi="標楷體"/>
              </w:rPr>
            </w:pPr>
            <w:del w:id="17434" w:author="阿毛" w:date="2021-05-21T17:54:00Z">
              <w:r w:rsidRPr="004431A8" w:rsidDel="00CB3FDD">
                <w:rPr>
                  <w:rFonts w:ascii="標楷體" w:eastAsia="標楷體" w:hAnsi="標楷體" w:hint="eastAsia"/>
                </w:rPr>
                <w:delText>債務人IDN</w:delText>
              </w:r>
            </w:del>
          </w:p>
        </w:tc>
        <w:tc>
          <w:tcPr>
            <w:tcW w:w="624" w:type="pct"/>
          </w:tcPr>
          <w:p w14:paraId="04E2C1E4" w14:textId="5192FAAF" w:rsidR="00E24265" w:rsidRPr="00615D4B" w:rsidDel="00CB3FDD" w:rsidRDefault="00E24265" w:rsidP="005F76AD">
            <w:pPr>
              <w:rPr>
                <w:del w:id="17435" w:author="阿毛" w:date="2021-05-21T17:54:00Z"/>
                <w:rFonts w:ascii="標楷體" w:eastAsia="標楷體" w:hAnsi="標楷體"/>
              </w:rPr>
            </w:pPr>
          </w:p>
        </w:tc>
        <w:tc>
          <w:tcPr>
            <w:tcW w:w="624" w:type="pct"/>
          </w:tcPr>
          <w:p w14:paraId="0A34F2EA" w14:textId="0EA7E245" w:rsidR="00E24265" w:rsidRPr="00615D4B" w:rsidDel="00CB3FDD" w:rsidRDefault="00E24265" w:rsidP="005F76AD">
            <w:pPr>
              <w:rPr>
                <w:del w:id="17436" w:author="阿毛" w:date="2021-05-21T17:54:00Z"/>
                <w:rFonts w:ascii="標楷體" w:eastAsia="標楷體" w:hAnsi="標楷體"/>
              </w:rPr>
            </w:pPr>
          </w:p>
        </w:tc>
        <w:tc>
          <w:tcPr>
            <w:tcW w:w="537" w:type="pct"/>
          </w:tcPr>
          <w:p w14:paraId="2C57BF7E" w14:textId="59A02A9C" w:rsidR="00E24265" w:rsidRPr="00615D4B" w:rsidDel="00CB3FDD" w:rsidRDefault="00E24265" w:rsidP="005F76AD">
            <w:pPr>
              <w:rPr>
                <w:del w:id="17437" w:author="阿毛" w:date="2021-05-21T17:54:00Z"/>
                <w:rFonts w:ascii="標楷體" w:eastAsia="標楷體" w:hAnsi="標楷體"/>
              </w:rPr>
            </w:pPr>
          </w:p>
        </w:tc>
        <w:tc>
          <w:tcPr>
            <w:tcW w:w="299" w:type="pct"/>
          </w:tcPr>
          <w:p w14:paraId="3D5A1F5D" w14:textId="708F8FB1" w:rsidR="00E24265" w:rsidRPr="00615D4B" w:rsidDel="00CB3FDD" w:rsidRDefault="00E24265" w:rsidP="005F76AD">
            <w:pPr>
              <w:rPr>
                <w:del w:id="17438" w:author="阿毛" w:date="2021-05-21T17:54:00Z"/>
                <w:rFonts w:ascii="標楷體" w:eastAsia="標楷體" w:hAnsi="標楷體"/>
              </w:rPr>
            </w:pPr>
          </w:p>
        </w:tc>
        <w:tc>
          <w:tcPr>
            <w:tcW w:w="299" w:type="pct"/>
          </w:tcPr>
          <w:p w14:paraId="4571FD6A" w14:textId="4E885E27" w:rsidR="00E24265" w:rsidRPr="00615D4B" w:rsidDel="00CB3FDD" w:rsidRDefault="00E24265" w:rsidP="005F76AD">
            <w:pPr>
              <w:rPr>
                <w:del w:id="17439" w:author="阿毛" w:date="2021-05-21T17:54:00Z"/>
                <w:rFonts w:ascii="標楷體" w:eastAsia="標楷體" w:hAnsi="標楷體"/>
              </w:rPr>
            </w:pPr>
          </w:p>
        </w:tc>
        <w:tc>
          <w:tcPr>
            <w:tcW w:w="1643" w:type="pct"/>
          </w:tcPr>
          <w:p w14:paraId="4113A20D" w14:textId="6090EAE3" w:rsidR="00E24265" w:rsidRPr="00615D4B" w:rsidDel="00CB3FDD" w:rsidRDefault="00E24265" w:rsidP="005F76AD">
            <w:pPr>
              <w:rPr>
                <w:del w:id="17440" w:author="阿毛" w:date="2021-05-21T17:54:00Z"/>
                <w:rFonts w:ascii="標楷體" w:eastAsia="標楷體" w:hAnsi="標楷體"/>
              </w:rPr>
            </w:pPr>
          </w:p>
        </w:tc>
      </w:tr>
      <w:tr w:rsidR="00E24265" w:rsidRPr="00615D4B" w:rsidDel="00CB3FDD" w14:paraId="42AA4B13" w14:textId="1F3DA368" w:rsidTr="005F76AD">
        <w:trPr>
          <w:trHeight w:val="291"/>
          <w:jc w:val="center"/>
          <w:del w:id="17441" w:author="阿毛" w:date="2021-05-21T17:54:00Z"/>
        </w:trPr>
        <w:tc>
          <w:tcPr>
            <w:tcW w:w="219" w:type="pct"/>
          </w:tcPr>
          <w:p w14:paraId="15A0E191" w14:textId="57D5DCE4" w:rsidR="00E24265" w:rsidRPr="005E579A" w:rsidDel="00CB3FDD" w:rsidRDefault="00E24265" w:rsidP="005F76AD">
            <w:pPr>
              <w:pStyle w:val="af9"/>
              <w:numPr>
                <w:ilvl w:val="0"/>
                <w:numId w:val="61"/>
              </w:numPr>
              <w:ind w:leftChars="0"/>
              <w:rPr>
                <w:del w:id="17442" w:author="阿毛" w:date="2021-05-21T17:54:00Z"/>
                <w:rFonts w:ascii="標楷體" w:eastAsia="標楷體" w:hAnsi="標楷體"/>
              </w:rPr>
            </w:pPr>
          </w:p>
        </w:tc>
        <w:tc>
          <w:tcPr>
            <w:tcW w:w="756" w:type="pct"/>
          </w:tcPr>
          <w:p w14:paraId="57FA356A" w14:textId="75117751" w:rsidR="00E24265" w:rsidRPr="00615D4B" w:rsidDel="00CB3FDD" w:rsidRDefault="00E24265" w:rsidP="005F76AD">
            <w:pPr>
              <w:rPr>
                <w:del w:id="17443" w:author="阿毛" w:date="2021-05-21T17:54:00Z"/>
                <w:rFonts w:ascii="標楷體" w:eastAsia="標楷體" w:hAnsi="標楷體"/>
              </w:rPr>
            </w:pPr>
            <w:del w:id="17444" w:author="阿毛" w:date="2021-05-21T17:54:00Z">
              <w:r w:rsidRPr="004431A8" w:rsidDel="00CB3FDD">
                <w:rPr>
                  <w:rFonts w:ascii="標楷體" w:eastAsia="標楷體" w:hAnsi="標楷體" w:hint="eastAsia"/>
                </w:rPr>
                <w:delText>報送單位代號</w:delText>
              </w:r>
            </w:del>
          </w:p>
        </w:tc>
        <w:tc>
          <w:tcPr>
            <w:tcW w:w="624" w:type="pct"/>
          </w:tcPr>
          <w:p w14:paraId="34E01720" w14:textId="3A1B4348" w:rsidR="00E24265" w:rsidRPr="00615D4B" w:rsidDel="00CB3FDD" w:rsidRDefault="00E24265" w:rsidP="005F76AD">
            <w:pPr>
              <w:rPr>
                <w:del w:id="17445" w:author="阿毛" w:date="2021-05-21T17:54:00Z"/>
                <w:rFonts w:ascii="標楷體" w:eastAsia="標楷體" w:hAnsi="標楷體"/>
              </w:rPr>
            </w:pPr>
          </w:p>
        </w:tc>
        <w:tc>
          <w:tcPr>
            <w:tcW w:w="624" w:type="pct"/>
          </w:tcPr>
          <w:p w14:paraId="13E3E485" w14:textId="42F0E784" w:rsidR="00E24265" w:rsidRPr="00615D4B" w:rsidDel="00CB3FDD" w:rsidRDefault="00E24265" w:rsidP="005F76AD">
            <w:pPr>
              <w:rPr>
                <w:del w:id="17446" w:author="阿毛" w:date="2021-05-21T17:54:00Z"/>
                <w:rFonts w:ascii="標楷體" w:eastAsia="標楷體" w:hAnsi="標楷體"/>
              </w:rPr>
            </w:pPr>
          </w:p>
        </w:tc>
        <w:tc>
          <w:tcPr>
            <w:tcW w:w="537" w:type="pct"/>
          </w:tcPr>
          <w:p w14:paraId="28C27725" w14:textId="2EEE7BEF" w:rsidR="00E24265" w:rsidRPr="00615D4B" w:rsidDel="00CB3FDD" w:rsidRDefault="00E24265" w:rsidP="005F76AD">
            <w:pPr>
              <w:rPr>
                <w:del w:id="17447" w:author="阿毛" w:date="2021-05-21T17:54:00Z"/>
                <w:rFonts w:ascii="標楷體" w:eastAsia="標楷體" w:hAnsi="標楷體"/>
              </w:rPr>
            </w:pPr>
          </w:p>
        </w:tc>
        <w:tc>
          <w:tcPr>
            <w:tcW w:w="299" w:type="pct"/>
          </w:tcPr>
          <w:p w14:paraId="47617C17" w14:textId="0E155685" w:rsidR="00E24265" w:rsidRPr="00615D4B" w:rsidDel="00CB3FDD" w:rsidRDefault="00E24265" w:rsidP="005F76AD">
            <w:pPr>
              <w:rPr>
                <w:del w:id="17448" w:author="阿毛" w:date="2021-05-21T17:54:00Z"/>
                <w:rFonts w:ascii="標楷體" w:eastAsia="標楷體" w:hAnsi="標楷體"/>
              </w:rPr>
            </w:pPr>
          </w:p>
        </w:tc>
        <w:tc>
          <w:tcPr>
            <w:tcW w:w="299" w:type="pct"/>
          </w:tcPr>
          <w:p w14:paraId="01E25A4C" w14:textId="63A4E5DC" w:rsidR="00E24265" w:rsidRPr="00615D4B" w:rsidDel="00CB3FDD" w:rsidRDefault="00E24265" w:rsidP="005F76AD">
            <w:pPr>
              <w:rPr>
                <w:del w:id="17449" w:author="阿毛" w:date="2021-05-21T17:54:00Z"/>
                <w:rFonts w:ascii="標楷體" w:eastAsia="標楷體" w:hAnsi="標楷體"/>
              </w:rPr>
            </w:pPr>
          </w:p>
        </w:tc>
        <w:tc>
          <w:tcPr>
            <w:tcW w:w="1643" w:type="pct"/>
          </w:tcPr>
          <w:p w14:paraId="63AEC437" w14:textId="481315F1" w:rsidR="00E24265" w:rsidRPr="00615D4B" w:rsidDel="00CB3FDD" w:rsidRDefault="00E24265" w:rsidP="005F76AD">
            <w:pPr>
              <w:rPr>
                <w:del w:id="17450" w:author="阿毛" w:date="2021-05-21T17:54:00Z"/>
                <w:rFonts w:ascii="標楷體" w:eastAsia="標楷體" w:hAnsi="標楷體"/>
              </w:rPr>
            </w:pPr>
          </w:p>
        </w:tc>
      </w:tr>
      <w:tr w:rsidR="00E24265" w:rsidRPr="00615D4B" w:rsidDel="00CB3FDD" w14:paraId="0AA1A166" w14:textId="1E69D3C2" w:rsidTr="005F76AD">
        <w:trPr>
          <w:trHeight w:val="291"/>
          <w:jc w:val="center"/>
          <w:del w:id="17451" w:author="阿毛" w:date="2021-05-21T17:54:00Z"/>
        </w:trPr>
        <w:tc>
          <w:tcPr>
            <w:tcW w:w="219" w:type="pct"/>
          </w:tcPr>
          <w:p w14:paraId="1A0EE143" w14:textId="1AB292FE" w:rsidR="00E24265" w:rsidRPr="005E579A" w:rsidDel="00CB3FDD" w:rsidRDefault="00E24265" w:rsidP="005F76AD">
            <w:pPr>
              <w:pStyle w:val="af9"/>
              <w:numPr>
                <w:ilvl w:val="0"/>
                <w:numId w:val="61"/>
              </w:numPr>
              <w:ind w:leftChars="0"/>
              <w:rPr>
                <w:del w:id="17452" w:author="阿毛" w:date="2021-05-21T17:54:00Z"/>
                <w:rFonts w:ascii="標楷體" w:eastAsia="標楷體" w:hAnsi="標楷體"/>
              </w:rPr>
            </w:pPr>
          </w:p>
        </w:tc>
        <w:tc>
          <w:tcPr>
            <w:tcW w:w="756" w:type="pct"/>
          </w:tcPr>
          <w:p w14:paraId="47E47426" w14:textId="40AD635C" w:rsidR="00E24265" w:rsidRPr="00615D4B" w:rsidDel="00CB3FDD" w:rsidRDefault="00E24265" w:rsidP="005F76AD">
            <w:pPr>
              <w:rPr>
                <w:del w:id="17453" w:author="阿毛" w:date="2021-05-21T17:54:00Z"/>
                <w:rFonts w:ascii="標楷體" w:eastAsia="標楷體" w:hAnsi="標楷體"/>
              </w:rPr>
            </w:pPr>
            <w:del w:id="17454" w:author="阿毛" w:date="2021-05-21T17:54:00Z">
              <w:r w:rsidRPr="004431A8" w:rsidDel="00CB3FDD">
                <w:rPr>
                  <w:rFonts w:ascii="標楷體" w:eastAsia="標楷體" w:hAnsi="標楷體" w:hint="eastAsia"/>
                </w:rPr>
                <w:delText>調解申請日</w:delText>
              </w:r>
            </w:del>
          </w:p>
        </w:tc>
        <w:tc>
          <w:tcPr>
            <w:tcW w:w="624" w:type="pct"/>
          </w:tcPr>
          <w:p w14:paraId="2248A11C" w14:textId="56C99F94" w:rsidR="00E24265" w:rsidRPr="00615D4B" w:rsidDel="00CB3FDD" w:rsidRDefault="00E24265" w:rsidP="005F76AD">
            <w:pPr>
              <w:rPr>
                <w:del w:id="17455" w:author="阿毛" w:date="2021-05-21T17:54:00Z"/>
                <w:rFonts w:ascii="標楷體" w:eastAsia="標楷體" w:hAnsi="標楷體"/>
              </w:rPr>
            </w:pPr>
          </w:p>
        </w:tc>
        <w:tc>
          <w:tcPr>
            <w:tcW w:w="624" w:type="pct"/>
          </w:tcPr>
          <w:p w14:paraId="575977B4" w14:textId="0FFBE4D5" w:rsidR="00E24265" w:rsidRPr="00615D4B" w:rsidDel="00CB3FDD" w:rsidRDefault="00E24265" w:rsidP="005F76AD">
            <w:pPr>
              <w:rPr>
                <w:del w:id="17456" w:author="阿毛" w:date="2021-05-21T17:54:00Z"/>
                <w:rFonts w:ascii="標楷體" w:eastAsia="標楷體" w:hAnsi="標楷體"/>
              </w:rPr>
            </w:pPr>
          </w:p>
        </w:tc>
        <w:tc>
          <w:tcPr>
            <w:tcW w:w="537" w:type="pct"/>
          </w:tcPr>
          <w:p w14:paraId="1E5207A3" w14:textId="4D8680B7" w:rsidR="00E24265" w:rsidRPr="00615D4B" w:rsidDel="00CB3FDD" w:rsidRDefault="00E24265" w:rsidP="005F76AD">
            <w:pPr>
              <w:rPr>
                <w:del w:id="17457" w:author="阿毛" w:date="2021-05-21T17:54:00Z"/>
                <w:rFonts w:ascii="標楷體" w:eastAsia="標楷體" w:hAnsi="標楷體"/>
              </w:rPr>
            </w:pPr>
          </w:p>
        </w:tc>
        <w:tc>
          <w:tcPr>
            <w:tcW w:w="299" w:type="pct"/>
          </w:tcPr>
          <w:p w14:paraId="4BFBCA7C" w14:textId="3C04D54E" w:rsidR="00E24265" w:rsidRPr="00615D4B" w:rsidDel="00CB3FDD" w:rsidRDefault="00E24265" w:rsidP="005F76AD">
            <w:pPr>
              <w:rPr>
                <w:del w:id="17458" w:author="阿毛" w:date="2021-05-21T17:54:00Z"/>
                <w:rFonts w:ascii="標楷體" w:eastAsia="標楷體" w:hAnsi="標楷體"/>
              </w:rPr>
            </w:pPr>
          </w:p>
        </w:tc>
        <w:tc>
          <w:tcPr>
            <w:tcW w:w="299" w:type="pct"/>
          </w:tcPr>
          <w:p w14:paraId="1593E1D3" w14:textId="2077EF99" w:rsidR="00E24265" w:rsidRPr="00615D4B" w:rsidDel="00CB3FDD" w:rsidRDefault="00E24265" w:rsidP="005F76AD">
            <w:pPr>
              <w:rPr>
                <w:del w:id="17459" w:author="阿毛" w:date="2021-05-21T17:54:00Z"/>
                <w:rFonts w:ascii="標楷體" w:eastAsia="標楷體" w:hAnsi="標楷體"/>
              </w:rPr>
            </w:pPr>
          </w:p>
        </w:tc>
        <w:tc>
          <w:tcPr>
            <w:tcW w:w="1643" w:type="pct"/>
          </w:tcPr>
          <w:p w14:paraId="654B08E8" w14:textId="342F8764" w:rsidR="00E24265" w:rsidRPr="00615D4B" w:rsidDel="00CB3FDD" w:rsidRDefault="00E24265" w:rsidP="005F76AD">
            <w:pPr>
              <w:rPr>
                <w:del w:id="17460" w:author="阿毛" w:date="2021-05-21T17:54:00Z"/>
                <w:rFonts w:ascii="標楷體" w:eastAsia="標楷體" w:hAnsi="標楷體"/>
              </w:rPr>
            </w:pPr>
          </w:p>
        </w:tc>
      </w:tr>
      <w:tr w:rsidR="00E24265" w:rsidRPr="00615D4B" w:rsidDel="00CB3FDD" w14:paraId="031C0739" w14:textId="5C6D45D6" w:rsidTr="005F76AD">
        <w:trPr>
          <w:trHeight w:val="291"/>
          <w:jc w:val="center"/>
          <w:del w:id="17461" w:author="阿毛" w:date="2021-05-21T17:54:00Z"/>
        </w:trPr>
        <w:tc>
          <w:tcPr>
            <w:tcW w:w="219" w:type="pct"/>
          </w:tcPr>
          <w:p w14:paraId="75B975DB" w14:textId="5CED7771" w:rsidR="00E24265" w:rsidRPr="005E579A" w:rsidDel="00CB3FDD" w:rsidRDefault="00E24265" w:rsidP="005F76AD">
            <w:pPr>
              <w:pStyle w:val="af9"/>
              <w:numPr>
                <w:ilvl w:val="0"/>
                <w:numId w:val="61"/>
              </w:numPr>
              <w:ind w:leftChars="0"/>
              <w:rPr>
                <w:del w:id="17462" w:author="阿毛" w:date="2021-05-21T17:54:00Z"/>
                <w:rFonts w:ascii="標楷體" w:eastAsia="標楷體" w:hAnsi="標楷體"/>
              </w:rPr>
            </w:pPr>
          </w:p>
        </w:tc>
        <w:tc>
          <w:tcPr>
            <w:tcW w:w="756" w:type="pct"/>
          </w:tcPr>
          <w:p w14:paraId="66EB4E6A" w14:textId="723D2524" w:rsidR="00E24265" w:rsidRPr="00615D4B" w:rsidDel="00CB3FDD" w:rsidRDefault="00E24265" w:rsidP="005F76AD">
            <w:pPr>
              <w:rPr>
                <w:del w:id="17463" w:author="阿毛" w:date="2021-05-21T17:54:00Z"/>
                <w:rFonts w:ascii="標楷體" w:eastAsia="標楷體" w:hAnsi="標楷體"/>
              </w:rPr>
            </w:pPr>
            <w:del w:id="17464" w:author="阿毛" w:date="2021-05-21T17:54:00Z">
              <w:r w:rsidRPr="004431A8" w:rsidDel="00CB3FDD">
                <w:rPr>
                  <w:rFonts w:ascii="標楷體" w:eastAsia="標楷體" w:hAnsi="標楷體" w:hint="eastAsia"/>
                </w:rPr>
                <w:delText>受理調解機構代號</w:delText>
              </w:r>
            </w:del>
          </w:p>
        </w:tc>
        <w:tc>
          <w:tcPr>
            <w:tcW w:w="624" w:type="pct"/>
          </w:tcPr>
          <w:p w14:paraId="6C2C1C16" w14:textId="2EC6D8C1" w:rsidR="00E24265" w:rsidRPr="00615D4B" w:rsidDel="00CB3FDD" w:rsidRDefault="00E24265" w:rsidP="005F76AD">
            <w:pPr>
              <w:rPr>
                <w:del w:id="17465" w:author="阿毛" w:date="2021-05-21T17:54:00Z"/>
                <w:rFonts w:ascii="標楷體" w:eastAsia="標楷體" w:hAnsi="標楷體"/>
              </w:rPr>
            </w:pPr>
          </w:p>
        </w:tc>
        <w:tc>
          <w:tcPr>
            <w:tcW w:w="624" w:type="pct"/>
          </w:tcPr>
          <w:p w14:paraId="733E6130" w14:textId="1D763590" w:rsidR="00E24265" w:rsidRPr="00615D4B" w:rsidDel="00CB3FDD" w:rsidRDefault="00E24265" w:rsidP="005F76AD">
            <w:pPr>
              <w:rPr>
                <w:del w:id="17466" w:author="阿毛" w:date="2021-05-21T17:54:00Z"/>
                <w:rFonts w:ascii="標楷體" w:eastAsia="標楷體" w:hAnsi="標楷體"/>
              </w:rPr>
            </w:pPr>
          </w:p>
        </w:tc>
        <w:tc>
          <w:tcPr>
            <w:tcW w:w="537" w:type="pct"/>
          </w:tcPr>
          <w:p w14:paraId="3B236F8A" w14:textId="5AF199CC" w:rsidR="00E24265" w:rsidRPr="00615D4B" w:rsidDel="00CB3FDD" w:rsidRDefault="00E24265" w:rsidP="005F76AD">
            <w:pPr>
              <w:rPr>
                <w:del w:id="17467" w:author="阿毛" w:date="2021-05-21T17:54:00Z"/>
                <w:rFonts w:ascii="標楷體" w:eastAsia="標楷體" w:hAnsi="標楷體"/>
              </w:rPr>
            </w:pPr>
          </w:p>
        </w:tc>
        <w:tc>
          <w:tcPr>
            <w:tcW w:w="299" w:type="pct"/>
          </w:tcPr>
          <w:p w14:paraId="597AD9C6" w14:textId="01A601B4" w:rsidR="00E24265" w:rsidRPr="00615D4B" w:rsidDel="00CB3FDD" w:rsidRDefault="00E24265" w:rsidP="005F76AD">
            <w:pPr>
              <w:rPr>
                <w:del w:id="17468" w:author="阿毛" w:date="2021-05-21T17:54:00Z"/>
                <w:rFonts w:ascii="標楷體" w:eastAsia="標楷體" w:hAnsi="標楷體"/>
              </w:rPr>
            </w:pPr>
          </w:p>
        </w:tc>
        <w:tc>
          <w:tcPr>
            <w:tcW w:w="299" w:type="pct"/>
          </w:tcPr>
          <w:p w14:paraId="59015632" w14:textId="589BFAA8" w:rsidR="00E24265" w:rsidRPr="00615D4B" w:rsidDel="00CB3FDD" w:rsidRDefault="00E24265" w:rsidP="005F76AD">
            <w:pPr>
              <w:rPr>
                <w:del w:id="17469" w:author="阿毛" w:date="2021-05-21T17:54:00Z"/>
                <w:rFonts w:ascii="標楷體" w:eastAsia="標楷體" w:hAnsi="標楷體"/>
              </w:rPr>
            </w:pPr>
          </w:p>
        </w:tc>
        <w:tc>
          <w:tcPr>
            <w:tcW w:w="1643" w:type="pct"/>
          </w:tcPr>
          <w:p w14:paraId="2354B121" w14:textId="72EBD592" w:rsidR="00E24265" w:rsidRPr="00615D4B" w:rsidDel="00CB3FDD" w:rsidRDefault="00E24265" w:rsidP="005F76AD">
            <w:pPr>
              <w:rPr>
                <w:del w:id="17470" w:author="阿毛" w:date="2021-05-21T17:54:00Z"/>
                <w:rFonts w:ascii="標楷體" w:eastAsia="標楷體" w:hAnsi="標楷體"/>
              </w:rPr>
            </w:pPr>
          </w:p>
        </w:tc>
      </w:tr>
      <w:tr w:rsidR="00E24265" w:rsidRPr="00615D4B" w:rsidDel="00CB3FDD" w14:paraId="2F59A74D" w14:textId="27B48F01" w:rsidTr="005F76AD">
        <w:trPr>
          <w:trHeight w:val="291"/>
          <w:jc w:val="center"/>
          <w:del w:id="17471" w:author="阿毛" w:date="2021-05-21T17:54:00Z"/>
        </w:trPr>
        <w:tc>
          <w:tcPr>
            <w:tcW w:w="219" w:type="pct"/>
          </w:tcPr>
          <w:p w14:paraId="654DCD14" w14:textId="671D100F" w:rsidR="00E24265" w:rsidRPr="005E579A" w:rsidDel="00CB3FDD" w:rsidRDefault="00E24265" w:rsidP="005F76AD">
            <w:pPr>
              <w:pStyle w:val="af9"/>
              <w:numPr>
                <w:ilvl w:val="0"/>
                <w:numId w:val="61"/>
              </w:numPr>
              <w:ind w:leftChars="0"/>
              <w:rPr>
                <w:del w:id="17472" w:author="阿毛" w:date="2021-05-21T17:54:00Z"/>
                <w:rFonts w:ascii="標楷體" w:eastAsia="標楷體" w:hAnsi="標楷體"/>
              </w:rPr>
            </w:pPr>
          </w:p>
        </w:tc>
        <w:tc>
          <w:tcPr>
            <w:tcW w:w="756" w:type="pct"/>
          </w:tcPr>
          <w:p w14:paraId="74C15B05" w14:textId="0DBF6A70" w:rsidR="00E24265" w:rsidRPr="00615D4B" w:rsidDel="00CB3FDD" w:rsidRDefault="00E24265" w:rsidP="005F76AD">
            <w:pPr>
              <w:rPr>
                <w:del w:id="17473" w:author="阿毛" w:date="2021-05-21T17:54:00Z"/>
                <w:rFonts w:ascii="標楷體" w:eastAsia="標楷體" w:hAnsi="標楷體"/>
              </w:rPr>
            </w:pPr>
            <w:del w:id="17474" w:author="阿毛" w:date="2021-05-21T17:54:00Z">
              <w:r w:rsidRPr="004431A8" w:rsidDel="00CB3FDD">
                <w:rPr>
                  <w:rFonts w:ascii="標楷體" w:eastAsia="標楷體" w:hAnsi="標楷體" w:hint="eastAsia"/>
                </w:rPr>
                <w:delText>結案原因代號</w:delText>
              </w:r>
            </w:del>
          </w:p>
        </w:tc>
        <w:tc>
          <w:tcPr>
            <w:tcW w:w="624" w:type="pct"/>
          </w:tcPr>
          <w:p w14:paraId="38CDCF18" w14:textId="0363073C" w:rsidR="00E24265" w:rsidRPr="00615D4B" w:rsidDel="00CB3FDD" w:rsidRDefault="00E24265" w:rsidP="005F76AD">
            <w:pPr>
              <w:rPr>
                <w:del w:id="17475" w:author="阿毛" w:date="2021-05-21T17:54:00Z"/>
                <w:rFonts w:ascii="標楷體" w:eastAsia="標楷體" w:hAnsi="標楷體"/>
              </w:rPr>
            </w:pPr>
          </w:p>
        </w:tc>
        <w:tc>
          <w:tcPr>
            <w:tcW w:w="624" w:type="pct"/>
          </w:tcPr>
          <w:p w14:paraId="4A8EA45C" w14:textId="09193349" w:rsidR="00E24265" w:rsidRPr="00615D4B" w:rsidDel="00CB3FDD" w:rsidRDefault="00E24265" w:rsidP="005F76AD">
            <w:pPr>
              <w:rPr>
                <w:del w:id="17476" w:author="阿毛" w:date="2021-05-21T17:54:00Z"/>
                <w:rFonts w:ascii="標楷體" w:eastAsia="標楷體" w:hAnsi="標楷體"/>
              </w:rPr>
            </w:pPr>
          </w:p>
        </w:tc>
        <w:tc>
          <w:tcPr>
            <w:tcW w:w="537" w:type="pct"/>
          </w:tcPr>
          <w:p w14:paraId="5D4432B0" w14:textId="415CEAF5" w:rsidR="00E24265" w:rsidRPr="00615D4B" w:rsidDel="00CB3FDD" w:rsidRDefault="00E24265" w:rsidP="005F76AD">
            <w:pPr>
              <w:rPr>
                <w:del w:id="17477" w:author="阿毛" w:date="2021-05-21T17:54:00Z"/>
                <w:rFonts w:ascii="標楷體" w:eastAsia="標楷體" w:hAnsi="標楷體"/>
              </w:rPr>
            </w:pPr>
            <w:del w:id="17478" w:author="阿毛" w:date="2021-05-21T17:54:00Z">
              <w:r w:rsidDel="00CB3FDD">
                <w:rPr>
                  <w:rFonts w:ascii="標楷體" w:eastAsia="標楷體" w:hAnsi="標楷體" w:hint="eastAsia"/>
                </w:rPr>
                <w:delText>下拉式選單</w:delText>
              </w:r>
            </w:del>
          </w:p>
        </w:tc>
        <w:tc>
          <w:tcPr>
            <w:tcW w:w="299" w:type="pct"/>
          </w:tcPr>
          <w:p w14:paraId="1C597EE7" w14:textId="24AE80A3" w:rsidR="00E24265" w:rsidRPr="00615D4B" w:rsidDel="00CB3FDD" w:rsidRDefault="00E24265" w:rsidP="005F76AD">
            <w:pPr>
              <w:rPr>
                <w:del w:id="17479" w:author="阿毛" w:date="2021-05-21T17:54:00Z"/>
                <w:rFonts w:ascii="標楷體" w:eastAsia="標楷體" w:hAnsi="標楷體"/>
              </w:rPr>
            </w:pPr>
          </w:p>
        </w:tc>
        <w:tc>
          <w:tcPr>
            <w:tcW w:w="299" w:type="pct"/>
          </w:tcPr>
          <w:p w14:paraId="30662C26" w14:textId="5589B991" w:rsidR="00E24265" w:rsidRPr="00615D4B" w:rsidDel="00CB3FDD" w:rsidRDefault="00E24265" w:rsidP="005F76AD">
            <w:pPr>
              <w:rPr>
                <w:del w:id="17480" w:author="阿毛" w:date="2021-05-21T17:54:00Z"/>
                <w:rFonts w:ascii="標楷體" w:eastAsia="標楷體" w:hAnsi="標楷體"/>
              </w:rPr>
            </w:pPr>
          </w:p>
        </w:tc>
        <w:tc>
          <w:tcPr>
            <w:tcW w:w="1643" w:type="pct"/>
          </w:tcPr>
          <w:p w14:paraId="5AB88B8A" w14:textId="0C42AA61" w:rsidR="00E24265" w:rsidRPr="00AB7352" w:rsidDel="00CB3FDD" w:rsidRDefault="00E24265" w:rsidP="005F76AD">
            <w:pPr>
              <w:rPr>
                <w:del w:id="17481" w:author="阿毛" w:date="2021-05-21T17:54:00Z"/>
                <w:rFonts w:ascii="標楷體" w:eastAsia="標楷體" w:hAnsi="標楷體"/>
              </w:rPr>
            </w:pPr>
            <w:del w:id="17482" w:author="阿毛" w:date="2021-05-21T17:54:00Z">
              <w:r w:rsidRPr="00AB7352" w:rsidDel="00CB3FDD">
                <w:rPr>
                  <w:rFonts w:ascii="標楷體" w:eastAsia="標楷體" w:hAnsi="標楷體" w:hint="eastAsia"/>
                </w:rPr>
                <w:delText>1:毀諾</w:delText>
              </w:r>
            </w:del>
          </w:p>
          <w:p w14:paraId="74CE0FE3" w14:textId="7FB1BCF5" w:rsidR="00E24265" w:rsidRPr="00AB7352" w:rsidDel="00CB3FDD" w:rsidRDefault="00E24265" w:rsidP="005F76AD">
            <w:pPr>
              <w:rPr>
                <w:del w:id="17483" w:author="阿毛" w:date="2021-05-21T17:54:00Z"/>
                <w:rFonts w:ascii="標楷體" w:eastAsia="標楷體" w:hAnsi="標楷體"/>
              </w:rPr>
            </w:pPr>
            <w:del w:id="17484" w:author="阿毛" w:date="2021-05-21T17:54:00Z">
              <w:r w:rsidRPr="00AB7352" w:rsidDel="00CB3FDD">
                <w:rPr>
                  <w:rFonts w:ascii="標楷體" w:eastAsia="標楷體" w:hAnsi="標楷體" w:hint="eastAsia"/>
                </w:rPr>
                <w:delText>2:協商終止</w:delText>
              </w:r>
            </w:del>
          </w:p>
          <w:p w14:paraId="204460BE" w14:textId="06C17117" w:rsidR="00E24265" w:rsidRPr="00AB7352" w:rsidDel="00CB3FDD" w:rsidRDefault="00E24265" w:rsidP="005F76AD">
            <w:pPr>
              <w:rPr>
                <w:del w:id="17485" w:author="阿毛" w:date="2021-05-21T17:54:00Z"/>
                <w:rFonts w:ascii="標楷體" w:eastAsia="標楷體" w:hAnsi="標楷體"/>
              </w:rPr>
            </w:pPr>
            <w:del w:id="17486" w:author="阿毛" w:date="2021-05-21T17:54:00Z">
              <w:r w:rsidRPr="00AB7352" w:rsidDel="00CB3FDD">
                <w:rPr>
                  <w:rFonts w:ascii="標楷體" w:eastAsia="標楷體" w:hAnsi="標楷體" w:hint="eastAsia"/>
                </w:rPr>
                <w:delText>3:未能接受足以負擔之還款方案</w:delText>
              </w:r>
            </w:del>
          </w:p>
          <w:p w14:paraId="7A401470" w14:textId="39F55C63" w:rsidR="00E24265" w:rsidRPr="00AB7352" w:rsidDel="00CB3FDD" w:rsidRDefault="00E24265" w:rsidP="005F76AD">
            <w:pPr>
              <w:rPr>
                <w:del w:id="17487" w:author="阿毛" w:date="2021-05-21T17:54:00Z"/>
                <w:rFonts w:ascii="標楷體" w:eastAsia="標楷體" w:hAnsi="標楷體"/>
              </w:rPr>
            </w:pPr>
            <w:del w:id="17488" w:author="阿毛" w:date="2021-05-21T17:54:00Z">
              <w:r w:rsidRPr="00AB7352" w:rsidDel="00CB3FDD">
                <w:rPr>
                  <w:rFonts w:ascii="標楷體" w:eastAsia="標楷體" w:hAnsi="標楷體" w:hint="eastAsia"/>
                </w:rPr>
                <w:delText>4:要求折讓本金未為金融機構所接受</w:delText>
              </w:r>
            </w:del>
          </w:p>
          <w:p w14:paraId="075D0E78" w14:textId="6D7424FA" w:rsidR="00E24265" w:rsidRPr="00AB7352" w:rsidDel="00CB3FDD" w:rsidRDefault="00E24265" w:rsidP="005F76AD">
            <w:pPr>
              <w:rPr>
                <w:del w:id="17489" w:author="阿毛" w:date="2021-05-21T17:54:00Z"/>
                <w:rFonts w:ascii="標楷體" w:eastAsia="標楷體" w:hAnsi="標楷體"/>
              </w:rPr>
            </w:pPr>
            <w:del w:id="17490" w:author="阿毛" w:date="2021-05-21T17:54:00Z">
              <w:r w:rsidRPr="00AB7352" w:rsidDel="00CB3FDD">
                <w:rPr>
                  <w:rFonts w:ascii="標楷體" w:eastAsia="標楷體" w:hAnsi="標楷體" w:hint="eastAsia"/>
                </w:rPr>
                <w:delText>5:要求撤銷原已協商通過之還款方案並要求更優惠還款方案</w:delText>
              </w:r>
            </w:del>
          </w:p>
          <w:p w14:paraId="1800B5C9" w14:textId="3E648032" w:rsidR="00E24265" w:rsidRPr="00AB7352" w:rsidDel="00CB3FDD" w:rsidRDefault="00E24265" w:rsidP="005F76AD">
            <w:pPr>
              <w:rPr>
                <w:del w:id="17491" w:author="阿毛" w:date="2021-05-21T17:54:00Z"/>
                <w:rFonts w:ascii="標楷體" w:eastAsia="標楷體" w:hAnsi="標楷體"/>
              </w:rPr>
            </w:pPr>
            <w:del w:id="17492" w:author="阿毛" w:date="2021-05-21T17:54:00Z">
              <w:r w:rsidRPr="00AB7352" w:rsidDel="00CB3FDD">
                <w:rPr>
                  <w:rFonts w:ascii="標楷體" w:eastAsia="標楷體" w:hAnsi="標楷體" w:hint="eastAsia"/>
                </w:rPr>
                <w:delText>6:無法負擔任何還款條件</w:delText>
              </w:r>
            </w:del>
          </w:p>
          <w:p w14:paraId="6E4AAF97" w14:textId="7874A75E" w:rsidR="00E24265" w:rsidRPr="00AB7352" w:rsidDel="00CB3FDD" w:rsidRDefault="00E24265" w:rsidP="005F76AD">
            <w:pPr>
              <w:rPr>
                <w:del w:id="17493" w:author="阿毛" w:date="2021-05-21T17:54:00Z"/>
                <w:rFonts w:ascii="標楷體" w:eastAsia="標楷體" w:hAnsi="標楷體"/>
              </w:rPr>
            </w:pPr>
            <w:del w:id="17494" w:author="阿毛" w:date="2021-05-21T17:54:00Z">
              <w:r w:rsidRPr="00AB7352" w:rsidDel="00CB3FDD">
                <w:rPr>
                  <w:rFonts w:ascii="標楷體" w:eastAsia="標楷體" w:hAnsi="標楷體" w:hint="eastAsia"/>
                </w:rPr>
                <w:delText>7:本行/本公司未能於文件齊全後30日內開始協商</w:delText>
              </w:r>
            </w:del>
          </w:p>
          <w:p w14:paraId="423F3050" w14:textId="6E0AB0CD" w:rsidR="00E24265" w:rsidRPr="00AB7352" w:rsidDel="00CB3FDD" w:rsidRDefault="00E24265" w:rsidP="005F76AD">
            <w:pPr>
              <w:rPr>
                <w:del w:id="17495" w:author="阿毛" w:date="2021-05-21T17:54:00Z"/>
                <w:rFonts w:ascii="標楷體" w:eastAsia="標楷體" w:hAnsi="標楷體"/>
              </w:rPr>
            </w:pPr>
            <w:del w:id="17496" w:author="阿毛" w:date="2021-05-21T17:54:00Z">
              <w:r w:rsidRPr="00AB7352" w:rsidDel="00CB3FDD">
                <w:rPr>
                  <w:rFonts w:ascii="標楷體" w:eastAsia="標楷體" w:hAnsi="標楷體" w:hint="eastAsia"/>
                </w:rPr>
                <w:delText>8:協商意願低落</w:delText>
              </w:r>
            </w:del>
          </w:p>
          <w:p w14:paraId="0D2D3BAA" w14:textId="1AB11C94" w:rsidR="00E24265" w:rsidRPr="00AB7352" w:rsidDel="00CB3FDD" w:rsidRDefault="00E24265" w:rsidP="005F76AD">
            <w:pPr>
              <w:rPr>
                <w:del w:id="17497" w:author="阿毛" w:date="2021-05-21T17:54:00Z"/>
                <w:rFonts w:ascii="標楷體" w:eastAsia="標楷體" w:hAnsi="標楷體"/>
              </w:rPr>
            </w:pPr>
            <w:del w:id="17498" w:author="阿毛" w:date="2021-05-21T17:54:00Z">
              <w:r w:rsidRPr="00AB7352" w:rsidDel="00CB3FDD">
                <w:rPr>
                  <w:rFonts w:ascii="標楷體" w:eastAsia="標楷體" w:hAnsi="標楷體" w:hint="eastAsia"/>
                </w:rPr>
                <w:delText>9:債務人於協商前大量借款或密集消費</w:delText>
              </w:r>
            </w:del>
          </w:p>
          <w:p w14:paraId="1B56B0FE" w14:textId="3E65EBAC" w:rsidR="00E24265" w:rsidRPr="00AB7352" w:rsidDel="00CB3FDD" w:rsidRDefault="00E24265" w:rsidP="005F76AD">
            <w:pPr>
              <w:rPr>
                <w:del w:id="17499" w:author="阿毛" w:date="2021-05-21T17:54:00Z"/>
                <w:rFonts w:ascii="標楷體" w:eastAsia="標楷體" w:hAnsi="標楷體"/>
              </w:rPr>
            </w:pPr>
            <w:del w:id="17500" w:author="阿毛" w:date="2021-05-21T17:54:00Z">
              <w:r w:rsidRPr="00AB7352" w:rsidDel="00CB3FDD">
                <w:rPr>
                  <w:rFonts w:ascii="標楷體" w:eastAsia="標楷體" w:hAnsi="標楷體" w:hint="eastAsia"/>
                </w:rPr>
                <w:delText>10:債務人於最大債權金融機構通知簽署協議書10日曆天內未完成簽約手續</w:delText>
              </w:r>
            </w:del>
          </w:p>
          <w:p w14:paraId="67D0B7A5" w14:textId="007DA6C5" w:rsidR="00E24265" w:rsidRPr="00AB7352" w:rsidDel="00CB3FDD" w:rsidRDefault="00E24265" w:rsidP="005F76AD">
            <w:pPr>
              <w:rPr>
                <w:del w:id="17501" w:author="阿毛" w:date="2021-05-21T17:54:00Z"/>
                <w:rFonts w:ascii="標楷體" w:eastAsia="標楷體" w:hAnsi="標楷體"/>
              </w:rPr>
            </w:pPr>
            <w:del w:id="17502" w:author="阿毛" w:date="2021-05-21T17:54:00Z">
              <w:r w:rsidRPr="00AB7352" w:rsidDel="00CB3FDD">
                <w:rPr>
                  <w:rFonts w:ascii="標楷體" w:eastAsia="標楷體" w:hAnsi="標楷體" w:hint="eastAsia"/>
                </w:rPr>
                <w:delText>11:資產大於負債</w:delText>
              </w:r>
            </w:del>
          </w:p>
          <w:p w14:paraId="4D2217B2" w14:textId="3F4CC31C" w:rsidR="00E24265" w:rsidRPr="00AB7352" w:rsidDel="00CB3FDD" w:rsidRDefault="00E24265" w:rsidP="005F76AD">
            <w:pPr>
              <w:rPr>
                <w:del w:id="17503" w:author="阿毛" w:date="2021-05-21T17:54:00Z"/>
                <w:rFonts w:ascii="標楷體" w:eastAsia="標楷體" w:hAnsi="標楷體"/>
              </w:rPr>
            </w:pPr>
            <w:del w:id="17504" w:author="阿毛" w:date="2021-05-21T17:54:00Z">
              <w:r w:rsidRPr="00AB7352" w:rsidDel="00CB3FDD">
                <w:rPr>
                  <w:rFonts w:ascii="標楷體" w:eastAsia="標楷體" w:hAnsi="標楷體" w:hint="eastAsia"/>
                </w:rPr>
                <w:delText>12:其他(協商不成立)</w:delText>
              </w:r>
            </w:del>
          </w:p>
          <w:p w14:paraId="2FF3F0F1" w14:textId="01A9BB92" w:rsidR="00E24265" w:rsidRPr="00AB7352" w:rsidDel="00CB3FDD" w:rsidRDefault="00E24265" w:rsidP="005F76AD">
            <w:pPr>
              <w:rPr>
                <w:del w:id="17505" w:author="阿毛" w:date="2021-05-21T17:54:00Z"/>
                <w:rFonts w:ascii="標楷體" w:eastAsia="標楷體" w:hAnsi="標楷體"/>
              </w:rPr>
            </w:pPr>
            <w:del w:id="17506" w:author="阿毛" w:date="2021-05-21T17:54:00Z">
              <w:r w:rsidRPr="00AB7352" w:rsidDel="00CB3FDD">
                <w:rPr>
                  <w:rFonts w:ascii="標楷體" w:eastAsia="標楷體" w:hAnsi="標楷體" w:hint="eastAsia"/>
                </w:rPr>
                <w:delText>13:經最大債權金融機構通知面談後兩次無故不到場面談</w:delText>
              </w:r>
            </w:del>
          </w:p>
          <w:p w14:paraId="3C6F08E5" w14:textId="188AC487" w:rsidR="00E24265" w:rsidRPr="00AB7352" w:rsidDel="00CB3FDD" w:rsidRDefault="00E24265" w:rsidP="005F76AD">
            <w:pPr>
              <w:rPr>
                <w:del w:id="17507" w:author="阿毛" w:date="2021-05-21T17:54:00Z"/>
                <w:rFonts w:ascii="標楷體" w:eastAsia="標楷體" w:hAnsi="標楷體"/>
              </w:rPr>
            </w:pPr>
            <w:del w:id="17508" w:author="阿毛" w:date="2021-05-21T17:54:00Z">
              <w:r w:rsidRPr="00AB7352" w:rsidDel="00CB3FDD">
                <w:rPr>
                  <w:rFonts w:ascii="標楷體" w:eastAsia="標楷體" w:hAnsi="標楷體" w:hint="eastAsia"/>
                </w:rPr>
                <w:delText>14:債務人主動撤案，終止協商</w:delText>
              </w:r>
            </w:del>
          </w:p>
          <w:p w14:paraId="0AB50DA4" w14:textId="04B78CB1" w:rsidR="00E24265" w:rsidRPr="00AB7352" w:rsidDel="00CB3FDD" w:rsidRDefault="00E24265" w:rsidP="005F76AD">
            <w:pPr>
              <w:rPr>
                <w:del w:id="17509" w:author="阿毛" w:date="2021-05-21T17:54:00Z"/>
                <w:rFonts w:ascii="標楷體" w:eastAsia="標楷體" w:hAnsi="標楷體"/>
              </w:rPr>
            </w:pPr>
            <w:del w:id="17510" w:author="阿毛" w:date="2021-05-21T17:54:00Z">
              <w:r w:rsidRPr="00AB7352" w:rsidDel="00CB3FDD">
                <w:rPr>
                  <w:rFonts w:ascii="標楷體" w:eastAsia="標楷體" w:hAnsi="標楷體" w:hint="eastAsia"/>
                </w:rPr>
                <w:delText>15:與債務人聯絡多日（多次），仍無法聯繫上</w:delText>
              </w:r>
            </w:del>
          </w:p>
          <w:p w14:paraId="5ED8F4E3" w14:textId="7E2CD52A" w:rsidR="00E24265" w:rsidRPr="00AB7352" w:rsidDel="00CB3FDD" w:rsidRDefault="00E24265" w:rsidP="005F76AD">
            <w:pPr>
              <w:rPr>
                <w:del w:id="17511" w:author="阿毛" w:date="2021-05-21T17:54:00Z"/>
                <w:rFonts w:ascii="標楷體" w:eastAsia="標楷體" w:hAnsi="標楷體"/>
              </w:rPr>
            </w:pPr>
            <w:del w:id="17512" w:author="阿毛" w:date="2021-05-21T17:54:00Z">
              <w:r w:rsidRPr="00AB7352" w:rsidDel="00CB3FDD">
                <w:rPr>
                  <w:rFonts w:ascii="標楷體" w:eastAsia="標楷體" w:hAnsi="標楷體" w:hint="eastAsia"/>
                </w:rPr>
                <w:delText>16:其他(協商自始未開始)</w:delText>
              </w:r>
            </w:del>
          </w:p>
          <w:p w14:paraId="44379E07" w14:textId="23F8B557" w:rsidR="00E24265" w:rsidRPr="00AB7352" w:rsidDel="00CB3FDD" w:rsidRDefault="00E24265" w:rsidP="005F76AD">
            <w:pPr>
              <w:rPr>
                <w:del w:id="17513" w:author="阿毛" w:date="2021-05-21T17:54:00Z"/>
                <w:rFonts w:ascii="標楷體" w:eastAsia="標楷體" w:hAnsi="標楷體"/>
              </w:rPr>
            </w:pPr>
            <w:del w:id="17514" w:author="阿毛" w:date="2021-05-21T17:54:00Z">
              <w:r w:rsidRPr="00AB7352" w:rsidDel="00CB3FDD">
                <w:rPr>
                  <w:rFonts w:ascii="標楷體" w:eastAsia="標楷體" w:hAnsi="標楷體" w:hint="eastAsia"/>
                </w:rPr>
                <w:delText>17:毀諾後清償全部債務</w:delText>
              </w:r>
            </w:del>
          </w:p>
          <w:p w14:paraId="24B64C29" w14:textId="760A3878" w:rsidR="00E24265" w:rsidRPr="00AB7352" w:rsidDel="00CB3FDD" w:rsidRDefault="00E24265" w:rsidP="005F76AD">
            <w:pPr>
              <w:rPr>
                <w:del w:id="17515" w:author="阿毛" w:date="2021-05-21T17:54:00Z"/>
                <w:rFonts w:ascii="標楷體" w:eastAsia="標楷體" w:hAnsi="標楷體"/>
              </w:rPr>
            </w:pPr>
            <w:del w:id="17516" w:author="阿毛" w:date="2021-05-21T17:54:00Z">
              <w:r w:rsidRPr="00AB7352" w:rsidDel="00CB3FDD">
                <w:rPr>
                  <w:rFonts w:ascii="標楷體" w:eastAsia="標楷體" w:hAnsi="標楷體" w:hint="eastAsia"/>
                </w:rPr>
                <w:delText>18:申請資格不符</w:delText>
              </w:r>
            </w:del>
          </w:p>
          <w:p w14:paraId="00947DAA" w14:textId="32A75336" w:rsidR="00E24265" w:rsidRPr="00AB7352" w:rsidDel="00CB3FDD" w:rsidRDefault="00E24265" w:rsidP="005F76AD">
            <w:pPr>
              <w:rPr>
                <w:del w:id="17517" w:author="阿毛" w:date="2021-05-21T17:54:00Z"/>
                <w:rFonts w:ascii="標楷體" w:eastAsia="標楷體" w:hAnsi="標楷體"/>
              </w:rPr>
            </w:pPr>
            <w:del w:id="17518" w:author="阿毛" w:date="2021-05-21T17:54:00Z">
              <w:r w:rsidRPr="00AB7352" w:rsidDel="00CB3FDD">
                <w:rPr>
                  <w:rFonts w:ascii="標楷體" w:eastAsia="標楷體" w:hAnsi="標楷體" w:hint="eastAsia"/>
                </w:rPr>
                <w:delText>19:債務人透過代辦業者申請，經勸導自行撤件。</w:delText>
              </w:r>
            </w:del>
          </w:p>
          <w:p w14:paraId="5BA5A225" w14:textId="7187A7A4" w:rsidR="00E24265" w:rsidRPr="00AB7352" w:rsidDel="00CB3FDD" w:rsidRDefault="00E24265" w:rsidP="005F76AD">
            <w:pPr>
              <w:rPr>
                <w:del w:id="17519" w:author="阿毛" w:date="2021-05-21T17:54:00Z"/>
                <w:rFonts w:ascii="標楷體" w:eastAsia="標楷體" w:hAnsi="標楷體"/>
              </w:rPr>
            </w:pPr>
            <w:del w:id="17520" w:author="阿毛" w:date="2021-05-21T17:54:00Z">
              <w:r w:rsidRPr="00AB7352" w:rsidDel="00CB3FDD">
                <w:rPr>
                  <w:rFonts w:ascii="標楷體" w:eastAsia="標楷體" w:hAnsi="標楷體" w:hint="eastAsia"/>
                </w:rPr>
                <w:delText>20:資料key值報送錯誤，本行結案</w:delText>
              </w:r>
            </w:del>
          </w:p>
          <w:p w14:paraId="7C4A58E7" w14:textId="406F4F92" w:rsidR="00E24265" w:rsidRPr="00AB7352" w:rsidDel="00CB3FDD" w:rsidRDefault="00E24265" w:rsidP="005F76AD">
            <w:pPr>
              <w:rPr>
                <w:del w:id="17521" w:author="阿毛" w:date="2021-05-21T17:54:00Z"/>
                <w:rFonts w:ascii="標楷體" w:eastAsia="標楷體" w:hAnsi="標楷體"/>
              </w:rPr>
            </w:pPr>
            <w:del w:id="17522" w:author="阿毛" w:date="2021-05-21T17:54:00Z">
              <w:r w:rsidRPr="00AB7352" w:rsidDel="00CB3FDD">
                <w:rPr>
                  <w:rFonts w:ascii="標楷體" w:eastAsia="標楷體" w:hAnsi="標楷體" w:hint="eastAsia"/>
                </w:rPr>
                <w:delText>21:依規定轉他行承辦，本行結案</w:delText>
              </w:r>
            </w:del>
          </w:p>
          <w:p w14:paraId="4B419E10" w14:textId="3D2AA2CE" w:rsidR="00E24265" w:rsidRPr="00615D4B" w:rsidDel="00CB3FDD" w:rsidRDefault="00E24265" w:rsidP="005F76AD">
            <w:pPr>
              <w:rPr>
                <w:del w:id="17523" w:author="阿毛" w:date="2021-05-21T17:54:00Z"/>
                <w:rFonts w:ascii="標楷體" w:eastAsia="標楷體" w:hAnsi="標楷體"/>
              </w:rPr>
            </w:pPr>
            <w:del w:id="17524" w:author="阿毛" w:date="2021-05-21T17:54:00Z">
              <w:r w:rsidRPr="00AB7352" w:rsidDel="00CB3FDD">
                <w:rPr>
                  <w:rFonts w:ascii="標楷體" w:eastAsia="標楷體" w:hAnsi="標楷體" w:hint="eastAsia"/>
                </w:rPr>
                <w:delText>22:依債務清償方案履行完畢</w:delText>
              </w:r>
            </w:del>
          </w:p>
        </w:tc>
      </w:tr>
      <w:tr w:rsidR="00E24265" w:rsidRPr="00615D4B" w:rsidDel="00CB3FDD" w14:paraId="2D30C90C" w14:textId="4DD1B87C" w:rsidTr="005F76AD">
        <w:trPr>
          <w:trHeight w:val="291"/>
          <w:jc w:val="center"/>
          <w:del w:id="17525" w:author="阿毛" w:date="2021-05-21T17:54:00Z"/>
        </w:trPr>
        <w:tc>
          <w:tcPr>
            <w:tcW w:w="219" w:type="pct"/>
          </w:tcPr>
          <w:p w14:paraId="1D74067F" w14:textId="54DEEEDB" w:rsidR="00E24265" w:rsidRPr="005E579A" w:rsidDel="00CB3FDD" w:rsidRDefault="00E24265" w:rsidP="005F76AD">
            <w:pPr>
              <w:pStyle w:val="af9"/>
              <w:numPr>
                <w:ilvl w:val="0"/>
                <w:numId w:val="61"/>
              </w:numPr>
              <w:ind w:leftChars="0"/>
              <w:rPr>
                <w:del w:id="17526" w:author="阿毛" w:date="2021-05-21T17:54:00Z"/>
                <w:rFonts w:ascii="標楷體" w:eastAsia="標楷體" w:hAnsi="標楷體"/>
              </w:rPr>
            </w:pPr>
          </w:p>
        </w:tc>
        <w:tc>
          <w:tcPr>
            <w:tcW w:w="756" w:type="pct"/>
          </w:tcPr>
          <w:p w14:paraId="072A0198" w14:textId="0E46E70C" w:rsidR="00E24265" w:rsidRPr="00615D4B" w:rsidDel="00CB3FDD" w:rsidRDefault="00E24265" w:rsidP="005F76AD">
            <w:pPr>
              <w:rPr>
                <w:del w:id="17527" w:author="阿毛" w:date="2021-05-21T17:54:00Z"/>
                <w:rFonts w:ascii="標楷體" w:eastAsia="標楷體" w:hAnsi="標楷體"/>
              </w:rPr>
            </w:pPr>
            <w:del w:id="17528" w:author="阿毛" w:date="2021-05-21T17:54:00Z">
              <w:r w:rsidRPr="004431A8" w:rsidDel="00CB3FDD">
                <w:rPr>
                  <w:rFonts w:ascii="標楷體" w:eastAsia="標楷體" w:hAnsi="標楷體" w:hint="eastAsia"/>
                </w:rPr>
                <w:delText>結案日期</w:delText>
              </w:r>
            </w:del>
          </w:p>
        </w:tc>
        <w:tc>
          <w:tcPr>
            <w:tcW w:w="624" w:type="pct"/>
          </w:tcPr>
          <w:p w14:paraId="718BD452" w14:textId="511A6FDB" w:rsidR="00E24265" w:rsidRPr="00615D4B" w:rsidDel="00CB3FDD" w:rsidRDefault="00E24265" w:rsidP="005F76AD">
            <w:pPr>
              <w:rPr>
                <w:del w:id="17529" w:author="阿毛" w:date="2021-05-21T17:54:00Z"/>
                <w:rFonts w:ascii="標楷體" w:eastAsia="標楷體" w:hAnsi="標楷體"/>
              </w:rPr>
            </w:pPr>
          </w:p>
        </w:tc>
        <w:tc>
          <w:tcPr>
            <w:tcW w:w="624" w:type="pct"/>
          </w:tcPr>
          <w:p w14:paraId="1C5D3F28" w14:textId="7E41FCBF" w:rsidR="00E24265" w:rsidRPr="00615D4B" w:rsidDel="00CB3FDD" w:rsidRDefault="00E24265" w:rsidP="005F76AD">
            <w:pPr>
              <w:rPr>
                <w:del w:id="17530" w:author="阿毛" w:date="2021-05-21T17:54:00Z"/>
                <w:rFonts w:ascii="標楷體" w:eastAsia="標楷體" w:hAnsi="標楷體"/>
              </w:rPr>
            </w:pPr>
          </w:p>
        </w:tc>
        <w:tc>
          <w:tcPr>
            <w:tcW w:w="537" w:type="pct"/>
          </w:tcPr>
          <w:p w14:paraId="404CB4A1" w14:textId="448A2392" w:rsidR="00E24265" w:rsidRPr="00615D4B" w:rsidDel="00CB3FDD" w:rsidRDefault="00E24265" w:rsidP="005F76AD">
            <w:pPr>
              <w:rPr>
                <w:del w:id="17531" w:author="阿毛" w:date="2021-05-21T17:54:00Z"/>
                <w:rFonts w:ascii="標楷體" w:eastAsia="標楷體" w:hAnsi="標楷體"/>
              </w:rPr>
            </w:pPr>
          </w:p>
        </w:tc>
        <w:tc>
          <w:tcPr>
            <w:tcW w:w="299" w:type="pct"/>
          </w:tcPr>
          <w:p w14:paraId="59BA48D2" w14:textId="02837F5F" w:rsidR="00E24265" w:rsidRPr="00615D4B" w:rsidDel="00CB3FDD" w:rsidRDefault="00E24265" w:rsidP="005F76AD">
            <w:pPr>
              <w:rPr>
                <w:del w:id="17532" w:author="阿毛" w:date="2021-05-21T17:54:00Z"/>
                <w:rFonts w:ascii="標楷體" w:eastAsia="標楷體" w:hAnsi="標楷體"/>
              </w:rPr>
            </w:pPr>
          </w:p>
        </w:tc>
        <w:tc>
          <w:tcPr>
            <w:tcW w:w="299" w:type="pct"/>
          </w:tcPr>
          <w:p w14:paraId="5A88934D" w14:textId="09B9FF23" w:rsidR="00E24265" w:rsidRPr="00615D4B" w:rsidDel="00CB3FDD" w:rsidRDefault="00E24265" w:rsidP="005F76AD">
            <w:pPr>
              <w:rPr>
                <w:del w:id="17533" w:author="阿毛" w:date="2021-05-21T17:54:00Z"/>
                <w:rFonts w:ascii="標楷體" w:eastAsia="標楷體" w:hAnsi="標楷體"/>
              </w:rPr>
            </w:pPr>
          </w:p>
        </w:tc>
        <w:tc>
          <w:tcPr>
            <w:tcW w:w="1643" w:type="pct"/>
          </w:tcPr>
          <w:p w14:paraId="4487EA35" w14:textId="3F7D87DB" w:rsidR="00E24265" w:rsidRPr="00615D4B" w:rsidDel="00CB3FDD" w:rsidRDefault="00E24265" w:rsidP="005F76AD">
            <w:pPr>
              <w:rPr>
                <w:del w:id="17534" w:author="阿毛" w:date="2021-05-21T17:54:00Z"/>
                <w:rFonts w:ascii="標楷體" w:eastAsia="標楷體" w:hAnsi="標楷體"/>
              </w:rPr>
            </w:pPr>
          </w:p>
        </w:tc>
      </w:tr>
      <w:tr w:rsidR="00E24265" w:rsidRPr="00615D4B" w:rsidDel="00CB3FDD" w14:paraId="22695777" w14:textId="57B3305C" w:rsidTr="005F76AD">
        <w:trPr>
          <w:trHeight w:val="291"/>
          <w:jc w:val="center"/>
          <w:del w:id="17535" w:author="阿毛" w:date="2021-05-21T17:54:00Z"/>
        </w:trPr>
        <w:tc>
          <w:tcPr>
            <w:tcW w:w="219" w:type="pct"/>
          </w:tcPr>
          <w:p w14:paraId="439DAA60" w14:textId="019F5919" w:rsidR="00E24265" w:rsidRPr="005E579A" w:rsidDel="00CB3FDD" w:rsidRDefault="00E24265" w:rsidP="005F76AD">
            <w:pPr>
              <w:pStyle w:val="af9"/>
              <w:numPr>
                <w:ilvl w:val="0"/>
                <w:numId w:val="61"/>
              </w:numPr>
              <w:ind w:leftChars="0"/>
              <w:rPr>
                <w:del w:id="17536" w:author="阿毛" w:date="2021-05-21T17:54:00Z"/>
                <w:rFonts w:ascii="標楷體" w:eastAsia="標楷體" w:hAnsi="標楷體"/>
              </w:rPr>
            </w:pPr>
          </w:p>
        </w:tc>
        <w:tc>
          <w:tcPr>
            <w:tcW w:w="756" w:type="pct"/>
          </w:tcPr>
          <w:p w14:paraId="129DF6A0" w14:textId="6B26BDE6" w:rsidR="00E24265" w:rsidRPr="00615D4B" w:rsidDel="00CB3FDD" w:rsidRDefault="00E24265" w:rsidP="005F76AD">
            <w:pPr>
              <w:rPr>
                <w:del w:id="17537" w:author="阿毛" w:date="2021-05-21T17:54:00Z"/>
                <w:rFonts w:ascii="標楷體" w:eastAsia="標楷體" w:hAnsi="標楷體"/>
              </w:rPr>
            </w:pPr>
            <w:del w:id="17538" w:author="阿毛" w:date="2021-05-21T17:54:00Z">
              <w:r w:rsidRPr="004431A8" w:rsidDel="00CB3FDD">
                <w:rPr>
                  <w:rFonts w:ascii="標楷體" w:eastAsia="標楷體" w:hAnsi="標楷體" w:hint="eastAsia"/>
                </w:rPr>
                <w:delText>轉JCIC文字</w:delText>
              </w:r>
              <w:r w:rsidRPr="004431A8" w:rsidDel="00CB3FDD">
                <w:rPr>
                  <w:rFonts w:ascii="標楷體" w:eastAsia="標楷體" w:hAnsi="標楷體" w:hint="eastAsia"/>
                </w:rPr>
                <w:lastRenderedPageBreak/>
                <w:delText>檔日期</w:delText>
              </w:r>
            </w:del>
          </w:p>
        </w:tc>
        <w:tc>
          <w:tcPr>
            <w:tcW w:w="624" w:type="pct"/>
          </w:tcPr>
          <w:p w14:paraId="510B121E" w14:textId="485014B2" w:rsidR="00E24265" w:rsidRPr="00615D4B" w:rsidDel="00CB3FDD" w:rsidRDefault="00E24265" w:rsidP="005F76AD">
            <w:pPr>
              <w:rPr>
                <w:del w:id="17539" w:author="阿毛" w:date="2021-05-21T17:54:00Z"/>
                <w:rFonts w:ascii="標楷體" w:eastAsia="標楷體" w:hAnsi="標楷體"/>
              </w:rPr>
            </w:pPr>
          </w:p>
        </w:tc>
        <w:tc>
          <w:tcPr>
            <w:tcW w:w="624" w:type="pct"/>
          </w:tcPr>
          <w:p w14:paraId="30C2F95E" w14:textId="4336C75B" w:rsidR="00E24265" w:rsidRPr="00615D4B" w:rsidDel="00CB3FDD" w:rsidRDefault="00E24265" w:rsidP="005F76AD">
            <w:pPr>
              <w:rPr>
                <w:del w:id="17540" w:author="阿毛" w:date="2021-05-21T17:54:00Z"/>
                <w:rFonts w:ascii="標楷體" w:eastAsia="標楷體" w:hAnsi="標楷體"/>
              </w:rPr>
            </w:pPr>
          </w:p>
        </w:tc>
        <w:tc>
          <w:tcPr>
            <w:tcW w:w="537" w:type="pct"/>
          </w:tcPr>
          <w:p w14:paraId="42E55747" w14:textId="278ACDF8" w:rsidR="00E24265" w:rsidRPr="00615D4B" w:rsidDel="00CB3FDD" w:rsidRDefault="00E24265" w:rsidP="005F76AD">
            <w:pPr>
              <w:rPr>
                <w:del w:id="17541" w:author="阿毛" w:date="2021-05-21T17:54:00Z"/>
                <w:rFonts w:ascii="標楷體" w:eastAsia="標楷體" w:hAnsi="標楷體"/>
              </w:rPr>
            </w:pPr>
          </w:p>
        </w:tc>
        <w:tc>
          <w:tcPr>
            <w:tcW w:w="299" w:type="pct"/>
          </w:tcPr>
          <w:p w14:paraId="7352073F" w14:textId="130C69C1" w:rsidR="00E24265" w:rsidRPr="00615D4B" w:rsidDel="00CB3FDD" w:rsidRDefault="00E24265" w:rsidP="005F76AD">
            <w:pPr>
              <w:rPr>
                <w:del w:id="17542" w:author="阿毛" w:date="2021-05-21T17:54:00Z"/>
                <w:rFonts w:ascii="標楷體" w:eastAsia="標楷體" w:hAnsi="標楷體"/>
              </w:rPr>
            </w:pPr>
          </w:p>
        </w:tc>
        <w:tc>
          <w:tcPr>
            <w:tcW w:w="299" w:type="pct"/>
          </w:tcPr>
          <w:p w14:paraId="2CECEE87" w14:textId="5E41CF9A" w:rsidR="00E24265" w:rsidRPr="00615D4B" w:rsidDel="00CB3FDD" w:rsidRDefault="00E24265" w:rsidP="005F76AD">
            <w:pPr>
              <w:rPr>
                <w:del w:id="17543" w:author="阿毛" w:date="2021-05-21T17:54:00Z"/>
                <w:rFonts w:ascii="標楷體" w:eastAsia="標楷體" w:hAnsi="標楷體"/>
              </w:rPr>
            </w:pPr>
          </w:p>
        </w:tc>
        <w:tc>
          <w:tcPr>
            <w:tcW w:w="1643" w:type="pct"/>
          </w:tcPr>
          <w:p w14:paraId="18878796" w14:textId="1DC63385" w:rsidR="00E24265" w:rsidRPr="00615D4B" w:rsidDel="00CB3FDD" w:rsidRDefault="00E24265" w:rsidP="005F76AD">
            <w:pPr>
              <w:rPr>
                <w:del w:id="17544" w:author="阿毛" w:date="2021-05-21T17:54:00Z"/>
                <w:rFonts w:ascii="標楷體" w:eastAsia="標楷體" w:hAnsi="標楷體"/>
              </w:rPr>
            </w:pPr>
          </w:p>
        </w:tc>
      </w:tr>
    </w:tbl>
    <w:p w14:paraId="3E4D3F21" w14:textId="1053185C" w:rsidR="00E24265" w:rsidDel="00CB3FDD" w:rsidRDefault="00E24265" w:rsidP="00F62379">
      <w:pPr>
        <w:pStyle w:val="42"/>
        <w:spacing w:after="72"/>
        <w:ind w:leftChars="0" w:left="0"/>
        <w:rPr>
          <w:del w:id="17545" w:author="阿毛" w:date="2021-05-21T17:54:00Z"/>
          <w:rFonts w:hAnsi="標楷體"/>
        </w:rPr>
      </w:pPr>
    </w:p>
    <w:p w14:paraId="347BB918" w14:textId="74F8440B" w:rsidR="00E24265" w:rsidDel="00CB3FDD" w:rsidRDefault="00E24265">
      <w:pPr>
        <w:widowControl/>
        <w:rPr>
          <w:del w:id="17546" w:author="阿毛" w:date="2021-05-21T17:54:00Z"/>
          <w:rFonts w:ascii="Arial" w:eastAsia="標楷體" w:hAnsi="標楷體" w:cs="標楷體"/>
          <w:kern w:val="0"/>
          <w:szCs w:val="28"/>
        </w:rPr>
      </w:pPr>
      <w:del w:id="17547" w:author="阿毛" w:date="2021-05-21T17:54:00Z">
        <w:r w:rsidDel="00CB3FDD">
          <w:rPr>
            <w:rFonts w:hAnsi="標楷體"/>
          </w:rPr>
          <w:br w:type="page"/>
        </w:r>
      </w:del>
    </w:p>
    <w:p w14:paraId="09789AF9" w14:textId="73BEAE2B" w:rsidR="00E24265" w:rsidRPr="00A03472" w:rsidDel="00CB3FDD" w:rsidRDefault="00E24265">
      <w:pPr>
        <w:pStyle w:val="3"/>
        <w:numPr>
          <w:ilvl w:val="2"/>
          <w:numId w:val="119"/>
        </w:numPr>
        <w:rPr>
          <w:del w:id="17548" w:author="阿毛" w:date="2021-05-21T17:54:00Z"/>
          <w:rFonts w:ascii="標楷體" w:hAnsi="標楷體"/>
        </w:rPr>
        <w:pPrChange w:id="17549" w:author="智誠 楊" w:date="2021-05-10T09:53:00Z">
          <w:pPr>
            <w:pStyle w:val="3"/>
            <w:numPr>
              <w:ilvl w:val="2"/>
              <w:numId w:val="1"/>
            </w:numPr>
            <w:ind w:left="1247" w:hanging="680"/>
          </w:pPr>
        </w:pPrChange>
      </w:pPr>
      <w:del w:id="17550" w:author="阿毛" w:date="2021-05-21T17:54:00Z">
        <w:r w:rsidDel="00CB3FDD">
          <w:rPr>
            <w:rFonts w:ascii="標楷體" w:hAnsi="標楷體"/>
          </w:rPr>
          <w:lastRenderedPageBreak/>
          <w:delText>L</w:delText>
        </w:r>
        <w:r w:rsidDel="00CB3FDD">
          <w:rPr>
            <w:rFonts w:ascii="標楷體" w:hAnsi="標楷體" w:hint="eastAsia"/>
          </w:rPr>
          <w:delText>8333</w:delText>
        </w:r>
        <w:r w:rsidRPr="0041785D" w:rsidDel="00CB3FDD">
          <w:rPr>
            <w:rFonts w:ascii="標楷體" w:hAnsi="標楷體" w:hint="eastAsia"/>
          </w:rPr>
          <w:delText>前置調解金融機構無擔保債務協議資料</w:delText>
        </w:r>
      </w:del>
    </w:p>
    <w:p w14:paraId="72DE0058" w14:textId="4A497CC4" w:rsidR="00E24265" w:rsidRPr="003972CE" w:rsidDel="00CB3FDD" w:rsidRDefault="00E24265">
      <w:pPr>
        <w:pStyle w:val="a"/>
        <w:rPr>
          <w:del w:id="17551" w:author="阿毛" w:date="2021-05-21T17:54:00Z"/>
        </w:rPr>
      </w:pPr>
      <w:del w:id="17552" w:author="阿毛" w:date="2021-05-21T17:54: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F152D53" w14:textId="4562369F" w:rsidTr="005F76AD">
        <w:trPr>
          <w:trHeight w:val="277"/>
          <w:del w:id="17553"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49C03185" w14:textId="30A8E3DB" w:rsidR="00E24265" w:rsidRPr="00615D4B" w:rsidDel="00CB3FDD" w:rsidRDefault="00E24265" w:rsidP="005F76AD">
            <w:pPr>
              <w:rPr>
                <w:del w:id="17554" w:author="阿毛" w:date="2021-05-21T17:54:00Z"/>
                <w:rFonts w:ascii="標楷體" w:eastAsia="標楷體" w:hAnsi="標楷體"/>
              </w:rPr>
            </w:pPr>
            <w:del w:id="17555" w:author="阿毛" w:date="2021-05-21T17:54: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6D389767" w14:textId="006F3573" w:rsidR="00E24265" w:rsidRPr="00615D4B" w:rsidDel="00CB3FDD" w:rsidRDefault="00E24265" w:rsidP="005F76AD">
            <w:pPr>
              <w:rPr>
                <w:del w:id="17556" w:author="阿毛" w:date="2021-05-21T17:54:00Z"/>
                <w:rFonts w:ascii="標楷體" w:eastAsia="標楷體" w:hAnsi="標楷體"/>
              </w:rPr>
            </w:pPr>
            <w:del w:id="17557" w:author="阿毛" w:date="2021-05-21T17:54:00Z">
              <w:r w:rsidRPr="0041785D" w:rsidDel="00CB3FDD">
                <w:rPr>
                  <w:rFonts w:ascii="標楷體" w:eastAsia="標楷體" w:hAnsi="標楷體" w:hint="eastAsia"/>
                </w:rPr>
                <w:delText>前置調解金融機構無擔保債務協議資料</w:delText>
              </w:r>
            </w:del>
          </w:p>
        </w:tc>
      </w:tr>
      <w:tr w:rsidR="00E24265" w:rsidRPr="00615D4B" w:rsidDel="00CB3FDD" w14:paraId="4F62696C" w14:textId="2304A667" w:rsidTr="005F76AD">
        <w:trPr>
          <w:trHeight w:val="277"/>
          <w:del w:id="1755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5A789A00" w14:textId="306CA115" w:rsidR="00E24265" w:rsidRPr="00615D4B" w:rsidDel="00CB3FDD" w:rsidRDefault="00E24265" w:rsidP="005F76AD">
            <w:pPr>
              <w:rPr>
                <w:del w:id="17559" w:author="阿毛" w:date="2021-05-21T17:54:00Z"/>
                <w:rFonts w:ascii="標楷體" w:eastAsia="標楷體" w:hAnsi="標楷體"/>
              </w:rPr>
            </w:pPr>
            <w:del w:id="17560" w:author="阿毛" w:date="2021-05-21T17:54: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5FB8CB76" w14:textId="526C6251" w:rsidR="00E24265" w:rsidRPr="00615D4B" w:rsidDel="00CB3FDD" w:rsidRDefault="00E24265" w:rsidP="005F76AD">
            <w:pPr>
              <w:rPr>
                <w:del w:id="17561" w:author="阿毛" w:date="2021-05-21T17:54:00Z"/>
                <w:rFonts w:ascii="標楷體" w:eastAsia="標楷體" w:hAnsi="標楷體"/>
              </w:rPr>
            </w:pPr>
          </w:p>
        </w:tc>
      </w:tr>
      <w:tr w:rsidR="00E24265" w:rsidRPr="00615D4B" w:rsidDel="00CB3FDD" w14:paraId="0D720562" w14:textId="5CA079CC" w:rsidTr="005F76AD">
        <w:trPr>
          <w:trHeight w:val="773"/>
          <w:del w:id="1756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0D73423C" w14:textId="12B498E4" w:rsidR="00E24265" w:rsidRPr="00615D4B" w:rsidDel="00CB3FDD" w:rsidRDefault="00E24265" w:rsidP="005F76AD">
            <w:pPr>
              <w:rPr>
                <w:del w:id="17563" w:author="阿毛" w:date="2021-05-21T17:54:00Z"/>
                <w:rFonts w:ascii="標楷體" w:eastAsia="標楷體" w:hAnsi="標楷體"/>
              </w:rPr>
            </w:pPr>
            <w:del w:id="17564" w:author="阿毛" w:date="2021-05-21T17:54: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9C09DCA" w14:textId="355A19E7" w:rsidR="00E24265" w:rsidRPr="00615D4B" w:rsidDel="00CB3FDD" w:rsidRDefault="00E24265" w:rsidP="005F76AD">
            <w:pPr>
              <w:rPr>
                <w:del w:id="17565" w:author="阿毛" w:date="2021-05-21T17:54:00Z"/>
                <w:rFonts w:ascii="標楷體" w:eastAsia="標楷體" w:hAnsi="標楷體"/>
              </w:rPr>
            </w:pPr>
          </w:p>
        </w:tc>
      </w:tr>
      <w:tr w:rsidR="00E24265" w:rsidRPr="00615D4B" w:rsidDel="00CB3FDD" w14:paraId="1E31DE6E" w14:textId="74546ECC" w:rsidTr="005F76AD">
        <w:trPr>
          <w:trHeight w:val="321"/>
          <w:del w:id="17566"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6A454083" w14:textId="6AF5A4DB" w:rsidR="00E24265" w:rsidRPr="00615D4B" w:rsidDel="00CB3FDD" w:rsidRDefault="00E24265" w:rsidP="005F76AD">
            <w:pPr>
              <w:rPr>
                <w:del w:id="17567" w:author="阿毛" w:date="2021-05-21T17:54:00Z"/>
                <w:rFonts w:ascii="標楷體" w:eastAsia="標楷體" w:hAnsi="標楷體"/>
              </w:rPr>
            </w:pPr>
            <w:del w:id="17568" w:author="阿毛" w:date="2021-05-21T17:54: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DC8DF77" w14:textId="6CC24816" w:rsidR="00E24265" w:rsidRPr="00615D4B" w:rsidDel="00CB3FDD" w:rsidRDefault="00E24265" w:rsidP="005F76AD">
            <w:pPr>
              <w:rPr>
                <w:del w:id="17569" w:author="阿毛" w:date="2021-05-21T17:54:00Z"/>
                <w:rFonts w:ascii="標楷體" w:eastAsia="標楷體" w:hAnsi="標楷體"/>
              </w:rPr>
            </w:pPr>
          </w:p>
        </w:tc>
      </w:tr>
      <w:tr w:rsidR="00E24265" w:rsidRPr="00615D4B" w:rsidDel="00CB3FDD" w14:paraId="6BD9A807" w14:textId="779D710A" w:rsidTr="005F76AD">
        <w:trPr>
          <w:trHeight w:val="1311"/>
          <w:del w:id="17570"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7A2EE1B9" w14:textId="2D6FC9F3" w:rsidR="00E24265" w:rsidRPr="00615D4B" w:rsidDel="00CB3FDD" w:rsidRDefault="00E24265" w:rsidP="005F76AD">
            <w:pPr>
              <w:rPr>
                <w:del w:id="17571" w:author="阿毛" w:date="2021-05-21T17:54:00Z"/>
                <w:rFonts w:ascii="標楷體" w:eastAsia="標楷體" w:hAnsi="標楷體"/>
              </w:rPr>
            </w:pPr>
            <w:del w:id="17572" w:author="阿毛" w:date="2021-05-21T17:54: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73966626" w14:textId="34A34BBD" w:rsidR="00E24265" w:rsidRPr="00615D4B" w:rsidDel="00CB3FDD" w:rsidRDefault="00E24265" w:rsidP="005F76AD">
            <w:pPr>
              <w:rPr>
                <w:del w:id="17573" w:author="阿毛" w:date="2021-05-21T17:54:00Z"/>
                <w:rFonts w:ascii="標楷體" w:eastAsia="標楷體" w:hAnsi="標楷體"/>
              </w:rPr>
            </w:pPr>
          </w:p>
        </w:tc>
      </w:tr>
      <w:tr w:rsidR="00E24265" w:rsidRPr="00615D4B" w:rsidDel="00CB3FDD" w14:paraId="37FA9484" w14:textId="21E03B79" w:rsidTr="005F76AD">
        <w:trPr>
          <w:trHeight w:val="278"/>
          <w:del w:id="17574"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181007DC" w14:textId="36CB842E" w:rsidR="00E24265" w:rsidRPr="00615D4B" w:rsidDel="00CB3FDD" w:rsidRDefault="00E24265" w:rsidP="005F76AD">
            <w:pPr>
              <w:rPr>
                <w:del w:id="17575" w:author="阿毛" w:date="2021-05-21T17:54:00Z"/>
                <w:rFonts w:ascii="標楷體" w:eastAsia="標楷體" w:hAnsi="標楷體"/>
              </w:rPr>
            </w:pPr>
            <w:del w:id="17576" w:author="阿毛" w:date="2021-05-21T17:54: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A0A4B61" w14:textId="389AB360" w:rsidR="00E24265" w:rsidRPr="00615D4B" w:rsidDel="00CB3FDD" w:rsidRDefault="00E24265" w:rsidP="005F76AD">
            <w:pPr>
              <w:rPr>
                <w:del w:id="17577" w:author="阿毛" w:date="2021-05-21T17:54:00Z"/>
                <w:rFonts w:ascii="標楷體" w:eastAsia="標楷體" w:hAnsi="標楷體"/>
              </w:rPr>
            </w:pPr>
          </w:p>
        </w:tc>
      </w:tr>
      <w:tr w:rsidR="00E24265" w:rsidRPr="00615D4B" w:rsidDel="00CB3FDD" w14:paraId="6E39514A" w14:textId="24EDAD83" w:rsidTr="005F76AD">
        <w:trPr>
          <w:trHeight w:val="358"/>
          <w:del w:id="17578"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3206259" w14:textId="372F5296" w:rsidR="00E24265" w:rsidRPr="00615D4B" w:rsidDel="00CB3FDD" w:rsidRDefault="00E24265" w:rsidP="005F76AD">
            <w:pPr>
              <w:rPr>
                <w:del w:id="17579" w:author="阿毛" w:date="2021-05-21T17:54:00Z"/>
                <w:rFonts w:ascii="標楷體" w:eastAsia="標楷體" w:hAnsi="標楷體"/>
              </w:rPr>
            </w:pPr>
            <w:del w:id="17580" w:author="阿毛" w:date="2021-05-21T17:54: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C69B45E" w14:textId="2D800FDF" w:rsidR="00E24265" w:rsidRPr="00615D4B" w:rsidDel="00CB3FDD" w:rsidRDefault="00E24265" w:rsidP="005F76AD">
            <w:pPr>
              <w:rPr>
                <w:del w:id="17581" w:author="阿毛" w:date="2021-05-21T17:54:00Z"/>
                <w:rFonts w:ascii="標楷體" w:eastAsia="標楷體" w:hAnsi="標楷體"/>
              </w:rPr>
            </w:pPr>
          </w:p>
        </w:tc>
      </w:tr>
      <w:tr w:rsidR="00E24265" w:rsidRPr="00615D4B" w:rsidDel="00CB3FDD" w14:paraId="65BAFFFB" w14:textId="697F30BC" w:rsidTr="005F76AD">
        <w:trPr>
          <w:trHeight w:val="278"/>
          <w:del w:id="17582" w:author="阿毛" w:date="2021-05-21T17:54:00Z"/>
        </w:trPr>
        <w:tc>
          <w:tcPr>
            <w:tcW w:w="1548" w:type="dxa"/>
            <w:tcBorders>
              <w:top w:val="single" w:sz="8" w:space="0" w:color="000000"/>
              <w:bottom w:val="single" w:sz="8" w:space="0" w:color="000000"/>
              <w:right w:val="single" w:sz="8" w:space="0" w:color="000000"/>
            </w:tcBorders>
            <w:shd w:val="clear" w:color="auto" w:fill="F3F3F3"/>
          </w:tcPr>
          <w:p w14:paraId="27F0673D" w14:textId="3FFEE6E0" w:rsidR="00E24265" w:rsidRPr="00615D4B" w:rsidDel="00CB3FDD" w:rsidRDefault="00E24265" w:rsidP="005F76AD">
            <w:pPr>
              <w:rPr>
                <w:del w:id="17583" w:author="阿毛" w:date="2021-05-21T17:54:00Z"/>
                <w:rFonts w:ascii="標楷體" w:eastAsia="標楷體" w:hAnsi="標楷體"/>
              </w:rPr>
            </w:pPr>
            <w:del w:id="17584" w:author="阿毛" w:date="2021-05-21T17:54: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4CB5639B" w14:textId="30EC04C1" w:rsidR="00E24265" w:rsidRPr="00615D4B" w:rsidDel="00CB3FDD" w:rsidRDefault="00E24265" w:rsidP="005F76AD">
            <w:pPr>
              <w:rPr>
                <w:del w:id="17585" w:author="阿毛" w:date="2021-05-21T17:54:00Z"/>
                <w:rFonts w:ascii="標楷體" w:eastAsia="標楷體" w:hAnsi="標楷體"/>
              </w:rPr>
            </w:pPr>
          </w:p>
        </w:tc>
      </w:tr>
    </w:tbl>
    <w:p w14:paraId="51FB35BF" w14:textId="4F7D8738" w:rsidR="00E24265" w:rsidDel="00CB3FDD" w:rsidRDefault="00E24265" w:rsidP="00E24265">
      <w:pPr>
        <w:rPr>
          <w:del w:id="17586" w:author="阿毛" w:date="2021-05-21T17:54:00Z"/>
        </w:rPr>
      </w:pPr>
    </w:p>
    <w:p w14:paraId="2D49BA01" w14:textId="5ABC5083" w:rsidR="00E24265" w:rsidRPr="00615D4B" w:rsidDel="00CB3FDD" w:rsidRDefault="00E24265">
      <w:pPr>
        <w:pStyle w:val="a"/>
        <w:rPr>
          <w:del w:id="17587" w:author="阿毛" w:date="2021-05-21T17:54:00Z"/>
        </w:rPr>
      </w:pPr>
      <w:del w:id="17588" w:author="阿毛" w:date="2021-05-21T17:54:00Z">
        <w:r w:rsidRPr="00615D4B" w:rsidDel="00CB3FDD">
          <w:delText>UI</w:delText>
        </w:r>
        <w:r w:rsidRPr="00615D4B" w:rsidDel="00CB3FDD">
          <w:delText>畫面</w:delText>
        </w:r>
      </w:del>
    </w:p>
    <w:p w14:paraId="00717522" w14:textId="41219E13" w:rsidR="00E24265" w:rsidDel="00CB3FDD" w:rsidRDefault="00E24265" w:rsidP="00E24265">
      <w:pPr>
        <w:pStyle w:val="42"/>
        <w:spacing w:after="72"/>
        <w:ind w:left="1133"/>
        <w:rPr>
          <w:del w:id="17589" w:author="阿毛" w:date="2021-05-21T17:54:00Z"/>
          <w:rFonts w:hAnsi="標楷體"/>
        </w:rPr>
      </w:pPr>
      <w:del w:id="17590" w:author="阿毛" w:date="2021-05-21T17:54:00Z">
        <w:r w:rsidRPr="00743962" w:rsidDel="00CB3FDD">
          <w:rPr>
            <w:rFonts w:hAnsi="標楷體" w:hint="eastAsia"/>
          </w:rPr>
          <w:delText>輸入畫面：</w:delText>
        </w:r>
      </w:del>
    </w:p>
    <w:p w14:paraId="1BA758BE" w14:textId="40AABBBF" w:rsidR="00E24265" w:rsidRPr="00A378AC" w:rsidDel="00CB3FDD" w:rsidRDefault="00E24265" w:rsidP="00E24265">
      <w:pPr>
        <w:pStyle w:val="42"/>
        <w:spacing w:after="72"/>
        <w:ind w:leftChars="0" w:left="0"/>
        <w:rPr>
          <w:del w:id="17591" w:author="阿毛" w:date="2021-05-21T17:54:00Z"/>
          <w:rFonts w:hAnsi="標楷體"/>
        </w:rPr>
      </w:pPr>
      <w:del w:id="17592" w:author="阿毛" w:date="2021-05-21T17:54:00Z">
        <w:r w:rsidRPr="00A378AC" w:rsidDel="00CB3FDD">
          <w:rPr>
            <w:rFonts w:hAnsi="標楷體"/>
            <w:noProof/>
          </w:rPr>
          <w:drawing>
            <wp:inline distT="0" distB="0" distL="0" distR="0" wp14:anchorId="30FF3F46" wp14:editId="4B2B3253">
              <wp:extent cx="6646048" cy="259842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646048" cy="2598420"/>
                      </a:xfrm>
                      <a:prstGeom prst="rect">
                        <a:avLst/>
                      </a:prstGeom>
                    </pic:spPr>
                  </pic:pic>
                </a:graphicData>
              </a:graphic>
            </wp:inline>
          </w:drawing>
        </w:r>
      </w:del>
    </w:p>
    <w:p w14:paraId="7E043E1F" w14:textId="70F16BD2" w:rsidR="00E24265" w:rsidDel="00CB3FDD" w:rsidRDefault="00E24265" w:rsidP="00E24265">
      <w:pPr>
        <w:pStyle w:val="1text"/>
        <w:rPr>
          <w:del w:id="17593" w:author="阿毛" w:date="2021-05-21T17:54:00Z"/>
          <w:rFonts w:ascii="Times New Roman" w:hAnsi="Times New Roman"/>
        </w:rPr>
      </w:pPr>
    </w:p>
    <w:p w14:paraId="03D03373" w14:textId="62745E48" w:rsidR="00E24265" w:rsidRPr="003972CE" w:rsidDel="00CB3FDD" w:rsidRDefault="00E24265">
      <w:pPr>
        <w:pStyle w:val="a"/>
        <w:rPr>
          <w:del w:id="17594" w:author="阿毛" w:date="2021-05-21T17:54:00Z"/>
        </w:rPr>
      </w:pPr>
      <w:del w:id="17595" w:author="阿毛" w:date="2021-05-21T17:54: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8BCD765" w14:textId="6F7DD3C7" w:rsidTr="005F76AD">
        <w:trPr>
          <w:trHeight w:val="388"/>
          <w:jc w:val="center"/>
          <w:del w:id="17596" w:author="阿毛" w:date="2021-05-21T17:54:00Z"/>
        </w:trPr>
        <w:tc>
          <w:tcPr>
            <w:tcW w:w="219" w:type="pct"/>
            <w:vMerge w:val="restart"/>
          </w:tcPr>
          <w:p w14:paraId="6552682A" w14:textId="4EDBA081" w:rsidR="00E24265" w:rsidRPr="00615D4B" w:rsidDel="00CB3FDD" w:rsidRDefault="00E24265" w:rsidP="005F76AD">
            <w:pPr>
              <w:rPr>
                <w:del w:id="17597" w:author="阿毛" w:date="2021-05-21T17:54:00Z"/>
                <w:rFonts w:ascii="標楷體" w:eastAsia="標楷體" w:hAnsi="標楷體"/>
              </w:rPr>
            </w:pPr>
            <w:del w:id="17598" w:author="阿毛" w:date="2021-05-21T17:54:00Z">
              <w:r w:rsidRPr="00615D4B" w:rsidDel="00CB3FDD">
                <w:rPr>
                  <w:rFonts w:ascii="標楷體" w:eastAsia="標楷體" w:hAnsi="標楷體"/>
                </w:rPr>
                <w:delText>序號</w:delText>
              </w:r>
            </w:del>
          </w:p>
        </w:tc>
        <w:tc>
          <w:tcPr>
            <w:tcW w:w="756" w:type="pct"/>
            <w:vMerge w:val="restart"/>
          </w:tcPr>
          <w:p w14:paraId="2573059A" w14:textId="2E4569A8" w:rsidR="00E24265" w:rsidRPr="00615D4B" w:rsidDel="00CB3FDD" w:rsidRDefault="00E24265" w:rsidP="005F76AD">
            <w:pPr>
              <w:rPr>
                <w:del w:id="17599" w:author="阿毛" w:date="2021-05-21T17:54:00Z"/>
                <w:rFonts w:ascii="標楷體" w:eastAsia="標楷體" w:hAnsi="標楷體"/>
              </w:rPr>
            </w:pPr>
            <w:del w:id="17600" w:author="阿毛" w:date="2021-05-21T17:54:00Z">
              <w:r w:rsidRPr="00615D4B" w:rsidDel="00CB3FDD">
                <w:rPr>
                  <w:rFonts w:ascii="標楷體" w:eastAsia="標楷體" w:hAnsi="標楷體"/>
                </w:rPr>
                <w:delText>欄位</w:delText>
              </w:r>
            </w:del>
          </w:p>
        </w:tc>
        <w:tc>
          <w:tcPr>
            <w:tcW w:w="2382" w:type="pct"/>
            <w:gridSpan w:val="5"/>
          </w:tcPr>
          <w:p w14:paraId="48AA9F77" w14:textId="044919D2" w:rsidR="00E24265" w:rsidRPr="00615D4B" w:rsidDel="00CB3FDD" w:rsidRDefault="00E24265" w:rsidP="005F76AD">
            <w:pPr>
              <w:jc w:val="center"/>
              <w:rPr>
                <w:del w:id="17601" w:author="阿毛" w:date="2021-05-21T17:54:00Z"/>
                <w:rFonts w:ascii="標楷體" w:eastAsia="標楷體" w:hAnsi="標楷體"/>
              </w:rPr>
            </w:pPr>
            <w:del w:id="17602" w:author="阿毛" w:date="2021-05-21T17:54:00Z">
              <w:r w:rsidRPr="00615D4B" w:rsidDel="00CB3FDD">
                <w:rPr>
                  <w:rFonts w:ascii="標楷體" w:eastAsia="標楷體" w:hAnsi="標楷體"/>
                </w:rPr>
                <w:delText>說明</w:delText>
              </w:r>
            </w:del>
          </w:p>
        </w:tc>
        <w:tc>
          <w:tcPr>
            <w:tcW w:w="1643" w:type="pct"/>
            <w:vMerge w:val="restart"/>
          </w:tcPr>
          <w:p w14:paraId="54B46CC0" w14:textId="048B4FB7" w:rsidR="00E24265" w:rsidRPr="00615D4B" w:rsidDel="00CB3FDD" w:rsidRDefault="00E24265" w:rsidP="005F76AD">
            <w:pPr>
              <w:rPr>
                <w:del w:id="17603" w:author="阿毛" w:date="2021-05-21T17:54:00Z"/>
                <w:rFonts w:ascii="標楷體" w:eastAsia="標楷體" w:hAnsi="標楷體"/>
              </w:rPr>
            </w:pPr>
            <w:del w:id="17604" w:author="阿毛" w:date="2021-05-21T17:54:00Z">
              <w:r w:rsidRPr="00615D4B" w:rsidDel="00CB3FDD">
                <w:rPr>
                  <w:rFonts w:ascii="標楷體" w:eastAsia="標楷體" w:hAnsi="標楷體"/>
                </w:rPr>
                <w:delText>處理邏輯及注意事項</w:delText>
              </w:r>
            </w:del>
          </w:p>
        </w:tc>
      </w:tr>
      <w:tr w:rsidR="00E24265" w:rsidRPr="00615D4B" w:rsidDel="00CB3FDD" w14:paraId="74010EB7" w14:textId="70C73CD7" w:rsidTr="005F76AD">
        <w:trPr>
          <w:trHeight w:val="244"/>
          <w:jc w:val="center"/>
          <w:del w:id="17605" w:author="阿毛" w:date="2021-05-21T17:54:00Z"/>
        </w:trPr>
        <w:tc>
          <w:tcPr>
            <w:tcW w:w="219" w:type="pct"/>
            <w:vMerge/>
          </w:tcPr>
          <w:p w14:paraId="6FA008C4" w14:textId="49327141" w:rsidR="00E24265" w:rsidRPr="00615D4B" w:rsidDel="00CB3FDD" w:rsidRDefault="00E24265" w:rsidP="005F76AD">
            <w:pPr>
              <w:rPr>
                <w:del w:id="17606" w:author="阿毛" w:date="2021-05-21T17:54:00Z"/>
                <w:rFonts w:ascii="標楷體" w:eastAsia="標楷體" w:hAnsi="標楷體"/>
              </w:rPr>
            </w:pPr>
          </w:p>
        </w:tc>
        <w:tc>
          <w:tcPr>
            <w:tcW w:w="756" w:type="pct"/>
            <w:vMerge/>
          </w:tcPr>
          <w:p w14:paraId="697D478E" w14:textId="2F2F9D1C" w:rsidR="00E24265" w:rsidRPr="00615D4B" w:rsidDel="00CB3FDD" w:rsidRDefault="00E24265" w:rsidP="005F76AD">
            <w:pPr>
              <w:rPr>
                <w:del w:id="17607" w:author="阿毛" w:date="2021-05-21T17:54:00Z"/>
                <w:rFonts w:ascii="標楷體" w:eastAsia="標楷體" w:hAnsi="標楷體"/>
              </w:rPr>
            </w:pPr>
          </w:p>
        </w:tc>
        <w:tc>
          <w:tcPr>
            <w:tcW w:w="624" w:type="pct"/>
          </w:tcPr>
          <w:p w14:paraId="062EF246" w14:textId="4E3DC6AB" w:rsidR="00E24265" w:rsidRPr="00615D4B" w:rsidDel="00CB3FDD" w:rsidRDefault="00E24265" w:rsidP="005F76AD">
            <w:pPr>
              <w:rPr>
                <w:del w:id="17608" w:author="阿毛" w:date="2021-05-21T17:54:00Z"/>
                <w:rFonts w:ascii="標楷體" w:eastAsia="標楷體" w:hAnsi="標楷體"/>
              </w:rPr>
            </w:pPr>
            <w:del w:id="17609" w:author="阿毛" w:date="2021-05-21T17:54:00Z">
              <w:r w:rsidRPr="00615D4B" w:rsidDel="00CB3FDD">
                <w:rPr>
                  <w:rFonts w:ascii="標楷體" w:eastAsia="標楷體" w:hAnsi="標楷體" w:hint="eastAsia"/>
                </w:rPr>
                <w:delText>資料型態長度</w:delText>
              </w:r>
            </w:del>
          </w:p>
        </w:tc>
        <w:tc>
          <w:tcPr>
            <w:tcW w:w="624" w:type="pct"/>
          </w:tcPr>
          <w:p w14:paraId="5211192E" w14:textId="7051CB3D" w:rsidR="00E24265" w:rsidRPr="00615D4B" w:rsidDel="00CB3FDD" w:rsidRDefault="00E24265" w:rsidP="005F76AD">
            <w:pPr>
              <w:rPr>
                <w:del w:id="17610" w:author="阿毛" w:date="2021-05-21T17:54:00Z"/>
                <w:rFonts w:ascii="標楷體" w:eastAsia="標楷體" w:hAnsi="標楷體"/>
              </w:rPr>
            </w:pPr>
            <w:del w:id="17611" w:author="阿毛" w:date="2021-05-21T17:54:00Z">
              <w:r w:rsidRPr="00615D4B" w:rsidDel="00CB3FDD">
                <w:rPr>
                  <w:rFonts w:ascii="標楷體" w:eastAsia="標楷體" w:hAnsi="標楷體"/>
                </w:rPr>
                <w:delText>預設值</w:delText>
              </w:r>
            </w:del>
          </w:p>
        </w:tc>
        <w:tc>
          <w:tcPr>
            <w:tcW w:w="537" w:type="pct"/>
          </w:tcPr>
          <w:p w14:paraId="74FFEAED" w14:textId="3F6AC870" w:rsidR="00E24265" w:rsidRPr="00615D4B" w:rsidDel="00CB3FDD" w:rsidRDefault="00E24265" w:rsidP="005F76AD">
            <w:pPr>
              <w:rPr>
                <w:del w:id="17612" w:author="阿毛" w:date="2021-05-21T17:54:00Z"/>
                <w:rFonts w:ascii="標楷體" w:eastAsia="標楷體" w:hAnsi="標楷體"/>
              </w:rPr>
            </w:pPr>
            <w:del w:id="17613" w:author="阿毛" w:date="2021-05-21T17:54:00Z">
              <w:r w:rsidRPr="00615D4B" w:rsidDel="00CB3FDD">
                <w:rPr>
                  <w:rFonts w:ascii="標楷體" w:eastAsia="標楷體" w:hAnsi="標楷體"/>
                </w:rPr>
                <w:delText>選單內容</w:delText>
              </w:r>
            </w:del>
          </w:p>
        </w:tc>
        <w:tc>
          <w:tcPr>
            <w:tcW w:w="299" w:type="pct"/>
          </w:tcPr>
          <w:p w14:paraId="18E4718C" w14:textId="32871931" w:rsidR="00E24265" w:rsidRPr="00615D4B" w:rsidDel="00CB3FDD" w:rsidRDefault="00E24265" w:rsidP="005F76AD">
            <w:pPr>
              <w:rPr>
                <w:del w:id="17614" w:author="阿毛" w:date="2021-05-21T17:54:00Z"/>
                <w:rFonts w:ascii="標楷體" w:eastAsia="標楷體" w:hAnsi="標楷體"/>
              </w:rPr>
            </w:pPr>
            <w:del w:id="17615" w:author="阿毛" w:date="2021-05-21T17:54:00Z">
              <w:r w:rsidRPr="00615D4B" w:rsidDel="00CB3FDD">
                <w:rPr>
                  <w:rFonts w:ascii="標楷體" w:eastAsia="標楷體" w:hAnsi="標楷體"/>
                </w:rPr>
                <w:delText>必填</w:delText>
              </w:r>
            </w:del>
          </w:p>
        </w:tc>
        <w:tc>
          <w:tcPr>
            <w:tcW w:w="299" w:type="pct"/>
          </w:tcPr>
          <w:p w14:paraId="0EE4CD9F" w14:textId="7F82A7AE" w:rsidR="00E24265" w:rsidRPr="00615D4B" w:rsidDel="00CB3FDD" w:rsidRDefault="00E24265" w:rsidP="005F76AD">
            <w:pPr>
              <w:rPr>
                <w:del w:id="17616" w:author="阿毛" w:date="2021-05-21T17:54:00Z"/>
                <w:rFonts w:ascii="標楷體" w:eastAsia="標楷體" w:hAnsi="標楷體"/>
              </w:rPr>
            </w:pPr>
            <w:del w:id="17617" w:author="阿毛" w:date="2021-05-21T17:54:00Z">
              <w:r w:rsidRPr="00615D4B" w:rsidDel="00CB3FDD">
                <w:rPr>
                  <w:rFonts w:ascii="標楷體" w:eastAsia="標楷體" w:hAnsi="標楷體"/>
                </w:rPr>
                <w:delText>R/W</w:delText>
              </w:r>
            </w:del>
          </w:p>
        </w:tc>
        <w:tc>
          <w:tcPr>
            <w:tcW w:w="1643" w:type="pct"/>
            <w:vMerge/>
          </w:tcPr>
          <w:p w14:paraId="7AB1045B" w14:textId="5267BCEA" w:rsidR="00E24265" w:rsidRPr="00615D4B" w:rsidDel="00CB3FDD" w:rsidRDefault="00E24265" w:rsidP="005F76AD">
            <w:pPr>
              <w:rPr>
                <w:del w:id="17618" w:author="阿毛" w:date="2021-05-21T17:54:00Z"/>
                <w:rFonts w:ascii="標楷體" w:eastAsia="標楷體" w:hAnsi="標楷體"/>
              </w:rPr>
            </w:pPr>
          </w:p>
        </w:tc>
      </w:tr>
      <w:tr w:rsidR="00E24265" w:rsidRPr="00615D4B" w:rsidDel="00CB3FDD" w14:paraId="2CB3C7E8" w14:textId="6FBF0971" w:rsidTr="005F76AD">
        <w:trPr>
          <w:trHeight w:val="291"/>
          <w:jc w:val="center"/>
          <w:del w:id="17619" w:author="阿毛" w:date="2021-05-21T17:54:00Z"/>
        </w:trPr>
        <w:tc>
          <w:tcPr>
            <w:tcW w:w="219" w:type="pct"/>
          </w:tcPr>
          <w:p w14:paraId="679E85D4" w14:textId="2675EA29" w:rsidR="00E24265" w:rsidRPr="005E579A" w:rsidDel="00CB3FDD" w:rsidRDefault="00E24265" w:rsidP="005F76AD">
            <w:pPr>
              <w:pStyle w:val="af9"/>
              <w:numPr>
                <w:ilvl w:val="0"/>
                <w:numId w:val="62"/>
              </w:numPr>
              <w:ind w:leftChars="0"/>
              <w:rPr>
                <w:del w:id="17620" w:author="阿毛" w:date="2021-05-21T17:54:00Z"/>
                <w:rFonts w:ascii="標楷體" w:eastAsia="標楷體" w:hAnsi="標楷體"/>
              </w:rPr>
            </w:pPr>
          </w:p>
        </w:tc>
        <w:tc>
          <w:tcPr>
            <w:tcW w:w="756" w:type="pct"/>
          </w:tcPr>
          <w:p w14:paraId="4780FFE4" w14:textId="15A4A5CE" w:rsidR="00E24265" w:rsidRPr="00615D4B" w:rsidDel="00CB3FDD" w:rsidRDefault="00E24265" w:rsidP="005F76AD">
            <w:pPr>
              <w:rPr>
                <w:del w:id="17621" w:author="阿毛" w:date="2021-05-21T17:54:00Z"/>
                <w:rFonts w:ascii="標楷體" w:eastAsia="標楷體" w:hAnsi="標楷體"/>
              </w:rPr>
            </w:pPr>
            <w:del w:id="17622" w:author="阿毛" w:date="2021-05-21T17:54:00Z">
              <w:r w:rsidRPr="004431A8" w:rsidDel="00CB3FDD">
                <w:rPr>
                  <w:rFonts w:ascii="標楷體" w:eastAsia="標楷體" w:hAnsi="標楷體" w:hint="eastAsia"/>
                </w:rPr>
                <w:delText>交易代碼</w:delText>
              </w:r>
            </w:del>
          </w:p>
        </w:tc>
        <w:tc>
          <w:tcPr>
            <w:tcW w:w="624" w:type="pct"/>
          </w:tcPr>
          <w:p w14:paraId="3AE59A8E" w14:textId="68798628" w:rsidR="00E24265" w:rsidRPr="00615D4B" w:rsidDel="00CB3FDD" w:rsidRDefault="00E24265" w:rsidP="005F76AD">
            <w:pPr>
              <w:rPr>
                <w:del w:id="17623" w:author="阿毛" w:date="2021-05-21T17:54:00Z"/>
                <w:rFonts w:ascii="標楷體" w:eastAsia="標楷體" w:hAnsi="標楷體"/>
              </w:rPr>
            </w:pPr>
          </w:p>
        </w:tc>
        <w:tc>
          <w:tcPr>
            <w:tcW w:w="624" w:type="pct"/>
          </w:tcPr>
          <w:p w14:paraId="1567136E" w14:textId="191CA0D3" w:rsidR="00E24265" w:rsidRPr="00615D4B" w:rsidDel="00CB3FDD" w:rsidRDefault="00E24265" w:rsidP="005F76AD">
            <w:pPr>
              <w:rPr>
                <w:del w:id="17624" w:author="阿毛" w:date="2021-05-21T17:54:00Z"/>
                <w:rFonts w:ascii="標楷體" w:eastAsia="標楷體" w:hAnsi="標楷體"/>
              </w:rPr>
            </w:pPr>
          </w:p>
        </w:tc>
        <w:tc>
          <w:tcPr>
            <w:tcW w:w="537" w:type="pct"/>
          </w:tcPr>
          <w:p w14:paraId="2E610E45" w14:textId="476733DE" w:rsidR="00E24265" w:rsidRPr="00615D4B" w:rsidDel="00CB3FDD" w:rsidRDefault="00E24265" w:rsidP="005F76AD">
            <w:pPr>
              <w:rPr>
                <w:del w:id="17625" w:author="阿毛" w:date="2021-05-21T17:54:00Z"/>
                <w:rFonts w:ascii="標楷體" w:eastAsia="標楷體" w:hAnsi="標楷體"/>
              </w:rPr>
            </w:pPr>
            <w:del w:id="17626" w:author="阿毛" w:date="2021-05-21T17:54:00Z">
              <w:r w:rsidDel="00CB3FDD">
                <w:rPr>
                  <w:rFonts w:ascii="標楷體" w:eastAsia="標楷體" w:hAnsi="標楷體" w:hint="eastAsia"/>
                </w:rPr>
                <w:delText>下拉式選單</w:delText>
              </w:r>
            </w:del>
          </w:p>
        </w:tc>
        <w:tc>
          <w:tcPr>
            <w:tcW w:w="299" w:type="pct"/>
          </w:tcPr>
          <w:p w14:paraId="5C6D4674" w14:textId="5D3DAB2E" w:rsidR="00E24265" w:rsidRPr="00615D4B" w:rsidDel="00CB3FDD" w:rsidRDefault="00E24265" w:rsidP="005F76AD">
            <w:pPr>
              <w:rPr>
                <w:del w:id="17627" w:author="阿毛" w:date="2021-05-21T17:54:00Z"/>
                <w:rFonts w:ascii="標楷體" w:eastAsia="標楷體" w:hAnsi="標楷體"/>
              </w:rPr>
            </w:pPr>
          </w:p>
        </w:tc>
        <w:tc>
          <w:tcPr>
            <w:tcW w:w="299" w:type="pct"/>
          </w:tcPr>
          <w:p w14:paraId="6734C4BA" w14:textId="21DCF441" w:rsidR="00E24265" w:rsidRPr="00615D4B" w:rsidDel="00CB3FDD" w:rsidRDefault="00E24265" w:rsidP="005F76AD">
            <w:pPr>
              <w:rPr>
                <w:del w:id="17628" w:author="阿毛" w:date="2021-05-21T17:54:00Z"/>
                <w:rFonts w:ascii="標楷體" w:eastAsia="標楷體" w:hAnsi="標楷體"/>
              </w:rPr>
            </w:pPr>
          </w:p>
        </w:tc>
        <w:tc>
          <w:tcPr>
            <w:tcW w:w="1643" w:type="pct"/>
          </w:tcPr>
          <w:p w14:paraId="6E6C05AF" w14:textId="2B1DA4CB" w:rsidR="00E24265" w:rsidDel="00CB3FDD" w:rsidRDefault="00E24265" w:rsidP="005F76AD">
            <w:pPr>
              <w:rPr>
                <w:del w:id="17629" w:author="阿毛" w:date="2021-05-21T17:54:00Z"/>
                <w:rFonts w:ascii="標楷體" w:eastAsia="標楷體" w:hAnsi="標楷體"/>
              </w:rPr>
            </w:pPr>
            <w:del w:id="17630" w:author="阿毛" w:date="2021-05-21T17:54:00Z">
              <w:r w:rsidRPr="00AB7352" w:rsidDel="00CB3FDD">
                <w:rPr>
                  <w:rFonts w:ascii="標楷體" w:eastAsia="標楷體" w:hAnsi="標楷體" w:hint="eastAsia"/>
                </w:rPr>
                <w:delText>1:新增</w:delText>
              </w:r>
            </w:del>
          </w:p>
          <w:p w14:paraId="4122FCEA" w14:textId="1237A9D2" w:rsidR="00E24265" w:rsidDel="00CB3FDD" w:rsidRDefault="00E24265" w:rsidP="005F76AD">
            <w:pPr>
              <w:rPr>
                <w:del w:id="17631" w:author="阿毛" w:date="2021-05-21T17:54:00Z"/>
                <w:rFonts w:ascii="標楷體" w:eastAsia="標楷體" w:hAnsi="標楷體"/>
              </w:rPr>
            </w:pPr>
            <w:del w:id="17632" w:author="阿毛" w:date="2021-05-21T17:54:00Z">
              <w:r w:rsidRPr="00AB7352" w:rsidDel="00CB3FDD">
                <w:rPr>
                  <w:rFonts w:ascii="標楷體" w:eastAsia="標楷體" w:hAnsi="標楷體" w:hint="eastAsia"/>
                </w:rPr>
                <w:delText>2:異動</w:delText>
              </w:r>
            </w:del>
          </w:p>
          <w:p w14:paraId="764D7E09" w14:textId="5F783EB9" w:rsidR="00E24265" w:rsidDel="00CB3FDD" w:rsidRDefault="00E24265" w:rsidP="005F76AD">
            <w:pPr>
              <w:rPr>
                <w:del w:id="17633" w:author="阿毛" w:date="2021-05-21T17:54:00Z"/>
                <w:rFonts w:ascii="標楷體" w:eastAsia="標楷體" w:hAnsi="標楷體"/>
              </w:rPr>
            </w:pPr>
            <w:del w:id="17634" w:author="阿毛" w:date="2021-05-21T17:54:00Z">
              <w:r w:rsidRPr="00AB7352" w:rsidDel="00CB3FDD">
                <w:rPr>
                  <w:rFonts w:ascii="標楷體" w:eastAsia="標楷體" w:hAnsi="標楷體" w:hint="eastAsia"/>
                </w:rPr>
                <w:delText>3:補件</w:delText>
              </w:r>
            </w:del>
          </w:p>
          <w:p w14:paraId="15E92817" w14:textId="41D050F8" w:rsidR="00E24265" w:rsidRPr="00615D4B" w:rsidDel="00CB3FDD" w:rsidRDefault="00E24265" w:rsidP="005F76AD">
            <w:pPr>
              <w:rPr>
                <w:del w:id="17635" w:author="阿毛" w:date="2021-05-21T17:54:00Z"/>
                <w:rFonts w:ascii="標楷體" w:eastAsia="標楷體" w:hAnsi="標楷體"/>
              </w:rPr>
            </w:pPr>
            <w:del w:id="17636" w:author="阿毛" w:date="2021-05-21T17:54:00Z">
              <w:r w:rsidRPr="00AB7352" w:rsidDel="00CB3FDD">
                <w:rPr>
                  <w:rFonts w:ascii="標楷體" w:eastAsia="標楷體" w:hAnsi="標楷體" w:hint="eastAsia"/>
                </w:rPr>
                <w:delText>4:刪除</w:delText>
              </w:r>
            </w:del>
          </w:p>
        </w:tc>
      </w:tr>
      <w:tr w:rsidR="00E24265" w:rsidRPr="00615D4B" w:rsidDel="00CB3FDD" w14:paraId="34C1A320" w14:textId="780EA26C" w:rsidTr="005F76AD">
        <w:trPr>
          <w:trHeight w:val="291"/>
          <w:jc w:val="center"/>
          <w:del w:id="17637" w:author="阿毛" w:date="2021-05-21T17:54:00Z"/>
        </w:trPr>
        <w:tc>
          <w:tcPr>
            <w:tcW w:w="219" w:type="pct"/>
          </w:tcPr>
          <w:p w14:paraId="0808E90D" w14:textId="0EDA1B9B" w:rsidR="00E24265" w:rsidRPr="005E579A" w:rsidDel="00CB3FDD" w:rsidRDefault="00E24265" w:rsidP="005F76AD">
            <w:pPr>
              <w:pStyle w:val="af9"/>
              <w:numPr>
                <w:ilvl w:val="0"/>
                <w:numId w:val="62"/>
              </w:numPr>
              <w:ind w:leftChars="0"/>
              <w:rPr>
                <w:del w:id="17638" w:author="阿毛" w:date="2021-05-21T17:54:00Z"/>
                <w:rFonts w:ascii="標楷體" w:eastAsia="標楷體" w:hAnsi="標楷體"/>
              </w:rPr>
            </w:pPr>
          </w:p>
        </w:tc>
        <w:tc>
          <w:tcPr>
            <w:tcW w:w="756" w:type="pct"/>
          </w:tcPr>
          <w:p w14:paraId="58E13C10" w14:textId="564FC9F1" w:rsidR="00E24265" w:rsidRPr="00615D4B" w:rsidDel="00CB3FDD" w:rsidRDefault="00E24265" w:rsidP="005F76AD">
            <w:pPr>
              <w:rPr>
                <w:del w:id="17639" w:author="阿毛" w:date="2021-05-21T17:54:00Z"/>
                <w:rFonts w:ascii="標楷體" w:eastAsia="標楷體" w:hAnsi="標楷體"/>
              </w:rPr>
            </w:pPr>
            <w:del w:id="17640" w:author="阿毛" w:date="2021-05-21T17:54:00Z">
              <w:r w:rsidRPr="004431A8" w:rsidDel="00CB3FDD">
                <w:rPr>
                  <w:rFonts w:ascii="標楷體" w:eastAsia="標楷體" w:hAnsi="標楷體" w:hint="eastAsia"/>
                </w:rPr>
                <w:delText>債務人IDN</w:delText>
              </w:r>
            </w:del>
          </w:p>
        </w:tc>
        <w:tc>
          <w:tcPr>
            <w:tcW w:w="624" w:type="pct"/>
          </w:tcPr>
          <w:p w14:paraId="53CA0F52" w14:textId="4E02F6C5" w:rsidR="00E24265" w:rsidRPr="00615D4B" w:rsidDel="00CB3FDD" w:rsidRDefault="00E24265" w:rsidP="005F76AD">
            <w:pPr>
              <w:rPr>
                <w:del w:id="17641" w:author="阿毛" w:date="2021-05-21T17:54:00Z"/>
                <w:rFonts w:ascii="標楷體" w:eastAsia="標楷體" w:hAnsi="標楷體"/>
              </w:rPr>
            </w:pPr>
          </w:p>
        </w:tc>
        <w:tc>
          <w:tcPr>
            <w:tcW w:w="624" w:type="pct"/>
          </w:tcPr>
          <w:p w14:paraId="09BAB102" w14:textId="62C1C3B3" w:rsidR="00E24265" w:rsidRPr="00615D4B" w:rsidDel="00CB3FDD" w:rsidRDefault="00E24265" w:rsidP="005F76AD">
            <w:pPr>
              <w:rPr>
                <w:del w:id="17642" w:author="阿毛" w:date="2021-05-21T17:54:00Z"/>
                <w:rFonts w:ascii="標楷體" w:eastAsia="標楷體" w:hAnsi="標楷體"/>
              </w:rPr>
            </w:pPr>
          </w:p>
        </w:tc>
        <w:tc>
          <w:tcPr>
            <w:tcW w:w="537" w:type="pct"/>
          </w:tcPr>
          <w:p w14:paraId="5A2542A3" w14:textId="3E7D8597" w:rsidR="00E24265" w:rsidRPr="00615D4B" w:rsidDel="00CB3FDD" w:rsidRDefault="00E24265" w:rsidP="005F76AD">
            <w:pPr>
              <w:rPr>
                <w:del w:id="17643" w:author="阿毛" w:date="2021-05-21T17:54:00Z"/>
                <w:rFonts w:ascii="標楷體" w:eastAsia="標楷體" w:hAnsi="標楷體"/>
              </w:rPr>
            </w:pPr>
          </w:p>
        </w:tc>
        <w:tc>
          <w:tcPr>
            <w:tcW w:w="299" w:type="pct"/>
          </w:tcPr>
          <w:p w14:paraId="627A47CC" w14:textId="707ACA58" w:rsidR="00E24265" w:rsidRPr="00615D4B" w:rsidDel="00CB3FDD" w:rsidRDefault="00E24265" w:rsidP="005F76AD">
            <w:pPr>
              <w:rPr>
                <w:del w:id="17644" w:author="阿毛" w:date="2021-05-21T17:54:00Z"/>
                <w:rFonts w:ascii="標楷體" w:eastAsia="標楷體" w:hAnsi="標楷體"/>
              </w:rPr>
            </w:pPr>
          </w:p>
        </w:tc>
        <w:tc>
          <w:tcPr>
            <w:tcW w:w="299" w:type="pct"/>
          </w:tcPr>
          <w:p w14:paraId="08213C1F" w14:textId="31B17FAA" w:rsidR="00E24265" w:rsidRPr="00615D4B" w:rsidDel="00CB3FDD" w:rsidRDefault="00E24265" w:rsidP="005F76AD">
            <w:pPr>
              <w:rPr>
                <w:del w:id="17645" w:author="阿毛" w:date="2021-05-21T17:54:00Z"/>
                <w:rFonts w:ascii="標楷體" w:eastAsia="標楷體" w:hAnsi="標楷體"/>
              </w:rPr>
            </w:pPr>
          </w:p>
        </w:tc>
        <w:tc>
          <w:tcPr>
            <w:tcW w:w="1643" w:type="pct"/>
          </w:tcPr>
          <w:p w14:paraId="7E0C3106" w14:textId="017B739B" w:rsidR="00E24265" w:rsidRPr="00615D4B" w:rsidDel="00CB3FDD" w:rsidRDefault="00E24265" w:rsidP="005F76AD">
            <w:pPr>
              <w:rPr>
                <w:del w:id="17646" w:author="阿毛" w:date="2021-05-21T17:54:00Z"/>
                <w:rFonts w:ascii="標楷體" w:eastAsia="標楷體" w:hAnsi="標楷體"/>
              </w:rPr>
            </w:pPr>
          </w:p>
        </w:tc>
      </w:tr>
      <w:tr w:rsidR="00E24265" w:rsidRPr="00615D4B" w:rsidDel="00CB3FDD" w14:paraId="2BE167BE" w14:textId="1B1F7358" w:rsidTr="005F76AD">
        <w:trPr>
          <w:trHeight w:val="291"/>
          <w:jc w:val="center"/>
          <w:del w:id="17647" w:author="阿毛" w:date="2021-05-21T17:54:00Z"/>
        </w:trPr>
        <w:tc>
          <w:tcPr>
            <w:tcW w:w="219" w:type="pct"/>
          </w:tcPr>
          <w:p w14:paraId="039BC47E" w14:textId="647A1460" w:rsidR="00E24265" w:rsidRPr="005E579A" w:rsidDel="00CB3FDD" w:rsidRDefault="00E24265" w:rsidP="005F76AD">
            <w:pPr>
              <w:pStyle w:val="af9"/>
              <w:numPr>
                <w:ilvl w:val="0"/>
                <w:numId w:val="62"/>
              </w:numPr>
              <w:ind w:leftChars="0"/>
              <w:rPr>
                <w:del w:id="17648" w:author="阿毛" w:date="2021-05-21T17:54:00Z"/>
                <w:rFonts w:ascii="標楷體" w:eastAsia="標楷體" w:hAnsi="標楷體"/>
              </w:rPr>
            </w:pPr>
          </w:p>
        </w:tc>
        <w:tc>
          <w:tcPr>
            <w:tcW w:w="756" w:type="pct"/>
          </w:tcPr>
          <w:p w14:paraId="09CDBC4A" w14:textId="731395CD" w:rsidR="00E24265" w:rsidRPr="00615D4B" w:rsidDel="00CB3FDD" w:rsidRDefault="00E24265" w:rsidP="005F76AD">
            <w:pPr>
              <w:rPr>
                <w:del w:id="17649" w:author="阿毛" w:date="2021-05-21T17:54:00Z"/>
                <w:rFonts w:ascii="標楷體" w:eastAsia="標楷體" w:hAnsi="標楷體"/>
              </w:rPr>
            </w:pPr>
            <w:del w:id="17650" w:author="阿毛" w:date="2021-05-21T17:54:00Z">
              <w:r w:rsidRPr="004431A8" w:rsidDel="00CB3FDD">
                <w:rPr>
                  <w:rFonts w:ascii="標楷體" w:eastAsia="標楷體" w:hAnsi="標楷體" w:hint="eastAsia"/>
                </w:rPr>
                <w:delText>報送單位代號</w:delText>
              </w:r>
            </w:del>
          </w:p>
        </w:tc>
        <w:tc>
          <w:tcPr>
            <w:tcW w:w="624" w:type="pct"/>
          </w:tcPr>
          <w:p w14:paraId="34BD244C" w14:textId="5166C572" w:rsidR="00E24265" w:rsidRPr="00615D4B" w:rsidDel="00CB3FDD" w:rsidRDefault="00E24265" w:rsidP="005F76AD">
            <w:pPr>
              <w:rPr>
                <w:del w:id="17651" w:author="阿毛" w:date="2021-05-21T17:54:00Z"/>
                <w:rFonts w:ascii="標楷體" w:eastAsia="標楷體" w:hAnsi="標楷體"/>
              </w:rPr>
            </w:pPr>
          </w:p>
        </w:tc>
        <w:tc>
          <w:tcPr>
            <w:tcW w:w="624" w:type="pct"/>
          </w:tcPr>
          <w:p w14:paraId="5726410A" w14:textId="6EB17683" w:rsidR="00E24265" w:rsidRPr="00615D4B" w:rsidDel="00CB3FDD" w:rsidRDefault="00E24265" w:rsidP="005F76AD">
            <w:pPr>
              <w:rPr>
                <w:del w:id="17652" w:author="阿毛" w:date="2021-05-21T17:54:00Z"/>
                <w:rFonts w:ascii="標楷體" w:eastAsia="標楷體" w:hAnsi="標楷體"/>
              </w:rPr>
            </w:pPr>
          </w:p>
        </w:tc>
        <w:tc>
          <w:tcPr>
            <w:tcW w:w="537" w:type="pct"/>
          </w:tcPr>
          <w:p w14:paraId="7199F6C5" w14:textId="291C6019" w:rsidR="00E24265" w:rsidRPr="00615D4B" w:rsidDel="00CB3FDD" w:rsidRDefault="00E24265" w:rsidP="005F76AD">
            <w:pPr>
              <w:rPr>
                <w:del w:id="17653" w:author="阿毛" w:date="2021-05-21T17:54:00Z"/>
                <w:rFonts w:ascii="標楷體" w:eastAsia="標楷體" w:hAnsi="標楷體"/>
              </w:rPr>
            </w:pPr>
          </w:p>
        </w:tc>
        <w:tc>
          <w:tcPr>
            <w:tcW w:w="299" w:type="pct"/>
          </w:tcPr>
          <w:p w14:paraId="3A9CD11D" w14:textId="409F7720" w:rsidR="00E24265" w:rsidRPr="00615D4B" w:rsidDel="00CB3FDD" w:rsidRDefault="00E24265" w:rsidP="005F76AD">
            <w:pPr>
              <w:rPr>
                <w:del w:id="17654" w:author="阿毛" w:date="2021-05-21T17:54:00Z"/>
                <w:rFonts w:ascii="標楷體" w:eastAsia="標楷體" w:hAnsi="標楷體"/>
              </w:rPr>
            </w:pPr>
          </w:p>
        </w:tc>
        <w:tc>
          <w:tcPr>
            <w:tcW w:w="299" w:type="pct"/>
          </w:tcPr>
          <w:p w14:paraId="2D0F0E97" w14:textId="40A9CA83" w:rsidR="00E24265" w:rsidRPr="00615D4B" w:rsidDel="00CB3FDD" w:rsidRDefault="00E24265" w:rsidP="005F76AD">
            <w:pPr>
              <w:rPr>
                <w:del w:id="17655" w:author="阿毛" w:date="2021-05-21T17:54:00Z"/>
                <w:rFonts w:ascii="標楷體" w:eastAsia="標楷體" w:hAnsi="標楷體"/>
              </w:rPr>
            </w:pPr>
          </w:p>
        </w:tc>
        <w:tc>
          <w:tcPr>
            <w:tcW w:w="1643" w:type="pct"/>
          </w:tcPr>
          <w:p w14:paraId="35AF9484" w14:textId="4CCACCCB" w:rsidR="00E24265" w:rsidRPr="00615D4B" w:rsidDel="00CB3FDD" w:rsidRDefault="00E24265" w:rsidP="005F76AD">
            <w:pPr>
              <w:rPr>
                <w:del w:id="17656" w:author="阿毛" w:date="2021-05-21T17:54:00Z"/>
                <w:rFonts w:ascii="標楷體" w:eastAsia="標楷體" w:hAnsi="標楷體"/>
              </w:rPr>
            </w:pPr>
          </w:p>
        </w:tc>
      </w:tr>
      <w:tr w:rsidR="00E24265" w:rsidRPr="00615D4B" w:rsidDel="00CB3FDD" w14:paraId="4753A20C" w14:textId="309C241D" w:rsidTr="005F76AD">
        <w:trPr>
          <w:trHeight w:val="291"/>
          <w:jc w:val="center"/>
          <w:del w:id="17657" w:author="阿毛" w:date="2021-05-21T17:54:00Z"/>
        </w:trPr>
        <w:tc>
          <w:tcPr>
            <w:tcW w:w="219" w:type="pct"/>
          </w:tcPr>
          <w:p w14:paraId="0155AB0F" w14:textId="2098CA84" w:rsidR="00E24265" w:rsidRPr="005E579A" w:rsidDel="00CB3FDD" w:rsidRDefault="00E24265" w:rsidP="005F76AD">
            <w:pPr>
              <w:pStyle w:val="af9"/>
              <w:numPr>
                <w:ilvl w:val="0"/>
                <w:numId w:val="62"/>
              </w:numPr>
              <w:ind w:leftChars="0"/>
              <w:rPr>
                <w:del w:id="17658" w:author="阿毛" w:date="2021-05-21T17:54:00Z"/>
                <w:rFonts w:ascii="標楷體" w:eastAsia="標楷體" w:hAnsi="標楷體"/>
              </w:rPr>
            </w:pPr>
          </w:p>
        </w:tc>
        <w:tc>
          <w:tcPr>
            <w:tcW w:w="756" w:type="pct"/>
          </w:tcPr>
          <w:p w14:paraId="4E90196B" w14:textId="664F9395" w:rsidR="00E24265" w:rsidRPr="00615D4B" w:rsidDel="00CB3FDD" w:rsidRDefault="00E24265" w:rsidP="005F76AD">
            <w:pPr>
              <w:rPr>
                <w:del w:id="17659" w:author="阿毛" w:date="2021-05-21T17:54:00Z"/>
                <w:rFonts w:ascii="標楷體" w:eastAsia="標楷體" w:hAnsi="標楷體"/>
              </w:rPr>
            </w:pPr>
            <w:del w:id="17660" w:author="阿毛" w:date="2021-05-21T17:54:00Z">
              <w:r w:rsidRPr="004431A8" w:rsidDel="00CB3FDD">
                <w:rPr>
                  <w:rFonts w:ascii="標楷體" w:eastAsia="標楷體" w:hAnsi="標楷體" w:hint="eastAsia"/>
                </w:rPr>
                <w:delText>調解申請日</w:delText>
              </w:r>
            </w:del>
          </w:p>
        </w:tc>
        <w:tc>
          <w:tcPr>
            <w:tcW w:w="624" w:type="pct"/>
          </w:tcPr>
          <w:p w14:paraId="092BF5D7" w14:textId="15DDB69D" w:rsidR="00E24265" w:rsidRPr="00615D4B" w:rsidDel="00CB3FDD" w:rsidRDefault="00E24265" w:rsidP="005F76AD">
            <w:pPr>
              <w:rPr>
                <w:del w:id="17661" w:author="阿毛" w:date="2021-05-21T17:54:00Z"/>
                <w:rFonts w:ascii="標楷體" w:eastAsia="標楷體" w:hAnsi="標楷體"/>
              </w:rPr>
            </w:pPr>
          </w:p>
        </w:tc>
        <w:tc>
          <w:tcPr>
            <w:tcW w:w="624" w:type="pct"/>
          </w:tcPr>
          <w:p w14:paraId="7683017C" w14:textId="75B365B2" w:rsidR="00E24265" w:rsidRPr="00615D4B" w:rsidDel="00CB3FDD" w:rsidRDefault="00E24265" w:rsidP="005F76AD">
            <w:pPr>
              <w:rPr>
                <w:del w:id="17662" w:author="阿毛" w:date="2021-05-21T17:54:00Z"/>
                <w:rFonts w:ascii="標楷體" w:eastAsia="標楷體" w:hAnsi="標楷體"/>
              </w:rPr>
            </w:pPr>
          </w:p>
        </w:tc>
        <w:tc>
          <w:tcPr>
            <w:tcW w:w="537" w:type="pct"/>
          </w:tcPr>
          <w:p w14:paraId="1ADCDDB9" w14:textId="7E51547F" w:rsidR="00E24265" w:rsidRPr="00615D4B" w:rsidDel="00CB3FDD" w:rsidRDefault="00E24265" w:rsidP="005F76AD">
            <w:pPr>
              <w:rPr>
                <w:del w:id="17663" w:author="阿毛" w:date="2021-05-21T17:54:00Z"/>
                <w:rFonts w:ascii="標楷體" w:eastAsia="標楷體" w:hAnsi="標楷體"/>
              </w:rPr>
            </w:pPr>
          </w:p>
        </w:tc>
        <w:tc>
          <w:tcPr>
            <w:tcW w:w="299" w:type="pct"/>
          </w:tcPr>
          <w:p w14:paraId="2632B66F" w14:textId="11238FA4" w:rsidR="00E24265" w:rsidRPr="00615D4B" w:rsidDel="00CB3FDD" w:rsidRDefault="00E24265" w:rsidP="005F76AD">
            <w:pPr>
              <w:rPr>
                <w:del w:id="17664" w:author="阿毛" w:date="2021-05-21T17:54:00Z"/>
                <w:rFonts w:ascii="標楷體" w:eastAsia="標楷體" w:hAnsi="標楷體"/>
              </w:rPr>
            </w:pPr>
          </w:p>
        </w:tc>
        <w:tc>
          <w:tcPr>
            <w:tcW w:w="299" w:type="pct"/>
          </w:tcPr>
          <w:p w14:paraId="028D8AF5" w14:textId="1C4A31AA" w:rsidR="00E24265" w:rsidRPr="00615D4B" w:rsidDel="00CB3FDD" w:rsidRDefault="00E24265" w:rsidP="005F76AD">
            <w:pPr>
              <w:rPr>
                <w:del w:id="17665" w:author="阿毛" w:date="2021-05-21T17:54:00Z"/>
                <w:rFonts w:ascii="標楷體" w:eastAsia="標楷體" w:hAnsi="標楷體"/>
              </w:rPr>
            </w:pPr>
          </w:p>
        </w:tc>
        <w:tc>
          <w:tcPr>
            <w:tcW w:w="1643" w:type="pct"/>
          </w:tcPr>
          <w:p w14:paraId="0B188930" w14:textId="65600B3E" w:rsidR="00E24265" w:rsidRPr="00615D4B" w:rsidDel="00CB3FDD" w:rsidRDefault="00E24265" w:rsidP="005F76AD">
            <w:pPr>
              <w:rPr>
                <w:del w:id="17666" w:author="阿毛" w:date="2021-05-21T17:54:00Z"/>
                <w:rFonts w:ascii="標楷體" w:eastAsia="標楷體" w:hAnsi="標楷體"/>
              </w:rPr>
            </w:pPr>
          </w:p>
        </w:tc>
      </w:tr>
      <w:tr w:rsidR="00E24265" w:rsidRPr="00615D4B" w:rsidDel="00CB3FDD" w14:paraId="00CEE346" w14:textId="4F8839F7" w:rsidTr="005F76AD">
        <w:trPr>
          <w:trHeight w:val="291"/>
          <w:jc w:val="center"/>
          <w:del w:id="17667" w:author="阿毛" w:date="2021-05-21T17:54:00Z"/>
        </w:trPr>
        <w:tc>
          <w:tcPr>
            <w:tcW w:w="219" w:type="pct"/>
          </w:tcPr>
          <w:p w14:paraId="6E7C8C40" w14:textId="71223729" w:rsidR="00E24265" w:rsidRPr="005E579A" w:rsidDel="00CB3FDD" w:rsidRDefault="00E24265" w:rsidP="005F76AD">
            <w:pPr>
              <w:pStyle w:val="af9"/>
              <w:numPr>
                <w:ilvl w:val="0"/>
                <w:numId w:val="62"/>
              </w:numPr>
              <w:ind w:leftChars="0"/>
              <w:rPr>
                <w:del w:id="17668" w:author="阿毛" w:date="2021-05-21T17:54:00Z"/>
                <w:rFonts w:ascii="標楷體" w:eastAsia="標楷體" w:hAnsi="標楷體"/>
              </w:rPr>
            </w:pPr>
          </w:p>
        </w:tc>
        <w:tc>
          <w:tcPr>
            <w:tcW w:w="756" w:type="pct"/>
          </w:tcPr>
          <w:p w14:paraId="3B1D655E" w14:textId="677CB684" w:rsidR="00E24265" w:rsidRPr="00615D4B" w:rsidDel="00CB3FDD" w:rsidRDefault="00E24265" w:rsidP="005F76AD">
            <w:pPr>
              <w:rPr>
                <w:del w:id="17669" w:author="阿毛" w:date="2021-05-21T17:54:00Z"/>
                <w:rFonts w:ascii="標楷體" w:eastAsia="標楷體" w:hAnsi="標楷體"/>
              </w:rPr>
            </w:pPr>
            <w:del w:id="17670" w:author="阿毛" w:date="2021-05-21T17:54:00Z">
              <w:r w:rsidRPr="004431A8" w:rsidDel="00CB3FDD">
                <w:rPr>
                  <w:rFonts w:ascii="標楷體" w:eastAsia="標楷體" w:hAnsi="標楷體" w:hint="eastAsia"/>
                </w:rPr>
                <w:delText>受理調解機構代號</w:delText>
              </w:r>
            </w:del>
          </w:p>
        </w:tc>
        <w:tc>
          <w:tcPr>
            <w:tcW w:w="624" w:type="pct"/>
          </w:tcPr>
          <w:p w14:paraId="71C69333" w14:textId="3672E22F" w:rsidR="00E24265" w:rsidRPr="00615D4B" w:rsidDel="00CB3FDD" w:rsidRDefault="00E24265" w:rsidP="005F76AD">
            <w:pPr>
              <w:rPr>
                <w:del w:id="17671" w:author="阿毛" w:date="2021-05-21T17:54:00Z"/>
                <w:rFonts w:ascii="標楷體" w:eastAsia="標楷體" w:hAnsi="標楷體"/>
              </w:rPr>
            </w:pPr>
          </w:p>
        </w:tc>
        <w:tc>
          <w:tcPr>
            <w:tcW w:w="624" w:type="pct"/>
          </w:tcPr>
          <w:p w14:paraId="6A09F360" w14:textId="705C050E" w:rsidR="00E24265" w:rsidRPr="00615D4B" w:rsidDel="00CB3FDD" w:rsidRDefault="00E24265" w:rsidP="005F76AD">
            <w:pPr>
              <w:rPr>
                <w:del w:id="17672" w:author="阿毛" w:date="2021-05-21T17:54:00Z"/>
                <w:rFonts w:ascii="標楷體" w:eastAsia="標楷體" w:hAnsi="標楷體"/>
              </w:rPr>
            </w:pPr>
          </w:p>
        </w:tc>
        <w:tc>
          <w:tcPr>
            <w:tcW w:w="537" w:type="pct"/>
          </w:tcPr>
          <w:p w14:paraId="1ACAA0CA" w14:textId="153ADE14" w:rsidR="00E24265" w:rsidRPr="00615D4B" w:rsidDel="00CB3FDD" w:rsidRDefault="00E24265" w:rsidP="005F76AD">
            <w:pPr>
              <w:rPr>
                <w:del w:id="17673" w:author="阿毛" w:date="2021-05-21T17:54:00Z"/>
                <w:rFonts w:ascii="標楷體" w:eastAsia="標楷體" w:hAnsi="標楷體"/>
              </w:rPr>
            </w:pPr>
          </w:p>
        </w:tc>
        <w:tc>
          <w:tcPr>
            <w:tcW w:w="299" w:type="pct"/>
          </w:tcPr>
          <w:p w14:paraId="6A8722F9" w14:textId="0E665FA3" w:rsidR="00E24265" w:rsidRPr="00615D4B" w:rsidDel="00CB3FDD" w:rsidRDefault="00E24265" w:rsidP="005F76AD">
            <w:pPr>
              <w:rPr>
                <w:del w:id="17674" w:author="阿毛" w:date="2021-05-21T17:54:00Z"/>
                <w:rFonts w:ascii="標楷體" w:eastAsia="標楷體" w:hAnsi="標楷體"/>
              </w:rPr>
            </w:pPr>
          </w:p>
        </w:tc>
        <w:tc>
          <w:tcPr>
            <w:tcW w:w="299" w:type="pct"/>
          </w:tcPr>
          <w:p w14:paraId="5D559022" w14:textId="086FB6CD" w:rsidR="00E24265" w:rsidRPr="00615D4B" w:rsidDel="00CB3FDD" w:rsidRDefault="00E24265" w:rsidP="005F76AD">
            <w:pPr>
              <w:rPr>
                <w:del w:id="17675" w:author="阿毛" w:date="2021-05-21T17:54:00Z"/>
                <w:rFonts w:ascii="標楷體" w:eastAsia="標楷體" w:hAnsi="標楷體"/>
              </w:rPr>
            </w:pPr>
          </w:p>
        </w:tc>
        <w:tc>
          <w:tcPr>
            <w:tcW w:w="1643" w:type="pct"/>
          </w:tcPr>
          <w:p w14:paraId="368754D9" w14:textId="40C48DFF" w:rsidR="00E24265" w:rsidRPr="00615D4B" w:rsidDel="00CB3FDD" w:rsidRDefault="00E24265" w:rsidP="005F76AD">
            <w:pPr>
              <w:rPr>
                <w:del w:id="17676" w:author="阿毛" w:date="2021-05-21T17:54:00Z"/>
                <w:rFonts w:ascii="標楷體" w:eastAsia="標楷體" w:hAnsi="標楷體"/>
              </w:rPr>
            </w:pPr>
          </w:p>
        </w:tc>
      </w:tr>
      <w:tr w:rsidR="00E24265" w:rsidRPr="00615D4B" w:rsidDel="00CB3FDD" w14:paraId="69DE0139" w14:textId="606FF133" w:rsidTr="005F76AD">
        <w:trPr>
          <w:trHeight w:val="291"/>
          <w:jc w:val="center"/>
          <w:del w:id="17677" w:author="阿毛" w:date="2021-05-21T17:54:00Z"/>
        </w:trPr>
        <w:tc>
          <w:tcPr>
            <w:tcW w:w="219" w:type="pct"/>
          </w:tcPr>
          <w:p w14:paraId="1BF1B120" w14:textId="382499C3" w:rsidR="00E24265" w:rsidRPr="005E579A" w:rsidDel="00CB3FDD" w:rsidRDefault="00E24265" w:rsidP="005F76AD">
            <w:pPr>
              <w:pStyle w:val="af9"/>
              <w:numPr>
                <w:ilvl w:val="0"/>
                <w:numId w:val="62"/>
              </w:numPr>
              <w:ind w:leftChars="0"/>
              <w:rPr>
                <w:del w:id="17678" w:author="阿毛" w:date="2021-05-21T17:54:00Z"/>
                <w:rFonts w:ascii="標楷體" w:eastAsia="標楷體" w:hAnsi="標楷體"/>
              </w:rPr>
            </w:pPr>
          </w:p>
        </w:tc>
        <w:tc>
          <w:tcPr>
            <w:tcW w:w="756" w:type="pct"/>
          </w:tcPr>
          <w:p w14:paraId="2224D10D" w14:textId="74BC5942" w:rsidR="00E24265" w:rsidRPr="00615D4B" w:rsidDel="00CB3FDD" w:rsidRDefault="00E24265" w:rsidP="005F76AD">
            <w:pPr>
              <w:rPr>
                <w:del w:id="17679" w:author="阿毛" w:date="2021-05-21T17:54:00Z"/>
                <w:rFonts w:ascii="標楷體" w:eastAsia="標楷體" w:hAnsi="標楷體"/>
              </w:rPr>
            </w:pPr>
            <w:del w:id="17680" w:author="阿毛" w:date="2021-05-21T17:54:00Z">
              <w:r w:rsidRPr="004431A8" w:rsidDel="00CB3FDD">
                <w:rPr>
                  <w:rFonts w:ascii="標楷體" w:eastAsia="標楷體" w:hAnsi="標楷體" w:hint="eastAsia"/>
                </w:rPr>
                <w:delText>依民法第323條計算之債權總金額</w:delText>
              </w:r>
            </w:del>
          </w:p>
        </w:tc>
        <w:tc>
          <w:tcPr>
            <w:tcW w:w="624" w:type="pct"/>
          </w:tcPr>
          <w:p w14:paraId="79749614" w14:textId="78B93EF2" w:rsidR="00E24265" w:rsidRPr="00615D4B" w:rsidDel="00CB3FDD" w:rsidRDefault="00E24265" w:rsidP="005F76AD">
            <w:pPr>
              <w:rPr>
                <w:del w:id="17681" w:author="阿毛" w:date="2021-05-21T17:54:00Z"/>
                <w:rFonts w:ascii="標楷體" w:eastAsia="標楷體" w:hAnsi="標楷體"/>
              </w:rPr>
            </w:pPr>
          </w:p>
        </w:tc>
        <w:tc>
          <w:tcPr>
            <w:tcW w:w="624" w:type="pct"/>
          </w:tcPr>
          <w:p w14:paraId="08AE8839" w14:textId="75B0C16C" w:rsidR="00E24265" w:rsidRPr="00615D4B" w:rsidDel="00CB3FDD" w:rsidRDefault="00E24265" w:rsidP="005F76AD">
            <w:pPr>
              <w:rPr>
                <w:del w:id="17682" w:author="阿毛" w:date="2021-05-21T17:54:00Z"/>
                <w:rFonts w:ascii="標楷體" w:eastAsia="標楷體" w:hAnsi="標楷體"/>
              </w:rPr>
            </w:pPr>
          </w:p>
        </w:tc>
        <w:tc>
          <w:tcPr>
            <w:tcW w:w="537" w:type="pct"/>
          </w:tcPr>
          <w:p w14:paraId="2AACB3D2" w14:textId="18F941A6" w:rsidR="00E24265" w:rsidRPr="00615D4B" w:rsidDel="00CB3FDD" w:rsidRDefault="00E24265" w:rsidP="005F76AD">
            <w:pPr>
              <w:rPr>
                <w:del w:id="17683" w:author="阿毛" w:date="2021-05-21T17:54:00Z"/>
                <w:rFonts w:ascii="標楷體" w:eastAsia="標楷體" w:hAnsi="標楷體"/>
              </w:rPr>
            </w:pPr>
          </w:p>
        </w:tc>
        <w:tc>
          <w:tcPr>
            <w:tcW w:w="299" w:type="pct"/>
          </w:tcPr>
          <w:p w14:paraId="3E7B5336" w14:textId="2D58490F" w:rsidR="00E24265" w:rsidRPr="00615D4B" w:rsidDel="00CB3FDD" w:rsidRDefault="00E24265" w:rsidP="005F76AD">
            <w:pPr>
              <w:rPr>
                <w:del w:id="17684" w:author="阿毛" w:date="2021-05-21T17:54:00Z"/>
                <w:rFonts w:ascii="標楷體" w:eastAsia="標楷體" w:hAnsi="標楷體"/>
              </w:rPr>
            </w:pPr>
          </w:p>
        </w:tc>
        <w:tc>
          <w:tcPr>
            <w:tcW w:w="299" w:type="pct"/>
          </w:tcPr>
          <w:p w14:paraId="1C3402E1" w14:textId="2EF7906E" w:rsidR="00E24265" w:rsidRPr="00615D4B" w:rsidDel="00CB3FDD" w:rsidRDefault="00E24265" w:rsidP="005F76AD">
            <w:pPr>
              <w:rPr>
                <w:del w:id="17685" w:author="阿毛" w:date="2021-05-21T17:54:00Z"/>
                <w:rFonts w:ascii="標楷體" w:eastAsia="標楷體" w:hAnsi="標楷體"/>
              </w:rPr>
            </w:pPr>
          </w:p>
        </w:tc>
        <w:tc>
          <w:tcPr>
            <w:tcW w:w="1643" w:type="pct"/>
          </w:tcPr>
          <w:p w14:paraId="125F376D" w14:textId="6A6C867A" w:rsidR="00E24265" w:rsidRPr="00615D4B" w:rsidDel="00CB3FDD" w:rsidRDefault="00E24265" w:rsidP="005F76AD">
            <w:pPr>
              <w:rPr>
                <w:del w:id="17686" w:author="阿毛" w:date="2021-05-21T17:54:00Z"/>
                <w:rFonts w:ascii="標楷體" w:eastAsia="標楷體" w:hAnsi="標楷體"/>
              </w:rPr>
            </w:pPr>
          </w:p>
        </w:tc>
      </w:tr>
      <w:tr w:rsidR="00E24265" w:rsidRPr="00615D4B" w:rsidDel="00CB3FDD" w14:paraId="55623FF6" w14:textId="7BE2EA5C" w:rsidTr="005F76AD">
        <w:trPr>
          <w:trHeight w:val="291"/>
          <w:jc w:val="center"/>
          <w:del w:id="17687" w:author="阿毛" w:date="2021-05-21T17:54:00Z"/>
        </w:trPr>
        <w:tc>
          <w:tcPr>
            <w:tcW w:w="219" w:type="pct"/>
          </w:tcPr>
          <w:p w14:paraId="04E1E37E" w14:textId="41852D89" w:rsidR="00E24265" w:rsidRPr="005E579A" w:rsidDel="00CB3FDD" w:rsidRDefault="00E24265" w:rsidP="005F76AD">
            <w:pPr>
              <w:pStyle w:val="af9"/>
              <w:numPr>
                <w:ilvl w:val="0"/>
                <w:numId w:val="62"/>
              </w:numPr>
              <w:ind w:leftChars="0"/>
              <w:rPr>
                <w:del w:id="17688" w:author="阿毛" w:date="2021-05-21T17:54:00Z"/>
                <w:rFonts w:ascii="標楷體" w:eastAsia="標楷體" w:hAnsi="標楷體"/>
              </w:rPr>
            </w:pPr>
          </w:p>
        </w:tc>
        <w:tc>
          <w:tcPr>
            <w:tcW w:w="756" w:type="pct"/>
          </w:tcPr>
          <w:p w14:paraId="68E10EF2" w14:textId="3F3D7DD2" w:rsidR="00E24265" w:rsidRPr="00615D4B" w:rsidDel="00CB3FDD" w:rsidRDefault="00E24265" w:rsidP="005F76AD">
            <w:pPr>
              <w:rPr>
                <w:del w:id="17689" w:author="阿毛" w:date="2021-05-21T17:54:00Z"/>
                <w:rFonts w:ascii="標楷體" w:eastAsia="標楷體" w:hAnsi="標楷體"/>
              </w:rPr>
            </w:pPr>
            <w:del w:id="17690" w:author="阿毛" w:date="2021-05-21T17:54:00Z">
              <w:r w:rsidRPr="004431A8" w:rsidDel="00CB3FDD">
                <w:rPr>
                  <w:rFonts w:ascii="標楷體" w:eastAsia="標楷體" w:hAnsi="標楷體" w:hint="eastAsia"/>
                </w:rPr>
                <w:delText>簽約總債務金額</w:delText>
              </w:r>
            </w:del>
          </w:p>
        </w:tc>
        <w:tc>
          <w:tcPr>
            <w:tcW w:w="624" w:type="pct"/>
          </w:tcPr>
          <w:p w14:paraId="1D074045" w14:textId="3510C0E6" w:rsidR="00E24265" w:rsidRPr="00615D4B" w:rsidDel="00CB3FDD" w:rsidRDefault="00E24265" w:rsidP="005F76AD">
            <w:pPr>
              <w:rPr>
                <w:del w:id="17691" w:author="阿毛" w:date="2021-05-21T17:54:00Z"/>
                <w:rFonts w:ascii="標楷體" w:eastAsia="標楷體" w:hAnsi="標楷體"/>
              </w:rPr>
            </w:pPr>
          </w:p>
        </w:tc>
        <w:tc>
          <w:tcPr>
            <w:tcW w:w="624" w:type="pct"/>
          </w:tcPr>
          <w:p w14:paraId="3A394F30" w14:textId="5EC508B3" w:rsidR="00E24265" w:rsidRPr="00615D4B" w:rsidDel="00CB3FDD" w:rsidRDefault="00E24265" w:rsidP="005F76AD">
            <w:pPr>
              <w:rPr>
                <w:del w:id="17692" w:author="阿毛" w:date="2021-05-21T17:54:00Z"/>
                <w:rFonts w:ascii="標楷體" w:eastAsia="標楷體" w:hAnsi="標楷體"/>
              </w:rPr>
            </w:pPr>
          </w:p>
        </w:tc>
        <w:tc>
          <w:tcPr>
            <w:tcW w:w="537" w:type="pct"/>
          </w:tcPr>
          <w:p w14:paraId="439FC026" w14:textId="47EBB05D" w:rsidR="00E24265" w:rsidRPr="00615D4B" w:rsidDel="00CB3FDD" w:rsidRDefault="00E24265" w:rsidP="005F76AD">
            <w:pPr>
              <w:rPr>
                <w:del w:id="17693" w:author="阿毛" w:date="2021-05-21T17:54:00Z"/>
                <w:rFonts w:ascii="標楷體" w:eastAsia="標楷體" w:hAnsi="標楷體"/>
              </w:rPr>
            </w:pPr>
          </w:p>
        </w:tc>
        <w:tc>
          <w:tcPr>
            <w:tcW w:w="299" w:type="pct"/>
          </w:tcPr>
          <w:p w14:paraId="629B583B" w14:textId="37D9CADC" w:rsidR="00E24265" w:rsidRPr="00615D4B" w:rsidDel="00CB3FDD" w:rsidRDefault="00E24265" w:rsidP="005F76AD">
            <w:pPr>
              <w:rPr>
                <w:del w:id="17694" w:author="阿毛" w:date="2021-05-21T17:54:00Z"/>
                <w:rFonts w:ascii="標楷體" w:eastAsia="標楷體" w:hAnsi="標楷體"/>
              </w:rPr>
            </w:pPr>
          </w:p>
        </w:tc>
        <w:tc>
          <w:tcPr>
            <w:tcW w:w="299" w:type="pct"/>
          </w:tcPr>
          <w:p w14:paraId="7C94B4E2" w14:textId="3948230D" w:rsidR="00E24265" w:rsidRPr="00615D4B" w:rsidDel="00CB3FDD" w:rsidRDefault="00E24265" w:rsidP="005F76AD">
            <w:pPr>
              <w:rPr>
                <w:del w:id="17695" w:author="阿毛" w:date="2021-05-21T17:54:00Z"/>
                <w:rFonts w:ascii="標楷體" w:eastAsia="標楷體" w:hAnsi="標楷體"/>
              </w:rPr>
            </w:pPr>
          </w:p>
        </w:tc>
        <w:tc>
          <w:tcPr>
            <w:tcW w:w="1643" w:type="pct"/>
          </w:tcPr>
          <w:p w14:paraId="6FEC400E" w14:textId="1F758E5B" w:rsidR="00E24265" w:rsidRPr="00615D4B" w:rsidDel="00CB3FDD" w:rsidRDefault="00E24265" w:rsidP="005F76AD">
            <w:pPr>
              <w:rPr>
                <w:del w:id="17696" w:author="阿毛" w:date="2021-05-21T17:54:00Z"/>
                <w:rFonts w:ascii="標楷體" w:eastAsia="標楷體" w:hAnsi="標楷體"/>
              </w:rPr>
            </w:pPr>
          </w:p>
        </w:tc>
      </w:tr>
      <w:tr w:rsidR="00E24265" w:rsidRPr="00615D4B" w:rsidDel="00CB3FDD" w14:paraId="1B08C511" w14:textId="2861D963" w:rsidTr="005F76AD">
        <w:trPr>
          <w:trHeight w:val="291"/>
          <w:jc w:val="center"/>
          <w:del w:id="17697" w:author="阿毛" w:date="2021-05-21T17:54:00Z"/>
        </w:trPr>
        <w:tc>
          <w:tcPr>
            <w:tcW w:w="219" w:type="pct"/>
          </w:tcPr>
          <w:p w14:paraId="353CA958" w14:textId="4B45B931" w:rsidR="00E24265" w:rsidRPr="005E579A" w:rsidDel="00CB3FDD" w:rsidRDefault="00E24265" w:rsidP="005F76AD">
            <w:pPr>
              <w:pStyle w:val="af9"/>
              <w:numPr>
                <w:ilvl w:val="0"/>
                <w:numId w:val="62"/>
              </w:numPr>
              <w:ind w:leftChars="0"/>
              <w:rPr>
                <w:del w:id="17698" w:author="阿毛" w:date="2021-05-21T17:54:00Z"/>
                <w:rFonts w:ascii="標楷體" w:eastAsia="標楷體" w:hAnsi="標楷體"/>
              </w:rPr>
            </w:pPr>
          </w:p>
        </w:tc>
        <w:tc>
          <w:tcPr>
            <w:tcW w:w="756" w:type="pct"/>
          </w:tcPr>
          <w:p w14:paraId="73395ACD" w14:textId="0BAFAC45" w:rsidR="00E24265" w:rsidRPr="00615D4B" w:rsidDel="00CB3FDD" w:rsidRDefault="00E24265" w:rsidP="005F76AD">
            <w:pPr>
              <w:rPr>
                <w:del w:id="17699" w:author="阿毛" w:date="2021-05-21T17:54:00Z"/>
                <w:rFonts w:ascii="標楷體" w:eastAsia="標楷體" w:hAnsi="標楷體"/>
              </w:rPr>
            </w:pPr>
            <w:del w:id="17700" w:author="阿毛" w:date="2021-05-21T17:54:00Z">
              <w:r w:rsidRPr="004431A8" w:rsidDel="00CB3FDD">
                <w:rPr>
                  <w:rFonts w:ascii="標楷體" w:eastAsia="標楷體" w:hAnsi="標楷體" w:hint="eastAsia"/>
                </w:rPr>
                <w:delText>簽約完成日期</w:delText>
              </w:r>
            </w:del>
          </w:p>
        </w:tc>
        <w:tc>
          <w:tcPr>
            <w:tcW w:w="624" w:type="pct"/>
          </w:tcPr>
          <w:p w14:paraId="7A5D4F66" w14:textId="6D708DBC" w:rsidR="00E24265" w:rsidRPr="00615D4B" w:rsidDel="00CB3FDD" w:rsidRDefault="00E24265" w:rsidP="005F76AD">
            <w:pPr>
              <w:rPr>
                <w:del w:id="17701" w:author="阿毛" w:date="2021-05-21T17:54:00Z"/>
                <w:rFonts w:ascii="標楷體" w:eastAsia="標楷體" w:hAnsi="標楷體"/>
              </w:rPr>
            </w:pPr>
          </w:p>
        </w:tc>
        <w:tc>
          <w:tcPr>
            <w:tcW w:w="624" w:type="pct"/>
          </w:tcPr>
          <w:p w14:paraId="68BBEFAB" w14:textId="11FA47C1" w:rsidR="00E24265" w:rsidRPr="00615D4B" w:rsidDel="00CB3FDD" w:rsidRDefault="00E24265" w:rsidP="005F76AD">
            <w:pPr>
              <w:rPr>
                <w:del w:id="17702" w:author="阿毛" w:date="2021-05-21T17:54:00Z"/>
                <w:rFonts w:ascii="標楷體" w:eastAsia="標楷體" w:hAnsi="標楷體"/>
              </w:rPr>
            </w:pPr>
          </w:p>
        </w:tc>
        <w:tc>
          <w:tcPr>
            <w:tcW w:w="537" w:type="pct"/>
          </w:tcPr>
          <w:p w14:paraId="0CE65774" w14:textId="499F84AA" w:rsidR="00E24265" w:rsidRPr="00615D4B" w:rsidDel="00CB3FDD" w:rsidRDefault="00E24265" w:rsidP="005F76AD">
            <w:pPr>
              <w:rPr>
                <w:del w:id="17703" w:author="阿毛" w:date="2021-05-21T17:54:00Z"/>
                <w:rFonts w:ascii="標楷體" w:eastAsia="標楷體" w:hAnsi="標楷體"/>
              </w:rPr>
            </w:pPr>
          </w:p>
        </w:tc>
        <w:tc>
          <w:tcPr>
            <w:tcW w:w="299" w:type="pct"/>
          </w:tcPr>
          <w:p w14:paraId="7BB5B8EE" w14:textId="07B14787" w:rsidR="00E24265" w:rsidRPr="00615D4B" w:rsidDel="00CB3FDD" w:rsidRDefault="00E24265" w:rsidP="005F76AD">
            <w:pPr>
              <w:rPr>
                <w:del w:id="17704" w:author="阿毛" w:date="2021-05-21T17:54:00Z"/>
                <w:rFonts w:ascii="標楷體" w:eastAsia="標楷體" w:hAnsi="標楷體"/>
              </w:rPr>
            </w:pPr>
          </w:p>
        </w:tc>
        <w:tc>
          <w:tcPr>
            <w:tcW w:w="299" w:type="pct"/>
          </w:tcPr>
          <w:p w14:paraId="058480B8" w14:textId="3711AA62" w:rsidR="00E24265" w:rsidRPr="00615D4B" w:rsidDel="00CB3FDD" w:rsidRDefault="00E24265" w:rsidP="005F76AD">
            <w:pPr>
              <w:rPr>
                <w:del w:id="17705" w:author="阿毛" w:date="2021-05-21T17:54:00Z"/>
                <w:rFonts w:ascii="標楷體" w:eastAsia="標楷體" w:hAnsi="標楷體"/>
              </w:rPr>
            </w:pPr>
          </w:p>
        </w:tc>
        <w:tc>
          <w:tcPr>
            <w:tcW w:w="1643" w:type="pct"/>
          </w:tcPr>
          <w:p w14:paraId="474AC8DE" w14:textId="3BC24F1D" w:rsidR="00E24265" w:rsidRPr="00615D4B" w:rsidDel="00CB3FDD" w:rsidRDefault="00E24265" w:rsidP="005F76AD">
            <w:pPr>
              <w:rPr>
                <w:del w:id="17706" w:author="阿毛" w:date="2021-05-21T17:54:00Z"/>
                <w:rFonts w:ascii="標楷體" w:eastAsia="標楷體" w:hAnsi="標楷體"/>
              </w:rPr>
            </w:pPr>
          </w:p>
        </w:tc>
      </w:tr>
      <w:tr w:rsidR="00E24265" w:rsidRPr="00615D4B" w:rsidDel="00CB3FDD" w14:paraId="6681472F" w14:textId="2A6CDE3B" w:rsidTr="005F76AD">
        <w:trPr>
          <w:trHeight w:val="291"/>
          <w:jc w:val="center"/>
          <w:del w:id="17707" w:author="阿毛" w:date="2021-05-21T17:54:00Z"/>
        </w:trPr>
        <w:tc>
          <w:tcPr>
            <w:tcW w:w="219" w:type="pct"/>
          </w:tcPr>
          <w:p w14:paraId="3A7CDD8A" w14:textId="4CDD7A3D" w:rsidR="00E24265" w:rsidRPr="005E579A" w:rsidDel="00CB3FDD" w:rsidRDefault="00E24265" w:rsidP="005F76AD">
            <w:pPr>
              <w:pStyle w:val="af9"/>
              <w:numPr>
                <w:ilvl w:val="0"/>
                <w:numId w:val="62"/>
              </w:numPr>
              <w:ind w:leftChars="0"/>
              <w:rPr>
                <w:del w:id="17708" w:author="阿毛" w:date="2021-05-21T17:54:00Z"/>
                <w:rFonts w:ascii="標楷體" w:eastAsia="標楷體" w:hAnsi="標楷體"/>
              </w:rPr>
            </w:pPr>
          </w:p>
        </w:tc>
        <w:tc>
          <w:tcPr>
            <w:tcW w:w="756" w:type="pct"/>
          </w:tcPr>
          <w:p w14:paraId="634BD218" w14:textId="19B79609" w:rsidR="00E24265" w:rsidRPr="00615D4B" w:rsidDel="00CB3FDD" w:rsidRDefault="00E24265" w:rsidP="005F76AD">
            <w:pPr>
              <w:rPr>
                <w:del w:id="17709" w:author="阿毛" w:date="2021-05-21T17:54:00Z"/>
                <w:rFonts w:ascii="標楷體" w:eastAsia="標楷體" w:hAnsi="標楷體"/>
              </w:rPr>
            </w:pPr>
            <w:del w:id="17710" w:author="阿毛" w:date="2021-05-21T17:54:00Z">
              <w:r w:rsidRPr="004431A8" w:rsidDel="00CB3FDD">
                <w:rPr>
                  <w:rFonts w:ascii="標楷體" w:eastAsia="標楷體" w:hAnsi="標楷體" w:hint="eastAsia"/>
                </w:rPr>
                <w:delText>首期應繳日</w:delText>
              </w:r>
            </w:del>
          </w:p>
        </w:tc>
        <w:tc>
          <w:tcPr>
            <w:tcW w:w="624" w:type="pct"/>
          </w:tcPr>
          <w:p w14:paraId="6EC7D030" w14:textId="33039709" w:rsidR="00E24265" w:rsidRPr="00615D4B" w:rsidDel="00CB3FDD" w:rsidRDefault="00E24265" w:rsidP="005F76AD">
            <w:pPr>
              <w:rPr>
                <w:del w:id="17711" w:author="阿毛" w:date="2021-05-21T17:54:00Z"/>
                <w:rFonts w:ascii="標楷體" w:eastAsia="標楷體" w:hAnsi="標楷體"/>
              </w:rPr>
            </w:pPr>
          </w:p>
        </w:tc>
        <w:tc>
          <w:tcPr>
            <w:tcW w:w="624" w:type="pct"/>
          </w:tcPr>
          <w:p w14:paraId="028AA9BE" w14:textId="2BC5FDDA" w:rsidR="00E24265" w:rsidRPr="00615D4B" w:rsidDel="00CB3FDD" w:rsidRDefault="00E24265" w:rsidP="005F76AD">
            <w:pPr>
              <w:rPr>
                <w:del w:id="17712" w:author="阿毛" w:date="2021-05-21T17:54:00Z"/>
                <w:rFonts w:ascii="標楷體" w:eastAsia="標楷體" w:hAnsi="標楷體"/>
              </w:rPr>
            </w:pPr>
          </w:p>
        </w:tc>
        <w:tc>
          <w:tcPr>
            <w:tcW w:w="537" w:type="pct"/>
          </w:tcPr>
          <w:p w14:paraId="1C9E8B82" w14:textId="65A855E8" w:rsidR="00E24265" w:rsidRPr="00615D4B" w:rsidDel="00CB3FDD" w:rsidRDefault="00E24265" w:rsidP="005F76AD">
            <w:pPr>
              <w:rPr>
                <w:del w:id="17713" w:author="阿毛" w:date="2021-05-21T17:54:00Z"/>
                <w:rFonts w:ascii="標楷體" w:eastAsia="標楷體" w:hAnsi="標楷體"/>
              </w:rPr>
            </w:pPr>
          </w:p>
        </w:tc>
        <w:tc>
          <w:tcPr>
            <w:tcW w:w="299" w:type="pct"/>
          </w:tcPr>
          <w:p w14:paraId="095AB786" w14:textId="05F48A97" w:rsidR="00E24265" w:rsidRPr="00615D4B" w:rsidDel="00CB3FDD" w:rsidRDefault="00E24265" w:rsidP="005F76AD">
            <w:pPr>
              <w:rPr>
                <w:del w:id="17714" w:author="阿毛" w:date="2021-05-21T17:54:00Z"/>
                <w:rFonts w:ascii="標楷體" w:eastAsia="標楷體" w:hAnsi="標楷體"/>
              </w:rPr>
            </w:pPr>
          </w:p>
        </w:tc>
        <w:tc>
          <w:tcPr>
            <w:tcW w:w="299" w:type="pct"/>
          </w:tcPr>
          <w:p w14:paraId="783F4A1F" w14:textId="11756626" w:rsidR="00E24265" w:rsidRPr="00615D4B" w:rsidDel="00CB3FDD" w:rsidRDefault="00E24265" w:rsidP="005F76AD">
            <w:pPr>
              <w:rPr>
                <w:del w:id="17715" w:author="阿毛" w:date="2021-05-21T17:54:00Z"/>
                <w:rFonts w:ascii="標楷體" w:eastAsia="標楷體" w:hAnsi="標楷體"/>
              </w:rPr>
            </w:pPr>
          </w:p>
        </w:tc>
        <w:tc>
          <w:tcPr>
            <w:tcW w:w="1643" w:type="pct"/>
          </w:tcPr>
          <w:p w14:paraId="2F0B7B2D" w14:textId="5FDC887C" w:rsidR="00E24265" w:rsidRPr="00615D4B" w:rsidDel="00CB3FDD" w:rsidRDefault="00E24265" w:rsidP="005F76AD">
            <w:pPr>
              <w:rPr>
                <w:del w:id="17716" w:author="阿毛" w:date="2021-05-21T17:54:00Z"/>
                <w:rFonts w:ascii="標楷體" w:eastAsia="標楷體" w:hAnsi="標楷體"/>
              </w:rPr>
            </w:pPr>
          </w:p>
        </w:tc>
      </w:tr>
      <w:tr w:rsidR="00E24265" w:rsidRPr="00615D4B" w:rsidDel="00CB3FDD" w14:paraId="20929731" w14:textId="6A26CA0E" w:rsidTr="005F76AD">
        <w:trPr>
          <w:trHeight w:val="291"/>
          <w:jc w:val="center"/>
          <w:del w:id="17717" w:author="阿毛" w:date="2021-05-21T17:54:00Z"/>
        </w:trPr>
        <w:tc>
          <w:tcPr>
            <w:tcW w:w="219" w:type="pct"/>
          </w:tcPr>
          <w:p w14:paraId="0894CE1D" w14:textId="2D964777" w:rsidR="00E24265" w:rsidRPr="005E579A" w:rsidDel="00CB3FDD" w:rsidRDefault="00E24265" w:rsidP="005F76AD">
            <w:pPr>
              <w:pStyle w:val="af9"/>
              <w:numPr>
                <w:ilvl w:val="0"/>
                <w:numId w:val="62"/>
              </w:numPr>
              <w:ind w:leftChars="0"/>
              <w:rPr>
                <w:del w:id="17718" w:author="阿毛" w:date="2021-05-21T17:54:00Z"/>
                <w:rFonts w:ascii="標楷體" w:eastAsia="標楷體" w:hAnsi="標楷體"/>
              </w:rPr>
            </w:pPr>
          </w:p>
        </w:tc>
        <w:tc>
          <w:tcPr>
            <w:tcW w:w="756" w:type="pct"/>
          </w:tcPr>
          <w:p w14:paraId="4FB3E190" w14:textId="367E79E8" w:rsidR="00E24265" w:rsidRPr="00615D4B" w:rsidDel="00CB3FDD" w:rsidRDefault="00E24265" w:rsidP="005F76AD">
            <w:pPr>
              <w:rPr>
                <w:del w:id="17719" w:author="阿毛" w:date="2021-05-21T17:54:00Z"/>
                <w:rFonts w:ascii="標楷體" w:eastAsia="標楷體" w:hAnsi="標楷體"/>
              </w:rPr>
            </w:pPr>
            <w:del w:id="17720" w:author="阿毛" w:date="2021-05-21T17:54:00Z">
              <w:r w:rsidRPr="004431A8" w:rsidDel="00CB3FDD">
                <w:rPr>
                  <w:rFonts w:ascii="標楷體" w:eastAsia="標楷體" w:hAnsi="標楷體" w:hint="eastAsia"/>
                </w:rPr>
                <w:delText>期數</w:delText>
              </w:r>
            </w:del>
          </w:p>
        </w:tc>
        <w:tc>
          <w:tcPr>
            <w:tcW w:w="624" w:type="pct"/>
          </w:tcPr>
          <w:p w14:paraId="42E11F8A" w14:textId="2D178556" w:rsidR="00E24265" w:rsidRPr="00615D4B" w:rsidDel="00CB3FDD" w:rsidRDefault="00E24265" w:rsidP="005F76AD">
            <w:pPr>
              <w:rPr>
                <w:del w:id="17721" w:author="阿毛" w:date="2021-05-21T17:54:00Z"/>
                <w:rFonts w:ascii="標楷體" w:eastAsia="標楷體" w:hAnsi="標楷體"/>
              </w:rPr>
            </w:pPr>
          </w:p>
        </w:tc>
        <w:tc>
          <w:tcPr>
            <w:tcW w:w="624" w:type="pct"/>
          </w:tcPr>
          <w:p w14:paraId="5183BCE2" w14:textId="7A62F5BA" w:rsidR="00E24265" w:rsidRPr="00615D4B" w:rsidDel="00CB3FDD" w:rsidRDefault="00E24265" w:rsidP="005F76AD">
            <w:pPr>
              <w:rPr>
                <w:del w:id="17722" w:author="阿毛" w:date="2021-05-21T17:54:00Z"/>
                <w:rFonts w:ascii="標楷體" w:eastAsia="標楷體" w:hAnsi="標楷體"/>
              </w:rPr>
            </w:pPr>
          </w:p>
        </w:tc>
        <w:tc>
          <w:tcPr>
            <w:tcW w:w="537" w:type="pct"/>
          </w:tcPr>
          <w:p w14:paraId="45F21C71" w14:textId="4179D755" w:rsidR="00E24265" w:rsidRPr="00615D4B" w:rsidDel="00CB3FDD" w:rsidRDefault="00E24265" w:rsidP="005F76AD">
            <w:pPr>
              <w:rPr>
                <w:del w:id="17723" w:author="阿毛" w:date="2021-05-21T17:54:00Z"/>
                <w:rFonts w:ascii="標楷體" w:eastAsia="標楷體" w:hAnsi="標楷體"/>
              </w:rPr>
            </w:pPr>
          </w:p>
        </w:tc>
        <w:tc>
          <w:tcPr>
            <w:tcW w:w="299" w:type="pct"/>
          </w:tcPr>
          <w:p w14:paraId="7439FBEE" w14:textId="7A46ADF8" w:rsidR="00E24265" w:rsidRPr="00615D4B" w:rsidDel="00CB3FDD" w:rsidRDefault="00E24265" w:rsidP="005F76AD">
            <w:pPr>
              <w:rPr>
                <w:del w:id="17724" w:author="阿毛" w:date="2021-05-21T17:54:00Z"/>
                <w:rFonts w:ascii="標楷體" w:eastAsia="標楷體" w:hAnsi="標楷體"/>
              </w:rPr>
            </w:pPr>
          </w:p>
        </w:tc>
        <w:tc>
          <w:tcPr>
            <w:tcW w:w="299" w:type="pct"/>
          </w:tcPr>
          <w:p w14:paraId="6F82D457" w14:textId="048CF7FC" w:rsidR="00E24265" w:rsidRPr="00615D4B" w:rsidDel="00CB3FDD" w:rsidRDefault="00E24265" w:rsidP="005F76AD">
            <w:pPr>
              <w:rPr>
                <w:del w:id="17725" w:author="阿毛" w:date="2021-05-21T17:54:00Z"/>
                <w:rFonts w:ascii="標楷體" w:eastAsia="標楷體" w:hAnsi="標楷體"/>
              </w:rPr>
            </w:pPr>
          </w:p>
        </w:tc>
        <w:tc>
          <w:tcPr>
            <w:tcW w:w="1643" w:type="pct"/>
          </w:tcPr>
          <w:p w14:paraId="0919099E" w14:textId="2F123FD0" w:rsidR="00E24265" w:rsidRPr="00615D4B" w:rsidDel="00CB3FDD" w:rsidRDefault="00E24265" w:rsidP="005F76AD">
            <w:pPr>
              <w:rPr>
                <w:del w:id="17726" w:author="阿毛" w:date="2021-05-21T17:54:00Z"/>
                <w:rFonts w:ascii="標楷體" w:eastAsia="標楷體" w:hAnsi="標楷體"/>
              </w:rPr>
            </w:pPr>
          </w:p>
        </w:tc>
      </w:tr>
      <w:tr w:rsidR="00E24265" w:rsidRPr="00615D4B" w:rsidDel="00CB3FDD" w14:paraId="1C8DC5DF" w14:textId="7FEB1868" w:rsidTr="005F76AD">
        <w:trPr>
          <w:trHeight w:val="291"/>
          <w:jc w:val="center"/>
          <w:del w:id="17727" w:author="阿毛" w:date="2021-05-21T17:54:00Z"/>
        </w:trPr>
        <w:tc>
          <w:tcPr>
            <w:tcW w:w="219" w:type="pct"/>
          </w:tcPr>
          <w:p w14:paraId="32BEED65" w14:textId="6D225D77" w:rsidR="00E24265" w:rsidRPr="005E579A" w:rsidDel="00CB3FDD" w:rsidRDefault="00E24265" w:rsidP="005F76AD">
            <w:pPr>
              <w:pStyle w:val="af9"/>
              <w:numPr>
                <w:ilvl w:val="0"/>
                <w:numId w:val="62"/>
              </w:numPr>
              <w:ind w:leftChars="0"/>
              <w:rPr>
                <w:del w:id="17728" w:author="阿毛" w:date="2021-05-21T17:54:00Z"/>
                <w:rFonts w:ascii="標楷體" w:eastAsia="標楷體" w:hAnsi="標楷體"/>
              </w:rPr>
            </w:pPr>
          </w:p>
        </w:tc>
        <w:tc>
          <w:tcPr>
            <w:tcW w:w="756" w:type="pct"/>
          </w:tcPr>
          <w:p w14:paraId="61A6172D" w14:textId="77AA5B7D" w:rsidR="00E24265" w:rsidRPr="00615D4B" w:rsidDel="00CB3FDD" w:rsidRDefault="00E24265" w:rsidP="005F76AD">
            <w:pPr>
              <w:rPr>
                <w:del w:id="17729" w:author="阿毛" w:date="2021-05-21T17:54:00Z"/>
                <w:rFonts w:ascii="標楷體" w:eastAsia="標楷體" w:hAnsi="標楷體"/>
              </w:rPr>
            </w:pPr>
            <w:del w:id="17730" w:author="阿毛" w:date="2021-05-21T17:54:00Z">
              <w:r w:rsidRPr="004431A8" w:rsidDel="00CB3FDD">
                <w:rPr>
                  <w:rFonts w:ascii="標楷體" w:eastAsia="標楷體" w:hAnsi="標楷體" w:hint="eastAsia"/>
                </w:rPr>
                <w:delText>利率</w:delText>
              </w:r>
            </w:del>
          </w:p>
        </w:tc>
        <w:tc>
          <w:tcPr>
            <w:tcW w:w="624" w:type="pct"/>
          </w:tcPr>
          <w:p w14:paraId="3BD4113C" w14:textId="5D84C358" w:rsidR="00E24265" w:rsidRPr="00615D4B" w:rsidDel="00CB3FDD" w:rsidRDefault="00E24265" w:rsidP="005F76AD">
            <w:pPr>
              <w:rPr>
                <w:del w:id="17731" w:author="阿毛" w:date="2021-05-21T17:54:00Z"/>
                <w:rFonts w:ascii="標楷體" w:eastAsia="標楷體" w:hAnsi="標楷體"/>
              </w:rPr>
            </w:pPr>
          </w:p>
        </w:tc>
        <w:tc>
          <w:tcPr>
            <w:tcW w:w="624" w:type="pct"/>
          </w:tcPr>
          <w:p w14:paraId="51A5F640" w14:textId="4946E767" w:rsidR="00E24265" w:rsidRPr="00615D4B" w:rsidDel="00CB3FDD" w:rsidRDefault="00E24265" w:rsidP="005F76AD">
            <w:pPr>
              <w:rPr>
                <w:del w:id="17732" w:author="阿毛" w:date="2021-05-21T17:54:00Z"/>
                <w:rFonts w:ascii="標楷體" w:eastAsia="標楷體" w:hAnsi="標楷體"/>
              </w:rPr>
            </w:pPr>
          </w:p>
        </w:tc>
        <w:tc>
          <w:tcPr>
            <w:tcW w:w="537" w:type="pct"/>
          </w:tcPr>
          <w:p w14:paraId="66E4CBB7" w14:textId="40282B7E" w:rsidR="00E24265" w:rsidRPr="00615D4B" w:rsidDel="00CB3FDD" w:rsidRDefault="00E24265" w:rsidP="005F76AD">
            <w:pPr>
              <w:rPr>
                <w:del w:id="17733" w:author="阿毛" w:date="2021-05-21T17:54:00Z"/>
                <w:rFonts w:ascii="標楷體" w:eastAsia="標楷體" w:hAnsi="標楷體"/>
              </w:rPr>
            </w:pPr>
          </w:p>
        </w:tc>
        <w:tc>
          <w:tcPr>
            <w:tcW w:w="299" w:type="pct"/>
          </w:tcPr>
          <w:p w14:paraId="72681CD8" w14:textId="601948C7" w:rsidR="00E24265" w:rsidRPr="00615D4B" w:rsidDel="00CB3FDD" w:rsidRDefault="00E24265" w:rsidP="005F76AD">
            <w:pPr>
              <w:rPr>
                <w:del w:id="17734" w:author="阿毛" w:date="2021-05-21T17:54:00Z"/>
                <w:rFonts w:ascii="標楷體" w:eastAsia="標楷體" w:hAnsi="標楷體"/>
              </w:rPr>
            </w:pPr>
          </w:p>
        </w:tc>
        <w:tc>
          <w:tcPr>
            <w:tcW w:w="299" w:type="pct"/>
          </w:tcPr>
          <w:p w14:paraId="1F2783DB" w14:textId="4509E97D" w:rsidR="00E24265" w:rsidRPr="00615D4B" w:rsidDel="00CB3FDD" w:rsidRDefault="00E24265" w:rsidP="005F76AD">
            <w:pPr>
              <w:rPr>
                <w:del w:id="17735" w:author="阿毛" w:date="2021-05-21T17:54:00Z"/>
                <w:rFonts w:ascii="標楷體" w:eastAsia="標楷體" w:hAnsi="標楷體"/>
              </w:rPr>
            </w:pPr>
          </w:p>
        </w:tc>
        <w:tc>
          <w:tcPr>
            <w:tcW w:w="1643" w:type="pct"/>
          </w:tcPr>
          <w:p w14:paraId="49FA25ED" w14:textId="284F292B" w:rsidR="00E24265" w:rsidRPr="00615D4B" w:rsidDel="00CB3FDD" w:rsidRDefault="00E24265" w:rsidP="005F76AD">
            <w:pPr>
              <w:rPr>
                <w:del w:id="17736" w:author="阿毛" w:date="2021-05-21T17:54:00Z"/>
                <w:rFonts w:ascii="標楷體" w:eastAsia="標楷體" w:hAnsi="標楷體"/>
              </w:rPr>
            </w:pPr>
          </w:p>
        </w:tc>
      </w:tr>
      <w:tr w:rsidR="00E24265" w:rsidRPr="00615D4B" w:rsidDel="00CB3FDD" w14:paraId="74E8E913" w14:textId="6F3424FB" w:rsidTr="005F76AD">
        <w:trPr>
          <w:trHeight w:val="291"/>
          <w:jc w:val="center"/>
          <w:del w:id="17737" w:author="阿毛" w:date="2021-05-21T17:54:00Z"/>
        </w:trPr>
        <w:tc>
          <w:tcPr>
            <w:tcW w:w="219" w:type="pct"/>
          </w:tcPr>
          <w:p w14:paraId="05ECCE83" w14:textId="79143A0D" w:rsidR="00E24265" w:rsidRPr="005E579A" w:rsidDel="00CB3FDD" w:rsidRDefault="00E24265" w:rsidP="005F76AD">
            <w:pPr>
              <w:pStyle w:val="af9"/>
              <w:numPr>
                <w:ilvl w:val="0"/>
                <w:numId w:val="62"/>
              </w:numPr>
              <w:ind w:leftChars="0"/>
              <w:rPr>
                <w:del w:id="17738" w:author="阿毛" w:date="2021-05-21T17:54:00Z"/>
                <w:rFonts w:ascii="標楷體" w:eastAsia="標楷體" w:hAnsi="標楷體"/>
              </w:rPr>
            </w:pPr>
          </w:p>
        </w:tc>
        <w:tc>
          <w:tcPr>
            <w:tcW w:w="756" w:type="pct"/>
          </w:tcPr>
          <w:p w14:paraId="68BB2A8A" w14:textId="6A35ACC3" w:rsidR="00E24265" w:rsidRPr="00615D4B" w:rsidDel="00CB3FDD" w:rsidRDefault="00E24265" w:rsidP="005F76AD">
            <w:pPr>
              <w:rPr>
                <w:del w:id="17739" w:author="阿毛" w:date="2021-05-21T17:54:00Z"/>
                <w:rFonts w:ascii="標楷體" w:eastAsia="標楷體" w:hAnsi="標楷體"/>
              </w:rPr>
            </w:pPr>
            <w:del w:id="17740" w:author="阿毛" w:date="2021-05-21T17:54:00Z">
              <w:r w:rsidRPr="004431A8" w:rsidDel="00CB3FDD">
                <w:rPr>
                  <w:rFonts w:ascii="標楷體" w:eastAsia="標楷體" w:hAnsi="標楷體" w:hint="eastAsia"/>
                </w:rPr>
                <w:delText>月付金</w:delText>
              </w:r>
            </w:del>
          </w:p>
        </w:tc>
        <w:tc>
          <w:tcPr>
            <w:tcW w:w="624" w:type="pct"/>
          </w:tcPr>
          <w:p w14:paraId="6F5BDDC0" w14:textId="28319559" w:rsidR="00E24265" w:rsidRPr="00615D4B" w:rsidDel="00CB3FDD" w:rsidRDefault="00E24265" w:rsidP="005F76AD">
            <w:pPr>
              <w:rPr>
                <w:del w:id="17741" w:author="阿毛" w:date="2021-05-21T17:54:00Z"/>
                <w:rFonts w:ascii="標楷體" w:eastAsia="標楷體" w:hAnsi="標楷體"/>
              </w:rPr>
            </w:pPr>
          </w:p>
        </w:tc>
        <w:tc>
          <w:tcPr>
            <w:tcW w:w="624" w:type="pct"/>
          </w:tcPr>
          <w:p w14:paraId="325704FD" w14:textId="113B4F60" w:rsidR="00E24265" w:rsidRPr="00615D4B" w:rsidDel="00CB3FDD" w:rsidRDefault="00E24265" w:rsidP="005F76AD">
            <w:pPr>
              <w:rPr>
                <w:del w:id="17742" w:author="阿毛" w:date="2021-05-21T17:54:00Z"/>
                <w:rFonts w:ascii="標楷體" w:eastAsia="標楷體" w:hAnsi="標楷體"/>
              </w:rPr>
            </w:pPr>
          </w:p>
        </w:tc>
        <w:tc>
          <w:tcPr>
            <w:tcW w:w="537" w:type="pct"/>
          </w:tcPr>
          <w:p w14:paraId="4F6729A9" w14:textId="2B60D9C3" w:rsidR="00E24265" w:rsidRPr="00615D4B" w:rsidDel="00CB3FDD" w:rsidRDefault="00E24265" w:rsidP="005F76AD">
            <w:pPr>
              <w:rPr>
                <w:del w:id="17743" w:author="阿毛" w:date="2021-05-21T17:54:00Z"/>
                <w:rFonts w:ascii="標楷體" w:eastAsia="標楷體" w:hAnsi="標楷體"/>
              </w:rPr>
            </w:pPr>
          </w:p>
        </w:tc>
        <w:tc>
          <w:tcPr>
            <w:tcW w:w="299" w:type="pct"/>
          </w:tcPr>
          <w:p w14:paraId="43B62ABC" w14:textId="3D8ED70C" w:rsidR="00E24265" w:rsidRPr="00615D4B" w:rsidDel="00CB3FDD" w:rsidRDefault="00E24265" w:rsidP="005F76AD">
            <w:pPr>
              <w:rPr>
                <w:del w:id="17744" w:author="阿毛" w:date="2021-05-21T17:54:00Z"/>
                <w:rFonts w:ascii="標楷體" w:eastAsia="標楷體" w:hAnsi="標楷體"/>
              </w:rPr>
            </w:pPr>
          </w:p>
        </w:tc>
        <w:tc>
          <w:tcPr>
            <w:tcW w:w="299" w:type="pct"/>
          </w:tcPr>
          <w:p w14:paraId="3E924F2E" w14:textId="2BDCAC98" w:rsidR="00E24265" w:rsidRPr="00615D4B" w:rsidDel="00CB3FDD" w:rsidRDefault="00E24265" w:rsidP="005F76AD">
            <w:pPr>
              <w:rPr>
                <w:del w:id="17745" w:author="阿毛" w:date="2021-05-21T17:54:00Z"/>
                <w:rFonts w:ascii="標楷體" w:eastAsia="標楷體" w:hAnsi="標楷體"/>
              </w:rPr>
            </w:pPr>
          </w:p>
        </w:tc>
        <w:tc>
          <w:tcPr>
            <w:tcW w:w="1643" w:type="pct"/>
          </w:tcPr>
          <w:p w14:paraId="0DF46C3C" w14:textId="4BD616C3" w:rsidR="00E24265" w:rsidRPr="00615D4B" w:rsidDel="00CB3FDD" w:rsidRDefault="00E24265" w:rsidP="005F76AD">
            <w:pPr>
              <w:rPr>
                <w:del w:id="17746" w:author="阿毛" w:date="2021-05-21T17:54:00Z"/>
                <w:rFonts w:ascii="標楷體" w:eastAsia="標楷體" w:hAnsi="標楷體"/>
              </w:rPr>
            </w:pPr>
          </w:p>
        </w:tc>
      </w:tr>
      <w:tr w:rsidR="00E24265" w:rsidRPr="00615D4B" w:rsidDel="00CB3FDD" w14:paraId="0B485F15" w14:textId="45DE4A9D" w:rsidTr="005F76AD">
        <w:trPr>
          <w:trHeight w:val="291"/>
          <w:jc w:val="center"/>
          <w:del w:id="17747" w:author="阿毛" w:date="2021-05-21T17:54:00Z"/>
        </w:trPr>
        <w:tc>
          <w:tcPr>
            <w:tcW w:w="219" w:type="pct"/>
          </w:tcPr>
          <w:p w14:paraId="26426F58" w14:textId="3E7BB1D6" w:rsidR="00E24265" w:rsidRPr="005E579A" w:rsidDel="00CB3FDD" w:rsidRDefault="00E24265" w:rsidP="005F76AD">
            <w:pPr>
              <w:pStyle w:val="af9"/>
              <w:numPr>
                <w:ilvl w:val="0"/>
                <w:numId w:val="62"/>
              </w:numPr>
              <w:ind w:leftChars="0"/>
              <w:rPr>
                <w:del w:id="17748" w:author="阿毛" w:date="2021-05-21T17:54:00Z"/>
                <w:rFonts w:ascii="標楷體" w:eastAsia="標楷體" w:hAnsi="標楷體"/>
              </w:rPr>
            </w:pPr>
          </w:p>
        </w:tc>
        <w:tc>
          <w:tcPr>
            <w:tcW w:w="756" w:type="pct"/>
          </w:tcPr>
          <w:p w14:paraId="5DB65D1B" w14:textId="146F45D2" w:rsidR="00E24265" w:rsidRPr="00615D4B" w:rsidDel="00CB3FDD" w:rsidRDefault="00E24265" w:rsidP="005F76AD">
            <w:pPr>
              <w:rPr>
                <w:del w:id="17749" w:author="阿毛" w:date="2021-05-21T17:54:00Z"/>
                <w:rFonts w:ascii="標楷體" w:eastAsia="標楷體" w:hAnsi="標楷體"/>
              </w:rPr>
            </w:pPr>
            <w:del w:id="17750" w:author="阿毛" w:date="2021-05-21T17:54:00Z">
              <w:r w:rsidRPr="004431A8" w:rsidDel="00CB3FDD">
                <w:rPr>
                  <w:rFonts w:ascii="標楷體" w:eastAsia="標楷體" w:hAnsi="標楷體" w:hint="eastAsia"/>
                </w:rPr>
                <w:delText>繳款帳號</w:delText>
              </w:r>
            </w:del>
          </w:p>
        </w:tc>
        <w:tc>
          <w:tcPr>
            <w:tcW w:w="624" w:type="pct"/>
          </w:tcPr>
          <w:p w14:paraId="381EC25B" w14:textId="0BD655A5" w:rsidR="00E24265" w:rsidRPr="00615D4B" w:rsidDel="00CB3FDD" w:rsidRDefault="00E24265" w:rsidP="005F76AD">
            <w:pPr>
              <w:rPr>
                <w:del w:id="17751" w:author="阿毛" w:date="2021-05-21T17:54:00Z"/>
                <w:rFonts w:ascii="標楷體" w:eastAsia="標楷體" w:hAnsi="標楷體"/>
              </w:rPr>
            </w:pPr>
          </w:p>
        </w:tc>
        <w:tc>
          <w:tcPr>
            <w:tcW w:w="624" w:type="pct"/>
          </w:tcPr>
          <w:p w14:paraId="0F12E5F8" w14:textId="38A051F1" w:rsidR="00E24265" w:rsidRPr="00615D4B" w:rsidDel="00CB3FDD" w:rsidRDefault="00E24265" w:rsidP="005F76AD">
            <w:pPr>
              <w:rPr>
                <w:del w:id="17752" w:author="阿毛" w:date="2021-05-21T17:54:00Z"/>
                <w:rFonts w:ascii="標楷體" w:eastAsia="標楷體" w:hAnsi="標楷體"/>
              </w:rPr>
            </w:pPr>
          </w:p>
        </w:tc>
        <w:tc>
          <w:tcPr>
            <w:tcW w:w="537" w:type="pct"/>
          </w:tcPr>
          <w:p w14:paraId="630D0474" w14:textId="79744A76" w:rsidR="00E24265" w:rsidRPr="00615D4B" w:rsidDel="00CB3FDD" w:rsidRDefault="00E24265" w:rsidP="005F76AD">
            <w:pPr>
              <w:rPr>
                <w:del w:id="17753" w:author="阿毛" w:date="2021-05-21T17:54:00Z"/>
                <w:rFonts w:ascii="標楷體" w:eastAsia="標楷體" w:hAnsi="標楷體"/>
              </w:rPr>
            </w:pPr>
          </w:p>
        </w:tc>
        <w:tc>
          <w:tcPr>
            <w:tcW w:w="299" w:type="pct"/>
          </w:tcPr>
          <w:p w14:paraId="0570BA2C" w14:textId="7D598EBE" w:rsidR="00E24265" w:rsidRPr="00615D4B" w:rsidDel="00CB3FDD" w:rsidRDefault="00E24265" w:rsidP="005F76AD">
            <w:pPr>
              <w:rPr>
                <w:del w:id="17754" w:author="阿毛" w:date="2021-05-21T17:54:00Z"/>
                <w:rFonts w:ascii="標楷體" w:eastAsia="標楷體" w:hAnsi="標楷體"/>
              </w:rPr>
            </w:pPr>
          </w:p>
        </w:tc>
        <w:tc>
          <w:tcPr>
            <w:tcW w:w="299" w:type="pct"/>
          </w:tcPr>
          <w:p w14:paraId="50A2F044" w14:textId="6FC61538" w:rsidR="00E24265" w:rsidRPr="00615D4B" w:rsidDel="00CB3FDD" w:rsidRDefault="00E24265" w:rsidP="005F76AD">
            <w:pPr>
              <w:rPr>
                <w:del w:id="17755" w:author="阿毛" w:date="2021-05-21T17:54:00Z"/>
                <w:rFonts w:ascii="標楷體" w:eastAsia="標楷體" w:hAnsi="標楷體"/>
              </w:rPr>
            </w:pPr>
          </w:p>
        </w:tc>
        <w:tc>
          <w:tcPr>
            <w:tcW w:w="1643" w:type="pct"/>
          </w:tcPr>
          <w:p w14:paraId="15E84915" w14:textId="1D28EB79" w:rsidR="00E24265" w:rsidRPr="00615D4B" w:rsidDel="00CB3FDD" w:rsidRDefault="00E24265" w:rsidP="005F76AD">
            <w:pPr>
              <w:rPr>
                <w:del w:id="17756" w:author="阿毛" w:date="2021-05-21T17:54:00Z"/>
                <w:rFonts w:ascii="標楷體" w:eastAsia="標楷體" w:hAnsi="標楷體"/>
              </w:rPr>
            </w:pPr>
          </w:p>
        </w:tc>
      </w:tr>
      <w:tr w:rsidR="00E24265" w:rsidRPr="00615D4B" w:rsidDel="00CB3FDD" w14:paraId="5B767541" w14:textId="4A84364F" w:rsidTr="005F76AD">
        <w:trPr>
          <w:trHeight w:val="291"/>
          <w:jc w:val="center"/>
          <w:del w:id="17757" w:author="阿毛" w:date="2021-05-21T17:54:00Z"/>
        </w:trPr>
        <w:tc>
          <w:tcPr>
            <w:tcW w:w="219" w:type="pct"/>
          </w:tcPr>
          <w:p w14:paraId="727461CC" w14:textId="7BE131B6" w:rsidR="00E24265" w:rsidRPr="005E579A" w:rsidDel="00CB3FDD" w:rsidRDefault="00E24265" w:rsidP="005F76AD">
            <w:pPr>
              <w:pStyle w:val="af9"/>
              <w:numPr>
                <w:ilvl w:val="0"/>
                <w:numId w:val="62"/>
              </w:numPr>
              <w:ind w:leftChars="0"/>
              <w:rPr>
                <w:del w:id="17758" w:author="阿毛" w:date="2021-05-21T17:54:00Z"/>
                <w:rFonts w:ascii="標楷體" w:eastAsia="標楷體" w:hAnsi="標楷體"/>
              </w:rPr>
            </w:pPr>
          </w:p>
        </w:tc>
        <w:tc>
          <w:tcPr>
            <w:tcW w:w="756" w:type="pct"/>
          </w:tcPr>
          <w:p w14:paraId="75D8BFA6" w14:textId="3189C9F7" w:rsidR="00E24265" w:rsidRPr="00615D4B" w:rsidDel="00CB3FDD" w:rsidRDefault="00E24265" w:rsidP="005F76AD">
            <w:pPr>
              <w:rPr>
                <w:del w:id="17759" w:author="阿毛" w:date="2021-05-21T17:54:00Z"/>
                <w:rFonts w:ascii="標楷體" w:eastAsia="標楷體" w:hAnsi="標楷體"/>
              </w:rPr>
            </w:pPr>
            <w:del w:id="17760" w:author="阿毛" w:date="2021-05-21T17:54:00Z">
              <w:r w:rsidRPr="004431A8" w:rsidDel="00CB3FDD">
                <w:rPr>
                  <w:rFonts w:ascii="標楷體" w:eastAsia="標楷體" w:hAnsi="標楷體" w:hint="eastAsia"/>
                </w:rPr>
                <w:delText>轉JCIC文字檔日期</w:delText>
              </w:r>
            </w:del>
          </w:p>
        </w:tc>
        <w:tc>
          <w:tcPr>
            <w:tcW w:w="624" w:type="pct"/>
          </w:tcPr>
          <w:p w14:paraId="173D3CEB" w14:textId="0E15D503" w:rsidR="00E24265" w:rsidRPr="00615D4B" w:rsidDel="00CB3FDD" w:rsidRDefault="00E24265" w:rsidP="005F76AD">
            <w:pPr>
              <w:rPr>
                <w:del w:id="17761" w:author="阿毛" w:date="2021-05-21T17:54:00Z"/>
                <w:rFonts w:ascii="標楷體" w:eastAsia="標楷體" w:hAnsi="標楷體"/>
              </w:rPr>
            </w:pPr>
          </w:p>
        </w:tc>
        <w:tc>
          <w:tcPr>
            <w:tcW w:w="624" w:type="pct"/>
          </w:tcPr>
          <w:p w14:paraId="2356AF5B" w14:textId="7699841E" w:rsidR="00E24265" w:rsidRPr="00615D4B" w:rsidDel="00CB3FDD" w:rsidRDefault="00E24265" w:rsidP="005F76AD">
            <w:pPr>
              <w:rPr>
                <w:del w:id="17762" w:author="阿毛" w:date="2021-05-21T17:54:00Z"/>
                <w:rFonts w:ascii="標楷體" w:eastAsia="標楷體" w:hAnsi="標楷體"/>
              </w:rPr>
            </w:pPr>
          </w:p>
        </w:tc>
        <w:tc>
          <w:tcPr>
            <w:tcW w:w="537" w:type="pct"/>
          </w:tcPr>
          <w:p w14:paraId="4F920170" w14:textId="7A6E5D4B" w:rsidR="00E24265" w:rsidRPr="00615D4B" w:rsidDel="00CB3FDD" w:rsidRDefault="00E24265" w:rsidP="005F76AD">
            <w:pPr>
              <w:rPr>
                <w:del w:id="17763" w:author="阿毛" w:date="2021-05-21T17:54:00Z"/>
                <w:rFonts w:ascii="標楷體" w:eastAsia="標楷體" w:hAnsi="標楷體"/>
              </w:rPr>
            </w:pPr>
          </w:p>
        </w:tc>
        <w:tc>
          <w:tcPr>
            <w:tcW w:w="299" w:type="pct"/>
          </w:tcPr>
          <w:p w14:paraId="2F4DF530" w14:textId="76FE03BF" w:rsidR="00E24265" w:rsidRPr="00615D4B" w:rsidDel="00CB3FDD" w:rsidRDefault="00E24265" w:rsidP="005F76AD">
            <w:pPr>
              <w:rPr>
                <w:del w:id="17764" w:author="阿毛" w:date="2021-05-21T17:54:00Z"/>
                <w:rFonts w:ascii="標楷體" w:eastAsia="標楷體" w:hAnsi="標楷體"/>
              </w:rPr>
            </w:pPr>
          </w:p>
        </w:tc>
        <w:tc>
          <w:tcPr>
            <w:tcW w:w="299" w:type="pct"/>
          </w:tcPr>
          <w:p w14:paraId="5CC4018F" w14:textId="09E2C02F" w:rsidR="00E24265" w:rsidRPr="00615D4B" w:rsidDel="00CB3FDD" w:rsidRDefault="00E24265" w:rsidP="005F76AD">
            <w:pPr>
              <w:rPr>
                <w:del w:id="17765" w:author="阿毛" w:date="2021-05-21T17:54:00Z"/>
                <w:rFonts w:ascii="標楷體" w:eastAsia="標楷體" w:hAnsi="標楷體"/>
              </w:rPr>
            </w:pPr>
          </w:p>
        </w:tc>
        <w:tc>
          <w:tcPr>
            <w:tcW w:w="1643" w:type="pct"/>
          </w:tcPr>
          <w:p w14:paraId="667CC3F5" w14:textId="5AF3800C" w:rsidR="00E24265" w:rsidRPr="00615D4B" w:rsidDel="00CB3FDD" w:rsidRDefault="00E24265" w:rsidP="005F76AD">
            <w:pPr>
              <w:rPr>
                <w:del w:id="17766" w:author="阿毛" w:date="2021-05-21T17:54:00Z"/>
                <w:rFonts w:ascii="標楷體" w:eastAsia="標楷體" w:hAnsi="標楷體"/>
              </w:rPr>
            </w:pPr>
          </w:p>
        </w:tc>
      </w:tr>
    </w:tbl>
    <w:p w14:paraId="6A7D23FD" w14:textId="4D244865" w:rsidR="00E24265" w:rsidDel="00CB3FDD" w:rsidRDefault="00E24265" w:rsidP="00F62379">
      <w:pPr>
        <w:pStyle w:val="42"/>
        <w:spacing w:after="72"/>
        <w:ind w:leftChars="0" w:left="0"/>
        <w:rPr>
          <w:del w:id="17767" w:author="阿毛" w:date="2021-05-21T17:54:00Z"/>
          <w:rFonts w:hAnsi="標楷體"/>
        </w:rPr>
      </w:pPr>
    </w:p>
    <w:p w14:paraId="5DDA97E5" w14:textId="2DBA2E31" w:rsidR="00E24265" w:rsidDel="00CB3FDD" w:rsidRDefault="00E24265">
      <w:pPr>
        <w:widowControl/>
        <w:rPr>
          <w:del w:id="17768" w:author="阿毛" w:date="2021-05-21T17:54:00Z"/>
          <w:rFonts w:ascii="Arial" w:eastAsia="標楷體" w:hAnsi="標楷體" w:cs="標楷體"/>
          <w:kern w:val="0"/>
          <w:szCs w:val="28"/>
        </w:rPr>
      </w:pPr>
      <w:del w:id="17769" w:author="阿毛" w:date="2021-05-21T17:54:00Z">
        <w:r w:rsidDel="00CB3FDD">
          <w:rPr>
            <w:rFonts w:hAnsi="標楷體"/>
          </w:rPr>
          <w:br w:type="page"/>
        </w:r>
      </w:del>
    </w:p>
    <w:p w14:paraId="2602171E" w14:textId="15310B43" w:rsidR="00E24265" w:rsidRPr="00A03472" w:rsidDel="00CB3FDD" w:rsidRDefault="00E24265">
      <w:pPr>
        <w:pStyle w:val="3"/>
        <w:numPr>
          <w:ilvl w:val="2"/>
          <w:numId w:val="120"/>
        </w:numPr>
        <w:rPr>
          <w:del w:id="17770" w:author="阿毛" w:date="2021-05-21T17:55:00Z"/>
          <w:rFonts w:ascii="標楷體" w:hAnsi="標楷體"/>
        </w:rPr>
        <w:pPrChange w:id="17771" w:author="智誠 楊" w:date="2021-05-10T09:53:00Z">
          <w:pPr>
            <w:pStyle w:val="3"/>
            <w:numPr>
              <w:ilvl w:val="2"/>
              <w:numId w:val="1"/>
            </w:numPr>
            <w:ind w:left="1247" w:hanging="680"/>
          </w:pPr>
        </w:pPrChange>
      </w:pPr>
      <w:del w:id="17772" w:author="阿毛" w:date="2021-05-21T17:55:00Z">
        <w:r w:rsidDel="00CB3FDD">
          <w:rPr>
            <w:rFonts w:ascii="標楷體" w:hAnsi="標楷體"/>
          </w:rPr>
          <w:lastRenderedPageBreak/>
          <w:delText>L</w:delText>
        </w:r>
        <w:r w:rsidDel="00CB3FDD">
          <w:rPr>
            <w:rFonts w:ascii="標楷體" w:hAnsi="標楷體" w:hint="eastAsia"/>
          </w:rPr>
          <w:delText>8334</w:delText>
        </w:r>
        <w:r w:rsidRPr="0041785D" w:rsidDel="00CB3FDD">
          <w:rPr>
            <w:rFonts w:ascii="標楷體" w:hAnsi="標楷體" w:hint="eastAsia"/>
          </w:rPr>
          <w:delText>前置調解無擔保債務分配表資料</w:delText>
        </w:r>
      </w:del>
    </w:p>
    <w:p w14:paraId="393D9518" w14:textId="60C707F7" w:rsidR="00E24265" w:rsidRPr="003972CE" w:rsidDel="00CB3FDD" w:rsidRDefault="00E24265">
      <w:pPr>
        <w:pStyle w:val="a"/>
        <w:rPr>
          <w:del w:id="17773" w:author="阿毛" w:date="2021-05-21T17:55:00Z"/>
        </w:rPr>
      </w:pPr>
      <w:del w:id="17774"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64A8435C" w14:textId="4D9E0403" w:rsidTr="005F76AD">
        <w:trPr>
          <w:trHeight w:val="277"/>
          <w:del w:id="17775"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A8D803B" w14:textId="42712F19" w:rsidR="00E24265" w:rsidRPr="00615D4B" w:rsidDel="00CB3FDD" w:rsidRDefault="00E24265" w:rsidP="005F76AD">
            <w:pPr>
              <w:rPr>
                <w:del w:id="17776" w:author="阿毛" w:date="2021-05-21T17:55:00Z"/>
                <w:rFonts w:ascii="標楷體" w:eastAsia="標楷體" w:hAnsi="標楷體"/>
              </w:rPr>
            </w:pPr>
            <w:del w:id="17777"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717D07FC" w14:textId="320D91C5" w:rsidR="00E24265" w:rsidRPr="00615D4B" w:rsidDel="00CB3FDD" w:rsidRDefault="00E24265" w:rsidP="005F76AD">
            <w:pPr>
              <w:rPr>
                <w:del w:id="17778" w:author="阿毛" w:date="2021-05-21T17:55:00Z"/>
                <w:rFonts w:ascii="標楷體" w:eastAsia="標楷體" w:hAnsi="標楷體"/>
              </w:rPr>
            </w:pPr>
            <w:del w:id="17779" w:author="阿毛" w:date="2021-05-21T17:55:00Z">
              <w:r w:rsidRPr="0041785D" w:rsidDel="00CB3FDD">
                <w:rPr>
                  <w:rFonts w:ascii="標楷體" w:eastAsia="標楷體" w:hAnsi="標楷體" w:hint="eastAsia"/>
                </w:rPr>
                <w:delText>前置調解無擔保債務分配表資料</w:delText>
              </w:r>
            </w:del>
          </w:p>
        </w:tc>
      </w:tr>
      <w:tr w:rsidR="00E24265" w:rsidRPr="00615D4B" w:rsidDel="00CB3FDD" w14:paraId="2C33906C" w14:textId="2FFC0E47" w:rsidTr="005F76AD">
        <w:trPr>
          <w:trHeight w:val="277"/>
          <w:del w:id="1778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62D0128" w14:textId="00DEBEC8" w:rsidR="00E24265" w:rsidRPr="00615D4B" w:rsidDel="00CB3FDD" w:rsidRDefault="00E24265" w:rsidP="005F76AD">
            <w:pPr>
              <w:rPr>
                <w:del w:id="17781" w:author="阿毛" w:date="2021-05-21T17:55:00Z"/>
                <w:rFonts w:ascii="標楷體" w:eastAsia="標楷體" w:hAnsi="標楷體"/>
              </w:rPr>
            </w:pPr>
            <w:del w:id="17782"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2792221E" w14:textId="7C49A2EB" w:rsidR="00E24265" w:rsidRPr="00615D4B" w:rsidDel="00CB3FDD" w:rsidRDefault="00E24265" w:rsidP="005F76AD">
            <w:pPr>
              <w:rPr>
                <w:del w:id="17783" w:author="阿毛" w:date="2021-05-21T17:55:00Z"/>
                <w:rFonts w:ascii="標楷體" w:eastAsia="標楷體" w:hAnsi="標楷體"/>
              </w:rPr>
            </w:pPr>
          </w:p>
        </w:tc>
      </w:tr>
      <w:tr w:rsidR="00E24265" w:rsidRPr="00615D4B" w:rsidDel="00CB3FDD" w14:paraId="5E12E46C" w14:textId="3D591468" w:rsidTr="005F76AD">
        <w:trPr>
          <w:trHeight w:val="773"/>
          <w:del w:id="17784"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1384990" w14:textId="4781BF9A" w:rsidR="00E24265" w:rsidRPr="00615D4B" w:rsidDel="00CB3FDD" w:rsidRDefault="00E24265" w:rsidP="005F76AD">
            <w:pPr>
              <w:rPr>
                <w:del w:id="17785" w:author="阿毛" w:date="2021-05-21T17:55:00Z"/>
                <w:rFonts w:ascii="標楷體" w:eastAsia="標楷體" w:hAnsi="標楷體"/>
              </w:rPr>
            </w:pPr>
            <w:del w:id="17786"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776AFA57" w14:textId="57A057E7" w:rsidR="00E24265" w:rsidRPr="00615D4B" w:rsidDel="00CB3FDD" w:rsidRDefault="00E24265" w:rsidP="005F76AD">
            <w:pPr>
              <w:rPr>
                <w:del w:id="17787" w:author="阿毛" w:date="2021-05-21T17:55:00Z"/>
                <w:rFonts w:ascii="標楷體" w:eastAsia="標楷體" w:hAnsi="標楷體"/>
              </w:rPr>
            </w:pPr>
          </w:p>
        </w:tc>
      </w:tr>
      <w:tr w:rsidR="00E24265" w:rsidRPr="00615D4B" w:rsidDel="00CB3FDD" w14:paraId="1FB719BF" w14:textId="07AB2F34" w:rsidTr="005F76AD">
        <w:trPr>
          <w:trHeight w:val="321"/>
          <w:del w:id="17788"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15D1F727" w14:textId="06689ACB" w:rsidR="00E24265" w:rsidRPr="00615D4B" w:rsidDel="00CB3FDD" w:rsidRDefault="00E24265" w:rsidP="005F76AD">
            <w:pPr>
              <w:rPr>
                <w:del w:id="17789" w:author="阿毛" w:date="2021-05-21T17:55:00Z"/>
                <w:rFonts w:ascii="標楷體" w:eastAsia="標楷體" w:hAnsi="標楷體"/>
              </w:rPr>
            </w:pPr>
            <w:del w:id="17790"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33034692" w14:textId="76070DD9" w:rsidR="00E24265" w:rsidRPr="00615D4B" w:rsidDel="00CB3FDD" w:rsidRDefault="00E24265" w:rsidP="005F76AD">
            <w:pPr>
              <w:rPr>
                <w:del w:id="17791" w:author="阿毛" w:date="2021-05-21T17:55:00Z"/>
                <w:rFonts w:ascii="標楷體" w:eastAsia="標楷體" w:hAnsi="標楷體"/>
              </w:rPr>
            </w:pPr>
          </w:p>
        </w:tc>
      </w:tr>
      <w:tr w:rsidR="00E24265" w:rsidRPr="00615D4B" w:rsidDel="00CB3FDD" w14:paraId="2FEC870A" w14:textId="499D5043" w:rsidTr="005F76AD">
        <w:trPr>
          <w:trHeight w:val="1311"/>
          <w:del w:id="1779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E636B89" w14:textId="7358E075" w:rsidR="00E24265" w:rsidRPr="00615D4B" w:rsidDel="00CB3FDD" w:rsidRDefault="00E24265" w:rsidP="005F76AD">
            <w:pPr>
              <w:rPr>
                <w:del w:id="17793" w:author="阿毛" w:date="2021-05-21T17:55:00Z"/>
                <w:rFonts w:ascii="標楷體" w:eastAsia="標楷體" w:hAnsi="標楷體"/>
              </w:rPr>
            </w:pPr>
            <w:del w:id="17794"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5721349E" w14:textId="33A7DB85" w:rsidR="00E24265" w:rsidRPr="00615D4B" w:rsidDel="00CB3FDD" w:rsidRDefault="00E24265" w:rsidP="005F76AD">
            <w:pPr>
              <w:rPr>
                <w:del w:id="17795" w:author="阿毛" w:date="2021-05-21T17:55:00Z"/>
                <w:rFonts w:ascii="標楷體" w:eastAsia="標楷體" w:hAnsi="標楷體"/>
              </w:rPr>
            </w:pPr>
          </w:p>
        </w:tc>
      </w:tr>
      <w:tr w:rsidR="00E24265" w:rsidRPr="00615D4B" w:rsidDel="00CB3FDD" w14:paraId="00723706" w14:textId="7076F9A4" w:rsidTr="005F76AD">
        <w:trPr>
          <w:trHeight w:val="278"/>
          <w:del w:id="1779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00544DB" w14:textId="38E25CBA" w:rsidR="00E24265" w:rsidRPr="00615D4B" w:rsidDel="00CB3FDD" w:rsidRDefault="00E24265" w:rsidP="005F76AD">
            <w:pPr>
              <w:rPr>
                <w:del w:id="17797" w:author="阿毛" w:date="2021-05-21T17:55:00Z"/>
                <w:rFonts w:ascii="標楷體" w:eastAsia="標楷體" w:hAnsi="標楷體"/>
              </w:rPr>
            </w:pPr>
            <w:del w:id="17798"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052F3E35" w14:textId="5F0C2868" w:rsidR="00E24265" w:rsidRPr="00615D4B" w:rsidDel="00CB3FDD" w:rsidRDefault="00E24265" w:rsidP="005F76AD">
            <w:pPr>
              <w:rPr>
                <w:del w:id="17799" w:author="阿毛" w:date="2021-05-21T17:55:00Z"/>
                <w:rFonts w:ascii="標楷體" w:eastAsia="標楷體" w:hAnsi="標楷體"/>
              </w:rPr>
            </w:pPr>
          </w:p>
        </w:tc>
      </w:tr>
      <w:tr w:rsidR="00E24265" w:rsidRPr="00615D4B" w:rsidDel="00CB3FDD" w14:paraId="22CE95F9" w14:textId="1BB2915D" w:rsidTr="005F76AD">
        <w:trPr>
          <w:trHeight w:val="358"/>
          <w:del w:id="1780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8B58466" w14:textId="741B86D5" w:rsidR="00E24265" w:rsidRPr="00615D4B" w:rsidDel="00CB3FDD" w:rsidRDefault="00E24265" w:rsidP="005F76AD">
            <w:pPr>
              <w:rPr>
                <w:del w:id="17801" w:author="阿毛" w:date="2021-05-21T17:55:00Z"/>
                <w:rFonts w:ascii="標楷體" w:eastAsia="標楷體" w:hAnsi="標楷體"/>
              </w:rPr>
            </w:pPr>
            <w:del w:id="17802"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6A4FEC5" w14:textId="5F109F0D" w:rsidR="00E24265" w:rsidRPr="00615D4B" w:rsidDel="00CB3FDD" w:rsidRDefault="00E24265" w:rsidP="005F76AD">
            <w:pPr>
              <w:rPr>
                <w:del w:id="17803" w:author="阿毛" w:date="2021-05-21T17:55:00Z"/>
                <w:rFonts w:ascii="標楷體" w:eastAsia="標楷體" w:hAnsi="標楷體"/>
              </w:rPr>
            </w:pPr>
          </w:p>
        </w:tc>
      </w:tr>
      <w:tr w:rsidR="00E24265" w:rsidRPr="00615D4B" w:rsidDel="00CB3FDD" w14:paraId="02BF2CDE" w14:textId="108EE313" w:rsidTr="005F76AD">
        <w:trPr>
          <w:trHeight w:val="278"/>
          <w:del w:id="17804"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A5C3318" w14:textId="43AA0E47" w:rsidR="00E24265" w:rsidRPr="00615D4B" w:rsidDel="00CB3FDD" w:rsidRDefault="00E24265" w:rsidP="005F76AD">
            <w:pPr>
              <w:rPr>
                <w:del w:id="17805" w:author="阿毛" w:date="2021-05-21T17:55:00Z"/>
                <w:rFonts w:ascii="標楷體" w:eastAsia="標楷體" w:hAnsi="標楷體"/>
              </w:rPr>
            </w:pPr>
            <w:del w:id="17806"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6E20FE0D" w14:textId="6DF2A41D" w:rsidR="00E24265" w:rsidRPr="00615D4B" w:rsidDel="00CB3FDD" w:rsidRDefault="00E24265" w:rsidP="005F76AD">
            <w:pPr>
              <w:rPr>
                <w:del w:id="17807" w:author="阿毛" w:date="2021-05-21T17:55:00Z"/>
                <w:rFonts w:ascii="標楷體" w:eastAsia="標楷體" w:hAnsi="標楷體"/>
              </w:rPr>
            </w:pPr>
          </w:p>
        </w:tc>
      </w:tr>
    </w:tbl>
    <w:p w14:paraId="7B28E2BD" w14:textId="54AA112A" w:rsidR="00E24265" w:rsidDel="00CB3FDD" w:rsidRDefault="00E24265" w:rsidP="00E24265">
      <w:pPr>
        <w:rPr>
          <w:del w:id="17808" w:author="阿毛" w:date="2021-05-21T17:55:00Z"/>
        </w:rPr>
      </w:pPr>
    </w:p>
    <w:p w14:paraId="6A8F5F4D" w14:textId="03EFB9CF" w:rsidR="00E24265" w:rsidRPr="00615D4B" w:rsidDel="00CB3FDD" w:rsidRDefault="00E24265">
      <w:pPr>
        <w:pStyle w:val="a"/>
        <w:rPr>
          <w:del w:id="17809" w:author="阿毛" w:date="2021-05-21T17:55:00Z"/>
        </w:rPr>
      </w:pPr>
      <w:del w:id="17810" w:author="阿毛" w:date="2021-05-21T17:55:00Z">
        <w:r w:rsidRPr="00615D4B" w:rsidDel="00CB3FDD">
          <w:delText>UI</w:delText>
        </w:r>
        <w:r w:rsidRPr="00615D4B" w:rsidDel="00CB3FDD">
          <w:delText>畫面</w:delText>
        </w:r>
      </w:del>
    </w:p>
    <w:p w14:paraId="1947FA72" w14:textId="0FAA7417" w:rsidR="00E24265" w:rsidDel="00CB3FDD" w:rsidRDefault="00E24265" w:rsidP="00E24265">
      <w:pPr>
        <w:pStyle w:val="42"/>
        <w:spacing w:after="72"/>
        <w:ind w:left="1133"/>
        <w:rPr>
          <w:del w:id="17811" w:author="阿毛" w:date="2021-05-21T17:55:00Z"/>
          <w:rFonts w:hAnsi="標楷體"/>
        </w:rPr>
      </w:pPr>
      <w:del w:id="17812" w:author="阿毛" w:date="2021-05-21T17:55:00Z">
        <w:r w:rsidRPr="00743962" w:rsidDel="00CB3FDD">
          <w:rPr>
            <w:rFonts w:hAnsi="標楷體" w:hint="eastAsia"/>
          </w:rPr>
          <w:delText>輸入畫面：</w:delText>
        </w:r>
      </w:del>
    </w:p>
    <w:p w14:paraId="795FA959" w14:textId="207534F8" w:rsidR="00E24265" w:rsidRPr="00A378AC" w:rsidDel="00CB3FDD" w:rsidRDefault="00E24265" w:rsidP="00E24265">
      <w:pPr>
        <w:pStyle w:val="42"/>
        <w:spacing w:after="72"/>
        <w:ind w:leftChars="0" w:left="0"/>
        <w:rPr>
          <w:del w:id="17813" w:author="阿毛" w:date="2021-05-21T17:55:00Z"/>
          <w:rFonts w:hAnsi="標楷體"/>
        </w:rPr>
      </w:pPr>
      <w:del w:id="17814" w:author="阿毛" w:date="2021-05-21T17:55:00Z">
        <w:r w:rsidRPr="004D33E6" w:rsidDel="00CB3FDD">
          <w:rPr>
            <w:rFonts w:hAnsi="標楷體"/>
            <w:noProof/>
          </w:rPr>
          <w:drawing>
            <wp:inline distT="0" distB="0" distL="0" distR="0" wp14:anchorId="53368872" wp14:editId="6E1D65A3">
              <wp:extent cx="6695986" cy="240792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695986" cy="2407920"/>
                      </a:xfrm>
                      <a:prstGeom prst="rect">
                        <a:avLst/>
                      </a:prstGeom>
                    </pic:spPr>
                  </pic:pic>
                </a:graphicData>
              </a:graphic>
            </wp:inline>
          </w:drawing>
        </w:r>
      </w:del>
    </w:p>
    <w:p w14:paraId="65F0B58A" w14:textId="4B7DD4D4" w:rsidR="00E24265" w:rsidDel="00CB3FDD" w:rsidRDefault="00E24265" w:rsidP="00E24265">
      <w:pPr>
        <w:pStyle w:val="1text"/>
        <w:rPr>
          <w:del w:id="17815" w:author="阿毛" w:date="2021-05-21T17:55:00Z"/>
          <w:rFonts w:ascii="Times New Roman" w:hAnsi="Times New Roman"/>
        </w:rPr>
      </w:pPr>
    </w:p>
    <w:p w14:paraId="5E7152DC" w14:textId="610885B7" w:rsidR="00E24265" w:rsidRPr="003972CE" w:rsidDel="00CB3FDD" w:rsidRDefault="00E24265">
      <w:pPr>
        <w:pStyle w:val="a"/>
        <w:rPr>
          <w:del w:id="17816" w:author="阿毛" w:date="2021-05-21T17:55:00Z"/>
        </w:rPr>
      </w:pPr>
      <w:del w:id="17817"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24CBDF2D" w14:textId="332C9C14" w:rsidTr="005F76AD">
        <w:trPr>
          <w:trHeight w:val="388"/>
          <w:jc w:val="center"/>
          <w:del w:id="17818" w:author="阿毛" w:date="2021-05-21T17:55:00Z"/>
        </w:trPr>
        <w:tc>
          <w:tcPr>
            <w:tcW w:w="219" w:type="pct"/>
            <w:vMerge w:val="restart"/>
          </w:tcPr>
          <w:p w14:paraId="3C84B90F" w14:textId="27EEB73D" w:rsidR="00E24265" w:rsidRPr="00615D4B" w:rsidDel="00CB3FDD" w:rsidRDefault="00E24265" w:rsidP="005F76AD">
            <w:pPr>
              <w:rPr>
                <w:del w:id="17819" w:author="阿毛" w:date="2021-05-21T17:55:00Z"/>
                <w:rFonts w:ascii="標楷體" w:eastAsia="標楷體" w:hAnsi="標楷體"/>
              </w:rPr>
            </w:pPr>
            <w:del w:id="17820" w:author="阿毛" w:date="2021-05-21T17:55:00Z">
              <w:r w:rsidRPr="00615D4B" w:rsidDel="00CB3FDD">
                <w:rPr>
                  <w:rFonts w:ascii="標楷體" w:eastAsia="標楷體" w:hAnsi="標楷體"/>
                </w:rPr>
                <w:delText>序號</w:delText>
              </w:r>
            </w:del>
          </w:p>
        </w:tc>
        <w:tc>
          <w:tcPr>
            <w:tcW w:w="756" w:type="pct"/>
            <w:vMerge w:val="restart"/>
          </w:tcPr>
          <w:p w14:paraId="4ABC46F2" w14:textId="542A5EFC" w:rsidR="00E24265" w:rsidRPr="00615D4B" w:rsidDel="00CB3FDD" w:rsidRDefault="00E24265" w:rsidP="005F76AD">
            <w:pPr>
              <w:rPr>
                <w:del w:id="17821" w:author="阿毛" w:date="2021-05-21T17:55:00Z"/>
                <w:rFonts w:ascii="標楷體" w:eastAsia="標楷體" w:hAnsi="標楷體"/>
              </w:rPr>
            </w:pPr>
            <w:del w:id="17822" w:author="阿毛" w:date="2021-05-21T17:55:00Z">
              <w:r w:rsidRPr="00615D4B" w:rsidDel="00CB3FDD">
                <w:rPr>
                  <w:rFonts w:ascii="標楷體" w:eastAsia="標楷體" w:hAnsi="標楷體"/>
                </w:rPr>
                <w:delText>欄位</w:delText>
              </w:r>
            </w:del>
          </w:p>
        </w:tc>
        <w:tc>
          <w:tcPr>
            <w:tcW w:w="2382" w:type="pct"/>
            <w:gridSpan w:val="5"/>
          </w:tcPr>
          <w:p w14:paraId="33FA8B3B" w14:textId="7F84B27A" w:rsidR="00E24265" w:rsidRPr="00615D4B" w:rsidDel="00CB3FDD" w:rsidRDefault="00E24265" w:rsidP="005F76AD">
            <w:pPr>
              <w:jc w:val="center"/>
              <w:rPr>
                <w:del w:id="17823" w:author="阿毛" w:date="2021-05-21T17:55:00Z"/>
                <w:rFonts w:ascii="標楷體" w:eastAsia="標楷體" w:hAnsi="標楷體"/>
              </w:rPr>
            </w:pPr>
            <w:del w:id="17824" w:author="阿毛" w:date="2021-05-21T17:55:00Z">
              <w:r w:rsidRPr="00615D4B" w:rsidDel="00CB3FDD">
                <w:rPr>
                  <w:rFonts w:ascii="標楷體" w:eastAsia="標楷體" w:hAnsi="標楷體"/>
                </w:rPr>
                <w:delText>說明</w:delText>
              </w:r>
            </w:del>
          </w:p>
        </w:tc>
        <w:tc>
          <w:tcPr>
            <w:tcW w:w="1643" w:type="pct"/>
            <w:vMerge w:val="restart"/>
          </w:tcPr>
          <w:p w14:paraId="2DBC1DB1" w14:textId="7E26D7AA" w:rsidR="00E24265" w:rsidRPr="00615D4B" w:rsidDel="00CB3FDD" w:rsidRDefault="00E24265" w:rsidP="005F76AD">
            <w:pPr>
              <w:rPr>
                <w:del w:id="17825" w:author="阿毛" w:date="2021-05-21T17:55:00Z"/>
                <w:rFonts w:ascii="標楷體" w:eastAsia="標楷體" w:hAnsi="標楷體"/>
              </w:rPr>
            </w:pPr>
            <w:del w:id="17826" w:author="阿毛" w:date="2021-05-21T17:55:00Z">
              <w:r w:rsidRPr="00615D4B" w:rsidDel="00CB3FDD">
                <w:rPr>
                  <w:rFonts w:ascii="標楷體" w:eastAsia="標楷體" w:hAnsi="標楷體"/>
                </w:rPr>
                <w:delText>處理邏輯及注意事項</w:delText>
              </w:r>
            </w:del>
          </w:p>
        </w:tc>
      </w:tr>
      <w:tr w:rsidR="00E24265" w:rsidRPr="00615D4B" w:rsidDel="00CB3FDD" w14:paraId="07B8FEC4" w14:textId="3E668BC1" w:rsidTr="005F76AD">
        <w:trPr>
          <w:trHeight w:val="244"/>
          <w:jc w:val="center"/>
          <w:del w:id="17827" w:author="阿毛" w:date="2021-05-21T17:55:00Z"/>
        </w:trPr>
        <w:tc>
          <w:tcPr>
            <w:tcW w:w="219" w:type="pct"/>
            <w:vMerge/>
          </w:tcPr>
          <w:p w14:paraId="3C3D8CF3" w14:textId="516C86E7" w:rsidR="00E24265" w:rsidRPr="00615D4B" w:rsidDel="00CB3FDD" w:rsidRDefault="00E24265" w:rsidP="005F76AD">
            <w:pPr>
              <w:rPr>
                <w:del w:id="17828" w:author="阿毛" w:date="2021-05-21T17:55:00Z"/>
                <w:rFonts w:ascii="標楷體" w:eastAsia="標楷體" w:hAnsi="標楷體"/>
              </w:rPr>
            </w:pPr>
          </w:p>
        </w:tc>
        <w:tc>
          <w:tcPr>
            <w:tcW w:w="756" w:type="pct"/>
            <w:vMerge/>
          </w:tcPr>
          <w:p w14:paraId="20552AAF" w14:textId="4B802B60" w:rsidR="00E24265" w:rsidRPr="00615D4B" w:rsidDel="00CB3FDD" w:rsidRDefault="00E24265" w:rsidP="005F76AD">
            <w:pPr>
              <w:rPr>
                <w:del w:id="17829" w:author="阿毛" w:date="2021-05-21T17:55:00Z"/>
                <w:rFonts w:ascii="標楷體" w:eastAsia="標楷體" w:hAnsi="標楷體"/>
              </w:rPr>
            </w:pPr>
          </w:p>
        </w:tc>
        <w:tc>
          <w:tcPr>
            <w:tcW w:w="624" w:type="pct"/>
          </w:tcPr>
          <w:p w14:paraId="7E533E55" w14:textId="7DB171FE" w:rsidR="00E24265" w:rsidRPr="00615D4B" w:rsidDel="00CB3FDD" w:rsidRDefault="00E24265" w:rsidP="005F76AD">
            <w:pPr>
              <w:rPr>
                <w:del w:id="17830" w:author="阿毛" w:date="2021-05-21T17:55:00Z"/>
                <w:rFonts w:ascii="標楷體" w:eastAsia="標楷體" w:hAnsi="標楷體"/>
              </w:rPr>
            </w:pPr>
            <w:del w:id="17831" w:author="阿毛" w:date="2021-05-21T17:55:00Z">
              <w:r w:rsidRPr="00615D4B" w:rsidDel="00CB3FDD">
                <w:rPr>
                  <w:rFonts w:ascii="標楷體" w:eastAsia="標楷體" w:hAnsi="標楷體" w:hint="eastAsia"/>
                </w:rPr>
                <w:delText>資料型態長度</w:delText>
              </w:r>
            </w:del>
          </w:p>
        </w:tc>
        <w:tc>
          <w:tcPr>
            <w:tcW w:w="624" w:type="pct"/>
          </w:tcPr>
          <w:p w14:paraId="5A8B3D03" w14:textId="0D8348D5" w:rsidR="00E24265" w:rsidRPr="00615D4B" w:rsidDel="00CB3FDD" w:rsidRDefault="00E24265" w:rsidP="005F76AD">
            <w:pPr>
              <w:rPr>
                <w:del w:id="17832" w:author="阿毛" w:date="2021-05-21T17:55:00Z"/>
                <w:rFonts w:ascii="標楷體" w:eastAsia="標楷體" w:hAnsi="標楷體"/>
              </w:rPr>
            </w:pPr>
            <w:del w:id="17833" w:author="阿毛" w:date="2021-05-21T17:55:00Z">
              <w:r w:rsidRPr="00615D4B" w:rsidDel="00CB3FDD">
                <w:rPr>
                  <w:rFonts w:ascii="標楷體" w:eastAsia="標楷體" w:hAnsi="標楷體"/>
                </w:rPr>
                <w:delText>預設值</w:delText>
              </w:r>
            </w:del>
          </w:p>
        </w:tc>
        <w:tc>
          <w:tcPr>
            <w:tcW w:w="537" w:type="pct"/>
          </w:tcPr>
          <w:p w14:paraId="2AB078ED" w14:textId="5D290DAA" w:rsidR="00E24265" w:rsidRPr="00615D4B" w:rsidDel="00CB3FDD" w:rsidRDefault="00E24265" w:rsidP="005F76AD">
            <w:pPr>
              <w:rPr>
                <w:del w:id="17834" w:author="阿毛" w:date="2021-05-21T17:55:00Z"/>
                <w:rFonts w:ascii="標楷體" w:eastAsia="標楷體" w:hAnsi="標楷體"/>
              </w:rPr>
            </w:pPr>
            <w:del w:id="17835" w:author="阿毛" w:date="2021-05-21T17:55:00Z">
              <w:r w:rsidRPr="00615D4B" w:rsidDel="00CB3FDD">
                <w:rPr>
                  <w:rFonts w:ascii="標楷體" w:eastAsia="標楷體" w:hAnsi="標楷體"/>
                </w:rPr>
                <w:delText>選單內容</w:delText>
              </w:r>
            </w:del>
          </w:p>
        </w:tc>
        <w:tc>
          <w:tcPr>
            <w:tcW w:w="299" w:type="pct"/>
          </w:tcPr>
          <w:p w14:paraId="4F1BF7F6" w14:textId="51C8691A" w:rsidR="00E24265" w:rsidRPr="00615D4B" w:rsidDel="00CB3FDD" w:rsidRDefault="00E24265" w:rsidP="005F76AD">
            <w:pPr>
              <w:rPr>
                <w:del w:id="17836" w:author="阿毛" w:date="2021-05-21T17:55:00Z"/>
                <w:rFonts w:ascii="標楷體" w:eastAsia="標楷體" w:hAnsi="標楷體"/>
              </w:rPr>
            </w:pPr>
            <w:del w:id="17837" w:author="阿毛" w:date="2021-05-21T17:55:00Z">
              <w:r w:rsidRPr="00615D4B" w:rsidDel="00CB3FDD">
                <w:rPr>
                  <w:rFonts w:ascii="標楷體" w:eastAsia="標楷體" w:hAnsi="標楷體"/>
                </w:rPr>
                <w:delText>必填</w:delText>
              </w:r>
            </w:del>
          </w:p>
        </w:tc>
        <w:tc>
          <w:tcPr>
            <w:tcW w:w="299" w:type="pct"/>
          </w:tcPr>
          <w:p w14:paraId="7F04665D" w14:textId="706F0A4A" w:rsidR="00E24265" w:rsidRPr="00615D4B" w:rsidDel="00CB3FDD" w:rsidRDefault="00E24265" w:rsidP="005F76AD">
            <w:pPr>
              <w:rPr>
                <w:del w:id="17838" w:author="阿毛" w:date="2021-05-21T17:55:00Z"/>
                <w:rFonts w:ascii="標楷體" w:eastAsia="標楷體" w:hAnsi="標楷體"/>
              </w:rPr>
            </w:pPr>
            <w:del w:id="17839" w:author="阿毛" w:date="2021-05-21T17:55:00Z">
              <w:r w:rsidRPr="00615D4B" w:rsidDel="00CB3FDD">
                <w:rPr>
                  <w:rFonts w:ascii="標楷體" w:eastAsia="標楷體" w:hAnsi="標楷體"/>
                </w:rPr>
                <w:delText>R/W</w:delText>
              </w:r>
            </w:del>
          </w:p>
        </w:tc>
        <w:tc>
          <w:tcPr>
            <w:tcW w:w="1643" w:type="pct"/>
            <w:vMerge/>
          </w:tcPr>
          <w:p w14:paraId="66D8015B" w14:textId="6EEABD21" w:rsidR="00E24265" w:rsidRPr="00615D4B" w:rsidDel="00CB3FDD" w:rsidRDefault="00E24265" w:rsidP="005F76AD">
            <w:pPr>
              <w:rPr>
                <w:del w:id="17840" w:author="阿毛" w:date="2021-05-21T17:55:00Z"/>
                <w:rFonts w:ascii="標楷體" w:eastAsia="標楷體" w:hAnsi="標楷體"/>
              </w:rPr>
            </w:pPr>
          </w:p>
        </w:tc>
      </w:tr>
      <w:tr w:rsidR="00E24265" w:rsidRPr="00615D4B" w:rsidDel="00CB3FDD" w14:paraId="19878691" w14:textId="765FBBAD" w:rsidTr="005F76AD">
        <w:trPr>
          <w:trHeight w:val="291"/>
          <w:jc w:val="center"/>
          <w:del w:id="17841" w:author="阿毛" w:date="2021-05-21T17:55:00Z"/>
        </w:trPr>
        <w:tc>
          <w:tcPr>
            <w:tcW w:w="219" w:type="pct"/>
          </w:tcPr>
          <w:p w14:paraId="5F125E99" w14:textId="7F0C532F" w:rsidR="00E24265" w:rsidRPr="005E579A" w:rsidDel="00CB3FDD" w:rsidRDefault="00E24265" w:rsidP="005F76AD">
            <w:pPr>
              <w:pStyle w:val="af9"/>
              <w:numPr>
                <w:ilvl w:val="0"/>
                <w:numId w:val="63"/>
              </w:numPr>
              <w:ind w:leftChars="0"/>
              <w:rPr>
                <w:del w:id="17842" w:author="阿毛" w:date="2021-05-21T17:55:00Z"/>
                <w:rFonts w:ascii="標楷體" w:eastAsia="標楷體" w:hAnsi="標楷體"/>
              </w:rPr>
            </w:pPr>
          </w:p>
        </w:tc>
        <w:tc>
          <w:tcPr>
            <w:tcW w:w="756" w:type="pct"/>
          </w:tcPr>
          <w:p w14:paraId="5EC3F2AA" w14:textId="33AD6BAE" w:rsidR="00E24265" w:rsidRPr="00615D4B" w:rsidDel="00CB3FDD" w:rsidRDefault="00E24265" w:rsidP="005F76AD">
            <w:pPr>
              <w:rPr>
                <w:del w:id="17843" w:author="阿毛" w:date="2021-05-21T17:55:00Z"/>
                <w:rFonts w:ascii="標楷體" w:eastAsia="標楷體" w:hAnsi="標楷體"/>
              </w:rPr>
            </w:pPr>
            <w:del w:id="17844" w:author="阿毛" w:date="2021-05-21T17:55:00Z">
              <w:r w:rsidRPr="004431A8" w:rsidDel="00CB3FDD">
                <w:rPr>
                  <w:rFonts w:ascii="標楷體" w:eastAsia="標楷體" w:hAnsi="標楷體" w:hint="eastAsia"/>
                </w:rPr>
                <w:delText>交易代碼</w:delText>
              </w:r>
            </w:del>
          </w:p>
        </w:tc>
        <w:tc>
          <w:tcPr>
            <w:tcW w:w="624" w:type="pct"/>
          </w:tcPr>
          <w:p w14:paraId="1E4150DB" w14:textId="1F08BAE5" w:rsidR="00E24265" w:rsidRPr="00615D4B" w:rsidDel="00CB3FDD" w:rsidRDefault="00E24265" w:rsidP="005F76AD">
            <w:pPr>
              <w:rPr>
                <w:del w:id="17845" w:author="阿毛" w:date="2021-05-21T17:55:00Z"/>
                <w:rFonts w:ascii="標楷體" w:eastAsia="標楷體" w:hAnsi="標楷體"/>
              </w:rPr>
            </w:pPr>
          </w:p>
        </w:tc>
        <w:tc>
          <w:tcPr>
            <w:tcW w:w="624" w:type="pct"/>
          </w:tcPr>
          <w:p w14:paraId="4AC7A704" w14:textId="2CF69E03" w:rsidR="00E24265" w:rsidRPr="00615D4B" w:rsidDel="00CB3FDD" w:rsidRDefault="00E24265" w:rsidP="005F76AD">
            <w:pPr>
              <w:rPr>
                <w:del w:id="17846" w:author="阿毛" w:date="2021-05-21T17:55:00Z"/>
                <w:rFonts w:ascii="標楷體" w:eastAsia="標楷體" w:hAnsi="標楷體"/>
              </w:rPr>
            </w:pPr>
          </w:p>
        </w:tc>
        <w:tc>
          <w:tcPr>
            <w:tcW w:w="537" w:type="pct"/>
          </w:tcPr>
          <w:p w14:paraId="685F2CE7" w14:textId="2836A16C" w:rsidR="00E24265" w:rsidRPr="00615D4B" w:rsidDel="00CB3FDD" w:rsidRDefault="00E24265" w:rsidP="005F76AD">
            <w:pPr>
              <w:rPr>
                <w:del w:id="17847" w:author="阿毛" w:date="2021-05-21T17:55:00Z"/>
                <w:rFonts w:ascii="標楷體" w:eastAsia="標楷體" w:hAnsi="標楷體"/>
              </w:rPr>
            </w:pPr>
            <w:del w:id="17848" w:author="阿毛" w:date="2021-05-21T17:55:00Z">
              <w:r w:rsidDel="00CB3FDD">
                <w:rPr>
                  <w:rFonts w:ascii="標楷體" w:eastAsia="標楷體" w:hAnsi="標楷體" w:hint="eastAsia"/>
                </w:rPr>
                <w:delText>下拉式選單</w:delText>
              </w:r>
            </w:del>
          </w:p>
        </w:tc>
        <w:tc>
          <w:tcPr>
            <w:tcW w:w="299" w:type="pct"/>
          </w:tcPr>
          <w:p w14:paraId="264A7BB4" w14:textId="52DB78CF" w:rsidR="00E24265" w:rsidRPr="00615D4B" w:rsidDel="00CB3FDD" w:rsidRDefault="00E24265" w:rsidP="005F76AD">
            <w:pPr>
              <w:rPr>
                <w:del w:id="17849" w:author="阿毛" w:date="2021-05-21T17:55:00Z"/>
                <w:rFonts w:ascii="標楷體" w:eastAsia="標楷體" w:hAnsi="標楷體"/>
              </w:rPr>
            </w:pPr>
          </w:p>
        </w:tc>
        <w:tc>
          <w:tcPr>
            <w:tcW w:w="299" w:type="pct"/>
          </w:tcPr>
          <w:p w14:paraId="12785D71" w14:textId="48B68F77" w:rsidR="00E24265" w:rsidRPr="00615D4B" w:rsidDel="00CB3FDD" w:rsidRDefault="00E24265" w:rsidP="005F76AD">
            <w:pPr>
              <w:rPr>
                <w:del w:id="17850" w:author="阿毛" w:date="2021-05-21T17:55:00Z"/>
                <w:rFonts w:ascii="標楷體" w:eastAsia="標楷體" w:hAnsi="標楷體"/>
              </w:rPr>
            </w:pPr>
          </w:p>
        </w:tc>
        <w:tc>
          <w:tcPr>
            <w:tcW w:w="1643" w:type="pct"/>
          </w:tcPr>
          <w:p w14:paraId="2EA5829B" w14:textId="172980E6" w:rsidR="00E24265" w:rsidDel="00CB3FDD" w:rsidRDefault="00E24265" w:rsidP="005F76AD">
            <w:pPr>
              <w:rPr>
                <w:del w:id="17851" w:author="阿毛" w:date="2021-05-21T17:55:00Z"/>
                <w:rFonts w:ascii="標楷體" w:eastAsia="標楷體" w:hAnsi="標楷體"/>
              </w:rPr>
            </w:pPr>
            <w:del w:id="17852" w:author="阿毛" w:date="2021-05-21T17:55:00Z">
              <w:r w:rsidRPr="00640359" w:rsidDel="00CB3FDD">
                <w:rPr>
                  <w:rFonts w:ascii="標楷體" w:eastAsia="標楷體" w:hAnsi="標楷體" w:hint="eastAsia"/>
                </w:rPr>
                <w:delText>1:新增</w:delText>
              </w:r>
            </w:del>
          </w:p>
          <w:p w14:paraId="1E9043E3" w14:textId="12FB7A94" w:rsidR="00E24265" w:rsidDel="00CB3FDD" w:rsidRDefault="00E24265" w:rsidP="005F76AD">
            <w:pPr>
              <w:rPr>
                <w:del w:id="17853" w:author="阿毛" w:date="2021-05-21T17:55:00Z"/>
                <w:rFonts w:ascii="標楷體" w:eastAsia="標楷體" w:hAnsi="標楷體"/>
              </w:rPr>
            </w:pPr>
            <w:del w:id="17854" w:author="阿毛" w:date="2021-05-21T17:55:00Z">
              <w:r w:rsidRPr="00640359" w:rsidDel="00CB3FDD">
                <w:rPr>
                  <w:rFonts w:ascii="標楷體" w:eastAsia="標楷體" w:hAnsi="標楷體" w:hint="eastAsia"/>
                </w:rPr>
                <w:delText>2:異動</w:delText>
              </w:r>
            </w:del>
          </w:p>
          <w:p w14:paraId="1F890B32" w14:textId="4EB8C78B" w:rsidR="00E24265" w:rsidDel="00CB3FDD" w:rsidRDefault="00E24265" w:rsidP="005F76AD">
            <w:pPr>
              <w:rPr>
                <w:del w:id="17855" w:author="阿毛" w:date="2021-05-21T17:55:00Z"/>
                <w:rFonts w:ascii="標楷體" w:eastAsia="標楷體" w:hAnsi="標楷體"/>
              </w:rPr>
            </w:pPr>
            <w:del w:id="17856" w:author="阿毛" w:date="2021-05-21T17:55:00Z">
              <w:r w:rsidRPr="00640359" w:rsidDel="00CB3FDD">
                <w:rPr>
                  <w:rFonts w:ascii="標楷體" w:eastAsia="標楷體" w:hAnsi="標楷體" w:hint="eastAsia"/>
                </w:rPr>
                <w:delText>3:補件</w:delText>
              </w:r>
            </w:del>
          </w:p>
          <w:p w14:paraId="677F4BB0" w14:textId="276C0745" w:rsidR="00E24265" w:rsidRPr="00615D4B" w:rsidDel="00CB3FDD" w:rsidRDefault="00E24265" w:rsidP="005F76AD">
            <w:pPr>
              <w:rPr>
                <w:del w:id="17857" w:author="阿毛" w:date="2021-05-21T17:55:00Z"/>
                <w:rFonts w:ascii="標楷體" w:eastAsia="標楷體" w:hAnsi="標楷體"/>
              </w:rPr>
            </w:pPr>
            <w:del w:id="17858" w:author="阿毛" w:date="2021-05-21T17:55:00Z">
              <w:r w:rsidRPr="00640359" w:rsidDel="00CB3FDD">
                <w:rPr>
                  <w:rFonts w:ascii="標楷體" w:eastAsia="標楷體" w:hAnsi="標楷體" w:hint="eastAsia"/>
                </w:rPr>
                <w:delText>4:刪除</w:delText>
              </w:r>
            </w:del>
          </w:p>
        </w:tc>
      </w:tr>
      <w:tr w:rsidR="00E24265" w:rsidRPr="00615D4B" w:rsidDel="00CB3FDD" w14:paraId="6AD72D79" w14:textId="5F17CC67" w:rsidTr="005F76AD">
        <w:trPr>
          <w:trHeight w:val="291"/>
          <w:jc w:val="center"/>
          <w:del w:id="17859" w:author="阿毛" w:date="2021-05-21T17:55:00Z"/>
        </w:trPr>
        <w:tc>
          <w:tcPr>
            <w:tcW w:w="219" w:type="pct"/>
          </w:tcPr>
          <w:p w14:paraId="7F42242A" w14:textId="51AFE557" w:rsidR="00E24265" w:rsidRPr="005E579A" w:rsidDel="00CB3FDD" w:rsidRDefault="00E24265" w:rsidP="005F76AD">
            <w:pPr>
              <w:pStyle w:val="af9"/>
              <w:numPr>
                <w:ilvl w:val="0"/>
                <w:numId w:val="63"/>
              </w:numPr>
              <w:ind w:leftChars="0"/>
              <w:rPr>
                <w:del w:id="17860" w:author="阿毛" w:date="2021-05-21T17:55:00Z"/>
                <w:rFonts w:ascii="標楷體" w:eastAsia="標楷體" w:hAnsi="標楷體"/>
              </w:rPr>
            </w:pPr>
          </w:p>
        </w:tc>
        <w:tc>
          <w:tcPr>
            <w:tcW w:w="756" w:type="pct"/>
          </w:tcPr>
          <w:p w14:paraId="27726801" w14:textId="547AF2E3" w:rsidR="00E24265" w:rsidRPr="00615D4B" w:rsidDel="00CB3FDD" w:rsidRDefault="00E24265" w:rsidP="005F76AD">
            <w:pPr>
              <w:rPr>
                <w:del w:id="17861" w:author="阿毛" w:date="2021-05-21T17:55:00Z"/>
                <w:rFonts w:ascii="標楷體" w:eastAsia="標楷體" w:hAnsi="標楷體"/>
              </w:rPr>
            </w:pPr>
            <w:del w:id="17862" w:author="阿毛" w:date="2021-05-21T17:55:00Z">
              <w:r w:rsidRPr="004431A8" w:rsidDel="00CB3FDD">
                <w:rPr>
                  <w:rFonts w:ascii="標楷體" w:eastAsia="標楷體" w:hAnsi="標楷體" w:hint="eastAsia"/>
                </w:rPr>
                <w:delText>債務人IDN</w:delText>
              </w:r>
            </w:del>
          </w:p>
        </w:tc>
        <w:tc>
          <w:tcPr>
            <w:tcW w:w="624" w:type="pct"/>
          </w:tcPr>
          <w:p w14:paraId="6B0CB4DE" w14:textId="0BC4D246" w:rsidR="00E24265" w:rsidRPr="00615D4B" w:rsidDel="00CB3FDD" w:rsidRDefault="00E24265" w:rsidP="005F76AD">
            <w:pPr>
              <w:rPr>
                <w:del w:id="17863" w:author="阿毛" w:date="2021-05-21T17:55:00Z"/>
                <w:rFonts w:ascii="標楷體" w:eastAsia="標楷體" w:hAnsi="標楷體"/>
              </w:rPr>
            </w:pPr>
          </w:p>
        </w:tc>
        <w:tc>
          <w:tcPr>
            <w:tcW w:w="624" w:type="pct"/>
          </w:tcPr>
          <w:p w14:paraId="6183A5ED" w14:textId="18C378CF" w:rsidR="00E24265" w:rsidRPr="00615D4B" w:rsidDel="00CB3FDD" w:rsidRDefault="00E24265" w:rsidP="005F76AD">
            <w:pPr>
              <w:rPr>
                <w:del w:id="17864" w:author="阿毛" w:date="2021-05-21T17:55:00Z"/>
                <w:rFonts w:ascii="標楷體" w:eastAsia="標楷體" w:hAnsi="標楷體"/>
              </w:rPr>
            </w:pPr>
          </w:p>
        </w:tc>
        <w:tc>
          <w:tcPr>
            <w:tcW w:w="537" w:type="pct"/>
          </w:tcPr>
          <w:p w14:paraId="128169EA" w14:textId="1DFE6B94" w:rsidR="00E24265" w:rsidRPr="00615D4B" w:rsidDel="00CB3FDD" w:rsidRDefault="00E24265" w:rsidP="005F76AD">
            <w:pPr>
              <w:rPr>
                <w:del w:id="17865" w:author="阿毛" w:date="2021-05-21T17:55:00Z"/>
                <w:rFonts w:ascii="標楷體" w:eastAsia="標楷體" w:hAnsi="標楷體"/>
              </w:rPr>
            </w:pPr>
          </w:p>
        </w:tc>
        <w:tc>
          <w:tcPr>
            <w:tcW w:w="299" w:type="pct"/>
          </w:tcPr>
          <w:p w14:paraId="09C8F04E" w14:textId="4471C017" w:rsidR="00E24265" w:rsidRPr="00615D4B" w:rsidDel="00CB3FDD" w:rsidRDefault="00E24265" w:rsidP="005F76AD">
            <w:pPr>
              <w:rPr>
                <w:del w:id="17866" w:author="阿毛" w:date="2021-05-21T17:55:00Z"/>
                <w:rFonts w:ascii="標楷體" w:eastAsia="標楷體" w:hAnsi="標楷體"/>
              </w:rPr>
            </w:pPr>
          </w:p>
        </w:tc>
        <w:tc>
          <w:tcPr>
            <w:tcW w:w="299" w:type="pct"/>
          </w:tcPr>
          <w:p w14:paraId="7CB79FF2" w14:textId="5AE31C74" w:rsidR="00E24265" w:rsidRPr="00615D4B" w:rsidDel="00CB3FDD" w:rsidRDefault="00E24265" w:rsidP="005F76AD">
            <w:pPr>
              <w:rPr>
                <w:del w:id="17867" w:author="阿毛" w:date="2021-05-21T17:55:00Z"/>
                <w:rFonts w:ascii="標楷體" w:eastAsia="標楷體" w:hAnsi="標楷體"/>
              </w:rPr>
            </w:pPr>
          </w:p>
        </w:tc>
        <w:tc>
          <w:tcPr>
            <w:tcW w:w="1643" w:type="pct"/>
          </w:tcPr>
          <w:p w14:paraId="2B800F49" w14:textId="55C76FC5" w:rsidR="00E24265" w:rsidRPr="00615D4B" w:rsidDel="00CB3FDD" w:rsidRDefault="00E24265" w:rsidP="005F76AD">
            <w:pPr>
              <w:rPr>
                <w:del w:id="17868" w:author="阿毛" w:date="2021-05-21T17:55:00Z"/>
                <w:rFonts w:ascii="標楷體" w:eastAsia="標楷體" w:hAnsi="標楷體"/>
              </w:rPr>
            </w:pPr>
          </w:p>
        </w:tc>
      </w:tr>
      <w:tr w:rsidR="00E24265" w:rsidRPr="00615D4B" w:rsidDel="00CB3FDD" w14:paraId="1BFA598D" w14:textId="440DD4A0" w:rsidTr="005F76AD">
        <w:trPr>
          <w:trHeight w:val="291"/>
          <w:jc w:val="center"/>
          <w:del w:id="17869" w:author="阿毛" w:date="2021-05-21T17:55:00Z"/>
        </w:trPr>
        <w:tc>
          <w:tcPr>
            <w:tcW w:w="219" w:type="pct"/>
          </w:tcPr>
          <w:p w14:paraId="5BF85F82" w14:textId="2F098494" w:rsidR="00E24265" w:rsidRPr="005E579A" w:rsidDel="00CB3FDD" w:rsidRDefault="00E24265" w:rsidP="005F76AD">
            <w:pPr>
              <w:pStyle w:val="af9"/>
              <w:numPr>
                <w:ilvl w:val="0"/>
                <w:numId w:val="63"/>
              </w:numPr>
              <w:ind w:leftChars="0"/>
              <w:rPr>
                <w:del w:id="17870" w:author="阿毛" w:date="2021-05-21T17:55:00Z"/>
                <w:rFonts w:ascii="標楷體" w:eastAsia="標楷體" w:hAnsi="標楷體"/>
              </w:rPr>
            </w:pPr>
          </w:p>
        </w:tc>
        <w:tc>
          <w:tcPr>
            <w:tcW w:w="756" w:type="pct"/>
          </w:tcPr>
          <w:p w14:paraId="6274F570" w14:textId="192DADFE" w:rsidR="00E24265" w:rsidRPr="00615D4B" w:rsidDel="00CB3FDD" w:rsidRDefault="00E24265" w:rsidP="005F76AD">
            <w:pPr>
              <w:rPr>
                <w:del w:id="17871" w:author="阿毛" w:date="2021-05-21T17:55:00Z"/>
                <w:rFonts w:ascii="標楷體" w:eastAsia="標楷體" w:hAnsi="標楷體"/>
              </w:rPr>
            </w:pPr>
            <w:del w:id="17872" w:author="阿毛" w:date="2021-05-21T17:55:00Z">
              <w:r w:rsidRPr="004431A8" w:rsidDel="00CB3FDD">
                <w:rPr>
                  <w:rFonts w:ascii="標楷體" w:eastAsia="標楷體" w:hAnsi="標楷體" w:hint="eastAsia"/>
                </w:rPr>
                <w:delText>報送單位代號</w:delText>
              </w:r>
            </w:del>
          </w:p>
        </w:tc>
        <w:tc>
          <w:tcPr>
            <w:tcW w:w="624" w:type="pct"/>
          </w:tcPr>
          <w:p w14:paraId="3BF8A327" w14:textId="0878BAA6" w:rsidR="00E24265" w:rsidRPr="00615D4B" w:rsidDel="00CB3FDD" w:rsidRDefault="00E24265" w:rsidP="005F76AD">
            <w:pPr>
              <w:rPr>
                <w:del w:id="17873" w:author="阿毛" w:date="2021-05-21T17:55:00Z"/>
                <w:rFonts w:ascii="標楷體" w:eastAsia="標楷體" w:hAnsi="標楷體"/>
              </w:rPr>
            </w:pPr>
          </w:p>
        </w:tc>
        <w:tc>
          <w:tcPr>
            <w:tcW w:w="624" w:type="pct"/>
          </w:tcPr>
          <w:p w14:paraId="4C97E45C" w14:textId="1A9D2FD3" w:rsidR="00E24265" w:rsidRPr="00615D4B" w:rsidDel="00CB3FDD" w:rsidRDefault="00E24265" w:rsidP="005F76AD">
            <w:pPr>
              <w:rPr>
                <w:del w:id="17874" w:author="阿毛" w:date="2021-05-21T17:55:00Z"/>
                <w:rFonts w:ascii="標楷體" w:eastAsia="標楷體" w:hAnsi="標楷體"/>
              </w:rPr>
            </w:pPr>
          </w:p>
        </w:tc>
        <w:tc>
          <w:tcPr>
            <w:tcW w:w="537" w:type="pct"/>
          </w:tcPr>
          <w:p w14:paraId="7A208B6A" w14:textId="1B406A00" w:rsidR="00E24265" w:rsidRPr="00615D4B" w:rsidDel="00CB3FDD" w:rsidRDefault="00E24265" w:rsidP="005F76AD">
            <w:pPr>
              <w:rPr>
                <w:del w:id="17875" w:author="阿毛" w:date="2021-05-21T17:55:00Z"/>
                <w:rFonts w:ascii="標楷體" w:eastAsia="標楷體" w:hAnsi="標楷體"/>
              </w:rPr>
            </w:pPr>
          </w:p>
        </w:tc>
        <w:tc>
          <w:tcPr>
            <w:tcW w:w="299" w:type="pct"/>
          </w:tcPr>
          <w:p w14:paraId="4D915439" w14:textId="112F4C42" w:rsidR="00E24265" w:rsidRPr="00615D4B" w:rsidDel="00CB3FDD" w:rsidRDefault="00E24265" w:rsidP="005F76AD">
            <w:pPr>
              <w:rPr>
                <w:del w:id="17876" w:author="阿毛" w:date="2021-05-21T17:55:00Z"/>
                <w:rFonts w:ascii="標楷體" w:eastAsia="標楷體" w:hAnsi="標楷體"/>
              </w:rPr>
            </w:pPr>
          </w:p>
        </w:tc>
        <w:tc>
          <w:tcPr>
            <w:tcW w:w="299" w:type="pct"/>
          </w:tcPr>
          <w:p w14:paraId="5B58EC24" w14:textId="5E8D33AD" w:rsidR="00E24265" w:rsidRPr="00615D4B" w:rsidDel="00CB3FDD" w:rsidRDefault="00E24265" w:rsidP="005F76AD">
            <w:pPr>
              <w:rPr>
                <w:del w:id="17877" w:author="阿毛" w:date="2021-05-21T17:55:00Z"/>
                <w:rFonts w:ascii="標楷體" w:eastAsia="標楷體" w:hAnsi="標楷體"/>
              </w:rPr>
            </w:pPr>
          </w:p>
        </w:tc>
        <w:tc>
          <w:tcPr>
            <w:tcW w:w="1643" w:type="pct"/>
          </w:tcPr>
          <w:p w14:paraId="7D680E52" w14:textId="6A045A6C" w:rsidR="00E24265" w:rsidRPr="00615D4B" w:rsidDel="00CB3FDD" w:rsidRDefault="00E24265" w:rsidP="005F76AD">
            <w:pPr>
              <w:rPr>
                <w:del w:id="17878" w:author="阿毛" w:date="2021-05-21T17:55:00Z"/>
                <w:rFonts w:ascii="標楷體" w:eastAsia="標楷體" w:hAnsi="標楷體"/>
              </w:rPr>
            </w:pPr>
          </w:p>
        </w:tc>
      </w:tr>
      <w:tr w:rsidR="00E24265" w:rsidRPr="00615D4B" w:rsidDel="00CB3FDD" w14:paraId="394E389D" w14:textId="2E859DBA" w:rsidTr="005F76AD">
        <w:trPr>
          <w:trHeight w:val="291"/>
          <w:jc w:val="center"/>
          <w:del w:id="17879" w:author="阿毛" w:date="2021-05-21T17:55:00Z"/>
        </w:trPr>
        <w:tc>
          <w:tcPr>
            <w:tcW w:w="219" w:type="pct"/>
          </w:tcPr>
          <w:p w14:paraId="6E4A3024" w14:textId="61A2CD79" w:rsidR="00E24265" w:rsidRPr="005E579A" w:rsidDel="00CB3FDD" w:rsidRDefault="00E24265" w:rsidP="005F76AD">
            <w:pPr>
              <w:pStyle w:val="af9"/>
              <w:numPr>
                <w:ilvl w:val="0"/>
                <w:numId w:val="63"/>
              </w:numPr>
              <w:ind w:leftChars="0"/>
              <w:rPr>
                <w:del w:id="17880" w:author="阿毛" w:date="2021-05-21T17:55:00Z"/>
                <w:rFonts w:ascii="標楷體" w:eastAsia="標楷體" w:hAnsi="標楷體"/>
              </w:rPr>
            </w:pPr>
          </w:p>
        </w:tc>
        <w:tc>
          <w:tcPr>
            <w:tcW w:w="756" w:type="pct"/>
          </w:tcPr>
          <w:p w14:paraId="2F25BE94" w14:textId="5DE8901D" w:rsidR="00E24265" w:rsidRPr="00615D4B" w:rsidDel="00CB3FDD" w:rsidRDefault="00E24265" w:rsidP="005F76AD">
            <w:pPr>
              <w:rPr>
                <w:del w:id="17881" w:author="阿毛" w:date="2021-05-21T17:55:00Z"/>
                <w:rFonts w:ascii="標楷體" w:eastAsia="標楷體" w:hAnsi="標楷體"/>
              </w:rPr>
            </w:pPr>
            <w:del w:id="17882" w:author="阿毛" w:date="2021-05-21T17:55:00Z">
              <w:r w:rsidRPr="004431A8" w:rsidDel="00CB3FDD">
                <w:rPr>
                  <w:rFonts w:ascii="標楷體" w:eastAsia="標楷體" w:hAnsi="標楷體" w:hint="eastAsia"/>
                </w:rPr>
                <w:delText>調解申請日</w:delText>
              </w:r>
            </w:del>
          </w:p>
        </w:tc>
        <w:tc>
          <w:tcPr>
            <w:tcW w:w="624" w:type="pct"/>
          </w:tcPr>
          <w:p w14:paraId="560D0403" w14:textId="3DED8F0A" w:rsidR="00E24265" w:rsidRPr="00615D4B" w:rsidDel="00CB3FDD" w:rsidRDefault="00E24265" w:rsidP="005F76AD">
            <w:pPr>
              <w:rPr>
                <w:del w:id="17883" w:author="阿毛" w:date="2021-05-21T17:55:00Z"/>
                <w:rFonts w:ascii="標楷體" w:eastAsia="標楷體" w:hAnsi="標楷體"/>
              </w:rPr>
            </w:pPr>
          </w:p>
        </w:tc>
        <w:tc>
          <w:tcPr>
            <w:tcW w:w="624" w:type="pct"/>
          </w:tcPr>
          <w:p w14:paraId="4C5FD589" w14:textId="5D9538B0" w:rsidR="00E24265" w:rsidRPr="00615D4B" w:rsidDel="00CB3FDD" w:rsidRDefault="00E24265" w:rsidP="005F76AD">
            <w:pPr>
              <w:rPr>
                <w:del w:id="17884" w:author="阿毛" w:date="2021-05-21T17:55:00Z"/>
                <w:rFonts w:ascii="標楷體" w:eastAsia="標楷體" w:hAnsi="標楷體"/>
              </w:rPr>
            </w:pPr>
          </w:p>
        </w:tc>
        <w:tc>
          <w:tcPr>
            <w:tcW w:w="537" w:type="pct"/>
          </w:tcPr>
          <w:p w14:paraId="138FB892" w14:textId="40ACB1C5" w:rsidR="00E24265" w:rsidRPr="00615D4B" w:rsidDel="00CB3FDD" w:rsidRDefault="00E24265" w:rsidP="005F76AD">
            <w:pPr>
              <w:rPr>
                <w:del w:id="17885" w:author="阿毛" w:date="2021-05-21T17:55:00Z"/>
                <w:rFonts w:ascii="標楷體" w:eastAsia="標楷體" w:hAnsi="標楷體"/>
              </w:rPr>
            </w:pPr>
          </w:p>
        </w:tc>
        <w:tc>
          <w:tcPr>
            <w:tcW w:w="299" w:type="pct"/>
          </w:tcPr>
          <w:p w14:paraId="0BA87DAD" w14:textId="3C2CB9BE" w:rsidR="00E24265" w:rsidRPr="00615D4B" w:rsidDel="00CB3FDD" w:rsidRDefault="00E24265" w:rsidP="005F76AD">
            <w:pPr>
              <w:rPr>
                <w:del w:id="17886" w:author="阿毛" w:date="2021-05-21T17:55:00Z"/>
                <w:rFonts w:ascii="標楷體" w:eastAsia="標楷體" w:hAnsi="標楷體"/>
              </w:rPr>
            </w:pPr>
          </w:p>
        </w:tc>
        <w:tc>
          <w:tcPr>
            <w:tcW w:w="299" w:type="pct"/>
          </w:tcPr>
          <w:p w14:paraId="59EA1802" w14:textId="1ADE8C70" w:rsidR="00E24265" w:rsidRPr="00615D4B" w:rsidDel="00CB3FDD" w:rsidRDefault="00E24265" w:rsidP="005F76AD">
            <w:pPr>
              <w:rPr>
                <w:del w:id="17887" w:author="阿毛" w:date="2021-05-21T17:55:00Z"/>
                <w:rFonts w:ascii="標楷體" w:eastAsia="標楷體" w:hAnsi="標楷體"/>
              </w:rPr>
            </w:pPr>
          </w:p>
        </w:tc>
        <w:tc>
          <w:tcPr>
            <w:tcW w:w="1643" w:type="pct"/>
          </w:tcPr>
          <w:p w14:paraId="04A7ED7B" w14:textId="66BE5311" w:rsidR="00E24265" w:rsidRPr="00615D4B" w:rsidDel="00CB3FDD" w:rsidRDefault="00E24265" w:rsidP="005F76AD">
            <w:pPr>
              <w:rPr>
                <w:del w:id="17888" w:author="阿毛" w:date="2021-05-21T17:55:00Z"/>
                <w:rFonts w:ascii="標楷體" w:eastAsia="標楷體" w:hAnsi="標楷體"/>
              </w:rPr>
            </w:pPr>
          </w:p>
        </w:tc>
      </w:tr>
      <w:tr w:rsidR="00E24265" w:rsidRPr="00615D4B" w:rsidDel="00CB3FDD" w14:paraId="63C36788" w14:textId="725F75D8" w:rsidTr="005F76AD">
        <w:trPr>
          <w:trHeight w:val="291"/>
          <w:jc w:val="center"/>
          <w:del w:id="17889" w:author="阿毛" w:date="2021-05-21T17:55:00Z"/>
        </w:trPr>
        <w:tc>
          <w:tcPr>
            <w:tcW w:w="219" w:type="pct"/>
          </w:tcPr>
          <w:p w14:paraId="08DEA9F8" w14:textId="5700A749" w:rsidR="00E24265" w:rsidRPr="005E579A" w:rsidDel="00CB3FDD" w:rsidRDefault="00E24265" w:rsidP="005F76AD">
            <w:pPr>
              <w:pStyle w:val="af9"/>
              <w:numPr>
                <w:ilvl w:val="0"/>
                <w:numId w:val="63"/>
              </w:numPr>
              <w:ind w:leftChars="0"/>
              <w:rPr>
                <w:del w:id="17890" w:author="阿毛" w:date="2021-05-21T17:55:00Z"/>
                <w:rFonts w:ascii="標楷體" w:eastAsia="標楷體" w:hAnsi="標楷體"/>
              </w:rPr>
            </w:pPr>
          </w:p>
        </w:tc>
        <w:tc>
          <w:tcPr>
            <w:tcW w:w="756" w:type="pct"/>
          </w:tcPr>
          <w:p w14:paraId="612B34C8" w14:textId="5EB9F9E5" w:rsidR="00E24265" w:rsidRPr="00615D4B" w:rsidDel="00CB3FDD" w:rsidRDefault="00E24265" w:rsidP="005F76AD">
            <w:pPr>
              <w:rPr>
                <w:del w:id="17891" w:author="阿毛" w:date="2021-05-21T17:55:00Z"/>
                <w:rFonts w:ascii="標楷體" w:eastAsia="標楷體" w:hAnsi="標楷體"/>
              </w:rPr>
            </w:pPr>
            <w:del w:id="17892" w:author="阿毛" w:date="2021-05-21T17:55:00Z">
              <w:r w:rsidRPr="004431A8" w:rsidDel="00CB3FDD">
                <w:rPr>
                  <w:rFonts w:ascii="標楷體" w:eastAsia="標楷體" w:hAnsi="標楷體" w:hint="eastAsia"/>
                </w:rPr>
                <w:delText>受理調解機構代號</w:delText>
              </w:r>
            </w:del>
          </w:p>
        </w:tc>
        <w:tc>
          <w:tcPr>
            <w:tcW w:w="624" w:type="pct"/>
          </w:tcPr>
          <w:p w14:paraId="5194C482" w14:textId="1FB4A640" w:rsidR="00E24265" w:rsidRPr="00615D4B" w:rsidDel="00CB3FDD" w:rsidRDefault="00E24265" w:rsidP="005F76AD">
            <w:pPr>
              <w:rPr>
                <w:del w:id="17893" w:author="阿毛" w:date="2021-05-21T17:55:00Z"/>
                <w:rFonts w:ascii="標楷體" w:eastAsia="標楷體" w:hAnsi="標楷體"/>
              </w:rPr>
            </w:pPr>
          </w:p>
        </w:tc>
        <w:tc>
          <w:tcPr>
            <w:tcW w:w="624" w:type="pct"/>
          </w:tcPr>
          <w:p w14:paraId="53437FA0" w14:textId="705AB9D7" w:rsidR="00E24265" w:rsidRPr="00615D4B" w:rsidDel="00CB3FDD" w:rsidRDefault="00E24265" w:rsidP="005F76AD">
            <w:pPr>
              <w:rPr>
                <w:del w:id="17894" w:author="阿毛" w:date="2021-05-21T17:55:00Z"/>
                <w:rFonts w:ascii="標楷體" w:eastAsia="標楷體" w:hAnsi="標楷體"/>
              </w:rPr>
            </w:pPr>
          </w:p>
        </w:tc>
        <w:tc>
          <w:tcPr>
            <w:tcW w:w="537" w:type="pct"/>
          </w:tcPr>
          <w:p w14:paraId="5F83F324" w14:textId="63987014" w:rsidR="00E24265" w:rsidRPr="00615D4B" w:rsidDel="00CB3FDD" w:rsidRDefault="00E24265" w:rsidP="005F76AD">
            <w:pPr>
              <w:rPr>
                <w:del w:id="17895" w:author="阿毛" w:date="2021-05-21T17:55:00Z"/>
                <w:rFonts w:ascii="標楷體" w:eastAsia="標楷體" w:hAnsi="標楷體"/>
              </w:rPr>
            </w:pPr>
          </w:p>
        </w:tc>
        <w:tc>
          <w:tcPr>
            <w:tcW w:w="299" w:type="pct"/>
          </w:tcPr>
          <w:p w14:paraId="641399FF" w14:textId="6A109C95" w:rsidR="00E24265" w:rsidRPr="00615D4B" w:rsidDel="00CB3FDD" w:rsidRDefault="00E24265" w:rsidP="005F76AD">
            <w:pPr>
              <w:rPr>
                <w:del w:id="17896" w:author="阿毛" w:date="2021-05-21T17:55:00Z"/>
                <w:rFonts w:ascii="標楷體" w:eastAsia="標楷體" w:hAnsi="標楷體"/>
              </w:rPr>
            </w:pPr>
          </w:p>
        </w:tc>
        <w:tc>
          <w:tcPr>
            <w:tcW w:w="299" w:type="pct"/>
          </w:tcPr>
          <w:p w14:paraId="5F07B762" w14:textId="1A5400DC" w:rsidR="00E24265" w:rsidRPr="00615D4B" w:rsidDel="00CB3FDD" w:rsidRDefault="00E24265" w:rsidP="005F76AD">
            <w:pPr>
              <w:rPr>
                <w:del w:id="17897" w:author="阿毛" w:date="2021-05-21T17:55:00Z"/>
                <w:rFonts w:ascii="標楷體" w:eastAsia="標楷體" w:hAnsi="標楷體"/>
              </w:rPr>
            </w:pPr>
          </w:p>
        </w:tc>
        <w:tc>
          <w:tcPr>
            <w:tcW w:w="1643" w:type="pct"/>
          </w:tcPr>
          <w:p w14:paraId="46130C15" w14:textId="23B1ADA6" w:rsidR="00E24265" w:rsidRPr="00615D4B" w:rsidDel="00CB3FDD" w:rsidRDefault="00E24265" w:rsidP="005F76AD">
            <w:pPr>
              <w:rPr>
                <w:del w:id="17898" w:author="阿毛" w:date="2021-05-21T17:55:00Z"/>
                <w:rFonts w:ascii="標楷體" w:eastAsia="標楷體" w:hAnsi="標楷體"/>
              </w:rPr>
            </w:pPr>
          </w:p>
        </w:tc>
      </w:tr>
      <w:tr w:rsidR="00E24265" w:rsidRPr="00615D4B" w:rsidDel="00CB3FDD" w14:paraId="3034D6D0" w14:textId="64F78C30" w:rsidTr="005F76AD">
        <w:trPr>
          <w:trHeight w:val="291"/>
          <w:jc w:val="center"/>
          <w:del w:id="17899" w:author="阿毛" w:date="2021-05-21T17:55:00Z"/>
        </w:trPr>
        <w:tc>
          <w:tcPr>
            <w:tcW w:w="219" w:type="pct"/>
          </w:tcPr>
          <w:p w14:paraId="5A67A771" w14:textId="5338D6AE" w:rsidR="00E24265" w:rsidRPr="005E579A" w:rsidDel="00CB3FDD" w:rsidRDefault="00E24265" w:rsidP="005F76AD">
            <w:pPr>
              <w:pStyle w:val="af9"/>
              <w:numPr>
                <w:ilvl w:val="0"/>
                <w:numId w:val="63"/>
              </w:numPr>
              <w:ind w:leftChars="0"/>
              <w:rPr>
                <w:del w:id="17900" w:author="阿毛" w:date="2021-05-21T17:55:00Z"/>
                <w:rFonts w:ascii="標楷體" w:eastAsia="標楷體" w:hAnsi="標楷體"/>
              </w:rPr>
            </w:pPr>
          </w:p>
        </w:tc>
        <w:tc>
          <w:tcPr>
            <w:tcW w:w="756" w:type="pct"/>
          </w:tcPr>
          <w:p w14:paraId="558F8E7D" w14:textId="36F363EA" w:rsidR="00E24265" w:rsidRPr="00615D4B" w:rsidDel="00CB3FDD" w:rsidRDefault="00E24265" w:rsidP="005F76AD">
            <w:pPr>
              <w:rPr>
                <w:del w:id="17901" w:author="阿毛" w:date="2021-05-21T17:55:00Z"/>
                <w:rFonts w:ascii="標楷體" w:eastAsia="標楷體" w:hAnsi="標楷體"/>
              </w:rPr>
            </w:pPr>
            <w:del w:id="17902" w:author="阿毛" w:date="2021-05-21T17:55:00Z">
              <w:r w:rsidRPr="004431A8" w:rsidDel="00CB3FDD">
                <w:rPr>
                  <w:rFonts w:ascii="標楷體" w:eastAsia="標楷體" w:hAnsi="標楷體" w:hint="eastAsia"/>
                </w:rPr>
                <w:delText>債權金融機構代號</w:delText>
              </w:r>
            </w:del>
          </w:p>
        </w:tc>
        <w:tc>
          <w:tcPr>
            <w:tcW w:w="624" w:type="pct"/>
          </w:tcPr>
          <w:p w14:paraId="7F5A3596" w14:textId="324CCB85" w:rsidR="00E24265" w:rsidRPr="00615D4B" w:rsidDel="00CB3FDD" w:rsidRDefault="00E24265" w:rsidP="005F76AD">
            <w:pPr>
              <w:rPr>
                <w:del w:id="17903" w:author="阿毛" w:date="2021-05-21T17:55:00Z"/>
                <w:rFonts w:ascii="標楷體" w:eastAsia="標楷體" w:hAnsi="標楷體"/>
              </w:rPr>
            </w:pPr>
          </w:p>
        </w:tc>
        <w:tc>
          <w:tcPr>
            <w:tcW w:w="624" w:type="pct"/>
          </w:tcPr>
          <w:p w14:paraId="42C6B613" w14:textId="47287A0B" w:rsidR="00E24265" w:rsidRPr="00615D4B" w:rsidDel="00CB3FDD" w:rsidRDefault="00E24265" w:rsidP="005F76AD">
            <w:pPr>
              <w:rPr>
                <w:del w:id="17904" w:author="阿毛" w:date="2021-05-21T17:55:00Z"/>
                <w:rFonts w:ascii="標楷體" w:eastAsia="標楷體" w:hAnsi="標楷體"/>
              </w:rPr>
            </w:pPr>
          </w:p>
        </w:tc>
        <w:tc>
          <w:tcPr>
            <w:tcW w:w="537" w:type="pct"/>
          </w:tcPr>
          <w:p w14:paraId="5C43D709" w14:textId="76DED1D5" w:rsidR="00E24265" w:rsidRPr="00615D4B" w:rsidDel="00CB3FDD" w:rsidRDefault="00E24265" w:rsidP="005F76AD">
            <w:pPr>
              <w:rPr>
                <w:del w:id="17905" w:author="阿毛" w:date="2021-05-21T17:55:00Z"/>
                <w:rFonts w:ascii="標楷體" w:eastAsia="標楷體" w:hAnsi="標楷體"/>
              </w:rPr>
            </w:pPr>
          </w:p>
        </w:tc>
        <w:tc>
          <w:tcPr>
            <w:tcW w:w="299" w:type="pct"/>
          </w:tcPr>
          <w:p w14:paraId="319D4FD5" w14:textId="5D24D06A" w:rsidR="00E24265" w:rsidRPr="00615D4B" w:rsidDel="00CB3FDD" w:rsidRDefault="00E24265" w:rsidP="005F76AD">
            <w:pPr>
              <w:rPr>
                <w:del w:id="17906" w:author="阿毛" w:date="2021-05-21T17:55:00Z"/>
                <w:rFonts w:ascii="標楷體" w:eastAsia="標楷體" w:hAnsi="標楷體"/>
              </w:rPr>
            </w:pPr>
          </w:p>
        </w:tc>
        <w:tc>
          <w:tcPr>
            <w:tcW w:w="299" w:type="pct"/>
          </w:tcPr>
          <w:p w14:paraId="7B0C76DE" w14:textId="685C4C0C" w:rsidR="00E24265" w:rsidRPr="00615D4B" w:rsidDel="00CB3FDD" w:rsidRDefault="00E24265" w:rsidP="005F76AD">
            <w:pPr>
              <w:rPr>
                <w:del w:id="17907" w:author="阿毛" w:date="2021-05-21T17:55:00Z"/>
                <w:rFonts w:ascii="標楷體" w:eastAsia="標楷體" w:hAnsi="標楷體"/>
              </w:rPr>
            </w:pPr>
          </w:p>
        </w:tc>
        <w:tc>
          <w:tcPr>
            <w:tcW w:w="1643" w:type="pct"/>
          </w:tcPr>
          <w:p w14:paraId="28391058" w14:textId="37DE4486" w:rsidR="00E24265" w:rsidRPr="00615D4B" w:rsidDel="00CB3FDD" w:rsidRDefault="00E24265" w:rsidP="005F76AD">
            <w:pPr>
              <w:rPr>
                <w:del w:id="17908" w:author="阿毛" w:date="2021-05-21T17:55:00Z"/>
                <w:rFonts w:ascii="標楷體" w:eastAsia="標楷體" w:hAnsi="標楷體"/>
              </w:rPr>
            </w:pPr>
          </w:p>
        </w:tc>
      </w:tr>
      <w:tr w:rsidR="00E24265" w:rsidRPr="00615D4B" w:rsidDel="00CB3FDD" w14:paraId="482163E3" w14:textId="07232D22" w:rsidTr="005F76AD">
        <w:trPr>
          <w:trHeight w:val="291"/>
          <w:jc w:val="center"/>
          <w:del w:id="17909" w:author="阿毛" w:date="2021-05-21T17:55:00Z"/>
        </w:trPr>
        <w:tc>
          <w:tcPr>
            <w:tcW w:w="219" w:type="pct"/>
          </w:tcPr>
          <w:p w14:paraId="7621B10B" w14:textId="07CA0088" w:rsidR="00E24265" w:rsidRPr="005E579A" w:rsidDel="00CB3FDD" w:rsidRDefault="00E24265" w:rsidP="005F76AD">
            <w:pPr>
              <w:pStyle w:val="af9"/>
              <w:numPr>
                <w:ilvl w:val="0"/>
                <w:numId w:val="63"/>
              </w:numPr>
              <w:ind w:leftChars="0"/>
              <w:rPr>
                <w:del w:id="17910" w:author="阿毛" w:date="2021-05-21T17:55:00Z"/>
                <w:rFonts w:ascii="標楷體" w:eastAsia="標楷體" w:hAnsi="標楷體"/>
              </w:rPr>
            </w:pPr>
          </w:p>
        </w:tc>
        <w:tc>
          <w:tcPr>
            <w:tcW w:w="756" w:type="pct"/>
          </w:tcPr>
          <w:p w14:paraId="0591D7C7" w14:textId="2658F3C2" w:rsidR="00E24265" w:rsidRPr="00615D4B" w:rsidDel="00CB3FDD" w:rsidRDefault="00E24265" w:rsidP="005F76AD">
            <w:pPr>
              <w:rPr>
                <w:del w:id="17911" w:author="阿毛" w:date="2021-05-21T17:55:00Z"/>
                <w:rFonts w:ascii="標楷體" w:eastAsia="標楷體" w:hAnsi="標楷體"/>
              </w:rPr>
            </w:pPr>
            <w:del w:id="17912" w:author="阿毛" w:date="2021-05-21T17:55:00Z">
              <w:r w:rsidRPr="004431A8" w:rsidDel="00CB3FDD">
                <w:rPr>
                  <w:rFonts w:ascii="標楷體" w:eastAsia="標楷體" w:hAnsi="標楷體" w:hint="eastAsia"/>
                </w:rPr>
                <w:delText>簽約金額-本金</w:delText>
              </w:r>
            </w:del>
          </w:p>
        </w:tc>
        <w:tc>
          <w:tcPr>
            <w:tcW w:w="624" w:type="pct"/>
          </w:tcPr>
          <w:p w14:paraId="470FAC9B" w14:textId="3D8C1CFD" w:rsidR="00E24265" w:rsidRPr="00615D4B" w:rsidDel="00CB3FDD" w:rsidRDefault="00E24265" w:rsidP="005F76AD">
            <w:pPr>
              <w:rPr>
                <w:del w:id="17913" w:author="阿毛" w:date="2021-05-21T17:55:00Z"/>
                <w:rFonts w:ascii="標楷體" w:eastAsia="標楷體" w:hAnsi="標楷體"/>
              </w:rPr>
            </w:pPr>
          </w:p>
        </w:tc>
        <w:tc>
          <w:tcPr>
            <w:tcW w:w="624" w:type="pct"/>
          </w:tcPr>
          <w:p w14:paraId="3F5DA2CE" w14:textId="4340E2A3" w:rsidR="00E24265" w:rsidRPr="00615D4B" w:rsidDel="00CB3FDD" w:rsidRDefault="00E24265" w:rsidP="005F76AD">
            <w:pPr>
              <w:rPr>
                <w:del w:id="17914" w:author="阿毛" w:date="2021-05-21T17:55:00Z"/>
                <w:rFonts w:ascii="標楷體" w:eastAsia="標楷體" w:hAnsi="標楷體"/>
              </w:rPr>
            </w:pPr>
          </w:p>
        </w:tc>
        <w:tc>
          <w:tcPr>
            <w:tcW w:w="537" w:type="pct"/>
          </w:tcPr>
          <w:p w14:paraId="063B9347" w14:textId="2B43610E" w:rsidR="00E24265" w:rsidRPr="00615D4B" w:rsidDel="00CB3FDD" w:rsidRDefault="00E24265" w:rsidP="005F76AD">
            <w:pPr>
              <w:rPr>
                <w:del w:id="17915" w:author="阿毛" w:date="2021-05-21T17:55:00Z"/>
                <w:rFonts w:ascii="標楷體" w:eastAsia="標楷體" w:hAnsi="標楷體"/>
              </w:rPr>
            </w:pPr>
          </w:p>
        </w:tc>
        <w:tc>
          <w:tcPr>
            <w:tcW w:w="299" w:type="pct"/>
          </w:tcPr>
          <w:p w14:paraId="368DC77C" w14:textId="52EF27C2" w:rsidR="00E24265" w:rsidRPr="00615D4B" w:rsidDel="00CB3FDD" w:rsidRDefault="00E24265" w:rsidP="005F76AD">
            <w:pPr>
              <w:rPr>
                <w:del w:id="17916" w:author="阿毛" w:date="2021-05-21T17:55:00Z"/>
                <w:rFonts w:ascii="標楷體" w:eastAsia="標楷體" w:hAnsi="標楷體"/>
              </w:rPr>
            </w:pPr>
          </w:p>
        </w:tc>
        <w:tc>
          <w:tcPr>
            <w:tcW w:w="299" w:type="pct"/>
          </w:tcPr>
          <w:p w14:paraId="782ABED4" w14:textId="3BD516DE" w:rsidR="00E24265" w:rsidRPr="00615D4B" w:rsidDel="00CB3FDD" w:rsidRDefault="00E24265" w:rsidP="005F76AD">
            <w:pPr>
              <w:rPr>
                <w:del w:id="17917" w:author="阿毛" w:date="2021-05-21T17:55:00Z"/>
                <w:rFonts w:ascii="標楷體" w:eastAsia="標楷體" w:hAnsi="標楷體"/>
              </w:rPr>
            </w:pPr>
          </w:p>
        </w:tc>
        <w:tc>
          <w:tcPr>
            <w:tcW w:w="1643" w:type="pct"/>
          </w:tcPr>
          <w:p w14:paraId="1AE7C29B" w14:textId="78DB10DF" w:rsidR="00E24265" w:rsidRPr="00615D4B" w:rsidDel="00CB3FDD" w:rsidRDefault="00E24265" w:rsidP="005F76AD">
            <w:pPr>
              <w:rPr>
                <w:del w:id="17918" w:author="阿毛" w:date="2021-05-21T17:55:00Z"/>
                <w:rFonts w:ascii="標楷體" w:eastAsia="標楷體" w:hAnsi="標楷體"/>
              </w:rPr>
            </w:pPr>
          </w:p>
        </w:tc>
      </w:tr>
      <w:tr w:rsidR="00E24265" w:rsidRPr="00615D4B" w:rsidDel="00CB3FDD" w14:paraId="00CAD11A" w14:textId="2AE9B6F8" w:rsidTr="005F76AD">
        <w:trPr>
          <w:trHeight w:val="291"/>
          <w:jc w:val="center"/>
          <w:del w:id="17919" w:author="阿毛" w:date="2021-05-21T17:55:00Z"/>
        </w:trPr>
        <w:tc>
          <w:tcPr>
            <w:tcW w:w="219" w:type="pct"/>
          </w:tcPr>
          <w:p w14:paraId="4401E26B" w14:textId="6B87170A" w:rsidR="00E24265" w:rsidRPr="005E579A" w:rsidDel="00CB3FDD" w:rsidRDefault="00E24265" w:rsidP="005F76AD">
            <w:pPr>
              <w:pStyle w:val="af9"/>
              <w:numPr>
                <w:ilvl w:val="0"/>
                <w:numId w:val="63"/>
              </w:numPr>
              <w:ind w:leftChars="0"/>
              <w:rPr>
                <w:del w:id="17920" w:author="阿毛" w:date="2021-05-21T17:55:00Z"/>
                <w:rFonts w:ascii="標楷體" w:eastAsia="標楷體" w:hAnsi="標楷體"/>
              </w:rPr>
            </w:pPr>
          </w:p>
        </w:tc>
        <w:tc>
          <w:tcPr>
            <w:tcW w:w="756" w:type="pct"/>
          </w:tcPr>
          <w:p w14:paraId="1757EC61" w14:textId="46ECB3A9" w:rsidR="00E24265" w:rsidRPr="00615D4B" w:rsidDel="00CB3FDD" w:rsidRDefault="00E24265" w:rsidP="005F76AD">
            <w:pPr>
              <w:rPr>
                <w:del w:id="17921" w:author="阿毛" w:date="2021-05-21T17:55:00Z"/>
                <w:rFonts w:ascii="標楷體" w:eastAsia="標楷體" w:hAnsi="標楷體"/>
              </w:rPr>
            </w:pPr>
            <w:del w:id="17922" w:author="阿毛" w:date="2021-05-21T17:55:00Z">
              <w:r w:rsidRPr="004431A8" w:rsidDel="00CB3FDD">
                <w:rPr>
                  <w:rFonts w:ascii="標楷體" w:eastAsia="標楷體" w:hAnsi="標楷體" w:hint="eastAsia"/>
                </w:rPr>
                <w:delText>簽約金額-利息、違約金及其他費用</w:delText>
              </w:r>
            </w:del>
          </w:p>
        </w:tc>
        <w:tc>
          <w:tcPr>
            <w:tcW w:w="624" w:type="pct"/>
          </w:tcPr>
          <w:p w14:paraId="2313FFFC" w14:textId="01B546F8" w:rsidR="00E24265" w:rsidRPr="00615D4B" w:rsidDel="00CB3FDD" w:rsidRDefault="00E24265" w:rsidP="005F76AD">
            <w:pPr>
              <w:rPr>
                <w:del w:id="17923" w:author="阿毛" w:date="2021-05-21T17:55:00Z"/>
                <w:rFonts w:ascii="標楷體" w:eastAsia="標楷體" w:hAnsi="標楷體"/>
              </w:rPr>
            </w:pPr>
          </w:p>
        </w:tc>
        <w:tc>
          <w:tcPr>
            <w:tcW w:w="624" w:type="pct"/>
          </w:tcPr>
          <w:p w14:paraId="5150299B" w14:textId="22705324" w:rsidR="00E24265" w:rsidRPr="00615D4B" w:rsidDel="00CB3FDD" w:rsidRDefault="00E24265" w:rsidP="005F76AD">
            <w:pPr>
              <w:rPr>
                <w:del w:id="17924" w:author="阿毛" w:date="2021-05-21T17:55:00Z"/>
                <w:rFonts w:ascii="標楷體" w:eastAsia="標楷體" w:hAnsi="標楷體"/>
              </w:rPr>
            </w:pPr>
          </w:p>
        </w:tc>
        <w:tc>
          <w:tcPr>
            <w:tcW w:w="537" w:type="pct"/>
          </w:tcPr>
          <w:p w14:paraId="0B590EF5" w14:textId="4A3244A7" w:rsidR="00E24265" w:rsidRPr="00615D4B" w:rsidDel="00CB3FDD" w:rsidRDefault="00E24265" w:rsidP="005F76AD">
            <w:pPr>
              <w:rPr>
                <w:del w:id="17925" w:author="阿毛" w:date="2021-05-21T17:55:00Z"/>
                <w:rFonts w:ascii="標楷體" w:eastAsia="標楷體" w:hAnsi="標楷體"/>
              </w:rPr>
            </w:pPr>
          </w:p>
        </w:tc>
        <w:tc>
          <w:tcPr>
            <w:tcW w:w="299" w:type="pct"/>
          </w:tcPr>
          <w:p w14:paraId="729F72D7" w14:textId="05808A78" w:rsidR="00E24265" w:rsidRPr="00615D4B" w:rsidDel="00CB3FDD" w:rsidRDefault="00E24265" w:rsidP="005F76AD">
            <w:pPr>
              <w:rPr>
                <w:del w:id="17926" w:author="阿毛" w:date="2021-05-21T17:55:00Z"/>
                <w:rFonts w:ascii="標楷體" w:eastAsia="標楷體" w:hAnsi="標楷體"/>
              </w:rPr>
            </w:pPr>
          </w:p>
        </w:tc>
        <w:tc>
          <w:tcPr>
            <w:tcW w:w="299" w:type="pct"/>
          </w:tcPr>
          <w:p w14:paraId="6A0597E4" w14:textId="2F4CE23B" w:rsidR="00E24265" w:rsidRPr="00615D4B" w:rsidDel="00CB3FDD" w:rsidRDefault="00E24265" w:rsidP="005F76AD">
            <w:pPr>
              <w:rPr>
                <w:del w:id="17927" w:author="阿毛" w:date="2021-05-21T17:55:00Z"/>
                <w:rFonts w:ascii="標楷體" w:eastAsia="標楷體" w:hAnsi="標楷體"/>
              </w:rPr>
            </w:pPr>
          </w:p>
        </w:tc>
        <w:tc>
          <w:tcPr>
            <w:tcW w:w="1643" w:type="pct"/>
          </w:tcPr>
          <w:p w14:paraId="73A0F458" w14:textId="338FB399" w:rsidR="00E24265" w:rsidRPr="00615D4B" w:rsidDel="00CB3FDD" w:rsidRDefault="00E24265" w:rsidP="005F76AD">
            <w:pPr>
              <w:rPr>
                <w:del w:id="17928" w:author="阿毛" w:date="2021-05-21T17:55:00Z"/>
                <w:rFonts w:ascii="標楷體" w:eastAsia="標楷體" w:hAnsi="標楷體"/>
              </w:rPr>
            </w:pPr>
          </w:p>
        </w:tc>
      </w:tr>
      <w:tr w:rsidR="00E24265" w:rsidRPr="00615D4B" w:rsidDel="00CB3FDD" w14:paraId="0707B20E" w14:textId="339FBE3A" w:rsidTr="005F76AD">
        <w:trPr>
          <w:trHeight w:val="291"/>
          <w:jc w:val="center"/>
          <w:del w:id="17929" w:author="阿毛" w:date="2021-05-21T17:55:00Z"/>
        </w:trPr>
        <w:tc>
          <w:tcPr>
            <w:tcW w:w="219" w:type="pct"/>
          </w:tcPr>
          <w:p w14:paraId="7FC4931B" w14:textId="631D1F62" w:rsidR="00E24265" w:rsidRPr="005E579A" w:rsidDel="00CB3FDD" w:rsidRDefault="00E24265" w:rsidP="005F76AD">
            <w:pPr>
              <w:pStyle w:val="af9"/>
              <w:numPr>
                <w:ilvl w:val="0"/>
                <w:numId w:val="63"/>
              </w:numPr>
              <w:ind w:leftChars="0"/>
              <w:rPr>
                <w:del w:id="17930" w:author="阿毛" w:date="2021-05-21T17:55:00Z"/>
                <w:rFonts w:ascii="標楷體" w:eastAsia="標楷體" w:hAnsi="標楷體"/>
              </w:rPr>
            </w:pPr>
          </w:p>
        </w:tc>
        <w:tc>
          <w:tcPr>
            <w:tcW w:w="756" w:type="pct"/>
          </w:tcPr>
          <w:p w14:paraId="334C69A6" w14:textId="00B8943F" w:rsidR="00E24265" w:rsidRPr="00615D4B" w:rsidDel="00CB3FDD" w:rsidRDefault="00E24265" w:rsidP="005F76AD">
            <w:pPr>
              <w:rPr>
                <w:del w:id="17931" w:author="阿毛" w:date="2021-05-21T17:55:00Z"/>
                <w:rFonts w:ascii="標楷體" w:eastAsia="標楷體" w:hAnsi="標楷體"/>
              </w:rPr>
            </w:pPr>
            <w:del w:id="17932" w:author="阿毛" w:date="2021-05-21T17:55:00Z">
              <w:r w:rsidRPr="004431A8" w:rsidDel="00CB3FDD">
                <w:rPr>
                  <w:rFonts w:ascii="標楷體" w:eastAsia="標楷體" w:hAnsi="標楷體" w:hint="eastAsia"/>
                </w:rPr>
                <w:delText>債權比例</w:delText>
              </w:r>
            </w:del>
          </w:p>
        </w:tc>
        <w:tc>
          <w:tcPr>
            <w:tcW w:w="624" w:type="pct"/>
          </w:tcPr>
          <w:p w14:paraId="157DC778" w14:textId="441BF673" w:rsidR="00E24265" w:rsidRPr="00615D4B" w:rsidDel="00CB3FDD" w:rsidRDefault="00E24265" w:rsidP="005F76AD">
            <w:pPr>
              <w:rPr>
                <w:del w:id="17933" w:author="阿毛" w:date="2021-05-21T17:55:00Z"/>
                <w:rFonts w:ascii="標楷體" w:eastAsia="標楷體" w:hAnsi="標楷體"/>
              </w:rPr>
            </w:pPr>
          </w:p>
        </w:tc>
        <w:tc>
          <w:tcPr>
            <w:tcW w:w="624" w:type="pct"/>
          </w:tcPr>
          <w:p w14:paraId="155A08FC" w14:textId="7FCA7124" w:rsidR="00E24265" w:rsidRPr="00615D4B" w:rsidDel="00CB3FDD" w:rsidRDefault="00E24265" w:rsidP="005F76AD">
            <w:pPr>
              <w:rPr>
                <w:del w:id="17934" w:author="阿毛" w:date="2021-05-21T17:55:00Z"/>
                <w:rFonts w:ascii="標楷體" w:eastAsia="標楷體" w:hAnsi="標楷體"/>
              </w:rPr>
            </w:pPr>
          </w:p>
        </w:tc>
        <w:tc>
          <w:tcPr>
            <w:tcW w:w="537" w:type="pct"/>
          </w:tcPr>
          <w:p w14:paraId="3A175C7A" w14:textId="146375CE" w:rsidR="00E24265" w:rsidRPr="00615D4B" w:rsidDel="00CB3FDD" w:rsidRDefault="00E24265" w:rsidP="005F76AD">
            <w:pPr>
              <w:rPr>
                <w:del w:id="17935" w:author="阿毛" w:date="2021-05-21T17:55:00Z"/>
                <w:rFonts w:ascii="標楷體" w:eastAsia="標楷體" w:hAnsi="標楷體"/>
              </w:rPr>
            </w:pPr>
          </w:p>
        </w:tc>
        <w:tc>
          <w:tcPr>
            <w:tcW w:w="299" w:type="pct"/>
          </w:tcPr>
          <w:p w14:paraId="2D437F40" w14:textId="46AB1FE6" w:rsidR="00E24265" w:rsidRPr="00615D4B" w:rsidDel="00CB3FDD" w:rsidRDefault="00E24265" w:rsidP="005F76AD">
            <w:pPr>
              <w:rPr>
                <w:del w:id="17936" w:author="阿毛" w:date="2021-05-21T17:55:00Z"/>
                <w:rFonts w:ascii="標楷體" w:eastAsia="標楷體" w:hAnsi="標楷體"/>
              </w:rPr>
            </w:pPr>
          </w:p>
        </w:tc>
        <w:tc>
          <w:tcPr>
            <w:tcW w:w="299" w:type="pct"/>
          </w:tcPr>
          <w:p w14:paraId="1175864E" w14:textId="2DF3A002" w:rsidR="00E24265" w:rsidRPr="00615D4B" w:rsidDel="00CB3FDD" w:rsidRDefault="00E24265" w:rsidP="005F76AD">
            <w:pPr>
              <w:rPr>
                <w:del w:id="17937" w:author="阿毛" w:date="2021-05-21T17:55:00Z"/>
                <w:rFonts w:ascii="標楷體" w:eastAsia="標楷體" w:hAnsi="標楷體"/>
              </w:rPr>
            </w:pPr>
          </w:p>
        </w:tc>
        <w:tc>
          <w:tcPr>
            <w:tcW w:w="1643" w:type="pct"/>
          </w:tcPr>
          <w:p w14:paraId="64AE1FD2" w14:textId="764E4451" w:rsidR="00E24265" w:rsidRPr="00615D4B" w:rsidDel="00CB3FDD" w:rsidRDefault="00E24265" w:rsidP="005F76AD">
            <w:pPr>
              <w:rPr>
                <w:del w:id="17938" w:author="阿毛" w:date="2021-05-21T17:55:00Z"/>
                <w:rFonts w:ascii="標楷體" w:eastAsia="標楷體" w:hAnsi="標楷體"/>
              </w:rPr>
            </w:pPr>
          </w:p>
        </w:tc>
      </w:tr>
      <w:tr w:rsidR="00E24265" w:rsidRPr="00615D4B" w:rsidDel="00CB3FDD" w14:paraId="48F30D4C" w14:textId="66C01BAE" w:rsidTr="005F76AD">
        <w:trPr>
          <w:trHeight w:val="291"/>
          <w:jc w:val="center"/>
          <w:del w:id="17939" w:author="阿毛" w:date="2021-05-21T17:55:00Z"/>
        </w:trPr>
        <w:tc>
          <w:tcPr>
            <w:tcW w:w="219" w:type="pct"/>
          </w:tcPr>
          <w:p w14:paraId="4D4672BD" w14:textId="12519901" w:rsidR="00E24265" w:rsidRPr="005E579A" w:rsidDel="00CB3FDD" w:rsidRDefault="00E24265" w:rsidP="005F76AD">
            <w:pPr>
              <w:pStyle w:val="af9"/>
              <w:numPr>
                <w:ilvl w:val="0"/>
                <w:numId w:val="63"/>
              </w:numPr>
              <w:ind w:leftChars="0"/>
              <w:rPr>
                <w:del w:id="17940" w:author="阿毛" w:date="2021-05-21T17:55:00Z"/>
                <w:rFonts w:ascii="標楷體" w:eastAsia="標楷體" w:hAnsi="標楷體"/>
              </w:rPr>
            </w:pPr>
          </w:p>
        </w:tc>
        <w:tc>
          <w:tcPr>
            <w:tcW w:w="756" w:type="pct"/>
          </w:tcPr>
          <w:p w14:paraId="22ACAA95" w14:textId="20670502" w:rsidR="00E24265" w:rsidRPr="00615D4B" w:rsidDel="00CB3FDD" w:rsidRDefault="00E24265" w:rsidP="005F76AD">
            <w:pPr>
              <w:rPr>
                <w:del w:id="17941" w:author="阿毛" w:date="2021-05-21T17:55:00Z"/>
                <w:rFonts w:ascii="標楷體" w:eastAsia="標楷體" w:hAnsi="標楷體"/>
              </w:rPr>
            </w:pPr>
            <w:del w:id="17942" w:author="阿毛" w:date="2021-05-21T17:55:00Z">
              <w:r w:rsidRPr="004431A8" w:rsidDel="00CB3FDD">
                <w:rPr>
                  <w:rFonts w:ascii="標楷體" w:eastAsia="標楷體" w:hAnsi="標楷體" w:hint="eastAsia"/>
                </w:rPr>
                <w:delText>每月清償金額</w:delText>
              </w:r>
            </w:del>
          </w:p>
        </w:tc>
        <w:tc>
          <w:tcPr>
            <w:tcW w:w="624" w:type="pct"/>
          </w:tcPr>
          <w:p w14:paraId="5518DB83" w14:textId="2B37EE0D" w:rsidR="00E24265" w:rsidRPr="00615D4B" w:rsidDel="00CB3FDD" w:rsidRDefault="00E24265" w:rsidP="005F76AD">
            <w:pPr>
              <w:rPr>
                <w:del w:id="17943" w:author="阿毛" w:date="2021-05-21T17:55:00Z"/>
                <w:rFonts w:ascii="標楷體" w:eastAsia="標楷體" w:hAnsi="標楷體"/>
              </w:rPr>
            </w:pPr>
          </w:p>
        </w:tc>
        <w:tc>
          <w:tcPr>
            <w:tcW w:w="624" w:type="pct"/>
          </w:tcPr>
          <w:p w14:paraId="35AA1213" w14:textId="1BB437C6" w:rsidR="00E24265" w:rsidRPr="00615D4B" w:rsidDel="00CB3FDD" w:rsidRDefault="00E24265" w:rsidP="005F76AD">
            <w:pPr>
              <w:rPr>
                <w:del w:id="17944" w:author="阿毛" w:date="2021-05-21T17:55:00Z"/>
                <w:rFonts w:ascii="標楷體" w:eastAsia="標楷體" w:hAnsi="標楷體"/>
              </w:rPr>
            </w:pPr>
          </w:p>
        </w:tc>
        <w:tc>
          <w:tcPr>
            <w:tcW w:w="537" w:type="pct"/>
          </w:tcPr>
          <w:p w14:paraId="58842271" w14:textId="6BCC729B" w:rsidR="00E24265" w:rsidRPr="00615D4B" w:rsidDel="00CB3FDD" w:rsidRDefault="00E24265" w:rsidP="005F76AD">
            <w:pPr>
              <w:rPr>
                <w:del w:id="17945" w:author="阿毛" w:date="2021-05-21T17:55:00Z"/>
                <w:rFonts w:ascii="標楷體" w:eastAsia="標楷體" w:hAnsi="標楷體"/>
              </w:rPr>
            </w:pPr>
          </w:p>
        </w:tc>
        <w:tc>
          <w:tcPr>
            <w:tcW w:w="299" w:type="pct"/>
          </w:tcPr>
          <w:p w14:paraId="602A2416" w14:textId="1D558FAF" w:rsidR="00E24265" w:rsidRPr="00615D4B" w:rsidDel="00CB3FDD" w:rsidRDefault="00E24265" w:rsidP="005F76AD">
            <w:pPr>
              <w:rPr>
                <w:del w:id="17946" w:author="阿毛" w:date="2021-05-21T17:55:00Z"/>
                <w:rFonts w:ascii="標楷體" w:eastAsia="標楷體" w:hAnsi="標楷體"/>
              </w:rPr>
            </w:pPr>
          </w:p>
        </w:tc>
        <w:tc>
          <w:tcPr>
            <w:tcW w:w="299" w:type="pct"/>
          </w:tcPr>
          <w:p w14:paraId="4BB7546E" w14:textId="7675EB49" w:rsidR="00E24265" w:rsidRPr="00615D4B" w:rsidDel="00CB3FDD" w:rsidRDefault="00E24265" w:rsidP="005F76AD">
            <w:pPr>
              <w:rPr>
                <w:del w:id="17947" w:author="阿毛" w:date="2021-05-21T17:55:00Z"/>
                <w:rFonts w:ascii="標楷體" w:eastAsia="標楷體" w:hAnsi="標楷體"/>
              </w:rPr>
            </w:pPr>
          </w:p>
        </w:tc>
        <w:tc>
          <w:tcPr>
            <w:tcW w:w="1643" w:type="pct"/>
          </w:tcPr>
          <w:p w14:paraId="532EE424" w14:textId="24D050FF" w:rsidR="00E24265" w:rsidRPr="00615D4B" w:rsidDel="00CB3FDD" w:rsidRDefault="00E24265" w:rsidP="005F76AD">
            <w:pPr>
              <w:rPr>
                <w:del w:id="17948" w:author="阿毛" w:date="2021-05-21T17:55:00Z"/>
                <w:rFonts w:ascii="標楷體" w:eastAsia="標楷體" w:hAnsi="標楷體"/>
              </w:rPr>
            </w:pPr>
          </w:p>
        </w:tc>
      </w:tr>
      <w:tr w:rsidR="00E24265" w:rsidRPr="00615D4B" w:rsidDel="00CB3FDD" w14:paraId="3A6474C0" w14:textId="344C97DA" w:rsidTr="005F76AD">
        <w:trPr>
          <w:trHeight w:val="291"/>
          <w:jc w:val="center"/>
          <w:del w:id="17949" w:author="阿毛" w:date="2021-05-21T17:55:00Z"/>
        </w:trPr>
        <w:tc>
          <w:tcPr>
            <w:tcW w:w="219" w:type="pct"/>
          </w:tcPr>
          <w:p w14:paraId="2F51FCBE" w14:textId="72F2C244" w:rsidR="00E24265" w:rsidRPr="005E579A" w:rsidDel="00CB3FDD" w:rsidRDefault="00E24265" w:rsidP="005F76AD">
            <w:pPr>
              <w:pStyle w:val="af9"/>
              <w:numPr>
                <w:ilvl w:val="0"/>
                <w:numId w:val="63"/>
              </w:numPr>
              <w:ind w:leftChars="0"/>
              <w:rPr>
                <w:del w:id="17950" w:author="阿毛" w:date="2021-05-21T17:55:00Z"/>
                <w:rFonts w:ascii="標楷體" w:eastAsia="標楷體" w:hAnsi="標楷體"/>
              </w:rPr>
            </w:pPr>
          </w:p>
        </w:tc>
        <w:tc>
          <w:tcPr>
            <w:tcW w:w="756" w:type="pct"/>
          </w:tcPr>
          <w:p w14:paraId="7759E095" w14:textId="76B54DD3" w:rsidR="00E24265" w:rsidRPr="00615D4B" w:rsidDel="00CB3FDD" w:rsidRDefault="00E24265" w:rsidP="005F76AD">
            <w:pPr>
              <w:rPr>
                <w:del w:id="17951" w:author="阿毛" w:date="2021-05-21T17:55:00Z"/>
                <w:rFonts w:ascii="標楷體" w:eastAsia="標楷體" w:hAnsi="標楷體"/>
              </w:rPr>
            </w:pPr>
            <w:del w:id="17952" w:author="阿毛" w:date="2021-05-21T17:55:00Z">
              <w:r w:rsidRPr="004431A8" w:rsidDel="00CB3FDD">
                <w:rPr>
                  <w:rFonts w:ascii="標楷體" w:eastAsia="標楷體" w:hAnsi="標楷體" w:hint="eastAsia"/>
                </w:rPr>
                <w:delText>轉JCIC文字檔日期</w:delText>
              </w:r>
            </w:del>
          </w:p>
        </w:tc>
        <w:tc>
          <w:tcPr>
            <w:tcW w:w="624" w:type="pct"/>
          </w:tcPr>
          <w:p w14:paraId="4E09B2FB" w14:textId="24779A7B" w:rsidR="00E24265" w:rsidRPr="00615D4B" w:rsidDel="00CB3FDD" w:rsidRDefault="00E24265" w:rsidP="005F76AD">
            <w:pPr>
              <w:rPr>
                <w:del w:id="17953" w:author="阿毛" w:date="2021-05-21T17:55:00Z"/>
                <w:rFonts w:ascii="標楷體" w:eastAsia="標楷體" w:hAnsi="標楷體"/>
              </w:rPr>
            </w:pPr>
          </w:p>
        </w:tc>
        <w:tc>
          <w:tcPr>
            <w:tcW w:w="624" w:type="pct"/>
          </w:tcPr>
          <w:p w14:paraId="652434F4" w14:textId="1B6E19DB" w:rsidR="00E24265" w:rsidRPr="00615D4B" w:rsidDel="00CB3FDD" w:rsidRDefault="00E24265" w:rsidP="005F76AD">
            <w:pPr>
              <w:rPr>
                <w:del w:id="17954" w:author="阿毛" w:date="2021-05-21T17:55:00Z"/>
                <w:rFonts w:ascii="標楷體" w:eastAsia="標楷體" w:hAnsi="標楷體"/>
              </w:rPr>
            </w:pPr>
          </w:p>
        </w:tc>
        <w:tc>
          <w:tcPr>
            <w:tcW w:w="537" w:type="pct"/>
          </w:tcPr>
          <w:p w14:paraId="39105274" w14:textId="69E2B0BC" w:rsidR="00E24265" w:rsidRPr="00615D4B" w:rsidDel="00CB3FDD" w:rsidRDefault="00E24265" w:rsidP="005F76AD">
            <w:pPr>
              <w:rPr>
                <w:del w:id="17955" w:author="阿毛" w:date="2021-05-21T17:55:00Z"/>
                <w:rFonts w:ascii="標楷體" w:eastAsia="標楷體" w:hAnsi="標楷體"/>
              </w:rPr>
            </w:pPr>
          </w:p>
        </w:tc>
        <w:tc>
          <w:tcPr>
            <w:tcW w:w="299" w:type="pct"/>
          </w:tcPr>
          <w:p w14:paraId="4237EF80" w14:textId="38A315C2" w:rsidR="00E24265" w:rsidRPr="00615D4B" w:rsidDel="00CB3FDD" w:rsidRDefault="00E24265" w:rsidP="005F76AD">
            <w:pPr>
              <w:rPr>
                <w:del w:id="17956" w:author="阿毛" w:date="2021-05-21T17:55:00Z"/>
                <w:rFonts w:ascii="標楷體" w:eastAsia="標楷體" w:hAnsi="標楷體"/>
              </w:rPr>
            </w:pPr>
          </w:p>
        </w:tc>
        <w:tc>
          <w:tcPr>
            <w:tcW w:w="299" w:type="pct"/>
          </w:tcPr>
          <w:p w14:paraId="76EBE6A6" w14:textId="638677CF" w:rsidR="00E24265" w:rsidRPr="00615D4B" w:rsidDel="00CB3FDD" w:rsidRDefault="00E24265" w:rsidP="005F76AD">
            <w:pPr>
              <w:rPr>
                <w:del w:id="17957" w:author="阿毛" w:date="2021-05-21T17:55:00Z"/>
                <w:rFonts w:ascii="標楷體" w:eastAsia="標楷體" w:hAnsi="標楷體"/>
              </w:rPr>
            </w:pPr>
          </w:p>
        </w:tc>
        <w:tc>
          <w:tcPr>
            <w:tcW w:w="1643" w:type="pct"/>
          </w:tcPr>
          <w:p w14:paraId="52FC76C0" w14:textId="38AF3337" w:rsidR="00E24265" w:rsidRPr="00615D4B" w:rsidDel="00CB3FDD" w:rsidRDefault="00E24265" w:rsidP="005F76AD">
            <w:pPr>
              <w:rPr>
                <w:del w:id="17958" w:author="阿毛" w:date="2021-05-21T17:55:00Z"/>
                <w:rFonts w:ascii="標楷體" w:eastAsia="標楷體" w:hAnsi="標楷體"/>
              </w:rPr>
            </w:pPr>
          </w:p>
        </w:tc>
      </w:tr>
    </w:tbl>
    <w:p w14:paraId="3ADFAACA" w14:textId="796A5BFC" w:rsidR="00E24265" w:rsidDel="00CB3FDD" w:rsidRDefault="00E24265" w:rsidP="00F62379">
      <w:pPr>
        <w:pStyle w:val="42"/>
        <w:spacing w:after="72"/>
        <w:ind w:leftChars="0" w:left="0"/>
        <w:rPr>
          <w:del w:id="17959" w:author="阿毛" w:date="2021-05-21T17:55:00Z"/>
          <w:rFonts w:hAnsi="標楷體"/>
        </w:rPr>
      </w:pPr>
    </w:p>
    <w:p w14:paraId="31A7D456" w14:textId="441D42D8" w:rsidR="00E24265" w:rsidDel="00CB3FDD" w:rsidRDefault="00E24265">
      <w:pPr>
        <w:widowControl/>
        <w:rPr>
          <w:del w:id="17960" w:author="阿毛" w:date="2021-05-21T17:55:00Z"/>
          <w:rFonts w:ascii="Arial" w:eastAsia="標楷體" w:hAnsi="標楷體" w:cs="標楷體"/>
          <w:kern w:val="0"/>
          <w:szCs w:val="28"/>
        </w:rPr>
      </w:pPr>
      <w:del w:id="17961" w:author="阿毛" w:date="2021-05-21T17:55:00Z">
        <w:r w:rsidDel="00CB3FDD">
          <w:rPr>
            <w:rFonts w:hAnsi="標楷體"/>
          </w:rPr>
          <w:br w:type="page"/>
        </w:r>
      </w:del>
    </w:p>
    <w:p w14:paraId="0E89AFA0" w14:textId="4F819C1A" w:rsidR="00E24265" w:rsidRPr="00A03472" w:rsidDel="00CB3FDD" w:rsidRDefault="00E24265">
      <w:pPr>
        <w:pStyle w:val="3"/>
        <w:numPr>
          <w:ilvl w:val="2"/>
          <w:numId w:val="121"/>
        </w:numPr>
        <w:rPr>
          <w:del w:id="17962" w:author="阿毛" w:date="2021-05-21T17:55:00Z"/>
          <w:rFonts w:ascii="標楷體" w:hAnsi="標楷體"/>
        </w:rPr>
        <w:pPrChange w:id="17963" w:author="智誠 楊" w:date="2021-05-10T09:54:00Z">
          <w:pPr>
            <w:pStyle w:val="3"/>
            <w:numPr>
              <w:ilvl w:val="2"/>
              <w:numId w:val="1"/>
            </w:numPr>
            <w:ind w:left="1247" w:hanging="680"/>
          </w:pPr>
        </w:pPrChange>
      </w:pPr>
      <w:del w:id="17964" w:author="阿毛" w:date="2021-05-21T17:55:00Z">
        <w:r w:rsidDel="00CB3FDD">
          <w:rPr>
            <w:rFonts w:ascii="標楷體" w:hAnsi="標楷體"/>
          </w:rPr>
          <w:lastRenderedPageBreak/>
          <w:delText>L</w:delText>
        </w:r>
        <w:r w:rsidDel="00CB3FDD">
          <w:rPr>
            <w:rFonts w:ascii="標楷體" w:hAnsi="標楷體" w:hint="eastAsia"/>
          </w:rPr>
          <w:delText>8335</w:delText>
        </w:r>
        <w:r w:rsidRPr="0041785D" w:rsidDel="00CB3FDD">
          <w:rPr>
            <w:rFonts w:ascii="標楷體" w:hAnsi="標楷體" w:hint="eastAsia"/>
          </w:rPr>
          <w:delText>前置調解債務人繳款資料</w:delText>
        </w:r>
      </w:del>
    </w:p>
    <w:p w14:paraId="5323526F" w14:textId="6BF292A6" w:rsidR="00E24265" w:rsidRPr="003972CE" w:rsidDel="00CB3FDD" w:rsidRDefault="00E24265">
      <w:pPr>
        <w:pStyle w:val="a"/>
        <w:rPr>
          <w:del w:id="17965" w:author="阿毛" w:date="2021-05-21T17:55:00Z"/>
        </w:rPr>
      </w:pPr>
      <w:del w:id="17966"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08365EDF" w14:textId="22F7FF84" w:rsidTr="005F76AD">
        <w:trPr>
          <w:trHeight w:val="277"/>
          <w:del w:id="17967"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D1E46D7" w14:textId="2E587139" w:rsidR="00E24265" w:rsidRPr="00615D4B" w:rsidDel="00CB3FDD" w:rsidRDefault="00E24265" w:rsidP="005F76AD">
            <w:pPr>
              <w:rPr>
                <w:del w:id="17968" w:author="阿毛" w:date="2021-05-21T17:55:00Z"/>
                <w:rFonts w:ascii="標楷體" w:eastAsia="標楷體" w:hAnsi="標楷體"/>
              </w:rPr>
            </w:pPr>
            <w:del w:id="17969"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D9069C4" w14:textId="1C3B1DEE" w:rsidR="00E24265" w:rsidRPr="00615D4B" w:rsidDel="00CB3FDD" w:rsidRDefault="00E24265" w:rsidP="005F76AD">
            <w:pPr>
              <w:rPr>
                <w:del w:id="17970" w:author="阿毛" w:date="2021-05-21T17:55:00Z"/>
                <w:rFonts w:ascii="標楷體" w:eastAsia="標楷體" w:hAnsi="標楷體"/>
              </w:rPr>
            </w:pPr>
            <w:del w:id="17971" w:author="阿毛" w:date="2021-05-21T17:55:00Z">
              <w:r w:rsidRPr="0041785D" w:rsidDel="00CB3FDD">
                <w:rPr>
                  <w:rFonts w:ascii="標楷體" w:eastAsia="標楷體" w:hAnsi="標楷體" w:hint="eastAsia"/>
                </w:rPr>
                <w:delText>前置調解債務人繳款資料</w:delText>
              </w:r>
            </w:del>
          </w:p>
        </w:tc>
      </w:tr>
      <w:tr w:rsidR="00E24265" w:rsidRPr="00615D4B" w:rsidDel="00CB3FDD" w14:paraId="240E1C0C" w14:textId="3EB659AB" w:rsidTr="005F76AD">
        <w:trPr>
          <w:trHeight w:val="277"/>
          <w:del w:id="1797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8E23C3F" w14:textId="173FBB74" w:rsidR="00E24265" w:rsidRPr="00615D4B" w:rsidDel="00CB3FDD" w:rsidRDefault="00E24265" w:rsidP="005F76AD">
            <w:pPr>
              <w:rPr>
                <w:del w:id="17973" w:author="阿毛" w:date="2021-05-21T17:55:00Z"/>
                <w:rFonts w:ascii="標楷體" w:eastAsia="標楷體" w:hAnsi="標楷體"/>
              </w:rPr>
            </w:pPr>
            <w:del w:id="17974"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0A2E0F50" w14:textId="030700CD" w:rsidR="00E24265" w:rsidRPr="00615D4B" w:rsidDel="00CB3FDD" w:rsidRDefault="00E24265" w:rsidP="005F76AD">
            <w:pPr>
              <w:rPr>
                <w:del w:id="17975" w:author="阿毛" w:date="2021-05-21T17:55:00Z"/>
                <w:rFonts w:ascii="標楷體" w:eastAsia="標楷體" w:hAnsi="標楷體"/>
              </w:rPr>
            </w:pPr>
          </w:p>
        </w:tc>
      </w:tr>
      <w:tr w:rsidR="00E24265" w:rsidRPr="00615D4B" w:rsidDel="00CB3FDD" w14:paraId="0F266906" w14:textId="68BDA1EA" w:rsidTr="005F76AD">
        <w:trPr>
          <w:trHeight w:val="773"/>
          <w:del w:id="1797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C56C3BD" w14:textId="5012362B" w:rsidR="00E24265" w:rsidRPr="00615D4B" w:rsidDel="00CB3FDD" w:rsidRDefault="00E24265" w:rsidP="005F76AD">
            <w:pPr>
              <w:rPr>
                <w:del w:id="17977" w:author="阿毛" w:date="2021-05-21T17:55:00Z"/>
                <w:rFonts w:ascii="標楷體" w:eastAsia="標楷體" w:hAnsi="標楷體"/>
              </w:rPr>
            </w:pPr>
            <w:del w:id="17978"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379FF929" w14:textId="65B4EB8E" w:rsidR="00E24265" w:rsidRPr="00615D4B" w:rsidDel="00CB3FDD" w:rsidRDefault="00E24265" w:rsidP="005F76AD">
            <w:pPr>
              <w:rPr>
                <w:del w:id="17979" w:author="阿毛" w:date="2021-05-21T17:55:00Z"/>
                <w:rFonts w:ascii="標楷體" w:eastAsia="標楷體" w:hAnsi="標楷體"/>
              </w:rPr>
            </w:pPr>
          </w:p>
        </w:tc>
      </w:tr>
      <w:tr w:rsidR="00E24265" w:rsidRPr="00615D4B" w:rsidDel="00CB3FDD" w14:paraId="08AB9148" w14:textId="70AE10B3" w:rsidTr="005F76AD">
        <w:trPr>
          <w:trHeight w:val="321"/>
          <w:del w:id="1798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F97B776" w14:textId="79B4C094" w:rsidR="00E24265" w:rsidRPr="00615D4B" w:rsidDel="00CB3FDD" w:rsidRDefault="00E24265" w:rsidP="005F76AD">
            <w:pPr>
              <w:rPr>
                <w:del w:id="17981" w:author="阿毛" w:date="2021-05-21T17:55:00Z"/>
                <w:rFonts w:ascii="標楷體" w:eastAsia="標楷體" w:hAnsi="標楷體"/>
              </w:rPr>
            </w:pPr>
            <w:del w:id="17982"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0A66111F" w14:textId="264CF05E" w:rsidR="00E24265" w:rsidRPr="00615D4B" w:rsidDel="00CB3FDD" w:rsidRDefault="00E24265" w:rsidP="005F76AD">
            <w:pPr>
              <w:rPr>
                <w:del w:id="17983" w:author="阿毛" w:date="2021-05-21T17:55:00Z"/>
                <w:rFonts w:ascii="標楷體" w:eastAsia="標楷體" w:hAnsi="標楷體"/>
              </w:rPr>
            </w:pPr>
          </w:p>
        </w:tc>
      </w:tr>
      <w:tr w:rsidR="00E24265" w:rsidRPr="00615D4B" w:rsidDel="00CB3FDD" w14:paraId="14B1BF85" w14:textId="77DC6BC0" w:rsidTr="005F76AD">
        <w:trPr>
          <w:trHeight w:val="1311"/>
          <w:del w:id="17984"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8F1216B" w14:textId="4AD011F9" w:rsidR="00E24265" w:rsidRPr="00615D4B" w:rsidDel="00CB3FDD" w:rsidRDefault="00E24265" w:rsidP="005F76AD">
            <w:pPr>
              <w:rPr>
                <w:del w:id="17985" w:author="阿毛" w:date="2021-05-21T17:55:00Z"/>
                <w:rFonts w:ascii="標楷體" w:eastAsia="標楷體" w:hAnsi="標楷體"/>
              </w:rPr>
            </w:pPr>
            <w:del w:id="17986"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59BCA6F" w14:textId="2B4E59EC" w:rsidR="00E24265" w:rsidRPr="00615D4B" w:rsidDel="00CB3FDD" w:rsidRDefault="00E24265" w:rsidP="005F76AD">
            <w:pPr>
              <w:rPr>
                <w:del w:id="17987" w:author="阿毛" w:date="2021-05-21T17:55:00Z"/>
                <w:rFonts w:ascii="標楷體" w:eastAsia="標楷體" w:hAnsi="標楷體"/>
              </w:rPr>
            </w:pPr>
          </w:p>
        </w:tc>
      </w:tr>
      <w:tr w:rsidR="00E24265" w:rsidRPr="00615D4B" w:rsidDel="00CB3FDD" w14:paraId="02E93F7F" w14:textId="4BB99413" w:rsidTr="005F76AD">
        <w:trPr>
          <w:trHeight w:val="278"/>
          <w:del w:id="17988"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20D17D4" w14:textId="17E699AA" w:rsidR="00E24265" w:rsidRPr="00615D4B" w:rsidDel="00CB3FDD" w:rsidRDefault="00E24265" w:rsidP="005F76AD">
            <w:pPr>
              <w:rPr>
                <w:del w:id="17989" w:author="阿毛" w:date="2021-05-21T17:55:00Z"/>
                <w:rFonts w:ascii="標楷體" w:eastAsia="標楷體" w:hAnsi="標楷體"/>
              </w:rPr>
            </w:pPr>
            <w:del w:id="17990"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4B57D092" w14:textId="04A1BC18" w:rsidR="00E24265" w:rsidRPr="00615D4B" w:rsidDel="00CB3FDD" w:rsidRDefault="00E24265" w:rsidP="005F76AD">
            <w:pPr>
              <w:rPr>
                <w:del w:id="17991" w:author="阿毛" w:date="2021-05-21T17:55:00Z"/>
                <w:rFonts w:ascii="標楷體" w:eastAsia="標楷體" w:hAnsi="標楷體"/>
              </w:rPr>
            </w:pPr>
          </w:p>
        </w:tc>
      </w:tr>
      <w:tr w:rsidR="00E24265" w:rsidRPr="00615D4B" w:rsidDel="00CB3FDD" w14:paraId="33CFEE9D" w14:textId="01C7683A" w:rsidTr="005F76AD">
        <w:trPr>
          <w:trHeight w:val="358"/>
          <w:del w:id="1799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9359612" w14:textId="26173626" w:rsidR="00E24265" w:rsidRPr="00615D4B" w:rsidDel="00CB3FDD" w:rsidRDefault="00E24265" w:rsidP="005F76AD">
            <w:pPr>
              <w:rPr>
                <w:del w:id="17993" w:author="阿毛" w:date="2021-05-21T17:55:00Z"/>
                <w:rFonts w:ascii="標楷體" w:eastAsia="標楷體" w:hAnsi="標楷體"/>
              </w:rPr>
            </w:pPr>
            <w:del w:id="17994"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27CB0D74" w14:textId="6385096C" w:rsidR="00E24265" w:rsidRPr="00615D4B" w:rsidDel="00CB3FDD" w:rsidRDefault="00E24265" w:rsidP="005F76AD">
            <w:pPr>
              <w:rPr>
                <w:del w:id="17995" w:author="阿毛" w:date="2021-05-21T17:55:00Z"/>
                <w:rFonts w:ascii="標楷體" w:eastAsia="標楷體" w:hAnsi="標楷體"/>
              </w:rPr>
            </w:pPr>
          </w:p>
        </w:tc>
      </w:tr>
      <w:tr w:rsidR="00E24265" w:rsidRPr="00615D4B" w:rsidDel="00CB3FDD" w14:paraId="672B7B44" w14:textId="35F96360" w:rsidTr="005F76AD">
        <w:trPr>
          <w:trHeight w:val="278"/>
          <w:del w:id="1799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B01BDD9" w14:textId="50C307BD" w:rsidR="00E24265" w:rsidRPr="00615D4B" w:rsidDel="00CB3FDD" w:rsidRDefault="00E24265" w:rsidP="005F76AD">
            <w:pPr>
              <w:rPr>
                <w:del w:id="17997" w:author="阿毛" w:date="2021-05-21T17:55:00Z"/>
                <w:rFonts w:ascii="標楷體" w:eastAsia="標楷體" w:hAnsi="標楷體"/>
              </w:rPr>
            </w:pPr>
            <w:del w:id="17998"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1CDD0C3F" w14:textId="650CC549" w:rsidR="00E24265" w:rsidRPr="00615D4B" w:rsidDel="00CB3FDD" w:rsidRDefault="00E24265" w:rsidP="005F76AD">
            <w:pPr>
              <w:rPr>
                <w:del w:id="17999" w:author="阿毛" w:date="2021-05-21T17:55:00Z"/>
                <w:rFonts w:ascii="標楷體" w:eastAsia="標楷體" w:hAnsi="標楷體"/>
              </w:rPr>
            </w:pPr>
          </w:p>
        </w:tc>
      </w:tr>
    </w:tbl>
    <w:p w14:paraId="0A24CA41" w14:textId="3B663C42" w:rsidR="00E24265" w:rsidDel="00CB3FDD" w:rsidRDefault="00E24265" w:rsidP="00E24265">
      <w:pPr>
        <w:rPr>
          <w:del w:id="18000" w:author="阿毛" w:date="2021-05-21T17:55:00Z"/>
        </w:rPr>
      </w:pPr>
    </w:p>
    <w:p w14:paraId="406FDE54" w14:textId="0363ED4B" w:rsidR="00E24265" w:rsidRPr="00615D4B" w:rsidDel="00CB3FDD" w:rsidRDefault="00E24265">
      <w:pPr>
        <w:pStyle w:val="a"/>
        <w:rPr>
          <w:del w:id="18001" w:author="阿毛" w:date="2021-05-21T17:55:00Z"/>
        </w:rPr>
      </w:pPr>
      <w:del w:id="18002" w:author="阿毛" w:date="2021-05-21T17:55:00Z">
        <w:r w:rsidRPr="00615D4B" w:rsidDel="00CB3FDD">
          <w:delText>UI</w:delText>
        </w:r>
        <w:r w:rsidRPr="00615D4B" w:rsidDel="00CB3FDD">
          <w:delText>畫面</w:delText>
        </w:r>
      </w:del>
    </w:p>
    <w:p w14:paraId="1EB117A1" w14:textId="43E004C2" w:rsidR="00E24265" w:rsidDel="00CB3FDD" w:rsidRDefault="00E24265" w:rsidP="00E24265">
      <w:pPr>
        <w:pStyle w:val="42"/>
        <w:spacing w:after="72"/>
        <w:ind w:left="1133"/>
        <w:rPr>
          <w:del w:id="18003" w:author="阿毛" w:date="2021-05-21T17:55:00Z"/>
          <w:rFonts w:hAnsi="標楷體"/>
        </w:rPr>
      </w:pPr>
      <w:del w:id="18004" w:author="阿毛" w:date="2021-05-21T17:55:00Z">
        <w:r w:rsidRPr="00743962" w:rsidDel="00CB3FDD">
          <w:rPr>
            <w:rFonts w:hAnsi="標楷體" w:hint="eastAsia"/>
          </w:rPr>
          <w:delText>輸入畫面：</w:delText>
        </w:r>
      </w:del>
    </w:p>
    <w:p w14:paraId="0AE45089" w14:textId="01C43EFA" w:rsidR="00E24265" w:rsidRPr="004D33E6" w:rsidDel="00CB3FDD" w:rsidRDefault="00E24265" w:rsidP="00E24265">
      <w:pPr>
        <w:pStyle w:val="42"/>
        <w:spacing w:after="72"/>
        <w:ind w:leftChars="0" w:left="0"/>
        <w:rPr>
          <w:del w:id="18005" w:author="阿毛" w:date="2021-05-21T17:55:00Z"/>
          <w:rFonts w:hAnsi="標楷體"/>
        </w:rPr>
      </w:pPr>
      <w:del w:id="18006" w:author="阿毛" w:date="2021-05-21T17:55:00Z">
        <w:r w:rsidRPr="004D33E6" w:rsidDel="00CB3FDD">
          <w:rPr>
            <w:rFonts w:hAnsi="標楷體"/>
            <w:noProof/>
          </w:rPr>
          <w:drawing>
            <wp:inline distT="0" distB="0" distL="0" distR="0" wp14:anchorId="78D11174" wp14:editId="07977712">
              <wp:extent cx="6661784" cy="22098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661784" cy="2209800"/>
                      </a:xfrm>
                      <a:prstGeom prst="rect">
                        <a:avLst/>
                      </a:prstGeom>
                    </pic:spPr>
                  </pic:pic>
                </a:graphicData>
              </a:graphic>
            </wp:inline>
          </w:drawing>
        </w:r>
      </w:del>
    </w:p>
    <w:p w14:paraId="73F25176" w14:textId="60B0A4AE" w:rsidR="00E24265" w:rsidDel="00CB3FDD" w:rsidRDefault="00E24265" w:rsidP="00E24265">
      <w:pPr>
        <w:pStyle w:val="1text"/>
        <w:rPr>
          <w:del w:id="18007" w:author="阿毛" w:date="2021-05-21T17:55:00Z"/>
          <w:rFonts w:ascii="Times New Roman" w:hAnsi="Times New Roman"/>
        </w:rPr>
      </w:pPr>
    </w:p>
    <w:p w14:paraId="322C16D3" w14:textId="263DF608" w:rsidR="00E24265" w:rsidRPr="003972CE" w:rsidDel="00CB3FDD" w:rsidRDefault="00E24265">
      <w:pPr>
        <w:pStyle w:val="a"/>
        <w:rPr>
          <w:del w:id="18008" w:author="阿毛" w:date="2021-05-21T17:55:00Z"/>
        </w:rPr>
      </w:pPr>
      <w:del w:id="18009"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15B89576" w14:textId="66E4FB55" w:rsidTr="005F76AD">
        <w:trPr>
          <w:trHeight w:val="388"/>
          <w:jc w:val="center"/>
          <w:del w:id="18010" w:author="阿毛" w:date="2021-05-21T17:55:00Z"/>
        </w:trPr>
        <w:tc>
          <w:tcPr>
            <w:tcW w:w="219" w:type="pct"/>
            <w:vMerge w:val="restart"/>
          </w:tcPr>
          <w:p w14:paraId="60747956" w14:textId="4EF1F0E0" w:rsidR="00E24265" w:rsidRPr="00615D4B" w:rsidDel="00CB3FDD" w:rsidRDefault="00E24265" w:rsidP="005F76AD">
            <w:pPr>
              <w:rPr>
                <w:del w:id="18011" w:author="阿毛" w:date="2021-05-21T17:55:00Z"/>
                <w:rFonts w:ascii="標楷體" w:eastAsia="標楷體" w:hAnsi="標楷體"/>
              </w:rPr>
            </w:pPr>
            <w:del w:id="18012" w:author="阿毛" w:date="2021-05-21T17:55:00Z">
              <w:r w:rsidRPr="00615D4B" w:rsidDel="00CB3FDD">
                <w:rPr>
                  <w:rFonts w:ascii="標楷體" w:eastAsia="標楷體" w:hAnsi="標楷體"/>
                </w:rPr>
                <w:delText>序號</w:delText>
              </w:r>
            </w:del>
          </w:p>
        </w:tc>
        <w:tc>
          <w:tcPr>
            <w:tcW w:w="756" w:type="pct"/>
            <w:vMerge w:val="restart"/>
          </w:tcPr>
          <w:p w14:paraId="6F5FCC87" w14:textId="0AE7C869" w:rsidR="00E24265" w:rsidRPr="00615D4B" w:rsidDel="00CB3FDD" w:rsidRDefault="00E24265" w:rsidP="005F76AD">
            <w:pPr>
              <w:rPr>
                <w:del w:id="18013" w:author="阿毛" w:date="2021-05-21T17:55:00Z"/>
                <w:rFonts w:ascii="標楷體" w:eastAsia="標楷體" w:hAnsi="標楷體"/>
              </w:rPr>
            </w:pPr>
            <w:del w:id="18014" w:author="阿毛" w:date="2021-05-21T17:55:00Z">
              <w:r w:rsidRPr="00615D4B" w:rsidDel="00CB3FDD">
                <w:rPr>
                  <w:rFonts w:ascii="標楷體" w:eastAsia="標楷體" w:hAnsi="標楷體"/>
                </w:rPr>
                <w:delText>欄位</w:delText>
              </w:r>
            </w:del>
          </w:p>
        </w:tc>
        <w:tc>
          <w:tcPr>
            <w:tcW w:w="2382" w:type="pct"/>
            <w:gridSpan w:val="5"/>
          </w:tcPr>
          <w:p w14:paraId="493653A6" w14:textId="16881E8E" w:rsidR="00E24265" w:rsidRPr="00615D4B" w:rsidDel="00CB3FDD" w:rsidRDefault="00E24265" w:rsidP="005F76AD">
            <w:pPr>
              <w:jc w:val="center"/>
              <w:rPr>
                <w:del w:id="18015" w:author="阿毛" w:date="2021-05-21T17:55:00Z"/>
                <w:rFonts w:ascii="標楷體" w:eastAsia="標楷體" w:hAnsi="標楷體"/>
              </w:rPr>
            </w:pPr>
            <w:del w:id="18016" w:author="阿毛" w:date="2021-05-21T17:55:00Z">
              <w:r w:rsidRPr="00615D4B" w:rsidDel="00CB3FDD">
                <w:rPr>
                  <w:rFonts w:ascii="標楷體" w:eastAsia="標楷體" w:hAnsi="標楷體"/>
                </w:rPr>
                <w:delText>說明</w:delText>
              </w:r>
            </w:del>
          </w:p>
        </w:tc>
        <w:tc>
          <w:tcPr>
            <w:tcW w:w="1643" w:type="pct"/>
            <w:vMerge w:val="restart"/>
          </w:tcPr>
          <w:p w14:paraId="4433E3D7" w14:textId="11C8FED5" w:rsidR="00E24265" w:rsidRPr="00615D4B" w:rsidDel="00CB3FDD" w:rsidRDefault="00E24265" w:rsidP="005F76AD">
            <w:pPr>
              <w:rPr>
                <w:del w:id="18017" w:author="阿毛" w:date="2021-05-21T17:55:00Z"/>
                <w:rFonts w:ascii="標楷體" w:eastAsia="標楷體" w:hAnsi="標楷體"/>
              </w:rPr>
            </w:pPr>
            <w:del w:id="18018" w:author="阿毛" w:date="2021-05-21T17:55:00Z">
              <w:r w:rsidRPr="00615D4B" w:rsidDel="00CB3FDD">
                <w:rPr>
                  <w:rFonts w:ascii="標楷體" w:eastAsia="標楷體" w:hAnsi="標楷體"/>
                </w:rPr>
                <w:delText>處理邏輯及注意事項</w:delText>
              </w:r>
            </w:del>
          </w:p>
        </w:tc>
      </w:tr>
      <w:tr w:rsidR="00E24265" w:rsidRPr="00615D4B" w:rsidDel="00CB3FDD" w14:paraId="01378925" w14:textId="02F5E3DF" w:rsidTr="005F76AD">
        <w:trPr>
          <w:trHeight w:val="244"/>
          <w:jc w:val="center"/>
          <w:del w:id="18019" w:author="阿毛" w:date="2021-05-21T17:55:00Z"/>
        </w:trPr>
        <w:tc>
          <w:tcPr>
            <w:tcW w:w="219" w:type="pct"/>
            <w:vMerge/>
          </w:tcPr>
          <w:p w14:paraId="654A87FD" w14:textId="798AD06E" w:rsidR="00E24265" w:rsidRPr="00615D4B" w:rsidDel="00CB3FDD" w:rsidRDefault="00E24265" w:rsidP="005F76AD">
            <w:pPr>
              <w:rPr>
                <w:del w:id="18020" w:author="阿毛" w:date="2021-05-21T17:55:00Z"/>
                <w:rFonts w:ascii="標楷體" w:eastAsia="標楷體" w:hAnsi="標楷體"/>
              </w:rPr>
            </w:pPr>
          </w:p>
        </w:tc>
        <w:tc>
          <w:tcPr>
            <w:tcW w:w="756" w:type="pct"/>
            <w:vMerge/>
          </w:tcPr>
          <w:p w14:paraId="774FD09F" w14:textId="5D6B0305" w:rsidR="00E24265" w:rsidRPr="00615D4B" w:rsidDel="00CB3FDD" w:rsidRDefault="00E24265" w:rsidP="005F76AD">
            <w:pPr>
              <w:rPr>
                <w:del w:id="18021" w:author="阿毛" w:date="2021-05-21T17:55:00Z"/>
                <w:rFonts w:ascii="標楷體" w:eastAsia="標楷體" w:hAnsi="標楷體"/>
              </w:rPr>
            </w:pPr>
          </w:p>
        </w:tc>
        <w:tc>
          <w:tcPr>
            <w:tcW w:w="624" w:type="pct"/>
          </w:tcPr>
          <w:p w14:paraId="4C034A30" w14:textId="0EA68510" w:rsidR="00E24265" w:rsidRPr="00615D4B" w:rsidDel="00CB3FDD" w:rsidRDefault="00E24265" w:rsidP="005F76AD">
            <w:pPr>
              <w:rPr>
                <w:del w:id="18022" w:author="阿毛" w:date="2021-05-21T17:55:00Z"/>
                <w:rFonts w:ascii="標楷體" w:eastAsia="標楷體" w:hAnsi="標楷體"/>
              </w:rPr>
            </w:pPr>
            <w:del w:id="18023" w:author="阿毛" w:date="2021-05-21T17:55:00Z">
              <w:r w:rsidRPr="00615D4B" w:rsidDel="00CB3FDD">
                <w:rPr>
                  <w:rFonts w:ascii="標楷體" w:eastAsia="標楷體" w:hAnsi="標楷體" w:hint="eastAsia"/>
                </w:rPr>
                <w:delText>資料型態長度</w:delText>
              </w:r>
            </w:del>
          </w:p>
        </w:tc>
        <w:tc>
          <w:tcPr>
            <w:tcW w:w="624" w:type="pct"/>
          </w:tcPr>
          <w:p w14:paraId="3541F8F7" w14:textId="5B83D02C" w:rsidR="00E24265" w:rsidRPr="00615D4B" w:rsidDel="00CB3FDD" w:rsidRDefault="00E24265" w:rsidP="005F76AD">
            <w:pPr>
              <w:rPr>
                <w:del w:id="18024" w:author="阿毛" w:date="2021-05-21T17:55:00Z"/>
                <w:rFonts w:ascii="標楷體" w:eastAsia="標楷體" w:hAnsi="標楷體"/>
              </w:rPr>
            </w:pPr>
            <w:del w:id="18025" w:author="阿毛" w:date="2021-05-21T17:55:00Z">
              <w:r w:rsidRPr="00615D4B" w:rsidDel="00CB3FDD">
                <w:rPr>
                  <w:rFonts w:ascii="標楷體" w:eastAsia="標楷體" w:hAnsi="標楷體"/>
                </w:rPr>
                <w:delText>預設值</w:delText>
              </w:r>
            </w:del>
          </w:p>
        </w:tc>
        <w:tc>
          <w:tcPr>
            <w:tcW w:w="537" w:type="pct"/>
          </w:tcPr>
          <w:p w14:paraId="3EF8FA4A" w14:textId="2F7E0869" w:rsidR="00E24265" w:rsidRPr="00615D4B" w:rsidDel="00CB3FDD" w:rsidRDefault="00E24265" w:rsidP="005F76AD">
            <w:pPr>
              <w:rPr>
                <w:del w:id="18026" w:author="阿毛" w:date="2021-05-21T17:55:00Z"/>
                <w:rFonts w:ascii="標楷體" w:eastAsia="標楷體" w:hAnsi="標楷體"/>
              </w:rPr>
            </w:pPr>
            <w:del w:id="18027" w:author="阿毛" w:date="2021-05-21T17:55:00Z">
              <w:r w:rsidRPr="00615D4B" w:rsidDel="00CB3FDD">
                <w:rPr>
                  <w:rFonts w:ascii="標楷體" w:eastAsia="標楷體" w:hAnsi="標楷體"/>
                </w:rPr>
                <w:delText>選單內容</w:delText>
              </w:r>
            </w:del>
          </w:p>
        </w:tc>
        <w:tc>
          <w:tcPr>
            <w:tcW w:w="299" w:type="pct"/>
          </w:tcPr>
          <w:p w14:paraId="70A6CB90" w14:textId="0005046E" w:rsidR="00E24265" w:rsidRPr="00615D4B" w:rsidDel="00CB3FDD" w:rsidRDefault="00E24265" w:rsidP="005F76AD">
            <w:pPr>
              <w:rPr>
                <w:del w:id="18028" w:author="阿毛" w:date="2021-05-21T17:55:00Z"/>
                <w:rFonts w:ascii="標楷體" w:eastAsia="標楷體" w:hAnsi="標楷體"/>
              </w:rPr>
            </w:pPr>
            <w:del w:id="18029" w:author="阿毛" w:date="2021-05-21T17:55:00Z">
              <w:r w:rsidRPr="00615D4B" w:rsidDel="00CB3FDD">
                <w:rPr>
                  <w:rFonts w:ascii="標楷體" w:eastAsia="標楷體" w:hAnsi="標楷體"/>
                </w:rPr>
                <w:delText>必填</w:delText>
              </w:r>
            </w:del>
          </w:p>
        </w:tc>
        <w:tc>
          <w:tcPr>
            <w:tcW w:w="299" w:type="pct"/>
          </w:tcPr>
          <w:p w14:paraId="49DC359E" w14:textId="7E6A87CA" w:rsidR="00E24265" w:rsidRPr="00615D4B" w:rsidDel="00CB3FDD" w:rsidRDefault="00E24265" w:rsidP="005F76AD">
            <w:pPr>
              <w:rPr>
                <w:del w:id="18030" w:author="阿毛" w:date="2021-05-21T17:55:00Z"/>
                <w:rFonts w:ascii="標楷體" w:eastAsia="標楷體" w:hAnsi="標楷體"/>
              </w:rPr>
            </w:pPr>
            <w:del w:id="18031" w:author="阿毛" w:date="2021-05-21T17:55:00Z">
              <w:r w:rsidRPr="00615D4B" w:rsidDel="00CB3FDD">
                <w:rPr>
                  <w:rFonts w:ascii="標楷體" w:eastAsia="標楷體" w:hAnsi="標楷體"/>
                </w:rPr>
                <w:delText>R/W</w:delText>
              </w:r>
            </w:del>
          </w:p>
        </w:tc>
        <w:tc>
          <w:tcPr>
            <w:tcW w:w="1643" w:type="pct"/>
            <w:vMerge/>
          </w:tcPr>
          <w:p w14:paraId="2001D43A" w14:textId="57E83995" w:rsidR="00E24265" w:rsidRPr="00615D4B" w:rsidDel="00CB3FDD" w:rsidRDefault="00E24265" w:rsidP="005F76AD">
            <w:pPr>
              <w:rPr>
                <w:del w:id="18032" w:author="阿毛" w:date="2021-05-21T17:55:00Z"/>
                <w:rFonts w:ascii="標楷體" w:eastAsia="標楷體" w:hAnsi="標楷體"/>
              </w:rPr>
            </w:pPr>
          </w:p>
        </w:tc>
      </w:tr>
      <w:tr w:rsidR="00E24265" w:rsidRPr="00615D4B" w:rsidDel="00CB3FDD" w14:paraId="232977B1" w14:textId="78D9D08C" w:rsidTr="005F76AD">
        <w:trPr>
          <w:trHeight w:val="291"/>
          <w:jc w:val="center"/>
          <w:del w:id="18033" w:author="阿毛" w:date="2021-05-21T17:55:00Z"/>
        </w:trPr>
        <w:tc>
          <w:tcPr>
            <w:tcW w:w="219" w:type="pct"/>
          </w:tcPr>
          <w:p w14:paraId="4A94FC46" w14:textId="2E339437" w:rsidR="00E24265" w:rsidRPr="005E579A" w:rsidDel="00CB3FDD" w:rsidRDefault="00E24265" w:rsidP="005F76AD">
            <w:pPr>
              <w:pStyle w:val="af9"/>
              <w:numPr>
                <w:ilvl w:val="0"/>
                <w:numId w:val="64"/>
              </w:numPr>
              <w:ind w:leftChars="0"/>
              <w:rPr>
                <w:del w:id="18034" w:author="阿毛" w:date="2021-05-21T17:55:00Z"/>
                <w:rFonts w:ascii="標楷體" w:eastAsia="標楷體" w:hAnsi="標楷體"/>
              </w:rPr>
            </w:pPr>
          </w:p>
        </w:tc>
        <w:tc>
          <w:tcPr>
            <w:tcW w:w="756" w:type="pct"/>
          </w:tcPr>
          <w:p w14:paraId="509EED3C" w14:textId="584843E1" w:rsidR="00E24265" w:rsidRPr="00615D4B" w:rsidDel="00CB3FDD" w:rsidRDefault="00E24265" w:rsidP="005F76AD">
            <w:pPr>
              <w:rPr>
                <w:del w:id="18035" w:author="阿毛" w:date="2021-05-21T17:55:00Z"/>
                <w:rFonts w:ascii="標楷體" w:eastAsia="標楷體" w:hAnsi="標楷體"/>
              </w:rPr>
            </w:pPr>
            <w:del w:id="18036" w:author="阿毛" w:date="2021-05-21T17:55:00Z">
              <w:r w:rsidRPr="004431A8" w:rsidDel="00CB3FDD">
                <w:rPr>
                  <w:rFonts w:ascii="標楷體" w:eastAsia="標楷體" w:hAnsi="標楷體" w:hint="eastAsia"/>
                </w:rPr>
                <w:delText>交易代碼</w:delText>
              </w:r>
            </w:del>
          </w:p>
        </w:tc>
        <w:tc>
          <w:tcPr>
            <w:tcW w:w="624" w:type="pct"/>
          </w:tcPr>
          <w:p w14:paraId="7BFFFA00" w14:textId="6760F3E4" w:rsidR="00E24265" w:rsidRPr="00615D4B" w:rsidDel="00CB3FDD" w:rsidRDefault="00E24265" w:rsidP="005F76AD">
            <w:pPr>
              <w:rPr>
                <w:del w:id="18037" w:author="阿毛" w:date="2021-05-21T17:55:00Z"/>
                <w:rFonts w:ascii="標楷體" w:eastAsia="標楷體" w:hAnsi="標楷體"/>
              </w:rPr>
            </w:pPr>
          </w:p>
        </w:tc>
        <w:tc>
          <w:tcPr>
            <w:tcW w:w="624" w:type="pct"/>
          </w:tcPr>
          <w:p w14:paraId="2626BEB9" w14:textId="0D7953EA" w:rsidR="00E24265" w:rsidRPr="00615D4B" w:rsidDel="00CB3FDD" w:rsidRDefault="00E24265" w:rsidP="005F76AD">
            <w:pPr>
              <w:rPr>
                <w:del w:id="18038" w:author="阿毛" w:date="2021-05-21T17:55:00Z"/>
                <w:rFonts w:ascii="標楷體" w:eastAsia="標楷體" w:hAnsi="標楷體"/>
              </w:rPr>
            </w:pPr>
          </w:p>
        </w:tc>
        <w:tc>
          <w:tcPr>
            <w:tcW w:w="537" w:type="pct"/>
          </w:tcPr>
          <w:p w14:paraId="376F8843" w14:textId="24C4B51C" w:rsidR="00E24265" w:rsidRPr="00615D4B" w:rsidDel="00CB3FDD" w:rsidRDefault="00E24265" w:rsidP="005F76AD">
            <w:pPr>
              <w:rPr>
                <w:del w:id="18039" w:author="阿毛" w:date="2021-05-21T17:55:00Z"/>
                <w:rFonts w:ascii="標楷體" w:eastAsia="標楷體" w:hAnsi="標楷體"/>
              </w:rPr>
            </w:pPr>
            <w:del w:id="18040" w:author="阿毛" w:date="2021-05-21T17:55:00Z">
              <w:r w:rsidDel="00CB3FDD">
                <w:rPr>
                  <w:rFonts w:ascii="標楷體" w:eastAsia="標楷體" w:hAnsi="標楷體" w:hint="eastAsia"/>
                </w:rPr>
                <w:delText>下拉式選單</w:delText>
              </w:r>
            </w:del>
          </w:p>
        </w:tc>
        <w:tc>
          <w:tcPr>
            <w:tcW w:w="299" w:type="pct"/>
          </w:tcPr>
          <w:p w14:paraId="4CCB5000" w14:textId="2964C440" w:rsidR="00E24265" w:rsidRPr="00615D4B" w:rsidDel="00CB3FDD" w:rsidRDefault="00E24265" w:rsidP="005F76AD">
            <w:pPr>
              <w:rPr>
                <w:del w:id="18041" w:author="阿毛" w:date="2021-05-21T17:55:00Z"/>
                <w:rFonts w:ascii="標楷體" w:eastAsia="標楷體" w:hAnsi="標楷體"/>
              </w:rPr>
            </w:pPr>
          </w:p>
        </w:tc>
        <w:tc>
          <w:tcPr>
            <w:tcW w:w="299" w:type="pct"/>
          </w:tcPr>
          <w:p w14:paraId="2EC8EBCA" w14:textId="19C983E6" w:rsidR="00E24265" w:rsidRPr="00615D4B" w:rsidDel="00CB3FDD" w:rsidRDefault="00E24265" w:rsidP="005F76AD">
            <w:pPr>
              <w:rPr>
                <w:del w:id="18042" w:author="阿毛" w:date="2021-05-21T17:55:00Z"/>
                <w:rFonts w:ascii="標楷體" w:eastAsia="標楷體" w:hAnsi="標楷體"/>
              </w:rPr>
            </w:pPr>
          </w:p>
        </w:tc>
        <w:tc>
          <w:tcPr>
            <w:tcW w:w="1643" w:type="pct"/>
          </w:tcPr>
          <w:p w14:paraId="6D0A6B6A" w14:textId="50FDA339" w:rsidR="00E24265" w:rsidDel="00CB3FDD" w:rsidRDefault="00E24265" w:rsidP="005F76AD">
            <w:pPr>
              <w:rPr>
                <w:del w:id="18043" w:author="阿毛" w:date="2021-05-21T17:55:00Z"/>
                <w:rFonts w:ascii="標楷體" w:eastAsia="標楷體" w:hAnsi="標楷體"/>
              </w:rPr>
            </w:pPr>
            <w:del w:id="18044" w:author="阿毛" w:date="2021-05-21T17:55:00Z">
              <w:r w:rsidRPr="00187C77" w:rsidDel="00CB3FDD">
                <w:rPr>
                  <w:rFonts w:ascii="標楷體" w:eastAsia="標楷體" w:hAnsi="標楷體" w:hint="eastAsia"/>
                </w:rPr>
                <w:delText>1:新增</w:delText>
              </w:r>
            </w:del>
          </w:p>
          <w:p w14:paraId="43C7A2D7" w14:textId="22B15312" w:rsidR="00E24265" w:rsidDel="00CB3FDD" w:rsidRDefault="00E24265" w:rsidP="005F76AD">
            <w:pPr>
              <w:rPr>
                <w:del w:id="18045" w:author="阿毛" w:date="2021-05-21T17:55:00Z"/>
                <w:rFonts w:ascii="標楷體" w:eastAsia="標楷體" w:hAnsi="標楷體"/>
              </w:rPr>
            </w:pPr>
            <w:del w:id="18046" w:author="阿毛" w:date="2021-05-21T17:55:00Z">
              <w:r w:rsidRPr="00187C77" w:rsidDel="00CB3FDD">
                <w:rPr>
                  <w:rFonts w:ascii="標楷體" w:eastAsia="標楷體" w:hAnsi="標楷體" w:hint="eastAsia"/>
                </w:rPr>
                <w:delText>2:異動</w:delText>
              </w:r>
            </w:del>
          </w:p>
          <w:p w14:paraId="5CBEEA25" w14:textId="7A7BC24C" w:rsidR="00E24265" w:rsidRPr="00615D4B" w:rsidDel="00CB3FDD" w:rsidRDefault="00E24265" w:rsidP="005F76AD">
            <w:pPr>
              <w:rPr>
                <w:del w:id="18047" w:author="阿毛" w:date="2021-05-21T17:55:00Z"/>
                <w:rFonts w:ascii="標楷體" w:eastAsia="標楷體" w:hAnsi="標楷體"/>
              </w:rPr>
            </w:pPr>
            <w:del w:id="18048" w:author="阿毛" w:date="2021-05-21T17:55:00Z">
              <w:r w:rsidRPr="00187C77" w:rsidDel="00CB3FDD">
                <w:rPr>
                  <w:rFonts w:ascii="標楷體" w:eastAsia="標楷體" w:hAnsi="標楷體" w:hint="eastAsia"/>
                </w:rPr>
                <w:delText>4:刪除</w:delText>
              </w:r>
            </w:del>
          </w:p>
        </w:tc>
      </w:tr>
      <w:tr w:rsidR="00E24265" w:rsidRPr="00615D4B" w:rsidDel="00CB3FDD" w14:paraId="0D14BF27" w14:textId="62DAF839" w:rsidTr="005F76AD">
        <w:trPr>
          <w:trHeight w:val="291"/>
          <w:jc w:val="center"/>
          <w:del w:id="18049" w:author="阿毛" w:date="2021-05-21T17:55:00Z"/>
        </w:trPr>
        <w:tc>
          <w:tcPr>
            <w:tcW w:w="219" w:type="pct"/>
          </w:tcPr>
          <w:p w14:paraId="08E18A82" w14:textId="57227D46" w:rsidR="00E24265" w:rsidRPr="005E579A" w:rsidDel="00CB3FDD" w:rsidRDefault="00E24265" w:rsidP="005F76AD">
            <w:pPr>
              <w:pStyle w:val="af9"/>
              <w:numPr>
                <w:ilvl w:val="0"/>
                <w:numId w:val="64"/>
              </w:numPr>
              <w:ind w:leftChars="0"/>
              <w:rPr>
                <w:del w:id="18050" w:author="阿毛" w:date="2021-05-21T17:55:00Z"/>
                <w:rFonts w:ascii="標楷體" w:eastAsia="標楷體" w:hAnsi="標楷體"/>
              </w:rPr>
            </w:pPr>
          </w:p>
        </w:tc>
        <w:tc>
          <w:tcPr>
            <w:tcW w:w="756" w:type="pct"/>
          </w:tcPr>
          <w:p w14:paraId="4F8B6276" w14:textId="741B377E" w:rsidR="00E24265" w:rsidRPr="00615D4B" w:rsidDel="00CB3FDD" w:rsidRDefault="00E24265" w:rsidP="005F76AD">
            <w:pPr>
              <w:rPr>
                <w:del w:id="18051" w:author="阿毛" w:date="2021-05-21T17:55:00Z"/>
                <w:rFonts w:ascii="標楷體" w:eastAsia="標楷體" w:hAnsi="標楷體"/>
              </w:rPr>
            </w:pPr>
            <w:del w:id="18052" w:author="阿毛" w:date="2021-05-21T17:55:00Z">
              <w:r w:rsidRPr="004431A8" w:rsidDel="00CB3FDD">
                <w:rPr>
                  <w:rFonts w:ascii="標楷體" w:eastAsia="標楷體" w:hAnsi="標楷體" w:hint="eastAsia"/>
                </w:rPr>
                <w:delText>債務人IDN</w:delText>
              </w:r>
            </w:del>
          </w:p>
        </w:tc>
        <w:tc>
          <w:tcPr>
            <w:tcW w:w="624" w:type="pct"/>
          </w:tcPr>
          <w:p w14:paraId="314D1C6A" w14:textId="532CCB11" w:rsidR="00E24265" w:rsidRPr="00615D4B" w:rsidDel="00CB3FDD" w:rsidRDefault="00E24265" w:rsidP="005F76AD">
            <w:pPr>
              <w:rPr>
                <w:del w:id="18053" w:author="阿毛" w:date="2021-05-21T17:55:00Z"/>
                <w:rFonts w:ascii="標楷體" w:eastAsia="標楷體" w:hAnsi="標楷體"/>
              </w:rPr>
            </w:pPr>
          </w:p>
        </w:tc>
        <w:tc>
          <w:tcPr>
            <w:tcW w:w="624" w:type="pct"/>
          </w:tcPr>
          <w:p w14:paraId="7647D649" w14:textId="78773366" w:rsidR="00E24265" w:rsidRPr="00615D4B" w:rsidDel="00CB3FDD" w:rsidRDefault="00E24265" w:rsidP="005F76AD">
            <w:pPr>
              <w:rPr>
                <w:del w:id="18054" w:author="阿毛" w:date="2021-05-21T17:55:00Z"/>
                <w:rFonts w:ascii="標楷體" w:eastAsia="標楷體" w:hAnsi="標楷體"/>
              </w:rPr>
            </w:pPr>
          </w:p>
        </w:tc>
        <w:tc>
          <w:tcPr>
            <w:tcW w:w="537" w:type="pct"/>
          </w:tcPr>
          <w:p w14:paraId="3CF4AF2C" w14:textId="0FFBC34C" w:rsidR="00E24265" w:rsidRPr="00615D4B" w:rsidDel="00CB3FDD" w:rsidRDefault="00E24265" w:rsidP="005F76AD">
            <w:pPr>
              <w:rPr>
                <w:del w:id="18055" w:author="阿毛" w:date="2021-05-21T17:55:00Z"/>
                <w:rFonts w:ascii="標楷體" w:eastAsia="標楷體" w:hAnsi="標楷體"/>
              </w:rPr>
            </w:pPr>
          </w:p>
        </w:tc>
        <w:tc>
          <w:tcPr>
            <w:tcW w:w="299" w:type="pct"/>
          </w:tcPr>
          <w:p w14:paraId="11F1002E" w14:textId="487FFC2C" w:rsidR="00E24265" w:rsidRPr="00615D4B" w:rsidDel="00CB3FDD" w:rsidRDefault="00E24265" w:rsidP="005F76AD">
            <w:pPr>
              <w:rPr>
                <w:del w:id="18056" w:author="阿毛" w:date="2021-05-21T17:55:00Z"/>
                <w:rFonts w:ascii="標楷體" w:eastAsia="標楷體" w:hAnsi="標楷體"/>
              </w:rPr>
            </w:pPr>
          </w:p>
        </w:tc>
        <w:tc>
          <w:tcPr>
            <w:tcW w:w="299" w:type="pct"/>
          </w:tcPr>
          <w:p w14:paraId="65A0AC57" w14:textId="70F9FB59" w:rsidR="00E24265" w:rsidRPr="00615D4B" w:rsidDel="00CB3FDD" w:rsidRDefault="00E24265" w:rsidP="005F76AD">
            <w:pPr>
              <w:rPr>
                <w:del w:id="18057" w:author="阿毛" w:date="2021-05-21T17:55:00Z"/>
                <w:rFonts w:ascii="標楷體" w:eastAsia="標楷體" w:hAnsi="標楷體"/>
              </w:rPr>
            </w:pPr>
          </w:p>
        </w:tc>
        <w:tc>
          <w:tcPr>
            <w:tcW w:w="1643" w:type="pct"/>
          </w:tcPr>
          <w:p w14:paraId="60007852" w14:textId="412C7D98" w:rsidR="00E24265" w:rsidRPr="00615D4B" w:rsidDel="00CB3FDD" w:rsidRDefault="00E24265" w:rsidP="005F76AD">
            <w:pPr>
              <w:rPr>
                <w:del w:id="18058" w:author="阿毛" w:date="2021-05-21T17:55:00Z"/>
                <w:rFonts w:ascii="標楷體" w:eastAsia="標楷體" w:hAnsi="標楷體"/>
              </w:rPr>
            </w:pPr>
          </w:p>
        </w:tc>
      </w:tr>
      <w:tr w:rsidR="00E24265" w:rsidRPr="00615D4B" w:rsidDel="00CB3FDD" w14:paraId="17AB14A3" w14:textId="169D1794" w:rsidTr="005F76AD">
        <w:trPr>
          <w:trHeight w:val="291"/>
          <w:jc w:val="center"/>
          <w:del w:id="18059" w:author="阿毛" w:date="2021-05-21T17:55:00Z"/>
        </w:trPr>
        <w:tc>
          <w:tcPr>
            <w:tcW w:w="219" w:type="pct"/>
          </w:tcPr>
          <w:p w14:paraId="6FF5FB14" w14:textId="057191E8" w:rsidR="00E24265" w:rsidRPr="005E579A" w:rsidDel="00CB3FDD" w:rsidRDefault="00E24265" w:rsidP="005F76AD">
            <w:pPr>
              <w:pStyle w:val="af9"/>
              <w:numPr>
                <w:ilvl w:val="0"/>
                <w:numId w:val="64"/>
              </w:numPr>
              <w:ind w:leftChars="0"/>
              <w:rPr>
                <w:del w:id="18060" w:author="阿毛" w:date="2021-05-21T17:55:00Z"/>
                <w:rFonts w:ascii="標楷體" w:eastAsia="標楷體" w:hAnsi="標楷體"/>
              </w:rPr>
            </w:pPr>
          </w:p>
        </w:tc>
        <w:tc>
          <w:tcPr>
            <w:tcW w:w="756" w:type="pct"/>
          </w:tcPr>
          <w:p w14:paraId="4AAE2C25" w14:textId="51BA95A2" w:rsidR="00E24265" w:rsidRPr="00615D4B" w:rsidDel="00CB3FDD" w:rsidRDefault="00E24265" w:rsidP="005F76AD">
            <w:pPr>
              <w:rPr>
                <w:del w:id="18061" w:author="阿毛" w:date="2021-05-21T17:55:00Z"/>
                <w:rFonts w:ascii="標楷體" w:eastAsia="標楷體" w:hAnsi="標楷體"/>
              </w:rPr>
            </w:pPr>
            <w:del w:id="18062" w:author="阿毛" w:date="2021-05-21T17:55:00Z">
              <w:r w:rsidRPr="004431A8" w:rsidDel="00CB3FDD">
                <w:rPr>
                  <w:rFonts w:ascii="標楷體" w:eastAsia="標楷體" w:hAnsi="標楷體" w:hint="eastAsia"/>
                </w:rPr>
                <w:delText>報送單位代號</w:delText>
              </w:r>
            </w:del>
          </w:p>
        </w:tc>
        <w:tc>
          <w:tcPr>
            <w:tcW w:w="624" w:type="pct"/>
          </w:tcPr>
          <w:p w14:paraId="16E06747" w14:textId="7E0B5445" w:rsidR="00E24265" w:rsidRPr="00615D4B" w:rsidDel="00CB3FDD" w:rsidRDefault="00E24265" w:rsidP="005F76AD">
            <w:pPr>
              <w:rPr>
                <w:del w:id="18063" w:author="阿毛" w:date="2021-05-21T17:55:00Z"/>
                <w:rFonts w:ascii="標楷體" w:eastAsia="標楷體" w:hAnsi="標楷體"/>
              </w:rPr>
            </w:pPr>
          </w:p>
        </w:tc>
        <w:tc>
          <w:tcPr>
            <w:tcW w:w="624" w:type="pct"/>
          </w:tcPr>
          <w:p w14:paraId="39E6CE7C" w14:textId="13ACD4E7" w:rsidR="00E24265" w:rsidRPr="00615D4B" w:rsidDel="00CB3FDD" w:rsidRDefault="00E24265" w:rsidP="005F76AD">
            <w:pPr>
              <w:rPr>
                <w:del w:id="18064" w:author="阿毛" w:date="2021-05-21T17:55:00Z"/>
                <w:rFonts w:ascii="標楷體" w:eastAsia="標楷體" w:hAnsi="標楷體"/>
              </w:rPr>
            </w:pPr>
          </w:p>
        </w:tc>
        <w:tc>
          <w:tcPr>
            <w:tcW w:w="537" w:type="pct"/>
          </w:tcPr>
          <w:p w14:paraId="668C2DA8" w14:textId="687062E1" w:rsidR="00E24265" w:rsidRPr="00615D4B" w:rsidDel="00CB3FDD" w:rsidRDefault="00E24265" w:rsidP="005F76AD">
            <w:pPr>
              <w:rPr>
                <w:del w:id="18065" w:author="阿毛" w:date="2021-05-21T17:55:00Z"/>
                <w:rFonts w:ascii="標楷體" w:eastAsia="標楷體" w:hAnsi="標楷體"/>
              </w:rPr>
            </w:pPr>
          </w:p>
        </w:tc>
        <w:tc>
          <w:tcPr>
            <w:tcW w:w="299" w:type="pct"/>
          </w:tcPr>
          <w:p w14:paraId="2AC0723B" w14:textId="3A8E3E16" w:rsidR="00E24265" w:rsidRPr="00615D4B" w:rsidDel="00CB3FDD" w:rsidRDefault="00E24265" w:rsidP="005F76AD">
            <w:pPr>
              <w:rPr>
                <w:del w:id="18066" w:author="阿毛" w:date="2021-05-21T17:55:00Z"/>
                <w:rFonts w:ascii="標楷體" w:eastAsia="標楷體" w:hAnsi="標楷體"/>
              </w:rPr>
            </w:pPr>
          </w:p>
        </w:tc>
        <w:tc>
          <w:tcPr>
            <w:tcW w:w="299" w:type="pct"/>
          </w:tcPr>
          <w:p w14:paraId="33EB0000" w14:textId="7DF09E7E" w:rsidR="00E24265" w:rsidRPr="00615D4B" w:rsidDel="00CB3FDD" w:rsidRDefault="00E24265" w:rsidP="005F76AD">
            <w:pPr>
              <w:rPr>
                <w:del w:id="18067" w:author="阿毛" w:date="2021-05-21T17:55:00Z"/>
                <w:rFonts w:ascii="標楷體" w:eastAsia="標楷體" w:hAnsi="標楷體"/>
              </w:rPr>
            </w:pPr>
          </w:p>
        </w:tc>
        <w:tc>
          <w:tcPr>
            <w:tcW w:w="1643" w:type="pct"/>
          </w:tcPr>
          <w:p w14:paraId="596BCD2D" w14:textId="12FD3313" w:rsidR="00E24265" w:rsidRPr="00615D4B" w:rsidDel="00CB3FDD" w:rsidRDefault="00E24265" w:rsidP="005F76AD">
            <w:pPr>
              <w:rPr>
                <w:del w:id="18068" w:author="阿毛" w:date="2021-05-21T17:55:00Z"/>
                <w:rFonts w:ascii="標楷體" w:eastAsia="標楷體" w:hAnsi="標楷體"/>
              </w:rPr>
            </w:pPr>
          </w:p>
        </w:tc>
      </w:tr>
      <w:tr w:rsidR="00E24265" w:rsidRPr="00615D4B" w:rsidDel="00CB3FDD" w14:paraId="1809CE5B" w14:textId="358A77B4" w:rsidTr="005F76AD">
        <w:trPr>
          <w:trHeight w:val="291"/>
          <w:jc w:val="center"/>
          <w:del w:id="18069" w:author="阿毛" w:date="2021-05-21T17:55:00Z"/>
        </w:trPr>
        <w:tc>
          <w:tcPr>
            <w:tcW w:w="219" w:type="pct"/>
          </w:tcPr>
          <w:p w14:paraId="19436A2A" w14:textId="239E3AAC" w:rsidR="00E24265" w:rsidRPr="005E579A" w:rsidDel="00CB3FDD" w:rsidRDefault="00E24265" w:rsidP="005F76AD">
            <w:pPr>
              <w:pStyle w:val="af9"/>
              <w:numPr>
                <w:ilvl w:val="0"/>
                <w:numId w:val="64"/>
              </w:numPr>
              <w:ind w:leftChars="0"/>
              <w:rPr>
                <w:del w:id="18070" w:author="阿毛" w:date="2021-05-21T17:55:00Z"/>
                <w:rFonts w:ascii="標楷體" w:eastAsia="標楷體" w:hAnsi="標楷體"/>
              </w:rPr>
            </w:pPr>
          </w:p>
        </w:tc>
        <w:tc>
          <w:tcPr>
            <w:tcW w:w="756" w:type="pct"/>
          </w:tcPr>
          <w:p w14:paraId="4A4C8288" w14:textId="3C06EFDA" w:rsidR="00E24265" w:rsidRPr="00615D4B" w:rsidDel="00CB3FDD" w:rsidRDefault="00E24265" w:rsidP="005F76AD">
            <w:pPr>
              <w:rPr>
                <w:del w:id="18071" w:author="阿毛" w:date="2021-05-21T17:55:00Z"/>
                <w:rFonts w:ascii="標楷體" w:eastAsia="標楷體" w:hAnsi="標楷體"/>
              </w:rPr>
            </w:pPr>
            <w:del w:id="18072" w:author="阿毛" w:date="2021-05-21T17:55:00Z">
              <w:r w:rsidRPr="004431A8" w:rsidDel="00CB3FDD">
                <w:rPr>
                  <w:rFonts w:ascii="標楷體" w:eastAsia="標楷體" w:hAnsi="標楷體" w:hint="eastAsia"/>
                </w:rPr>
                <w:delText>調解申請日</w:delText>
              </w:r>
            </w:del>
          </w:p>
        </w:tc>
        <w:tc>
          <w:tcPr>
            <w:tcW w:w="624" w:type="pct"/>
          </w:tcPr>
          <w:p w14:paraId="74387ADD" w14:textId="712C448D" w:rsidR="00E24265" w:rsidRPr="00615D4B" w:rsidDel="00CB3FDD" w:rsidRDefault="00E24265" w:rsidP="005F76AD">
            <w:pPr>
              <w:rPr>
                <w:del w:id="18073" w:author="阿毛" w:date="2021-05-21T17:55:00Z"/>
                <w:rFonts w:ascii="標楷體" w:eastAsia="標楷體" w:hAnsi="標楷體"/>
              </w:rPr>
            </w:pPr>
          </w:p>
        </w:tc>
        <w:tc>
          <w:tcPr>
            <w:tcW w:w="624" w:type="pct"/>
          </w:tcPr>
          <w:p w14:paraId="35CE59DC" w14:textId="4A4EC491" w:rsidR="00E24265" w:rsidRPr="00615D4B" w:rsidDel="00CB3FDD" w:rsidRDefault="00E24265" w:rsidP="005F76AD">
            <w:pPr>
              <w:rPr>
                <w:del w:id="18074" w:author="阿毛" w:date="2021-05-21T17:55:00Z"/>
                <w:rFonts w:ascii="標楷體" w:eastAsia="標楷體" w:hAnsi="標楷體"/>
              </w:rPr>
            </w:pPr>
          </w:p>
        </w:tc>
        <w:tc>
          <w:tcPr>
            <w:tcW w:w="537" w:type="pct"/>
          </w:tcPr>
          <w:p w14:paraId="485A2437" w14:textId="4AD7C584" w:rsidR="00E24265" w:rsidRPr="00615D4B" w:rsidDel="00CB3FDD" w:rsidRDefault="00E24265" w:rsidP="005F76AD">
            <w:pPr>
              <w:rPr>
                <w:del w:id="18075" w:author="阿毛" w:date="2021-05-21T17:55:00Z"/>
                <w:rFonts w:ascii="標楷體" w:eastAsia="標楷體" w:hAnsi="標楷體"/>
              </w:rPr>
            </w:pPr>
          </w:p>
        </w:tc>
        <w:tc>
          <w:tcPr>
            <w:tcW w:w="299" w:type="pct"/>
          </w:tcPr>
          <w:p w14:paraId="452C1CE9" w14:textId="52C146CC" w:rsidR="00E24265" w:rsidRPr="00615D4B" w:rsidDel="00CB3FDD" w:rsidRDefault="00E24265" w:rsidP="005F76AD">
            <w:pPr>
              <w:rPr>
                <w:del w:id="18076" w:author="阿毛" w:date="2021-05-21T17:55:00Z"/>
                <w:rFonts w:ascii="標楷體" w:eastAsia="標楷體" w:hAnsi="標楷體"/>
              </w:rPr>
            </w:pPr>
          </w:p>
        </w:tc>
        <w:tc>
          <w:tcPr>
            <w:tcW w:w="299" w:type="pct"/>
          </w:tcPr>
          <w:p w14:paraId="485DE2B2" w14:textId="5BC5E4E3" w:rsidR="00E24265" w:rsidRPr="00615D4B" w:rsidDel="00CB3FDD" w:rsidRDefault="00E24265" w:rsidP="005F76AD">
            <w:pPr>
              <w:rPr>
                <w:del w:id="18077" w:author="阿毛" w:date="2021-05-21T17:55:00Z"/>
                <w:rFonts w:ascii="標楷體" w:eastAsia="標楷體" w:hAnsi="標楷體"/>
              </w:rPr>
            </w:pPr>
          </w:p>
        </w:tc>
        <w:tc>
          <w:tcPr>
            <w:tcW w:w="1643" w:type="pct"/>
          </w:tcPr>
          <w:p w14:paraId="54CEAE84" w14:textId="51EABE11" w:rsidR="00E24265" w:rsidRPr="00615D4B" w:rsidDel="00CB3FDD" w:rsidRDefault="00E24265" w:rsidP="005F76AD">
            <w:pPr>
              <w:rPr>
                <w:del w:id="18078" w:author="阿毛" w:date="2021-05-21T17:55:00Z"/>
                <w:rFonts w:ascii="標楷體" w:eastAsia="標楷體" w:hAnsi="標楷體"/>
              </w:rPr>
            </w:pPr>
          </w:p>
        </w:tc>
      </w:tr>
      <w:tr w:rsidR="00E24265" w:rsidRPr="00615D4B" w:rsidDel="00CB3FDD" w14:paraId="5C1E00C9" w14:textId="25DD502D" w:rsidTr="005F76AD">
        <w:trPr>
          <w:trHeight w:val="291"/>
          <w:jc w:val="center"/>
          <w:del w:id="18079" w:author="阿毛" w:date="2021-05-21T17:55:00Z"/>
        </w:trPr>
        <w:tc>
          <w:tcPr>
            <w:tcW w:w="219" w:type="pct"/>
          </w:tcPr>
          <w:p w14:paraId="4B3E28B6" w14:textId="1C1F12F4" w:rsidR="00E24265" w:rsidRPr="005E579A" w:rsidDel="00CB3FDD" w:rsidRDefault="00E24265" w:rsidP="005F76AD">
            <w:pPr>
              <w:pStyle w:val="af9"/>
              <w:numPr>
                <w:ilvl w:val="0"/>
                <w:numId w:val="64"/>
              </w:numPr>
              <w:ind w:leftChars="0"/>
              <w:rPr>
                <w:del w:id="18080" w:author="阿毛" w:date="2021-05-21T17:55:00Z"/>
                <w:rFonts w:ascii="標楷體" w:eastAsia="標楷體" w:hAnsi="標楷體"/>
              </w:rPr>
            </w:pPr>
          </w:p>
        </w:tc>
        <w:tc>
          <w:tcPr>
            <w:tcW w:w="756" w:type="pct"/>
          </w:tcPr>
          <w:p w14:paraId="2AACBC0A" w14:textId="4011574F" w:rsidR="00E24265" w:rsidRPr="00615D4B" w:rsidDel="00CB3FDD" w:rsidRDefault="00E24265" w:rsidP="005F76AD">
            <w:pPr>
              <w:rPr>
                <w:del w:id="18081" w:author="阿毛" w:date="2021-05-21T17:55:00Z"/>
                <w:rFonts w:ascii="標楷體" w:eastAsia="標楷體" w:hAnsi="標楷體"/>
              </w:rPr>
            </w:pPr>
            <w:del w:id="18082" w:author="阿毛" w:date="2021-05-21T17:55:00Z">
              <w:r w:rsidRPr="004431A8" w:rsidDel="00CB3FDD">
                <w:rPr>
                  <w:rFonts w:ascii="標楷體" w:eastAsia="標楷體" w:hAnsi="標楷體" w:hint="eastAsia"/>
                </w:rPr>
                <w:delText>受理調解機構代號</w:delText>
              </w:r>
            </w:del>
          </w:p>
        </w:tc>
        <w:tc>
          <w:tcPr>
            <w:tcW w:w="624" w:type="pct"/>
          </w:tcPr>
          <w:p w14:paraId="3FB69104" w14:textId="744F5786" w:rsidR="00E24265" w:rsidRPr="00615D4B" w:rsidDel="00CB3FDD" w:rsidRDefault="00E24265" w:rsidP="005F76AD">
            <w:pPr>
              <w:rPr>
                <w:del w:id="18083" w:author="阿毛" w:date="2021-05-21T17:55:00Z"/>
                <w:rFonts w:ascii="標楷體" w:eastAsia="標楷體" w:hAnsi="標楷體"/>
              </w:rPr>
            </w:pPr>
          </w:p>
        </w:tc>
        <w:tc>
          <w:tcPr>
            <w:tcW w:w="624" w:type="pct"/>
          </w:tcPr>
          <w:p w14:paraId="59E627EF" w14:textId="22DDAA1D" w:rsidR="00E24265" w:rsidRPr="00615D4B" w:rsidDel="00CB3FDD" w:rsidRDefault="00E24265" w:rsidP="005F76AD">
            <w:pPr>
              <w:rPr>
                <w:del w:id="18084" w:author="阿毛" w:date="2021-05-21T17:55:00Z"/>
                <w:rFonts w:ascii="標楷體" w:eastAsia="標楷體" w:hAnsi="標楷體"/>
              </w:rPr>
            </w:pPr>
          </w:p>
        </w:tc>
        <w:tc>
          <w:tcPr>
            <w:tcW w:w="537" w:type="pct"/>
          </w:tcPr>
          <w:p w14:paraId="6D96E1B9" w14:textId="2CD3ECE2" w:rsidR="00E24265" w:rsidRPr="00615D4B" w:rsidDel="00CB3FDD" w:rsidRDefault="00E24265" w:rsidP="005F76AD">
            <w:pPr>
              <w:rPr>
                <w:del w:id="18085" w:author="阿毛" w:date="2021-05-21T17:55:00Z"/>
                <w:rFonts w:ascii="標楷體" w:eastAsia="標楷體" w:hAnsi="標楷體"/>
              </w:rPr>
            </w:pPr>
          </w:p>
        </w:tc>
        <w:tc>
          <w:tcPr>
            <w:tcW w:w="299" w:type="pct"/>
          </w:tcPr>
          <w:p w14:paraId="505E779C" w14:textId="5933657A" w:rsidR="00E24265" w:rsidRPr="00615D4B" w:rsidDel="00CB3FDD" w:rsidRDefault="00E24265" w:rsidP="005F76AD">
            <w:pPr>
              <w:rPr>
                <w:del w:id="18086" w:author="阿毛" w:date="2021-05-21T17:55:00Z"/>
                <w:rFonts w:ascii="標楷體" w:eastAsia="標楷體" w:hAnsi="標楷體"/>
              </w:rPr>
            </w:pPr>
          </w:p>
        </w:tc>
        <w:tc>
          <w:tcPr>
            <w:tcW w:w="299" w:type="pct"/>
          </w:tcPr>
          <w:p w14:paraId="531F69D2" w14:textId="23C8EF2F" w:rsidR="00E24265" w:rsidRPr="00615D4B" w:rsidDel="00CB3FDD" w:rsidRDefault="00E24265" w:rsidP="005F76AD">
            <w:pPr>
              <w:rPr>
                <w:del w:id="18087" w:author="阿毛" w:date="2021-05-21T17:55:00Z"/>
                <w:rFonts w:ascii="標楷體" w:eastAsia="標楷體" w:hAnsi="標楷體"/>
              </w:rPr>
            </w:pPr>
          </w:p>
        </w:tc>
        <w:tc>
          <w:tcPr>
            <w:tcW w:w="1643" w:type="pct"/>
          </w:tcPr>
          <w:p w14:paraId="772B886F" w14:textId="6E8CAD32" w:rsidR="00E24265" w:rsidRPr="00615D4B" w:rsidDel="00CB3FDD" w:rsidRDefault="00E24265" w:rsidP="005F76AD">
            <w:pPr>
              <w:rPr>
                <w:del w:id="18088" w:author="阿毛" w:date="2021-05-21T17:55:00Z"/>
                <w:rFonts w:ascii="標楷體" w:eastAsia="標楷體" w:hAnsi="標楷體"/>
              </w:rPr>
            </w:pPr>
          </w:p>
        </w:tc>
      </w:tr>
      <w:tr w:rsidR="00E24265" w:rsidRPr="00615D4B" w:rsidDel="00CB3FDD" w14:paraId="49D5B0BD" w14:textId="00C4C648" w:rsidTr="005F76AD">
        <w:trPr>
          <w:trHeight w:val="291"/>
          <w:jc w:val="center"/>
          <w:del w:id="18089" w:author="阿毛" w:date="2021-05-21T17:55:00Z"/>
        </w:trPr>
        <w:tc>
          <w:tcPr>
            <w:tcW w:w="219" w:type="pct"/>
          </w:tcPr>
          <w:p w14:paraId="0610FF9B" w14:textId="36598F50" w:rsidR="00E24265" w:rsidRPr="005E579A" w:rsidDel="00CB3FDD" w:rsidRDefault="00E24265" w:rsidP="005F76AD">
            <w:pPr>
              <w:pStyle w:val="af9"/>
              <w:numPr>
                <w:ilvl w:val="0"/>
                <w:numId w:val="64"/>
              </w:numPr>
              <w:ind w:leftChars="0"/>
              <w:rPr>
                <w:del w:id="18090" w:author="阿毛" w:date="2021-05-21T17:55:00Z"/>
                <w:rFonts w:ascii="標楷體" w:eastAsia="標楷體" w:hAnsi="標楷體"/>
              </w:rPr>
            </w:pPr>
          </w:p>
        </w:tc>
        <w:tc>
          <w:tcPr>
            <w:tcW w:w="756" w:type="pct"/>
          </w:tcPr>
          <w:p w14:paraId="552A95F4" w14:textId="1BE3B6DD" w:rsidR="00E24265" w:rsidRPr="00615D4B" w:rsidDel="00CB3FDD" w:rsidRDefault="00E24265" w:rsidP="005F76AD">
            <w:pPr>
              <w:rPr>
                <w:del w:id="18091" w:author="阿毛" w:date="2021-05-21T17:55:00Z"/>
                <w:rFonts w:ascii="標楷體" w:eastAsia="標楷體" w:hAnsi="標楷體"/>
              </w:rPr>
            </w:pPr>
            <w:del w:id="18092" w:author="阿毛" w:date="2021-05-21T17:55:00Z">
              <w:r w:rsidRPr="004431A8" w:rsidDel="00CB3FDD">
                <w:rPr>
                  <w:rFonts w:ascii="標楷體" w:eastAsia="標楷體" w:hAnsi="標楷體" w:hint="eastAsia"/>
                </w:rPr>
                <w:delText>繳款日期</w:delText>
              </w:r>
            </w:del>
          </w:p>
        </w:tc>
        <w:tc>
          <w:tcPr>
            <w:tcW w:w="624" w:type="pct"/>
          </w:tcPr>
          <w:p w14:paraId="5DC797C4" w14:textId="09EB0139" w:rsidR="00E24265" w:rsidRPr="00615D4B" w:rsidDel="00CB3FDD" w:rsidRDefault="00E24265" w:rsidP="005F76AD">
            <w:pPr>
              <w:rPr>
                <w:del w:id="18093" w:author="阿毛" w:date="2021-05-21T17:55:00Z"/>
                <w:rFonts w:ascii="標楷體" w:eastAsia="標楷體" w:hAnsi="標楷體"/>
              </w:rPr>
            </w:pPr>
          </w:p>
        </w:tc>
        <w:tc>
          <w:tcPr>
            <w:tcW w:w="624" w:type="pct"/>
          </w:tcPr>
          <w:p w14:paraId="4D162A25" w14:textId="179A9F62" w:rsidR="00E24265" w:rsidRPr="00615D4B" w:rsidDel="00CB3FDD" w:rsidRDefault="00E24265" w:rsidP="005F76AD">
            <w:pPr>
              <w:rPr>
                <w:del w:id="18094" w:author="阿毛" w:date="2021-05-21T17:55:00Z"/>
                <w:rFonts w:ascii="標楷體" w:eastAsia="標楷體" w:hAnsi="標楷體"/>
              </w:rPr>
            </w:pPr>
          </w:p>
        </w:tc>
        <w:tc>
          <w:tcPr>
            <w:tcW w:w="537" w:type="pct"/>
          </w:tcPr>
          <w:p w14:paraId="665BB584" w14:textId="21E12482" w:rsidR="00E24265" w:rsidRPr="00615D4B" w:rsidDel="00CB3FDD" w:rsidRDefault="00E24265" w:rsidP="005F76AD">
            <w:pPr>
              <w:rPr>
                <w:del w:id="18095" w:author="阿毛" w:date="2021-05-21T17:55:00Z"/>
                <w:rFonts w:ascii="標楷體" w:eastAsia="標楷體" w:hAnsi="標楷體"/>
              </w:rPr>
            </w:pPr>
          </w:p>
        </w:tc>
        <w:tc>
          <w:tcPr>
            <w:tcW w:w="299" w:type="pct"/>
          </w:tcPr>
          <w:p w14:paraId="674F6E41" w14:textId="554241A7" w:rsidR="00E24265" w:rsidRPr="00615D4B" w:rsidDel="00CB3FDD" w:rsidRDefault="00E24265" w:rsidP="005F76AD">
            <w:pPr>
              <w:rPr>
                <w:del w:id="18096" w:author="阿毛" w:date="2021-05-21T17:55:00Z"/>
                <w:rFonts w:ascii="標楷體" w:eastAsia="標楷體" w:hAnsi="標楷體"/>
              </w:rPr>
            </w:pPr>
          </w:p>
        </w:tc>
        <w:tc>
          <w:tcPr>
            <w:tcW w:w="299" w:type="pct"/>
          </w:tcPr>
          <w:p w14:paraId="6D45A3A1" w14:textId="69DD86DF" w:rsidR="00E24265" w:rsidRPr="00615D4B" w:rsidDel="00CB3FDD" w:rsidRDefault="00E24265" w:rsidP="005F76AD">
            <w:pPr>
              <w:rPr>
                <w:del w:id="18097" w:author="阿毛" w:date="2021-05-21T17:55:00Z"/>
                <w:rFonts w:ascii="標楷體" w:eastAsia="標楷體" w:hAnsi="標楷體"/>
              </w:rPr>
            </w:pPr>
          </w:p>
        </w:tc>
        <w:tc>
          <w:tcPr>
            <w:tcW w:w="1643" w:type="pct"/>
          </w:tcPr>
          <w:p w14:paraId="23A34689" w14:textId="728C05BB" w:rsidR="00E24265" w:rsidRPr="00615D4B" w:rsidDel="00CB3FDD" w:rsidRDefault="00E24265" w:rsidP="005F76AD">
            <w:pPr>
              <w:rPr>
                <w:del w:id="18098" w:author="阿毛" w:date="2021-05-21T17:55:00Z"/>
                <w:rFonts w:ascii="標楷體" w:eastAsia="標楷體" w:hAnsi="標楷體"/>
              </w:rPr>
            </w:pPr>
          </w:p>
        </w:tc>
      </w:tr>
      <w:tr w:rsidR="00E24265" w:rsidRPr="00615D4B" w:rsidDel="00CB3FDD" w14:paraId="38EDEB21" w14:textId="4E712508" w:rsidTr="005F76AD">
        <w:trPr>
          <w:trHeight w:val="291"/>
          <w:jc w:val="center"/>
          <w:del w:id="18099" w:author="阿毛" w:date="2021-05-21T17:55:00Z"/>
        </w:trPr>
        <w:tc>
          <w:tcPr>
            <w:tcW w:w="219" w:type="pct"/>
          </w:tcPr>
          <w:p w14:paraId="25EA1AA1" w14:textId="17F768A3" w:rsidR="00E24265" w:rsidRPr="005E579A" w:rsidDel="00CB3FDD" w:rsidRDefault="00E24265" w:rsidP="005F76AD">
            <w:pPr>
              <w:pStyle w:val="af9"/>
              <w:numPr>
                <w:ilvl w:val="0"/>
                <w:numId w:val="64"/>
              </w:numPr>
              <w:ind w:leftChars="0"/>
              <w:rPr>
                <w:del w:id="18100" w:author="阿毛" w:date="2021-05-21T17:55:00Z"/>
                <w:rFonts w:ascii="標楷體" w:eastAsia="標楷體" w:hAnsi="標楷體"/>
              </w:rPr>
            </w:pPr>
          </w:p>
        </w:tc>
        <w:tc>
          <w:tcPr>
            <w:tcW w:w="756" w:type="pct"/>
          </w:tcPr>
          <w:p w14:paraId="210C4F68" w14:textId="0E6C28F3" w:rsidR="00E24265" w:rsidRPr="00615D4B" w:rsidDel="00CB3FDD" w:rsidRDefault="00E24265" w:rsidP="005F76AD">
            <w:pPr>
              <w:rPr>
                <w:del w:id="18101" w:author="阿毛" w:date="2021-05-21T17:55:00Z"/>
                <w:rFonts w:ascii="標楷體" w:eastAsia="標楷體" w:hAnsi="標楷體"/>
              </w:rPr>
            </w:pPr>
            <w:del w:id="18102" w:author="阿毛" w:date="2021-05-21T17:55:00Z">
              <w:r w:rsidRPr="004431A8" w:rsidDel="00CB3FDD">
                <w:rPr>
                  <w:rFonts w:ascii="標楷體" w:eastAsia="標楷體" w:hAnsi="標楷體" w:hint="eastAsia"/>
                </w:rPr>
                <w:delText>本次繳款金額</w:delText>
              </w:r>
            </w:del>
          </w:p>
        </w:tc>
        <w:tc>
          <w:tcPr>
            <w:tcW w:w="624" w:type="pct"/>
          </w:tcPr>
          <w:p w14:paraId="704F161B" w14:textId="666B99CD" w:rsidR="00E24265" w:rsidRPr="00615D4B" w:rsidDel="00CB3FDD" w:rsidRDefault="00E24265" w:rsidP="005F76AD">
            <w:pPr>
              <w:rPr>
                <w:del w:id="18103" w:author="阿毛" w:date="2021-05-21T17:55:00Z"/>
                <w:rFonts w:ascii="標楷體" w:eastAsia="標楷體" w:hAnsi="標楷體"/>
              </w:rPr>
            </w:pPr>
          </w:p>
        </w:tc>
        <w:tc>
          <w:tcPr>
            <w:tcW w:w="624" w:type="pct"/>
          </w:tcPr>
          <w:p w14:paraId="250FF508" w14:textId="48F8336A" w:rsidR="00E24265" w:rsidRPr="00615D4B" w:rsidDel="00CB3FDD" w:rsidRDefault="00E24265" w:rsidP="005F76AD">
            <w:pPr>
              <w:rPr>
                <w:del w:id="18104" w:author="阿毛" w:date="2021-05-21T17:55:00Z"/>
                <w:rFonts w:ascii="標楷體" w:eastAsia="標楷體" w:hAnsi="標楷體"/>
              </w:rPr>
            </w:pPr>
          </w:p>
        </w:tc>
        <w:tc>
          <w:tcPr>
            <w:tcW w:w="537" w:type="pct"/>
          </w:tcPr>
          <w:p w14:paraId="70380B0C" w14:textId="74D934E2" w:rsidR="00E24265" w:rsidRPr="00615D4B" w:rsidDel="00CB3FDD" w:rsidRDefault="00E24265" w:rsidP="005F76AD">
            <w:pPr>
              <w:rPr>
                <w:del w:id="18105" w:author="阿毛" w:date="2021-05-21T17:55:00Z"/>
                <w:rFonts w:ascii="標楷體" w:eastAsia="標楷體" w:hAnsi="標楷體"/>
              </w:rPr>
            </w:pPr>
          </w:p>
        </w:tc>
        <w:tc>
          <w:tcPr>
            <w:tcW w:w="299" w:type="pct"/>
          </w:tcPr>
          <w:p w14:paraId="310CAEB7" w14:textId="4BCEB7F7" w:rsidR="00E24265" w:rsidRPr="00615D4B" w:rsidDel="00CB3FDD" w:rsidRDefault="00E24265" w:rsidP="005F76AD">
            <w:pPr>
              <w:rPr>
                <w:del w:id="18106" w:author="阿毛" w:date="2021-05-21T17:55:00Z"/>
                <w:rFonts w:ascii="標楷體" w:eastAsia="標楷體" w:hAnsi="標楷體"/>
              </w:rPr>
            </w:pPr>
          </w:p>
        </w:tc>
        <w:tc>
          <w:tcPr>
            <w:tcW w:w="299" w:type="pct"/>
          </w:tcPr>
          <w:p w14:paraId="4E9776ED" w14:textId="54744DEE" w:rsidR="00E24265" w:rsidRPr="00615D4B" w:rsidDel="00CB3FDD" w:rsidRDefault="00E24265" w:rsidP="005F76AD">
            <w:pPr>
              <w:rPr>
                <w:del w:id="18107" w:author="阿毛" w:date="2021-05-21T17:55:00Z"/>
                <w:rFonts w:ascii="標楷體" w:eastAsia="標楷體" w:hAnsi="標楷體"/>
              </w:rPr>
            </w:pPr>
          </w:p>
        </w:tc>
        <w:tc>
          <w:tcPr>
            <w:tcW w:w="1643" w:type="pct"/>
          </w:tcPr>
          <w:p w14:paraId="23BA30C6" w14:textId="0CDE7D14" w:rsidR="00E24265" w:rsidRPr="00615D4B" w:rsidDel="00CB3FDD" w:rsidRDefault="00E24265" w:rsidP="005F76AD">
            <w:pPr>
              <w:rPr>
                <w:del w:id="18108" w:author="阿毛" w:date="2021-05-21T17:55:00Z"/>
                <w:rFonts w:ascii="標楷體" w:eastAsia="標楷體" w:hAnsi="標楷體"/>
              </w:rPr>
            </w:pPr>
          </w:p>
        </w:tc>
      </w:tr>
      <w:tr w:rsidR="00E24265" w:rsidRPr="00615D4B" w:rsidDel="00CB3FDD" w14:paraId="208DA21A" w14:textId="2E0C2287" w:rsidTr="005F76AD">
        <w:trPr>
          <w:trHeight w:val="291"/>
          <w:jc w:val="center"/>
          <w:del w:id="18109" w:author="阿毛" w:date="2021-05-21T17:55:00Z"/>
        </w:trPr>
        <w:tc>
          <w:tcPr>
            <w:tcW w:w="219" w:type="pct"/>
          </w:tcPr>
          <w:p w14:paraId="1A622A9B" w14:textId="65A689A8" w:rsidR="00E24265" w:rsidRPr="005E579A" w:rsidDel="00CB3FDD" w:rsidRDefault="00E24265" w:rsidP="005F76AD">
            <w:pPr>
              <w:pStyle w:val="af9"/>
              <w:numPr>
                <w:ilvl w:val="0"/>
                <w:numId w:val="64"/>
              </w:numPr>
              <w:ind w:leftChars="0"/>
              <w:rPr>
                <w:del w:id="18110" w:author="阿毛" w:date="2021-05-21T17:55:00Z"/>
                <w:rFonts w:ascii="標楷體" w:eastAsia="標楷體" w:hAnsi="標楷體"/>
              </w:rPr>
            </w:pPr>
          </w:p>
        </w:tc>
        <w:tc>
          <w:tcPr>
            <w:tcW w:w="756" w:type="pct"/>
          </w:tcPr>
          <w:p w14:paraId="43093913" w14:textId="1AA00F75" w:rsidR="00E24265" w:rsidRPr="00615D4B" w:rsidDel="00CB3FDD" w:rsidRDefault="00E24265" w:rsidP="005F76AD">
            <w:pPr>
              <w:rPr>
                <w:del w:id="18111" w:author="阿毛" w:date="2021-05-21T17:55:00Z"/>
                <w:rFonts w:ascii="標楷體" w:eastAsia="標楷體" w:hAnsi="標楷體"/>
              </w:rPr>
            </w:pPr>
            <w:del w:id="18112" w:author="阿毛" w:date="2021-05-21T17:55:00Z">
              <w:r w:rsidRPr="004431A8" w:rsidDel="00CB3FDD">
                <w:rPr>
                  <w:rFonts w:ascii="標楷體" w:eastAsia="標楷體" w:hAnsi="標楷體" w:hint="eastAsia"/>
                </w:rPr>
                <w:delText>累計實際還款金額</w:delText>
              </w:r>
            </w:del>
          </w:p>
        </w:tc>
        <w:tc>
          <w:tcPr>
            <w:tcW w:w="624" w:type="pct"/>
          </w:tcPr>
          <w:p w14:paraId="53DF73A7" w14:textId="097DB893" w:rsidR="00E24265" w:rsidRPr="00615D4B" w:rsidDel="00CB3FDD" w:rsidRDefault="00E24265" w:rsidP="005F76AD">
            <w:pPr>
              <w:rPr>
                <w:del w:id="18113" w:author="阿毛" w:date="2021-05-21T17:55:00Z"/>
                <w:rFonts w:ascii="標楷體" w:eastAsia="標楷體" w:hAnsi="標楷體"/>
              </w:rPr>
            </w:pPr>
          </w:p>
        </w:tc>
        <w:tc>
          <w:tcPr>
            <w:tcW w:w="624" w:type="pct"/>
          </w:tcPr>
          <w:p w14:paraId="3E64C122" w14:textId="371E944D" w:rsidR="00E24265" w:rsidRPr="00615D4B" w:rsidDel="00CB3FDD" w:rsidRDefault="00E24265" w:rsidP="005F76AD">
            <w:pPr>
              <w:rPr>
                <w:del w:id="18114" w:author="阿毛" w:date="2021-05-21T17:55:00Z"/>
                <w:rFonts w:ascii="標楷體" w:eastAsia="標楷體" w:hAnsi="標楷體"/>
              </w:rPr>
            </w:pPr>
          </w:p>
        </w:tc>
        <w:tc>
          <w:tcPr>
            <w:tcW w:w="537" w:type="pct"/>
          </w:tcPr>
          <w:p w14:paraId="3A520BAB" w14:textId="2B2C30F4" w:rsidR="00E24265" w:rsidRPr="00615D4B" w:rsidDel="00CB3FDD" w:rsidRDefault="00E24265" w:rsidP="005F76AD">
            <w:pPr>
              <w:rPr>
                <w:del w:id="18115" w:author="阿毛" w:date="2021-05-21T17:55:00Z"/>
                <w:rFonts w:ascii="標楷體" w:eastAsia="標楷體" w:hAnsi="標楷體"/>
              </w:rPr>
            </w:pPr>
          </w:p>
        </w:tc>
        <w:tc>
          <w:tcPr>
            <w:tcW w:w="299" w:type="pct"/>
          </w:tcPr>
          <w:p w14:paraId="7896828C" w14:textId="595ED875" w:rsidR="00E24265" w:rsidRPr="00615D4B" w:rsidDel="00CB3FDD" w:rsidRDefault="00E24265" w:rsidP="005F76AD">
            <w:pPr>
              <w:rPr>
                <w:del w:id="18116" w:author="阿毛" w:date="2021-05-21T17:55:00Z"/>
                <w:rFonts w:ascii="標楷體" w:eastAsia="標楷體" w:hAnsi="標楷體"/>
              </w:rPr>
            </w:pPr>
          </w:p>
        </w:tc>
        <w:tc>
          <w:tcPr>
            <w:tcW w:w="299" w:type="pct"/>
          </w:tcPr>
          <w:p w14:paraId="411B367C" w14:textId="26A2D5D9" w:rsidR="00E24265" w:rsidRPr="00615D4B" w:rsidDel="00CB3FDD" w:rsidRDefault="00E24265" w:rsidP="005F76AD">
            <w:pPr>
              <w:rPr>
                <w:del w:id="18117" w:author="阿毛" w:date="2021-05-21T17:55:00Z"/>
                <w:rFonts w:ascii="標楷體" w:eastAsia="標楷體" w:hAnsi="標楷體"/>
              </w:rPr>
            </w:pPr>
          </w:p>
        </w:tc>
        <w:tc>
          <w:tcPr>
            <w:tcW w:w="1643" w:type="pct"/>
          </w:tcPr>
          <w:p w14:paraId="4C06162D" w14:textId="4FF2BB66" w:rsidR="00E24265" w:rsidRPr="00615D4B" w:rsidDel="00CB3FDD" w:rsidRDefault="00E24265" w:rsidP="005F76AD">
            <w:pPr>
              <w:rPr>
                <w:del w:id="18118" w:author="阿毛" w:date="2021-05-21T17:55:00Z"/>
                <w:rFonts w:ascii="標楷體" w:eastAsia="標楷體" w:hAnsi="標楷體"/>
              </w:rPr>
            </w:pPr>
          </w:p>
        </w:tc>
      </w:tr>
      <w:tr w:rsidR="00E24265" w:rsidRPr="00615D4B" w:rsidDel="00CB3FDD" w14:paraId="320129B4" w14:textId="712807DE" w:rsidTr="005F76AD">
        <w:trPr>
          <w:trHeight w:val="291"/>
          <w:jc w:val="center"/>
          <w:del w:id="18119" w:author="阿毛" w:date="2021-05-21T17:55:00Z"/>
        </w:trPr>
        <w:tc>
          <w:tcPr>
            <w:tcW w:w="219" w:type="pct"/>
          </w:tcPr>
          <w:p w14:paraId="74908C8B" w14:textId="22957328" w:rsidR="00E24265" w:rsidRPr="005E579A" w:rsidDel="00CB3FDD" w:rsidRDefault="00E24265" w:rsidP="005F76AD">
            <w:pPr>
              <w:pStyle w:val="af9"/>
              <w:numPr>
                <w:ilvl w:val="0"/>
                <w:numId w:val="64"/>
              </w:numPr>
              <w:ind w:leftChars="0"/>
              <w:rPr>
                <w:del w:id="18120" w:author="阿毛" w:date="2021-05-21T17:55:00Z"/>
                <w:rFonts w:ascii="標楷體" w:eastAsia="標楷體" w:hAnsi="標楷體"/>
              </w:rPr>
            </w:pPr>
          </w:p>
        </w:tc>
        <w:tc>
          <w:tcPr>
            <w:tcW w:w="756" w:type="pct"/>
          </w:tcPr>
          <w:p w14:paraId="686CAD2D" w14:textId="02510A17" w:rsidR="00E24265" w:rsidRPr="00615D4B" w:rsidDel="00CB3FDD" w:rsidRDefault="00E24265" w:rsidP="005F76AD">
            <w:pPr>
              <w:rPr>
                <w:del w:id="18121" w:author="阿毛" w:date="2021-05-21T17:55:00Z"/>
                <w:rFonts w:ascii="標楷體" w:eastAsia="標楷體" w:hAnsi="標楷體"/>
              </w:rPr>
            </w:pPr>
            <w:del w:id="18122" w:author="阿毛" w:date="2021-05-21T17:55:00Z">
              <w:r w:rsidRPr="004431A8" w:rsidDel="00CB3FDD">
                <w:rPr>
                  <w:rFonts w:ascii="標楷體" w:eastAsia="標楷體" w:hAnsi="標楷體" w:hint="eastAsia"/>
                </w:rPr>
                <w:delText>截至目前累計應還款金額</w:delText>
              </w:r>
            </w:del>
          </w:p>
        </w:tc>
        <w:tc>
          <w:tcPr>
            <w:tcW w:w="624" w:type="pct"/>
          </w:tcPr>
          <w:p w14:paraId="2C3C7AC7" w14:textId="79FCD192" w:rsidR="00E24265" w:rsidRPr="00615D4B" w:rsidDel="00CB3FDD" w:rsidRDefault="00E24265" w:rsidP="005F76AD">
            <w:pPr>
              <w:rPr>
                <w:del w:id="18123" w:author="阿毛" w:date="2021-05-21T17:55:00Z"/>
                <w:rFonts w:ascii="標楷體" w:eastAsia="標楷體" w:hAnsi="標楷體"/>
              </w:rPr>
            </w:pPr>
          </w:p>
        </w:tc>
        <w:tc>
          <w:tcPr>
            <w:tcW w:w="624" w:type="pct"/>
          </w:tcPr>
          <w:p w14:paraId="273EFF8F" w14:textId="7300B73D" w:rsidR="00E24265" w:rsidRPr="00615D4B" w:rsidDel="00CB3FDD" w:rsidRDefault="00E24265" w:rsidP="005F76AD">
            <w:pPr>
              <w:rPr>
                <w:del w:id="18124" w:author="阿毛" w:date="2021-05-21T17:55:00Z"/>
                <w:rFonts w:ascii="標楷體" w:eastAsia="標楷體" w:hAnsi="標楷體"/>
              </w:rPr>
            </w:pPr>
          </w:p>
        </w:tc>
        <w:tc>
          <w:tcPr>
            <w:tcW w:w="537" w:type="pct"/>
          </w:tcPr>
          <w:p w14:paraId="36DECD91" w14:textId="7D8290F9" w:rsidR="00E24265" w:rsidRPr="00615D4B" w:rsidDel="00CB3FDD" w:rsidRDefault="00E24265" w:rsidP="005F76AD">
            <w:pPr>
              <w:rPr>
                <w:del w:id="18125" w:author="阿毛" w:date="2021-05-21T17:55:00Z"/>
                <w:rFonts w:ascii="標楷體" w:eastAsia="標楷體" w:hAnsi="標楷體"/>
              </w:rPr>
            </w:pPr>
          </w:p>
        </w:tc>
        <w:tc>
          <w:tcPr>
            <w:tcW w:w="299" w:type="pct"/>
          </w:tcPr>
          <w:p w14:paraId="1C810B7F" w14:textId="15009D5E" w:rsidR="00E24265" w:rsidRPr="00615D4B" w:rsidDel="00CB3FDD" w:rsidRDefault="00E24265" w:rsidP="005F76AD">
            <w:pPr>
              <w:rPr>
                <w:del w:id="18126" w:author="阿毛" w:date="2021-05-21T17:55:00Z"/>
                <w:rFonts w:ascii="標楷體" w:eastAsia="標楷體" w:hAnsi="標楷體"/>
              </w:rPr>
            </w:pPr>
          </w:p>
        </w:tc>
        <w:tc>
          <w:tcPr>
            <w:tcW w:w="299" w:type="pct"/>
          </w:tcPr>
          <w:p w14:paraId="1DA2B61F" w14:textId="53A1CAD5" w:rsidR="00E24265" w:rsidRPr="00615D4B" w:rsidDel="00CB3FDD" w:rsidRDefault="00E24265" w:rsidP="005F76AD">
            <w:pPr>
              <w:rPr>
                <w:del w:id="18127" w:author="阿毛" w:date="2021-05-21T17:55:00Z"/>
                <w:rFonts w:ascii="標楷體" w:eastAsia="標楷體" w:hAnsi="標楷體"/>
              </w:rPr>
            </w:pPr>
          </w:p>
        </w:tc>
        <w:tc>
          <w:tcPr>
            <w:tcW w:w="1643" w:type="pct"/>
          </w:tcPr>
          <w:p w14:paraId="06317278" w14:textId="00EF2340" w:rsidR="00E24265" w:rsidRPr="00615D4B" w:rsidDel="00CB3FDD" w:rsidRDefault="00E24265" w:rsidP="005F76AD">
            <w:pPr>
              <w:rPr>
                <w:del w:id="18128" w:author="阿毛" w:date="2021-05-21T17:55:00Z"/>
                <w:rFonts w:ascii="標楷體" w:eastAsia="標楷體" w:hAnsi="標楷體"/>
              </w:rPr>
            </w:pPr>
          </w:p>
        </w:tc>
      </w:tr>
      <w:tr w:rsidR="00E24265" w:rsidRPr="00615D4B" w:rsidDel="00CB3FDD" w14:paraId="7ACA5CDF" w14:textId="54CE6D2D" w:rsidTr="005F76AD">
        <w:trPr>
          <w:trHeight w:val="291"/>
          <w:jc w:val="center"/>
          <w:del w:id="18129" w:author="阿毛" w:date="2021-05-21T17:55:00Z"/>
        </w:trPr>
        <w:tc>
          <w:tcPr>
            <w:tcW w:w="219" w:type="pct"/>
          </w:tcPr>
          <w:p w14:paraId="71A9BC7F" w14:textId="27C2C3A4" w:rsidR="00E24265" w:rsidRPr="005E579A" w:rsidDel="00CB3FDD" w:rsidRDefault="00E24265" w:rsidP="005F76AD">
            <w:pPr>
              <w:pStyle w:val="af9"/>
              <w:numPr>
                <w:ilvl w:val="0"/>
                <w:numId w:val="64"/>
              </w:numPr>
              <w:ind w:leftChars="0"/>
              <w:rPr>
                <w:del w:id="18130" w:author="阿毛" w:date="2021-05-21T17:55:00Z"/>
                <w:rFonts w:ascii="標楷體" w:eastAsia="標楷體" w:hAnsi="標楷體"/>
              </w:rPr>
            </w:pPr>
          </w:p>
        </w:tc>
        <w:tc>
          <w:tcPr>
            <w:tcW w:w="756" w:type="pct"/>
          </w:tcPr>
          <w:p w14:paraId="17B159BD" w14:textId="01C8F0F3" w:rsidR="00E24265" w:rsidRPr="00615D4B" w:rsidDel="00CB3FDD" w:rsidRDefault="00E24265" w:rsidP="005F76AD">
            <w:pPr>
              <w:rPr>
                <w:del w:id="18131" w:author="阿毛" w:date="2021-05-21T17:55:00Z"/>
                <w:rFonts w:ascii="標楷體" w:eastAsia="標楷體" w:hAnsi="標楷體"/>
              </w:rPr>
            </w:pPr>
            <w:del w:id="18132" w:author="阿毛" w:date="2021-05-21T17:55:00Z">
              <w:r w:rsidRPr="004431A8" w:rsidDel="00CB3FDD">
                <w:rPr>
                  <w:rFonts w:ascii="標楷體" w:eastAsia="標楷體" w:hAnsi="標楷體" w:hint="eastAsia"/>
                </w:rPr>
                <w:delText>債權結案註記</w:delText>
              </w:r>
            </w:del>
          </w:p>
        </w:tc>
        <w:tc>
          <w:tcPr>
            <w:tcW w:w="624" w:type="pct"/>
          </w:tcPr>
          <w:p w14:paraId="09CC560B" w14:textId="14D03CF9" w:rsidR="00E24265" w:rsidRPr="00615D4B" w:rsidDel="00CB3FDD" w:rsidRDefault="00E24265" w:rsidP="005F76AD">
            <w:pPr>
              <w:rPr>
                <w:del w:id="18133" w:author="阿毛" w:date="2021-05-21T17:55:00Z"/>
                <w:rFonts w:ascii="標楷體" w:eastAsia="標楷體" w:hAnsi="標楷體"/>
              </w:rPr>
            </w:pPr>
          </w:p>
        </w:tc>
        <w:tc>
          <w:tcPr>
            <w:tcW w:w="624" w:type="pct"/>
          </w:tcPr>
          <w:p w14:paraId="7F0DA82D" w14:textId="13BFD3C2" w:rsidR="00E24265" w:rsidRPr="00615D4B" w:rsidDel="00CB3FDD" w:rsidRDefault="00E24265" w:rsidP="005F76AD">
            <w:pPr>
              <w:rPr>
                <w:del w:id="18134" w:author="阿毛" w:date="2021-05-21T17:55:00Z"/>
                <w:rFonts w:ascii="標楷體" w:eastAsia="標楷體" w:hAnsi="標楷體"/>
              </w:rPr>
            </w:pPr>
          </w:p>
        </w:tc>
        <w:tc>
          <w:tcPr>
            <w:tcW w:w="537" w:type="pct"/>
          </w:tcPr>
          <w:p w14:paraId="49F9D1CA" w14:textId="3DBCD33F" w:rsidR="00E24265" w:rsidRPr="00615D4B" w:rsidDel="00CB3FDD" w:rsidRDefault="00E24265" w:rsidP="005F76AD">
            <w:pPr>
              <w:rPr>
                <w:del w:id="18135" w:author="阿毛" w:date="2021-05-21T17:55:00Z"/>
                <w:rFonts w:ascii="標楷體" w:eastAsia="標楷體" w:hAnsi="標楷體"/>
              </w:rPr>
            </w:pPr>
            <w:del w:id="18136" w:author="阿毛" w:date="2021-05-21T17:55:00Z">
              <w:r w:rsidDel="00CB3FDD">
                <w:rPr>
                  <w:rFonts w:ascii="標楷體" w:eastAsia="標楷體" w:hAnsi="標楷體" w:hint="eastAsia"/>
                </w:rPr>
                <w:delText>下拉式選單</w:delText>
              </w:r>
            </w:del>
          </w:p>
        </w:tc>
        <w:tc>
          <w:tcPr>
            <w:tcW w:w="299" w:type="pct"/>
          </w:tcPr>
          <w:p w14:paraId="0FF20D93" w14:textId="1000FA0C" w:rsidR="00E24265" w:rsidRPr="00615D4B" w:rsidDel="00CB3FDD" w:rsidRDefault="00E24265" w:rsidP="005F76AD">
            <w:pPr>
              <w:rPr>
                <w:del w:id="18137" w:author="阿毛" w:date="2021-05-21T17:55:00Z"/>
                <w:rFonts w:ascii="標楷體" w:eastAsia="標楷體" w:hAnsi="標楷體"/>
              </w:rPr>
            </w:pPr>
          </w:p>
        </w:tc>
        <w:tc>
          <w:tcPr>
            <w:tcW w:w="299" w:type="pct"/>
          </w:tcPr>
          <w:p w14:paraId="53FF760D" w14:textId="10854FE4" w:rsidR="00E24265" w:rsidRPr="00615D4B" w:rsidDel="00CB3FDD" w:rsidRDefault="00E24265" w:rsidP="005F76AD">
            <w:pPr>
              <w:rPr>
                <w:del w:id="18138" w:author="阿毛" w:date="2021-05-21T17:55:00Z"/>
                <w:rFonts w:ascii="標楷體" w:eastAsia="標楷體" w:hAnsi="標楷體"/>
              </w:rPr>
            </w:pPr>
          </w:p>
        </w:tc>
        <w:tc>
          <w:tcPr>
            <w:tcW w:w="1643" w:type="pct"/>
          </w:tcPr>
          <w:p w14:paraId="0A60ACAA" w14:textId="4A8358D1" w:rsidR="00E24265" w:rsidRPr="0068655C" w:rsidDel="00CB3FDD" w:rsidRDefault="00E24265" w:rsidP="005F76AD">
            <w:pPr>
              <w:rPr>
                <w:del w:id="18139" w:author="阿毛" w:date="2021-05-21T17:55:00Z"/>
                <w:rFonts w:ascii="標楷體" w:eastAsia="標楷體" w:hAnsi="標楷體"/>
              </w:rPr>
            </w:pPr>
            <w:del w:id="18140" w:author="阿毛" w:date="2021-05-21T17:55:00Z">
              <w:r w:rsidRPr="0068655C" w:rsidDel="00CB3FDD">
                <w:rPr>
                  <w:rFonts w:ascii="標楷體" w:eastAsia="標楷體" w:hAnsi="標楷體" w:hint="eastAsia"/>
                </w:rPr>
                <w:delText>1</w:delText>
              </w:r>
              <w:r w:rsidDel="00CB3FDD">
                <w:rPr>
                  <w:rFonts w:ascii="標楷體" w:eastAsia="標楷體" w:hAnsi="標楷體" w:hint="eastAsia"/>
                </w:rPr>
                <w:delText>:</w:delText>
              </w:r>
              <w:r w:rsidRPr="0068655C" w:rsidDel="00CB3FDD">
                <w:rPr>
                  <w:rFonts w:ascii="標楷體" w:eastAsia="標楷體" w:hAnsi="標楷體" w:hint="eastAsia"/>
                </w:rPr>
                <w:delText>債務全數清償</w:delText>
              </w:r>
            </w:del>
          </w:p>
          <w:p w14:paraId="39CCA45D" w14:textId="3632C578" w:rsidR="00E24265" w:rsidRPr="00615D4B" w:rsidDel="00CB3FDD" w:rsidRDefault="00E24265" w:rsidP="005F76AD">
            <w:pPr>
              <w:rPr>
                <w:del w:id="18141" w:author="阿毛" w:date="2021-05-21T17:55:00Z"/>
                <w:rFonts w:ascii="標楷體" w:eastAsia="標楷體" w:hAnsi="標楷體"/>
              </w:rPr>
            </w:pPr>
            <w:del w:id="18142" w:author="阿毛" w:date="2021-05-21T17:55:00Z">
              <w:r w:rsidRPr="0068655C" w:rsidDel="00CB3FDD">
                <w:rPr>
                  <w:rFonts w:ascii="標楷體" w:eastAsia="標楷體" w:hAnsi="標楷體" w:hint="eastAsia"/>
                </w:rPr>
                <w:delText>2</w:delText>
              </w:r>
              <w:r w:rsidDel="00CB3FDD">
                <w:rPr>
                  <w:rFonts w:ascii="標楷體" w:eastAsia="標楷體" w:hAnsi="標楷體" w:hint="eastAsia"/>
                </w:rPr>
                <w:delText>:</w:delText>
              </w:r>
              <w:r w:rsidRPr="0068655C" w:rsidDel="00CB3FDD">
                <w:rPr>
                  <w:rFonts w:ascii="標楷體" w:eastAsia="標楷體" w:hAnsi="標楷體" w:hint="eastAsia"/>
                </w:rPr>
                <w:delText>債務尚未全數清償</w:delText>
              </w:r>
            </w:del>
          </w:p>
        </w:tc>
      </w:tr>
      <w:tr w:rsidR="00E24265" w:rsidRPr="00615D4B" w:rsidDel="00CB3FDD" w14:paraId="41D4CECA" w14:textId="2748AA2E" w:rsidTr="005F76AD">
        <w:trPr>
          <w:trHeight w:val="291"/>
          <w:jc w:val="center"/>
          <w:del w:id="18143" w:author="阿毛" w:date="2021-05-21T17:55:00Z"/>
        </w:trPr>
        <w:tc>
          <w:tcPr>
            <w:tcW w:w="219" w:type="pct"/>
          </w:tcPr>
          <w:p w14:paraId="4059D617" w14:textId="0E3F365C" w:rsidR="00E24265" w:rsidRPr="005E579A" w:rsidDel="00CB3FDD" w:rsidRDefault="00E24265" w:rsidP="005F76AD">
            <w:pPr>
              <w:pStyle w:val="af9"/>
              <w:numPr>
                <w:ilvl w:val="0"/>
                <w:numId w:val="64"/>
              </w:numPr>
              <w:ind w:leftChars="0"/>
              <w:rPr>
                <w:del w:id="18144" w:author="阿毛" w:date="2021-05-21T17:55:00Z"/>
                <w:rFonts w:ascii="標楷體" w:eastAsia="標楷體" w:hAnsi="標楷體"/>
              </w:rPr>
            </w:pPr>
          </w:p>
        </w:tc>
        <w:tc>
          <w:tcPr>
            <w:tcW w:w="756" w:type="pct"/>
          </w:tcPr>
          <w:p w14:paraId="51770C97" w14:textId="360FD359" w:rsidR="00E24265" w:rsidRPr="00615D4B" w:rsidDel="00CB3FDD" w:rsidRDefault="00E24265" w:rsidP="005F76AD">
            <w:pPr>
              <w:rPr>
                <w:del w:id="18145" w:author="阿毛" w:date="2021-05-21T17:55:00Z"/>
                <w:rFonts w:ascii="標楷體" w:eastAsia="標楷體" w:hAnsi="標楷體"/>
              </w:rPr>
            </w:pPr>
            <w:del w:id="18146" w:author="阿毛" w:date="2021-05-21T17:55:00Z">
              <w:r w:rsidRPr="004431A8" w:rsidDel="00CB3FDD">
                <w:rPr>
                  <w:rFonts w:ascii="標楷體" w:eastAsia="標楷體" w:hAnsi="標楷體" w:hint="eastAsia"/>
                </w:rPr>
                <w:delText>轉JCIC文字檔日期</w:delText>
              </w:r>
            </w:del>
          </w:p>
        </w:tc>
        <w:tc>
          <w:tcPr>
            <w:tcW w:w="624" w:type="pct"/>
          </w:tcPr>
          <w:p w14:paraId="5F2AEDB2" w14:textId="182BC6FD" w:rsidR="00E24265" w:rsidRPr="00615D4B" w:rsidDel="00CB3FDD" w:rsidRDefault="00E24265" w:rsidP="005F76AD">
            <w:pPr>
              <w:rPr>
                <w:del w:id="18147" w:author="阿毛" w:date="2021-05-21T17:55:00Z"/>
                <w:rFonts w:ascii="標楷體" w:eastAsia="標楷體" w:hAnsi="標楷體"/>
              </w:rPr>
            </w:pPr>
          </w:p>
        </w:tc>
        <w:tc>
          <w:tcPr>
            <w:tcW w:w="624" w:type="pct"/>
          </w:tcPr>
          <w:p w14:paraId="0CEDB4A3" w14:textId="627DA097" w:rsidR="00E24265" w:rsidRPr="00615D4B" w:rsidDel="00CB3FDD" w:rsidRDefault="00E24265" w:rsidP="005F76AD">
            <w:pPr>
              <w:rPr>
                <w:del w:id="18148" w:author="阿毛" w:date="2021-05-21T17:55:00Z"/>
                <w:rFonts w:ascii="標楷體" w:eastAsia="標楷體" w:hAnsi="標楷體"/>
              </w:rPr>
            </w:pPr>
          </w:p>
        </w:tc>
        <w:tc>
          <w:tcPr>
            <w:tcW w:w="537" w:type="pct"/>
          </w:tcPr>
          <w:p w14:paraId="16378511" w14:textId="0886A20B" w:rsidR="00E24265" w:rsidRPr="00615D4B" w:rsidDel="00CB3FDD" w:rsidRDefault="00E24265" w:rsidP="005F76AD">
            <w:pPr>
              <w:rPr>
                <w:del w:id="18149" w:author="阿毛" w:date="2021-05-21T17:55:00Z"/>
                <w:rFonts w:ascii="標楷體" w:eastAsia="標楷體" w:hAnsi="標楷體"/>
              </w:rPr>
            </w:pPr>
          </w:p>
        </w:tc>
        <w:tc>
          <w:tcPr>
            <w:tcW w:w="299" w:type="pct"/>
          </w:tcPr>
          <w:p w14:paraId="6AF8AB53" w14:textId="300323AA" w:rsidR="00E24265" w:rsidRPr="00615D4B" w:rsidDel="00CB3FDD" w:rsidRDefault="00E24265" w:rsidP="005F76AD">
            <w:pPr>
              <w:rPr>
                <w:del w:id="18150" w:author="阿毛" w:date="2021-05-21T17:55:00Z"/>
                <w:rFonts w:ascii="標楷體" w:eastAsia="標楷體" w:hAnsi="標楷體"/>
              </w:rPr>
            </w:pPr>
          </w:p>
        </w:tc>
        <w:tc>
          <w:tcPr>
            <w:tcW w:w="299" w:type="pct"/>
          </w:tcPr>
          <w:p w14:paraId="60D17A4C" w14:textId="037BF5EC" w:rsidR="00E24265" w:rsidRPr="00615D4B" w:rsidDel="00CB3FDD" w:rsidRDefault="00E24265" w:rsidP="005F76AD">
            <w:pPr>
              <w:rPr>
                <w:del w:id="18151" w:author="阿毛" w:date="2021-05-21T17:55:00Z"/>
                <w:rFonts w:ascii="標楷體" w:eastAsia="標楷體" w:hAnsi="標楷體"/>
              </w:rPr>
            </w:pPr>
          </w:p>
        </w:tc>
        <w:tc>
          <w:tcPr>
            <w:tcW w:w="1643" w:type="pct"/>
          </w:tcPr>
          <w:p w14:paraId="5F4DAC38" w14:textId="459604F3" w:rsidR="00E24265" w:rsidRPr="00615D4B" w:rsidDel="00CB3FDD" w:rsidRDefault="00E24265" w:rsidP="005F76AD">
            <w:pPr>
              <w:rPr>
                <w:del w:id="18152" w:author="阿毛" w:date="2021-05-21T17:55:00Z"/>
                <w:rFonts w:ascii="標楷體" w:eastAsia="標楷體" w:hAnsi="標楷體"/>
              </w:rPr>
            </w:pPr>
          </w:p>
        </w:tc>
      </w:tr>
    </w:tbl>
    <w:p w14:paraId="1C0DEB2F" w14:textId="29B580A0" w:rsidR="00E24265" w:rsidDel="00CB3FDD" w:rsidRDefault="00E24265" w:rsidP="00F62379">
      <w:pPr>
        <w:pStyle w:val="42"/>
        <w:spacing w:after="72"/>
        <w:ind w:leftChars="0" w:left="0"/>
        <w:rPr>
          <w:del w:id="18153" w:author="阿毛" w:date="2021-05-21T17:55:00Z"/>
          <w:rFonts w:hAnsi="標楷體"/>
        </w:rPr>
      </w:pPr>
    </w:p>
    <w:p w14:paraId="5D042EB5" w14:textId="2DB7FE79" w:rsidR="00E24265" w:rsidDel="00CB3FDD" w:rsidRDefault="00E24265">
      <w:pPr>
        <w:widowControl/>
        <w:rPr>
          <w:del w:id="18154" w:author="阿毛" w:date="2021-05-21T17:55:00Z"/>
          <w:rFonts w:ascii="Arial" w:eastAsia="標楷體" w:hAnsi="標楷體" w:cs="標楷體"/>
          <w:kern w:val="0"/>
          <w:szCs w:val="28"/>
        </w:rPr>
      </w:pPr>
      <w:del w:id="18155" w:author="阿毛" w:date="2021-05-21T17:55:00Z">
        <w:r w:rsidDel="00CB3FDD">
          <w:rPr>
            <w:rFonts w:hAnsi="標楷體"/>
          </w:rPr>
          <w:br w:type="page"/>
        </w:r>
      </w:del>
    </w:p>
    <w:p w14:paraId="0480BE48" w14:textId="242FCAD8" w:rsidR="00E24265" w:rsidRPr="00A03472" w:rsidDel="00CB3FDD" w:rsidRDefault="00E24265">
      <w:pPr>
        <w:pStyle w:val="3"/>
        <w:numPr>
          <w:ilvl w:val="2"/>
          <w:numId w:val="122"/>
        </w:numPr>
        <w:rPr>
          <w:del w:id="18156" w:author="阿毛" w:date="2021-05-21T17:55:00Z"/>
          <w:rFonts w:ascii="標楷體" w:hAnsi="標楷體"/>
        </w:rPr>
        <w:pPrChange w:id="18157" w:author="智誠 楊" w:date="2021-05-10T09:54:00Z">
          <w:pPr>
            <w:pStyle w:val="3"/>
            <w:numPr>
              <w:ilvl w:val="2"/>
              <w:numId w:val="1"/>
            </w:numPr>
            <w:ind w:left="1247" w:hanging="680"/>
          </w:pPr>
        </w:pPrChange>
      </w:pPr>
      <w:del w:id="18158" w:author="阿毛" w:date="2021-05-21T17:55:00Z">
        <w:r w:rsidDel="00CB3FDD">
          <w:rPr>
            <w:rFonts w:ascii="標楷體" w:hAnsi="標楷體"/>
          </w:rPr>
          <w:lastRenderedPageBreak/>
          <w:delText>L</w:delText>
        </w:r>
        <w:r w:rsidDel="00CB3FDD">
          <w:rPr>
            <w:rFonts w:ascii="標楷體" w:hAnsi="標楷體" w:hint="eastAsia"/>
          </w:rPr>
          <w:delText>8336</w:delText>
        </w:r>
        <w:r w:rsidRPr="0041785D" w:rsidDel="00CB3FDD">
          <w:rPr>
            <w:rFonts w:ascii="標楷體" w:hAnsi="標楷體" w:hint="eastAsia"/>
          </w:rPr>
          <w:delText>前置調解延期繳款資料</w:delText>
        </w:r>
      </w:del>
    </w:p>
    <w:p w14:paraId="5A10928B" w14:textId="12F47A22" w:rsidR="00E24265" w:rsidRPr="003972CE" w:rsidDel="00CB3FDD" w:rsidRDefault="00E24265">
      <w:pPr>
        <w:pStyle w:val="a"/>
        <w:rPr>
          <w:del w:id="18159" w:author="阿毛" w:date="2021-05-21T17:55:00Z"/>
        </w:rPr>
      </w:pPr>
      <w:del w:id="18160"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262EB61E" w14:textId="756107BA" w:rsidTr="005F76AD">
        <w:trPr>
          <w:trHeight w:val="277"/>
          <w:del w:id="1816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8D2B5CA" w14:textId="3C1E5148" w:rsidR="00E24265" w:rsidRPr="00615D4B" w:rsidDel="00CB3FDD" w:rsidRDefault="00E24265" w:rsidP="005F76AD">
            <w:pPr>
              <w:rPr>
                <w:del w:id="18162" w:author="阿毛" w:date="2021-05-21T17:55:00Z"/>
                <w:rFonts w:ascii="標楷體" w:eastAsia="標楷體" w:hAnsi="標楷體"/>
              </w:rPr>
            </w:pPr>
            <w:del w:id="18163"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5694D14F" w14:textId="7659FD8D" w:rsidR="00E24265" w:rsidRPr="00615D4B" w:rsidDel="00CB3FDD" w:rsidRDefault="00E24265" w:rsidP="005F76AD">
            <w:pPr>
              <w:rPr>
                <w:del w:id="18164" w:author="阿毛" w:date="2021-05-21T17:55:00Z"/>
                <w:rFonts w:ascii="標楷體" w:eastAsia="標楷體" w:hAnsi="標楷體"/>
              </w:rPr>
            </w:pPr>
            <w:del w:id="18165" w:author="阿毛" w:date="2021-05-21T17:55:00Z">
              <w:r w:rsidRPr="0041785D" w:rsidDel="00CB3FDD">
                <w:rPr>
                  <w:rFonts w:ascii="標楷體" w:eastAsia="標楷體" w:hAnsi="標楷體" w:hint="eastAsia"/>
                </w:rPr>
                <w:delText>前置調解延期繳款資料</w:delText>
              </w:r>
            </w:del>
          </w:p>
        </w:tc>
      </w:tr>
      <w:tr w:rsidR="00E24265" w:rsidRPr="00615D4B" w:rsidDel="00CB3FDD" w14:paraId="0AAEE1CE" w14:textId="3ED41D7F" w:rsidTr="005F76AD">
        <w:trPr>
          <w:trHeight w:val="277"/>
          <w:del w:id="1816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90D5E62" w14:textId="0A273157" w:rsidR="00E24265" w:rsidRPr="00615D4B" w:rsidDel="00CB3FDD" w:rsidRDefault="00E24265" w:rsidP="005F76AD">
            <w:pPr>
              <w:rPr>
                <w:del w:id="18167" w:author="阿毛" w:date="2021-05-21T17:55:00Z"/>
                <w:rFonts w:ascii="標楷體" w:eastAsia="標楷體" w:hAnsi="標楷體"/>
              </w:rPr>
            </w:pPr>
            <w:del w:id="18168"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40EACC5D" w14:textId="1C9C9A31" w:rsidR="00E24265" w:rsidRPr="00615D4B" w:rsidDel="00CB3FDD" w:rsidRDefault="00E24265" w:rsidP="005F76AD">
            <w:pPr>
              <w:rPr>
                <w:del w:id="18169" w:author="阿毛" w:date="2021-05-21T17:55:00Z"/>
                <w:rFonts w:ascii="標楷體" w:eastAsia="標楷體" w:hAnsi="標楷體"/>
              </w:rPr>
            </w:pPr>
          </w:p>
        </w:tc>
      </w:tr>
      <w:tr w:rsidR="00E24265" w:rsidRPr="00615D4B" w:rsidDel="00CB3FDD" w14:paraId="49A8BD89" w14:textId="7EA3F580" w:rsidTr="005F76AD">
        <w:trPr>
          <w:trHeight w:val="773"/>
          <w:del w:id="1817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2196364" w14:textId="4DE45D2D" w:rsidR="00E24265" w:rsidRPr="00615D4B" w:rsidDel="00CB3FDD" w:rsidRDefault="00E24265" w:rsidP="005F76AD">
            <w:pPr>
              <w:rPr>
                <w:del w:id="18171" w:author="阿毛" w:date="2021-05-21T17:55:00Z"/>
                <w:rFonts w:ascii="標楷體" w:eastAsia="標楷體" w:hAnsi="標楷體"/>
              </w:rPr>
            </w:pPr>
            <w:del w:id="18172"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5306DF13" w14:textId="4CD76755" w:rsidR="00E24265" w:rsidRPr="00615D4B" w:rsidDel="00CB3FDD" w:rsidRDefault="00E24265" w:rsidP="005F76AD">
            <w:pPr>
              <w:rPr>
                <w:del w:id="18173" w:author="阿毛" w:date="2021-05-21T17:55:00Z"/>
                <w:rFonts w:ascii="標楷體" w:eastAsia="標楷體" w:hAnsi="標楷體"/>
              </w:rPr>
            </w:pPr>
          </w:p>
        </w:tc>
      </w:tr>
      <w:tr w:rsidR="00E24265" w:rsidRPr="00615D4B" w:rsidDel="00CB3FDD" w14:paraId="1F0FCD67" w14:textId="09CAE68A" w:rsidTr="005F76AD">
        <w:trPr>
          <w:trHeight w:val="321"/>
          <w:del w:id="18174"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97BFE3E" w14:textId="0351523E" w:rsidR="00E24265" w:rsidRPr="00615D4B" w:rsidDel="00CB3FDD" w:rsidRDefault="00E24265" w:rsidP="005F76AD">
            <w:pPr>
              <w:rPr>
                <w:del w:id="18175" w:author="阿毛" w:date="2021-05-21T17:55:00Z"/>
                <w:rFonts w:ascii="標楷體" w:eastAsia="標楷體" w:hAnsi="標楷體"/>
              </w:rPr>
            </w:pPr>
            <w:del w:id="18176"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54D589AE" w14:textId="61CCD316" w:rsidR="00E24265" w:rsidRPr="00615D4B" w:rsidDel="00CB3FDD" w:rsidRDefault="00E24265" w:rsidP="005F76AD">
            <w:pPr>
              <w:rPr>
                <w:del w:id="18177" w:author="阿毛" w:date="2021-05-21T17:55:00Z"/>
                <w:rFonts w:ascii="標楷體" w:eastAsia="標楷體" w:hAnsi="標楷體"/>
              </w:rPr>
            </w:pPr>
          </w:p>
        </w:tc>
      </w:tr>
      <w:tr w:rsidR="00E24265" w:rsidRPr="00615D4B" w:rsidDel="00CB3FDD" w14:paraId="451B37DD" w14:textId="0A73F990" w:rsidTr="005F76AD">
        <w:trPr>
          <w:trHeight w:val="1311"/>
          <w:del w:id="18178"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C479F31" w14:textId="7EFDF9E7" w:rsidR="00E24265" w:rsidRPr="00615D4B" w:rsidDel="00CB3FDD" w:rsidRDefault="00E24265" w:rsidP="005F76AD">
            <w:pPr>
              <w:rPr>
                <w:del w:id="18179" w:author="阿毛" w:date="2021-05-21T17:55:00Z"/>
                <w:rFonts w:ascii="標楷體" w:eastAsia="標楷體" w:hAnsi="標楷體"/>
              </w:rPr>
            </w:pPr>
            <w:del w:id="18180"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22B2EC2D" w14:textId="706915BD" w:rsidR="00E24265" w:rsidRPr="00615D4B" w:rsidDel="00CB3FDD" w:rsidRDefault="00E24265" w:rsidP="005F76AD">
            <w:pPr>
              <w:rPr>
                <w:del w:id="18181" w:author="阿毛" w:date="2021-05-21T17:55:00Z"/>
                <w:rFonts w:ascii="標楷體" w:eastAsia="標楷體" w:hAnsi="標楷體"/>
              </w:rPr>
            </w:pPr>
          </w:p>
        </w:tc>
      </w:tr>
      <w:tr w:rsidR="00E24265" w:rsidRPr="00615D4B" w:rsidDel="00CB3FDD" w14:paraId="4E5CF3E4" w14:textId="13FDB8DD" w:rsidTr="005F76AD">
        <w:trPr>
          <w:trHeight w:val="278"/>
          <w:del w:id="1818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403AF7FF" w14:textId="650AE037" w:rsidR="00E24265" w:rsidRPr="00615D4B" w:rsidDel="00CB3FDD" w:rsidRDefault="00E24265" w:rsidP="005F76AD">
            <w:pPr>
              <w:rPr>
                <w:del w:id="18183" w:author="阿毛" w:date="2021-05-21T17:55:00Z"/>
                <w:rFonts w:ascii="標楷體" w:eastAsia="標楷體" w:hAnsi="標楷體"/>
              </w:rPr>
            </w:pPr>
            <w:del w:id="18184"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3148BBE4" w14:textId="6D48915E" w:rsidR="00E24265" w:rsidRPr="00615D4B" w:rsidDel="00CB3FDD" w:rsidRDefault="00E24265" w:rsidP="005F76AD">
            <w:pPr>
              <w:rPr>
                <w:del w:id="18185" w:author="阿毛" w:date="2021-05-21T17:55:00Z"/>
                <w:rFonts w:ascii="標楷體" w:eastAsia="標楷體" w:hAnsi="標楷體"/>
              </w:rPr>
            </w:pPr>
          </w:p>
        </w:tc>
      </w:tr>
      <w:tr w:rsidR="00E24265" w:rsidRPr="00615D4B" w:rsidDel="00CB3FDD" w14:paraId="6031868C" w14:textId="77B089B7" w:rsidTr="005F76AD">
        <w:trPr>
          <w:trHeight w:val="358"/>
          <w:del w:id="1818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F055867" w14:textId="14F357B8" w:rsidR="00E24265" w:rsidRPr="00615D4B" w:rsidDel="00CB3FDD" w:rsidRDefault="00E24265" w:rsidP="005F76AD">
            <w:pPr>
              <w:rPr>
                <w:del w:id="18187" w:author="阿毛" w:date="2021-05-21T17:55:00Z"/>
                <w:rFonts w:ascii="標楷體" w:eastAsia="標楷體" w:hAnsi="標楷體"/>
              </w:rPr>
            </w:pPr>
            <w:del w:id="18188"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6B1D5ACE" w14:textId="5678E9DC" w:rsidR="00E24265" w:rsidRPr="00615D4B" w:rsidDel="00CB3FDD" w:rsidRDefault="00E24265" w:rsidP="005F76AD">
            <w:pPr>
              <w:rPr>
                <w:del w:id="18189" w:author="阿毛" w:date="2021-05-21T17:55:00Z"/>
                <w:rFonts w:ascii="標楷體" w:eastAsia="標楷體" w:hAnsi="標楷體"/>
              </w:rPr>
            </w:pPr>
          </w:p>
        </w:tc>
      </w:tr>
      <w:tr w:rsidR="00E24265" w:rsidRPr="00615D4B" w:rsidDel="00CB3FDD" w14:paraId="143D6E4D" w14:textId="0EDD4ACF" w:rsidTr="005F76AD">
        <w:trPr>
          <w:trHeight w:val="278"/>
          <w:del w:id="1819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6703907C" w14:textId="528F0894" w:rsidR="00E24265" w:rsidRPr="00615D4B" w:rsidDel="00CB3FDD" w:rsidRDefault="00E24265" w:rsidP="005F76AD">
            <w:pPr>
              <w:rPr>
                <w:del w:id="18191" w:author="阿毛" w:date="2021-05-21T17:55:00Z"/>
                <w:rFonts w:ascii="標楷體" w:eastAsia="標楷體" w:hAnsi="標楷體"/>
              </w:rPr>
            </w:pPr>
            <w:del w:id="18192"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CAC6E8" w14:textId="5448FB4B" w:rsidR="00E24265" w:rsidRPr="00615D4B" w:rsidDel="00CB3FDD" w:rsidRDefault="00E24265" w:rsidP="005F76AD">
            <w:pPr>
              <w:rPr>
                <w:del w:id="18193" w:author="阿毛" w:date="2021-05-21T17:55:00Z"/>
                <w:rFonts w:ascii="標楷體" w:eastAsia="標楷體" w:hAnsi="標楷體"/>
              </w:rPr>
            </w:pPr>
          </w:p>
        </w:tc>
      </w:tr>
    </w:tbl>
    <w:p w14:paraId="13BD4669" w14:textId="5A8BA384" w:rsidR="00E24265" w:rsidDel="00CB3FDD" w:rsidRDefault="00E24265" w:rsidP="00E24265">
      <w:pPr>
        <w:rPr>
          <w:del w:id="18194" w:author="阿毛" w:date="2021-05-21T17:55:00Z"/>
        </w:rPr>
      </w:pPr>
    </w:p>
    <w:p w14:paraId="5F42D3BA" w14:textId="498260E8" w:rsidR="00E24265" w:rsidRPr="00615D4B" w:rsidDel="00CB3FDD" w:rsidRDefault="00E24265">
      <w:pPr>
        <w:pStyle w:val="a"/>
        <w:rPr>
          <w:del w:id="18195" w:author="阿毛" w:date="2021-05-21T17:55:00Z"/>
        </w:rPr>
      </w:pPr>
      <w:del w:id="18196" w:author="阿毛" w:date="2021-05-21T17:55:00Z">
        <w:r w:rsidRPr="00615D4B" w:rsidDel="00CB3FDD">
          <w:delText>UI</w:delText>
        </w:r>
        <w:r w:rsidRPr="00615D4B" w:rsidDel="00CB3FDD">
          <w:delText>畫面</w:delText>
        </w:r>
      </w:del>
    </w:p>
    <w:p w14:paraId="21C17F82" w14:textId="23EA0A20" w:rsidR="00E24265" w:rsidDel="00CB3FDD" w:rsidRDefault="00E24265" w:rsidP="00E24265">
      <w:pPr>
        <w:pStyle w:val="42"/>
        <w:spacing w:after="72"/>
        <w:ind w:left="1133"/>
        <w:rPr>
          <w:del w:id="18197" w:author="阿毛" w:date="2021-05-21T17:55:00Z"/>
          <w:rFonts w:hAnsi="標楷體"/>
        </w:rPr>
      </w:pPr>
      <w:del w:id="18198" w:author="阿毛" w:date="2021-05-21T17:55:00Z">
        <w:r w:rsidRPr="00743962" w:rsidDel="00CB3FDD">
          <w:rPr>
            <w:rFonts w:hAnsi="標楷體" w:hint="eastAsia"/>
          </w:rPr>
          <w:delText>輸入畫面：</w:delText>
        </w:r>
      </w:del>
    </w:p>
    <w:p w14:paraId="17455826" w14:textId="029C6D0F" w:rsidR="00E24265" w:rsidRPr="004D33E6" w:rsidDel="00CB3FDD" w:rsidRDefault="00E24265" w:rsidP="00E24265">
      <w:pPr>
        <w:pStyle w:val="42"/>
        <w:spacing w:after="72"/>
        <w:ind w:leftChars="0" w:left="0"/>
        <w:rPr>
          <w:del w:id="18199" w:author="阿毛" w:date="2021-05-21T17:55:00Z"/>
          <w:rFonts w:hAnsi="標楷體"/>
        </w:rPr>
      </w:pPr>
      <w:del w:id="18200" w:author="阿毛" w:date="2021-05-21T17:55:00Z">
        <w:r w:rsidRPr="004D33E6" w:rsidDel="00CB3FDD">
          <w:rPr>
            <w:rFonts w:hAnsi="標楷體"/>
            <w:noProof/>
          </w:rPr>
          <w:drawing>
            <wp:inline distT="0" distB="0" distL="0" distR="0" wp14:anchorId="58BF9E9E" wp14:editId="4A34EC43">
              <wp:extent cx="6639005" cy="2011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644081" cy="2013218"/>
                      </a:xfrm>
                      <a:prstGeom prst="rect">
                        <a:avLst/>
                      </a:prstGeom>
                    </pic:spPr>
                  </pic:pic>
                </a:graphicData>
              </a:graphic>
            </wp:inline>
          </w:drawing>
        </w:r>
      </w:del>
    </w:p>
    <w:p w14:paraId="5A536CF0" w14:textId="46107C91" w:rsidR="00E24265" w:rsidDel="00CB3FDD" w:rsidRDefault="00E24265" w:rsidP="00E24265">
      <w:pPr>
        <w:pStyle w:val="1text"/>
        <w:rPr>
          <w:del w:id="18201" w:author="阿毛" w:date="2021-05-21T17:55:00Z"/>
          <w:rFonts w:ascii="Times New Roman" w:hAnsi="Times New Roman"/>
        </w:rPr>
      </w:pPr>
    </w:p>
    <w:p w14:paraId="4D8729CC" w14:textId="717E5DF5" w:rsidR="00E24265" w:rsidRPr="003972CE" w:rsidDel="00CB3FDD" w:rsidRDefault="00E24265">
      <w:pPr>
        <w:pStyle w:val="a"/>
        <w:rPr>
          <w:del w:id="18202" w:author="阿毛" w:date="2021-05-21T17:55:00Z"/>
        </w:rPr>
      </w:pPr>
      <w:del w:id="18203"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0C1A8490" w14:textId="3BE67142" w:rsidTr="005F76AD">
        <w:trPr>
          <w:trHeight w:val="388"/>
          <w:jc w:val="center"/>
          <w:del w:id="18204" w:author="阿毛" w:date="2021-05-21T17:55:00Z"/>
        </w:trPr>
        <w:tc>
          <w:tcPr>
            <w:tcW w:w="219" w:type="pct"/>
            <w:vMerge w:val="restart"/>
          </w:tcPr>
          <w:p w14:paraId="555B658D" w14:textId="25DDF235" w:rsidR="00E24265" w:rsidRPr="00615D4B" w:rsidDel="00CB3FDD" w:rsidRDefault="00E24265" w:rsidP="005F76AD">
            <w:pPr>
              <w:rPr>
                <w:del w:id="18205" w:author="阿毛" w:date="2021-05-21T17:55:00Z"/>
                <w:rFonts w:ascii="標楷體" w:eastAsia="標楷體" w:hAnsi="標楷體"/>
              </w:rPr>
            </w:pPr>
            <w:del w:id="18206" w:author="阿毛" w:date="2021-05-21T17:55:00Z">
              <w:r w:rsidRPr="00615D4B" w:rsidDel="00CB3FDD">
                <w:rPr>
                  <w:rFonts w:ascii="標楷體" w:eastAsia="標楷體" w:hAnsi="標楷體"/>
                </w:rPr>
                <w:delText>序號</w:delText>
              </w:r>
            </w:del>
          </w:p>
        </w:tc>
        <w:tc>
          <w:tcPr>
            <w:tcW w:w="756" w:type="pct"/>
            <w:vMerge w:val="restart"/>
          </w:tcPr>
          <w:p w14:paraId="2E53C863" w14:textId="2C3750B2" w:rsidR="00E24265" w:rsidRPr="00615D4B" w:rsidDel="00CB3FDD" w:rsidRDefault="00E24265" w:rsidP="005F76AD">
            <w:pPr>
              <w:rPr>
                <w:del w:id="18207" w:author="阿毛" w:date="2021-05-21T17:55:00Z"/>
                <w:rFonts w:ascii="標楷體" w:eastAsia="標楷體" w:hAnsi="標楷體"/>
              </w:rPr>
            </w:pPr>
            <w:del w:id="18208" w:author="阿毛" w:date="2021-05-21T17:55:00Z">
              <w:r w:rsidRPr="00615D4B" w:rsidDel="00CB3FDD">
                <w:rPr>
                  <w:rFonts w:ascii="標楷體" w:eastAsia="標楷體" w:hAnsi="標楷體"/>
                </w:rPr>
                <w:delText>欄位</w:delText>
              </w:r>
            </w:del>
          </w:p>
        </w:tc>
        <w:tc>
          <w:tcPr>
            <w:tcW w:w="2382" w:type="pct"/>
            <w:gridSpan w:val="5"/>
          </w:tcPr>
          <w:p w14:paraId="5F3B4299" w14:textId="105FACC2" w:rsidR="00E24265" w:rsidRPr="00615D4B" w:rsidDel="00CB3FDD" w:rsidRDefault="00E24265" w:rsidP="005F76AD">
            <w:pPr>
              <w:jc w:val="center"/>
              <w:rPr>
                <w:del w:id="18209" w:author="阿毛" w:date="2021-05-21T17:55:00Z"/>
                <w:rFonts w:ascii="標楷體" w:eastAsia="標楷體" w:hAnsi="標楷體"/>
              </w:rPr>
            </w:pPr>
            <w:del w:id="18210" w:author="阿毛" w:date="2021-05-21T17:55:00Z">
              <w:r w:rsidRPr="00615D4B" w:rsidDel="00CB3FDD">
                <w:rPr>
                  <w:rFonts w:ascii="標楷體" w:eastAsia="標楷體" w:hAnsi="標楷體"/>
                </w:rPr>
                <w:delText>說明</w:delText>
              </w:r>
            </w:del>
          </w:p>
        </w:tc>
        <w:tc>
          <w:tcPr>
            <w:tcW w:w="1643" w:type="pct"/>
            <w:vMerge w:val="restart"/>
          </w:tcPr>
          <w:p w14:paraId="7F76D01A" w14:textId="7FFD850E" w:rsidR="00E24265" w:rsidRPr="00615D4B" w:rsidDel="00CB3FDD" w:rsidRDefault="00E24265" w:rsidP="005F76AD">
            <w:pPr>
              <w:rPr>
                <w:del w:id="18211" w:author="阿毛" w:date="2021-05-21T17:55:00Z"/>
                <w:rFonts w:ascii="標楷體" w:eastAsia="標楷體" w:hAnsi="標楷體"/>
              </w:rPr>
            </w:pPr>
            <w:del w:id="18212" w:author="阿毛" w:date="2021-05-21T17:55:00Z">
              <w:r w:rsidRPr="00615D4B" w:rsidDel="00CB3FDD">
                <w:rPr>
                  <w:rFonts w:ascii="標楷體" w:eastAsia="標楷體" w:hAnsi="標楷體"/>
                </w:rPr>
                <w:delText>處理邏輯及注意事項</w:delText>
              </w:r>
            </w:del>
          </w:p>
        </w:tc>
      </w:tr>
      <w:tr w:rsidR="00E24265" w:rsidRPr="00615D4B" w:rsidDel="00CB3FDD" w14:paraId="24D3942F" w14:textId="1E4E3CF9" w:rsidTr="005F76AD">
        <w:trPr>
          <w:trHeight w:val="244"/>
          <w:jc w:val="center"/>
          <w:del w:id="18213" w:author="阿毛" w:date="2021-05-21T17:55:00Z"/>
        </w:trPr>
        <w:tc>
          <w:tcPr>
            <w:tcW w:w="219" w:type="pct"/>
            <w:vMerge/>
          </w:tcPr>
          <w:p w14:paraId="705C3963" w14:textId="1293BE88" w:rsidR="00E24265" w:rsidRPr="00615D4B" w:rsidDel="00CB3FDD" w:rsidRDefault="00E24265" w:rsidP="005F76AD">
            <w:pPr>
              <w:rPr>
                <w:del w:id="18214" w:author="阿毛" w:date="2021-05-21T17:55:00Z"/>
                <w:rFonts w:ascii="標楷體" w:eastAsia="標楷體" w:hAnsi="標楷體"/>
              </w:rPr>
            </w:pPr>
          </w:p>
        </w:tc>
        <w:tc>
          <w:tcPr>
            <w:tcW w:w="756" w:type="pct"/>
            <w:vMerge/>
          </w:tcPr>
          <w:p w14:paraId="1D128A32" w14:textId="49011ACF" w:rsidR="00E24265" w:rsidRPr="00615D4B" w:rsidDel="00CB3FDD" w:rsidRDefault="00E24265" w:rsidP="005F76AD">
            <w:pPr>
              <w:rPr>
                <w:del w:id="18215" w:author="阿毛" w:date="2021-05-21T17:55:00Z"/>
                <w:rFonts w:ascii="標楷體" w:eastAsia="標楷體" w:hAnsi="標楷體"/>
              </w:rPr>
            </w:pPr>
          </w:p>
        </w:tc>
        <w:tc>
          <w:tcPr>
            <w:tcW w:w="624" w:type="pct"/>
          </w:tcPr>
          <w:p w14:paraId="6B4C641F" w14:textId="02E3186F" w:rsidR="00E24265" w:rsidRPr="00615D4B" w:rsidDel="00CB3FDD" w:rsidRDefault="00E24265" w:rsidP="005F76AD">
            <w:pPr>
              <w:rPr>
                <w:del w:id="18216" w:author="阿毛" w:date="2021-05-21T17:55:00Z"/>
                <w:rFonts w:ascii="標楷體" w:eastAsia="標楷體" w:hAnsi="標楷體"/>
              </w:rPr>
            </w:pPr>
            <w:del w:id="18217" w:author="阿毛" w:date="2021-05-21T17:55:00Z">
              <w:r w:rsidRPr="00615D4B" w:rsidDel="00CB3FDD">
                <w:rPr>
                  <w:rFonts w:ascii="標楷體" w:eastAsia="標楷體" w:hAnsi="標楷體" w:hint="eastAsia"/>
                </w:rPr>
                <w:delText>資料型態長度</w:delText>
              </w:r>
            </w:del>
          </w:p>
        </w:tc>
        <w:tc>
          <w:tcPr>
            <w:tcW w:w="624" w:type="pct"/>
          </w:tcPr>
          <w:p w14:paraId="6CA9EFCC" w14:textId="22AB57D7" w:rsidR="00E24265" w:rsidRPr="00615D4B" w:rsidDel="00CB3FDD" w:rsidRDefault="00E24265" w:rsidP="005F76AD">
            <w:pPr>
              <w:rPr>
                <w:del w:id="18218" w:author="阿毛" w:date="2021-05-21T17:55:00Z"/>
                <w:rFonts w:ascii="標楷體" w:eastAsia="標楷體" w:hAnsi="標楷體"/>
              </w:rPr>
            </w:pPr>
            <w:del w:id="18219" w:author="阿毛" w:date="2021-05-21T17:55:00Z">
              <w:r w:rsidRPr="00615D4B" w:rsidDel="00CB3FDD">
                <w:rPr>
                  <w:rFonts w:ascii="標楷體" w:eastAsia="標楷體" w:hAnsi="標楷體"/>
                </w:rPr>
                <w:delText>預設值</w:delText>
              </w:r>
            </w:del>
          </w:p>
        </w:tc>
        <w:tc>
          <w:tcPr>
            <w:tcW w:w="537" w:type="pct"/>
          </w:tcPr>
          <w:p w14:paraId="4E614CBC" w14:textId="4A8E0075" w:rsidR="00E24265" w:rsidRPr="00615D4B" w:rsidDel="00CB3FDD" w:rsidRDefault="00E24265" w:rsidP="005F76AD">
            <w:pPr>
              <w:rPr>
                <w:del w:id="18220" w:author="阿毛" w:date="2021-05-21T17:55:00Z"/>
                <w:rFonts w:ascii="標楷體" w:eastAsia="標楷體" w:hAnsi="標楷體"/>
              </w:rPr>
            </w:pPr>
            <w:del w:id="18221" w:author="阿毛" w:date="2021-05-21T17:55:00Z">
              <w:r w:rsidRPr="00615D4B" w:rsidDel="00CB3FDD">
                <w:rPr>
                  <w:rFonts w:ascii="標楷體" w:eastAsia="標楷體" w:hAnsi="標楷體"/>
                </w:rPr>
                <w:delText>選單內容</w:delText>
              </w:r>
            </w:del>
          </w:p>
        </w:tc>
        <w:tc>
          <w:tcPr>
            <w:tcW w:w="299" w:type="pct"/>
          </w:tcPr>
          <w:p w14:paraId="05C9AA3B" w14:textId="5924A502" w:rsidR="00E24265" w:rsidRPr="00615D4B" w:rsidDel="00CB3FDD" w:rsidRDefault="00E24265" w:rsidP="005F76AD">
            <w:pPr>
              <w:rPr>
                <w:del w:id="18222" w:author="阿毛" w:date="2021-05-21T17:55:00Z"/>
                <w:rFonts w:ascii="標楷體" w:eastAsia="標楷體" w:hAnsi="標楷體"/>
              </w:rPr>
            </w:pPr>
            <w:del w:id="18223" w:author="阿毛" w:date="2021-05-21T17:55:00Z">
              <w:r w:rsidRPr="00615D4B" w:rsidDel="00CB3FDD">
                <w:rPr>
                  <w:rFonts w:ascii="標楷體" w:eastAsia="標楷體" w:hAnsi="標楷體"/>
                </w:rPr>
                <w:delText>必填</w:delText>
              </w:r>
            </w:del>
          </w:p>
        </w:tc>
        <w:tc>
          <w:tcPr>
            <w:tcW w:w="299" w:type="pct"/>
          </w:tcPr>
          <w:p w14:paraId="24945C6C" w14:textId="0A3ABACE" w:rsidR="00E24265" w:rsidRPr="00615D4B" w:rsidDel="00CB3FDD" w:rsidRDefault="00E24265" w:rsidP="005F76AD">
            <w:pPr>
              <w:rPr>
                <w:del w:id="18224" w:author="阿毛" w:date="2021-05-21T17:55:00Z"/>
                <w:rFonts w:ascii="標楷體" w:eastAsia="標楷體" w:hAnsi="標楷體"/>
              </w:rPr>
            </w:pPr>
            <w:del w:id="18225" w:author="阿毛" w:date="2021-05-21T17:55:00Z">
              <w:r w:rsidRPr="00615D4B" w:rsidDel="00CB3FDD">
                <w:rPr>
                  <w:rFonts w:ascii="標楷體" w:eastAsia="標楷體" w:hAnsi="標楷體"/>
                </w:rPr>
                <w:delText>R/W</w:delText>
              </w:r>
            </w:del>
          </w:p>
        </w:tc>
        <w:tc>
          <w:tcPr>
            <w:tcW w:w="1643" w:type="pct"/>
            <w:vMerge/>
          </w:tcPr>
          <w:p w14:paraId="6AAA5D8B" w14:textId="0A1D3A32" w:rsidR="00E24265" w:rsidRPr="00615D4B" w:rsidDel="00CB3FDD" w:rsidRDefault="00E24265" w:rsidP="005F76AD">
            <w:pPr>
              <w:rPr>
                <w:del w:id="18226" w:author="阿毛" w:date="2021-05-21T17:55:00Z"/>
                <w:rFonts w:ascii="標楷體" w:eastAsia="標楷體" w:hAnsi="標楷體"/>
              </w:rPr>
            </w:pPr>
          </w:p>
        </w:tc>
      </w:tr>
      <w:tr w:rsidR="00E24265" w:rsidRPr="00615D4B" w:rsidDel="00CB3FDD" w14:paraId="6CCAB6BD" w14:textId="23C400D2" w:rsidTr="005F76AD">
        <w:trPr>
          <w:trHeight w:val="291"/>
          <w:jc w:val="center"/>
          <w:del w:id="18227" w:author="阿毛" w:date="2021-05-21T17:55:00Z"/>
        </w:trPr>
        <w:tc>
          <w:tcPr>
            <w:tcW w:w="219" w:type="pct"/>
          </w:tcPr>
          <w:p w14:paraId="63E89E1F" w14:textId="3A85E7C3" w:rsidR="00E24265" w:rsidRPr="005E579A" w:rsidDel="00CB3FDD" w:rsidRDefault="00E24265" w:rsidP="005F76AD">
            <w:pPr>
              <w:pStyle w:val="af9"/>
              <w:numPr>
                <w:ilvl w:val="0"/>
                <w:numId w:val="65"/>
              </w:numPr>
              <w:ind w:leftChars="0"/>
              <w:rPr>
                <w:del w:id="18228" w:author="阿毛" w:date="2021-05-21T17:55:00Z"/>
                <w:rFonts w:ascii="標楷體" w:eastAsia="標楷體" w:hAnsi="標楷體"/>
              </w:rPr>
            </w:pPr>
          </w:p>
        </w:tc>
        <w:tc>
          <w:tcPr>
            <w:tcW w:w="756" w:type="pct"/>
          </w:tcPr>
          <w:p w14:paraId="6E06FD4D" w14:textId="5D30CBC1" w:rsidR="00E24265" w:rsidRPr="00615D4B" w:rsidDel="00CB3FDD" w:rsidRDefault="00E24265" w:rsidP="005F76AD">
            <w:pPr>
              <w:rPr>
                <w:del w:id="18229" w:author="阿毛" w:date="2021-05-21T17:55:00Z"/>
                <w:rFonts w:ascii="標楷體" w:eastAsia="標楷體" w:hAnsi="標楷體"/>
              </w:rPr>
            </w:pPr>
            <w:del w:id="18230" w:author="阿毛" w:date="2021-05-21T17:55:00Z">
              <w:r w:rsidRPr="00D6003A" w:rsidDel="00CB3FDD">
                <w:rPr>
                  <w:rFonts w:ascii="標楷體" w:eastAsia="標楷體" w:hAnsi="標楷體" w:hint="eastAsia"/>
                </w:rPr>
                <w:delText>交易代碼</w:delText>
              </w:r>
            </w:del>
          </w:p>
        </w:tc>
        <w:tc>
          <w:tcPr>
            <w:tcW w:w="624" w:type="pct"/>
          </w:tcPr>
          <w:p w14:paraId="1D305E59" w14:textId="3405A3C0" w:rsidR="00E24265" w:rsidRPr="00615D4B" w:rsidDel="00CB3FDD" w:rsidRDefault="00E24265" w:rsidP="005F76AD">
            <w:pPr>
              <w:rPr>
                <w:del w:id="18231" w:author="阿毛" w:date="2021-05-21T17:55:00Z"/>
                <w:rFonts w:ascii="標楷體" w:eastAsia="標楷體" w:hAnsi="標楷體"/>
              </w:rPr>
            </w:pPr>
          </w:p>
        </w:tc>
        <w:tc>
          <w:tcPr>
            <w:tcW w:w="624" w:type="pct"/>
          </w:tcPr>
          <w:p w14:paraId="63A03B0C" w14:textId="5767C129" w:rsidR="00E24265" w:rsidRPr="00615D4B" w:rsidDel="00CB3FDD" w:rsidRDefault="00E24265" w:rsidP="005F76AD">
            <w:pPr>
              <w:rPr>
                <w:del w:id="18232" w:author="阿毛" w:date="2021-05-21T17:55:00Z"/>
                <w:rFonts w:ascii="標楷體" w:eastAsia="標楷體" w:hAnsi="標楷體"/>
              </w:rPr>
            </w:pPr>
          </w:p>
        </w:tc>
        <w:tc>
          <w:tcPr>
            <w:tcW w:w="537" w:type="pct"/>
          </w:tcPr>
          <w:p w14:paraId="1506167A" w14:textId="7AC837B3" w:rsidR="00E24265" w:rsidRPr="00615D4B" w:rsidDel="00CB3FDD" w:rsidRDefault="00E24265" w:rsidP="005F76AD">
            <w:pPr>
              <w:rPr>
                <w:del w:id="18233" w:author="阿毛" w:date="2021-05-21T17:55:00Z"/>
                <w:rFonts w:ascii="標楷體" w:eastAsia="標楷體" w:hAnsi="標楷體"/>
              </w:rPr>
            </w:pPr>
            <w:del w:id="18234" w:author="阿毛" w:date="2021-05-21T17:55:00Z">
              <w:r w:rsidDel="00CB3FDD">
                <w:rPr>
                  <w:rFonts w:ascii="標楷體" w:eastAsia="標楷體" w:hAnsi="標楷體" w:hint="eastAsia"/>
                </w:rPr>
                <w:delText>下拉式選單</w:delText>
              </w:r>
            </w:del>
          </w:p>
        </w:tc>
        <w:tc>
          <w:tcPr>
            <w:tcW w:w="299" w:type="pct"/>
          </w:tcPr>
          <w:p w14:paraId="2598F501" w14:textId="6E0DCA8E" w:rsidR="00E24265" w:rsidRPr="00615D4B" w:rsidDel="00CB3FDD" w:rsidRDefault="00E24265" w:rsidP="005F76AD">
            <w:pPr>
              <w:rPr>
                <w:del w:id="18235" w:author="阿毛" w:date="2021-05-21T17:55:00Z"/>
                <w:rFonts w:ascii="標楷體" w:eastAsia="標楷體" w:hAnsi="標楷體"/>
              </w:rPr>
            </w:pPr>
          </w:p>
        </w:tc>
        <w:tc>
          <w:tcPr>
            <w:tcW w:w="299" w:type="pct"/>
          </w:tcPr>
          <w:p w14:paraId="77FBE10E" w14:textId="2220A598" w:rsidR="00E24265" w:rsidRPr="00615D4B" w:rsidDel="00CB3FDD" w:rsidRDefault="00E24265" w:rsidP="005F76AD">
            <w:pPr>
              <w:rPr>
                <w:del w:id="18236" w:author="阿毛" w:date="2021-05-21T17:55:00Z"/>
                <w:rFonts w:ascii="標楷體" w:eastAsia="標楷體" w:hAnsi="標楷體"/>
              </w:rPr>
            </w:pPr>
          </w:p>
        </w:tc>
        <w:tc>
          <w:tcPr>
            <w:tcW w:w="1643" w:type="pct"/>
          </w:tcPr>
          <w:p w14:paraId="14F5D10C" w14:textId="24893B15" w:rsidR="00E24265" w:rsidDel="00CB3FDD" w:rsidRDefault="00E24265" w:rsidP="005F76AD">
            <w:pPr>
              <w:rPr>
                <w:del w:id="18237" w:author="阿毛" w:date="2021-05-21T17:55:00Z"/>
                <w:rFonts w:ascii="標楷體" w:eastAsia="標楷體" w:hAnsi="標楷體"/>
              </w:rPr>
            </w:pPr>
            <w:del w:id="18238" w:author="阿毛" w:date="2021-05-21T17:55:00Z">
              <w:r w:rsidRPr="00F65597" w:rsidDel="00CB3FDD">
                <w:rPr>
                  <w:rFonts w:ascii="標楷體" w:eastAsia="標楷體" w:hAnsi="標楷體" w:hint="eastAsia"/>
                </w:rPr>
                <w:delText>1:新增</w:delText>
              </w:r>
            </w:del>
          </w:p>
          <w:p w14:paraId="35616FAF" w14:textId="14C5F73B" w:rsidR="00E24265" w:rsidDel="00CB3FDD" w:rsidRDefault="00E24265" w:rsidP="005F76AD">
            <w:pPr>
              <w:rPr>
                <w:del w:id="18239" w:author="阿毛" w:date="2021-05-21T17:55:00Z"/>
                <w:rFonts w:ascii="標楷體" w:eastAsia="標楷體" w:hAnsi="標楷體"/>
              </w:rPr>
            </w:pPr>
            <w:del w:id="18240" w:author="阿毛" w:date="2021-05-21T17:55:00Z">
              <w:r w:rsidRPr="00F65597" w:rsidDel="00CB3FDD">
                <w:rPr>
                  <w:rFonts w:ascii="標楷體" w:eastAsia="標楷體" w:hAnsi="標楷體" w:hint="eastAsia"/>
                </w:rPr>
                <w:delText>2:異動</w:delText>
              </w:r>
            </w:del>
          </w:p>
          <w:p w14:paraId="76065A7F" w14:textId="1A57577C" w:rsidR="00E24265" w:rsidRPr="00615D4B" w:rsidDel="00CB3FDD" w:rsidRDefault="00E24265" w:rsidP="005F76AD">
            <w:pPr>
              <w:rPr>
                <w:del w:id="18241" w:author="阿毛" w:date="2021-05-21T17:55:00Z"/>
                <w:rFonts w:ascii="標楷體" w:eastAsia="標楷體" w:hAnsi="標楷體"/>
              </w:rPr>
            </w:pPr>
            <w:del w:id="18242" w:author="阿毛" w:date="2021-05-21T17:55:00Z">
              <w:r w:rsidRPr="00F65597" w:rsidDel="00CB3FDD">
                <w:rPr>
                  <w:rFonts w:ascii="標楷體" w:eastAsia="標楷體" w:hAnsi="標楷體" w:hint="eastAsia"/>
                </w:rPr>
                <w:delText>4:刪除</w:delText>
              </w:r>
            </w:del>
          </w:p>
        </w:tc>
      </w:tr>
      <w:tr w:rsidR="00E24265" w:rsidRPr="00615D4B" w:rsidDel="00CB3FDD" w14:paraId="08BEBAE0" w14:textId="5A33BB14" w:rsidTr="005F76AD">
        <w:trPr>
          <w:trHeight w:val="291"/>
          <w:jc w:val="center"/>
          <w:del w:id="18243" w:author="阿毛" w:date="2021-05-21T17:55:00Z"/>
        </w:trPr>
        <w:tc>
          <w:tcPr>
            <w:tcW w:w="219" w:type="pct"/>
          </w:tcPr>
          <w:p w14:paraId="37D17390" w14:textId="31604AC9" w:rsidR="00E24265" w:rsidRPr="005E579A" w:rsidDel="00CB3FDD" w:rsidRDefault="00E24265" w:rsidP="005F76AD">
            <w:pPr>
              <w:pStyle w:val="af9"/>
              <w:numPr>
                <w:ilvl w:val="0"/>
                <w:numId w:val="65"/>
              </w:numPr>
              <w:ind w:leftChars="0"/>
              <w:rPr>
                <w:del w:id="18244" w:author="阿毛" w:date="2021-05-21T17:55:00Z"/>
                <w:rFonts w:ascii="標楷體" w:eastAsia="標楷體" w:hAnsi="標楷體"/>
              </w:rPr>
            </w:pPr>
          </w:p>
        </w:tc>
        <w:tc>
          <w:tcPr>
            <w:tcW w:w="756" w:type="pct"/>
          </w:tcPr>
          <w:p w14:paraId="794B1B5F" w14:textId="0734EA61" w:rsidR="00E24265" w:rsidRPr="00615D4B" w:rsidDel="00CB3FDD" w:rsidRDefault="00E24265" w:rsidP="005F76AD">
            <w:pPr>
              <w:rPr>
                <w:del w:id="18245" w:author="阿毛" w:date="2021-05-21T17:55:00Z"/>
                <w:rFonts w:ascii="標楷體" w:eastAsia="標楷體" w:hAnsi="標楷體"/>
              </w:rPr>
            </w:pPr>
            <w:del w:id="18246" w:author="阿毛" w:date="2021-05-21T17:55:00Z">
              <w:r w:rsidRPr="00D6003A" w:rsidDel="00CB3FDD">
                <w:rPr>
                  <w:rFonts w:ascii="標楷體" w:eastAsia="標楷體" w:hAnsi="標楷體" w:hint="eastAsia"/>
                </w:rPr>
                <w:delText>債務人IDN</w:delText>
              </w:r>
            </w:del>
          </w:p>
        </w:tc>
        <w:tc>
          <w:tcPr>
            <w:tcW w:w="624" w:type="pct"/>
          </w:tcPr>
          <w:p w14:paraId="51661754" w14:textId="141030A1" w:rsidR="00E24265" w:rsidRPr="00615D4B" w:rsidDel="00CB3FDD" w:rsidRDefault="00E24265" w:rsidP="005F76AD">
            <w:pPr>
              <w:rPr>
                <w:del w:id="18247" w:author="阿毛" w:date="2021-05-21T17:55:00Z"/>
                <w:rFonts w:ascii="標楷體" w:eastAsia="標楷體" w:hAnsi="標楷體"/>
              </w:rPr>
            </w:pPr>
          </w:p>
        </w:tc>
        <w:tc>
          <w:tcPr>
            <w:tcW w:w="624" w:type="pct"/>
          </w:tcPr>
          <w:p w14:paraId="5499C941" w14:textId="4C265C77" w:rsidR="00E24265" w:rsidRPr="00615D4B" w:rsidDel="00CB3FDD" w:rsidRDefault="00E24265" w:rsidP="005F76AD">
            <w:pPr>
              <w:rPr>
                <w:del w:id="18248" w:author="阿毛" w:date="2021-05-21T17:55:00Z"/>
                <w:rFonts w:ascii="標楷體" w:eastAsia="標楷體" w:hAnsi="標楷體"/>
              </w:rPr>
            </w:pPr>
          </w:p>
        </w:tc>
        <w:tc>
          <w:tcPr>
            <w:tcW w:w="537" w:type="pct"/>
          </w:tcPr>
          <w:p w14:paraId="2ACAB75A" w14:textId="76B6221C" w:rsidR="00E24265" w:rsidRPr="00615D4B" w:rsidDel="00CB3FDD" w:rsidRDefault="00E24265" w:rsidP="005F76AD">
            <w:pPr>
              <w:rPr>
                <w:del w:id="18249" w:author="阿毛" w:date="2021-05-21T17:55:00Z"/>
                <w:rFonts w:ascii="標楷體" w:eastAsia="標楷體" w:hAnsi="標楷體"/>
              </w:rPr>
            </w:pPr>
          </w:p>
        </w:tc>
        <w:tc>
          <w:tcPr>
            <w:tcW w:w="299" w:type="pct"/>
          </w:tcPr>
          <w:p w14:paraId="3DE8D163" w14:textId="4447870E" w:rsidR="00E24265" w:rsidRPr="00615D4B" w:rsidDel="00CB3FDD" w:rsidRDefault="00E24265" w:rsidP="005F76AD">
            <w:pPr>
              <w:rPr>
                <w:del w:id="18250" w:author="阿毛" w:date="2021-05-21T17:55:00Z"/>
                <w:rFonts w:ascii="標楷體" w:eastAsia="標楷體" w:hAnsi="標楷體"/>
              </w:rPr>
            </w:pPr>
          </w:p>
        </w:tc>
        <w:tc>
          <w:tcPr>
            <w:tcW w:w="299" w:type="pct"/>
          </w:tcPr>
          <w:p w14:paraId="27B586B4" w14:textId="0714F9BC" w:rsidR="00E24265" w:rsidRPr="00615D4B" w:rsidDel="00CB3FDD" w:rsidRDefault="00E24265" w:rsidP="005F76AD">
            <w:pPr>
              <w:rPr>
                <w:del w:id="18251" w:author="阿毛" w:date="2021-05-21T17:55:00Z"/>
                <w:rFonts w:ascii="標楷體" w:eastAsia="標楷體" w:hAnsi="標楷體"/>
              </w:rPr>
            </w:pPr>
          </w:p>
        </w:tc>
        <w:tc>
          <w:tcPr>
            <w:tcW w:w="1643" w:type="pct"/>
          </w:tcPr>
          <w:p w14:paraId="79FD62A8" w14:textId="4ABD4603" w:rsidR="00E24265" w:rsidRPr="00615D4B" w:rsidDel="00CB3FDD" w:rsidRDefault="00E24265" w:rsidP="005F76AD">
            <w:pPr>
              <w:rPr>
                <w:del w:id="18252" w:author="阿毛" w:date="2021-05-21T17:55:00Z"/>
                <w:rFonts w:ascii="標楷體" w:eastAsia="標楷體" w:hAnsi="標楷體"/>
              </w:rPr>
            </w:pPr>
          </w:p>
        </w:tc>
      </w:tr>
      <w:tr w:rsidR="00E24265" w:rsidRPr="00615D4B" w:rsidDel="00CB3FDD" w14:paraId="29808E54" w14:textId="64019277" w:rsidTr="005F76AD">
        <w:trPr>
          <w:trHeight w:val="291"/>
          <w:jc w:val="center"/>
          <w:del w:id="18253" w:author="阿毛" w:date="2021-05-21T17:55:00Z"/>
        </w:trPr>
        <w:tc>
          <w:tcPr>
            <w:tcW w:w="219" w:type="pct"/>
          </w:tcPr>
          <w:p w14:paraId="1813CFF6" w14:textId="0D9CCDE1" w:rsidR="00E24265" w:rsidRPr="005E579A" w:rsidDel="00CB3FDD" w:rsidRDefault="00E24265" w:rsidP="005F76AD">
            <w:pPr>
              <w:pStyle w:val="af9"/>
              <w:numPr>
                <w:ilvl w:val="0"/>
                <w:numId w:val="65"/>
              </w:numPr>
              <w:ind w:leftChars="0"/>
              <w:rPr>
                <w:del w:id="18254" w:author="阿毛" w:date="2021-05-21T17:55:00Z"/>
                <w:rFonts w:ascii="標楷體" w:eastAsia="標楷體" w:hAnsi="標楷體"/>
              </w:rPr>
            </w:pPr>
          </w:p>
        </w:tc>
        <w:tc>
          <w:tcPr>
            <w:tcW w:w="756" w:type="pct"/>
          </w:tcPr>
          <w:p w14:paraId="4B1DC6C4" w14:textId="43FC72A7" w:rsidR="00E24265" w:rsidRPr="00615D4B" w:rsidDel="00CB3FDD" w:rsidRDefault="00E24265" w:rsidP="005F76AD">
            <w:pPr>
              <w:rPr>
                <w:del w:id="18255" w:author="阿毛" w:date="2021-05-21T17:55:00Z"/>
                <w:rFonts w:ascii="標楷體" w:eastAsia="標楷體" w:hAnsi="標楷體"/>
              </w:rPr>
            </w:pPr>
            <w:del w:id="18256" w:author="阿毛" w:date="2021-05-21T17:55:00Z">
              <w:r w:rsidRPr="00D6003A" w:rsidDel="00CB3FDD">
                <w:rPr>
                  <w:rFonts w:ascii="標楷體" w:eastAsia="標楷體" w:hAnsi="標楷體" w:hint="eastAsia"/>
                </w:rPr>
                <w:delText>報送單位代號</w:delText>
              </w:r>
            </w:del>
          </w:p>
        </w:tc>
        <w:tc>
          <w:tcPr>
            <w:tcW w:w="624" w:type="pct"/>
          </w:tcPr>
          <w:p w14:paraId="505F2219" w14:textId="46C75BBE" w:rsidR="00E24265" w:rsidRPr="00615D4B" w:rsidDel="00CB3FDD" w:rsidRDefault="00E24265" w:rsidP="005F76AD">
            <w:pPr>
              <w:rPr>
                <w:del w:id="18257" w:author="阿毛" w:date="2021-05-21T17:55:00Z"/>
                <w:rFonts w:ascii="標楷體" w:eastAsia="標楷體" w:hAnsi="標楷體"/>
              </w:rPr>
            </w:pPr>
          </w:p>
        </w:tc>
        <w:tc>
          <w:tcPr>
            <w:tcW w:w="624" w:type="pct"/>
          </w:tcPr>
          <w:p w14:paraId="6CABEB33" w14:textId="69175127" w:rsidR="00E24265" w:rsidRPr="00615D4B" w:rsidDel="00CB3FDD" w:rsidRDefault="00E24265" w:rsidP="005F76AD">
            <w:pPr>
              <w:rPr>
                <w:del w:id="18258" w:author="阿毛" w:date="2021-05-21T17:55:00Z"/>
                <w:rFonts w:ascii="標楷體" w:eastAsia="標楷體" w:hAnsi="標楷體"/>
              </w:rPr>
            </w:pPr>
          </w:p>
        </w:tc>
        <w:tc>
          <w:tcPr>
            <w:tcW w:w="537" w:type="pct"/>
          </w:tcPr>
          <w:p w14:paraId="1A6B06BB" w14:textId="3E9129CC" w:rsidR="00E24265" w:rsidRPr="00615D4B" w:rsidDel="00CB3FDD" w:rsidRDefault="00E24265" w:rsidP="005F76AD">
            <w:pPr>
              <w:rPr>
                <w:del w:id="18259" w:author="阿毛" w:date="2021-05-21T17:55:00Z"/>
                <w:rFonts w:ascii="標楷體" w:eastAsia="標楷體" w:hAnsi="標楷體"/>
              </w:rPr>
            </w:pPr>
          </w:p>
        </w:tc>
        <w:tc>
          <w:tcPr>
            <w:tcW w:w="299" w:type="pct"/>
          </w:tcPr>
          <w:p w14:paraId="16EDE983" w14:textId="61FD4EC6" w:rsidR="00E24265" w:rsidRPr="00615D4B" w:rsidDel="00CB3FDD" w:rsidRDefault="00E24265" w:rsidP="005F76AD">
            <w:pPr>
              <w:rPr>
                <w:del w:id="18260" w:author="阿毛" w:date="2021-05-21T17:55:00Z"/>
                <w:rFonts w:ascii="標楷體" w:eastAsia="標楷體" w:hAnsi="標楷體"/>
              </w:rPr>
            </w:pPr>
          </w:p>
        </w:tc>
        <w:tc>
          <w:tcPr>
            <w:tcW w:w="299" w:type="pct"/>
          </w:tcPr>
          <w:p w14:paraId="4023F532" w14:textId="4DC3EFB3" w:rsidR="00E24265" w:rsidRPr="00615D4B" w:rsidDel="00CB3FDD" w:rsidRDefault="00E24265" w:rsidP="005F76AD">
            <w:pPr>
              <w:rPr>
                <w:del w:id="18261" w:author="阿毛" w:date="2021-05-21T17:55:00Z"/>
                <w:rFonts w:ascii="標楷體" w:eastAsia="標楷體" w:hAnsi="標楷體"/>
              </w:rPr>
            </w:pPr>
          </w:p>
        </w:tc>
        <w:tc>
          <w:tcPr>
            <w:tcW w:w="1643" w:type="pct"/>
          </w:tcPr>
          <w:p w14:paraId="3E825841" w14:textId="70CF83D6" w:rsidR="00E24265" w:rsidRPr="00615D4B" w:rsidDel="00CB3FDD" w:rsidRDefault="00E24265" w:rsidP="005F76AD">
            <w:pPr>
              <w:rPr>
                <w:del w:id="18262" w:author="阿毛" w:date="2021-05-21T17:55:00Z"/>
                <w:rFonts w:ascii="標楷體" w:eastAsia="標楷體" w:hAnsi="標楷體"/>
              </w:rPr>
            </w:pPr>
          </w:p>
        </w:tc>
      </w:tr>
      <w:tr w:rsidR="00E24265" w:rsidRPr="00615D4B" w:rsidDel="00CB3FDD" w14:paraId="422F250E" w14:textId="593C7607" w:rsidTr="005F76AD">
        <w:trPr>
          <w:trHeight w:val="291"/>
          <w:jc w:val="center"/>
          <w:del w:id="18263" w:author="阿毛" w:date="2021-05-21T17:55:00Z"/>
        </w:trPr>
        <w:tc>
          <w:tcPr>
            <w:tcW w:w="219" w:type="pct"/>
          </w:tcPr>
          <w:p w14:paraId="43E108C1" w14:textId="2B5CC476" w:rsidR="00E24265" w:rsidRPr="005E579A" w:rsidDel="00CB3FDD" w:rsidRDefault="00E24265" w:rsidP="005F76AD">
            <w:pPr>
              <w:pStyle w:val="af9"/>
              <w:numPr>
                <w:ilvl w:val="0"/>
                <w:numId w:val="65"/>
              </w:numPr>
              <w:ind w:leftChars="0"/>
              <w:rPr>
                <w:del w:id="18264" w:author="阿毛" w:date="2021-05-21T17:55:00Z"/>
                <w:rFonts w:ascii="標楷體" w:eastAsia="標楷體" w:hAnsi="標楷體"/>
              </w:rPr>
            </w:pPr>
          </w:p>
        </w:tc>
        <w:tc>
          <w:tcPr>
            <w:tcW w:w="756" w:type="pct"/>
          </w:tcPr>
          <w:p w14:paraId="2B199E98" w14:textId="3E810563" w:rsidR="00E24265" w:rsidRPr="00615D4B" w:rsidDel="00CB3FDD" w:rsidRDefault="00E24265" w:rsidP="005F76AD">
            <w:pPr>
              <w:rPr>
                <w:del w:id="18265" w:author="阿毛" w:date="2021-05-21T17:55:00Z"/>
                <w:rFonts w:ascii="標楷體" w:eastAsia="標楷體" w:hAnsi="標楷體"/>
              </w:rPr>
            </w:pPr>
            <w:del w:id="18266" w:author="阿毛" w:date="2021-05-21T17:55:00Z">
              <w:r w:rsidRPr="00D6003A" w:rsidDel="00CB3FDD">
                <w:rPr>
                  <w:rFonts w:ascii="標楷體" w:eastAsia="標楷體" w:hAnsi="標楷體" w:hint="eastAsia"/>
                </w:rPr>
                <w:delText>調解申請日</w:delText>
              </w:r>
            </w:del>
          </w:p>
        </w:tc>
        <w:tc>
          <w:tcPr>
            <w:tcW w:w="624" w:type="pct"/>
          </w:tcPr>
          <w:p w14:paraId="10E5F5D4" w14:textId="76B887C5" w:rsidR="00E24265" w:rsidRPr="00615D4B" w:rsidDel="00CB3FDD" w:rsidRDefault="00E24265" w:rsidP="005F76AD">
            <w:pPr>
              <w:rPr>
                <w:del w:id="18267" w:author="阿毛" w:date="2021-05-21T17:55:00Z"/>
                <w:rFonts w:ascii="標楷體" w:eastAsia="標楷體" w:hAnsi="標楷體"/>
              </w:rPr>
            </w:pPr>
          </w:p>
        </w:tc>
        <w:tc>
          <w:tcPr>
            <w:tcW w:w="624" w:type="pct"/>
          </w:tcPr>
          <w:p w14:paraId="611479DD" w14:textId="203D847C" w:rsidR="00E24265" w:rsidRPr="00615D4B" w:rsidDel="00CB3FDD" w:rsidRDefault="00E24265" w:rsidP="005F76AD">
            <w:pPr>
              <w:rPr>
                <w:del w:id="18268" w:author="阿毛" w:date="2021-05-21T17:55:00Z"/>
                <w:rFonts w:ascii="標楷體" w:eastAsia="標楷體" w:hAnsi="標楷體"/>
              </w:rPr>
            </w:pPr>
          </w:p>
        </w:tc>
        <w:tc>
          <w:tcPr>
            <w:tcW w:w="537" w:type="pct"/>
          </w:tcPr>
          <w:p w14:paraId="699407CC" w14:textId="73103C85" w:rsidR="00E24265" w:rsidRPr="00615D4B" w:rsidDel="00CB3FDD" w:rsidRDefault="00E24265" w:rsidP="005F76AD">
            <w:pPr>
              <w:rPr>
                <w:del w:id="18269" w:author="阿毛" w:date="2021-05-21T17:55:00Z"/>
                <w:rFonts w:ascii="標楷體" w:eastAsia="標楷體" w:hAnsi="標楷體"/>
              </w:rPr>
            </w:pPr>
          </w:p>
        </w:tc>
        <w:tc>
          <w:tcPr>
            <w:tcW w:w="299" w:type="pct"/>
          </w:tcPr>
          <w:p w14:paraId="6EFC0841" w14:textId="50EEB25A" w:rsidR="00E24265" w:rsidRPr="00615D4B" w:rsidDel="00CB3FDD" w:rsidRDefault="00E24265" w:rsidP="005F76AD">
            <w:pPr>
              <w:rPr>
                <w:del w:id="18270" w:author="阿毛" w:date="2021-05-21T17:55:00Z"/>
                <w:rFonts w:ascii="標楷體" w:eastAsia="標楷體" w:hAnsi="標楷體"/>
              </w:rPr>
            </w:pPr>
          </w:p>
        </w:tc>
        <w:tc>
          <w:tcPr>
            <w:tcW w:w="299" w:type="pct"/>
          </w:tcPr>
          <w:p w14:paraId="55D59C13" w14:textId="703D003B" w:rsidR="00E24265" w:rsidRPr="00615D4B" w:rsidDel="00CB3FDD" w:rsidRDefault="00E24265" w:rsidP="005F76AD">
            <w:pPr>
              <w:rPr>
                <w:del w:id="18271" w:author="阿毛" w:date="2021-05-21T17:55:00Z"/>
                <w:rFonts w:ascii="標楷體" w:eastAsia="標楷體" w:hAnsi="標楷體"/>
              </w:rPr>
            </w:pPr>
          </w:p>
        </w:tc>
        <w:tc>
          <w:tcPr>
            <w:tcW w:w="1643" w:type="pct"/>
          </w:tcPr>
          <w:p w14:paraId="7ED1657B" w14:textId="6F3ED9F5" w:rsidR="00E24265" w:rsidRPr="00615D4B" w:rsidDel="00CB3FDD" w:rsidRDefault="00E24265" w:rsidP="005F76AD">
            <w:pPr>
              <w:rPr>
                <w:del w:id="18272" w:author="阿毛" w:date="2021-05-21T17:55:00Z"/>
                <w:rFonts w:ascii="標楷體" w:eastAsia="標楷體" w:hAnsi="標楷體"/>
              </w:rPr>
            </w:pPr>
          </w:p>
        </w:tc>
      </w:tr>
      <w:tr w:rsidR="00E24265" w:rsidRPr="00615D4B" w:rsidDel="00CB3FDD" w14:paraId="784ECB51" w14:textId="78A35826" w:rsidTr="005F76AD">
        <w:trPr>
          <w:trHeight w:val="291"/>
          <w:jc w:val="center"/>
          <w:del w:id="18273" w:author="阿毛" w:date="2021-05-21T17:55:00Z"/>
        </w:trPr>
        <w:tc>
          <w:tcPr>
            <w:tcW w:w="219" w:type="pct"/>
          </w:tcPr>
          <w:p w14:paraId="25AD7037" w14:textId="7F88C547" w:rsidR="00E24265" w:rsidRPr="005E579A" w:rsidDel="00CB3FDD" w:rsidRDefault="00E24265" w:rsidP="005F76AD">
            <w:pPr>
              <w:pStyle w:val="af9"/>
              <w:numPr>
                <w:ilvl w:val="0"/>
                <w:numId w:val="65"/>
              </w:numPr>
              <w:ind w:leftChars="0"/>
              <w:rPr>
                <w:del w:id="18274" w:author="阿毛" w:date="2021-05-21T17:55:00Z"/>
                <w:rFonts w:ascii="標楷體" w:eastAsia="標楷體" w:hAnsi="標楷體"/>
              </w:rPr>
            </w:pPr>
          </w:p>
        </w:tc>
        <w:tc>
          <w:tcPr>
            <w:tcW w:w="756" w:type="pct"/>
          </w:tcPr>
          <w:p w14:paraId="09B6B790" w14:textId="0B9E0EA9" w:rsidR="00E24265" w:rsidRPr="00615D4B" w:rsidDel="00CB3FDD" w:rsidRDefault="00E24265" w:rsidP="005F76AD">
            <w:pPr>
              <w:rPr>
                <w:del w:id="18275" w:author="阿毛" w:date="2021-05-21T17:55:00Z"/>
                <w:rFonts w:ascii="標楷體" w:eastAsia="標楷體" w:hAnsi="標楷體"/>
              </w:rPr>
            </w:pPr>
            <w:del w:id="18276" w:author="阿毛" w:date="2021-05-21T17:55:00Z">
              <w:r w:rsidRPr="00D6003A" w:rsidDel="00CB3FDD">
                <w:rPr>
                  <w:rFonts w:ascii="標楷體" w:eastAsia="標楷體" w:hAnsi="標楷體" w:hint="eastAsia"/>
                </w:rPr>
                <w:delText>受理調解機構代號</w:delText>
              </w:r>
            </w:del>
          </w:p>
        </w:tc>
        <w:tc>
          <w:tcPr>
            <w:tcW w:w="624" w:type="pct"/>
          </w:tcPr>
          <w:p w14:paraId="41ACD106" w14:textId="49A523B0" w:rsidR="00E24265" w:rsidRPr="00615D4B" w:rsidDel="00CB3FDD" w:rsidRDefault="00E24265" w:rsidP="005F76AD">
            <w:pPr>
              <w:rPr>
                <w:del w:id="18277" w:author="阿毛" w:date="2021-05-21T17:55:00Z"/>
                <w:rFonts w:ascii="標楷體" w:eastAsia="標楷體" w:hAnsi="標楷體"/>
              </w:rPr>
            </w:pPr>
          </w:p>
        </w:tc>
        <w:tc>
          <w:tcPr>
            <w:tcW w:w="624" w:type="pct"/>
          </w:tcPr>
          <w:p w14:paraId="1DDBB87C" w14:textId="5F56FCEA" w:rsidR="00E24265" w:rsidRPr="00615D4B" w:rsidDel="00CB3FDD" w:rsidRDefault="00E24265" w:rsidP="005F76AD">
            <w:pPr>
              <w:rPr>
                <w:del w:id="18278" w:author="阿毛" w:date="2021-05-21T17:55:00Z"/>
                <w:rFonts w:ascii="標楷體" w:eastAsia="標楷體" w:hAnsi="標楷體"/>
              </w:rPr>
            </w:pPr>
          </w:p>
        </w:tc>
        <w:tc>
          <w:tcPr>
            <w:tcW w:w="537" w:type="pct"/>
          </w:tcPr>
          <w:p w14:paraId="114136B4" w14:textId="27317F04" w:rsidR="00E24265" w:rsidRPr="00615D4B" w:rsidDel="00CB3FDD" w:rsidRDefault="00E24265" w:rsidP="005F76AD">
            <w:pPr>
              <w:rPr>
                <w:del w:id="18279" w:author="阿毛" w:date="2021-05-21T17:55:00Z"/>
                <w:rFonts w:ascii="標楷體" w:eastAsia="標楷體" w:hAnsi="標楷體"/>
              </w:rPr>
            </w:pPr>
          </w:p>
        </w:tc>
        <w:tc>
          <w:tcPr>
            <w:tcW w:w="299" w:type="pct"/>
          </w:tcPr>
          <w:p w14:paraId="0DDC6013" w14:textId="30E28669" w:rsidR="00E24265" w:rsidRPr="00615D4B" w:rsidDel="00CB3FDD" w:rsidRDefault="00E24265" w:rsidP="005F76AD">
            <w:pPr>
              <w:rPr>
                <w:del w:id="18280" w:author="阿毛" w:date="2021-05-21T17:55:00Z"/>
                <w:rFonts w:ascii="標楷體" w:eastAsia="標楷體" w:hAnsi="標楷體"/>
              </w:rPr>
            </w:pPr>
          </w:p>
        </w:tc>
        <w:tc>
          <w:tcPr>
            <w:tcW w:w="299" w:type="pct"/>
          </w:tcPr>
          <w:p w14:paraId="5A5E73B8" w14:textId="7D4B2855" w:rsidR="00E24265" w:rsidRPr="00615D4B" w:rsidDel="00CB3FDD" w:rsidRDefault="00E24265" w:rsidP="005F76AD">
            <w:pPr>
              <w:rPr>
                <w:del w:id="18281" w:author="阿毛" w:date="2021-05-21T17:55:00Z"/>
                <w:rFonts w:ascii="標楷體" w:eastAsia="標楷體" w:hAnsi="標楷體"/>
              </w:rPr>
            </w:pPr>
          </w:p>
        </w:tc>
        <w:tc>
          <w:tcPr>
            <w:tcW w:w="1643" w:type="pct"/>
          </w:tcPr>
          <w:p w14:paraId="748A4A3C" w14:textId="47573BF1" w:rsidR="00E24265" w:rsidRPr="00615D4B" w:rsidDel="00CB3FDD" w:rsidRDefault="00E24265" w:rsidP="005F76AD">
            <w:pPr>
              <w:rPr>
                <w:del w:id="18282" w:author="阿毛" w:date="2021-05-21T17:55:00Z"/>
                <w:rFonts w:ascii="標楷體" w:eastAsia="標楷體" w:hAnsi="標楷體"/>
              </w:rPr>
            </w:pPr>
          </w:p>
        </w:tc>
      </w:tr>
      <w:tr w:rsidR="00E24265" w:rsidRPr="00615D4B" w:rsidDel="00CB3FDD" w14:paraId="350EE67C" w14:textId="1849AB49" w:rsidTr="005F76AD">
        <w:trPr>
          <w:trHeight w:val="291"/>
          <w:jc w:val="center"/>
          <w:del w:id="18283" w:author="阿毛" w:date="2021-05-21T17:55:00Z"/>
        </w:trPr>
        <w:tc>
          <w:tcPr>
            <w:tcW w:w="219" w:type="pct"/>
          </w:tcPr>
          <w:p w14:paraId="01DAD572" w14:textId="2D79B493" w:rsidR="00E24265" w:rsidRPr="005E579A" w:rsidDel="00CB3FDD" w:rsidRDefault="00E24265" w:rsidP="005F76AD">
            <w:pPr>
              <w:pStyle w:val="af9"/>
              <w:numPr>
                <w:ilvl w:val="0"/>
                <w:numId w:val="65"/>
              </w:numPr>
              <w:ind w:leftChars="0"/>
              <w:rPr>
                <w:del w:id="18284" w:author="阿毛" w:date="2021-05-21T17:55:00Z"/>
                <w:rFonts w:ascii="標楷體" w:eastAsia="標楷體" w:hAnsi="標楷體"/>
              </w:rPr>
            </w:pPr>
          </w:p>
        </w:tc>
        <w:tc>
          <w:tcPr>
            <w:tcW w:w="756" w:type="pct"/>
          </w:tcPr>
          <w:p w14:paraId="433B22FF" w14:textId="7B24D506" w:rsidR="00E24265" w:rsidRPr="00615D4B" w:rsidDel="00CB3FDD" w:rsidRDefault="00E24265" w:rsidP="005F76AD">
            <w:pPr>
              <w:rPr>
                <w:del w:id="18285" w:author="阿毛" w:date="2021-05-21T17:55:00Z"/>
                <w:rFonts w:ascii="標楷體" w:eastAsia="標楷體" w:hAnsi="標楷體"/>
              </w:rPr>
            </w:pPr>
            <w:del w:id="18286" w:author="阿毛" w:date="2021-05-21T17:55:00Z">
              <w:r w:rsidRPr="00D6003A" w:rsidDel="00CB3FDD">
                <w:rPr>
                  <w:rFonts w:ascii="標楷體" w:eastAsia="標楷體" w:hAnsi="標楷體" w:hint="eastAsia"/>
                </w:rPr>
                <w:delText>延期繳款原因</w:delText>
              </w:r>
            </w:del>
          </w:p>
        </w:tc>
        <w:tc>
          <w:tcPr>
            <w:tcW w:w="624" w:type="pct"/>
          </w:tcPr>
          <w:p w14:paraId="4EBA6D66" w14:textId="4F0D4A3B" w:rsidR="00E24265" w:rsidRPr="00615D4B" w:rsidDel="00CB3FDD" w:rsidRDefault="00E24265" w:rsidP="005F76AD">
            <w:pPr>
              <w:rPr>
                <w:del w:id="18287" w:author="阿毛" w:date="2021-05-21T17:55:00Z"/>
                <w:rFonts w:ascii="標楷體" w:eastAsia="標楷體" w:hAnsi="標楷體"/>
              </w:rPr>
            </w:pPr>
          </w:p>
        </w:tc>
        <w:tc>
          <w:tcPr>
            <w:tcW w:w="624" w:type="pct"/>
          </w:tcPr>
          <w:p w14:paraId="6103CDF3" w14:textId="4BE5876F" w:rsidR="00E24265" w:rsidRPr="00615D4B" w:rsidDel="00CB3FDD" w:rsidRDefault="00E24265" w:rsidP="005F76AD">
            <w:pPr>
              <w:rPr>
                <w:del w:id="18288" w:author="阿毛" w:date="2021-05-21T17:55:00Z"/>
                <w:rFonts w:ascii="標楷體" w:eastAsia="標楷體" w:hAnsi="標楷體"/>
              </w:rPr>
            </w:pPr>
          </w:p>
        </w:tc>
        <w:tc>
          <w:tcPr>
            <w:tcW w:w="537" w:type="pct"/>
          </w:tcPr>
          <w:p w14:paraId="6A00D2B2" w14:textId="1A94821D" w:rsidR="00E24265" w:rsidRPr="00615D4B" w:rsidDel="00CB3FDD" w:rsidRDefault="00E24265" w:rsidP="005F76AD">
            <w:pPr>
              <w:rPr>
                <w:del w:id="18289" w:author="阿毛" w:date="2021-05-21T17:55:00Z"/>
                <w:rFonts w:ascii="標楷體" w:eastAsia="標楷體" w:hAnsi="標楷體"/>
              </w:rPr>
            </w:pPr>
            <w:del w:id="18290" w:author="阿毛" w:date="2021-05-21T17:55:00Z">
              <w:r w:rsidDel="00CB3FDD">
                <w:rPr>
                  <w:rFonts w:ascii="標楷體" w:eastAsia="標楷體" w:hAnsi="標楷體" w:hint="eastAsia"/>
                </w:rPr>
                <w:delText>下拉式選單</w:delText>
              </w:r>
            </w:del>
          </w:p>
        </w:tc>
        <w:tc>
          <w:tcPr>
            <w:tcW w:w="299" w:type="pct"/>
          </w:tcPr>
          <w:p w14:paraId="3C9FD453" w14:textId="4E504BEE" w:rsidR="00E24265" w:rsidRPr="00615D4B" w:rsidDel="00CB3FDD" w:rsidRDefault="00E24265" w:rsidP="005F76AD">
            <w:pPr>
              <w:rPr>
                <w:del w:id="18291" w:author="阿毛" w:date="2021-05-21T17:55:00Z"/>
                <w:rFonts w:ascii="標楷體" w:eastAsia="標楷體" w:hAnsi="標楷體"/>
              </w:rPr>
            </w:pPr>
          </w:p>
        </w:tc>
        <w:tc>
          <w:tcPr>
            <w:tcW w:w="299" w:type="pct"/>
          </w:tcPr>
          <w:p w14:paraId="5AA14FF0" w14:textId="797DC88B" w:rsidR="00E24265" w:rsidRPr="00615D4B" w:rsidDel="00CB3FDD" w:rsidRDefault="00E24265" w:rsidP="005F76AD">
            <w:pPr>
              <w:rPr>
                <w:del w:id="18292" w:author="阿毛" w:date="2021-05-21T17:55:00Z"/>
                <w:rFonts w:ascii="標楷體" w:eastAsia="標楷體" w:hAnsi="標楷體"/>
              </w:rPr>
            </w:pPr>
          </w:p>
        </w:tc>
        <w:tc>
          <w:tcPr>
            <w:tcW w:w="1643" w:type="pct"/>
          </w:tcPr>
          <w:p w14:paraId="79849794" w14:textId="718B224C" w:rsidR="00E24265" w:rsidRPr="00F65597" w:rsidDel="00CB3FDD" w:rsidRDefault="00E24265" w:rsidP="005F76AD">
            <w:pPr>
              <w:rPr>
                <w:del w:id="18293" w:author="阿毛" w:date="2021-05-21T17:55:00Z"/>
                <w:rFonts w:ascii="標楷體" w:eastAsia="標楷體" w:hAnsi="標楷體"/>
              </w:rPr>
            </w:pPr>
            <w:del w:id="18294" w:author="阿毛" w:date="2021-05-21T17:55:00Z">
              <w:r w:rsidRPr="00F65597" w:rsidDel="00CB3FDD">
                <w:rPr>
                  <w:rFonts w:ascii="標楷體" w:eastAsia="標楷體" w:hAnsi="標楷體" w:hint="eastAsia"/>
                </w:rPr>
                <w:delText>1:本人罹患重病</w:delText>
              </w:r>
            </w:del>
          </w:p>
          <w:p w14:paraId="6EB81075" w14:textId="0F06E93C" w:rsidR="00E24265" w:rsidRPr="00F65597" w:rsidDel="00CB3FDD" w:rsidRDefault="00E24265" w:rsidP="005F76AD">
            <w:pPr>
              <w:rPr>
                <w:del w:id="18295" w:author="阿毛" w:date="2021-05-21T17:55:00Z"/>
                <w:rFonts w:ascii="標楷體" w:eastAsia="標楷體" w:hAnsi="標楷體"/>
              </w:rPr>
            </w:pPr>
            <w:del w:id="18296" w:author="阿毛" w:date="2021-05-21T17:55:00Z">
              <w:r w:rsidRPr="00F65597" w:rsidDel="00CB3FDD">
                <w:rPr>
                  <w:rFonts w:ascii="標楷體" w:eastAsia="標楷體" w:hAnsi="標楷體" w:hint="eastAsia"/>
                </w:rPr>
                <w:delText>2:家屬罹患重病</w:delText>
              </w:r>
            </w:del>
          </w:p>
          <w:p w14:paraId="265C56E9" w14:textId="5383AC2B" w:rsidR="00E24265" w:rsidRPr="00F65597" w:rsidDel="00CB3FDD" w:rsidRDefault="00E24265" w:rsidP="005F76AD">
            <w:pPr>
              <w:rPr>
                <w:del w:id="18297" w:author="阿毛" w:date="2021-05-21T17:55:00Z"/>
                <w:rFonts w:ascii="標楷體" w:eastAsia="標楷體" w:hAnsi="標楷體"/>
              </w:rPr>
            </w:pPr>
            <w:del w:id="18298" w:author="阿毛" w:date="2021-05-21T17:55:00Z">
              <w:r w:rsidRPr="00F65597" w:rsidDel="00CB3FDD">
                <w:rPr>
                  <w:rFonts w:ascii="標楷體" w:eastAsia="標楷體" w:hAnsi="標楷體" w:hint="eastAsia"/>
                </w:rPr>
                <w:delText>3:非自願性失業</w:delText>
              </w:r>
            </w:del>
          </w:p>
          <w:p w14:paraId="3F7EEC9B" w14:textId="1E1FE71E" w:rsidR="00E24265" w:rsidRPr="00F65597" w:rsidDel="00CB3FDD" w:rsidRDefault="00E24265" w:rsidP="005F76AD">
            <w:pPr>
              <w:rPr>
                <w:del w:id="18299" w:author="阿毛" w:date="2021-05-21T17:55:00Z"/>
                <w:rFonts w:ascii="標楷體" w:eastAsia="標楷體" w:hAnsi="標楷體"/>
              </w:rPr>
            </w:pPr>
            <w:del w:id="18300" w:author="阿毛" w:date="2021-05-21T17:55:00Z">
              <w:r w:rsidRPr="00F65597" w:rsidDel="00CB3FDD">
                <w:rPr>
                  <w:rFonts w:ascii="標楷體" w:eastAsia="標楷體" w:hAnsi="標楷體" w:hint="eastAsia"/>
                </w:rPr>
                <w:delText>4:繳稅</w:delText>
              </w:r>
            </w:del>
          </w:p>
          <w:p w14:paraId="0347C67C" w14:textId="78AC4B2C" w:rsidR="00E24265" w:rsidRPr="00F65597" w:rsidDel="00CB3FDD" w:rsidRDefault="00E24265" w:rsidP="005F76AD">
            <w:pPr>
              <w:rPr>
                <w:del w:id="18301" w:author="阿毛" w:date="2021-05-21T17:55:00Z"/>
                <w:rFonts w:ascii="標楷體" w:eastAsia="標楷體" w:hAnsi="標楷體"/>
              </w:rPr>
            </w:pPr>
            <w:del w:id="18302" w:author="阿毛" w:date="2021-05-21T17:55:00Z">
              <w:r w:rsidRPr="00F65597" w:rsidDel="00CB3FDD">
                <w:rPr>
                  <w:rFonts w:ascii="標楷體" w:eastAsia="標楷體" w:hAnsi="標楷體" w:hint="eastAsia"/>
                </w:rPr>
                <w:delText>5:繳付子女學費</w:delText>
              </w:r>
            </w:del>
          </w:p>
          <w:p w14:paraId="73964428" w14:textId="1D0EF200" w:rsidR="00E24265" w:rsidRPr="00F65597" w:rsidDel="00CB3FDD" w:rsidRDefault="00E24265" w:rsidP="005F76AD">
            <w:pPr>
              <w:rPr>
                <w:del w:id="18303" w:author="阿毛" w:date="2021-05-21T17:55:00Z"/>
                <w:rFonts w:ascii="標楷體" w:eastAsia="標楷體" w:hAnsi="標楷體"/>
              </w:rPr>
            </w:pPr>
            <w:del w:id="18304" w:author="阿毛" w:date="2021-05-21T17:55:00Z">
              <w:r w:rsidRPr="00F65597" w:rsidDel="00CB3FDD">
                <w:rPr>
                  <w:rFonts w:ascii="標楷體" w:eastAsia="標楷體" w:hAnsi="標楷體" w:hint="eastAsia"/>
                </w:rPr>
                <w:delText>6:莫拉克颱風受災戶</w:delText>
              </w:r>
            </w:del>
          </w:p>
          <w:p w14:paraId="66C1ACD1" w14:textId="71710972" w:rsidR="00E24265" w:rsidRPr="00F65597" w:rsidDel="00CB3FDD" w:rsidRDefault="00E24265" w:rsidP="005F76AD">
            <w:pPr>
              <w:rPr>
                <w:del w:id="18305" w:author="阿毛" w:date="2021-05-21T17:55:00Z"/>
                <w:rFonts w:ascii="標楷體" w:eastAsia="標楷體" w:hAnsi="標楷體"/>
              </w:rPr>
            </w:pPr>
            <w:del w:id="18306" w:author="阿毛" w:date="2021-05-21T17:55:00Z">
              <w:r w:rsidRPr="00F65597" w:rsidDel="00CB3FDD">
                <w:rPr>
                  <w:rFonts w:ascii="標楷體" w:eastAsia="標楷體" w:hAnsi="標楷體" w:hint="eastAsia"/>
                </w:rPr>
                <w:delText>7:本人為低收入戶</w:delText>
              </w:r>
            </w:del>
          </w:p>
          <w:p w14:paraId="2F0FA944" w14:textId="2BE11088" w:rsidR="00E24265" w:rsidRPr="00F65597" w:rsidDel="00CB3FDD" w:rsidRDefault="00E24265" w:rsidP="005F76AD">
            <w:pPr>
              <w:rPr>
                <w:del w:id="18307" w:author="阿毛" w:date="2021-05-21T17:55:00Z"/>
                <w:rFonts w:ascii="標楷體" w:eastAsia="標楷體" w:hAnsi="標楷體"/>
              </w:rPr>
            </w:pPr>
            <w:del w:id="18308" w:author="阿毛" w:date="2021-05-21T17:55:00Z">
              <w:r w:rsidRPr="00F65597" w:rsidDel="00CB3FDD">
                <w:rPr>
                  <w:rFonts w:ascii="標楷體" w:eastAsia="標楷體" w:hAnsi="標楷體" w:hint="eastAsia"/>
                </w:rPr>
                <w:delText>8:本人為中度以上身心障礙者</w:delText>
              </w:r>
            </w:del>
          </w:p>
          <w:p w14:paraId="06DD594B" w14:textId="364B1E9C" w:rsidR="00E24265" w:rsidRPr="00F65597" w:rsidDel="00CB3FDD" w:rsidRDefault="00E24265" w:rsidP="005F76AD">
            <w:pPr>
              <w:rPr>
                <w:del w:id="18309" w:author="阿毛" w:date="2021-05-21T17:55:00Z"/>
                <w:rFonts w:ascii="標楷體" w:eastAsia="標楷體" w:hAnsi="標楷體"/>
              </w:rPr>
            </w:pPr>
            <w:del w:id="18310" w:author="阿毛" w:date="2021-05-21T17:55:00Z">
              <w:r w:rsidRPr="00F65597" w:rsidDel="00CB3FDD">
                <w:rPr>
                  <w:rFonts w:ascii="標楷體" w:eastAsia="標楷體" w:hAnsi="標楷體" w:hint="eastAsia"/>
                </w:rPr>
                <w:delText>9:本人為重大天然災害災民</w:delText>
              </w:r>
            </w:del>
          </w:p>
          <w:p w14:paraId="74B73F93" w14:textId="0EE5931E" w:rsidR="00E24265" w:rsidRPr="00615D4B" w:rsidDel="00CB3FDD" w:rsidRDefault="00E24265" w:rsidP="005F76AD">
            <w:pPr>
              <w:rPr>
                <w:del w:id="18311" w:author="阿毛" w:date="2021-05-21T17:55:00Z"/>
                <w:rFonts w:ascii="標楷體" w:eastAsia="標楷體" w:hAnsi="標楷體"/>
              </w:rPr>
            </w:pPr>
            <w:del w:id="18312" w:author="阿毛" w:date="2021-05-21T17:55:00Z">
              <w:r w:rsidRPr="00F65597" w:rsidDel="00CB3FDD">
                <w:rPr>
                  <w:rFonts w:ascii="標楷體" w:eastAsia="標楷體" w:hAnsi="標楷體" w:hint="eastAsia"/>
                </w:rPr>
                <w:delText>10:0206 震災受災戶</w:delText>
              </w:r>
            </w:del>
          </w:p>
        </w:tc>
      </w:tr>
      <w:tr w:rsidR="00E24265" w:rsidRPr="00615D4B" w:rsidDel="00CB3FDD" w14:paraId="4965DC15" w14:textId="345203C2" w:rsidTr="005F76AD">
        <w:trPr>
          <w:trHeight w:val="291"/>
          <w:jc w:val="center"/>
          <w:del w:id="18313" w:author="阿毛" w:date="2021-05-21T17:55:00Z"/>
        </w:trPr>
        <w:tc>
          <w:tcPr>
            <w:tcW w:w="219" w:type="pct"/>
          </w:tcPr>
          <w:p w14:paraId="17ACF519" w14:textId="5D3CCAA3" w:rsidR="00E24265" w:rsidRPr="005E579A" w:rsidDel="00CB3FDD" w:rsidRDefault="00E24265" w:rsidP="005F76AD">
            <w:pPr>
              <w:pStyle w:val="af9"/>
              <w:numPr>
                <w:ilvl w:val="0"/>
                <w:numId w:val="65"/>
              </w:numPr>
              <w:ind w:leftChars="0"/>
              <w:rPr>
                <w:del w:id="18314" w:author="阿毛" w:date="2021-05-21T17:55:00Z"/>
                <w:rFonts w:ascii="標楷體" w:eastAsia="標楷體" w:hAnsi="標楷體"/>
              </w:rPr>
            </w:pPr>
          </w:p>
        </w:tc>
        <w:tc>
          <w:tcPr>
            <w:tcW w:w="756" w:type="pct"/>
          </w:tcPr>
          <w:p w14:paraId="61436F96" w14:textId="4DCF1AF0" w:rsidR="00E24265" w:rsidRPr="00615D4B" w:rsidDel="00CB3FDD" w:rsidRDefault="00E24265" w:rsidP="005F76AD">
            <w:pPr>
              <w:rPr>
                <w:del w:id="18315" w:author="阿毛" w:date="2021-05-21T17:55:00Z"/>
                <w:rFonts w:ascii="標楷體" w:eastAsia="標楷體" w:hAnsi="標楷體"/>
              </w:rPr>
            </w:pPr>
            <w:del w:id="18316" w:author="阿毛" w:date="2021-05-21T17:55:00Z">
              <w:r w:rsidRPr="00D6003A" w:rsidDel="00CB3FDD">
                <w:rPr>
                  <w:rFonts w:ascii="標楷體" w:eastAsia="標楷體" w:hAnsi="標楷體" w:hint="eastAsia"/>
                </w:rPr>
                <w:delText>延期繳款年月</w:delText>
              </w:r>
            </w:del>
          </w:p>
        </w:tc>
        <w:tc>
          <w:tcPr>
            <w:tcW w:w="624" w:type="pct"/>
          </w:tcPr>
          <w:p w14:paraId="731CAD79" w14:textId="1D493744" w:rsidR="00E24265" w:rsidRPr="00615D4B" w:rsidDel="00CB3FDD" w:rsidRDefault="00E24265" w:rsidP="005F76AD">
            <w:pPr>
              <w:rPr>
                <w:del w:id="18317" w:author="阿毛" w:date="2021-05-21T17:55:00Z"/>
                <w:rFonts w:ascii="標楷體" w:eastAsia="標楷體" w:hAnsi="標楷體"/>
              </w:rPr>
            </w:pPr>
          </w:p>
        </w:tc>
        <w:tc>
          <w:tcPr>
            <w:tcW w:w="624" w:type="pct"/>
          </w:tcPr>
          <w:p w14:paraId="2E37EEF3" w14:textId="1CD9F7E8" w:rsidR="00E24265" w:rsidRPr="00615D4B" w:rsidDel="00CB3FDD" w:rsidRDefault="00E24265" w:rsidP="005F76AD">
            <w:pPr>
              <w:rPr>
                <w:del w:id="18318" w:author="阿毛" w:date="2021-05-21T17:55:00Z"/>
                <w:rFonts w:ascii="標楷體" w:eastAsia="標楷體" w:hAnsi="標楷體"/>
              </w:rPr>
            </w:pPr>
          </w:p>
        </w:tc>
        <w:tc>
          <w:tcPr>
            <w:tcW w:w="537" w:type="pct"/>
          </w:tcPr>
          <w:p w14:paraId="32D69AA6" w14:textId="71084EB4" w:rsidR="00E24265" w:rsidRPr="00615D4B" w:rsidDel="00CB3FDD" w:rsidRDefault="00E24265" w:rsidP="005F76AD">
            <w:pPr>
              <w:rPr>
                <w:del w:id="18319" w:author="阿毛" w:date="2021-05-21T17:55:00Z"/>
                <w:rFonts w:ascii="標楷體" w:eastAsia="標楷體" w:hAnsi="標楷體"/>
              </w:rPr>
            </w:pPr>
          </w:p>
        </w:tc>
        <w:tc>
          <w:tcPr>
            <w:tcW w:w="299" w:type="pct"/>
          </w:tcPr>
          <w:p w14:paraId="6DF798E2" w14:textId="66C03DE8" w:rsidR="00E24265" w:rsidRPr="00615D4B" w:rsidDel="00CB3FDD" w:rsidRDefault="00E24265" w:rsidP="005F76AD">
            <w:pPr>
              <w:rPr>
                <w:del w:id="18320" w:author="阿毛" w:date="2021-05-21T17:55:00Z"/>
                <w:rFonts w:ascii="標楷體" w:eastAsia="標楷體" w:hAnsi="標楷體"/>
              </w:rPr>
            </w:pPr>
          </w:p>
        </w:tc>
        <w:tc>
          <w:tcPr>
            <w:tcW w:w="299" w:type="pct"/>
          </w:tcPr>
          <w:p w14:paraId="4EB11A59" w14:textId="7813EA7C" w:rsidR="00E24265" w:rsidRPr="00615D4B" w:rsidDel="00CB3FDD" w:rsidRDefault="00E24265" w:rsidP="005F76AD">
            <w:pPr>
              <w:rPr>
                <w:del w:id="18321" w:author="阿毛" w:date="2021-05-21T17:55:00Z"/>
                <w:rFonts w:ascii="標楷體" w:eastAsia="標楷體" w:hAnsi="標楷體"/>
              </w:rPr>
            </w:pPr>
          </w:p>
        </w:tc>
        <w:tc>
          <w:tcPr>
            <w:tcW w:w="1643" w:type="pct"/>
          </w:tcPr>
          <w:p w14:paraId="7B4CB919" w14:textId="2F1784E5" w:rsidR="00E24265" w:rsidRPr="00615D4B" w:rsidDel="00CB3FDD" w:rsidRDefault="00E24265" w:rsidP="005F76AD">
            <w:pPr>
              <w:rPr>
                <w:del w:id="18322" w:author="阿毛" w:date="2021-05-21T17:55:00Z"/>
                <w:rFonts w:ascii="標楷體" w:eastAsia="標楷體" w:hAnsi="標楷體"/>
              </w:rPr>
            </w:pPr>
          </w:p>
        </w:tc>
      </w:tr>
      <w:tr w:rsidR="00E24265" w:rsidRPr="00615D4B" w:rsidDel="00CB3FDD" w14:paraId="4684D6B5" w14:textId="16755271" w:rsidTr="005F76AD">
        <w:trPr>
          <w:trHeight w:val="291"/>
          <w:jc w:val="center"/>
          <w:del w:id="18323" w:author="阿毛" w:date="2021-05-21T17:55:00Z"/>
        </w:trPr>
        <w:tc>
          <w:tcPr>
            <w:tcW w:w="219" w:type="pct"/>
          </w:tcPr>
          <w:p w14:paraId="63B8EFF6" w14:textId="4966F6A7" w:rsidR="00E24265" w:rsidRPr="005E579A" w:rsidDel="00CB3FDD" w:rsidRDefault="00E24265" w:rsidP="005F76AD">
            <w:pPr>
              <w:pStyle w:val="af9"/>
              <w:numPr>
                <w:ilvl w:val="0"/>
                <w:numId w:val="65"/>
              </w:numPr>
              <w:ind w:leftChars="0"/>
              <w:rPr>
                <w:del w:id="18324" w:author="阿毛" w:date="2021-05-21T17:55:00Z"/>
                <w:rFonts w:ascii="標楷體" w:eastAsia="標楷體" w:hAnsi="標楷體"/>
              </w:rPr>
            </w:pPr>
          </w:p>
        </w:tc>
        <w:tc>
          <w:tcPr>
            <w:tcW w:w="756" w:type="pct"/>
          </w:tcPr>
          <w:p w14:paraId="48DAA481" w14:textId="4A356D77" w:rsidR="00E24265" w:rsidRPr="00615D4B" w:rsidDel="00CB3FDD" w:rsidRDefault="00E24265" w:rsidP="005F76AD">
            <w:pPr>
              <w:rPr>
                <w:del w:id="18325" w:author="阿毛" w:date="2021-05-21T17:55:00Z"/>
                <w:rFonts w:ascii="標楷體" w:eastAsia="標楷體" w:hAnsi="標楷體"/>
              </w:rPr>
            </w:pPr>
            <w:del w:id="18326" w:author="阿毛" w:date="2021-05-21T17:55:00Z">
              <w:r w:rsidRPr="00D6003A" w:rsidDel="00CB3FDD">
                <w:rPr>
                  <w:rFonts w:ascii="標楷體" w:eastAsia="標楷體" w:hAnsi="標楷體" w:hint="eastAsia"/>
                </w:rPr>
                <w:delText>轉JCIC文字檔日期</w:delText>
              </w:r>
            </w:del>
          </w:p>
        </w:tc>
        <w:tc>
          <w:tcPr>
            <w:tcW w:w="624" w:type="pct"/>
          </w:tcPr>
          <w:p w14:paraId="06E5D789" w14:textId="7EB557CD" w:rsidR="00E24265" w:rsidRPr="00615D4B" w:rsidDel="00CB3FDD" w:rsidRDefault="00E24265" w:rsidP="005F76AD">
            <w:pPr>
              <w:rPr>
                <w:del w:id="18327" w:author="阿毛" w:date="2021-05-21T17:55:00Z"/>
                <w:rFonts w:ascii="標楷體" w:eastAsia="標楷體" w:hAnsi="標楷體"/>
              </w:rPr>
            </w:pPr>
          </w:p>
        </w:tc>
        <w:tc>
          <w:tcPr>
            <w:tcW w:w="624" w:type="pct"/>
          </w:tcPr>
          <w:p w14:paraId="3A8A611C" w14:textId="0DF6510E" w:rsidR="00E24265" w:rsidRPr="00615D4B" w:rsidDel="00CB3FDD" w:rsidRDefault="00E24265" w:rsidP="005F76AD">
            <w:pPr>
              <w:rPr>
                <w:del w:id="18328" w:author="阿毛" w:date="2021-05-21T17:55:00Z"/>
                <w:rFonts w:ascii="標楷體" w:eastAsia="標楷體" w:hAnsi="標楷體"/>
              </w:rPr>
            </w:pPr>
          </w:p>
        </w:tc>
        <w:tc>
          <w:tcPr>
            <w:tcW w:w="537" w:type="pct"/>
          </w:tcPr>
          <w:p w14:paraId="69BC4DCE" w14:textId="3D904A0C" w:rsidR="00E24265" w:rsidRPr="00615D4B" w:rsidDel="00CB3FDD" w:rsidRDefault="00E24265" w:rsidP="005F76AD">
            <w:pPr>
              <w:rPr>
                <w:del w:id="18329" w:author="阿毛" w:date="2021-05-21T17:55:00Z"/>
                <w:rFonts w:ascii="標楷體" w:eastAsia="標楷體" w:hAnsi="標楷體"/>
              </w:rPr>
            </w:pPr>
          </w:p>
        </w:tc>
        <w:tc>
          <w:tcPr>
            <w:tcW w:w="299" w:type="pct"/>
          </w:tcPr>
          <w:p w14:paraId="7801C17B" w14:textId="63757E88" w:rsidR="00E24265" w:rsidRPr="00615D4B" w:rsidDel="00CB3FDD" w:rsidRDefault="00E24265" w:rsidP="005F76AD">
            <w:pPr>
              <w:rPr>
                <w:del w:id="18330" w:author="阿毛" w:date="2021-05-21T17:55:00Z"/>
                <w:rFonts w:ascii="標楷體" w:eastAsia="標楷體" w:hAnsi="標楷體"/>
              </w:rPr>
            </w:pPr>
          </w:p>
        </w:tc>
        <w:tc>
          <w:tcPr>
            <w:tcW w:w="299" w:type="pct"/>
          </w:tcPr>
          <w:p w14:paraId="7668903B" w14:textId="2D840EE2" w:rsidR="00E24265" w:rsidRPr="00615D4B" w:rsidDel="00CB3FDD" w:rsidRDefault="00E24265" w:rsidP="005F76AD">
            <w:pPr>
              <w:rPr>
                <w:del w:id="18331" w:author="阿毛" w:date="2021-05-21T17:55:00Z"/>
                <w:rFonts w:ascii="標楷體" w:eastAsia="標楷體" w:hAnsi="標楷體"/>
              </w:rPr>
            </w:pPr>
          </w:p>
        </w:tc>
        <w:tc>
          <w:tcPr>
            <w:tcW w:w="1643" w:type="pct"/>
          </w:tcPr>
          <w:p w14:paraId="24720DB6" w14:textId="3E3BC806" w:rsidR="00E24265" w:rsidRPr="00615D4B" w:rsidDel="00CB3FDD" w:rsidRDefault="00E24265" w:rsidP="005F76AD">
            <w:pPr>
              <w:rPr>
                <w:del w:id="18332" w:author="阿毛" w:date="2021-05-21T17:55:00Z"/>
                <w:rFonts w:ascii="標楷體" w:eastAsia="標楷體" w:hAnsi="標楷體"/>
              </w:rPr>
            </w:pPr>
          </w:p>
        </w:tc>
      </w:tr>
    </w:tbl>
    <w:p w14:paraId="712DC48E" w14:textId="2DE87EBC" w:rsidR="00E24265" w:rsidDel="00CB3FDD" w:rsidRDefault="00E24265" w:rsidP="00F62379">
      <w:pPr>
        <w:pStyle w:val="42"/>
        <w:spacing w:after="72"/>
        <w:ind w:leftChars="0" w:left="0"/>
        <w:rPr>
          <w:del w:id="18333" w:author="阿毛" w:date="2021-05-21T17:55:00Z"/>
          <w:rFonts w:hAnsi="標楷體"/>
        </w:rPr>
      </w:pPr>
    </w:p>
    <w:p w14:paraId="03DA5D85" w14:textId="4200F14D" w:rsidR="00E24265" w:rsidDel="00CB3FDD" w:rsidRDefault="00E24265">
      <w:pPr>
        <w:widowControl/>
        <w:rPr>
          <w:del w:id="18334" w:author="阿毛" w:date="2021-05-21T17:55:00Z"/>
          <w:rFonts w:ascii="Arial" w:eastAsia="標楷體" w:hAnsi="標楷體" w:cs="標楷體"/>
          <w:kern w:val="0"/>
          <w:szCs w:val="28"/>
        </w:rPr>
      </w:pPr>
      <w:del w:id="18335" w:author="阿毛" w:date="2021-05-21T17:55:00Z">
        <w:r w:rsidDel="00CB3FDD">
          <w:rPr>
            <w:rFonts w:hAnsi="標楷體"/>
          </w:rPr>
          <w:br w:type="page"/>
        </w:r>
      </w:del>
    </w:p>
    <w:p w14:paraId="6B427A60" w14:textId="3C842D94" w:rsidR="00E24265" w:rsidRPr="00A03472" w:rsidDel="00CB3FDD" w:rsidRDefault="00E24265">
      <w:pPr>
        <w:pStyle w:val="3"/>
        <w:numPr>
          <w:ilvl w:val="2"/>
          <w:numId w:val="123"/>
        </w:numPr>
        <w:rPr>
          <w:del w:id="18336" w:author="阿毛" w:date="2021-05-21T17:55:00Z"/>
          <w:rFonts w:ascii="標楷體" w:hAnsi="標楷體"/>
        </w:rPr>
        <w:pPrChange w:id="18337" w:author="智誠 楊" w:date="2021-05-10T09:54:00Z">
          <w:pPr>
            <w:pStyle w:val="3"/>
            <w:numPr>
              <w:ilvl w:val="2"/>
              <w:numId w:val="1"/>
            </w:numPr>
            <w:ind w:left="1247" w:hanging="680"/>
          </w:pPr>
        </w:pPrChange>
      </w:pPr>
      <w:del w:id="18338" w:author="阿毛" w:date="2021-05-21T17:55:00Z">
        <w:r w:rsidDel="00CB3FDD">
          <w:rPr>
            <w:rFonts w:ascii="標楷體" w:hAnsi="標楷體"/>
          </w:rPr>
          <w:lastRenderedPageBreak/>
          <w:delText>L</w:delText>
        </w:r>
        <w:r w:rsidDel="00CB3FDD">
          <w:rPr>
            <w:rFonts w:ascii="標楷體" w:hAnsi="標楷體" w:hint="eastAsia"/>
          </w:rPr>
          <w:delText>8337</w:delText>
        </w:r>
        <w:r w:rsidRPr="0026640C" w:rsidDel="00CB3FDD">
          <w:rPr>
            <w:rFonts w:ascii="標楷體" w:hAnsi="標楷體" w:hint="eastAsia"/>
          </w:rPr>
          <w:delText>前置調解單獨全數受清償資料</w:delText>
        </w:r>
      </w:del>
    </w:p>
    <w:p w14:paraId="705DA484" w14:textId="57663AC7" w:rsidR="00E24265" w:rsidRPr="003972CE" w:rsidDel="00CB3FDD" w:rsidRDefault="00E24265">
      <w:pPr>
        <w:pStyle w:val="a"/>
        <w:rPr>
          <w:del w:id="18339" w:author="阿毛" w:date="2021-05-21T17:55:00Z"/>
        </w:rPr>
      </w:pPr>
      <w:del w:id="18340" w:author="阿毛" w:date="2021-05-21T17:55:00Z">
        <w:r w:rsidRPr="00615D4B" w:rsidDel="00CB3FDD">
          <w:delText>功能說明</w:delText>
        </w:r>
      </w:del>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rsidDel="00CB3FDD" w14:paraId="70A3DBD4" w14:textId="3CE5C5E5" w:rsidTr="005F76AD">
        <w:trPr>
          <w:trHeight w:val="277"/>
          <w:del w:id="18341"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37D4EAB" w14:textId="47D66E51" w:rsidR="00E24265" w:rsidRPr="00615D4B" w:rsidDel="00CB3FDD" w:rsidRDefault="00E24265" w:rsidP="005F76AD">
            <w:pPr>
              <w:rPr>
                <w:del w:id="18342" w:author="阿毛" w:date="2021-05-21T17:55:00Z"/>
                <w:rFonts w:ascii="標楷體" w:eastAsia="標楷體" w:hAnsi="標楷體"/>
              </w:rPr>
            </w:pPr>
            <w:del w:id="18343" w:author="阿毛" w:date="2021-05-21T17:55:00Z">
              <w:r w:rsidRPr="00615D4B" w:rsidDel="00CB3FDD">
                <w:rPr>
                  <w:rFonts w:ascii="標楷體" w:eastAsia="標楷體" w:hAnsi="標楷體"/>
                </w:rPr>
                <w:delText xml:space="preserve">功能名稱 </w:delText>
              </w:r>
            </w:del>
          </w:p>
        </w:tc>
        <w:tc>
          <w:tcPr>
            <w:tcW w:w="6318" w:type="dxa"/>
            <w:tcBorders>
              <w:top w:val="single" w:sz="8" w:space="0" w:color="000000"/>
              <w:left w:val="single" w:sz="8" w:space="0" w:color="000000"/>
              <w:bottom w:val="single" w:sz="8" w:space="0" w:color="000000"/>
            </w:tcBorders>
          </w:tcPr>
          <w:p w14:paraId="093FD38F" w14:textId="72763BEC" w:rsidR="00E24265" w:rsidRPr="00615D4B" w:rsidDel="00CB3FDD" w:rsidRDefault="00E24265" w:rsidP="005F76AD">
            <w:pPr>
              <w:rPr>
                <w:del w:id="18344" w:author="阿毛" w:date="2021-05-21T17:55:00Z"/>
                <w:rFonts w:ascii="標楷體" w:eastAsia="標楷體" w:hAnsi="標楷體"/>
              </w:rPr>
            </w:pPr>
            <w:del w:id="18345" w:author="阿毛" w:date="2021-05-21T17:55:00Z">
              <w:r w:rsidRPr="0026640C" w:rsidDel="00CB3FDD">
                <w:rPr>
                  <w:rFonts w:ascii="標楷體" w:eastAsia="標楷體" w:hAnsi="標楷體" w:hint="eastAsia"/>
                </w:rPr>
                <w:delText>前置調解單獨全數受清償資料</w:delText>
              </w:r>
            </w:del>
          </w:p>
        </w:tc>
      </w:tr>
      <w:tr w:rsidR="00E24265" w:rsidRPr="00615D4B" w:rsidDel="00CB3FDD" w14:paraId="2204521E" w14:textId="77A26A26" w:rsidTr="005F76AD">
        <w:trPr>
          <w:trHeight w:val="277"/>
          <w:del w:id="1834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59354DC6" w14:textId="67C7A375" w:rsidR="00E24265" w:rsidRPr="00615D4B" w:rsidDel="00CB3FDD" w:rsidRDefault="00E24265" w:rsidP="005F76AD">
            <w:pPr>
              <w:rPr>
                <w:del w:id="18347" w:author="阿毛" w:date="2021-05-21T17:55:00Z"/>
                <w:rFonts w:ascii="標楷體" w:eastAsia="標楷體" w:hAnsi="標楷體"/>
              </w:rPr>
            </w:pPr>
            <w:del w:id="18348" w:author="阿毛" w:date="2021-05-21T17:55:00Z">
              <w:r w:rsidRPr="00615D4B" w:rsidDel="00CB3FDD">
                <w:rPr>
                  <w:rFonts w:ascii="標楷體" w:eastAsia="標楷體" w:hAnsi="標楷體"/>
                </w:rPr>
                <w:delText>進入條件</w:delText>
              </w:r>
            </w:del>
          </w:p>
        </w:tc>
        <w:tc>
          <w:tcPr>
            <w:tcW w:w="6318" w:type="dxa"/>
            <w:tcBorders>
              <w:top w:val="single" w:sz="8" w:space="0" w:color="000000"/>
              <w:left w:val="single" w:sz="8" w:space="0" w:color="000000"/>
              <w:bottom w:val="single" w:sz="8" w:space="0" w:color="000000"/>
            </w:tcBorders>
          </w:tcPr>
          <w:p w14:paraId="6CF58536" w14:textId="70D6B31E" w:rsidR="00E24265" w:rsidRPr="00615D4B" w:rsidDel="00CB3FDD" w:rsidRDefault="00E24265" w:rsidP="005F76AD">
            <w:pPr>
              <w:rPr>
                <w:del w:id="18349" w:author="阿毛" w:date="2021-05-21T17:55:00Z"/>
                <w:rFonts w:ascii="標楷體" w:eastAsia="標楷體" w:hAnsi="標楷體"/>
              </w:rPr>
            </w:pPr>
          </w:p>
        </w:tc>
      </w:tr>
      <w:tr w:rsidR="00E24265" w:rsidRPr="00615D4B" w:rsidDel="00CB3FDD" w14:paraId="47EA6A43" w14:textId="4C87B5FD" w:rsidTr="005F76AD">
        <w:trPr>
          <w:trHeight w:val="773"/>
          <w:del w:id="1835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1ACF1926" w14:textId="72EB0220" w:rsidR="00E24265" w:rsidRPr="00615D4B" w:rsidDel="00CB3FDD" w:rsidRDefault="00E24265" w:rsidP="005F76AD">
            <w:pPr>
              <w:rPr>
                <w:del w:id="18351" w:author="阿毛" w:date="2021-05-21T17:55:00Z"/>
                <w:rFonts w:ascii="標楷體" w:eastAsia="標楷體" w:hAnsi="標楷體"/>
              </w:rPr>
            </w:pPr>
            <w:del w:id="18352" w:author="阿毛" w:date="2021-05-21T17:55:00Z">
              <w:r w:rsidRPr="00615D4B" w:rsidDel="00CB3FDD">
                <w:rPr>
                  <w:rFonts w:ascii="標楷體" w:eastAsia="標楷體" w:hAnsi="標楷體"/>
                </w:rPr>
                <w:delText xml:space="preserve">基本流程 </w:delText>
              </w:r>
            </w:del>
          </w:p>
        </w:tc>
        <w:tc>
          <w:tcPr>
            <w:tcW w:w="6318" w:type="dxa"/>
            <w:tcBorders>
              <w:top w:val="single" w:sz="8" w:space="0" w:color="000000"/>
              <w:left w:val="single" w:sz="8" w:space="0" w:color="000000"/>
              <w:bottom w:val="single" w:sz="8" w:space="0" w:color="000000"/>
            </w:tcBorders>
          </w:tcPr>
          <w:p w14:paraId="16048EE3" w14:textId="3CBD7D96" w:rsidR="00E24265" w:rsidRPr="00615D4B" w:rsidDel="00CB3FDD" w:rsidRDefault="00E24265" w:rsidP="005F76AD">
            <w:pPr>
              <w:rPr>
                <w:del w:id="18353" w:author="阿毛" w:date="2021-05-21T17:55:00Z"/>
                <w:rFonts w:ascii="標楷體" w:eastAsia="標楷體" w:hAnsi="標楷體"/>
              </w:rPr>
            </w:pPr>
          </w:p>
        </w:tc>
      </w:tr>
      <w:tr w:rsidR="00E24265" w:rsidRPr="00615D4B" w:rsidDel="00CB3FDD" w14:paraId="32F675F4" w14:textId="7BE0A1ED" w:rsidTr="005F76AD">
        <w:trPr>
          <w:trHeight w:val="321"/>
          <w:del w:id="18354"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06FB7757" w14:textId="57A66C53" w:rsidR="00E24265" w:rsidRPr="00615D4B" w:rsidDel="00CB3FDD" w:rsidRDefault="00E24265" w:rsidP="005F76AD">
            <w:pPr>
              <w:rPr>
                <w:del w:id="18355" w:author="阿毛" w:date="2021-05-21T17:55:00Z"/>
                <w:rFonts w:ascii="標楷體" w:eastAsia="標楷體" w:hAnsi="標楷體"/>
              </w:rPr>
            </w:pPr>
            <w:del w:id="18356" w:author="阿毛" w:date="2021-05-21T17:55:00Z">
              <w:r w:rsidRPr="00615D4B" w:rsidDel="00CB3FDD">
                <w:rPr>
                  <w:rFonts w:ascii="標楷體" w:eastAsia="標楷體" w:hAnsi="標楷體"/>
                </w:rPr>
                <w:delText>選用流程</w:delText>
              </w:r>
            </w:del>
          </w:p>
        </w:tc>
        <w:tc>
          <w:tcPr>
            <w:tcW w:w="6318" w:type="dxa"/>
            <w:tcBorders>
              <w:top w:val="single" w:sz="8" w:space="0" w:color="000000"/>
              <w:left w:val="single" w:sz="8" w:space="0" w:color="000000"/>
              <w:bottom w:val="single" w:sz="8" w:space="0" w:color="000000"/>
            </w:tcBorders>
          </w:tcPr>
          <w:p w14:paraId="781E06C4" w14:textId="2696A264" w:rsidR="00E24265" w:rsidRPr="00615D4B" w:rsidDel="00CB3FDD" w:rsidRDefault="00E24265" w:rsidP="005F76AD">
            <w:pPr>
              <w:rPr>
                <w:del w:id="18357" w:author="阿毛" w:date="2021-05-21T17:55:00Z"/>
                <w:rFonts w:ascii="標楷體" w:eastAsia="標楷體" w:hAnsi="標楷體"/>
              </w:rPr>
            </w:pPr>
          </w:p>
        </w:tc>
      </w:tr>
      <w:tr w:rsidR="00E24265" w:rsidRPr="00615D4B" w:rsidDel="00CB3FDD" w14:paraId="346E02F3" w14:textId="61287690" w:rsidTr="005F76AD">
        <w:trPr>
          <w:trHeight w:val="1311"/>
          <w:del w:id="18358"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3417E915" w14:textId="6A210668" w:rsidR="00E24265" w:rsidRPr="00615D4B" w:rsidDel="00CB3FDD" w:rsidRDefault="00E24265" w:rsidP="005F76AD">
            <w:pPr>
              <w:rPr>
                <w:del w:id="18359" w:author="阿毛" w:date="2021-05-21T17:55:00Z"/>
                <w:rFonts w:ascii="標楷體" w:eastAsia="標楷體" w:hAnsi="標楷體"/>
              </w:rPr>
            </w:pPr>
            <w:del w:id="18360" w:author="阿毛" w:date="2021-05-21T17:55:00Z">
              <w:r w:rsidRPr="00615D4B" w:rsidDel="00CB3FDD">
                <w:rPr>
                  <w:rFonts w:ascii="標楷體" w:eastAsia="標楷體" w:hAnsi="標楷體"/>
                </w:rPr>
                <w:delText>例外流程</w:delText>
              </w:r>
            </w:del>
          </w:p>
        </w:tc>
        <w:tc>
          <w:tcPr>
            <w:tcW w:w="6318" w:type="dxa"/>
            <w:tcBorders>
              <w:top w:val="single" w:sz="8" w:space="0" w:color="000000"/>
              <w:left w:val="single" w:sz="8" w:space="0" w:color="000000"/>
              <w:bottom w:val="single" w:sz="8" w:space="0" w:color="000000"/>
            </w:tcBorders>
          </w:tcPr>
          <w:p w14:paraId="1455A37F" w14:textId="0FFFBDFE" w:rsidR="00E24265" w:rsidRPr="00615D4B" w:rsidDel="00CB3FDD" w:rsidRDefault="00E24265" w:rsidP="005F76AD">
            <w:pPr>
              <w:rPr>
                <w:del w:id="18361" w:author="阿毛" w:date="2021-05-21T17:55:00Z"/>
                <w:rFonts w:ascii="標楷體" w:eastAsia="標楷體" w:hAnsi="標楷體"/>
              </w:rPr>
            </w:pPr>
          </w:p>
        </w:tc>
      </w:tr>
      <w:tr w:rsidR="00E24265" w:rsidRPr="00615D4B" w:rsidDel="00CB3FDD" w14:paraId="6440ECF1" w14:textId="3679DF80" w:rsidTr="005F76AD">
        <w:trPr>
          <w:trHeight w:val="278"/>
          <w:del w:id="18362"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B73E683" w14:textId="233A65EA" w:rsidR="00E24265" w:rsidRPr="00615D4B" w:rsidDel="00CB3FDD" w:rsidRDefault="00E24265" w:rsidP="005F76AD">
            <w:pPr>
              <w:rPr>
                <w:del w:id="18363" w:author="阿毛" w:date="2021-05-21T17:55:00Z"/>
                <w:rFonts w:ascii="標楷體" w:eastAsia="標楷體" w:hAnsi="標楷體"/>
              </w:rPr>
            </w:pPr>
            <w:del w:id="18364" w:author="阿毛" w:date="2021-05-21T17:55:00Z">
              <w:r w:rsidRPr="00615D4B" w:rsidDel="00CB3FDD">
                <w:rPr>
                  <w:rFonts w:ascii="標楷體" w:eastAsia="標楷體" w:hAnsi="標楷體"/>
                </w:rPr>
                <w:delText xml:space="preserve">執行後狀況 </w:delText>
              </w:r>
            </w:del>
          </w:p>
        </w:tc>
        <w:tc>
          <w:tcPr>
            <w:tcW w:w="6318" w:type="dxa"/>
            <w:tcBorders>
              <w:top w:val="single" w:sz="8" w:space="0" w:color="000000"/>
              <w:left w:val="single" w:sz="8" w:space="0" w:color="000000"/>
              <w:bottom w:val="single" w:sz="8" w:space="0" w:color="000000"/>
            </w:tcBorders>
          </w:tcPr>
          <w:p w14:paraId="285F1F4F" w14:textId="12648CCA" w:rsidR="00E24265" w:rsidRPr="00615D4B" w:rsidDel="00CB3FDD" w:rsidRDefault="00E24265" w:rsidP="005F76AD">
            <w:pPr>
              <w:rPr>
                <w:del w:id="18365" w:author="阿毛" w:date="2021-05-21T17:55:00Z"/>
                <w:rFonts w:ascii="標楷體" w:eastAsia="標楷體" w:hAnsi="標楷體"/>
              </w:rPr>
            </w:pPr>
          </w:p>
        </w:tc>
      </w:tr>
      <w:tr w:rsidR="00E24265" w:rsidRPr="00615D4B" w:rsidDel="00CB3FDD" w14:paraId="1A383B74" w14:textId="7529F093" w:rsidTr="005F76AD">
        <w:trPr>
          <w:trHeight w:val="358"/>
          <w:del w:id="18366"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29CED230" w14:textId="54D5D615" w:rsidR="00E24265" w:rsidRPr="00615D4B" w:rsidDel="00CB3FDD" w:rsidRDefault="00E24265" w:rsidP="005F76AD">
            <w:pPr>
              <w:rPr>
                <w:del w:id="18367" w:author="阿毛" w:date="2021-05-21T17:55:00Z"/>
                <w:rFonts w:ascii="標楷體" w:eastAsia="標楷體" w:hAnsi="標楷體"/>
              </w:rPr>
            </w:pPr>
            <w:del w:id="18368" w:author="阿毛" w:date="2021-05-21T17:55:00Z">
              <w:r w:rsidRPr="00615D4B" w:rsidDel="00CB3FDD">
                <w:rPr>
                  <w:rFonts w:ascii="標楷體" w:eastAsia="標楷體" w:hAnsi="標楷體"/>
                </w:rPr>
                <w:delText>特別需求</w:delText>
              </w:r>
            </w:del>
          </w:p>
        </w:tc>
        <w:tc>
          <w:tcPr>
            <w:tcW w:w="6318" w:type="dxa"/>
            <w:tcBorders>
              <w:top w:val="single" w:sz="8" w:space="0" w:color="000000"/>
              <w:left w:val="single" w:sz="8" w:space="0" w:color="000000"/>
              <w:bottom w:val="single" w:sz="8" w:space="0" w:color="000000"/>
            </w:tcBorders>
          </w:tcPr>
          <w:p w14:paraId="7E623FD8" w14:textId="2A82C0C4" w:rsidR="00E24265" w:rsidRPr="00615D4B" w:rsidDel="00CB3FDD" w:rsidRDefault="00E24265" w:rsidP="005F76AD">
            <w:pPr>
              <w:rPr>
                <w:del w:id="18369" w:author="阿毛" w:date="2021-05-21T17:55:00Z"/>
                <w:rFonts w:ascii="標楷體" w:eastAsia="標楷體" w:hAnsi="標楷體"/>
              </w:rPr>
            </w:pPr>
          </w:p>
        </w:tc>
      </w:tr>
      <w:tr w:rsidR="00E24265" w:rsidRPr="00615D4B" w:rsidDel="00CB3FDD" w14:paraId="6B9AE347" w14:textId="46BE5FF7" w:rsidTr="005F76AD">
        <w:trPr>
          <w:trHeight w:val="278"/>
          <w:del w:id="18370" w:author="阿毛" w:date="2021-05-21T17:55:00Z"/>
        </w:trPr>
        <w:tc>
          <w:tcPr>
            <w:tcW w:w="1548" w:type="dxa"/>
            <w:tcBorders>
              <w:top w:val="single" w:sz="8" w:space="0" w:color="000000"/>
              <w:bottom w:val="single" w:sz="8" w:space="0" w:color="000000"/>
              <w:right w:val="single" w:sz="8" w:space="0" w:color="000000"/>
            </w:tcBorders>
            <w:shd w:val="clear" w:color="auto" w:fill="F3F3F3"/>
          </w:tcPr>
          <w:p w14:paraId="7A4D9FE3" w14:textId="3DF429C6" w:rsidR="00E24265" w:rsidRPr="00615D4B" w:rsidDel="00CB3FDD" w:rsidRDefault="00E24265" w:rsidP="005F76AD">
            <w:pPr>
              <w:rPr>
                <w:del w:id="18371" w:author="阿毛" w:date="2021-05-21T17:55:00Z"/>
                <w:rFonts w:ascii="標楷體" w:eastAsia="標楷體" w:hAnsi="標楷體"/>
              </w:rPr>
            </w:pPr>
            <w:del w:id="18372" w:author="阿毛" w:date="2021-05-21T17:55:00Z">
              <w:r w:rsidRPr="00615D4B" w:rsidDel="00CB3FDD">
                <w:rPr>
                  <w:rFonts w:ascii="標楷體" w:eastAsia="標楷體" w:hAnsi="標楷體"/>
                </w:rPr>
                <w:delText xml:space="preserve">參考 </w:delText>
              </w:r>
            </w:del>
          </w:p>
        </w:tc>
        <w:tc>
          <w:tcPr>
            <w:tcW w:w="6318" w:type="dxa"/>
            <w:tcBorders>
              <w:top w:val="single" w:sz="8" w:space="0" w:color="000000"/>
              <w:left w:val="single" w:sz="8" w:space="0" w:color="000000"/>
              <w:bottom w:val="single" w:sz="8" w:space="0" w:color="000000"/>
            </w:tcBorders>
          </w:tcPr>
          <w:p w14:paraId="0EFBC400" w14:textId="5AF366DF" w:rsidR="00E24265" w:rsidRPr="00615D4B" w:rsidDel="00CB3FDD" w:rsidRDefault="00E24265" w:rsidP="005F76AD">
            <w:pPr>
              <w:rPr>
                <w:del w:id="18373" w:author="阿毛" w:date="2021-05-21T17:55:00Z"/>
                <w:rFonts w:ascii="標楷體" w:eastAsia="標楷體" w:hAnsi="標楷體"/>
              </w:rPr>
            </w:pPr>
          </w:p>
        </w:tc>
      </w:tr>
    </w:tbl>
    <w:p w14:paraId="300E0C3C" w14:textId="1074503D" w:rsidR="00E24265" w:rsidDel="00CB3FDD" w:rsidRDefault="00E24265" w:rsidP="00E24265">
      <w:pPr>
        <w:rPr>
          <w:del w:id="18374" w:author="阿毛" w:date="2021-05-21T17:55:00Z"/>
        </w:rPr>
      </w:pPr>
    </w:p>
    <w:p w14:paraId="25F833F0" w14:textId="353EE240" w:rsidR="00E24265" w:rsidRPr="00615D4B" w:rsidDel="00CB3FDD" w:rsidRDefault="00E24265">
      <w:pPr>
        <w:pStyle w:val="a"/>
        <w:rPr>
          <w:del w:id="18375" w:author="阿毛" w:date="2021-05-21T17:55:00Z"/>
        </w:rPr>
      </w:pPr>
      <w:del w:id="18376" w:author="阿毛" w:date="2021-05-21T17:55:00Z">
        <w:r w:rsidRPr="00615D4B" w:rsidDel="00CB3FDD">
          <w:delText>UI</w:delText>
        </w:r>
        <w:r w:rsidRPr="00615D4B" w:rsidDel="00CB3FDD">
          <w:delText>畫面</w:delText>
        </w:r>
      </w:del>
    </w:p>
    <w:p w14:paraId="3DED455F" w14:textId="1E2B9A91" w:rsidR="00E24265" w:rsidDel="00CB3FDD" w:rsidRDefault="00E24265" w:rsidP="00E24265">
      <w:pPr>
        <w:pStyle w:val="42"/>
        <w:spacing w:after="72"/>
        <w:ind w:left="1133"/>
        <w:rPr>
          <w:del w:id="18377" w:author="阿毛" w:date="2021-05-21T17:55:00Z"/>
          <w:rFonts w:hAnsi="標楷體"/>
        </w:rPr>
      </w:pPr>
      <w:del w:id="18378" w:author="阿毛" w:date="2021-05-21T17:55:00Z">
        <w:r w:rsidRPr="00743962" w:rsidDel="00CB3FDD">
          <w:rPr>
            <w:rFonts w:hAnsi="標楷體" w:hint="eastAsia"/>
          </w:rPr>
          <w:delText>輸入畫面：</w:delText>
        </w:r>
      </w:del>
    </w:p>
    <w:p w14:paraId="528B166B" w14:textId="7A44BF49" w:rsidR="00E24265" w:rsidRPr="004D33E6" w:rsidDel="00CB3FDD" w:rsidRDefault="00E24265" w:rsidP="00E24265">
      <w:pPr>
        <w:pStyle w:val="42"/>
        <w:spacing w:after="72"/>
        <w:ind w:leftChars="0" w:left="0"/>
        <w:rPr>
          <w:del w:id="18379" w:author="阿毛" w:date="2021-05-21T17:55:00Z"/>
          <w:rFonts w:hAnsi="標楷體"/>
        </w:rPr>
      </w:pPr>
      <w:del w:id="18380" w:author="阿毛" w:date="2021-05-21T17:55:00Z">
        <w:r w:rsidRPr="004D33E6" w:rsidDel="00CB3FDD">
          <w:rPr>
            <w:rFonts w:hAnsi="標楷體"/>
            <w:noProof/>
          </w:rPr>
          <w:drawing>
            <wp:inline distT="0" distB="0" distL="0" distR="0" wp14:anchorId="6B58B083" wp14:editId="44787A31">
              <wp:extent cx="6588116" cy="226314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588116" cy="2263140"/>
                      </a:xfrm>
                      <a:prstGeom prst="rect">
                        <a:avLst/>
                      </a:prstGeom>
                    </pic:spPr>
                  </pic:pic>
                </a:graphicData>
              </a:graphic>
            </wp:inline>
          </w:drawing>
        </w:r>
      </w:del>
    </w:p>
    <w:p w14:paraId="3CE7D698" w14:textId="3A6B46AF" w:rsidR="00E24265" w:rsidDel="00CB3FDD" w:rsidRDefault="00E24265" w:rsidP="00E24265">
      <w:pPr>
        <w:pStyle w:val="1text"/>
        <w:rPr>
          <w:del w:id="18381" w:author="阿毛" w:date="2021-05-21T17:55:00Z"/>
          <w:rFonts w:ascii="Times New Roman" w:hAnsi="Times New Roman"/>
        </w:rPr>
      </w:pPr>
    </w:p>
    <w:p w14:paraId="25206940" w14:textId="31914CD3" w:rsidR="00E24265" w:rsidRPr="003972CE" w:rsidDel="00CB3FDD" w:rsidRDefault="00E24265">
      <w:pPr>
        <w:pStyle w:val="a"/>
        <w:rPr>
          <w:del w:id="18382" w:author="阿毛" w:date="2021-05-21T17:55:00Z"/>
        </w:rPr>
      </w:pPr>
      <w:del w:id="18383" w:author="阿毛" w:date="2021-05-21T17:55:00Z">
        <w:r w:rsidRPr="00615D4B" w:rsidDel="00CB3FDD">
          <w:rPr>
            <w:rFonts w:hint="eastAsia"/>
          </w:rPr>
          <w:delText>輸入</w:delText>
        </w:r>
        <w:r w:rsidRPr="003972CE" w:rsidDel="00CB3FDD">
          <w:delText>畫面資料說明</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rsidDel="00CB3FDD" w14:paraId="63A8852A" w14:textId="1C568B63" w:rsidTr="005F76AD">
        <w:trPr>
          <w:trHeight w:val="388"/>
          <w:jc w:val="center"/>
          <w:del w:id="18384" w:author="阿毛" w:date="2021-05-21T17:55:00Z"/>
        </w:trPr>
        <w:tc>
          <w:tcPr>
            <w:tcW w:w="219" w:type="pct"/>
            <w:vMerge w:val="restart"/>
          </w:tcPr>
          <w:p w14:paraId="67728288" w14:textId="7611B0EB" w:rsidR="00E24265" w:rsidRPr="00615D4B" w:rsidDel="00CB3FDD" w:rsidRDefault="00E24265" w:rsidP="005F76AD">
            <w:pPr>
              <w:rPr>
                <w:del w:id="18385" w:author="阿毛" w:date="2021-05-21T17:55:00Z"/>
                <w:rFonts w:ascii="標楷體" w:eastAsia="標楷體" w:hAnsi="標楷體"/>
              </w:rPr>
            </w:pPr>
            <w:del w:id="18386" w:author="阿毛" w:date="2021-05-21T17:55:00Z">
              <w:r w:rsidRPr="00615D4B" w:rsidDel="00CB3FDD">
                <w:rPr>
                  <w:rFonts w:ascii="標楷體" w:eastAsia="標楷體" w:hAnsi="標楷體"/>
                </w:rPr>
                <w:delText>序號</w:delText>
              </w:r>
            </w:del>
          </w:p>
        </w:tc>
        <w:tc>
          <w:tcPr>
            <w:tcW w:w="756" w:type="pct"/>
            <w:vMerge w:val="restart"/>
          </w:tcPr>
          <w:p w14:paraId="2F0683C8" w14:textId="37815A1E" w:rsidR="00E24265" w:rsidRPr="00615D4B" w:rsidDel="00CB3FDD" w:rsidRDefault="00E24265" w:rsidP="005F76AD">
            <w:pPr>
              <w:rPr>
                <w:del w:id="18387" w:author="阿毛" w:date="2021-05-21T17:55:00Z"/>
                <w:rFonts w:ascii="標楷體" w:eastAsia="標楷體" w:hAnsi="標楷體"/>
              </w:rPr>
            </w:pPr>
            <w:del w:id="18388" w:author="阿毛" w:date="2021-05-21T17:55:00Z">
              <w:r w:rsidRPr="00615D4B" w:rsidDel="00CB3FDD">
                <w:rPr>
                  <w:rFonts w:ascii="標楷體" w:eastAsia="標楷體" w:hAnsi="標楷體"/>
                </w:rPr>
                <w:delText>欄位</w:delText>
              </w:r>
            </w:del>
          </w:p>
        </w:tc>
        <w:tc>
          <w:tcPr>
            <w:tcW w:w="2382" w:type="pct"/>
            <w:gridSpan w:val="5"/>
          </w:tcPr>
          <w:p w14:paraId="27FA6A79" w14:textId="3BE6F916" w:rsidR="00E24265" w:rsidRPr="00615D4B" w:rsidDel="00CB3FDD" w:rsidRDefault="00E24265" w:rsidP="005F76AD">
            <w:pPr>
              <w:jc w:val="center"/>
              <w:rPr>
                <w:del w:id="18389" w:author="阿毛" w:date="2021-05-21T17:55:00Z"/>
                <w:rFonts w:ascii="標楷體" w:eastAsia="標楷體" w:hAnsi="標楷體"/>
              </w:rPr>
            </w:pPr>
            <w:del w:id="18390" w:author="阿毛" w:date="2021-05-21T17:55:00Z">
              <w:r w:rsidRPr="00615D4B" w:rsidDel="00CB3FDD">
                <w:rPr>
                  <w:rFonts w:ascii="標楷體" w:eastAsia="標楷體" w:hAnsi="標楷體"/>
                </w:rPr>
                <w:delText>說明</w:delText>
              </w:r>
            </w:del>
          </w:p>
        </w:tc>
        <w:tc>
          <w:tcPr>
            <w:tcW w:w="1643" w:type="pct"/>
            <w:vMerge w:val="restart"/>
          </w:tcPr>
          <w:p w14:paraId="4CD35D20" w14:textId="28388BC3" w:rsidR="00E24265" w:rsidRPr="00615D4B" w:rsidDel="00CB3FDD" w:rsidRDefault="00E24265" w:rsidP="005F76AD">
            <w:pPr>
              <w:rPr>
                <w:del w:id="18391" w:author="阿毛" w:date="2021-05-21T17:55:00Z"/>
                <w:rFonts w:ascii="標楷體" w:eastAsia="標楷體" w:hAnsi="標楷體"/>
              </w:rPr>
            </w:pPr>
            <w:del w:id="18392" w:author="阿毛" w:date="2021-05-21T17:55:00Z">
              <w:r w:rsidRPr="00615D4B" w:rsidDel="00CB3FDD">
                <w:rPr>
                  <w:rFonts w:ascii="標楷體" w:eastAsia="標楷體" w:hAnsi="標楷體"/>
                </w:rPr>
                <w:delText>處理邏輯及注意事項</w:delText>
              </w:r>
            </w:del>
          </w:p>
        </w:tc>
      </w:tr>
      <w:tr w:rsidR="00E24265" w:rsidRPr="00615D4B" w:rsidDel="00CB3FDD" w14:paraId="6176F0D4" w14:textId="27DCEFB5" w:rsidTr="005F76AD">
        <w:trPr>
          <w:trHeight w:val="244"/>
          <w:jc w:val="center"/>
          <w:del w:id="18393" w:author="阿毛" w:date="2021-05-21T17:55:00Z"/>
        </w:trPr>
        <w:tc>
          <w:tcPr>
            <w:tcW w:w="219" w:type="pct"/>
            <w:vMerge/>
          </w:tcPr>
          <w:p w14:paraId="530995B7" w14:textId="3F2E1CBF" w:rsidR="00E24265" w:rsidRPr="00615D4B" w:rsidDel="00CB3FDD" w:rsidRDefault="00E24265" w:rsidP="005F76AD">
            <w:pPr>
              <w:rPr>
                <w:del w:id="18394" w:author="阿毛" w:date="2021-05-21T17:55:00Z"/>
                <w:rFonts w:ascii="標楷體" w:eastAsia="標楷體" w:hAnsi="標楷體"/>
              </w:rPr>
            </w:pPr>
          </w:p>
        </w:tc>
        <w:tc>
          <w:tcPr>
            <w:tcW w:w="756" w:type="pct"/>
            <w:vMerge/>
          </w:tcPr>
          <w:p w14:paraId="31C1782E" w14:textId="6711A5AC" w:rsidR="00E24265" w:rsidRPr="00615D4B" w:rsidDel="00CB3FDD" w:rsidRDefault="00E24265" w:rsidP="005F76AD">
            <w:pPr>
              <w:rPr>
                <w:del w:id="18395" w:author="阿毛" w:date="2021-05-21T17:55:00Z"/>
                <w:rFonts w:ascii="標楷體" w:eastAsia="標楷體" w:hAnsi="標楷體"/>
              </w:rPr>
            </w:pPr>
          </w:p>
        </w:tc>
        <w:tc>
          <w:tcPr>
            <w:tcW w:w="624" w:type="pct"/>
          </w:tcPr>
          <w:p w14:paraId="662C495C" w14:textId="479794C2" w:rsidR="00E24265" w:rsidRPr="00615D4B" w:rsidDel="00CB3FDD" w:rsidRDefault="00E24265" w:rsidP="005F76AD">
            <w:pPr>
              <w:rPr>
                <w:del w:id="18396" w:author="阿毛" w:date="2021-05-21T17:55:00Z"/>
                <w:rFonts w:ascii="標楷體" w:eastAsia="標楷體" w:hAnsi="標楷體"/>
              </w:rPr>
            </w:pPr>
            <w:del w:id="18397" w:author="阿毛" w:date="2021-05-21T17:55:00Z">
              <w:r w:rsidRPr="00615D4B" w:rsidDel="00CB3FDD">
                <w:rPr>
                  <w:rFonts w:ascii="標楷體" w:eastAsia="標楷體" w:hAnsi="標楷體" w:hint="eastAsia"/>
                </w:rPr>
                <w:delText>資料型態長度</w:delText>
              </w:r>
            </w:del>
          </w:p>
        </w:tc>
        <w:tc>
          <w:tcPr>
            <w:tcW w:w="624" w:type="pct"/>
          </w:tcPr>
          <w:p w14:paraId="4C0747A8" w14:textId="3B3B9544" w:rsidR="00E24265" w:rsidRPr="00615D4B" w:rsidDel="00CB3FDD" w:rsidRDefault="00E24265" w:rsidP="005F76AD">
            <w:pPr>
              <w:rPr>
                <w:del w:id="18398" w:author="阿毛" w:date="2021-05-21T17:55:00Z"/>
                <w:rFonts w:ascii="標楷體" w:eastAsia="標楷體" w:hAnsi="標楷體"/>
              </w:rPr>
            </w:pPr>
            <w:del w:id="18399" w:author="阿毛" w:date="2021-05-21T17:55:00Z">
              <w:r w:rsidRPr="00615D4B" w:rsidDel="00CB3FDD">
                <w:rPr>
                  <w:rFonts w:ascii="標楷體" w:eastAsia="標楷體" w:hAnsi="標楷體"/>
                </w:rPr>
                <w:delText>預設值</w:delText>
              </w:r>
            </w:del>
          </w:p>
        </w:tc>
        <w:tc>
          <w:tcPr>
            <w:tcW w:w="537" w:type="pct"/>
          </w:tcPr>
          <w:p w14:paraId="4E54CDD3" w14:textId="0469CBD7" w:rsidR="00E24265" w:rsidRPr="00615D4B" w:rsidDel="00CB3FDD" w:rsidRDefault="00E24265" w:rsidP="005F76AD">
            <w:pPr>
              <w:rPr>
                <w:del w:id="18400" w:author="阿毛" w:date="2021-05-21T17:55:00Z"/>
                <w:rFonts w:ascii="標楷體" w:eastAsia="標楷體" w:hAnsi="標楷體"/>
              </w:rPr>
            </w:pPr>
            <w:del w:id="18401" w:author="阿毛" w:date="2021-05-21T17:55:00Z">
              <w:r w:rsidRPr="00615D4B" w:rsidDel="00CB3FDD">
                <w:rPr>
                  <w:rFonts w:ascii="標楷體" w:eastAsia="標楷體" w:hAnsi="標楷體"/>
                </w:rPr>
                <w:delText>選單內容</w:delText>
              </w:r>
            </w:del>
          </w:p>
        </w:tc>
        <w:tc>
          <w:tcPr>
            <w:tcW w:w="299" w:type="pct"/>
          </w:tcPr>
          <w:p w14:paraId="2668F0AB" w14:textId="2CE6E08F" w:rsidR="00E24265" w:rsidRPr="00615D4B" w:rsidDel="00CB3FDD" w:rsidRDefault="00E24265" w:rsidP="005F76AD">
            <w:pPr>
              <w:rPr>
                <w:del w:id="18402" w:author="阿毛" w:date="2021-05-21T17:55:00Z"/>
                <w:rFonts w:ascii="標楷體" w:eastAsia="標楷體" w:hAnsi="標楷體"/>
              </w:rPr>
            </w:pPr>
            <w:del w:id="18403" w:author="阿毛" w:date="2021-05-21T17:55:00Z">
              <w:r w:rsidRPr="00615D4B" w:rsidDel="00CB3FDD">
                <w:rPr>
                  <w:rFonts w:ascii="標楷體" w:eastAsia="標楷體" w:hAnsi="標楷體"/>
                </w:rPr>
                <w:delText>必填</w:delText>
              </w:r>
            </w:del>
          </w:p>
        </w:tc>
        <w:tc>
          <w:tcPr>
            <w:tcW w:w="299" w:type="pct"/>
          </w:tcPr>
          <w:p w14:paraId="22E5A1DF" w14:textId="61A683DD" w:rsidR="00E24265" w:rsidRPr="00615D4B" w:rsidDel="00CB3FDD" w:rsidRDefault="00E24265" w:rsidP="005F76AD">
            <w:pPr>
              <w:rPr>
                <w:del w:id="18404" w:author="阿毛" w:date="2021-05-21T17:55:00Z"/>
                <w:rFonts w:ascii="標楷體" w:eastAsia="標楷體" w:hAnsi="標楷體"/>
              </w:rPr>
            </w:pPr>
            <w:del w:id="18405" w:author="阿毛" w:date="2021-05-21T17:55:00Z">
              <w:r w:rsidRPr="00615D4B" w:rsidDel="00CB3FDD">
                <w:rPr>
                  <w:rFonts w:ascii="標楷體" w:eastAsia="標楷體" w:hAnsi="標楷體"/>
                </w:rPr>
                <w:delText>R/W</w:delText>
              </w:r>
            </w:del>
          </w:p>
        </w:tc>
        <w:tc>
          <w:tcPr>
            <w:tcW w:w="1643" w:type="pct"/>
            <w:vMerge/>
          </w:tcPr>
          <w:p w14:paraId="5E7FA201" w14:textId="4C1DA201" w:rsidR="00E24265" w:rsidRPr="00615D4B" w:rsidDel="00CB3FDD" w:rsidRDefault="00E24265" w:rsidP="005F76AD">
            <w:pPr>
              <w:rPr>
                <w:del w:id="18406" w:author="阿毛" w:date="2021-05-21T17:55:00Z"/>
                <w:rFonts w:ascii="標楷體" w:eastAsia="標楷體" w:hAnsi="標楷體"/>
              </w:rPr>
            </w:pPr>
          </w:p>
        </w:tc>
      </w:tr>
      <w:tr w:rsidR="00E24265" w:rsidRPr="00615D4B" w:rsidDel="00CB3FDD" w14:paraId="11A2D61A" w14:textId="6F2AF5CC" w:rsidTr="005F76AD">
        <w:trPr>
          <w:trHeight w:val="291"/>
          <w:jc w:val="center"/>
          <w:del w:id="18407" w:author="阿毛" w:date="2021-05-21T17:55:00Z"/>
        </w:trPr>
        <w:tc>
          <w:tcPr>
            <w:tcW w:w="219" w:type="pct"/>
          </w:tcPr>
          <w:p w14:paraId="2B01E782" w14:textId="61E4C972" w:rsidR="00E24265" w:rsidRPr="005E579A" w:rsidDel="00CB3FDD" w:rsidRDefault="00E24265" w:rsidP="005F76AD">
            <w:pPr>
              <w:pStyle w:val="af9"/>
              <w:numPr>
                <w:ilvl w:val="0"/>
                <w:numId w:val="66"/>
              </w:numPr>
              <w:ind w:leftChars="0"/>
              <w:rPr>
                <w:del w:id="18408" w:author="阿毛" w:date="2021-05-21T17:55:00Z"/>
                <w:rFonts w:ascii="標楷體" w:eastAsia="標楷體" w:hAnsi="標楷體"/>
              </w:rPr>
            </w:pPr>
          </w:p>
        </w:tc>
        <w:tc>
          <w:tcPr>
            <w:tcW w:w="756" w:type="pct"/>
          </w:tcPr>
          <w:p w14:paraId="031B2EB0" w14:textId="236008D0" w:rsidR="00E24265" w:rsidRPr="00615D4B" w:rsidDel="00CB3FDD" w:rsidRDefault="00E24265" w:rsidP="005F76AD">
            <w:pPr>
              <w:rPr>
                <w:del w:id="18409" w:author="阿毛" w:date="2021-05-21T17:55:00Z"/>
                <w:rFonts w:ascii="標楷體" w:eastAsia="標楷體" w:hAnsi="標楷體"/>
              </w:rPr>
            </w:pPr>
            <w:del w:id="18410" w:author="阿毛" w:date="2021-05-21T17:55:00Z">
              <w:r w:rsidRPr="00D6003A" w:rsidDel="00CB3FDD">
                <w:rPr>
                  <w:rFonts w:ascii="標楷體" w:eastAsia="標楷體" w:hAnsi="標楷體" w:hint="eastAsia"/>
                </w:rPr>
                <w:delText>交易代碼</w:delText>
              </w:r>
            </w:del>
          </w:p>
        </w:tc>
        <w:tc>
          <w:tcPr>
            <w:tcW w:w="624" w:type="pct"/>
          </w:tcPr>
          <w:p w14:paraId="44DABBDA" w14:textId="363ED20E" w:rsidR="00E24265" w:rsidRPr="00615D4B" w:rsidDel="00CB3FDD" w:rsidRDefault="00E24265" w:rsidP="005F76AD">
            <w:pPr>
              <w:rPr>
                <w:del w:id="18411" w:author="阿毛" w:date="2021-05-21T17:55:00Z"/>
                <w:rFonts w:ascii="標楷體" w:eastAsia="標楷體" w:hAnsi="標楷體"/>
              </w:rPr>
            </w:pPr>
          </w:p>
        </w:tc>
        <w:tc>
          <w:tcPr>
            <w:tcW w:w="624" w:type="pct"/>
          </w:tcPr>
          <w:p w14:paraId="16657098" w14:textId="230D294C" w:rsidR="00E24265" w:rsidRPr="00615D4B" w:rsidDel="00CB3FDD" w:rsidRDefault="00E24265" w:rsidP="005F76AD">
            <w:pPr>
              <w:rPr>
                <w:del w:id="18412" w:author="阿毛" w:date="2021-05-21T17:55:00Z"/>
                <w:rFonts w:ascii="標楷體" w:eastAsia="標楷體" w:hAnsi="標楷體"/>
              </w:rPr>
            </w:pPr>
          </w:p>
        </w:tc>
        <w:tc>
          <w:tcPr>
            <w:tcW w:w="537" w:type="pct"/>
          </w:tcPr>
          <w:p w14:paraId="4C9D2BE5" w14:textId="5AF6FC9A" w:rsidR="00E24265" w:rsidRPr="00615D4B" w:rsidDel="00CB3FDD" w:rsidRDefault="00E24265" w:rsidP="005F76AD">
            <w:pPr>
              <w:rPr>
                <w:del w:id="18413" w:author="阿毛" w:date="2021-05-21T17:55:00Z"/>
                <w:rFonts w:ascii="標楷體" w:eastAsia="標楷體" w:hAnsi="標楷體"/>
              </w:rPr>
            </w:pPr>
            <w:del w:id="18414" w:author="阿毛" w:date="2021-05-21T17:55:00Z">
              <w:r w:rsidDel="00CB3FDD">
                <w:rPr>
                  <w:rFonts w:ascii="標楷體" w:eastAsia="標楷體" w:hAnsi="標楷體" w:hint="eastAsia"/>
                </w:rPr>
                <w:delText>下拉式選單</w:delText>
              </w:r>
            </w:del>
          </w:p>
        </w:tc>
        <w:tc>
          <w:tcPr>
            <w:tcW w:w="299" w:type="pct"/>
          </w:tcPr>
          <w:p w14:paraId="44A9BE44" w14:textId="50457F1B" w:rsidR="00E24265" w:rsidRPr="00615D4B" w:rsidDel="00CB3FDD" w:rsidRDefault="00E24265" w:rsidP="005F76AD">
            <w:pPr>
              <w:rPr>
                <w:del w:id="18415" w:author="阿毛" w:date="2021-05-21T17:55:00Z"/>
                <w:rFonts w:ascii="標楷體" w:eastAsia="標楷體" w:hAnsi="標楷體"/>
              </w:rPr>
            </w:pPr>
          </w:p>
        </w:tc>
        <w:tc>
          <w:tcPr>
            <w:tcW w:w="299" w:type="pct"/>
          </w:tcPr>
          <w:p w14:paraId="3EF51AE2" w14:textId="1529FC83" w:rsidR="00E24265" w:rsidRPr="00615D4B" w:rsidDel="00CB3FDD" w:rsidRDefault="00E24265" w:rsidP="005F76AD">
            <w:pPr>
              <w:rPr>
                <w:del w:id="18416" w:author="阿毛" w:date="2021-05-21T17:55:00Z"/>
                <w:rFonts w:ascii="標楷體" w:eastAsia="標楷體" w:hAnsi="標楷體"/>
              </w:rPr>
            </w:pPr>
          </w:p>
        </w:tc>
        <w:tc>
          <w:tcPr>
            <w:tcW w:w="1643" w:type="pct"/>
          </w:tcPr>
          <w:p w14:paraId="5C152452" w14:textId="694855FE" w:rsidR="00E24265" w:rsidDel="00CB3FDD" w:rsidRDefault="00E24265" w:rsidP="005F76AD">
            <w:pPr>
              <w:rPr>
                <w:del w:id="18417" w:author="阿毛" w:date="2021-05-21T17:55:00Z"/>
                <w:rFonts w:ascii="標楷體" w:eastAsia="標楷體" w:hAnsi="標楷體"/>
              </w:rPr>
            </w:pPr>
            <w:del w:id="18418" w:author="阿毛" w:date="2021-05-21T17:55:00Z">
              <w:r w:rsidRPr="00F65597" w:rsidDel="00CB3FDD">
                <w:rPr>
                  <w:rFonts w:ascii="標楷體" w:eastAsia="標楷體" w:hAnsi="標楷體" w:hint="eastAsia"/>
                </w:rPr>
                <w:delText>1:新增</w:delText>
              </w:r>
            </w:del>
          </w:p>
          <w:p w14:paraId="321F3DEC" w14:textId="4711276F" w:rsidR="00E24265" w:rsidDel="00CB3FDD" w:rsidRDefault="00E24265" w:rsidP="005F76AD">
            <w:pPr>
              <w:rPr>
                <w:del w:id="18419" w:author="阿毛" w:date="2021-05-21T17:55:00Z"/>
                <w:rFonts w:ascii="標楷體" w:eastAsia="標楷體" w:hAnsi="標楷體"/>
              </w:rPr>
            </w:pPr>
            <w:del w:id="18420" w:author="阿毛" w:date="2021-05-21T17:55:00Z">
              <w:r w:rsidRPr="00F65597" w:rsidDel="00CB3FDD">
                <w:rPr>
                  <w:rFonts w:ascii="標楷體" w:eastAsia="標楷體" w:hAnsi="標楷體" w:hint="eastAsia"/>
                </w:rPr>
                <w:delText>2:異動</w:delText>
              </w:r>
            </w:del>
          </w:p>
          <w:p w14:paraId="7397624B" w14:textId="1951B8CB" w:rsidR="00E24265" w:rsidRPr="00615D4B" w:rsidDel="00CB3FDD" w:rsidRDefault="00E24265" w:rsidP="005F76AD">
            <w:pPr>
              <w:rPr>
                <w:del w:id="18421" w:author="阿毛" w:date="2021-05-21T17:55:00Z"/>
                <w:rFonts w:ascii="標楷體" w:eastAsia="標楷體" w:hAnsi="標楷體"/>
              </w:rPr>
            </w:pPr>
            <w:del w:id="18422" w:author="阿毛" w:date="2021-05-21T17:55:00Z">
              <w:r w:rsidRPr="00F65597" w:rsidDel="00CB3FDD">
                <w:rPr>
                  <w:rFonts w:ascii="標楷體" w:eastAsia="標楷體" w:hAnsi="標楷體" w:hint="eastAsia"/>
                </w:rPr>
                <w:delText>4:刪除</w:delText>
              </w:r>
            </w:del>
          </w:p>
        </w:tc>
      </w:tr>
      <w:tr w:rsidR="00E24265" w:rsidRPr="00615D4B" w:rsidDel="00CB3FDD" w14:paraId="00A75513" w14:textId="73431467" w:rsidTr="005F76AD">
        <w:trPr>
          <w:trHeight w:val="291"/>
          <w:jc w:val="center"/>
          <w:del w:id="18423" w:author="阿毛" w:date="2021-05-21T17:55:00Z"/>
        </w:trPr>
        <w:tc>
          <w:tcPr>
            <w:tcW w:w="219" w:type="pct"/>
          </w:tcPr>
          <w:p w14:paraId="2EFC6ADA" w14:textId="5E2479D6" w:rsidR="00E24265" w:rsidRPr="005E579A" w:rsidDel="00CB3FDD" w:rsidRDefault="00E24265" w:rsidP="005F76AD">
            <w:pPr>
              <w:pStyle w:val="af9"/>
              <w:numPr>
                <w:ilvl w:val="0"/>
                <w:numId w:val="66"/>
              </w:numPr>
              <w:ind w:leftChars="0"/>
              <w:rPr>
                <w:del w:id="18424" w:author="阿毛" w:date="2021-05-21T17:55:00Z"/>
                <w:rFonts w:ascii="標楷體" w:eastAsia="標楷體" w:hAnsi="標楷體"/>
              </w:rPr>
            </w:pPr>
          </w:p>
        </w:tc>
        <w:tc>
          <w:tcPr>
            <w:tcW w:w="756" w:type="pct"/>
          </w:tcPr>
          <w:p w14:paraId="249C0B02" w14:textId="77D6811C" w:rsidR="00E24265" w:rsidRPr="00615D4B" w:rsidDel="00CB3FDD" w:rsidRDefault="00E24265" w:rsidP="005F76AD">
            <w:pPr>
              <w:rPr>
                <w:del w:id="18425" w:author="阿毛" w:date="2021-05-21T17:55:00Z"/>
                <w:rFonts w:ascii="標楷體" w:eastAsia="標楷體" w:hAnsi="標楷體"/>
              </w:rPr>
            </w:pPr>
            <w:del w:id="18426" w:author="阿毛" w:date="2021-05-21T17:55:00Z">
              <w:r w:rsidRPr="00D6003A" w:rsidDel="00CB3FDD">
                <w:rPr>
                  <w:rFonts w:ascii="標楷體" w:eastAsia="標楷體" w:hAnsi="標楷體" w:hint="eastAsia"/>
                </w:rPr>
                <w:delText>債務人IDN</w:delText>
              </w:r>
            </w:del>
          </w:p>
        </w:tc>
        <w:tc>
          <w:tcPr>
            <w:tcW w:w="624" w:type="pct"/>
          </w:tcPr>
          <w:p w14:paraId="115F0F17" w14:textId="7B2409C0" w:rsidR="00E24265" w:rsidRPr="00615D4B" w:rsidDel="00CB3FDD" w:rsidRDefault="00E24265" w:rsidP="005F76AD">
            <w:pPr>
              <w:rPr>
                <w:del w:id="18427" w:author="阿毛" w:date="2021-05-21T17:55:00Z"/>
                <w:rFonts w:ascii="標楷體" w:eastAsia="標楷體" w:hAnsi="標楷體"/>
              </w:rPr>
            </w:pPr>
          </w:p>
        </w:tc>
        <w:tc>
          <w:tcPr>
            <w:tcW w:w="624" w:type="pct"/>
          </w:tcPr>
          <w:p w14:paraId="06D2A426" w14:textId="3097113F" w:rsidR="00E24265" w:rsidRPr="00615D4B" w:rsidDel="00CB3FDD" w:rsidRDefault="00E24265" w:rsidP="005F76AD">
            <w:pPr>
              <w:rPr>
                <w:del w:id="18428" w:author="阿毛" w:date="2021-05-21T17:55:00Z"/>
                <w:rFonts w:ascii="標楷體" w:eastAsia="標楷體" w:hAnsi="標楷體"/>
              </w:rPr>
            </w:pPr>
          </w:p>
        </w:tc>
        <w:tc>
          <w:tcPr>
            <w:tcW w:w="537" w:type="pct"/>
          </w:tcPr>
          <w:p w14:paraId="59F00185" w14:textId="2E7D7987" w:rsidR="00E24265" w:rsidRPr="00615D4B" w:rsidDel="00CB3FDD" w:rsidRDefault="00E24265" w:rsidP="005F76AD">
            <w:pPr>
              <w:rPr>
                <w:del w:id="18429" w:author="阿毛" w:date="2021-05-21T17:55:00Z"/>
                <w:rFonts w:ascii="標楷體" w:eastAsia="標楷體" w:hAnsi="標楷體"/>
              </w:rPr>
            </w:pPr>
          </w:p>
        </w:tc>
        <w:tc>
          <w:tcPr>
            <w:tcW w:w="299" w:type="pct"/>
          </w:tcPr>
          <w:p w14:paraId="6777429A" w14:textId="1EABE924" w:rsidR="00E24265" w:rsidRPr="00615D4B" w:rsidDel="00CB3FDD" w:rsidRDefault="00E24265" w:rsidP="005F76AD">
            <w:pPr>
              <w:rPr>
                <w:del w:id="18430" w:author="阿毛" w:date="2021-05-21T17:55:00Z"/>
                <w:rFonts w:ascii="標楷體" w:eastAsia="標楷體" w:hAnsi="標楷體"/>
              </w:rPr>
            </w:pPr>
          </w:p>
        </w:tc>
        <w:tc>
          <w:tcPr>
            <w:tcW w:w="299" w:type="pct"/>
          </w:tcPr>
          <w:p w14:paraId="6542EE60" w14:textId="441BCD4A" w:rsidR="00E24265" w:rsidRPr="00615D4B" w:rsidDel="00CB3FDD" w:rsidRDefault="00E24265" w:rsidP="005F76AD">
            <w:pPr>
              <w:rPr>
                <w:del w:id="18431" w:author="阿毛" w:date="2021-05-21T17:55:00Z"/>
                <w:rFonts w:ascii="標楷體" w:eastAsia="標楷體" w:hAnsi="標楷體"/>
              </w:rPr>
            </w:pPr>
          </w:p>
        </w:tc>
        <w:tc>
          <w:tcPr>
            <w:tcW w:w="1643" w:type="pct"/>
          </w:tcPr>
          <w:p w14:paraId="53BFD04F" w14:textId="799F6719" w:rsidR="00E24265" w:rsidRPr="00615D4B" w:rsidDel="00CB3FDD" w:rsidRDefault="00E24265" w:rsidP="005F76AD">
            <w:pPr>
              <w:rPr>
                <w:del w:id="18432" w:author="阿毛" w:date="2021-05-21T17:55:00Z"/>
                <w:rFonts w:ascii="標楷體" w:eastAsia="標楷體" w:hAnsi="標楷體"/>
              </w:rPr>
            </w:pPr>
          </w:p>
        </w:tc>
      </w:tr>
      <w:tr w:rsidR="00E24265" w:rsidRPr="00615D4B" w:rsidDel="00CB3FDD" w14:paraId="2214B1EE" w14:textId="75827EA2" w:rsidTr="005F76AD">
        <w:trPr>
          <w:trHeight w:val="291"/>
          <w:jc w:val="center"/>
          <w:del w:id="18433" w:author="阿毛" w:date="2021-05-21T17:55:00Z"/>
        </w:trPr>
        <w:tc>
          <w:tcPr>
            <w:tcW w:w="219" w:type="pct"/>
          </w:tcPr>
          <w:p w14:paraId="2E775C5F" w14:textId="6F72AA07" w:rsidR="00E24265" w:rsidRPr="005E579A" w:rsidDel="00CB3FDD" w:rsidRDefault="00E24265" w:rsidP="005F76AD">
            <w:pPr>
              <w:pStyle w:val="af9"/>
              <w:numPr>
                <w:ilvl w:val="0"/>
                <w:numId w:val="66"/>
              </w:numPr>
              <w:ind w:leftChars="0"/>
              <w:rPr>
                <w:del w:id="18434" w:author="阿毛" w:date="2021-05-21T17:55:00Z"/>
                <w:rFonts w:ascii="標楷體" w:eastAsia="標楷體" w:hAnsi="標楷體"/>
              </w:rPr>
            </w:pPr>
          </w:p>
        </w:tc>
        <w:tc>
          <w:tcPr>
            <w:tcW w:w="756" w:type="pct"/>
          </w:tcPr>
          <w:p w14:paraId="341F7145" w14:textId="00EEE5A9" w:rsidR="00E24265" w:rsidRPr="00615D4B" w:rsidDel="00CB3FDD" w:rsidRDefault="00E24265" w:rsidP="005F76AD">
            <w:pPr>
              <w:rPr>
                <w:del w:id="18435" w:author="阿毛" w:date="2021-05-21T17:55:00Z"/>
                <w:rFonts w:ascii="標楷體" w:eastAsia="標楷體" w:hAnsi="標楷體"/>
              </w:rPr>
            </w:pPr>
            <w:del w:id="18436" w:author="阿毛" w:date="2021-05-21T17:55:00Z">
              <w:r w:rsidRPr="00D6003A" w:rsidDel="00CB3FDD">
                <w:rPr>
                  <w:rFonts w:ascii="標楷體" w:eastAsia="標楷體" w:hAnsi="標楷體" w:hint="eastAsia"/>
                </w:rPr>
                <w:delText>報送單位代號</w:delText>
              </w:r>
            </w:del>
          </w:p>
        </w:tc>
        <w:tc>
          <w:tcPr>
            <w:tcW w:w="624" w:type="pct"/>
          </w:tcPr>
          <w:p w14:paraId="3549315B" w14:textId="67ED2583" w:rsidR="00E24265" w:rsidRPr="00615D4B" w:rsidDel="00CB3FDD" w:rsidRDefault="00E24265" w:rsidP="005F76AD">
            <w:pPr>
              <w:rPr>
                <w:del w:id="18437" w:author="阿毛" w:date="2021-05-21T17:55:00Z"/>
                <w:rFonts w:ascii="標楷體" w:eastAsia="標楷體" w:hAnsi="標楷體"/>
              </w:rPr>
            </w:pPr>
          </w:p>
        </w:tc>
        <w:tc>
          <w:tcPr>
            <w:tcW w:w="624" w:type="pct"/>
          </w:tcPr>
          <w:p w14:paraId="53F7449D" w14:textId="0FC4F75F" w:rsidR="00E24265" w:rsidRPr="00615D4B" w:rsidDel="00CB3FDD" w:rsidRDefault="00E24265" w:rsidP="005F76AD">
            <w:pPr>
              <w:rPr>
                <w:del w:id="18438" w:author="阿毛" w:date="2021-05-21T17:55:00Z"/>
                <w:rFonts w:ascii="標楷體" w:eastAsia="標楷體" w:hAnsi="標楷體"/>
              </w:rPr>
            </w:pPr>
          </w:p>
        </w:tc>
        <w:tc>
          <w:tcPr>
            <w:tcW w:w="537" w:type="pct"/>
          </w:tcPr>
          <w:p w14:paraId="50102758" w14:textId="1252C238" w:rsidR="00E24265" w:rsidRPr="00615D4B" w:rsidDel="00CB3FDD" w:rsidRDefault="00E24265" w:rsidP="005F76AD">
            <w:pPr>
              <w:rPr>
                <w:del w:id="18439" w:author="阿毛" w:date="2021-05-21T17:55:00Z"/>
                <w:rFonts w:ascii="標楷體" w:eastAsia="標楷體" w:hAnsi="標楷體"/>
              </w:rPr>
            </w:pPr>
          </w:p>
        </w:tc>
        <w:tc>
          <w:tcPr>
            <w:tcW w:w="299" w:type="pct"/>
          </w:tcPr>
          <w:p w14:paraId="16C23722" w14:textId="0BF1957F" w:rsidR="00E24265" w:rsidRPr="00615D4B" w:rsidDel="00CB3FDD" w:rsidRDefault="00E24265" w:rsidP="005F76AD">
            <w:pPr>
              <w:rPr>
                <w:del w:id="18440" w:author="阿毛" w:date="2021-05-21T17:55:00Z"/>
                <w:rFonts w:ascii="標楷體" w:eastAsia="標楷體" w:hAnsi="標楷體"/>
              </w:rPr>
            </w:pPr>
          </w:p>
        </w:tc>
        <w:tc>
          <w:tcPr>
            <w:tcW w:w="299" w:type="pct"/>
          </w:tcPr>
          <w:p w14:paraId="33C9D6DD" w14:textId="4E00D0A0" w:rsidR="00E24265" w:rsidRPr="00615D4B" w:rsidDel="00CB3FDD" w:rsidRDefault="00E24265" w:rsidP="005F76AD">
            <w:pPr>
              <w:rPr>
                <w:del w:id="18441" w:author="阿毛" w:date="2021-05-21T17:55:00Z"/>
                <w:rFonts w:ascii="標楷體" w:eastAsia="標楷體" w:hAnsi="標楷體"/>
              </w:rPr>
            </w:pPr>
          </w:p>
        </w:tc>
        <w:tc>
          <w:tcPr>
            <w:tcW w:w="1643" w:type="pct"/>
          </w:tcPr>
          <w:p w14:paraId="6144A903" w14:textId="10505967" w:rsidR="00E24265" w:rsidRPr="00615D4B" w:rsidDel="00CB3FDD" w:rsidRDefault="00E24265" w:rsidP="005F76AD">
            <w:pPr>
              <w:rPr>
                <w:del w:id="18442" w:author="阿毛" w:date="2021-05-21T17:55:00Z"/>
                <w:rFonts w:ascii="標楷體" w:eastAsia="標楷體" w:hAnsi="標楷體"/>
              </w:rPr>
            </w:pPr>
          </w:p>
        </w:tc>
      </w:tr>
      <w:tr w:rsidR="00E24265" w:rsidRPr="00615D4B" w:rsidDel="00CB3FDD" w14:paraId="14C6310A" w14:textId="11FA2151" w:rsidTr="005F76AD">
        <w:trPr>
          <w:trHeight w:val="291"/>
          <w:jc w:val="center"/>
          <w:del w:id="18443" w:author="阿毛" w:date="2021-05-21T17:55:00Z"/>
        </w:trPr>
        <w:tc>
          <w:tcPr>
            <w:tcW w:w="219" w:type="pct"/>
          </w:tcPr>
          <w:p w14:paraId="0EFAC923" w14:textId="2A41123A" w:rsidR="00E24265" w:rsidRPr="005E579A" w:rsidDel="00CB3FDD" w:rsidRDefault="00E24265" w:rsidP="005F76AD">
            <w:pPr>
              <w:pStyle w:val="af9"/>
              <w:numPr>
                <w:ilvl w:val="0"/>
                <w:numId w:val="66"/>
              </w:numPr>
              <w:ind w:leftChars="0"/>
              <w:rPr>
                <w:del w:id="18444" w:author="阿毛" w:date="2021-05-21T17:55:00Z"/>
                <w:rFonts w:ascii="標楷體" w:eastAsia="標楷體" w:hAnsi="標楷體"/>
              </w:rPr>
            </w:pPr>
          </w:p>
        </w:tc>
        <w:tc>
          <w:tcPr>
            <w:tcW w:w="756" w:type="pct"/>
          </w:tcPr>
          <w:p w14:paraId="4602F6BE" w14:textId="45F7AD52" w:rsidR="00E24265" w:rsidRPr="00615D4B" w:rsidDel="00CB3FDD" w:rsidRDefault="00E24265" w:rsidP="005F76AD">
            <w:pPr>
              <w:rPr>
                <w:del w:id="18445" w:author="阿毛" w:date="2021-05-21T17:55:00Z"/>
                <w:rFonts w:ascii="標楷體" w:eastAsia="標楷體" w:hAnsi="標楷體"/>
              </w:rPr>
            </w:pPr>
            <w:del w:id="18446" w:author="阿毛" w:date="2021-05-21T17:55:00Z">
              <w:r w:rsidRPr="00D6003A" w:rsidDel="00CB3FDD">
                <w:rPr>
                  <w:rFonts w:ascii="標楷體" w:eastAsia="標楷體" w:hAnsi="標楷體" w:hint="eastAsia"/>
                </w:rPr>
                <w:delText>調解申請日</w:delText>
              </w:r>
            </w:del>
          </w:p>
        </w:tc>
        <w:tc>
          <w:tcPr>
            <w:tcW w:w="624" w:type="pct"/>
          </w:tcPr>
          <w:p w14:paraId="7AC0A53F" w14:textId="49C10ADD" w:rsidR="00E24265" w:rsidRPr="00615D4B" w:rsidDel="00CB3FDD" w:rsidRDefault="00E24265" w:rsidP="005F76AD">
            <w:pPr>
              <w:rPr>
                <w:del w:id="18447" w:author="阿毛" w:date="2021-05-21T17:55:00Z"/>
                <w:rFonts w:ascii="標楷體" w:eastAsia="標楷體" w:hAnsi="標楷體"/>
              </w:rPr>
            </w:pPr>
          </w:p>
        </w:tc>
        <w:tc>
          <w:tcPr>
            <w:tcW w:w="624" w:type="pct"/>
          </w:tcPr>
          <w:p w14:paraId="4B905401" w14:textId="0DCAA597" w:rsidR="00E24265" w:rsidRPr="00615D4B" w:rsidDel="00CB3FDD" w:rsidRDefault="00E24265" w:rsidP="005F76AD">
            <w:pPr>
              <w:rPr>
                <w:del w:id="18448" w:author="阿毛" w:date="2021-05-21T17:55:00Z"/>
                <w:rFonts w:ascii="標楷體" w:eastAsia="標楷體" w:hAnsi="標楷體"/>
              </w:rPr>
            </w:pPr>
          </w:p>
        </w:tc>
        <w:tc>
          <w:tcPr>
            <w:tcW w:w="537" w:type="pct"/>
          </w:tcPr>
          <w:p w14:paraId="7AF3766A" w14:textId="323F5B83" w:rsidR="00E24265" w:rsidRPr="00615D4B" w:rsidDel="00CB3FDD" w:rsidRDefault="00E24265" w:rsidP="005F76AD">
            <w:pPr>
              <w:rPr>
                <w:del w:id="18449" w:author="阿毛" w:date="2021-05-21T17:55:00Z"/>
                <w:rFonts w:ascii="標楷體" w:eastAsia="標楷體" w:hAnsi="標楷體"/>
              </w:rPr>
            </w:pPr>
          </w:p>
        </w:tc>
        <w:tc>
          <w:tcPr>
            <w:tcW w:w="299" w:type="pct"/>
          </w:tcPr>
          <w:p w14:paraId="6912A85B" w14:textId="43A67945" w:rsidR="00E24265" w:rsidRPr="00615D4B" w:rsidDel="00CB3FDD" w:rsidRDefault="00E24265" w:rsidP="005F76AD">
            <w:pPr>
              <w:rPr>
                <w:del w:id="18450" w:author="阿毛" w:date="2021-05-21T17:55:00Z"/>
                <w:rFonts w:ascii="標楷體" w:eastAsia="標楷體" w:hAnsi="標楷體"/>
              </w:rPr>
            </w:pPr>
          </w:p>
        </w:tc>
        <w:tc>
          <w:tcPr>
            <w:tcW w:w="299" w:type="pct"/>
          </w:tcPr>
          <w:p w14:paraId="0BD1A1F9" w14:textId="64872D3F" w:rsidR="00E24265" w:rsidRPr="00615D4B" w:rsidDel="00CB3FDD" w:rsidRDefault="00E24265" w:rsidP="005F76AD">
            <w:pPr>
              <w:rPr>
                <w:del w:id="18451" w:author="阿毛" w:date="2021-05-21T17:55:00Z"/>
                <w:rFonts w:ascii="標楷體" w:eastAsia="標楷體" w:hAnsi="標楷體"/>
              </w:rPr>
            </w:pPr>
          </w:p>
        </w:tc>
        <w:tc>
          <w:tcPr>
            <w:tcW w:w="1643" w:type="pct"/>
          </w:tcPr>
          <w:p w14:paraId="043F8B0D" w14:textId="30DFBA48" w:rsidR="00E24265" w:rsidRPr="00615D4B" w:rsidDel="00CB3FDD" w:rsidRDefault="00E24265" w:rsidP="005F76AD">
            <w:pPr>
              <w:rPr>
                <w:del w:id="18452" w:author="阿毛" w:date="2021-05-21T17:55:00Z"/>
                <w:rFonts w:ascii="標楷體" w:eastAsia="標楷體" w:hAnsi="標楷體"/>
              </w:rPr>
            </w:pPr>
          </w:p>
        </w:tc>
      </w:tr>
      <w:tr w:rsidR="00E24265" w:rsidRPr="00615D4B" w:rsidDel="00CB3FDD" w14:paraId="750DF9B1" w14:textId="5FD51657" w:rsidTr="005F76AD">
        <w:trPr>
          <w:trHeight w:val="291"/>
          <w:jc w:val="center"/>
          <w:del w:id="18453" w:author="阿毛" w:date="2021-05-21T17:55:00Z"/>
        </w:trPr>
        <w:tc>
          <w:tcPr>
            <w:tcW w:w="219" w:type="pct"/>
          </w:tcPr>
          <w:p w14:paraId="125412C5" w14:textId="43DCED01" w:rsidR="00E24265" w:rsidRPr="005E579A" w:rsidDel="00CB3FDD" w:rsidRDefault="00E24265" w:rsidP="005F76AD">
            <w:pPr>
              <w:pStyle w:val="af9"/>
              <w:numPr>
                <w:ilvl w:val="0"/>
                <w:numId w:val="66"/>
              </w:numPr>
              <w:ind w:leftChars="0"/>
              <w:rPr>
                <w:del w:id="18454" w:author="阿毛" w:date="2021-05-21T17:55:00Z"/>
                <w:rFonts w:ascii="標楷體" w:eastAsia="標楷體" w:hAnsi="標楷體"/>
              </w:rPr>
            </w:pPr>
          </w:p>
        </w:tc>
        <w:tc>
          <w:tcPr>
            <w:tcW w:w="756" w:type="pct"/>
          </w:tcPr>
          <w:p w14:paraId="3E60C3A4" w14:textId="1126099F" w:rsidR="00E24265" w:rsidRPr="00615D4B" w:rsidDel="00CB3FDD" w:rsidRDefault="00E24265" w:rsidP="005F76AD">
            <w:pPr>
              <w:rPr>
                <w:del w:id="18455" w:author="阿毛" w:date="2021-05-21T17:55:00Z"/>
                <w:rFonts w:ascii="標楷體" w:eastAsia="標楷體" w:hAnsi="標楷體"/>
              </w:rPr>
            </w:pPr>
            <w:del w:id="18456" w:author="阿毛" w:date="2021-05-21T17:55:00Z">
              <w:r w:rsidRPr="00D6003A" w:rsidDel="00CB3FDD">
                <w:rPr>
                  <w:rFonts w:ascii="標楷體" w:eastAsia="標楷體" w:hAnsi="標楷體" w:hint="eastAsia"/>
                </w:rPr>
                <w:delText>受理調解機構代號</w:delText>
              </w:r>
            </w:del>
          </w:p>
        </w:tc>
        <w:tc>
          <w:tcPr>
            <w:tcW w:w="624" w:type="pct"/>
          </w:tcPr>
          <w:p w14:paraId="213E4DA3" w14:textId="7B4BCB09" w:rsidR="00E24265" w:rsidRPr="00615D4B" w:rsidDel="00CB3FDD" w:rsidRDefault="00E24265" w:rsidP="005F76AD">
            <w:pPr>
              <w:rPr>
                <w:del w:id="18457" w:author="阿毛" w:date="2021-05-21T17:55:00Z"/>
                <w:rFonts w:ascii="標楷體" w:eastAsia="標楷體" w:hAnsi="標楷體"/>
              </w:rPr>
            </w:pPr>
          </w:p>
        </w:tc>
        <w:tc>
          <w:tcPr>
            <w:tcW w:w="624" w:type="pct"/>
          </w:tcPr>
          <w:p w14:paraId="6E351EA2" w14:textId="25B913E7" w:rsidR="00E24265" w:rsidRPr="00615D4B" w:rsidDel="00CB3FDD" w:rsidRDefault="00E24265" w:rsidP="005F76AD">
            <w:pPr>
              <w:rPr>
                <w:del w:id="18458" w:author="阿毛" w:date="2021-05-21T17:55:00Z"/>
                <w:rFonts w:ascii="標楷體" w:eastAsia="標楷體" w:hAnsi="標楷體"/>
              </w:rPr>
            </w:pPr>
          </w:p>
        </w:tc>
        <w:tc>
          <w:tcPr>
            <w:tcW w:w="537" w:type="pct"/>
          </w:tcPr>
          <w:p w14:paraId="06E52471" w14:textId="483D53AB" w:rsidR="00E24265" w:rsidRPr="00615D4B" w:rsidDel="00CB3FDD" w:rsidRDefault="00E24265" w:rsidP="005F76AD">
            <w:pPr>
              <w:rPr>
                <w:del w:id="18459" w:author="阿毛" w:date="2021-05-21T17:55:00Z"/>
                <w:rFonts w:ascii="標楷體" w:eastAsia="標楷體" w:hAnsi="標楷體"/>
              </w:rPr>
            </w:pPr>
          </w:p>
        </w:tc>
        <w:tc>
          <w:tcPr>
            <w:tcW w:w="299" w:type="pct"/>
          </w:tcPr>
          <w:p w14:paraId="1FB3B2A2" w14:textId="73BF9D49" w:rsidR="00E24265" w:rsidRPr="00615D4B" w:rsidDel="00CB3FDD" w:rsidRDefault="00E24265" w:rsidP="005F76AD">
            <w:pPr>
              <w:rPr>
                <w:del w:id="18460" w:author="阿毛" w:date="2021-05-21T17:55:00Z"/>
                <w:rFonts w:ascii="標楷體" w:eastAsia="標楷體" w:hAnsi="標楷體"/>
              </w:rPr>
            </w:pPr>
          </w:p>
        </w:tc>
        <w:tc>
          <w:tcPr>
            <w:tcW w:w="299" w:type="pct"/>
          </w:tcPr>
          <w:p w14:paraId="4BD8B170" w14:textId="1901F561" w:rsidR="00E24265" w:rsidRPr="00615D4B" w:rsidDel="00CB3FDD" w:rsidRDefault="00E24265" w:rsidP="005F76AD">
            <w:pPr>
              <w:rPr>
                <w:del w:id="18461" w:author="阿毛" w:date="2021-05-21T17:55:00Z"/>
                <w:rFonts w:ascii="標楷體" w:eastAsia="標楷體" w:hAnsi="標楷體"/>
              </w:rPr>
            </w:pPr>
          </w:p>
        </w:tc>
        <w:tc>
          <w:tcPr>
            <w:tcW w:w="1643" w:type="pct"/>
          </w:tcPr>
          <w:p w14:paraId="531C058E" w14:textId="7B2F4774" w:rsidR="00E24265" w:rsidRPr="00615D4B" w:rsidDel="00CB3FDD" w:rsidRDefault="00E24265" w:rsidP="005F76AD">
            <w:pPr>
              <w:rPr>
                <w:del w:id="18462" w:author="阿毛" w:date="2021-05-21T17:55:00Z"/>
                <w:rFonts w:ascii="標楷體" w:eastAsia="標楷體" w:hAnsi="標楷體"/>
              </w:rPr>
            </w:pPr>
          </w:p>
        </w:tc>
      </w:tr>
      <w:tr w:rsidR="00E24265" w:rsidRPr="00615D4B" w:rsidDel="00CB3FDD" w14:paraId="00A592F1" w14:textId="5D624F73" w:rsidTr="005F76AD">
        <w:trPr>
          <w:trHeight w:val="291"/>
          <w:jc w:val="center"/>
          <w:del w:id="18463" w:author="阿毛" w:date="2021-05-21T17:55:00Z"/>
        </w:trPr>
        <w:tc>
          <w:tcPr>
            <w:tcW w:w="219" w:type="pct"/>
          </w:tcPr>
          <w:p w14:paraId="3430E4BA" w14:textId="0CC6E259" w:rsidR="00E24265" w:rsidRPr="005E579A" w:rsidDel="00CB3FDD" w:rsidRDefault="00E24265" w:rsidP="005F76AD">
            <w:pPr>
              <w:pStyle w:val="af9"/>
              <w:numPr>
                <w:ilvl w:val="0"/>
                <w:numId w:val="66"/>
              </w:numPr>
              <w:ind w:leftChars="0"/>
              <w:rPr>
                <w:del w:id="18464" w:author="阿毛" w:date="2021-05-21T17:55:00Z"/>
                <w:rFonts w:ascii="標楷體" w:eastAsia="標楷體" w:hAnsi="標楷體"/>
              </w:rPr>
            </w:pPr>
          </w:p>
        </w:tc>
        <w:tc>
          <w:tcPr>
            <w:tcW w:w="756" w:type="pct"/>
          </w:tcPr>
          <w:p w14:paraId="52C37CED" w14:textId="4BC7B012" w:rsidR="00E24265" w:rsidRPr="00615D4B" w:rsidDel="00CB3FDD" w:rsidRDefault="00E24265" w:rsidP="005F76AD">
            <w:pPr>
              <w:rPr>
                <w:del w:id="18465" w:author="阿毛" w:date="2021-05-21T17:55:00Z"/>
                <w:rFonts w:ascii="標楷體" w:eastAsia="標楷體" w:hAnsi="標楷體"/>
              </w:rPr>
            </w:pPr>
            <w:del w:id="18466" w:author="阿毛" w:date="2021-05-21T17:55:00Z">
              <w:r w:rsidRPr="00D6003A" w:rsidDel="00CB3FDD">
                <w:rPr>
                  <w:rFonts w:ascii="標楷體" w:eastAsia="標楷體" w:hAnsi="標楷體" w:hint="eastAsia"/>
                </w:rPr>
                <w:delText>最大債權金融機構代號</w:delText>
              </w:r>
            </w:del>
          </w:p>
        </w:tc>
        <w:tc>
          <w:tcPr>
            <w:tcW w:w="624" w:type="pct"/>
          </w:tcPr>
          <w:p w14:paraId="309C6345" w14:textId="46BA7543" w:rsidR="00E24265" w:rsidRPr="00615D4B" w:rsidDel="00CB3FDD" w:rsidRDefault="00E24265" w:rsidP="005F76AD">
            <w:pPr>
              <w:rPr>
                <w:del w:id="18467" w:author="阿毛" w:date="2021-05-21T17:55:00Z"/>
                <w:rFonts w:ascii="標楷體" w:eastAsia="標楷體" w:hAnsi="標楷體"/>
              </w:rPr>
            </w:pPr>
          </w:p>
        </w:tc>
        <w:tc>
          <w:tcPr>
            <w:tcW w:w="624" w:type="pct"/>
          </w:tcPr>
          <w:p w14:paraId="7A99195E" w14:textId="7A315331" w:rsidR="00E24265" w:rsidRPr="00615D4B" w:rsidDel="00CB3FDD" w:rsidRDefault="00E24265" w:rsidP="005F76AD">
            <w:pPr>
              <w:rPr>
                <w:del w:id="18468" w:author="阿毛" w:date="2021-05-21T17:55:00Z"/>
                <w:rFonts w:ascii="標楷體" w:eastAsia="標楷體" w:hAnsi="標楷體"/>
              </w:rPr>
            </w:pPr>
          </w:p>
        </w:tc>
        <w:tc>
          <w:tcPr>
            <w:tcW w:w="537" w:type="pct"/>
          </w:tcPr>
          <w:p w14:paraId="5E6F1A0A" w14:textId="5151866C" w:rsidR="00E24265" w:rsidRPr="00615D4B" w:rsidDel="00CB3FDD" w:rsidRDefault="00E24265" w:rsidP="005F76AD">
            <w:pPr>
              <w:rPr>
                <w:del w:id="18469" w:author="阿毛" w:date="2021-05-21T17:55:00Z"/>
                <w:rFonts w:ascii="標楷體" w:eastAsia="標楷體" w:hAnsi="標楷體"/>
              </w:rPr>
            </w:pPr>
          </w:p>
        </w:tc>
        <w:tc>
          <w:tcPr>
            <w:tcW w:w="299" w:type="pct"/>
          </w:tcPr>
          <w:p w14:paraId="6746EB3D" w14:textId="3F9EAE62" w:rsidR="00E24265" w:rsidRPr="00615D4B" w:rsidDel="00CB3FDD" w:rsidRDefault="00E24265" w:rsidP="005F76AD">
            <w:pPr>
              <w:rPr>
                <w:del w:id="18470" w:author="阿毛" w:date="2021-05-21T17:55:00Z"/>
                <w:rFonts w:ascii="標楷體" w:eastAsia="標楷體" w:hAnsi="標楷體"/>
              </w:rPr>
            </w:pPr>
          </w:p>
        </w:tc>
        <w:tc>
          <w:tcPr>
            <w:tcW w:w="299" w:type="pct"/>
          </w:tcPr>
          <w:p w14:paraId="26BB7BCC" w14:textId="4594B493" w:rsidR="00E24265" w:rsidRPr="00615D4B" w:rsidDel="00CB3FDD" w:rsidRDefault="00E24265" w:rsidP="005F76AD">
            <w:pPr>
              <w:rPr>
                <w:del w:id="18471" w:author="阿毛" w:date="2021-05-21T17:55:00Z"/>
                <w:rFonts w:ascii="標楷體" w:eastAsia="標楷體" w:hAnsi="標楷體"/>
              </w:rPr>
            </w:pPr>
          </w:p>
        </w:tc>
        <w:tc>
          <w:tcPr>
            <w:tcW w:w="1643" w:type="pct"/>
          </w:tcPr>
          <w:p w14:paraId="01890586" w14:textId="74E05679" w:rsidR="00E24265" w:rsidRPr="00615D4B" w:rsidDel="00CB3FDD" w:rsidRDefault="00E24265" w:rsidP="005F76AD">
            <w:pPr>
              <w:rPr>
                <w:del w:id="18472" w:author="阿毛" w:date="2021-05-21T17:55:00Z"/>
                <w:rFonts w:ascii="標楷體" w:eastAsia="標楷體" w:hAnsi="標楷體"/>
              </w:rPr>
            </w:pPr>
          </w:p>
        </w:tc>
      </w:tr>
      <w:tr w:rsidR="00E24265" w:rsidRPr="00615D4B" w:rsidDel="00CB3FDD" w14:paraId="02C37784" w14:textId="20706F2A" w:rsidTr="005F76AD">
        <w:trPr>
          <w:trHeight w:val="291"/>
          <w:jc w:val="center"/>
          <w:del w:id="18473" w:author="阿毛" w:date="2021-05-21T17:55:00Z"/>
        </w:trPr>
        <w:tc>
          <w:tcPr>
            <w:tcW w:w="219" w:type="pct"/>
          </w:tcPr>
          <w:p w14:paraId="6B02CFF0" w14:textId="1F8ED369" w:rsidR="00E24265" w:rsidRPr="005E579A" w:rsidDel="00CB3FDD" w:rsidRDefault="00E24265" w:rsidP="005F76AD">
            <w:pPr>
              <w:pStyle w:val="af9"/>
              <w:numPr>
                <w:ilvl w:val="0"/>
                <w:numId w:val="66"/>
              </w:numPr>
              <w:ind w:leftChars="0"/>
              <w:rPr>
                <w:del w:id="18474" w:author="阿毛" w:date="2021-05-21T17:55:00Z"/>
                <w:rFonts w:ascii="標楷體" w:eastAsia="標楷體" w:hAnsi="標楷體"/>
              </w:rPr>
            </w:pPr>
          </w:p>
        </w:tc>
        <w:tc>
          <w:tcPr>
            <w:tcW w:w="756" w:type="pct"/>
          </w:tcPr>
          <w:p w14:paraId="65F00BDA" w14:textId="528A472F" w:rsidR="00E24265" w:rsidRPr="00615D4B" w:rsidDel="00CB3FDD" w:rsidRDefault="00E24265" w:rsidP="005F76AD">
            <w:pPr>
              <w:rPr>
                <w:del w:id="18475" w:author="阿毛" w:date="2021-05-21T17:55:00Z"/>
                <w:rFonts w:ascii="標楷體" w:eastAsia="標楷體" w:hAnsi="標楷體"/>
              </w:rPr>
            </w:pPr>
            <w:del w:id="18476" w:author="阿毛" w:date="2021-05-21T17:55:00Z">
              <w:r w:rsidRPr="00D6003A" w:rsidDel="00CB3FDD">
                <w:rPr>
                  <w:rFonts w:ascii="標楷體" w:eastAsia="標楷體" w:hAnsi="標楷體" w:hint="eastAsia"/>
                </w:rPr>
                <w:delText>單獨全數受清償原因</w:delText>
              </w:r>
            </w:del>
          </w:p>
        </w:tc>
        <w:tc>
          <w:tcPr>
            <w:tcW w:w="624" w:type="pct"/>
          </w:tcPr>
          <w:p w14:paraId="45039DCF" w14:textId="1DD9B3E3" w:rsidR="00E24265" w:rsidRPr="00615D4B" w:rsidDel="00CB3FDD" w:rsidRDefault="00E24265" w:rsidP="005F76AD">
            <w:pPr>
              <w:rPr>
                <w:del w:id="18477" w:author="阿毛" w:date="2021-05-21T17:55:00Z"/>
                <w:rFonts w:ascii="標楷體" w:eastAsia="標楷體" w:hAnsi="標楷體"/>
              </w:rPr>
            </w:pPr>
          </w:p>
        </w:tc>
        <w:tc>
          <w:tcPr>
            <w:tcW w:w="624" w:type="pct"/>
          </w:tcPr>
          <w:p w14:paraId="36C9F274" w14:textId="43D6CED3" w:rsidR="00E24265" w:rsidRPr="00615D4B" w:rsidDel="00CB3FDD" w:rsidRDefault="00E24265" w:rsidP="005F76AD">
            <w:pPr>
              <w:rPr>
                <w:del w:id="18478" w:author="阿毛" w:date="2021-05-21T17:55:00Z"/>
                <w:rFonts w:ascii="標楷體" w:eastAsia="標楷體" w:hAnsi="標楷體"/>
              </w:rPr>
            </w:pPr>
          </w:p>
        </w:tc>
        <w:tc>
          <w:tcPr>
            <w:tcW w:w="537" w:type="pct"/>
          </w:tcPr>
          <w:p w14:paraId="7C672753" w14:textId="218715EB" w:rsidR="00E24265" w:rsidRPr="00615D4B" w:rsidDel="00CB3FDD" w:rsidRDefault="00E24265" w:rsidP="005F76AD">
            <w:pPr>
              <w:rPr>
                <w:del w:id="18479" w:author="阿毛" w:date="2021-05-21T17:55:00Z"/>
                <w:rFonts w:ascii="標楷體" w:eastAsia="標楷體" w:hAnsi="標楷體"/>
              </w:rPr>
            </w:pPr>
            <w:del w:id="18480" w:author="阿毛" w:date="2021-05-21T17:55:00Z">
              <w:r w:rsidDel="00CB3FDD">
                <w:rPr>
                  <w:rFonts w:ascii="標楷體" w:eastAsia="標楷體" w:hAnsi="標楷體" w:hint="eastAsia"/>
                </w:rPr>
                <w:delText>下拉式選單</w:delText>
              </w:r>
            </w:del>
          </w:p>
        </w:tc>
        <w:tc>
          <w:tcPr>
            <w:tcW w:w="299" w:type="pct"/>
          </w:tcPr>
          <w:p w14:paraId="1C5C9D88" w14:textId="5660A94B" w:rsidR="00E24265" w:rsidRPr="00615D4B" w:rsidDel="00CB3FDD" w:rsidRDefault="00E24265" w:rsidP="005F76AD">
            <w:pPr>
              <w:rPr>
                <w:del w:id="18481" w:author="阿毛" w:date="2021-05-21T17:55:00Z"/>
                <w:rFonts w:ascii="標楷體" w:eastAsia="標楷體" w:hAnsi="標楷體"/>
              </w:rPr>
            </w:pPr>
          </w:p>
        </w:tc>
        <w:tc>
          <w:tcPr>
            <w:tcW w:w="299" w:type="pct"/>
          </w:tcPr>
          <w:p w14:paraId="28141FFB" w14:textId="554B82AE" w:rsidR="00E24265" w:rsidRPr="00615D4B" w:rsidDel="00CB3FDD" w:rsidRDefault="00E24265" w:rsidP="005F76AD">
            <w:pPr>
              <w:rPr>
                <w:del w:id="18482" w:author="阿毛" w:date="2021-05-21T17:55:00Z"/>
                <w:rFonts w:ascii="標楷體" w:eastAsia="標楷體" w:hAnsi="標楷體"/>
              </w:rPr>
            </w:pPr>
          </w:p>
        </w:tc>
        <w:tc>
          <w:tcPr>
            <w:tcW w:w="1643" w:type="pct"/>
          </w:tcPr>
          <w:p w14:paraId="271BB527" w14:textId="69F569DF" w:rsidR="00E24265" w:rsidRPr="001354D5" w:rsidDel="00CB3FDD" w:rsidRDefault="00E24265" w:rsidP="005F76AD">
            <w:pPr>
              <w:rPr>
                <w:del w:id="18483" w:author="阿毛" w:date="2021-05-21T17:55:00Z"/>
                <w:rFonts w:ascii="標楷體" w:eastAsia="標楷體" w:hAnsi="標楷體"/>
              </w:rPr>
            </w:pPr>
            <w:del w:id="18484" w:author="阿毛" w:date="2021-05-21T17:55:00Z">
              <w:r w:rsidRPr="001354D5" w:rsidDel="00CB3FDD">
                <w:rPr>
                  <w:rFonts w:ascii="標楷體" w:eastAsia="標楷體" w:hAnsi="標楷體" w:hint="eastAsia"/>
                </w:rPr>
                <w:delText>A:於協商前已聲請強制執行並獲分配之款項，於日後領取分配款者</w:delText>
              </w:r>
            </w:del>
          </w:p>
          <w:p w14:paraId="6D017241" w14:textId="239413FD" w:rsidR="00E24265" w:rsidRPr="001354D5" w:rsidDel="00CB3FDD" w:rsidRDefault="00E24265" w:rsidP="005F76AD">
            <w:pPr>
              <w:rPr>
                <w:del w:id="18485" w:author="阿毛" w:date="2021-05-21T17:55:00Z"/>
                <w:rFonts w:ascii="標楷體" w:eastAsia="標楷體" w:hAnsi="標楷體"/>
              </w:rPr>
            </w:pPr>
            <w:del w:id="18486" w:author="阿毛" w:date="2021-05-21T17:55:00Z">
              <w:r w:rsidRPr="001354D5" w:rsidDel="00CB3FDD">
                <w:rPr>
                  <w:rFonts w:ascii="標楷體" w:eastAsia="標楷體" w:hAnsi="標楷體" w:hint="eastAsia"/>
                </w:rPr>
                <w:delText>B:債務人於最高限額抵押權內清償無擔保債務</w:delText>
              </w:r>
            </w:del>
          </w:p>
          <w:p w14:paraId="6B8926B0" w14:textId="44A74542" w:rsidR="00E24265" w:rsidRPr="001354D5" w:rsidDel="00CB3FDD" w:rsidRDefault="00E24265" w:rsidP="005F76AD">
            <w:pPr>
              <w:rPr>
                <w:del w:id="18487" w:author="阿毛" w:date="2021-05-21T17:55:00Z"/>
                <w:rFonts w:ascii="標楷體" w:eastAsia="標楷體" w:hAnsi="標楷體"/>
              </w:rPr>
            </w:pPr>
            <w:del w:id="18488" w:author="阿毛" w:date="2021-05-21T17:55:00Z">
              <w:r w:rsidRPr="001354D5" w:rsidDel="00CB3FDD">
                <w:rPr>
                  <w:rFonts w:ascii="標楷體" w:eastAsia="標楷體" w:hAnsi="標楷體" w:hint="eastAsia"/>
                </w:rPr>
                <w:delText>C:保證人代為清償債務</w:delText>
              </w:r>
            </w:del>
          </w:p>
          <w:p w14:paraId="079E308B" w14:textId="4FF89B6F" w:rsidR="00E24265" w:rsidRPr="001354D5" w:rsidDel="00CB3FDD" w:rsidRDefault="00E24265" w:rsidP="005F76AD">
            <w:pPr>
              <w:rPr>
                <w:del w:id="18489" w:author="阿毛" w:date="2021-05-21T17:55:00Z"/>
                <w:rFonts w:ascii="標楷體" w:eastAsia="標楷體" w:hAnsi="標楷體"/>
              </w:rPr>
            </w:pPr>
            <w:del w:id="18490" w:author="阿毛" w:date="2021-05-21T17:55:00Z">
              <w:r w:rsidRPr="001354D5" w:rsidDel="00CB3FDD">
                <w:rPr>
                  <w:rFonts w:ascii="標楷體" w:eastAsia="標楷體" w:hAnsi="標楷體" w:hint="eastAsia"/>
                </w:rPr>
                <w:delText>D:廠商將分期付款之款項退回貸款金融機構，並沖抵貸款金融機構債務</w:delText>
              </w:r>
            </w:del>
          </w:p>
          <w:p w14:paraId="5AB8E8AF" w14:textId="58286325" w:rsidR="00E24265" w:rsidRPr="00615D4B" w:rsidDel="00CB3FDD" w:rsidRDefault="00E24265" w:rsidP="005F76AD">
            <w:pPr>
              <w:rPr>
                <w:del w:id="18491" w:author="阿毛" w:date="2021-05-21T17:55:00Z"/>
                <w:rFonts w:ascii="標楷體" w:eastAsia="標楷體" w:hAnsi="標楷體"/>
              </w:rPr>
            </w:pPr>
            <w:del w:id="18492" w:author="阿毛" w:date="2021-05-21T17:55:00Z">
              <w:r w:rsidRPr="001354D5" w:rsidDel="00CB3FDD">
                <w:rPr>
                  <w:rFonts w:ascii="標楷體" w:eastAsia="標楷體" w:hAnsi="標楷體" w:hint="eastAsia"/>
                </w:rPr>
                <w:delText>E:車貸及次順位不動產抵押權經債權金融機構處分後收回款項並沖抵貸款金融機構債務</w:delText>
              </w:r>
            </w:del>
          </w:p>
        </w:tc>
      </w:tr>
      <w:tr w:rsidR="00E24265" w:rsidRPr="00615D4B" w:rsidDel="00CB3FDD" w14:paraId="3DB1DD35" w14:textId="74035CE5" w:rsidTr="005F76AD">
        <w:trPr>
          <w:trHeight w:val="291"/>
          <w:jc w:val="center"/>
          <w:del w:id="18493" w:author="阿毛" w:date="2021-05-21T17:55:00Z"/>
        </w:trPr>
        <w:tc>
          <w:tcPr>
            <w:tcW w:w="219" w:type="pct"/>
          </w:tcPr>
          <w:p w14:paraId="1FCCB2AF" w14:textId="1465673E" w:rsidR="00E24265" w:rsidRPr="005E579A" w:rsidDel="00CB3FDD" w:rsidRDefault="00E24265" w:rsidP="005F76AD">
            <w:pPr>
              <w:pStyle w:val="af9"/>
              <w:numPr>
                <w:ilvl w:val="0"/>
                <w:numId w:val="66"/>
              </w:numPr>
              <w:ind w:leftChars="0"/>
              <w:rPr>
                <w:del w:id="18494" w:author="阿毛" w:date="2021-05-21T17:55:00Z"/>
                <w:rFonts w:ascii="標楷體" w:eastAsia="標楷體" w:hAnsi="標楷體"/>
              </w:rPr>
            </w:pPr>
          </w:p>
        </w:tc>
        <w:tc>
          <w:tcPr>
            <w:tcW w:w="756" w:type="pct"/>
          </w:tcPr>
          <w:p w14:paraId="0AEFB21B" w14:textId="6EEE3C1A" w:rsidR="00E24265" w:rsidRPr="00615D4B" w:rsidDel="00CB3FDD" w:rsidRDefault="00E24265" w:rsidP="005F76AD">
            <w:pPr>
              <w:rPr>
                <w:del w:id="18495" w:author="阿毛" w:date="2021-05-21T17:55:00Z"/>
                <w:rFonts w:ascii="標楷體" w:eastAsia="標楷體" w:hAnsi="標楷體"/>
              </w:rPr>
            </w:pPr>
            <w:del w:id="18496" w:author="阿毛" w:date="2021-05-21T17:55:00Z">
              <w:r w:rsidRPr="00D6003A" w:rsidDel="00CB3FDD">
                <w:rPr>
                  <w:rFonts w:ascii="標楷體" w:eastAsia="標楷體" w:hAnsi="標楷體" w:hint="eastAsia"/>
                </w:rPr>
                <w:delText>單獨全數受清償日期</w:delText>
              </w:r>
            </w:del>
          </w:p>
        </w:tc>
        <w:tc>
          <w:tcPr>
            <w:tcW w:w="624" w:type="pct"/>
          </w:tcPr>
          <w:p w14:paraId="289067B6" w14:textId="44849E77" w:rsidR="00E24265" w:rsidRPr="00615D4B" w:rsidDel="00CB3FDD" w:rsidRDefault="00E24265" w:rsidP="005F76AD">
            <w:pPr>
              <w:rPr>
                <w:del w:id="18497" w:author="阿毛" w:date="2021-05-21T17:55:00Z"/>
                <w:rFonts w:ascii="標楷體" w:eastAsia="標楷體" w:hAnsi="標楷體"/>
              </w:rPr>
            </w:pPr>
          </w:p>
        </w:tc>
        <w:tc>
          <w:tcPr>
            <w:tcW w:w="624" w:type="pct"/>
          </w:tcPr>
          <w:p w14:paraId="46E789E8" w14:textId="2EC02029" w:rsidR="00E24265" w:rsidRPr="00615D4B" w:rsidDel="00CB3FDD" w:rsidRDefault="00E24265" w:rsidP="005F76AD">
            <w:pPr>
              <w:rPr>
                <w:del w:id="18498" w:author="阿毛" w:date="2021-05-21T17:55:00Z"/>
                <w:rFonts w:ascii="標楷體" w:eastAsia="標楷體" w:hAnsi="標楷體"/>
              </w:rPr>
            </w:pPr>
          </w:p>
        </w:tc>
        <w:tc>
          <w:tcPr>
            <w:tcW w:w="537" w:type="pct"/>
          </w:tcPr>
          <w:p w14:paraId="3BA26C7D" w14:textId="1B9E9213" w:rsidR="00E24265" w:rsidRPr="00615D4B" w:rsidDel="00CB3FDD" w:rsidRDefault="00E24265" w:rsidP="005F76AD">
            <w:pPr>
              <w:rPr>
                <w:del w:id="18499" w:author="阿毛" w:date="2021-05-21T17:55:00Z"/>
                <w:rFonts w:ascii="標楷體" w:eastAsia="標楷體" w:hAnsi="標楷體"/>
              </w:rPr>
            </w:pPr>
          </w:p>
        </w:tc>
        <w:tc>
          <w:tcPr>
            <w:tcW w:w="299" w:type="pct"/>
          </w:tcPr>
          <w:p w14:paraId="6128BDC4" w14:textId="2D5699D4" w:rsidR="00E24265" w:rsidRPr="00615D4B" w:rsidDel="00CB3FDD" w:rsidRDefault="00E24265" w:rsidP="005F76AD">
            <w:pPr>
              <w:rPr>
                <w:del w:id="18500" w:author="阿毛" w:date="2021-05-21T17:55:00Z"/>
                <w:rFonts w:ascii="標楷體" w:eastAsia="標楷體" w:hAnsi="標楷體"/>
              </w:rPr>
            </w:pPr>
          </w:p>
        </w:tc>
        <w:tc>
          <w:tcPr>
            <w:tcW w:w="299" w:type="pct"/>
          </w:tcPr>
          <w:p w14:paraId="7304F78B" w14:textId="6E5812F5" w:rsidR="00E24265" w:rsidRPr="00615D4B" w:rsidDel="00CB3FDD" w:rsidRDefault="00E24265" w:rsidP="005F76AD">
            <w:pPr>
              <w:rPr>
                <w:del w:id="18501" w:author="阿毛" w:date="2021-05-21T17:55:00Z"/>
                <w:rFonts w:ascii="標楷體" w:eastAsia="標楷體" w:hAnsi="標楷體"/>
              </w:rPr>
            </w:pPr>
          </w:p>
        </w:tc>
        <w:tc>
          <w:tcPr>
            <w:tcW w:w="1643" w:type="pct"/>
          </w:tcPr>
          <w:p w14:paraId="20998C8E" w14:textId="43DC4301" w:rsidR="00E24265" w:rsidRPr="00615D4B" w:rsidDel="00CB3FDD" w:rsidRDefault="00E24265" w:rsidP="005F76AD">
            <w:pPr>
              <w:rPr>
                <w:del w:id="18502" w:author="阿毛" w:date="2021-05-21T17:55:00Z"/>
                <w:rFonts w:ascii="標楷體" w:eastAsia="標楷體" w:hAnsi="標楷體"/>
              </w:rPr>
            </w:pPr>
          </w:p>
        </w:tc>
      </w:tr>
      <w:tr w:rsidR="00E24265" w:rsidRPr="00615D4B" w:rsidDel="00CB3FDD" w14:paraId="76D216C6" w14:textId="5A63B22C" w:rsidTr="005F76AD">
        <w:trPr>
          <w:trHeight w:val="291"/>
          <w:jc w:val="center"/>
          <w:del w:id="18503" w:author="阿毛" w:date="2021-05-21T17:55:00Z"/>
        </w:trPr>
        <w:tc>
          <w:tcPr>
            <w:tcW w:w="219" w:type="pct"/>
          </w:tcPr>
          <w:p w14:paraId="6B8007E1" w14:textId="400FADBC" w:rsidR="00E24265" w:rsidRPr="005E579A" w:rsidDel="00CB3FDD" w:rsidRDefault="00E24265" w:rsidP="005F76AD">
            <w:pPr>
              <w:pStyle w:val="af9"/>
              <w:numPr>
                <w:ilvl w:val="0"/>
                <w:numId w:val="66"/>
              </w:numPr>
              <w:ind w:leftChars="0"/>
              <w:rPr>
                <w:del w:id="18504" w:author="阿毛" w:date="2021-05-21T17:55:00Z"/>
                <w:rFonts w:ascii="標楷體" w:eastAsia="標楷體" w:hAnsi="標楷體"/>
              </w:rPr>
            </w:pPr>
          </w:p>
        </w:tc>
        <w:tc>
          <w:tcPr>
            <w:tcW w:w="756" w:type="pct"/>
          </w:tcPr>
          <w:p w14:paraId="29BB2379" w14:textId="36CA5D71" w:rsidR="00E24265" w:rsidRPr="00615D4B" w:rsidDel="00CB3FDD" w:rsidRDefault="00E24265" w:rsidP="005F76AD">
            <w:pPr>
              <w:rPr>
                <w:del w:id="18505" w:author="阿毛" w:date="2021-05-21T17:55:00Z"/>
                <w:rFonts w:ascii="標楷體" w:eastAsia="標楷體" w:hAnsi="標楷體"/>
              </w:rPr>
            </w:pPr>
            <w:del w:id="18506" w:author="阿毛" w:date="2021-05-21T17:55:00Z">
              <w:r w:rsidRPr="00D6003A" w:rsidDel="00CB3FDD">
                <w:rPr>
                  <w:rFonts w:ascii="標楷體" w:eastAsia="標楷體" w:hAnsi="標楷體" w:hint="eastAsia"/>
                </w:rPr>
                <w:delText>轉JCIC文字檔日期</w:delText>
              </w:r>
            </w:del>
          </w:p>
        </w:tc>
        <w:tc>
          <w:tcPr>
            <w:tcW w:w="624" w:type="pct"/>
          </w:tcPr>
          <w:p w14:paraId="0B4C9F9E" w14:textId="0C6F9245" w:rsidR="00E24265" w:rsidRPr="00615D4B" w:rsidDel="00CB3FDD" w:rsidRDefault="00E24265" w:rsidP="005F76AD">
            <w:pPr>
              <w:rPr>
                <w:del w:id="18507" w:author="阿毛" w:date="2021-05-21T17:55:00Z"/>
                <w:rFonts w:ascii="標楷體" w:eastAsia="標楷體" w:hAnsi="標楷體"/>
              </w:rPr>
            </w:pPr>
          </w:p>
        </w:tc>
        <w:tc>
          <w:tcPr>
            <w:tcW w:w="624" w:type="pct"/>
          </w:tcPr>
          <w:p w14:paraId="15942EE4" w14:textId="2F4B08DB" w:rsidR="00E24265" w:rsidRPr="00615D4B" w:rsidDel="00CB3FDD" w:rsidRDefault="00E24265" w:rsidP="005F76AD">
            <w:pPr>
              <w:rPr>
                <w:del w:id="18508" w:author="阿毛" w:date="2021-05-21T17:55:00Z"/>
                <w:rFonts w:ascii="標楷體" w:eastAsia="標楷體" w:hAnsi="標楷體"/>
              </w:rPr>
            </w:pPr>
          </w:p>
        </w:tc>
        <w:tc>
          <w:tcPr>
            <w:tcW w:w="537" w:type="pct"/>
          </w:tcPr>
          <w:p w14:paraId="70D7A709" w14:textId="6C9F7E57" w:rsidR="00E24265" w:rsidRPr="00615D4B" w:rsidDel="00CB3FDD" w:rsidRDefault="00E24265" w:rsidP="005F76AD">
            <w:pPr>
              <w:rPr>
                <w:del w:id="18509" w:author="阿毛" w:date="2021-05-21T17:55:00Z"/>
                <w:rFonts w:ascii="標楷體" w:eastAsia="標楷體" w:hAnsi="標楷體"/>
              </w:rPr>
            </w:pPr>
          </w:p>
        </w:tc>
        <w:tc>
          <w:tcPr>
            <w:tcW w:w="299" w:type="pct"/>
          </w:tcPr>
          <w:p w14:paraId="1C2FE5AE" w14:textId="3DBEC611" w:rsidR="00E24265" w:rsidRPr="00615D4B" w:rsidDel="00CB3FDD" w:rsidRDefault="00E24265" w:rsidP="005F76AD">
            <w:pPr>
              <w:rPr>
                <w:del w:id="18510" w:author="阿毛" w:date="2021-05-21T17:55:00Z"/>
                <w:rFonts w:ascii="標楷體" w:eastAsia="標楷體" w:hAnsi="標楷體"/>
              </w:rPr>
            </w:pPr>
          </w:p>
        </w:tc>
        <w:tc>
          <w:tcPr>
            <w:tcW w:w="299" w:type="pct"/>
          </w:tcPr>
          <w:p w14:paraId="748AFCC7" w14:textId="5AC15AC2" w:rsidR="00E24265" w:rsidRPr="00615D4B" w:rsidDel="00CB3FDD" w:rsidRDefault="00E24265" w:rsidP="005F76AD">
            <w:pPr>
              <w:rPr>
                <w:del w:id="18511" w:author="阿毛" w:date="2021-05-21T17:55:00Z"/>
                <w:rFonts w:ascii="標楷體" w:eastAsia="標楷體" w:hAnsi="標楷體"/>
              </w:rPr>
            </w:pPr>
          </w:p>
        </w:tc>
        <w:tc>
          <w:tcPr>
            <w:tcW w:w="1643" w:type="pct"/>
          </w:tcPr>
          <w:p w14:paraId="131063D1" w14:textId="46C3A37C" w:rsidR="00E24265" w:rsidRPr="00615D4B" w:rsidDel="00CB3FDD" w:rsidRDefault="00E24265" w:rsidP="005F76AD">
            <w:pPr>
              <w:rPr>
                <w:del w:id="18512" w:author="阿毛" w:date="2021-05-21T17:55:00Z"/>
                <w:rFonts w:ascii="標楷體" w:eastAsia="標楷體" w:hAnsi="標楷體"/>
              </w:rPr>
            </w:pPr>
          </w:p>
        </w:tc>
      </w:tr>
    </w:tbl>
    <w:p w14:paraId="74C09F90" w14:textId="3DB731ED" w:rsidR="00E24265" w:rsidDel="00CB3FDD" w:rsidRDefault="00E24265" w:rsidP="00F62379">
      <w:pPr>
        <w:pStyle w:val="42"/>
        <w:spacing w:after="72"/>
        <w:ind w:leftChars="0" w:left="0"/>
        <w:rPr>
          <w:del w:id="18513" w:author="阿毛" w:date="2021-05-21T17:55:00Z"/>
          <w:rFonts w:hAnsi="標楷體"/>
        </w:rPr>
      </w:pPr>
    </w:p>
    <w:p w14:paraId="1CB65E69" w14:textId="6EB53249" w:rsidR="00396081" w:rsidRPr="00E24265" w:rsidDel="00CB3FDD" w:rsidRDefault="00E24265" w:rsidP="005903F5">
      <w:pPr>
        <w:widowControl/>
        <w:rPr>
          <w:del w:id="18514" w:author="阿毛" w:date="2021-05-21T17:55:00Z"/>
          <w:rFonts w:hAnsi="標楷體"/>
        </w:rPr>
      </w:pPr>
      <w:del w:id="18515" w:author="阿毛" w:date="2021-05-21T17:55:00Z">
        <w:r w:rsidDel="00CB3FDD">
          <w:rPr>
            <w:rFonts w:hAnsi="標楷體"/>
          </w:rPr>
          <w:br w:type="page"/>
        </w:r>
      </w:del>
    </w:p>
    <w:p w14:paraId="1B50A8CE" w14:textId="77777777" w:rsidR="00FD0BA6" w:rsidRPr="00B830D9" w:rsidRDefault="00FD0BA6" w:rsidP="00FD0BA6">
      <w:pPr>
        <w:pStyle w:val="1"/>
        <w:snapToGrid w:val="0"/>
        <w:rPr>
          <w:rFonts w:ascii="標楷體" w:hAnsi="標楷體"/>
          <w:sz w:val="32"/>
          <w:szCs w:val="32"/>
        </w:rPr>
      </w:pPr>
      <w:bookmarkStart w:id="18516" w:name="_Toc301770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18516"/>
    </w:p>
    <w:p w14:paraId="0068A555" w14:textId="77777777" w:rsidR="007C5F22" w:rsidRPr="009B2BD3" w:rsidRDefault="007C5F22" w:rsidP="007C5F22">
      <w:pPr>
        <w:pStyle w:val="20"/>
        <w:keepNext w:val="0"/>
        <w:rPr>
          <w:rFonts w:ascii="標楷體" w:hAnsi="標楷體"/>
        </w:rPr>
      </w:pPr>
      <w:bookmarkStart w:id="18517" w:name="_Toc28250798"/>
      <w:bookmarkStart w:id="18518"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18517"/>
      <w:bookmarkEnd w:id="18518"/>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18519" w:name="_Toc28250799"/>
      <w:bookmarkStart w:id="18520"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18519"/>
      <w:bookmarkEnd w:id="18520"/>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C344A" w14:textId="77777777" w:rsidR="00DD33ED" w:rsidRDefault="00DD33ED">
      <w:r>
        <w:separator/>
      </w:r>
    </w:p>
  </w:endnote>
  <w:endnote w:type="continuationSeparator" w:id="0">
    <w:p w14:paraId="5525BAA2" w14:textId="77777777" w:rsidR="00DD33ED" w:rsidRDefault="00DD3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B6788F" w:rsidRPr="009B11EB" w:rsidRDefault="00B6788F"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6788F" w:rsidRPr="009B11EB" w14:paraId="344FCB5D" w14:textId="77777777" w:rsidTr="0055023D">
      <w:trPr>
        <w:cantSplit/>
        <w:trHeight w:val="80"/>
      </w:trPr>
      <w:tc>
        <w:tcPr>
          <w:tcW w:w="4348" w:type="dxa"/>
        </w:tcPr>
        <w:p w14:paraId="52AA65F7" w14:textId="77777777" w:rsidR="00B6788F" w:rsidRPr="009B11EB" w:rsidRDefault="00B6788F"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688BEA7B" w:rsidR="00B6788F" w:rsidRPr="009B11EB" w:rsidRDefault="00B6788F"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A371D4">
            <w:rPr>
              <w:rFonts w:ascii="標楷體" w:eastAsia="標楷體" w:hAnsi="標楷體"/>
              <w:noProof/>
            </w:rPr>
            <w:t>V1.2</w:t>
          </w:r>
          <w:r w:rsidRPr="009B11EB">
            <w:rPr>
              <w:rFonts w:ascii="標楷體" w:eastAsia="標楷體" w:hAnsi="標楷體"/>
            </w:rPr>
            <w:fldChar w:fldCharType="end"/>
          </w:r>
        </w:p>
      </w:tc>
      <w:tc>
        <w:tcPr>
          <w:tcW w:w="2160" w:type="dxa"/>
        </w:tcPr>
        <w:p w14:paraId="70D8BAAF" w14:textId="1409AE7D" w:rsidR="00B6788F" w:rsidRPr="009B11EB" w:rsidRDefault="00B6788F"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A371D4" w:rsidRPr="00A371D4">
            <w:rPr>
              <w:rFonts w:ascii="標楷體" w:eastAsia="標楷體" w:hAnsi="標楷體"/>
              <w:noProof/>
            </w:rPr>
            <w:t>2020</w:t>
          </w:r>
          <w:r w:rsidR="00A371D4">
            <w:rPr>
              <w:noProof/>
            </w:rPr>
            <w:t>/6/11</w:t>
          </w:r>
          <w:r>
            <w:rPr>
              <w:rFonts w:ascii="標楷體" w:eastAsia="標楷體" w:hAnsi="標楷體"/>
              <w:noProof/>
            </w:rPr>
            <w:fldChar w:fldCharType="end"/>
          </w:r>
        </w:p>
      </w:tc>
      <w:tc>
        <w:tcPr>
          <w:tcW w:w="1560" w:type="dxa"/>
        </w:tcPr>
        <w:p w14:paraId="457EC8C8" w14:textId="77777777" w:rsidR="00B6788F" w:rsidRPr="009B11EB" w:rsidRDefault="00B6788F"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69805B3C" w:rsidR="00B6788F" w:rsidRPr="009B11EB" w:rsidRDefault="00B6788F"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A43ADE">
            <w:rPr>
              <w:rFonts w:ascii="標楷體" w:eastAsia="標楷體" w:hAnsi="標楷體"/>
              <w:noProof/>
            </w:rPr>
            <w:t>11</w:t>
          </w:r>
          <w:r w:rsidRPr="009B11EB">
            <w:rPr>
              <w:rFonts w:ascii="標楷體" w:eastAsia="標楷體" w:hAnsi="標楷體"/>
              <w:noProof/>
            </w:rPr>
            <w:fldChar w:fldCharType="end"/>
          </w:r>
        </w:p>
      </w:tc>
    </w:tr>
  </w:tbl>
  <w:p w14:paraId="74399044" w14:textId="77777777" w:rsidR="00B6788F" w:rsidRPr="0055023D" w:rsidRDefault="00B6788F"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B6788F" w:rsidRDefault="00B6788F"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4A521" w14:textId="77777777" w:rsidR="00DD33ED" w:rsidRDefault="00DD33ED">
      <w:r>
        <w:separator/>
      </w:r>
    </w:p>
  </w:footnote>
  <w:footnote w:type="continuationSeparator" w:id="0">
    <w:p w14:paraId="629AC8D2" w14:textId="77777777" w:rsidR="00DD33ED" w:rsidRDefault="00DD33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6788F" w14:paraId="49AA28FD" w14:textId="77777777" w:rsidTr="0055023D">
      <w:trPr>
        <w:cantSplit/>
      </w:trPr>
      <w:tc>
        <w:tcPr>
          <w:tcW w:w="7588" w:type="dxa"/>
          <w:tcBorders>
            <w:top w:val="nil"/>
            <w:left w:val="nil"/>
            <w:bottom w:val="nil"/>
            <w:right w:val="nil"/>
          </w:tcBorders>
        </w:tcPr>
        <w:p w14:paraId="4B218EC1" w14:textId="77777777" w:rsidR="00B6788F" w:rsidRDefault="00B6788F"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6788F" w:rsidRPr="00B27847" w:rsidRDefault="00B6788F" w:rsidP="0055023D">
          <w:pPr>
            <w:pStyle w:val="aff"/>
          </w:pPr>
          <w:r w:rsidRPr="00B27847">
            <w:rPr>
              <w:rFonts w:hint="eastAsia"/>
            </w:rPr>
            <w:t>新光人壽保險股份有限公司</w:t>
          </w:r>
        </w:p>
        <w:p w14:paraId="61E17047" w14:textId="77777777" w:rsidR="00B6788F" w:rsidRPr="00B27847" w:rsidRDefault="00B6788F"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6788F" w:rsidRDefault="00B6788F" w:rsidP="0055023D">
          <w:pPr>
            <w:pStyle w:val="aff"/>
          </w:pPr>
          <w:r>
            <w:rPr>
              <w:rFonts w:hint="eastAsia"/>
            </w:rPr>
            <w:t xml:space="preserve">            </w:t>
          </w:r>
          <w:r w:rsidRPr="00B27847">
            <w:rPr>
              <w:rFonts w:hint="eastAsia"/>
            </w:rPr>
            <w:t>機密等級：密</w:t>
          </w:r>
        </w:p>
      </w:tc>
    </w:tr>
  </w:tbl>
  <w:p w14:paraId="1FF347DB" w14:textId="77777777" w:rsidR="00B6788F" w:rsidRPr="0055023D" w:rsidRDefault="00A371D4">
    <w:pPr>
      <w:pStyle w:val="a4"/>
      <w:rPr>
        <w:rFonts w:ascii="Tahoma" w:eastAsia="標楷體" w:hAnsi="Tahoma" w:cs="Tahoma"/>
      </w:rPr>
    </w:pPr>
    <w:r>
      <w:rPr>
        <w:noProof/>
      </w:rPr>
      <w:pict w14:anchorId="0AC7EDFF">
        <v:line id="直線接點 50" o:spid="_x0000_s2075"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B6788F" w:rsidRDefault="00A371D4"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B6788F" w:rsidRDefault="00A371D4" w:rsidP="0055023D">
    <w:pPr>
      <w:pStyle w:val="a4"/>
    </w:pPr>
    <w:r>
      <w:rPr>
        <w:noProof/>
      </w:rPr>
      <w:pict w14:anchorId="72859B71">
        <v:line id="直線接點 54" o:spid="_x0000_s2074"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B6788F">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6788F" w:rsidRDefault="00B6788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7"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3"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5"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6"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18"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19"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2"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29"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0"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1"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4"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4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83108F6"/>
    <w:multiLevelType w:val="multilevel"/>
    <w:tmpl w:val="3CB2C7F2"/>
    <w:lvl w:ilvl="0">
      <w:start w:val="90"/>
      <w:numFmt w:val="bullet"/>
      <w:pStyle w:val="a"/>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47"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51"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55"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8"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2"/>
  </w:num>
  <w:num w:numId="2">
    <w:abstractNumId w:val="54"/>
  </w:num>
  <w:num w:numId="3">
    <w:abstractNumId w:val="1"/>
  </w:num>
  <w:num w:numId="4">
    <w:abstractNumId w:val="0"/>
  </w:num>
  <w:num w:numId="5">
    <w:abstractNumId w:val="12"/>
  </w:num>
  <w:num w:numId="6">
    <w:abstractNumId w:val="42"/>
  </w:num>
  <w:num w:numId="7">
    <w:abstractNumId w:val="51"/>
  </w:num>
  <w:num w:numId="8">
    <w:abstractNumId w:val="48"/>
  </w:num>
  <w:num w:numId="9">
    <w:abstractNumId w:val="15"/>
  </w:num>
  <w:num w:numId="10">
    <w:abstractNumId w:val="42"/>
  </w:num>
  <w:num w:numId="11">
    <w:abstractNumId w:val="42"/>
  </w:num>
  <w:num w:numId="12">
    <w:abstractNumId w:val="59"/>
  </w:num>
  <w:num w:numId="13">
    <w:abstractNumId w:val="30"/>
  </w:num>
  <w:num w:numId="14">
    <w:abstractNumId w:val="14"/>
  </w:num>
  <w:num w:numId="15">
    <w:abstractNumId w:val="39"/>
  </w:num>
  <w:num w:numId="16">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8"/>
  </w:num>
  <w:num w:numId="19">
    <w:abstractNumId w:val="10"/>
  </w:num>
  <w:num w:numId="20">
    <w:abstractNumId w:val="9"/>
  </w:num>
  <w:num w:numId="21">
    <w:abstractNumId w:val="42"/>
  </w:num>
  <w:num w:numId="22">
    <w:abstractNumId w:val="0"/>
  </w:num>
  <w:num w:numId="23">
    <w:abstractNumId w:val="0"/>
  </w:num>
  <w:num w:numId="24">
    <w:abstractNumId w:val="0"/>
  </w:num>
  <w:num w:numId="25">
    <w:abstractNumId w:val="0"/>
  </w:num>
  <w:num w:numId="26">
    <w:abstractNumId w:val="0"/>
  </w:num>
  <w:num w:numId="27">
    <w:abstractNumId w:val="0"/>
  </w:num>
  <w:num w:numId="28">
    <w:abstractNumId w:val="33"/>
  </w:num>
  <w:num w:numId="29">
    <w:abstractNumId w:val="6"/>
  </w:num>
  <w:num w:numId="30">
    <w:abstractNumId w:val="17"/>
  </w:num>
  <w:num w:numId="31">
    <w:abstractNumId w:val="46"/>
  </w:num>
  <w:num w:numId="32">
    <w:abstractNumId w:val="60"/>
  </w:num>
  <w:num w:numId="33">
    <w:abstractNumId w:val="13"/>
  </w:num>
  <w:num w:numId="34">
    <w:abstractNumId w:val="53"/>
  </w:num>
  <w:num w:numId="35">
    <w:abstractNumId w:val="44"/>
  </w:num>
  <w:num w:numId="36">
    <w:abstractNumId w:val="19"/>
  </w:num>
  <w:num w:numId="37">
    <w:abstractNumId w:val="35"/>
  </w:num>
  <w:num w:numId="38">
    <w:abstractNumId w:val="34"/>
  </w:num>
  <w:num w:numId="39">
    <w:abstractNumId w:val="41"/>
  </w:num>
  <w:num w:numId="40">
    <w:abstractNumId w:val="7"/>
  </w:num>
  <w:num w:numId="41">
    <w:abstractNumId w:val="45"/>
  </w:num>
  <w:num w:numId="42">
    <w:abstractNumId w:val="24"/>
  </w:num>
  <w:num w:numId="43">
    <w:abstractNumId w:val="49"/>
  </w:num>
  <w:num w:numId="44">
    <w:abstractNumId w:val="37"/>
  </w:num>
  <w:num w:numId="45">
    <w:abstractNumId w:val="26"/>
  </w:num>
  <w:num w:numId="46">
    <w:abstractNumId w:val="31"/>
  </w:num>
  <w:num w:numId="47">
    <w:abstractNumId w:val="5"/>
  </w:num>
  <w:num w:numId="48">
    <w:abstractNumId w:val="23"/>
  </w:num>
  <w:num w:numId="49">
    <w:abstractNumId w:val="25"/>
  </w:num>
  <w:num w:numId="50">
    <w:abstractNumId w:val="43"/>
  </w:num>
  <w:num w:numId="51">
    <w:abstractNumId w:val="32"/>
  </w:num>
  <w:num w:numId="52">
    <w:abstractNumId w:val="52"/>
  </w:num>
  <w:num w:numId="53">
    <w:abstractNumId w:val="4"/>
  </w:num>
  <w:num w:numId="54">
    <w:abstractNumId w:val="3"/>
  </w:num>
  <w:num w:numId="55">
    <w:abstractNumId w:val="27"/>
  </w:num>
  <w:num w:numId="56">
    <w:abstractNumId w:val="40"/>
  </w:num>
  <w:num w:numId="57">
    <w:abstractNumId w:val="61"/>
  </w:num>
  <w:num w:numId="58">
    <w:abstractNumId w:val="20"/>
  </w:num>
  <w:num w:numId="59">
    <w:abstractNumId w:val="8"/>
  </w:num>
  <w:num w:numId="60">
    <w:abstractNumId w:val="58"/>
  </w:num>
  <w:num w:numId="61">
    <w:abstractNumId w:val="47"/>
  </w:num>
  <w:num w:numId="62">
    <w:abstractNumId w:val="22"/>
  </w:num>
  <w:num w:numId="63">
    <w:abstractNumId w:val="36"/>
  </w:num>
  <w:num w:numId="64">
    <w:abstractNumId w:val="55"/>
  </w:num>
  <w:num w:numId="65">
    <w:abstractNumId w:val="56"/>
  </w:num>
  <w:num w:numId="66">
    <w:abstractNumId w:val="38"/>
  </w:num>
  <w:num w:numId="67">
    <w:abstractNumId w:val="18"/>
  </w:num>
  <w:num w:numId="68">
    <w:abstractNumId w:val="16"/>
  </w:num>
  <w:num w:numId="69">
    <w:abstractNumId w:val="29"/>
  </w:num>
  <w:num w:numId="70">
    <w:abstractNumId w:val="50"/>
  </w:num>
  <w:num w:numId="71">
    <w:abstractNumId w:val="57"/>
  </w:num>
  <w:num w:numId="72">
    <w:abstractNumId w:val="21"/>
  </w:num>
  <w:num w:numId="73">
    <w:abstractNumId w:val="11"/>
  </w:num>
  <w:num w:numId="74">
    <w:abstractNumId w:val="42"/>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2"/>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2"/>
  </w:num>
  <w:num w:numId="77">
    <w:abstractNumId w:val="42"/>
  </w:num>
  <w:num w:numId="78">
    <w:abstractNumId w:val="42"/>
  </w:num>
  <w:num w:numId="79">
    <w:abstractNumId w:val="42"/>
  </w:num>
  <w:num w:numId="80">
    <w:abstractNumId w:val="42"/>
  </w:num>
  <w:num w:numId="81">
    <w:abstractNumId w:val="42"/>
  </w:num>
  <w:num w:numId="82">
    <w:abstractNumId w:val="42"/>
  </w:num>
  <w:num w:numId="83">
    <w:abstractNumId w:val="42"/>
  </w:num>
  <w:num w:numId="84">
    <w:abstractNumId w:val="42"/>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2"/>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2"/>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2"/>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2"/>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2"/>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2"/>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2"/>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2"/>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2"/>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2"/>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2"/>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2"/>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2"/>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2"/>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2"/>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2"/>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2"/>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42"/>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2"/>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2"/>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2"/>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2"/>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2"/>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2"/>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2"/>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2"/>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2"/>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2"/>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2"/>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2"/>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2"/>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2"/>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2"/>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2"/>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2"/>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2"/>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2"/>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2"/>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2"/>
  </w:num>
  <w:num w:numId="125">
    <w:abstractNumId w:val="42"/>
    <w:lvlOverride w:ilvl="0">
      <w:startOverride w:val="5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2"/>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42"/>
    <w:lvlOverride w:ilvl="0">
      <w:startOverride w:val="65"/>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2"/>
    <w:lvlOverride w:ilvl="0">
      <w:startOverride w:val="47"/>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42"/>
    <w:lvlOverride w:ilvl="0">
      <w:startOverride w:val="60"/>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42"/>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2"/>
    <w:lvlOverride w:ilvl="0">
      <w:startOverride w:val="89"/>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42"/>
    <w:lvlOverride w:ilvl="0">
      <w:startOverride w:val="142"/>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智誠 楊">
    <w15:presenceInfo w15:providerId="Windows Live" w15:userId="7fc2339040524f5c"/>
  </w15:person>
  <w15:person w15:author="阿毛">
    <w15:presenceInfo w15:providerId="None" w15:userId="阿毛"/>
  </w15:person>
  <w15:person w15:author="張金龍">
    <w15:presenceInfo w15:providerId="None" w15:userId="張金龍"/>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revisionView w:markup="0"/>
  <w:defaultTabStop w:val="480"/>
  <w:drawingGridHorizontalSpacing w:val="120"/>
  <w:displayHorizontalDrawingGridEvery w:val="0"/>
  <w:displayVerticalDrawingGridEvery w:val="2"/>
  <w:characterSpacingControl w:val="compressPunctuation"/>
  <w:hdrShapeDefaults>
    <o:shapedefaults v:ext="edit" spidmax="2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5EF"/>
    <w:rsid w:val="000129D3"/>
    <w:rsid w:val="00016496"/>
    <w:rsid w:val="000201E9"/>
    <w:rsid w:val="0002178C"/>
    <w:rsid w:val="000273E6"/>
    <w:rsid w:val="00030AEF"/>
    <w:rsid w:val="00033042"/>
    <w:rsid w:val="00033BED"/>
    <w:rsid w:val="00036417"/>
    <w:rsid w:val="00040E6B"/>
    <w:rsid w:val="00045674"/>
    <w:rsid w:val="000465D2"/>
    <w:rsid w:val="00050F5E"/>
    <w:rsid w:val="00053209"/>
    <w:rsid w:val="00070111"/>
    <w:rsid w:val="0007330F"/>
    <w:rsid w:val="00073BD6"/>
    <w:rsid w:val="0007624A"/>
    <w:rsid w:val="00076DD0"/>
    <w:rsid w:val="00082CAA"/>
    <w:rsid w:val="000836AB"/>
    <w:rsid w:val="00085835"/>
    <w:rsid w:val="000873DE"/>
    <w:rsid w:val="0008744F"/>
    <w:rsid w:val="000915A5"/>
    <w:rsid w:val="0009417B"/>
    <w:rsid w:val="000943AE"/>
    <w:rsid w:val="000A26DC"/>
    <w:rsid w:val="000A38D9"/>
    <w:rsid w:val="000A5622"/>
    <w:rsid w:val="000B0995"/>
    <w:rsid w:val="000B1128"/>
    <w:rsid w:val="000B49B1"/>
    <w:rsid w:val="000B5762"/>
    <w:rsid w:val="000B7797"/>
    <w:rsid w:val="000C1288"/>
    <w:rsid w:val="000C3B07"/>
    <w:rsid w:val="000C41C2"/>
    <w:rsid w:val="000C607F"/>
    <w:rsid w:val="000D0632"/>
    <w:rsid w:val="000D7E55"/>
    <w:rsid w:val="000E057B"/>
    <w:rsid w:val="000E19C9"/>
    <w:rsid w:val="000F729B"/>
    <w:rsid w:val="000F793D"/>
    <w:rsid w:val="00102E10"/>
    <w:rsid w:val="00105261"/>
    <w:rsid w:val="00107105"/>
    <w:rsid w:val="00115634"/>
    <w:rsid w:val="0011788D"/>
    <w:rsid w:val="00120CD1"/>
    <w:rsid w:val="0012198F"/>
    <w:rsid w:val="00125F44"/>
    <w:rsid w:val="001266A6"/>
    <w:rsid w:val="00133D9F"/>
    <w:rsid w:val="00135B16"/>
    <w:rsid w:val="00136C0E"/>
    <w:rsid w:val="00136C64"/>
    <w:rsid w:val="00137350"/>
    <w:rsid w:val="00140F64"/>
    <w:rsid w:val="00145878"/>
    <w:rsid w:val="0015122F"/>
    <w:rsid w:val="00161528"/>
    <w:rsid w:val="00164102"/>
    <w:rsid w:val="0016582C"/>
    <w:rsid w:val="001768D6"/>
    <w:rsid w:val="00176A56"/>
    <w:rsid w:val="001807D8"/>
    <w:rsid w:val="00186121"/>
    <w:rsid w:val="0018750D"/>
    <w:rsid w:val="00190FFE"/>
    <w:rsid w:val="00192287"/>
    <w:rsid w:val="001934E0"/>
    <w:rsid w:val="00194833"/>
    <w:rsid w:val="001963F6"/>
    <w:rsid w:val="001A18C2"/>
    <w:rsid w:val="001A1D8F"/>
    <w:rsid w:val="001A30E3"/>
    <w:rsid w:val="001A6AAE"/>
    <w:rsid w:val="001B23BC"/>
    <w:rsid w:val="001B4098"/>
    <w:rsid w:val="001B57DF"/>
    <w:rsid w:val="001B60E8"/>
    <w:rsid w:val="001C116C"/>
    <w:rsid w:val="001D0D7D"/>
    <w:rsid w:val="001D6BC6"/>
    <w:rsid w:val="001E04CB"/>
    <w:rsid w:val="001E30A5"/>
    <w:rsid w:val="001E3D16"/>
    <w:rsid w:val="001F1357"/>
    <w:rsid w:val="001F25F8"/>
    <w:rsid w:val="001F2934"/>
    <w:rsid w:val="001F3D8B"/>
    <w:rsid w:val="001F52CA"/>
    <w:rsid w:val="00200D13"/>
    <w:rsid w:val="00204CE8"/>
    <w:rsid w:val="00205B3B"/>
    <w:rsid w:val="002079DC"/>
    <w:rsid w:val="002113B9"/>
    <w:rsid w:val="002119EA"/>
    <w:rsid w:val="0021243F"/>
    <w:rsid w:val="00212B26"/>
    <w:rsid w:val="002146F6"/>
    <w:rsid w:val="00214F59"/>
    <w:rsid w:val="00222DAB"/>
    <w:rsid w:val="002240ED"/>
    <w:rsid w:val="00225368"/>
    <w:rsid w:val="0022705B"/>
    <w:rsid w:val="00231E14"/>
    <w:rsid w:val="002336A2"/>
    <w:rsid w:val="002370E9"/>
    <w:rsid w:val="00237734"/>
    <w:rsid w:val="00241DC2"/>
    <w:rsid w:val="002422E8"/>
    <w:rsid w:val="002459E4"/>
    <w:rsid w:val="002473EC"/>
    <w:rsid w:val="00247A6D"/>
    <w:rsid w:val="00257B6C"/>
    <w:rsid w:val="00257F9D"/>
    <w:rsid w:val="00261EE9"/>
    <w:rsid w:val="00262B71"/>
    <w:rsid w:val="0026408A"/>
    <w:rsid w:val="0026484B"/>
    <w:rsid w:val="00264CAA"/>
    <w:rsid w:val="00274525"/>
    <w:rsid w:val="00275F53"/>
    <w:rsid w:val="00277BC2"/>
    <w:rsid w:val="00282A5C"/>
    <w:rsid w:val="00283A67"/>
    <w:rsid w:val="00286997"/>
    <w:rsid w:val="00292C18"/>
    <w:rsid w:val="00297398"/>
    <w:rsid w:val="002976D9"/>
    <w:rsid w:val="002A15B9"/>
    <w:rsid w:val="002A286E"/>
    <w:rsid w:val="002A306D"/>
    <w:rsid w:val="002A42C7"/>
    <w:rsid w:val="002A55B2"/>
    <w:rsid w:val="002A74D4"/>
    <w:rsid w:val="002B1A6D"/>
    <w:rsid w:val="002B476D"/>
    <w:rsid w:val="002C11FC"/>
    <w:rsid w:val="002D0F11"/>
    <w:rsid w:val="002D4F20"/>
    <w:rsid w:val="002D5BA0"/>
    <w:rsid w:val="002E379D"/>
    <w:rsid w:val="002E42C7"/>
    <w:rsid w:val="002E4D04"/>
    <w:rsid w:val="002F3A96"/>
    <w:rsid w:val="002F55E0"/>
    <w:rsid w:val="002F60A3"/>
    <w:rsid w:val="002F64BF"/>
    <w:rsid w:val="00303170"/>
    <w:rsid w:val="003113FB"/>
    <w:rsid w:val="0031254B"/>
    <w:rsid w:val="00312E1F"/>
    <w:rsid w:val="00324054"/>
    <w:rsid w:val="00326976"/>
    <w:rsid w:val="003336E4"/>
    <w:rsid w:val="00333C0A"/>
    <w:rsid w:val="00334F7F"/>
    <w:rsid w:val="00335CE5"/>
    <w:rsid w:val="00340C7E"/>
    <w:rsid w:val="0034192E"/>
    <w:rsid w:val="00343FB4"/>
    <w:rsid w:val="003451A0"/>
    <w:rsid w:val="00345BFF"/>
    <w:rsid w:val="003466D9"/>
    <w:rsid w:val="00346E62"/>
    <w:rsid w:val="00347D92"/>
    <w:rsid w:val="003519AF"/>
    <w:rsid w:val="00356C3F"/>
    <w:rsid w:val="00361E01"/>
    <w:rsid w:val="003628BD"/>
    <w:rsid w:val="00364C22"/>
    <w:rsid w:val="00370FD7"/>
    <w:rsid w:val="003828D1"/>
    <w:rsid w:val="00384D8F"/>
    <w:rsid w:val="00385B44"/>
    <w:rsid w:val="00385D8E"/>
    <w:rsid w:val="00390990"/>
    <w:rsid w:val="00392FAC"/>
    <w:rsid w:val="0039354E"/>
    <w:rsid w:val="00396081"/>
    <w:rsid w:val="003972CE"/>
    <w:rsid w:val="00397FED"/>
    <w:rsid w:val="003A1AF1"/>
    <w:rsid w:val="003A4BC3"/>
    <w:rsid w:val="003A58E3"/>
    <w:rsid w:val="003A5AFC"/>
    <w:rsid w:val="003B0808"/>
    <w:rsid w:val="003B1BBA"/>
    <w:rsid w:val="003C2E48"/>
    <w:rsid w:val="003C36E8"/>
    <w:rsid w:val="003D1AE6"/>
    <w:rsid w:val="003D1CEB"/>
    <w:rsid w:val="003D23E3"/>
    <w:rsid w:val="003D2BFF"/>
    <w:rsid w:val="003D2FE0"/>
    <w:rsid w:val="003D713A"/>
    <w:rsid w:val="003D7863"/>
    <w:rsid w:val="003D79F2"/>
    <w:rsid w:val="003E5347"/>
    <w:rsid w:val="003E6CE0"/>
    <w:rsid w:val="003F5290"/>
    <w:rsid w:val="00402C18"/>
    <w:rsid w:val="00410CEC"/>
    <w:rsid w:val="004176CD"/>
    <w:rsid w:val="00422512"/>
    <w:rsid w:val="004240A7"/>
    <w:rsid w:val="00427CAB"/>
    <w:rsid w:val="004310D0"/>
    <w:rsid w:val="00431C2C"/>
    <w:rsid w:val="00432DED"/>
    <w:rsid w:val="004332EE"/>
    <w:rsid w:val="00441668"/>
    <w:rsid w:val="0044706F"/>
    <w:rsid w:val="00453A34"/>
    <w:rsid w:val="004575CB"/>
    <w:rsid w:val="00463590"/>
    <w:rsid w:val="00466F00"/>
    <w:rsid w:val="00467545"/>
    <w:rsid w:val="00467B71"/>
    <w:rsid w:val="00470436"/>
    <w:rsid w:val="00494F08"/>
    <w:rsid w:val="0049567F"/>
    <w:rsid w:val="00495CDC"/>
    <w:rsid w:val="0049775C"/>
    <w:rsid w:val="004A2C98"/>
    <w:rsid w:val="004B0319"/>
    <w:rsid w:val="004B0633"/>
    <w:rsid w:val="004B16AF"/>
    <w:rsid w:val="004B7F8A"/>
    <w:rsid w:val="004C2AC7"/>
    <w:rsid w:val="004C64FF"/>
    <w:rsid w:val="004C6C4A"/>
    <w:rsid w:val="004D2ABB"/>
    <w:rsid w:val="004D58F3"/>
    <w:rsid w:val="004D71FA"/>
    <w:rsid w:val="004D7D72"/>
    <w:rsid w:val="004E0FD5"/>
    <w:rsid w:val="004E60D7"/>
    <w:rsid w:val="004F09F3"/>
    <w:rsid w:val="004F0A4E"/>
    <w:rsid w:val="004F1E89"/>
    <w:rsid w:val="004F24B2"/>
    <w:rsid w:val="004F3E5D"/>
    <w:rsid w:val="004F5FE5"/>
    <w:rsid w:val="00500ED1"/>
    <w:rsid w:val="0050163C"/>
    <w:rsid w:val="00502B06"/>
    <w:rsid w:val="00503210"/>
    <w:rsid w:val="005070E7"/>
    <w:rsid w:val="00507B56"/>
    <w:rsid w:val="005104A6"/>
    <w:rsid w:val="00515A9D"/>
    <w:rsid w:val="0052595F"/>
    <w:rsid w:val="00525C46"/>
    <w:rsid w:val="00526648"/>
    <w:rsid w:val="005305F8"/>
    <w:rsid w:val="0053335E"/>
    <w:rsid w:val="00533521"/>
    <w:rsid w:val="00541BBD"/>
    <w:rsid w:val="00542519"/>
    <w:rsid w:val="005462C9"/>
    <w:rsid w:val="00546FD2"/>
    <w:rsid w:val="0055023D"/>
    <w:rsid w:val="0055289A"/>
    <w:rsid w:val="00554028"/>
    <w:rsid w:val="00556032"/>
    <w:rsid w:val="005619F8"/>
    <w:rsid w:val="005654EF"/>
    <w:rsid w:val="00567118"/>
    <w:rsid w:val="00581847"/>
    <w:rsid w:val="005825CF"/>
    <w:rsid w:val="00583CA7"/>
    <w:rsid w:val="005851B9"/>
    <w:rsid w:val="00587863"/>
    <w:rsid w:val="005903F5"/>
    <w:rsid w:val="005907C5"/>
    <w:rsid w:val="0059433C"/>
    <w:rsid w:val="00597DFC"/>
    <w:rsid w:val="005A37F6"/>
    <w:rsid w:val="005A39B6"/>
    <w:rsid w:val="005C0A92"/>
    <w:rsid w:val="005C6578"/>
    <w:rsid w:val="005D7989"/>
    <w:rsid w:val="005E1789"/>
    <w:rsid w:val="005E1A49"/>
    <w:rsid w:val="005E76BE"/>
    <w:rsid w:val="005F19CB"/>
    <w:rsid w:val="005F430C"/>
    <w:rsid w:val="005F76AD"/>
    <w:rsid w:val="0060125B"/>
    <w:rsid w:val="00605A17"/>
    <w:rsid w:val="00607A4F"/>
    <w:rsid w:val="006116E7"/>
    <w:rsid w:val="00612D32"/>
    <w:rsid w:val="006135AC"/>
    <w:rsid w:val="00614A79"/>
    <w:rsid w:val="0061525A"/>
    <w:rsid w:val="00615D4B"/>
    <w:rsid w:val="006162D2"/>
    <w:rsid w:val="00617ECD"/>
    <w:rsid w:val="00621DCF"/>
    <w:rsid w:val="00622ABB"/>
    <w:rsid w:val="0062386D"/>
    <w:rsid w:val="00626EFB"/>
    <w:rsid w:val="00632585"/>
    <w:rsid w:val="006337F4"/>
    <w:rsid w:val="00633F26"/>
    <w:rsid w:val="0063719D"/>
    <w:rsid w:val="006444B7"/>
    <w:rsid w:val="00645DC6"/>
    <w:rsid w:val="00651847"/>
    <w:rsid w:val="00653172"/>
    <w:rsid w:val="00654469"/>
    <w:rsid w:val="00654DBA"/>
    <w:rsid w:val="006550E6"/>
    <w:rsid w:val="0065610E"/>
    <w:rsid w:val="00662CB1"/>
    <w:rsid w:val="00665555"/>
    <w:rsid w:val="00665CBD"/>
    <w:rsid w:val="006673B2"/>
    <w:rsid w:val="00667426"/>
    <w:rsid w:val="00677837"/>
    <w:rsid w:val="006802A4"/>
    <w:rsid w:val="00682BF0"/>
    <w:rsid w:val="00682F64"/>
    <w:rsid w:val="00690116"/>
    <w:rsid w:val="006935BC"/>
    <w:rsid w:val="006B0A0C"/>
    <w:rsid w:val="006B49F9"/>
    <w:rsid w:val="006B5760"/>
    <w:rsid w:val="006D0040"/>
    <w:rsid w:val="006D0EE3"/>
    <w:rsid w:val="006D4B7F"/>
    <w:rsid w:val="006D6C4C"/>
    <w:rsid w:val="006F3D68"/>
    <w:rsid w:val="006F4127"/>
    <w:rsid w:val="006F631D"/>
    <w:rsid w:val="006F6710"/>
    <w:rsid w:val="006F67BA"/>
    <w:rsid w:val="006F68B6"/>
    <w:rsid w:val="00703FAC"/>
    <w:rsid w:val="007046D1"/>
    <w:rsid w:val="00705A4A"/>
    <w:rsid w:val="00705FC5"/>
    <w:rsid w:val="00712BB5"/>
    <w:rsid w:val="0071336E"/>
    <w:rsid w:val="00716638"/>
    <w:rsid w:val="00716905"/>
    <w:rsid w:val="00720482"/>
    <w:rsid w:val="00723F2B"/>
    <w:rsid w:val="00725FC9"/>
    <w:rsid w:val="00726D75"/>
    <w:rsid w:val="00731C96"/>
    <w:rsid w:val="00733A29"/>
    <w:rsid w:val="00735107"/>
    <w:rsid w:val="0073542D"/>
    <w:rsid w:val="007361CE"/>
    <w:rsid w:val="00737264"/>
    <w:rsid w:val="00741DE7"/>
    <w:rsid w:val="00744248"/>
    <w:rsid w:val="00750EC6"/>
    <w:rsid w:val="00751A94"/>
    <w:rsid w:val="00755246"/>
    <w:rsid w:val="00756408"/>
    <w:rsid w:val="00762A78"/>
    <w:rsid w:val="00765679"/>
    <w:rsid w:val="00773540"/>
    <w:rsid w:val="0078162F"/>
    <w:rsid w:val="007816C8"/>
    <w:rsid w:val="00781AFB"/>
    <w:rsid w:val="00791AAE"/>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35BC"/>
    <w:rsid w:val="007D79B1"/>
    <w:rsid w:val="007D7C7B"/>
    <w:rsid w:val="007E0DA4"/>
    <w:rsid w:val="007E1D14"/>
    <w:rsid w:val="007E1FCB"/>
    <w:rsid w:val="007E232B"/>
    <w:rsid w:val="007E2E44"/>
    <w:rsid w:val="007E5656"/>
    <w:rsid w:val="007E7179"/>
    <w:rsid w:val="007F61F5"/>
    <w:rsid w:val="0080076A"/>
    <w:rsid w:val="00803784"/>
    <w:rsid w:val="008048E9"/>
    <w:rsid w:val="00806D28"/>
    <w:rsid w:val="00813410"/>
    <w:rsid w:val="00816F4E"/>
    <w:rsid w:val="00823AF8"/>
    <w:rsid w:val="0082402D"/>
    <w:rsid w:val="00824678"/>
    <w:rsid w:val="00826521"/>
    <w:rsid w:val="008303A9"/>
    <w:rsid w:val="00831A99"/>
    <w:rsid w:val="00832F67"/>
    <w:rsid w:val="00834496"/>
    <w:rsid w:val="0084437F"/>
    <w:rsid w:val="00846B62"/>
    <w:rsid w:val="0085240C"/>
    <w:rsid w:val="00852CF5"/>
    <w:rsid w:val="00861950"/>
    <w:rsid w:val="00861F64"/>
    <w:rsid w:val="00863131"/>
    <w:rsid w:val="00865A50"/>
    <w:rsid w:val="00867567"/>
    <w:rsid w:val="00871FE6"/>
    <w:rsid w:val="00872B53"/>
    <w:rsid w:val="00876C4A"/>
    <w:rsid w:val="008779F9"/>
    <w:rsid w:val="0088104B"/>
    <w:rsid w:val="00882AB1"/>
    <w:rsid w:val="00884848"/>
    <w:rsid w:val="00890704"/>
    <w:rsid w:val="008A12DD"/>
    <w:rsid w:val="008A197E"/>
    <w:rsid w:val="008A4DEA"/>
    <w:rsid w:val="008A7110"/>
    <w:rsid w:val="008A7582"/>
    <w:rsid w:val="008B190F"/>
    <w:rsid w:val="008B20FD"/>
    <w:rsid w:val="008B3495"/>
    <w:rsid w:val="008C5D9D"/>
    <w:rsid w:val="008C7D9A"/>
    <w:rsid w:val="008D0D03"/>
    <w:rsid w:val="008D4D6C"/>
    <w:rsid w:val="008E49AE"/>
    <w:rsid w:val="008F2DCF"/>
    <w:rsid w:val="008F420B"/>
    <w:rsid w:val="008F4643"/>
    <w:rsid w:val="008F6460"/>
    <w:rsid w:val="008F7F77"/>
    <w:rsid w:val="0090186B"/>
    <w:rsid w:val="00906F18"/>
    <w:rsid w:val="009071E6"/>
    <w:rsid w:val="00911D31"/>
    <w:rsid w:val="00911E30"/>
    <w:rsid w:val="00915A20"/>
    <w:rsid w:val="00917E77"/>
    <w:rsid w:val="00921FA7"/>
    <w:rsid w:val="00922C03"/>
    <w:rsid w:val="0092341A"/>
    <w:rsid w:val="009261B4"/>
    <w:rsid w:val="009262EE"/>
    <w:rsid w:val="00933DE2"/>
    <w:rsid w:val="00937E01"/>
    <w:rsid w:val="00943E97"/>
    <w:rsid w:val="009456CD"/>
    <w:rsid w:val="0094729C"/>
    <w:rsid w:val="00952B35"/>
    <w:rsid w:val="00953C25"/>
    <w:rsid w:val="00955ABB"/>
    <w:rsid w:val="00965498"/>
    <w:rsid w:val="0097017E"/>
    <w:rsid w:val="009721C9"/>
    <w:rsid w:val="00972654"/>
    <w:rsid w:val="009747E2"/>
    <w:rsid w:val="0097742C"/>
    <w:rsid w:val="00986057"/>
    <w:rsid w:val="00987BDD"/>
    <w:rsid w:val="009908ED"/>
    <w:rsid w:val="00991EC1"/>
    <w:rsid w:val="009948A0"/>
    <w:rsid w:val="009956DD"/>
    <w:rsid w:val="009A0CB2"/>
    <w:rsid w:val="009A148D"/>
    <w:rsid w:val="009A7977"/>
    <w:rsid w:val="009A79A2"/>
    <w:rsid w:val="009B0328"/>
    <w:rsid w:val="009B29AF"/>
    <w:rsid w:val="009B3E5C"/>
    <w:rsid w:val="009C37FD"/>
    <w:rsid w:val="009D543A"/>
    <w:rsid w:val="009D589F"/>
    <w:rsid w:val="009E28A4"/>
    <w:rsid w:val="009E560A"/>
    <w:rsid w:val="009F00B4"/>
    <w:rsid w:val="009F0493"/>
    <w:rsid w:val="009F3B20"/>
    <w:rsid w:val="009F47CC"/>
    <w:rsid w:val="009F7DA5"/>
    <w:rsid w:val="00A00316"/>
    <w:rsid w:val="00A02E06"/>
    <w:rsid w:val="00A07363"/>
    <w:rsid w:val="00A11A77"/>
    <w:rsid w:val="00A13E6E"/>
    <w:rsid w:val="00A16FF3"/>
    <w:rsid w:val="00A2151F"/>
    <w:rsid w:val="00A2670E"/>
    <w:rsid w:val="00A270C0"/>
    <w:rsid w:val="00A333EF"/>
    <w:rsid w:val="00A34F68"/>
    <w:rsid w:val="00A359AA"/>
    <w:rsid w:val="00A371D4"/>
    <w:rsid w:val="00A41980"/>
    <w:rsid w:val="00A43ADE"/>
    <w:rsid w:val="00A505EB"/>
    <w:rsid w:val="00A52EF9"/>
    <w:rsid w:val="00A555B6"/>
    <w:rsid w:val="00A621A5"/>
    <w:rsid w:val="00A6366E"/>
    <w:rsid w:val="00A7584A"/>
    <w:rsid w:val="00A81DA4"/>
    <w:rsid w:val="00A83094"/>
    <w:rsid w:val="00A87C1B"/>
    <w:rsid w:val="00A9197A"/>
    <w:rsid w:val="00A955B4"/>
    <w:rsid w:val="00A97EFB"/>
    <w:rsid w:val="00AA1708"/>
    <w:rsid w:val="00AA226B"/>
    <w:rsid w:val="00AA3967"/>
    <w:rsid w:val="00AA67F6"/>
    <w:rsid w:val="00AB2788"/>
    <w:rsid w:val="00AB348D"/>
    <w:rsid w:val="00AB355E"/>
    <w:rsid w:val="00AB412A"/>
    <w:rsid w:val="00AB5A23"/>
    <w:rsid w:val="00AB7A79"/>
    <w:rsid w:val="00AC396F"/>
    <w:rsid w:val="00AC45E4"/>
    <w:rsid w:val="00AD5487"/>
    <w:rsid w:val="00AE11F6"/>
    <w:rsid w:val="00AE1ED1"/>
    <w:rsid w:val="00AE1FD8"/>
    <w:rsid w:val="00AE6307"/>
    <w:rsid w:val="00AF1102"/>
    <w:rsid w:val="00AF1781"/>
    <w:rsid w:val="00AF2085"/>
    <w:rsid w:val="00AF2FE1"/>
    <w:rsid w:val="00AF379A"/>
    <w:rsid w:val="00AF50F7"/>
    <w:rsid w:val="00AF6B15"/>
    <w:rsid w:val="00B00F90"/>
    <w:rsid w:val="00B0218D"/>
    <w:rsid w:val="00B033D0"/>
    <w:rsid w:val="00B03CED"/>
    <w:rsid w:val="00B04A32"/>
    <w:rsid w:val="00B075E6"/>
    <w:rsid w:val="00B1117E"/>
    <w:rsid w:val="00B1135C"/>
    <w:rsid w:val="00B16CD2"/>
    <w:rsid w:val="00B21501"/>
    <w:rsid w:val="00B2573E"/>
    <w:rsid w:val="00B25ACA"/>
    <w:rsid w:val="00B26773"/>
    <w:rsid w:val="00B340A3"/>
    <w:rsid w:val="00B34128"/>
    <w:rsid w:val="00B4228A"/>
    <w:rsid w:val="00B455C7"/>
    <w:rsid w:val="00B46A27"/>
    <w:rsid w:val="00B51A00"/>
    <w:rsid w:val="00B51EDA"/>
    <w:rsid w:val="00B52D48"/>
    <w:rsid w:val="00B52E1A"/>
    <w:rsid w:val="00B610A7"/>
    <w:rsid w:val="00B66B19"/>
    <w:rsid w:val="00B6788F"/>
    <w:rsid w:val="00B7060D"/>
    <w:rsid w:val="00B70B9A"/>
    <w:rsid w:val="00B71451"/>
    <w:rsid w:val="00B718BF"/>
    <w:rsid w:val="00B73904"/>
    <w:rsid w:val="00B75021"/>
    <w:rsid w:val="00B77293"/>
    <w:rsid w:val="00B77AE2"/>
    <w:rsid w:val="00B80236"/>
    <w:rsid w:val="00B81ECB"/>
    <w:rsid w:val="00B830D9"/>
    <w:rsid w:val="00B83FD1"/>
    <w:rsid w:val="00B84146"/>
    <w:rsid w:val="00B87393"/>
    <w:rsid w:val="00B90905"/>
    <w:rsid w:val="00B911D5"/>
    <w:rsid w:val="00B93486"/>
    <w:rsid w:val="00B973F0"/>
    <w:rsid w:val="00BA3093"/>
    <w:rsid w:val="00BA7146"/>
    <w:rsid w:val="00BB5692"/>
    <w:rsid w:val="00BB73FB"/>
    <w:rsid w:val="00BC1BAD"/>
    <w:rsid w:val="00BC306A"/>
    <w:rsid w:val="00BC50FD"/>
    <w:rsid w:val="00BC6268"/>
    <w:rsid w:val="00BD3A69"/>
    <w:rsid w:val="00BD7552"/>
    <w:rsid w:val="00BE3C1D"/>
    <w:rsid w:val="00BE6C24"/>
    <w:rsid w:val="00BF0D65"/>
    <w:rsid w:val="00BF6F50"/>
    <w:rsid w:val="00C011E9"/>
    <w:rsid w:val="00C032CC"/>
    <w:rsid w:val="00C04DD2"/>
    <w:rsid w:val="00C06FDB"/>
    <w:rsid w:val="00C075AF"/>
    <w:rsid w:val="00C10CD0"/>
    <w:rsid w:val="00C127AA"/>
    <w:rsid w:val="00C154C0"/>
    <w:rsid w:val="00C1641A"/>
    <w:rsid w:val="00C27527"/>
    <w:rsid w:val="00C3431E"/>
    <w:rsid w:val="00C44F74"/>
    <w:rsid w:val="00C46728"/>
    <w:rsid w:val="00C4764B"/>
    <w:rsid w:val="00C51C28"/>
    <w:rsid w:val="00C544A2"/>
    <w:rsid w:val="00C555AD"/>
    <w:rsid w:val="00C64E2C"/>
    <w:rsid w:val="00C65DB9"/>
    <w:rsid w:val="00C7104D"/>
    <w:rsid w:val="00C7183D"/>
    <w:rsid w:val="00C72535"/>
    <w:rsid w:val="00C82DB1"/>
    <w:rsid w:val="00C82EAE"/>
    <w:rsid w:val="00C85960"/>
    <w:rsid w:val="00C918BA"/>
    <w:rsid w:val="00C931A7"/>
    <w:rsid w:val="00C947E8"/>
    <w:rsid w:val="00C95333"/>
    <w:rsid w:val="00C95828"/>
    <w:rsid w:val="00CA0B03"/>
    <w:rsid w:val="00CA18DC"/>
    <w:rsid w:val="00CA348E"/>
    <w:rsid w:val="00CA3D83"/>
    <w:rsid w:val="00CB12B3"/>
    <w:rsid w:val="00CB3FDD"/>
    <w:rsid w:val="00CB3FF0"/>
    <w:rsid w:val="00CB6F84"/>
    <w:rsid w:val="00CB7B57"/>
    <w:rsid w:val="00CC682F"/>
    <w:rsid w:val="00CC72CA"/>
    <w:rsid w:val="00CD474C"/>
    <w:rsid w:val="00CE3FCC"/>
    <w:rsid w:val="00CE69F7"/>
    <w:rsid w:val="00CF019A"/>
    <w:rsid w:val="00CF3D17"/>
    <w:rsid w:val="00CF453B"/>
    <w:rsid w:val="00D011A2"/>
    <w:rsid w:val="00D0274C"/>
    <w:rsid w:val="00D14FEE"/>
    <w:rsid w:val="00D16C1E"/>
    <w:rsid w:val="00D1785A"/>
    <w:rsid w:val="00D221F3"/>
    <w:rsid w:val="00D22C68"/>
    <w:rsid w:val="00D23254"/>
    <w:rsid w:val="00D23CBE"/>
    <w:rsid w:val="00D24A17"/>
    <w:rsid w:val="00D274C6"/>
    <w:rsid w:val="00D32489"/>
    <w:rsid w:val="00D35995"/>
    <w:rsid w:val="00D37B9D"/>
    <w:rsid w:val="00D4574F"/>
    <w:rsid w:val="00D45CB3"/>
    <w:rsid w:val="00D51F12"/>
    <w:rsid w:val="00D56434"/>
    <w:rsid w:val="00D57AA6"/>
    <w:rsid w:val="00D57E90"/>
    <w:rsid w:val="00D621C8"/>
    <w:rsid w:val="00D62EC5"/>
    <w:rsid w:val="00D65FA0"/>
    <w:rsid w:val="00D6689A"/>
    <w:rsid w:val="00D66DE9"/>
    <w:rsid w:val="00D67EEA"/>
    <w:rsid w:val="00D738B0"/>
    <w:rsid w:val="00D84E57"/>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3ED"/>
    <w:rsid w:val="00DD34FB"/>
    <w:rsid w:val="00DD5B70"/>
    <w:rsid w:val="00DD7EDB"/>
    <w:rsid w:val="00DE40DC"/>
    <w:rsid w:val="00DE4F1F"/>
    <w:rsid w:val="00DE5AB5"/>
    <w:rsid w:val="00DF352C"/>
    <w:rsid w:val="00DF52CB"/>
    <w:rsid w:val="00DF5F7A"/>
    <w:rsid w:val="00E00F17"/>
    <w:rsid w:val="00E038C1"/>
    <w:rsid w:val="00E21499"/>
    <w:rsid w:val="00E21D1F"/>
    <w:rsid w:val="00E24265"/>
    <w:rsid w:val="00E27902"/>
    <w:rsid w:val="00E309D0"/>
    <w:rsid w:val="00E30C4A"/>
    <w:rsid w:val="00E335CB"/>
    <w:rsid w:val="00E34360"/>
    <w:rsid w:val="00E37DCB"/>
    <w:rsid w:val="00E40F04"/>
    <w:rsid w:val="00E543D6"/>
    <w:rsid w:val="00E57DD8"/>
    <w:rsid w:val="00E67119"/>
    <w:rsid w:val="00E75B19"/>
    <w:rsid w:val="00E76242"/>
    <w:rsid w:val="00E826EF"/>
    <w:rsid w:val="00E91DD4"/>
    <w:rsid w:val="00E969E8"/>
    <w:rsid w:val="00EA4926"/>
    <w:rsid w:val="00EA622E"/>
    <w:rsid w:val="00EB1D6B"/>
    <w:rsid w:val="00EB27E9"/>
    <w:rsid w:val="00EB5BBD"/>
    <w:rsid w:val="00EB6AD8"/>
    <w:rsid w:val="00EC5C67"/>
    <w:rsid w:val="00EC715B"/>
    <w:rsid w:val="00ED2C5C"/>
    <w:rsid w:val="00ED7A2D"/>
    <w:rsid w:val="00EE2C5F"/>
    <w:rsid w:val="00EE617A"/>
    <w:rsid w:val="00EF2D0E"/>
    <w:rsid w:val="00EF3DF6"/>
    <w:rsid w:val="00EF57CF"/>
    <w:rsid w:val="00EF5844"/>
    <w:rsid w:val="00F00748"/>
    <w:rsid w:val="00F00B92"/>
    <w:rsid w:val="00F00BB6"/>
    <w:rsid w:val="00F0217B"/>
    <w:rsid w:val="00F027AD"/>
    <w:rsid w:val="00F04B98"/>
    <w:rsid w:val="00F11689"/>
    <w:rsid w:val="00F117C3"/>
    <w:rsid w:val="00F23B23"/>
    <w:rsid w:val="00F25C4C"/>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5A2"/>
    <w:rsid w:val="00F81926"/>
    <w:rsid w:val="00F83CFE"/>
    <w:rsid w:val="00F83DA9"/>
    <w:rsid w:val="00F85B9C"/>
    <w:rsid w:val="00F86948"/>
    <w:rsid w:val="00F956A9"/>
    <w:rsid w:val="00F96F80"/>
    <w:rsid w:val="00FA1DFC"/>
    <w:rsid w:val="00FA7E6B"/>
    <w:rsid w:val="00FB110B"/>
    <w:rsid w:val="00FB5C29"/>
    <w:rsid w:val="00FB71E2"/>
    <w:rsid w:val="00FC0287"/>
    <w:rsid w:val="00FC110D"/>
    <w:rsid w:val="00FC3C89"/>
    <w:rsid w:val="00FC465E"/>
    <w:rsid w:val="00FC4E60"/>
    <w:rsid w:val="00FC56E2"/>
    <w:rsid w:val="00FC740E"/>
    <w:rsid w:val="00FC7C21"/>
    <w:rsid w:val="00FD0BA6"/>
    <w:rsid w:val="00FD1C8B"/>
    <w:rsid w:val="00FD4564"/>
    <w:rsid w:val="00FD48F8"/>
    <w:rsid w:val="00FD4929"/>
    <w:rsid w:val="00FD4AFB"/>
    <w:rsid w:val="00FD763F"/>
    <w:rsid w:val="00FE11D1"/>
    <w:rsid w:val="00FE35BB"/>
    <w:rsid w:val="00FE5CD0"/>
    <w:rsid w:val="00FE7641"/>
    <w:rsid w:val="00FE774E"/>
    <w:rsid w:val="00FF0D85"/>
    <w:rsid w:val="00FF17DA"/>
    <w:rsid w:val="00FF29D6"/>
    <w:rsid w:val="00FF2C2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1"/>
      <o:rules v:ext="edit">
        <o:r id="V:Rule3" type="connector" idref="#直線單箭頭接點 161"/>
        <o:r id="V:Rule4" type="connector" idref="#AutoShape 22"/>
      </o:rules>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rsid w:val="00262B71"/>
    <w:rPr>
      <w:rFonts w:eastAsia="標楷體"/>
      <w:b/>
      <w:color w:val="000000"/>
      <w:spacing w:val="40"/>
      <w:kern w:val="52"/>
      <w:sz w:val="36"/>
    </w:rPr>
  </w:style>
  <w:style w:type="character" w:customStyle="1" w:styleId="21">
    <w:name w:val="標題 2 字元"/>
    <w:rsid w:val="00262B71"/>
    <w:rPr>
      <w:rFonts w:eastAsia="標楷體"/>
      <w:b/>
      <w:snapToGrid w:val="0"/>
      <w:sz w:val="32"/>
    </w:rPr>
  </w:style>
  <w:style w:type="character" w:customStyle="1" w:styleId="30">
    <w:name w:val="標題 3 字元"/>
    <w:rsid w:val="00262B71"/>
    <w:rPr>
      <w:rFonts w:eastAsia="標楷體"/>
      <w:kern w:val="2"/>
      <w:sz w:val="32"/>
    </w:rPr>
  </w:style>
  <w:style w:type="character" w:customStyle="1" w:styleId="41">
    <w:name w:val="標題 4 字元"/>
    <w:rsid w:val="00262B71"/>
    <w:rPr>
      <w:rFonts w:eastAsia="標楷體"/>
      <w:kern w:val="2"/>
      <w:sz w:val="28"/>
    </w:rPr>
  </w:style>
  <w:style w:type="character" w:customStyle="1" w:styleId="50">
    <w:name w:val="標題 5 字元"/>
    <w:rsid w:val="00262B71"/>
    <w:rPr>
      <w:rFonts w:eastAsia="標楷體"/>
      <w:kern w:val="2"/>
      <w:sz w:val="26"/>
    </w:rPr>
  </w:style>
  <w:style w:type="character" w:customStyle="1" w:styleId="61">
    <w:name w:val="標題 6 字元"/>
    <w:rsid w:val="00262B71"/>
    <w:rPr>
      <w:rFonts w:eastAsia="標楷體"/>
      <w:kern w:val="2"/>
      <w:sz w:val="24"/>
    </w:rPr>
  </w:style>
  <w:style w:type="character" w:customStyle="1" w:styleId="70">
    <w:name w:val="標題 7 字元"/>
    <w:rsid w:val="00262B71"/>
    <w:rPr>
      <w:rFonts w:eastAsia="標楷體"/>
      <w:kern w:val="2"/>
      <w:sz w:val="24"/>
    </w:rPr>
  </w:style>
  <w:style w:type="character" w:customStyle="1" w:styleId="80">
    <w:name w:val="標題 8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006F65"/>
    <w:pPr>
      <w:numPr>
        <w:numId w:val="83"/>
      </w:numPr>
      <w:snapToGrid w:val="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927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7719">
      <w:bodyDiv w:val="1"/>
      <w:marLeft w:val="0"/>
      <w:marRight w:val="0"/>
      <w:marTop w:val="0"/>
      <w:marBottom w:val="0"/>
      <w:divBdr>
        <w:top w:val="none" w:sz="0" w:space="0" w:color="auto"/>
        <w:left w:val="none" w:sz="0" w:space="0" w:color="auto"/>
        <w:bottom w:val="none" w:sz="0" w:space="0" w:color="auto"/>
        <w:right w:val="none" w:sz="0" w:space="0" w:color="auto"/>
      </w:divBdr>
    </w:div>
    <w:div w:id="624583689">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6881">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20" Type="http://schemas.openxmlformats.org/officeDocument/2006/relationships/package" Target="embeddings/Microsoft_Visio_Drawing1.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6.xml><?xml version="1.0" encoding="utf-8"?>
<ds:datastoreItem xmlns:ds="http://schemas.openxmlformats.org/officeDocument/2006/customXml" ds:itemID="{F2CE9E78-5B78-4625-9EB9-6CB7A9BD6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3503</TotalTime>
  <Pages>48</Pages>
  <Words>7480</Words>
  <Characters>42638</Characters>
  <Application>Microsoft Office Word</Application>
  <DocSecurity>0</DocSecurity>
  <Lines>355</Lines>
  <Paragraphs>100</Paragraphs>
  <ScaleCrop>false</ScaleCrop>
  <Company>Microsoft</Company>
  <LinksUpToDate>false</LinksUpToDate>
  <CharactersWithSpaces>50018</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阿毛</cp:lastModifiedBy>
  <cp:revision>186</cp:revision>
  <cp:lastPrinted>2014-10-29T13:57:00Z</cp:lastPrinted>
  <dcterms:created xsi:type="dcterms:W3CDTF">2019-12-26T02:53:00Z</dcterms:created>
  <dcterms:modified xsi:type="dcterms:W3CDTF">2021-06-11T01:14:00Z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